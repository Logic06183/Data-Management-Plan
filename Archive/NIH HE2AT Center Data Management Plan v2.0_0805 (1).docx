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7813F4" w:rsidRPr="00A62CB7" w:rsidRDefault="009511AE">
      <w:pPr>
        <w:pStyle w:val="Heading2"/>
        <w:spacing w:before="0" w:after="0"/>
        <w:rPr>
          <w:rFonts w:ascii="Nunito" w:eastAsia="Nunito" w:hAnsi="Nunito" w:cs="Nunito"/>
          <w:color w:val="333333"/>
          <w:sz w:val="24"/>
          <w:szCs w:val="24"/>
        </w:rPr>
      </w:pPr>
      <w:bookmarkStart w:id="0" w:name="_Hlk173733829"/>
      <w:r w:rsidRPr="00A62CB7">
        <w:rPr>
          <w:rFonts w:ascii="Nunito" w:eastAsia="Nunito" w:hAnsi="Nunito" w:cs="Nunito"/>
          <w:color w:val="333333"/>
          <w:sz w:val="24"/>
          <w:szCs w:val="24"/>
        </w:rPr>
        <w:t xml:space="preserve"> </w:t>
      </w:r>
    </w:p>
    <w:p w14:paraId="00000002" w14:textId="323FDF5B" w:rsidR="007813F4" w:rsidRPr="00A62CB7" w:rsidDel="00BC335B" w:rsidRDefault="009511AE">
      <w:pPr>
        <w:pStyle w:val="Title"/>
        <w:spacing w:after="0"/>
        <w:rPr>
          <w:del w:id="1" w:author="Craig Parker" w:date="2024-08-05T19:16:00Z"/>
          <w:rFonts w:ascii="Nunito" w:eastAsia="Nunito" w:hAnsi="Nunito" w:cs="Nunito"/>
        </w:rPr>
      </w:pPr>
      <w:bookmarkStart w:id="2" w:name="_heading=h.os84weccl6ey"/>
      <w:bookmarkEnd w:id="2"/>
      <w:del w:id="3" w:author="Craig Parker" w:date="2024-07-08T09:29:00Z">
        <w:r w:rsidRPr="00A62CB7" w:rsidDel="54FBA741">
          <w:rPr>
            <w:rFonts w:ascii="Nunito" w:eastAsia="Nunito" w:hAnsi="Nunito" w:cs="Nunito"/>
          </w:rPr>
          <w:delText>HE</w:delText>
        </w:r>
        <w:r w:rsidRPr="00A62CB7" w:rsidDel="54FBA741">
          <w:rPr>
            <w:rFonts w:ascii="Nunito" w:eastAsia="Nunito" w:hAnsi="Nunito" w:cs="Nunito"/>
            <w:vertAlign w:val="superscript"/>
          </w:rPr>
          <w:delText>2</w:delText>
        </w:r>
        <w:r w:rsidRPr="00A62CB7" w:rsidDel="54FBA741">
          <w:rPr>
            <w:rFonts w:ascii="Nunito" w:eastAsia="Nunito" w:hAnsi="Nunito" w:cs="Nunito"/>
          </w:rPr>
          <w:delText>AT</w:delText>
        </w:r>
      </w:del>
      <w:ins w:id="4" w:author="Craig Parker" w:date="2024-07-08T09:29:00Z">
        <w:r w:rsidR="54FBA741" w:rsidRPr="00A62CB7">
          <w:rPr>
            <w:rFonts w:ascii="Nunito" w:eastAsia="Nunito" w:hAnsi="Nunito" w:cs="Nunito"/>
          </w:rPr>
          <w:t>HE²AT</w:t>
        </w:r>
      </w:ins>
      <w:r w:rsidR="54FBA741" w:rsidRPr="00A62CB7">
        <w:rPr>
          <w:rFonts w:ascii="Nunito" w:eastAsia="Nunito" w:hAnsi="Nunito" w:cs="Nunito"/>
        </w:rPr>
        <w:t xml:space="preserve"> Center Data Management Plan</w:t>
      </w:r>
    </w:p>
    <w:p w14:paraId="00000003" w14:textId="77777777" w:rsidR="007813F4" w:rsidRPr="00A62CB7" w:rsidDel="00BC335B" w:rsidRDefault="009511AE">
      <w:pPr>
        <w:pStyle w:val="Title"/>
        <w:spacing w:after="0"/>
        <w:rPr>
          <w:del w:id="5" w:author="Craig Parker" w:date="2024-08-05T19:16:00Z"/>
          <w:rFonts w:ascii="Nunito" w:eastAsia="Nunito" w:hAnsi="Nunito"/>
          <w:rPrChange w:id="6" w:author="Craig Parker" w:date="2024-08-05T19:17:00Z">
            <w:rPr>
              <w:del w:id="7" w:author="Craig Parker" w:date="2024-08-05T19:16:00Z"/>
            </w:rPr>
          </w:rPrChange>
        </w:rPr>
        <w:pPrChange w:id="8" w:author="Craig Parker" w:date="2024-08-05T19:16:00Z">
          <w:pPr>
            <w:pStyle w:val="Heading2"/>
            <w:spacing w:before="0" w:after="0"/>
          </w:pPr>
        </w:pPrChange>
      </w:pPr>
      <w:r w:rsidRPr="00A62CB7">
        <w:rPr>
          <w:rFonts w:ascii="Nunito" w:eastAsia="Nunito" w:hAnsi="Nunito"/>
          <w:rPrChange w:id="9" w:author="Craig Parker" w:date="2024-08-05T19:17:00Z">
            <w:rPr/>
          </w:rPrChange>
        </w:rPr>
        <w:t xml:space="preserve"> </w:t>
      </w:r>
    </w:p>
    <w:p w14:paraId="00000004" w14:textId="77777777" w:rsidR="007813F4" w:rsidRPr="00A62CB7" w:rsidRDefault="009511AE">
      <w:pPr>
        <w:pStyle w:val="Title"/>
        <w:spacing w:after="0"/>
        <w:rPr>
          <w:rFonts w:ascii="Nunito" w:eastAsia="Nunito" w:hAnsi="Nunito"/>
          <w:rPrChange w:id="10" w:author="Craig Parker" w:date="2024-08-05T19:17:00Z">
            <w:rPr/>
          </w:rPrChange>
        </w:rPr>
        <w:pPrChange w:id="11" w:author="Craig Parker" w:date="2024-08-05T19:16:00Z">
          <w:pPr>
            <w:pStyle w:val="Heading2"/>
            <w:spacing w:before="0" w:after="0"/>
          </w:pPr>
        </w:pPrChange>
      </w:pPr>
      <w:r w:rsidRPr="00A62CB7">
        <w:rPr>
          <w:rFonts w:ascii="Nunito" w:eastAsia="Nunito" w:hAnsi="Nunito"/>
          <w:rPrChange w:id="12" w:author="Craig Parker" w:date="2024-08-05T19:17:00Z">
            <w:rPr/>
          </w:rPrChange>
        </w:rPr>
        <w:t xml:space="preserve"> </w:t>
      </w:r>
    </w:p>
    <w:p w14:paraId="00000005" w14:textId="4B1D8BBA" w:rsidR="007813F4" w:rsidRPr="00A62CB7" w:rsidRDefault="5D4A789A">
      <w:pPr>
        <w:rPr>
          <w:rFonts w:ascii="Nunito" w:eastAsia="Nunito" w:hAnsi="Nunito" w:cs="Nunito"/>
        </w:rPr>
      </w:pPr>
      <w:r w:rsidRPr="00A62CB7">
        <w:rPr>
          <w:rFonts w:ascii="Nunito" w:eastAsia="Nunito" w:hAnsi="Nunito" w:cs="Nunito"/>
        </w:rPr>
        <w:t xml:space="preserve">Document version number </w:t>
      </w:r>
      <w:ins w:id="13" w:author="Craig Parker" w:date="2024-07-09T09:20:00Z">
        <w:r w:rsidR="00A85895" w:rsidRPr="00A62CB7">
          <w:rPr>
            <w:rFonts w:ascii="Nunito" w:eastAsia="Nunito" w:hAnsi="Nunito" w:cs="Nunito"/>
          </w:rPr>
          <w:t>3</w:t>
        </w:r>
      </w:ins>
      <w:del w:id="14" w:author="Craig Parker" w:date="2024-07-09T09:20:00Z">
        <w:r w:rsidRPr="00A62CB7" w:rsidDel="00A85895">
          <w:rPr>
            <w:rFonts w:ascii="Nunito" w:eastAsia="Nunito" w:hAnsi="Nunito" w:cs="Nunito"/>
          </w:rPr>
          <w:delText>2</w:delText>
        </w:r>
      </w:del>
      <w:r w:rsidRPr="00A62CB7">
        <w:rPr>
          <w:rFonts w:ascii="Nunito" w:eastAsia="Nunito" w:hAnsi="Nunito" w:cs="Nunito"/>
        </w:rPr>
        <w:t xml:space="preserve">.0                 </w:t>
      </w:r>
      <w:r w:rsidR="009511AE" w:rsidRPr="00A62CB7">
        <w:rPr>
          <w:rFonts w:ascii="Nunito" w:hAnsi="Nunito"/>
          <w:rPrChange w:id="15" w:author="Craig Parker" w:date="2024-08-05T19:17:00Z">
            <w:rPr/>
          </w:rPrChange>
        </w:rPr>
        <w:tab/>
      </w:r>
      <w:r w:rsidRPr="00A62CB7">
        <w:rPr>
          <w:rFonts w:ascii="Nunito" w:eastAsia="Nunito" w:hAnsi="Nunito" w:cs="Nunito"/>
        </w:rPr>
        <w:t xml:space="preserve"> </w:t>
      </w:r>
    </w:p>
    <w:p w14:paraId="00000006" w14:textId="319890AC" w:rsidR="007813F4" w:rsidRPr="00A62CB7" w:rsidRDefault="0E3CF60B">
      <w:pPr>
        <w:rPr>
          <w:rFonts w:ascii="Nunito" w:eastAsia="Nunito" w:hAnsi="Nunito" w:cs="Nunito"/>
        </w:rPr>
      </w:pPr>
      <w:r w:rsidRPr="00A62CB7">
        <w:rPr>
          <w:rFonts w:ascii="Nunito" w:eastAsia="Nunito" w:hAnsi="Nunito" w:cs="Nunito"/>
        </w:rPr>
        <w:t xml:space="preserve">Version Date: </w:t>
      </w:r>
      <w:del w:id="16" w:author="Craig Parker" w:date="2024-07-09T09:20:00Z">
        <w:r w:rsidR="5D4A789A" w:rsidRPr="00A62CB7" w:rsidDel="0E3CF60B">
          <w:rPr>
            <w:rFonts w:ascii="Nunito" w:eastAsia="Nunito" w:hAnsi="Nunito" w:cs="Nunito"/>
            <w:highlight w:val="yellow"/>
          </w:rPr>
          <w:delText>19/03</w:delText>
        </w:r>
      </w:del>
      <w:r w:rsidRPr="00A62CB7">
        <w:rPr>
          <w:rFonts w:ascii="Nunito" w:eastAsia="Nunito" w:hAnsi="Nunito" w:cs="Nunito"/>
          <w:highlight w:val="yellow"/>
        </w:rPr>
        <w:t>/2024</w:t>
      </w:r>
    </w:p>
    <w:p w14:paraId="00000007"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08"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09" w14:textId="4DB92B94" w:rsidR="007813F4" w:rsidRPr="00A62CB7" w:rsidRDefault="0E3CF60B">
      <w:pPr>
        <w:rPr>
          <w:rFonts w:ascii="Nunito" w:eastAsia="Nunito" w:hAnsi="Nunito" w:cs="Nunito"/>
        </w:rPr>
      </w:pPr>
      <w:r w:rsidRPr="00A62CB7">
        <w:rPr>
          <w:rFonts w:ascii="Nunito" w:eastAsia="Nunito" w:hAnsi="Nunito" w:cs="Nunito"/>
        </w:rPr>
        <w:t>Developed by __Christopher Jack_____ _____________ ____________________</w:t>
      </w:r>
    </w:p>
    <w:p w14:paraId="0000000A" w14:textId="77777777" w:rsidR="007813F4" w:rsidRPr="00A62CB7" w:rsidRDefault="009511AE">
      <w:pPr>
        <w:rPr>
          <w:rFonts w:ascii="Nunito" w:eastAsia="Nunito" w:hAnsi="Nunito" w:cs="Nunito"/>
        </w:rPr>
      </w:pPr>
      <w:r w:rsidRPr="00A62CB7">
        <w:rPr>
          <w:rFonts w:ascii="Nunito" w:eastAsia="Nunito" w:hAnsi="Nunito" w:cs="Nunito"/>
        </w:rPr>
        <w:t xml:space="preserve">                    </w:t>
      </w:r>
      <w:r w:rsidRPr="00A62CB7">
        <w:rPr>
          <w:rFonts w:ascii="Nunito" w:eastAsia="Nunito" w:hAnsi="Nunito" w:cs="Nunito"/>
        </w:rPr>
        <w:tab/>
        <w:t xml:space="preserve">Name                      </w:t>
      </w:r>
      <w:r w:rsidRPr="00A62CB7">
        <w:rPr>
          <w:rFonts w:ascii="Nunito" w:eastAsia="Nunito" w:hAnsi="Nunito" w:cs="Nunito"/>
        </w:rPr>
        <w:tab/>
        <w:t xml:space="preserve">     </w:t>
      </w:r>
      <w:r w:rsidRPr="00A62CB7">
        <w:rPr>
          <w:rFonts w:ascii="Nunito" w:eastAsia="Nunito" w:hAnsi="Nunito" w:cs="Nunito"/>
        </w:rPr>
        <w:tab/>
        <w:t xml:space="preserve">Date                           </w:t>
      </w:r>
      <w:r w:rsidRPr="00A62CB7">
        <w:rPr>
          <w:rFonts w:ascii="Nunito" w:eastAsia="Nunito" w:hAnsi="Nunito" w:cs="Nunito"/>
        </w:rPr>
        <w:tab/>
        <w:t xml:space="preserve">   </w:t>
      </w:r>
      <w:r w:rsidRPr="00A62CB7">
        <w:rPr>
          <w:rFonts w:ascii="Nunito" w:eastAsia="Nunito" w:hAnsi="Nunito" w:cs="Nunito"/>
        </w:rPr>
        <w:tab/>
        <w:t>Signature</w:t>
      </w:r>
    </w:p>
    <w:p w14:paraId="0000000B"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0C"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0D"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0E" w14:textId="77777777" w:rsidR="007813F4" w:rsidRPr="00A62CB7" w:rsidRDefault="009511AE">
      <w:pPr>
        <w:rPr>
          <w:rFonts w:ascii="Nunito" w:eastAsia="Nunito" w:hAnsi="Nunito" w:cs="Nunito"/>
        </w:rPr>
      </w:pPr>
      <w:r w:rsidRPr="00A62CB7">
        <w:rPr>
          <w:rFonts w:ascii="Nunito" w:eastAsia="Nunito" w:hAnsi="Nunito" w:cs="Nunito"/>
        </w:rPr>
        <w:t xml:space="preserve">Reviewed by __NIH Science officer </w:t>
      </w:r>
      <w:proofErr w:type="spellStart"/>
      <w:r w:rsidRPr="00A62CB7">
        <w:rPr>
          <w:rFonts w:ascii="Nunito" w:eastAsia="Nunito" w:hAnsi="Nunito" w:cs="Nunito"/>
        </w:rPr>
        <w:t>tbd</w:t>
      </w:r>
      <w:proofErr w:type="spellEnd"/>
      <w:r w:rsidRPr="00A62CB7">
        <w:rPr>
          <w:rFonts w:ascii="Nunito" w:eastAsia="Nunito" w:hAnsi="Nunito" w:cs="Nunito"/>
        </w:rPr>
        <w:t>___________________ ____________ ______________________</w:t>
      </w:r>
    </w:p>
    <w:p w14:paraId="0000000F" w14:textId="77777777" w:rsidR="007813F4" w:rsidRPr="00A62CB7" w:rsidRDefault="009511AE">
      <w:pPr>
        <w:rPr>
          <w:rFonts w:ascii="Nunito" w:eastAsia="Nunito" w:hAnsi="Nunito" w:cs="Nunito"/>
        </w:rPr>
      </w:pPr>
      <w:r w:rsidRPr="00A62CB7">
        <w:rPr>
          <w:rFonts w:ascii="Nunito" w:eastAsia="Nunito" w:hAnsi="Nunito" w:cs="Nunito"/>
        </w:rPr>
        <w:t xml:space="preserve">                    </w:t>
      </w:r>
      <w:r w:rsidRPr="00A62CB7">
        <w:rPr>
          <w:rFonts w:ascii="Nunito" w:eastAsia="Nunito" w:hAnsi="Nunito" w:cs="Nunito"/>
        </w:rPr>
        <w:tab/>
        <w:t xml:space="preserve">Name                      </w:t>
      </w:r>
      <w:r w:rsidRPr="00A62CB7">
        <w:rPr>
          <w:rFonts w:ascii="Nunito" w:eastAsia="Nunito" w:hAnsi="Nunito" w:cs="Nunito"/>
        </w:rPr>
        <w:tab/>
        <w:t xml:space="preserve">   </w:t>
      </w:r>
      <w:r w:rsidRPr="00A62CB7">
        <w:rPr>
          <w:rFonts w:ascii="Nunito" w:eastAsia="Nunito" w:hAnsi="Nunito" w:cs="Nunito"/>
        </w:rPr>
        <w:tab/>
        <w:t xml:space="preserve">Date                             </w:t>
      </w:r>
      <w:proofErr w:type="gramStart"/>
      <w:r w:rsidRPr="00A62CB7">
        <w:rPr>
          <w:rFonts w:ascii="Nunito" w:eastAsia="Nunito" w:hAnsi="Nunito" w:cs="Nunito"/>
        </w:rPr>
        <w:tab/>
        <w:t xml:space="preserve">  </w:t>
      </w:r>
      <w:r w:rsidRPr="00A62CB7">
        <w:rPr>
          <w:rFonts w:ascii="Nunito" w:eastAsia="Nunito" w:hAnsi="Nunito" w:cs="Nunito"/>
        </w:rPr>
        <w:tab/>
      </w:r>
      <w:proofErr w:type="gramEnd"/>
      <w:r w:rsidRPr="00A62CB7">
        <w:rPr>
          <w:rFonts w:ascii="Nunito" w:eastAsia="Nunito" w:hAnsi="Nunito" w:cs="Nunito"/>
        </w:rPr>
        <w:t>Signature</w:t>
      </w:r>
    </w:p>
    <w:p w14:paraId="00000010"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11"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12" w14:textId="77777777" w:rsidR="007813F4" w:rsidRPr="00A62CB7" w:rsidRDefault="009511AE">
      <w:pPr>
        <w:rPr>
          <w:rFonts w:ascii="Nunito" w:eastAsia="Nunito" w:hAnsi="Nunito" w:cs="Nunito"/>
        </w:rPr>
      </w:pPr>
      <w:r w:rsidRPr="00A62CB7">
        <w:rPr>
          <w:rFonts w:ascii="Nunito" w:eastAsia="Nunito" w:hAnsi="Nunito" w:cs="Nunito"/>
        </w:rPr>
        <w:t xml:space="preserve"> </w:t>
      </w:r>
    </w:p>
    <w:p w14:paraId="00000013" w14:textId="77777777" w:rsidR="007813F4" w:rsidRPr="00A62CB7" w:rsidRDefault="009511AE">
      <w:pPr>
        <w:rPr>
          <w:rFonts w:ascii="Nunito" w:eastAsia="Nunito" w:hAnsi="Nunito" w:cs="Nunito"/>
        </w:rPr>
      </w:pPr>
      <w:r w:rsidRPr="00A62CB7">
        <w:rPr>
          <w:rFonts w:ascii="Nunito" w:eastAsia="Nunito" w:hAnsi="Nunito" w:cs="Nunito"/>
        </w:rPr>
        <w:t>Approved by __Matthew Chersich____ ____________ ______________________</w:t>
      </w:r>
    </w:p>
    <w:p w14:paraId="00000014" w14:textId="77777777" w:rsidR="007813F4" w:rsidRPr="00A62CB7" w:rsidDel="00BC335B" w:rsidRDefault="009511AE">
      <w:pPr>
        <w:rPr>
          <w:del w:id="17" w:author="Craig Parker" w:date="2024-08-05T19:16:00Z"/>
          <w:rFonts w:ascii="Nunito" w:eastAsia="Nunito" w:hAnsi="Nunito" w:cs="Nunito"/>
        </w:rPr>
      </w:pPr>
      <w:r w:rsidRPr="00A62CB7">
        <w:rPr>
          <w:rFonts w:ascii="Nunito" w:eastAsia="Nunito" w:hAnsi="Nunito" w:cs="Nunito"/>
        </w:rPr>
        <w:t xml:space="preserve">                    </w:t>
      </w:r>
      <w:r w:rsidRPr="00A62CB7">
        <w:rPr>
          <w:rFonts w:ascii="Nunito" w:eastAsia="Nunito" w:hAnsi="Nunito" w:cs="Nunito"/>
        </w:rPr>
        <w:tab/>
        <w:t xml:space="preserve">Name                      </w:t>
      </w:r>
      <w:r w:rsidRPr="00A62CB7">
        <w:rPr>
          <w:rFonts w:ascii="Nunito" w:eastAsia="Nunito" w:hAnsi="Nunito" w:cs="Nunito"/>
        </w:rPr>
        <w:tab/>
        <w:t xml:space="preserve">   </w:t>
      </w:r>
      <w:r w:rsidRPr="00A62CB7">
        <w:rPr>
          <w:rFonts w:ascii="Nunito" w:eastAsia="Nunito" w:hAnsi="Nunito" w:cs="Nunito"/>
        </w:rPr>
        <w:tab/>
        <w:t xml:space="preserve">Date                             </w:t>
      </w:r>
      <w:r w:rsidRPr="00A62CB7">
        <w:rPr>
          <w:rFonts w:ascii="Nunito" w:eastAsia="Nunito" w:hAnsi="Nunito" w:cs="Nunito"/>
        </w:rPr>
        <w:tab/>
        <w:t xml:space="preserve"> </w:t>
      </w:r>
      <w:r w:rsidRPr="00A62CB7">
        <w:rPr>
          <w:rFonts w:ascii="Nunito" w:eastAsia="Nunito" w:hAnsi="Nunito" w:cs="Nunito"/>
        </w:rPr>
        <w:tab/>
        <w:t>Signature</w:t>
      </w:r>
    </w:p>
    <w:p w14:paraId="00000015" w14:textId="77777777" w:rsidR="007813F4" w:rsidRPr="00A62CB7" w:rsidDel="00BC335B" w:rsidRDefault="007813F4">
      <w:pPr>
        <w:pStyle w:val="Heading2"/>
        <w:rPr>
          <w:del w:id="18" w:author="Craig Parker" w:date="2024-08-05T19:16:00Z"/>
          <w:rFonts w:ascii="Nunito" w:eastAsia="Nunito" w:hAnsi="Nunito" w:cs="Nunito"/>
          <w:color w:val="333333"/>
          <w:sz w:val="24"/>
          <w:szCs w:val="24"/>
        </w:rPr>
      </w:pPr>
    </w:p>
    <w:p w14:paraId="00000016" w14:textId="77777777" w:rsidR="007813F4" w:rsidRPr="00A62CB7" w:rsidRDefault="009511AE">
      <w:pPr>
        <w:rPr>
          <w:rFonts w:ascii="Nunito" w:eastAsia="Nunito" w:hAnsi="Nunito"/>
          <w:rPrChange w:id="19" w:author="Craig Parker" w:date="2024-08-05T19:17:00Z">
            <w:rPr/>
          </w:rPrChange>
        </w:rPr>
        <w:pPrChange w:id="20" w:author="Craig Parker" w:date="2024-08-05T19:16:00Z">
          <w:pPr>
            <w:pStyle w:val="Heading2"/>
            <w:spacing w:before="0" w:after="0"/>
          </w:pPr>
        </w:pPrChange>
      </w:pPr>
      <w:r w:rsidRPr="00A62CB7">
        <w:rPr>
          <w:rFonts w:ascii="Nunito" w:eastAsia="Nunito" w:hAnsi="Nunito"/>
          <w:rPrChange w:id="21" w:author="Craig Parker" w:date="2024-08-05T19:17:00Z">
            <w:rPr/>
          </w:rPrChange>
        </w:rPr>
        <w:t xml:space="preserve"> </w:t>
      </w:r>
    </w:p>
    <w:p w14:paraId="00000017" w14:textId="77777777" w:rsidR="007813F4" w:rsidRPr="00A62CB7" w:rsidRDefault="009511AE">
      <w:pPr>
        <w:pStyle w:val="Heading1"/>
        <w:rPr>
          <w:rFonts w:ascii="Nunito" w:eastAsia="Nunito" w:hAnsi="Nunito" w:cs="Nunito"/>
          <w:color w:val="333333"/>
          <w:sz w:val="24"/>
          <w:szCs w:val="24"/>
        </w:rPr>
      </w:pPr>
      <w:bookmarkStart w:id="22" w:name="_heading=h.yl2quu4cq0j" w:colFirst="0" w:colLast="0"/>
      <w:bookmarkEnd w:id="22"/>
      <w:r w:rsidRPr="00A62CB7">
        <w:rPr>
          <w:rFonts w:ascii="Nunito" w:hAnsi="Nunito"/>
          <w:rPrChange w:id="23" w:author="Craig Parker" w:date="2024-08-05T19:17:00Z">
            <w:rPr/>
          </w:rPrChange>
        </w:rPr>
        <w:br w:type="page"/>
      </w:r>
    </w:p>
    <w:p w14:paraId="00000018" w14:textId="77777777" w:rsidR="007813F4" w:rsidRPr="00A62CB7" w:rsidRDefault="6E1C0E23">
      <w:pPr>
        <w:pStyle w:val="Heading1"/>
        <w:rPr>
          <w:rFonts w:ascii="Nunito" w:eastAsia="Nunito" w:hAnsi="Nunito" w:cs="Nunito"/>
        </w:rPr>
      </w:pPr>
      <w:bookmarkStart w:id="24" w:name="_Toc172635200"/>
      <w:bookmarkStart w:id="25" w:name="_Toc173777770"/>
      <w:r w:rsidRPr="00A62CB7">
        <w:rPr>
          <w:rFonts w:ascii="Nunito" w:eastAsia="Nunito" w:hAnsi="Nunito" w:cs="Nunito"/>
        </w:rPr>
        <w:lastRenderedPageBreak/>
        <w:t>Table of contents</w:t>
      </w:r>
      <w:bookmarkEnd w:id="24"/>
      <w:bookmarkEnd w:id="25"/>
    </w:p>
    <w:sdt>
      <w:sdtPr>
        <w:rPr>
          <w:rFonts w:ascii="Nunito" w:hAnsi="Nunito"/>
        </w:rPr>
        <w:id w:val="1053068895"/>
        <w:docPartObj>
          <w:docPartGallery w:val="Table of Contents"/>
          <w:docPartUnique/>
        </w:docPartObj>
      </w:sdtPr>
      <w:sdtContent>
        <w:p w14:paraId="36984112" w14:textId="238F30C8" w:rsidR="00BC335B" w:rsidRPr="00A62CB7" w:rsidRDefault="6E1C0E23">
          <w:pPr>
            <w:pStyle w:val="TOC1"/>
            <w:tabs>
              <w:tab w:val="right" w:leader="dot" w:pos="9350"/>
            </w:tabs>
            <w:rPr>
              <w:ins w:id="26" w:author="Craig Parker" w:date="2024-08-05T19:15:00Z"/>
              <w:rFonts w:ascii="Nunito" w:eastAsiaTheme="minorEastAsia" w:hAnsi="Nunito" w:cstheme="minorBidi"/>
              <w:noProof/>
              <w:kern w:val="2"/>
              <w:sz w:val="24"/>
              <w:szCs w:val="24"/>
              <w:lang w:val="en-ZA" w:eastAsia="en-ZA"/>
              <w14:ligatures w14:val="standardContextual"/>
              <w:rPrChange w:id="27" w:author="Craig Parker" w:date="2024-08-05T19:17:00Z">
                <w:rPr>
                  <w:ins w:id="28"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r w:rsidRPr="00A62CB7">
            <w:rPr>
              <w:rFonts w:ascii="Nunito" w:hAnsi="Nunito"/>
              <w:rPrChange w:id="29" w:author="Craig Parker" w:date="2024-08-05T19:17:00Z">
                <w:rPr/>
              </w:rPrChange>
            </w:rPr>
            <w:fldChar w:fldCharType="begin"/>
          </w:r>
          <w:r w:rsidRPr="00A62CB7">
            <w:rPr>
              <w:rFonts w:ascii="Nunito" w:hAnsi="Nunito"/>
              <w:rPrChange w:id="30" w:author="Craig Parker" w:date="2024-08-05T19:17:00Z">
                <w:rPr/>
              </w:rPrChange>
            </w:rPr>
            <w:instrText>TOC \o "1-9" \z \u \h</w:instrText>
          </w:r>
          <w:r w:rsidRPr="00A62CB7">
            <w:rPr>
              <w:rFonts w:ascii="Nunito" w:hAnsi="Nunito"/>
              <w:rPrChange w:id="31" w:author="Craig Parker" w:date="2024-08-05T19:17:00Z">
                <w:rPr/>
              </w:rPrChange>
            </w:rPr>
            <w:fldChar w:fldCharType="separate"/>
          </w:r>
          <w:ins w:id="32" w:author="Craig Parker" w:date="2024-08-05T19:15:00Z">
            <w:r w:rsidR="00BC335B" w:rsidRPr="00A62CB7">
              <w:rPr>
                <w:rStyle w:val="Hyperlink"/>
                <w:rFonts w:ascii="Nunito" w:hAnsi="Nunito"/>
                <w:noProof/>
                <w:rPrChange w:id="33" w:author="Craig Parker" w:date="2024-08-05T19:17:00Z">
                  <w:rPr>
                    <w:rStyle w:val="Hyperlink"/>
                    <w:noProof/>
                  </w:rPr>
                </w:rPrChange>
              </w:rPr>
              <w:fldChar w:fldCharType="begin"/>
            </w:r>
            <w:r w:rsidR="00BC335B" w:rsidRPr="00A62CB7">
              <w:rPr>
                <w:rStyle w:val="Hyperlink"/>
                <w:rFonts w:ascii="Nunito" w:hAnsi="Nunito"/>
                <w:noProof/>
                <w:rPrChange w:id="34" w:author="Craig Parker" w:date="2024-08-05T19:17:00Z">
                  <w:rPr>
                    <w:rStyle w:val="Hyperlink"/>
                    <w:noProof/>
                  </w:rPr>
                </w:rPrChange>
              </w:rPr>
              <w:instrText xml:space="preserve"> </w:instrText>
            </w:r>
            <w:r w:rsidR="00BC335B" w:rsidRPr="00A62CB7">
              <w:rPr>
                <w:rFonts w:ascii="Nunito" w:hAnsi="Nunito"/>
                <w:noProof/>
                <w:rPrChange w:id="35" w:author="Craig Parker" w:date="2024-08-05T19:17:00Z">
                  <w:rPr>
                    <w:noProof/>
                  </w:rPr>
                </w:rPrChange>
              </w:rPr>
              <w:instrText>HYPERLINK \l "_Toc173777770"</w:instrText>
            </w:r>
            <w:r w:rsidR="00BC335B" w:rsidRPr="00A62CB7">
              <w:rPr>
                <w:rStyle w:val="Hyperlink"/>
                <w:rFonts w:ascii="Nunito" w:hAnsi="Nunito"/>
                <w:noProof/>
                <w:rPrChange w:id="36" w:author="Craig Parker" w:date="2024-08-05T19:17:00Z">
                  <w:rPr>
                    <w:rStyle w:val="Hyperlink"/>
                    <w:noProof/>
                  </w:rPr>
                </w:rPrChange>
              </w:rPr>
              <w:instrText xml:space="preserve"> </w:instrText>
            </w:r>
            <w:r w:rsidR="00BC335B" w:rsidRPr="00A62CB7">
              <w:rPr>
                <w:rStyle w:val="Hyperlink"/>
                <w:rFonts w:ascii="Nunito" w:hAnsi="Nunito"/>
                <w:noProof/>
              </w:rPr>
            </w:r>
            <w:r w:rsidR="00BC335B" w:rsidRPr="00A62CB7">
              <w:rPr>
                <w:rStyle w:val="Hyperlink"/>
                <w:rFonts w:ascii="Nunito" w:hAnsi="Nunito"/>
                <w:noProof/>
                <w:rPrChange w:id="37" w:author="Craig Parker" w:date="2024-08-05T19:17:00Z">
                  <w:rPr>
                    <w:rStyle w:val="Hyperlink"/>
                    <w:noProof/>
                  </w:rPr>
                </w:rPrChange>
              </w:rPr>
              <w:fldChar w:fldCharType="separate"/>
            </w:r>
            <w:r w:rsidR="00BC335B" w:rsidRPr="00A62CB7">
              <w:rPr>
                <w:rStyle w:val="Hyperlink"/>
                <w:rFonts w:ascii="Nunito" w:eastAsia="Nunito" w:hAnsi="Nunito" w:cs="Nunito"/>
                <w:noProof/>
              </w:rPr>
              <w:t>Table of contents</w:t>
            </w:r>
            <w:r w:rsidR="00BC335B" w:rsidRPr="00A62CB7">
              <w:rPr>
                <w:rFonts w:ascii="Nunito" w:hAnsi="Nunito"/>
                <w:noProof/>
                <w:webHidden/>
                <w:rPrChange w:id="38" w:author="Craig Parker" w:date="2024-08-05T19:17:00Z">
                  <w:rPr>
                    <w:noProof/>
                    <w:webHidden/>
                  </w:rPr>
                </w:rPrChange>
              </w:rPr>
              <w:tab/>
            </w:r>
            <w:r w:rsidR="00BC335B" w:rsidRPr="00A62CB7">
              <w:rPr>
                <w:rFonts w:ascii="Nunito" w:hAnsi="Nunito"/>
                <w:noProof/>
                <w:webHidden/>
                <w:rPrChange w:id="39" w:author="Craig Parker" w:date="2024-08-05T19:17:00Z">
                  <w:rPr>
                    <w:noProof/>
                    <w:webHidden/>
                  </w:rPr>
                </w:rPrChange>
              </w:rPr>
              <w:fldChar w:fldCharType="begin"/>
            </w:r>
            <w:r w:rsidR="00BC335B" w:rsidRPr="00A62CB7">
              <w:rPr>
                <w:rFonts w:ascii="Nunito" w:hAnsi="Nunito"/>
                <w:noProof/>
                <w:webHidden/>
                <w:rPrChange w:id="40" w:author="Craig Parker" w:date="2024-08-05T19:17:00Z">
                  <w:rPr>
                    <w:noProof/>
                    <w:webHidden/>
                  </w:rPr>
                </w:rPrChange>
              </w:rPr>
              <w:instrText xml:space="preserve"> PAGEREF _Toc173777770 \h </w:instrText>
            </w:r>
          </w:ins>
          <w:r w:rsidR="00BC335B" w:rsidRPr="00A62CB7">
            <w:rPr>
              <w:rFonts w:ascii="Nunito" w:hAnsi="Nunito"/>
              <w:noProof/>
              <w:webHidden/>
            </w:rPr>
          </w:r>
          <w:r w:rsidR="00BC335B" w:rsidRPr="00A62CB7">
            <w:rPr>
              <w:rFonts w:ascii="Nunito" w:hAnsi="Nunito"/>
              <w:noProof/>
              <w:webHidden/>
              <w:rPrChange w:id="41" w:author="Craig Parker" w:date="2024-08-05T19:17:00Z">
                <w:rPr>
                  <w:noProof/>
                  <w:webHidden/>
                </w:rPr>
              </w:rPrChange>
            </w:rPr>
            <w:fldChar w:fldCharType="separate"/>
          </w:r>
          <w:ins w:id="42" w:author="Craig Parker" w:date="2024-08-05T19:15:00Z">
            <w:r w:rsidR="00BC335B" w:rsidRPr="00A62CB7">
              <w:rPr>
                <w:rFonts w:ascii="Nunito" w:hAnsi="Nunito"/>
                <w:noProof/>
                <w:webHidden/>
                <w:rPrChange w:id="43" w:author="Craig Parker" w:date="2024-08-05T19:17:00Z">
                  <w:rPr>
                    <w:noProof/>
                    <w:webHidden/>
                  </w:rPr>
                </w:rPrChange>
              </w:rPr>
              <w:t>2</w:t>
            </w:r>
            <w:r w:rsidR="00BC335B" w:rsidRPr="00A62CB7">
              <w:rPr>
                <w:rFonts w:ascii="Nunito" w:hAnsi="Nunito"/>
                <w:noProof/>
                <w:webHidden/>
                <w:rPrChange w:id="44" w:author="Craig Parker" w:date="2024-08-05T19:17:00Z">
                  <w:rPr>
                    <w:noProof/>
                    <w:webHidden/>
                  </w:rPr>
                </w:rPrChange>
              </w:rPr>
              <w:fldChar w:fldCharType="end"/>
            </w:r>
            <w:r w:rsidR="00BC335B" w:rsidRPr="00A62CB7">
              <w:rPr>
                <w:rStyle w:val="Hyperlink"/>
                <w:rFonts w:ascii="Nunito" w:hAnsi="Nunito"/>
                <w:noProof/>
                <w:rPrChange w:id="45" w:author="Craig Parker" w:date="2024-08-05T19:17:00Z">
                  <w:rPr>
                    <w:rStyle w:val="Hyperlink"/>
                    <w:noProof/>
                  </w:rPr>
                </w:rPrChange>
              </w:rPr>
              <w:fldChar w:fldCharType="end"/>
            </w:r>
          </w:ins>
        </w:p>
        <w:p w14:paraId="0A05190C" w14:textId="71B8C3FD" w:rsidR="00BC335B" w:rsidRPr="00A62CB7" w:rsidRDefault="00BC335B">
          <w:pPr>
            <w:pStyle w:val="TOC1"/>
            <w:tabs>
              <w:tab w:val="left" w:pos="720"/>
              <w:tab w:val="right" w:leader="dot" w:pos="9350"/>
            </w:tabs>
            <w:rPr>
              <w:ins w:id="46" w:author="Craig Parker" w:date="2024-08-05T19:15:00Z"/>
              <w:rFonts w:ascii="Nunito" w:eastAsiaTheme="minorEastAsia" w:hAnsi="Nunito" w:cstheme="minorBidi"/>
              <w:noProof/>
              <w:kern w:val="2"/>
              <w:sz w:val="24"/>
              <w:szCs w:val="24"/>
              <w:lang w:val="en-ZA" w:eastAsia="en-ZA"/>
              <w14:ligatures w14:val="standardContextual"/>
              <w:rPrChange w:id="47" w:author="Craig Parker" w:date="2024-08-05T19:17:00Z">
                <w:rPr>
                  <w:ins w:id="48"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49" w:author="Craig Parker" w:date="2024-08-05T19:15:00Z">
            <w:r w:rsidRPr="00A62CB7">
              <w:rPr>
                <w:rStyle w:val="Hyperlink"/>
                <w:rFonts w:ascii="Nunito" w:hAnsi="Nunito"/>
                <w:noProof/>
                <w:rPrChange w:id="50" w:author="Craig Parker" w:date="2024-08-05T19:17:00Z">
                  <w:rPr>
                    <w:rStyle w:val="Hyperlink"/>
                    <w:noProof/>
                  </w:rPr>
                </w:rPrChange>
              </w:rPr>
              <w:fldChar w:fldCharType="begin"/>
            </w:r>
            <w:r w:rsidRPr="00A62CB7">
              <w:rPr>
                <w:rStyle w:val="Hyperlink"/>
                <w:rFonts w:ascii="Nunito" w:hAnsi="Nunito"/>
                <w:noProof/>
                <w:rPrChange w:id="51" w:author="Craig Parker" w:date="2024-08-05T19:17:00Z">
                  <w:rPr>
                    <w:rStyle w:val="Hyperlink"/>
                    <w:noProof/>
                  </w:rPr>
                </w:rPrChange>
              </w:rPr>
              <w:instrText xml:space="preserve"> </w:instrText>
            </w:r>
            <w:r w:rsidRPr="00A62CB7">
              <w:rPr>
                <w:rFonts w:ascii="Nunito" w:hAnsi="Nunito"/>
                <w:noProof/>
                <w:rPrChange w:id="52" w:author="Craig Parker" w:date="2024-08-05T19:17:00Z">
                  <w:rPr>
                    <w:noProof/>
                  </w:rPr>
                </w:rPrChange>
              </w:rPr>
              <w:instrText>HYPERLINK \l "_Toc173777772"</w:instrText>
            </w:r>
            <w:r w:rsidRPr="00A62CB7">
              <w:rPr>
                <w:rStyle w:val="Hyperlink"/>
                <w:rFonts w:ascii="Nunito" w:hAnsi="Nunito"/>
                <w:noProof/>
                <w:rPrChange w:id="53"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54" w:author="Craig Parker" w:date="2024-08-05T19:17:00Z">
                  <w:rPr>
                    <w:rStyle w:val="Hyperlink"/>
                    <w:noProof/>
                  </w:rPr>
                </w:rPrChange>
              </w:rPr>
              <w:fldChar w:fldCharType="separate"/>
            </w:r>
            <w:r w:rsidRPr="00A62CB7">
              <w:rPr>
                <w:rStyle w:val="Hyperlink"/>
                <w:rFonts w:ascii="Nunito" w:eastAsia="Nunito" w:hAnsi="Nunito" w:cs="Nunito"/>
                <w:noProof/>
              </w:rPr>
              <w:t>1.</w:t>
            </w:r>
            <w:r w:rsidRPr="00A62CB7">
              <w:rPr>
                <w:rFonts w:ascii="Nunito" w:eastAsiaTheme="minorEastAsia" w:hAnsi="Nunito" w:cstheme="minorBidi"/>
                <w:noProof/>
                <w:kern w:val="2"/>
                <w:sz w:val="24"/>
                <w:szCs w:val="24"/>
                <w:lang w:val="en-ZA" w:eastAsia="en-ZA"/>
                <w14:ligatures w14:val="standardContextual"/>
                <w:rPrChange w:id="55"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Scope</w:t>
            </w:r>
            <w:r w:rsidRPr="00A62CB7">
              <w:rPr>
                <w:rFonts w:ascii="Nunito" w:hAnsi="Nunito"/>
                <w:noProof/>
                <w:webHidden/>
                <w:rPrChange w:id="56" w:author="Craig Parker" w:date="2024-08-05T19:17:00Z">
                  <w:rPr>
                    <w:noProof/>
                    <w:webHidden/>
                  </w:rPr>
                </w:rPrChange>
              </w:rPr>
              <w:tab/>
            </w:r>
            <w:r w:rsidRPr="00A62CB7">
              <w:rPr>
                <w:rFonts w:ascii="Nunito" w:hAnsi="Nunito"/>
                <w:noProof/>
                <w:webHidden/>
                <w:rPrChange w:id="57" w:author="Craig Parker" w:date="2024-08-05T19:17:00Z">
                  <w:rPr>
                    <w:noProof/>
                    <w:webHidden/>
                  </w:rPr>
                </w:rPrChange>
              </w:rPr>
              <w:fldChar w:fldCharType="begin"/>
            </w:r>
            <w:r w:rsidRPr="00A62CB7">
              <w:rPr>
                <w:rFonts w:ascii="Nunito" w:hAnsi="Nunito"/>
                <w:noProof/>
                <w:webHidden/>
                <w:rPrChange w:id="58" w:author="Craig Parker" w:date="2024-08-05T19:17:00Z">
                  <w:rPr>
                    <w:noProof/>
                    <w:webHidden/>
                  </w:rPr>
                </w:rPrChange>
              </w:rPr>
              <w:instrText xml:space="preserve"> PAGEREF _Toc173777772 \h </w:instrText>
            </w:r>
          </w:ins>
          <w:r w:rsidRPr="00A62CB7">
            <w:rPr>
              <w:rFonts w:ascii="Nunito" w:hAnsi="Nunito"/>
              <w:noProof/>
              <w:webHidden/>
            </w:rPr>
          </w:r>
          <w:r w:rsidRPr="00A62CB7">
            <w:rPr>
              <w:rFonts w:ascii="Nunito" w:hAnsi="Nunito"/>
              <w:noProof/>
              <w:webHidden/>
              <w:rPrChange w:id="59" w:author="Craig Parker" w:date="2024-08-05T19:17:00Z">
                <w:rPr>
                  <w:noProof/>
                  <w:webHidden/>
                </w:rPr>
              </w:rPrChange>
            </w:rPr>
            <w:fldChar w:fldCharType="separate"/>
          </w:r>
          <w:ins w:id="60" w:author="Craig Parker" w:date="2024-08-05T19:15:00Z">
            <w:r w:rsidRPr="00A62CB7">
              <w:rPr>
                <w:rFonts w:ascii="Nunito" w:hAnsi="Nunito"/>
                <w:noProof/>
                <w:webHidden/>
                <w:rPrChange w:id="61" w:author="Craig Parker" w:date="2024-08-05T19:17:00Z">
                  <w:rPr>
                    <w:noProof/>
                    <w:webHidden/>
                  </w:rPr>
                </w:rPrChange>
              </w:rPr>
              <w:t>4</w:t>
            </w:r>
            <w:r w:rsidRPr="00A62CB7">
              <w:rPr>
                <w:rFonts w:ascii="Nunito" w:hAnsi="Nunito"/>
                <w:noProof/>
                <w:webHidden/>
                <w:rPrChange w:id="62" w:author="Craig Parker" w:date="2024-08-05T19:17:00Z">
                  <w:rPr>
                    <w:noProof/>
                    <w:webHidden/>
                  </w:rPr>
                </w:rPrChange>
              </w:rPr>
              <w:fldChar w:fldCharType="end"/>
            </w:r>
            <w:r w:rsidRPr="00A62CB7">
              <w:rPr>
                <w:rStyle w:val="Hyperlink"/>
                <w:rFonts w:ascii="Nunito" w:hAnsi="Nunito"/>
                <w:noProof/>
                <w:rPrChange w:id="63" w:author="Craig Parker" w:date="2024-08-05T19:17:00Z">
                  <w:rPr>
                    <w:rStyle w:val="Hyperlink"/>
                    <w:noProof/>
                  </w:rPr>
                </w:rPrChange>
              </w:rPr>
              <w:fldChar w:fldCharType="end"/>
            </w:r>
          </w:ins>
        </w:p>
        <w:p w14:paraId="009E9C1B" w14:textId="1931D04C" w:rsidR="00BC335B" w:rsidRPr="00A62CB7" w:rsidRDefault="00BC335B">
          <w:pPr>
            <w:pStyle w:val="TOC1"/>
            <w:tabs>
              <w:tab w:val="left" w:pos="720"/>
              <w:tab w:val="right" w:leader="dot" w:pos="9350"/>
            </w:tabs>
            <w:rPr>
              <w:ins w:id="64" w:author="Craig Parker" w:date="2024-08-05T19:15:00Z"/>
              <w:rFonts w:ascii="Nunito" w:eastAsiaTheme="minorEastAsia" w:hAnsi="Nunito" w:cstheme="minorBidi"/>
              <w:noProof/>
              <w:kern w:val="2"/>
              <w:sz w:val="24"/>
              <w:szCs w:val="24"/>
              <w:lang w:val="en-ZA" w:eastAsia="en-ZA"/>
              <w14:ligatures w14:val="standardContextual"/>
              <w:rPrChange w:id="65" w:author="Craig Parker" w:date="2024-08-05T19:17:00Z">
                <w:rPr>
                  <w:ins w:id="66"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67" w:author="Craig Parker" w:date="2024-08-05T19:15:00Z">
            <w:r w:rsidRPr="00A62CB7">
              <w:rPr>
                <w:rStyle w:val="Hyperlink"/>
                <w:rFonts w:ascii="Nunito" w:hAnsi="Nunito"/>
                <w:noProof/>
                <w:rPrChange w:id="68" w:author="Craig Parker" w:date="2024-08-05T19:17:00Z">
                  <w:rPr>
                    <w:rStyle w:val="Hyperlink"/>
                    <w:noProof/>
                  </w:rPr>
                </w:rPrChange>
              </w:rPr>
              <w:fldChar w:fldCharType="begin"/>
            </w:r>
            <w:r w:rsidRPr="00A62CB7">
              <w:rPr>
                <w:rStyle w:val="Hyperlink"/>
                <w:rFonts w:ascii="Nunito" w:hAnsi="Nunito"/>
                <w:noProof/>
                <w:rPrChange w:id="69" w:author="Craig Parker" w:date="2024-08-05T19:17:00Z">
                  <w:rPr>
                    <w:rStyle w:val="Hyperlink"/>
                    <w:noProof/>
                  </w:rPr>
                </w:rPrChange>
              </w:rPr>
              <w:instrText xml:space="preserve"> </w:instrText>
            </w:r>
            <w:r w:rsidRPr="00A62CB7">
              <w:rPr>
                <w:rFonts w:ascii="Nunito" w:hAnsi="Nunito"/>
                <w:noProof/>
                <w:rPrChange w:id="70" w:author="Craig Parker" w:date="2024-08-05T19:17:00Z">
                  <w:rPr>
                    <w:noProof/>
                  </w:rPr>
                </w:rPrChange>
              </w:rPr>
              <w:instrText>HYPERLINK \l "_Toc173777773"</w:instrText>
            </w:r>
            <w:r w:rsidRPr="00A62CB7">
              <w:rPr>
                <w:rStyle w:val="Hyperlink"/>
                <w:rFonts w:ascii="Nunito" w:hAnsi="Nunito"/>
                <w:noProof/>
                <w:rPrChange w:id="71"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72" w:author="Craig Parker" w:date="2024-08-05T19:17:00Z">
                  <w:rPr>
                    <w:rStyle w:val="Hyperlink"/>
                    <w:noProof/>
                  </w:rPr>
                </w:rPrChange>
              </w:rPr>
              <w:fldChar w:fldCharType="separate"/>
            </w:r>
            <w:r w:rsidRPr="00A62CB7">
              <w:rPr>
                <w:rStyle w:val="Hyperlink"/>
                <w:rFonts w:ascii="Nunito" w:eastAsia="Nunito" w:hAnsi="Nunito" w:cs="Nunito"/>
                <w:noProof/>
              </w:rPr>
              <w:t>2.</w:t>
            </w:r>
            <w:r w:rsidRPr="00A62CB7">
              <w:rPr>
                <w:rFonts w:ascii="Nunito" w:eastAsiaTheme="minorEastAsia" w:hAnsi="Nunito" w:cstheme="minorBidi"/>
                <w:noProof/>
                <w:kern w:val="2"/>
                <w:sz w:val="24"/>
                <w:szCs w:val="24"/>
                <w:lang w:val="en-ZA" w:eastAsia="en-ZA"/>
                <w14:ligatures w14:val="standardContextual"/>
                <w:rPrChange w:id="73"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Purpose</w:t>
            </w:r>
            <w:r w:rsidRPr="00A62CB7">
              <w:rPr>
                <w:rFonts w:ascii="Nunito" w:hAnsi="Nunito"/>
                <w:noProof/>
                <w:webHidden/>
                <w:rPrChange w:id="74" w:author="Craig Parker" w:date="2024-08-05T19:17:00Z">
                  <w:rPr>
                    <w:noProof/>
                    <w:webHidden/>
                  </w:rPr>
                </w:rPrChange>
              </w:rPr>
              <w:tab/>
            </w:r>
            <w:r w:rsidRPr="00A62CB7">
              <w:rPr>
                <w:rFonts w:ascii="Nunito" w:hAnsi="Nunito"/>
                <w:noProof/>
                <w:webHidden/>
                <w:rPrChange w:id="75" w:author="Craig Parker" w:date="2024-08-05T19:17:00Z">
                  <w:rPr>
                    <w:noProof/>
                    <w:webHidden/>
                  </w:rPr>
                </w:rPrChange>
              </w:rPr>
              <w:fldChar w:fldCharType="begin"/>
            </w:r>
            <w:r w:rsidRPr="00A62CB7">
              <w:rPr>
                <w:rFonts w:ascii="Nunito" w:hAnsi="Nunito"/>
                <w:noProof/>
                <w:webHidden/>
                <w:rPrChange w:id="76" w:author="Craig Parker" w:date="2024-08-05T19:17:00Z">
                  <w:rPr>
                    <w:noProof/>
                    <w:webHidden/>
                  </w:rPr>
                </w:rPrChange>
              </w:rPr>
              <w:instrText xml:space="preserve"> PAGEREF _Toc173777773 \h </w:instrText>
            </w:r>
          </w:ins>
          <w:r w:rsidRPr="00A62CB7">
            <w:rPr>
              <w:rFonts w:ascii="Nunito" w:hAnsi="Nunito"/>
              <w:noProof/>
              <w:webHidden/>
            </w:rPr>
          </w:r>
          <w:r w:rsidRPr="00A62CB7">
            <w:rPr>
              <w:rFonts w:ascii="Nunito" w:hAnsi="Nunito"/>
              <w:noProof/>
              <w:webHidden/>
              <w:rPrChange w:id="77" w:author="Craig Parker" w:date="2024-08-05T19:17:00Z">
                <w:rPr>
                  <w:noProof/>
                  <w:webHidden/>
                </w:rPr>
              </w:rPrChange>
            </w:rPr>
            <w:fldChar w:fldCharType="separate"/>
          </w:r>
          <w:ins w:id="78" w:author="Craig Parker" w:date="2024-08-05T19:15:00Z">
            <w:r w:rsidRPr="00A62CB7">
              <w:rPr>
                <w:rFonts w:ascii="Nunito" w:hAnsi="Nunito"/>
                <w:noProof/>
                <w:webHidden/>
                <w:rPrChange w:id="79" w:author="Craig Parker" w:date="2024-08-05T19:17:00Z">
                  <w:rPr>
                    <w:noProof/>
                    <w:webHidden/>
                  </w:rPr>
                </w:rPrChange>
              </w:rPr>
              <w:t>4</w:t>
            </w:r>
            <w:r w:rsidRPr="00A62CB7">
              <w:rPr>
                <w:rFonts w:ascii="Nunito" w:hAnsi="Nunito"/>
                <w:noProof/>
                <w:webHidden/>
                <w:rPrChange w:id="80" w:author="Craig Parker" w:date="2024-08-05T19:17:00Z">
                  <w:rPr>
                    <w:noProof/>
                    <w:webHidden/>
                  </w:rPr>
                </w:rPrChange>
              </w:rPr>
              <w:fldChar w:fldCharType="end"/>
            </w:r>
            <w:r w:rsidRPr="00A62CB7">
              <w:rPr>
                <w:rStyle w:val="Hyperlink"/>
                <w:rFonts w:ascii="Nunito" w:hAnsi="Nunito"/>
                <w:noProof/>
                <w:rPrChange w:id="81" w:author="Craig Parker" w:date="2024-08-05T19:17:00Z">
                  <w:rPr>
                    <w:rStyle w:val="Hyperlink"/>
                    <w:noProof/>
                  </w:rPr>
                </w:rPrChange>
              </w:rPr>
              <w:fldChar w:fldCharType="end"/>
            </w:r>
          </w:ins>
        </w:p>
        <w:p w14:paraId="5FD77ADE" w14:textId="7279AC05" w:rsidR="00BC335B" w:rsidRPr="00A62CB7" w:rsidRDefault="00BC335B">
          <w:pPr>
            <w:pStyle w:val="TOC1"/>
            <w:tabs>
              <w:tab w:val="left" w:pos="720"/>
              <w:tab w:val="right" w:leader="dot" w:pos="9350"/>
            </w:tabs>
            <w:rPr>
              <w:ins w:id="82" w:author="Craig Parker" w:date="2024-08-05T19:15:00Z"/>
              <w:rFonts w:ascii="Nunito" w:eastAsiaTheme="minorEastAsia" w:hAnsi="Nunito" w:cstheme="minorBidi"/>
              <w:noProof/>
              <w:kern w:val="2"/>
              <w:sz w:val="24"/>
              <w:szCs w:val="24"/>
              <w:lang w:val="en-ZA" w:eastAsia="en-ZA"/>
              <w14:ligatures w14:val="standardContextual"/>
              <w:rPrChange w:id="83" w:author="Craig Parker" w:date="2024-08-05T19:17:00Z">
                <w:rPr>
                  <w:ins w:id="84"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85" w:author="Craig Parker" w:date="2024-08-05T19:15:00Z">
            <w:r w:rsidRPr="00A62CB7">
              <w:rPr>
                <w:rStyle w:val="Hyperlink"/>
                <w:rFonts w:ascii="Nunito" w:hAnsi="Nunito"/>
                <w:noProof/>
                <w:rPrChange w:id="86" w:author="Craig Parker" w:date="2024-08-05T19:17:00Z">
                  <w:rPr>
                    <w:rStyle w:val="Hyperlink"/>
                    <w:noProof/>
                  </w:rPr>
                </w:rPrChange>
              </w:rPr>
              <w:fldChar w:fldCharType="begin"/>
            </w:r>
            <w:r w:rsidRPr="00A62CB7">
              <w:rPr>
                <w:rStyle w:val="Hyperlink"/>
                <w:rFonts w:ascii="Nunito" w:hAnsi="Nunito"/>
                <w:noProof/>
                <w:rPrChange w:id="87" w:author="Craig Parker" w:date="2024-08-05T19:17:00Z">
                  <w:rPr>
                    <w:rStyle w:val="Hyperlink"/>
                    <w:noProof/>
                  </w:rPr>
                </w:rPrChange>
              </w:rPr>
              <w:instrText xml:space="preserve"> </w:instrText>
            </w:r>
            <w:r w:rsidRPr="00A62CB7">
              <w:rPr>
                <w:rFonts w:ascii="Nunito" w:hAnsi="Nunito"/>
                <w:noProof/>
                <w:rPrChange w:id="88" w:author="Craig Parker" w:date="2024-08-05T19:17:00Z">
                  <w:rPr>
                    <w:noProof/>
                  </w:rPr>
                </w:rPrChange>
              </w:rPr>
              <w:instrText>HYPERLINK \l "_Toc173777774"</w:instrText>
            </w:r>
            <w:r w:rsidRPr="00A62CB7">
              <w:rPr>
                <w:rStyle w:val="Hyperlink"/>
                <w:rFonts w:ascii="Nunito" w:hAnsi="Nunito"/>
                <w:noProof/>
                <w:rPrChange w:id="89"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90" w:author="Craig Parker" w:date="2024-08-05T19:17:00Z">
                  <w:rPr>
                    <w:rStyle w:val="Hyperlink"/>
                    <w:noProof/>
                  </w:rPr>
                </w:rPrChange>
              </w:rPr>
              <w:fldChar w:fldCharType="separate"/>
            </w:r>
            <w:r w:rsidRPr="00A62CB7">
              <w:rPr>
                <w:rStyle w:val="Hyperlink"/>
                <w:rFonts w:ascii="Nunito" w:eastAsia="Nunito" w:hAnsi="Nunito" w:cs="Nunito"/>
                <w:noProof/>
              </w:rPr>
              <w:t>3.</w:t>
            </w:r>
            <w:r w:rsidRPr="00A62CB7">
              <w:rPr>
                <w:rFonts w:ascii="Nunito" w:eastAsiaTheme="minorEastAsia" w:hAnsi="Nunito" w:cstheme="minorBidi"/>
                <w:noProof/>
                <w:kern w:val="2"/>
                <w:sz w:val="24"/>
                <w:szCs w:val="24"/>
                <w:lang w:val="en-ZA" w:eastAsia="en-ZA"/>
                <w14:ligatures w14:val="standardContextual"/>
                <w:rPrChange w:id="91"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Abbreviations</w:t>
            </w:r>
            <w:r w:rsidRPr="00A62CB7">
              <w:rPr>
                <w:rFonts w:ascii="Nunito" w:hAnsi="Nunito"/>
                <w:noProof/>
                <w:webHidden/>
                <w:rPrChange w:id="92" w:author="Craig Parker" w:date="2024-08-05T19:17:00Z">
                  <w:rPr>
                    <w:noProof/>
                    <w:webHidden/>
                  </w:rPr>
                </w:rPrChange>
              </w:rPr>
              <w:tab/>
            </w:r>
            <w:r w:rsidRPr="00A62CB7">
              <w:rPr>
                <w:rFonts w:ascii="Nunito" w:hAnsi="Nunito"/>
                <w:noProof/>
                <w:webHidden/>
                <w:rPrChange w:id="93" w:author="Craig Parker" w:date="2024-08-05T19:17:00Z">
                  <w:rPr>
                    <w:noProof/>
                    <w:webHidden/>
                  </w:rPr>
                </w:rPrChange>
              </w:rPr>
              <w:fldChar w:fldCharType="begin"/>
            </w:r>
            <w:r w:rsidRPr="00A62CB7">
              <w:rPr>
                <w:rFonts w:ascii="Nunito" w:hAnsi="Nunito"/>
                <w:noProof/>
                <w:webHidden/>
                <w:rPrChange w:id="94" w:author="Craig Parker" w:date="2024-08-05T19:17:00Z">
                  <w:rPr>
                    <w:noProof/>
                    <w:webHidden/>
                  </w:rPr>
                </w:rPrChange>
              </w:rPr>
              <w:instrText xml:space="preserve"> PAGEREF _Toc173777774 \h </w:instrText>
            </w:r>
          </w:ins>
          <w:r w:rsidRPr="00A62CB7">
            <w:rPr>
              <w:rFonts w:ascii="Nunito" w:hAnsi="Nunito"/>
              <w:noProof/>
              <w:webHidden/>
            </w:rPr>
          </w:r>
          <w:r w:rsidRPr="00A62CB7">
            <w:rPr>
              <w:rFonts w:ascii="Nunito" w:hAnsi="Nunito"/>
              <w:noProof/>
              <w:webHidden/>
              <w:rPrChange w:id="95" w:author="Craig Parker" w:date="2024-08-05T19:17:00Z">
                <w:rPr>
                  <w:noProof/>
                  <w:webHidden/>
                </w:rPr>
              </w:rPrChange>
            </w:rPr>
            <w:fldChar w:fldCharType="separate"/>
          </w:r>
          <w:ins w:id="96" w:author="Craig Parker" w:date="2024-08-05T19:15:00Z">
            <w:r w:rsidRPr="00A62CB7">
              <w:rPr>
                <w:rFonts w:ascii="Nunito" w:hAnsi="Nunito"/>
                <w:noProof/>
                <w:webHidden/>
                <w:rPrChange w:id="97" w:author="Craig Parker" w:date="2024-08-05T19:17:00Z">
                  <w:rPr>
                    <w:noProof/>
                    <w:webHidden/>
                  </w:rPr>
                </w:rPrChange>
              </w:rPr>
              <w:t>5</w:t>
            </w:r>
            <w:r w:rsidRPr="00A62CB7">
              <w:rPr>
                <w:rFonts w:ascii="Nunito" w:hAnsi="Nunito"/>
                <w:noProof/>
                <w:webHidden/>
                <w:rPrChange w:id="98" w:author="Craig Parker" w:date="2024-08-05T19:17:00Z">
                  <w:rPr>
                    <w:noProof/>
                    <w:webHidden/>
                  </w:rPr>
                </w:rPrChange>
              </w:rPr>
              <w:fldChar w:fldCharType="end"/>
            </w:r>
            <w:r w:rsidRPr="00A62CB7">
              <w:rPr>
                <w:rStyle w:val="Hyperlink"/>
                <w:rFonts w:ascii="Nunito" w:hAnsi="Nunito"/>
                <w:noProof/>
                <w:rPrChange w:id="99" w:author="Craig Parker" w:date="2024-08-05T19:17:00Z">
                  <w:rPr>
                    <w:rStyle w:val="Hyperlink"/>
                    <w:noProof/>
                  </w:rPr>
                </w:rPrChange>
              </w:rPr>
              <w:fldChar w:fldCharType="end"/>
            </w:r>
          </w:ins>
        </w:p>
        <w:p w14:paraId="6891864A" w14:textId="263CB51F" w:rsidR="00BC335B" w:rsidRPr="00A62CB7" w:rsidRDefault="00BC335B">
          <w:pPr>
            <w:pStyle w:val="TOC1"/>
            <w:tabs>
              <w:tab w:val="left" w:pos="720"/>
              <w:tab w:val="right" w:leader="dot" w:pos="9350"/>
            </w:tabs>
            <w:rPr>
              <w:ins w:id="100" w:author="Craig Parker" w:date="2024-08-05T19:15:00Z"/>
              <w:rFonts w:ascii="Nunito" w:eastAsiaTheme="minorEastAsia" w:hAnsi="Nunito" w:cstheme="minorBidi"/>
              <w:noProof/>
              <w:kern w:val="2"/>
              <w:sz w:val="24"/>
              <w:szCs w:val="24"/>
              <w:lang w:val="en-ZA" w:eastAsia="en-ZA"/>
              <w14:ligatures w14:val="standardContextual"/>
              <w:rPrChange w:id="101" w:author="Craig Parker" w:date="2024-08-05T19:17:00Z">
                <w:rPr>
                  <w:ins w:id="102"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103" w:author="Craig Parker" w:date="2024-08-05T19:15:00Z">
            <w:r w:rsidRPr="00A62CB7">
              <w:rPr>
                <w:rStyle w:val="Hyperlink"/>
                <w:rFonts w:ascii="Nunito" w:hAnsi="Nunito"/>
                <w:noProof/>
                <w:rPrChange w:id="104" w:author="Craig Parker" w:date="2024-08-05T19:17:00Z">
                  <w:rPr>
                    <w:rStyle w:val="Hyperlink"/>
                    <w:noProof/>
                  </w:rPr>
                </w:rPrChange>
              </w:rPr>
              <w:fldChar w:fldCharType="begin"/>
            </w:r>
            <w:r w:rsidRPr="00A62CB7">
              <w:rPr>
                <w:rStyle w:val="Hyperlink"/>
                <w:rFonts w:ascii="Nunito" w:hAnsi="Nunito"/>
                <w:noProof/>
                <w:rPrChange w:id="105" w:author="Craig Parker" w:date="2024-08-05T19:17:00Z">
                  <w:rPr>
                    <w:rStyle w:val="Hyperlink"/>
                    <w:noProof/>
                  </w:rPr>
                </w:rPrChange>
              </w:rPr>
              <w:instrText xml:space="preserve"> </w:instrText>
            </w:r>
            <w:r w:rsidRPr="00A62CB7">
              <w:rPr>
                <w:rFonts w:ascii="Nunito" w:hAnsi="Nunito"/>
                <w:noProof/>
                <w:rPrChange w:id="106" w:author="Craig Parker" w:date="2024-08-05T19:17:00Z">
                  <w:rPr>
                    <w:noProof/>
                  </w:rPr>
                </w:rPrChange>
              </w:rPr>
              <w:instrText>HYPERLINK \l "_Toc173777775"</w:instrText>
            </w:r>
            <w:r w:rsidRPr="00A62CB7">
              <w:rPr>
                <w:rStyle w:val="Hyperlink"/>
                <w:rFonts w:ascii="Nunito" w:hAnsi="Nunito"/>
                <w:noProof/>
                <w:rPrChange w:id="107"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108" w:author="Craig Parker" w:date="2024-08-05T19:17:00Z">
                  <w:rPr>
                    <w:rStyle w:val="Hyperlink"/>
                    <w:noProof/>
                  </w:rPr>
                </w:rPrChange>
              </w:rPr>
              <w:fldChar w:fldCharType="separate"/>
            </w:r>
            <w:r w:rsidRPr="00A62CB7">
              <w:rPr>
                <w:rStyle w:val="Hyperlink"/>
                <w:rFonts w:ascii="Nunito" w:eastAsia="Nunito" w:hAnsi="Nunito" w:cs="Nunito"/>
                <w:noProof/>
              </w:rPr>
              <w:t>4.</w:t>
            </w:r>
            <w:r w:rsidRPr="00A62CB7">
              <w:rPr>
                <w:rFonts w:ascii="Nunito" w:eastAsiaTheme="minorEastAsia" w:hAnsi="Nunito" w:cstheme="minorBidi"/>
                <w:noProof/>
                <w:kern w:val="2"/>
                <w:sz w:val="24"/>
                <w:szCs w:val="24"/>
                <w:lang w:val="en-ZA" w:eastAsia="en-ZA"/>
                <w14:ligatures w14:val="standardContextual"/>
                <w:rPrChange w:id="109"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Definitions</w:t>
            </w:r>
            <w:r w:rsidRPr="00A62CB7">
              <w:rPr>
                <w:rFonts w:ascii="Nunito" w:hAnsi="Nunito"/>
                <w:noProof/>
                <w:webHidden/>
                <w:rPrChange w:id="110" w:author="Craig Parker" w:date="2024-08-05T19:17:00Z">
                  <w:rPr>
                    <w:noProof/>
                    <w:webHidden/>
                  </w:rPr>
                </w:rPrChange>
              </w:rPr>
              <w:tab/>
            </w:r>
            <w:r w:rsidRPr="00A62CB7">
              <w:rPr>
                <w:rFonts w:ascii="Nunito" w:hAnsi="Nunito"/>
                <w:noProof/>
                <w:webHidden/>
                <w:rPrChange w:id="111" w:author="Craig Parker" w:date="2024-08-05T19:17:00Z">
                  <w:rPr>
                    <w:noProof/>
                    <w:webHidden/>
                  </w:rPr>
                </w:rPrChange>
              </w:rPr>
              <w:fldChar w:fldCharType="begin"/>
            </w:r>
            <w:r w:rsidRPr="00A62CB7">
              <w:rPr>
                <w:rFonts w:ascii="Nunito" w:hAnsi="Nunito"/>
                <w:noProof/>
                <w:webHidden/>
                <w:rPrChange w:id="112" w:author="Craig Parker" w:date="2024-08-05T19:17:00Z">
                  <w:rPr>
                    <w:noProof/>
                    <w:webHidden/>
                  </w:rPr>
                </w:rPrChange>
              </w:rPr>
              <w:instrText xml:space="preserve"> PAGEREF _Toc173777775 \h </w:instrText>
            </w:r>
          </w:ins>
          <w:r w:rsidRPr="00A62CB7">
            <w:rPr>
              <w:rFonts w:ascii="Nunito" w:hAnsi="Nunito"/>
              <w:noProof/>
              <w:webHidden/>
            </w:rPr>
          </w:r>
          <w:r w:rsidRPr="00A62CB7">
            <w:rPr>
              <w:rFonts w:ascii="Nunito" w:hAnsi="Nunito"/>
              <w:noProof/>
              <w:webHidden/>
              <w:rPrChange w:id="113" w:author="Craig Parker" w:date="2024-08-05T19:17:00Z">
                <w:rPr>
                  <w:noProof/>
                  <w:webHidden/>
                </w:rPr>
              </w:rPrChange>
            </w:rPr>
            <w:fldChar w:fldCharType="separate"/>
          </w:r>
          <w:ins w:id="114" w:author="Craig Parker" w:date="2024-08-05T19:15:00Z">
            <w:r w:rsidRPr="00A62CB7">
              <w:rPr>
                <w:rFonts w:ascii="Nunito" w:hAnsi="Nunito"/>
                <w:noProof/>
                <w:webHidden/>
                <w:rPrChange w:id="115" w:author="Craig Parker" w:date="2024-08-05T19:17:00Z">
                  <w:rPr>
                    <w:noProof/>
                    <w:webHidden/>
                  </w:rPr>
                </w:rPrChange>
              </w:rPr>
              <w:t>6</w:t>
            </w:r>
            <w:r w:rsidRPr="00A62CB7">
              <w:rPr>
                <w:rFonts w:ascii="Nunito" w:hAnsi="Nunito"/>
                <w:noProof/>
                <w:webHidden/>
                <w:rPrChange w:id="116" w:author="Craig Parker" w:date="2024-08-05T19:17:00Z">
                  <w:rPr>
                    <w:noProof/>
                    <w:webHidden/>
                  </w:rPr>
                </w:rPrChange>
              </w:rPr>
              <w:fldChar w:fldCharType="end"/>
            </w:r>
            <w:r w:rsidRPr="00A62CB7">
              <w:rPr>
                <w:rStyle w:val="Hyperlink"/>
                <w:rFonts w:ascii="Nunito" w:hAnsi="Nunito"/>
                <w:noProof/>
                <w:rPrChange w:id="117" w:author="Craig Parker" w:date="2024-08-05T19:17:00Z">
                  <w:rPr>
                    <w:rStyle w:val="Hyperlink"/>
                    <w:noProof/>
                  </w:rPr>
                </w:rPrChange>
              </w:rPr>
              <w:fldChar w:fldCharType="end"/>
            </w:r>
          </w:ins>
        </w:p>
        <w:p w14:paraId="31D9C2EA" w14:textId="0BF67708" w:rsidR="00BC335B" w:rsidRPr="00A62CB7" w:rsidRDefault="00BC335B">
          <w:pPr>
            <w:pStyle w:val="TOC1"/>
            <w:tabs>
              <w:tab w:val="left" w:pos="720"/>
              <w:tab w:val="right" w:leader="dot" w:pos="9350"/>
            </w:tabs>
            <w:rPr>
              <w:ins w:id="118" w:author="Craig Parker" w:date="2024-08-05T19:15:00Z"/>
              <w:rFonts w:ascii="Nunito" w:eastAsiaTheme="minorEastAsia" w:hAnsi="Nunito" w:cstheme="minorBidi"/>
              <w:noProof/>
              <w:kern w:val="2"/>
              <w:sz w:val="24"/>
              <w:szCs w:val="24"/>
              <w:lang w:val="en-ZA" w:eastAsia="en-ZA"/>
              <w14:ligatures w14:val="standardContextual"/>
              <w:rPrChange w:id="119" w:author="Craig Parker" w:date="2024-08-05T19:17:00Z">
                <w:rPr>
                  <w:ins w:id="120"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121" w:author="Craig Parker" w:date="2024-08-05T19:15:00Z">
            <w:r w:rsidRPr="00A62CB7">
              <w:rPr>
                <w:rStyle w:val="Hyperlink"/>
                <w:rFonts w:ascii="Nunito" w:hAnsi="Nunito"/>
                <w:noProof/>
                <w:rPrChange w:id="122" w:author="Craig Parker" w:date="2024-08-05T19:17:00Z">
                  <w:rPr>
                    <w:rStyle w:val="Hyperlink"/>
                    <w:noProof/>
                  </w:rPr>
                </w:rPrChange>
              </w:rPr>
              <w:fldChar w:fldCharType="begin"/>
            </w:r>
            <w:r w:rsidRPr="00A62CB7">
              <w:rPr>
                <w:rStyle w:val="Hyperlink"/>
                <w:rFonts w:ascii="Nunito" w:hAnsi="Nunito"/>
                <w:noProof/>
                <w:rPrChange w:id="123" w:author="Craig Parker" w:date="2024-08-05T19:17:00Z">
                  <w:rPr>
                    <w:rStyle w:val="Hyperlink"/>
                    <w:noProof/>
                  </w:rPr>
                </w:rPrChange>
              </w:rPr>
              <w:instrText xml:space="preserve"> </w:instrText>
            </w:r>
            <w:r w:rsidRPr="00A62CB7">
              <w:rPr>
                <w:rFonts w:ascii="Nunito" w:hAnsi="Nunito"/>
                <w:noProof/>
                <w:rPrChange w:id="124" w:author="Craig Parker" w:date="2024-08-05T19:17:00Z">
                  <w:rPr>
                    <w:noProof/>
                  </w:rPr>
                </w:rPrChange>
              </w:rPr>
              <w:instrText>HYPERLINK \l "_Toc173777776"</w:instrText>
            </w:r>
            <w:r w:rsidRPr="00A62CB7">
              <w:rPr>
                <w:rStyle w:val="Hyperlink"/>
                <w:rFonts w:ascii="Nunito" w:hAnsi="Nunito"/>
                <w:noProof/>
                <w:rPrChange w:id="125"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126" w:author="Craig Parker" w:date="2024-08-05T19:17:00Z">
                  <w:rPr>
                    <w:rStyle w:val="Hyperlink"/>
                    <w:noProof/>
                  </w:rPr>
                </w:rPrChange>
              </w:rPr>
              <w:fldChar w:fldCharType="separate"/>
            </w:r>
            <w:r w:rsidRPr="00A62CB7">
              <w:rPr>
                <w:rStyle w:val="Hyperlink"/>
                <w:rFonts w:ascii="Nunito" w:eastAsia="Nunito" w:hAnsi="Nunito" w:cs="Nunito"/>
                <w:noProof/>
              </w:rPr>
              <w:t>5.</w:t>
            </w:r>
            <w:r w:rsidRPr="00A62CB7">
              <w:rPr>
                <w:rFonts w:ascii="Nunito" w:eastAsiaTheme="minorEastAsia" w:hAnsi="Nunito" w:cstheme="minorBidi"/>
                <w:noProof/>
                <w:kern w:val="2"/>
                <w:sz w:val="24"/>
                <w:szCs w:val="24"/>
                <w:lang w:val="en-ZA" w:eastAsia="en-ZA"/>
                <w14:ligatures w14:val="standardContextual"/>
                <w:rPrChange w:id="127"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Background</w:t>
            </w:r>
            <w:r w:rsidRPr="00A62CB7">
              <w:rPr>
                <w:rFonts w:ascii="Nunito" w:hAnsi="Nunito"/>
                <w:noProof/>
                <w:webHidden/>
                <w:rPrChange w:id="128" w:author="Craig Parker" w:date="2024-08-05T19:17:00Z">
                  <w:rPr>
                    <w:noProof/>
                    <w:webHidden/>
                  </w:rPr>
                </w:rPrChange>
              </w:rPr>
              <w:tab/>
            </w:r>
            <w:r w:rsidRPr="00A62CB7">
              <w:rPr>
                <w:rFonts w:ascii="Nunito" w:hAnsi="Nunito"/>
                <w:noProof/>
                <w:webHidden/>
                <w:rPrChange w:id="129" w:author="Craig Parker" w:date="2024-08-05T19:17:00Z">
                  <w:rPr>
                    <w:noProof/>
                    <w:webHidden/>
                  </w:rPr>
                </w:rPrChange>
              </w:rPr>
              <w:fldChar w:fldCharType="begin"/>
            </w:r>
            <w:r w:rsidRPr="00A62CB7">
              <w:rPr>
                <w:rFonts w:ascii="Nunito" w:hAnsi="Nunito"/>
                <w:noProof/>
                <w:webHidden/>
                <w:rPrChange w:id="130" w:author="Craig Parker" w:date="2024-08-05T19:17:00Z">
                  <w:rPr>
                    <w:noProof/>
                    <w:webHidden/>
                  </w:rPr>
                </w:rPrChange>
              </w:rPr>
              <w:instrText xml:space="preserve"> PAGEREF _Toc173777776 \h </w:instrText>
            </w:r>
          </w:ins>
          <w:r w:rsidRPr="00A62CB7">
            <w:rPr>
              <w:rFonts w:ascii="Nunito" w:hAnsi="Nunito"/>
              <w:noProof/>
              <w:webHidden/>
            </w:rPr>
          </w:r>
          <w:r w:rsidRPr="00A62CB7">
            <w:rPr>
              <w:rFonts w:ascii="Nunito" w:hAnsi="Nunito"/>
              <w:noProof/>
              <w:webHidden/>
              <w:rPrChange w:id="131" w:author="Craig Parker" w:date="2024-08-05T19:17:00Z">
                <w:rPr>
                  <w:noProof/>
                  <w:webHidden/>
                </w:rPr>
              </w:rPrChange>
            </w:rPr>
            <w:fldChar w:fldCharType="separate"/>
          </w:r>
          <w:ins w:id="132" w:author="Craig Parker" w:date="2024-08-05T19:15:00Z">
            <w:r w:rsidRPr="00A62CB7">
              <w:rPr>
                <w:rFonts w:ascii="Nunito" w:hAnsi="Nunito"/>
                <w:noProof/>
                <w:webHidden/>
                <w:rPrChange w:id="133" w:author="Craig Parker" w:date="2024-08-05T19:17:00Z">
                  <w:rPr>
                    <w:noProof/>
                    <w:webHidden/>
                  </w:rPr>
                </w:rPrChange>
              </w:rPr>
              <w:t>6</w:t>
            </w:r>
            <w:r w:rsidRPr="00A62CB7">
              <w:rPr>
                <w:rFonts w:ascii="Nunito" w:hAnsi="Nunito"/>
                <w:noProof/>
                <w:webHidden/>
                <w:rPrChange w:id="134" w:author="Craig Parker" w:date="2024-08-05T19:17:00Z">
                  <w:rPr>
                    <w:noProof/>
                    <w:webHidden/>
                  </w:rPr>
                </w:rPrChange>
              </w:rPr>
              <w:fldChar w:fldCharType="end"/>
            </w:r>
            <w:r w:rsidRPr="00A62CB7">
              <w:rPr>
                <w:rStyle w:val="Hyperlink"/>
                <w:rFonts w:ascii="Nunito" w:hAnsi="Nunito"/>
                <w:noProof/>
                <w:rPrChange w:id="135" w:author="Craig Parker" w:date="2024-08-05T19:17:00Z">
                  <w:rPr>
                    <w:rStyle w:val="Hyperlink"/>
                    <w:noProof/>
                  </w:rPr>
                </w:rPrChange>
              </w:rPr>
              <w:fldChar w:fldCharType="end"/>
            </w:r>
          </w:ins>
        </w:p>
        <w:p w14:paraId="0A17526B" w14:textId="61F69B9F" w:rsidR="00BC335B" w:rsidRPr="00A62CB7" w:rsidRDefault="00BC335B">
          <w:pPr>
            <w:pStyle w:val="TOC1"/>
            <w:tabs>
              <w:tab w:val="left" w:pos="720"/>
              <w:tab w:val="right" w:leader="dot" w:pos="9350"/>
            </w:tabs>
            <w:rPr>
              <w:ins w:id="136" w:author="Craig Parker" w:date="2024-08-05T19:15:00Z"/>
              <w:rFonts w:ascii="Nunito" w:eastAsiaTheme="minorEastAsia" w:hAnsi="Nunito" w:cstheme="minorBidi"/>
              <w:noProof/>
              <w:kern w:val="2"/>
              <w:sz w:val="24"/>
              <w:szCs w:val="24"/>
              <w:lang w:val="en-ZA" w:eastAsia="en-ZA"/>
              <w14:ligatures w14:val="standardContextual"/>
              <w:rPrChange w:id="137" w:author="Craig Parker" w:date="2024-08-05T19:17:00Z">
                <w:rPr>
                  <w:ins w:id="138"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139" w:author="Craig Parker" w:date="2024-08-05T19:15:00Z">
            <w:r w:rsidRPr="00A62CB7">
              <w:rPr>
                <w:rStyle w:val="Hyperlink"/>
                <w:rFonts w:ascii="Nunito" w:hAnsi="Nunito"/>
                <w:noProof/>
                <w:rPrChange w:id="140" w:author="Craig Parker" w:date="2024-08-05T19:17:00Z">
                  <w:rPr>
                    <w:rStyle w:val="Hyperlink"/>
                    <w:noProof/>
                  </w:rPr>
                </w:rPrChange>
              </w:rPr>
              <w:fldChar w:fldCharType="begin"/>
            </w:r>
            <w:r w:rsidRPr="00A62CB7">
              <w:rPr>
                <w:rStyle w:val="Hyperlink"/>
                <w:rFonts w:ascii="Nunito" w:hAnsi="Nunito"/>
                <w:noProof/>
                <w:rPrChange w:id="141" w:author="Craig Parker" w:date="2024-08-05T19:17:00Z">
                  <w:rPr>
                    <w:rStyle w:val="Hyperlink"/>
                    <w:noProof/>
                  </w:rPr>
                </w:rPrChange>
              </w:rPr>
              <w:instrText xml:space="preserve"> </w:instrText>
            </w:r>
            <w:r w:rsidRPr="00A62CB7">
              <w:rPr>
                <w:rFonts w:ascii="Nunito" w:hAnsi="Nunito"/>
                <w:noProof/>
                <w:rPrChange w:id="142" w:author="Craig Parker" w:date="2024-08-05T19:17:00Z">
                  <w:rPr>
                    <w:noProof/>
                  </w:rPr>
                </w:rPrChange>
              </w:rPr>
              <w:instrText>HYPERLINK \l "_Toc173777777"</w:instrText>
            </w:r>
            <w:r w:rsidRPr="00A62CB7">
              <w:rPr>
                <w:rStyle w:val="Hyperlink"/>
                <w:rFonts w:ascii="Nunito" w:hAnsi="Nunito"/>
                <w:noProof/>
                <w:rPrChange w:id="143"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144" w:author="Craig Parker" w:date="2024-08-05T19:17:00Z">
                  <w:rPr>
                    <w:rStyle w:val="Hyperlink"/>
                    <w:noProof/>
                  </w:rPr>
                </w:rPrChange>
              </w:rPr>
              <w:fldChar w:fldCharType="separate"/>
            </w:r>
            <w:r w:rsidRPr="00A62CB7">
              <w:rPr>
                <w:rStyle w:val="Hyperlink"/>
                <w:rFonts w:ascii="Nunito" w:eastAsia="Nunito" w:hAnsi="Nunito" w:cs="Nunito"/>
                <w:noProof/>
              </w:rPr>
              <w:t>6.</w:t>
            </w:r>
            <w:r w:rsidRPr="00A62CB7">
              <w:rPr>
                <w:rFonts w:ascii="Nunito" w:eastAsiaTheme="minorEastAsia" w:hAnsi="Nunito" w:cstheme="minorBidi"/>
                <w:noProof/>
                <w:kern w:val="2"/>
                <w:sz w:val="24"/>
                <w:szCs w:val="24"/>
                <w:lang w:val="en-ZA" w:eastAsia="en-ZA"/>
                <w14:ligatures w14:val="standardContextual"/>
                <w:rPrChange w:id="145"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Data categories</w:t>
            </w:r>
            <w:r w:rsidRPr="00A62CB7">
              <w:rPr>
                <w:rFonts w:ascii="Nunito" w:hAnsi="Nunito"/>
                <w:noProof/>
                <w:webHidden/>
                <w:rPrChange w:id="146" w:author="Craig Parker" w:date="2024-08-05T19:17:00Z">
                  <w:rPr>
                    <w:noProof/>
                    <w:webHidden/>
                  </w:rPr>
                </w:rPrChange>
              </w:rPr>
              <w:tab/>
            </w:r>
            <w:r w:rsidRPr="00A62CB7">
              <w:rPr>
                <w:rFonts w:ascii="Nunito" w:hAnsi="Nunito"/>
                <w:noProof/>
                <w:webHidden/>
                <w:rPrChange w:id="147" w:author="Craig Parker" w:date="2024-08-05T19:17:00Z">
                  <w:rPr>
                    <w:noProof/>
                    <w:webHidden/>
                  </w:rPr>
                </w:rPrChange>
              </w:rPr>
              <w:fldChar w:fldCharType="begin"/>
            </w:r>
            <w:r w:rsidRPr="00A62CB7">
              <w:rPr>
                <w:rFonts w:ascii="Nunito" w:hAnsi="Nunito"/>
                <w:noProof/>
                <w:webHidden/>
                <w:rPrChange w:id="148" w:author="Craig Parker" w:date="2024-08-05T19:17:00Z">
                  <w:rPr>
                    <w:noProof/>
                    <w:webHidden/>
                  </w:rPr>
                </w:rPrChange>
              </w:rPr>
              <w:instrText xml:space="preserve"> PAGEREF _Toc173777777 \h </w:instrText>
            </w:r>
          </w:ins>
          <w:r w:rsidRPr="00A62CB7">
            <w:rPr>
              <w:rFonts w:ascii="Nunito" w:hAnsi="Nunito"/>
              <w:noProof/>
              <w:webHidden/>
            </w:rPr>
          </w:r>
          <w:r w:rsidRPr="00A62CB7">
            <w:rPr>
              <w:rFonts w:ascii="Nunito" w:hAnsi="Nunito"/>
              <w:noProof/>
              <w:webHidden/>
              <w:rPrChange w:id="149" w:author="Craig Parker" w:date="2024-08-05T19:17:00Z">
                <w:rPr>
                  <w:noProof/>
                  <w:webHidden/>
                </w:rPr>
              </w:rPrChange>
            </w:rPr>
            <w:fldChar w:fldCharType="separate"/>
          </w:r>
          <w:ins w:id="150" w:author="Craig Parker" w:date="2024-08-05T19:15:00Z">
            <w:r w:rsidRPr="00A62CB7">
              <w:rPr>
                <w:rFonts w:ascii="Nunito" w:hAnsi="Nunito"/>
                <w:noProof/>
                <w:webHidden/>
                <w:rPrChange w:id="151" w:author="Craig Parker" w:date="2024-08-05T19:17:00Z">
                  <w:rPr>
                    <w:noProof/>
                    <w:webHidden/>
                  </w:rPr>
                </w:rPrChange>
              </w:rPr>
              <w:t>8</w:t>
            </w:r>
            <w:r w:rsidRPr="00A62CB7">
              <w:rPr>
                <w:rFonts w:ascii="Nunito" w:hAnsi="Nunito"/>
                <w:noProof/>
                <w:webHidden/>
                <w:rPrChange w:id="152" w:author="Craig Parker" w:date="2024-08-05T19:17:00Z">
                  <w:rPr>
                    <w:noProof/>
                    <w:webHidden/>
                  </w:rPr>
                </w:rPrChange>
              </w:rPr>
              <w:fldChar w:fldCharType="end"/>
            </w:r>
            <w:r w:rsidRPr="00A62CB7">
              <w:rPr>
                <w:rStyle w:val="Hyperlink"/>
                <w:rFonts w:ascii="Nunito" w:hAnsi="Nunito"/>
                <w:noProof/>
                <w:rPrChange w:id="153" w:author="Craig Parker" w:date="2024-08-05T19:17:00Z">
                  <w:rPr>
                    <w:rStyle w:val="Hyperlink"/>
                    <w:noProof/>
                  </w:rPr>
                </w:rPrChange>
              </w:rPr>
              <w:fldChar w:fldCharType="end"/>
            </w:r>
          </w:ins>
        </w:p>
        <w:p w14:paraId="3BC18A52" w14:textId="254E28BA" w:rsidR="00BC335B" w:rsidRPr="00A62CB7" w:rsidRDefault="00BC335B">
          <w:pPr>
            <w:pStyle w:val="TOC1"/>
            <w:tabs>
              <w:tab w:val="left" w:pos="720"/>
              <w:tab w:val="right" w:leader="dot" w:pos="9350"/>
            </w:tabs>
            <w:rPr>
              <w:ins w:id="154" w:author="Craig Parker" w:date="2024-08-05T19:15:00Z"/>
              <w:rFonts w:ascii="Nunito" w:eastAsiaTheme="minorEastAsia" w:hAnsi="Nunito" w:cstheme="minorBidi"/>
              <w:noProof/>
              <w:kern w:val="2"/>
              <w:sz w:val="24"/>
              <w:szCs w:val="24"/>
              <w:lang w:val="en-ZA" w:eastAsia="en-ZA"/>
              <w14:ligatures w14:val="standardContextual"/>
              <w:rPrChange w:id="155" w:author="Craig Parker" w:date="2024-08-05T19:17:00Z">
                <w:rPr>
                  <w:ins w:id="156"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157" w:author="Craig Parker" w:date="2024-08-05T19:15:00Z">
            <w:r w:rsidRPr="00A62CB7">
              <w:rPr>
                <w:rStyle w:val="Hyperlink"/>
                <w:rFonts w:ascii="Nunito" w:hAnsi="Nunito"/>
                <w:noProof/>
                <w:rPrChange w:id="158" w:author="Craig Parker" w:date="2024-08-05T19:17:00Z">
                  <w:rPr>
                    <w:rStyle w:val="Hyperlink"/>
                    <w:noProof/>
                  </w:rPr>
                </w:rPrChange>
              </w:rPr>
              <w:fldChar w:fldCharType="begin"/>
            </w:r>
            <w:r w:rsidRPr="00A62CB7">
              <w:rPr>
                <w:rStyle w:val="Hyperlink"/>
                <w:rFonts w:ascii="Nunito" w:hAnsi="Nunito"/>
                <w:noProof/>
                <w:rPrChange w:id="159" w:author="Craig Parker" w:date="2024-08-05T19:17:00Z">
                  <w:rPr>
                    <w:rStyle w:val="Hyperlink"/>
                    <w:noProof/>
                  </w:rPr>
                </w:rPrChange>
              </w:rPr>
              <w:instrText xml:space="preserve"> </w:instrText>
            </w:r>
            <w:r w:rsidRPr="00A62CB7">
              <w:rPr>
                <w:rFonts w:ascii="Nunito" w:hAnsi="Nunito"/>
                <w:noProof/>
                <w:rPrChange w:id="160" w:author="Craig Parker" w:date="2024-08-05T19:17:00Z">
                  <w:rPr>
                    <w:noProof/>
                  </w:rPr>
                </w:rPrChange>
              </w:rPr>
              <w:instrText>HYPERLINK \l "_Toc173777778"</w:instrText>
            </w:r>
            <w:r w:rsidRPr="00A62CB7">
              <w:rPr>
                <w:rStyle w:val="Hyperlink"/>
                <w:rFonts w:ascii="Nunito" w:hAnsi="Nunito"/>
                <w:noProof/>
                <w:rPrChange w:id="161"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162" w:author="Craig Parker" w:date="2024-08-05T19:17:00Z">
                  <w:rPr>
                    <w:rStyle w:val="Hyperlink"/>
                    <w:noProof/>
                  </w:rPr>
                </w:rPrChange>
              </w:rPr>
              <w:fldChar w:fldCharType="separate"/>
            </w:r>
            <w:r w:rsidRPr="00A62CB7">
              <w:rPr>
                <w:rStyle w:val="Hyperlink"/>
                <w:rFonts w:ascii="Nunito" w:eastAsia="Nunito" w:hAnsi="Nunito" w:cs="Nunito"/>
                <w:noProof/>
              </w:rPr>
              <w:t>7.</w:t>
            </w:r>
            <w:r w:rsidRPr="00A62CB7">
              <w:rPr>
                <w:rFonts w:ascii="Nunito" w:eastAsiaTheme="minorEastAsia" w:hAnsi="Nunito" w:cstheme="minorBidi"/>
                <w:noProof/>
                <w:kern w:val="2"/>
                <w:sz w:val="24"/>
                <w:szCs w:val="24"/>
                <w:lang w:val="en-ZA" w:eastAsia="en-ZA"/>
                <w14:ligatures w14:val="standardContextual"/>
                <w:rPrChange w:id="163"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Data management workflow</w:t>
            </w:r>
            <w:r w:rsidRPr="00A62CB7">
              <w:rPr>
                <w:rFonts w:ascii="Nunito" w:hAnsi="Nunito"/>
                <w:noProof/>
                <w:webHidden/>
                <w:rPrChange w:id="164" w:author="Craig Parker" w:date="2024-08-05T19:17:00Z">
                  <w:rPr>
                    <w:noProof/>
                    <w:webHidden/>
                  </w:rPr>
                </w:rPrChange>
              </w:rPr>
              <w:tab/>
            </w:r>
            <w:r w:rsidRPr="00A62CB7">
              <w:rPr>
                <w:rFonts w:ascii="Nunito" w:hAnsi="Nunito"/>
                <w:noProof/>
                <w:webHidden/>
                <w:rPrChange w:id="165" w:author="Craig Parker" w:date="2024-08-05T19:17:00Z">
                  <w:rPr>
                    <w:noProof/>
                    <w:webHidden/>
                  </w:rPr>
                </w:rPrChange>
              </w:rPr>
              <w:fldChar w:fldCharType="begin"/>
            </w:r>
            <w:r w:rsidRPr="00A62CB7">
              <w:rPr>
                <w:rFonts w:ascii="Nunito" w:hAnsi="Nunito"/>
                <w:noProof/>
                <w:webHidden/>
                <w:rPrChange w:id="166" w:author="Craig Parker" w:date="2024-08-05T19:17:00Z">
                  <w:rPr>
                    <w:noProof/>
                    <w:webHidden/>
                  </w:rPr>
                </w:rPrChange>
              </w:rPr>
              <w:instrText xml:space="preserve"> PAGEREF _Toc173777778 \h </w:instrText>
            </w:r>
          </w:ins>
          <w:r w:rsidRPr="00A62CB7">
            <w:rPr>
              <w:rFonts w:ascii="Nunito" w:hAnsi="Nunito"/>
              <w:noProof/>
              <w:webHidden/>
            </w:rPr>
          </w:r>
          <w:r w:rsidRPr="00A62CB7">
            <w:rPr>
              <w:rFonts w:ascii="Nunito" w:hAnsi="Nunito"/>
              <w:noProof/>
              <w:webHidden/>
              <w:rPrChange w:id="167" w:author="Craig Parker" w:date="2024-08-05T19:17:00Z">
                <w:rPr>
                  <w:noProof/>
                  <w:webHidden/>
                </w:rPr>
              </w:rPrChange>
            </w:rPr>
            <w:fldChar w:fldCharType="separate"/>
          </w:r>
          <w:ins w:id="168" w:author="Craig Parker" w:date="2024-08-05T19:15:00Z">
            <w:r w:rsidRPr="00A62CB7">
              <w:rPr>
                <w:rFonts w:ascii="Nunito" w:hAnsi="Nunito"/>
                <w:noProof/>
                <w:webHidden/>
                <w:rPrChange w:id="169" w:author="Craig Parker" w:date="2024-08-05T19:17:00Z">
                  <w:rPr>
                    <w:noProof/>
                    <w:webHidden/>
                  </w:rPr>
                </w:rPrChange>
              </w:rPr>
              <w:t>12</w:t>
            </w:r>
            <w:r w:rsidRPr="00A62CB7">
              <w:rPr>
                <w:rFonts w:ascii="Nunito" w:hAnsi="Nunito"/>
                <w:noProof/>
                <w:webHidden/>
                <w:rPrChange w:id="170" w:author="Craig Parker" w:date="2024-08-05T19:17:00Z">
                  <w:rPr>
                    <w:noProof/>
                    <w:webHidden/>
                  </w:rPr>
                </w:rPrChange>
              </w:rPr>
              <w:fldChar w:fldCharType="end"/>
            </w:r>
            <w:r w:rsidRPr="00A62CB7">
              <w:rPr>
                <w:rStyle w:val="Hyperlink"/>
                <w:rFonts w:ascii="Nunito" w:hAnsi="Nunito"/>
                <w:noProof/>
                <w:rPrChange w:id="171" w:author="Craig Parker" w:date="2024-08-05T19:17:00Z">
                  <w:rPr>
                    <w:rStyle w:val="Hyperlink"/>
                    <w:noProof/>
                  </w:rPr>
                </w:rPrChange>
              </w:rPr>
              <w:fldChar w:fldCharType="end"/>
            </w:r>
          </w:ins>
        </w:p>
        <w:p w14:paraId="0AE42F27" w14:textId="67AE38F4" w:rsidR="00BC335B" w:rsidRPr="00A62CB7" w:rsidRDefault="00BC335B">
          <w:pPr>
            <w:pStyle w:val="TOC2"/>
            <w:tabs>
              <w:tab w:val="left" w:pos="720"/>
              <w:tab w:val="right" w:leader="dot" w:pos="9350"/>
            </w:tabs>
            <w:rPr>
              <w:ins w:id="172" w:author="Craig Parker" w:date="2024-08-05T19:15:00Z"/>
              <w:rFonts w:ascii="Nunito" w:eastAsiaTheme="minorEastAsia" w:hAnsi="Nunito" w:cstheme="minorBidi"/>
              <w:noProof/>
              <w:kern w:val="2"/>
              <w:sz w:val="24"/>
              <w:szCs w:val="24"/>
              <w:lang w:val="en-ZA" w:eastAsia="en-ZA"/>
              <w14:ligatures w14:val="standardContextual"/>
              <w:rPrChange w:id="173" w:author="Craig Parker" w:date="2024-08-05T19:17:00Z">
                <w:rPr>
                  <w:ins w:id="174"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175" w:author="Craig Parker" w:date="2024-08-05T19:15:00Z">
            <w:r w:rsidRPr="00A62CB7">
              <w:rPr>
                <w:rStyle w:val="Hyperlink"/>
                <w:rFonts w:ascii="Nunito" w:hAnsi="Nunito"/>
                <w:noProof/>
                <w:rPrChange w:id="176" w:author="Craig Parker" w:date="2024-08-05T19:17:00Z">
                  <w:rPr>
                    <w:rStyle w:val="Hyperlink"/>
                    <w:noProof/>
                  </w:rPr>
                </w:rPrChange>
              </w:rPr>
              <w:fldChar w:fldCharType="begin"/>
            </w:r>
            <w:r w:rsidRPr="00A62CB7">
              <w:rPr>
                <w:rStyle w:val="Hyperlink"/>
                <w:rFonts w:ascii="Nunito" w:hAnsi="Nunito"/>
                <w:noProof/>
                <w:rPrChange w:id="177" w:author="Craig Parker" w:date="2024-08-05T19:17:00Z">
                  <w:rPr>
                    <w:rStyle w:val="Hyperlink"/>
                    <w:noProof/>
                  </w:rPr>
                </w:rPrChange>
              </w:rPr>
              <w:instrText xml:space="preserve"> </w:instrText>
            </w:r>
            <w:r w:rsidRPr="00A62CB7">
              <w:rPr>
                <w:rFonts w:ascii="Nunito" w:hAnsi="Nunito"/>
                <w:noProof/>
                <w:rPrChange w:id="178" w:author="Craig Parker" w:date="2024-08-05T19:17:00Z">
                  <w:rPr>
                    <w:noProof/>
                  </w:rPr>
                </w:rPrChange>
              </w:rPr>
              <w:instrText>HYPERLINK \l "_Toc173777779"</w:instrText>
            </w:r>
            <w:r w:rsidRPr="00A62CB7">
              <w:rPr>
                <w:rStyle w:val="Hyperlink"/>
                <w:rFonts w:ascii="Nunito" w:hAnsi="Nunito"/>
                <w:noProof/>
                <w:rPrChange w:id="179"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180" w:author="Craig Parker" w:date="2024-08-05T19:17:00Z">
                  <w:rPr>
                    <w:rStyle w:val="Hyperlink"/>
                    <w:noProof/>
                  </w:rPr>
                </w:rPrChange>
              </w:rPr>
              <w:fldChar w:fldCharType="separate"/>
            </w:r>
            <w:r w:rsidRPr="00A62CB7">
              <w:rPr>
                <w:rStyle w:val="Hyperlink"/>
                <w:rFonts w:ascii="Nunito" w:hAnsi="Nunito"/>
                <w:noProof/>
                <w:lang w:val="en-ZA"/>
              </w:rPr>
              <w:t>7.1.</w:t>
            </w:r>
            <w:r w:rsidRPr="00A62CB7">
              <w:rPr>
                <w:rFonts w:ascii="Nunito" w:eastAsiaTheme="minorEastAsia" w:hAnsi="Nunito" w:cstheme="minorBidi"/>
                <w:noProof/>
                <w:kern w:val="2"/>
                <w:sz w:val="24"/>
                <w:szCs w:val="24"/>
                <w:lang w:val="en-ZA" w:eastAsia="en-ZA"/>
                <w14:ligatures w14:val="standardContextual"/>
                <w:rPrChange w:id="181"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lang w:val="en-ZA"/>
              </w:rPr>
              <w:t>Setting Up the Data Transfer Agreement (DTA)</w:t>
            </w:r>
            <w:r w:rsidRPr="00A62CB7">
              <w:rPr>
                <w:rFonts w:ascii="Nunito" w:hAnsi="Nunito"/>
                <w:noProof/>
                <w:webHidden/>
                <w:rPrChange w:id="182" w:author="Craig Parker" w:date="2024-08-05T19:17:00Z">
                  <w:rPr>
                    <w:noProof/>
                    <w:webHidden/>
                  </w:rPr>
                </w:rPrChange>
              </w:rPr>
              <w:tab/>
            </w:r>
            <w:r w:rsidRPr="00A62CB7">
              <w:rPr>
                <w:rFonts w:ascii="Nunito" w:hAnsi="Nunito"/>
                <w:noProof/>
                <w:webHidden/>
                <w:rPrChange w:id="183" w:author="Craig Parker" w:date="2024-08-05T19:17:00Z">
                  <w:rPr>
                    <w:noProof/>
                    <w:webHidden/>
                  </w:rPr>
                </w:rPrChange>
              </w:rPr>
              <w:fldChar w:fldCharType="begin"/>
            </w:r>
            <w:r w:rsidRPr="00A62CB7">
              <w:rPr>
                <w:rFonts w:ascii="Nunito" w:hAnsi="Nunito"/>
                <w:noProof/>
                <w:webHidden/>
                <w:rPrChange w:id="184" w:author="Craig Parker" w:date="2024-08-05T19:17:00Z">
                  <w:rPr>
                    <w:noProof/>
                    <w:webHidden/>
                  </w:rPr>
                </w:rPrChange>
              </w:rPr>
              <w:instrText xml:space="preserve"> PAGEREF _Toc173777779 \h </w:instrText>
            </w:r>
          </w:ins>
          <w:r w:rsidRPr="00A62CB7">
            <w:rPr>
              <w:rFonts w:ascii="Nunito" w:hAnsi="Nunito"/>
              <w:noProof/>
              <w:webHidden/>
            </w:rPr>
          </w:r>
          <w:r w:rsidRPr="00A62CB7">
            <w:rPr>
              <w:rFonts w:ascii="Nunito" w:hAnsi="Nunito"/>
              <w:noProof/>
              <w:webHidden/>
              <w:rPrChange w:id="185" w:author="Craig Parker" w:date="2024-08-05T19:17:00Z">
                <w:rPr>
                  <w:noProof/>
                  <w:webHidden/>
                </w:rPr>
              </w:rPrChange>
            </w:rPr>
            <w:fldChar w:fldCharType="separate"/>
          </w:r>
          <w:ins w:id="186" w:author="Craig Parker" w:date="2024-08-05T19:15:00Z">
            <w:r w:rsidRPr="00A62CB7">
              <w:rPr>
                <w:rFonts w:ascii="Nunito" w:hAnsi="Nunito"/>
                <w:noProof/>
                <w:webHidden/>
                <w:rPrChange w:id="187" w:author="Craig Parker" w:date="2024-08-05T19:17:00Z">
                  <w:rPr>
                    <w:noProof/>
                    <w:webHidden/>
                  </w:rPr>
                </w:rPrChange>
              </w:rPr>
              <w:t>12</w:t>
            </w:r>
            <w:r w:rsidRPr="00A62CB7">
              <w:rPr>
                <w:rFonts w:ascii="Nunito" w:hAnsi="Nunito"/>
                <w:noProof/>
                <w:webHidden/>
                <w:rPrChange w:id="188" w:author="Craig Parker" w:date="2024-08-05T19:17:00Z">
                  <w:rPr>
                    <w:noProof/>
                    <w:webHidden/>
                  </w:rPr>
                </w:rPrChange>
              </w:rPr>
              <w:fldChar w:fldCharType="end"/>
            </w:r>
            <w:r w:rsidRPr="00A62CB7">
              <w:rPr>
                <w:rStyle w:val="Hyperlink"/>
                <w:rFonts w:ascii="Nunito" w:hAnsi="Nunito"/>
                <w:noProof/>
                <w:rPrChange w:id="189" w:author="Craig Parker" w:date="2024-08-05T19:17:00Z">
                  <w:rPr>
                    <w:rStyle w:val="Hyperlink"/>
                    <w:noProof/>
                  </w:rPr>
                </w:rPrChange>
              </w:rPr>
              <w:fldChar w:fldCharType="end"/>
            </w:r>
          </w:ins>
        </w:p>
        <w:p w14:paraId="6EF1A9F5" w14:textId="47BAB39D" w:rsidR="00BC335B" w:rsidRPr="00A62CB7" w:rsidRDefault="00BC335B">
          <w:pPr>
            <w:pStyle w:val="TOC2"/>
            <w:tabs>
              <w:tab w:val="left" w:pos="960"/>
              <w:tab w:val="right" w:leader="dot" w:pos="9350"/>
            </w:tabs>
            <w:rPr>
              <w:ins w:id="190" w:author="Craig Parker" w:date="2024-08-05T19:15:00Z"/>
              <w:rFonts w:ascii="Nunito" w:eastAsiaTheme="minorEastAsia" w:hAnsi="Nunito" w:cstheme="minorBidi"/>
              <w:noProof/>
              <w:kern w:val="2"/>
              <w:sz w:val="24"/>
              <w:szCs w:val="24"/>
              <w:lang w:val="en-ZA" w:eastAsia="en-ZA"/>
              <w14:ligatures w14:val="standardContextual"/>
              <w:rPrChange w:id="191" w:author="Craig Parker" w:date="2024-08-05T19:17:00Z">
                <w:rPr>
                  <w:ins w:id="192"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193" w:author="Craig Parker" w:date="2024-08-05T19:15:00Z">
            <w:r w:rsidRPr="00A62CB7">
              <w:rPr>
                <w:rStyle w:val="Hyperlink"/>
                <w:rFonts w:ascii="Nunito" w:hAnsi="Nunito"/>
                <w:noProof/>
                <w:rPrChange w:id="194" w:author="Craig Parker" w:date="2024-08-05T19:17:00Z">
                  <w:rPr>
                    <w:rStyle w:val="Hyperlink"/>
                    <w:noProof/>
                  </w:rPr>
                </w:rPrChange>
              </w:rPr>
              <w:fldChar w:fldCharType="begin"/>
            </w:r>
            <w:r w:rsidRPr="00A62CB7">
              <w:rPr>
                <w:rStyle w:val="Hyperlink"/>
                <w:rFonts w:ascii="Nunito" w:hAnsi="Nunito"/>
                <w:noProof/>
                <w:rPrChange w:id="195" w:author="Craig Parker" w:date="2024-08-05T19:17:00Z">
                  <w:rPr>
                    <w:rStyle w:val="Hyperlink"/>
                    <w:noProof/>
                  </w:rPr>
                </w:rPrChange>
              </w:rPr>
              <w:instrText xml:space="preserve"> </w:instrText>
            </w:r>
            <w:r w:rsidRPr="00A62CB7">
              <w:rPr>
                <w:rFonts w:ascii="Nunito" w:hAnsi="Nunito"/>
                <w:noProof/>
                <w:rPrChange w:id="196" w:author="Craig Parker" w:date="2024-08-05T19:17:00Z">
                  <w:rPr>
                    <w:noProof/>
                  </w:rPr>
                </w:rPrChange>
              </w:rPr>
              <w:instrText>HYPERLINK \l "_Toc173777780"</w:instrText>
            </w:r>
            <w:r w:rsidRPr="00A62CB7">
              <w:rPr>
                <w:rStyle w:val="Hyperlink"/>
                <w:rFonts w:ascii="Nunito" w:hAnsi="Nunito"/>
                <w:noProof/>
                <w:rPrChange w:id="197"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198" w:author="Craig Parker" w:date="2024-08-05T19:17:00Z">
                  <w:rPr>
                    <w:rStyle w:val="Hyperlink"/>
                    <w:noProof/>
                  </w:rPr>
                </w:rPrChange>
              </w:rPr>
              <w:fldChar w:fldCharType="separate"/>
            </w:r>
            <w:r w:rsidRPr="00A62CB7">
              <w:rPr>
                <w:rStyle w:val="Hyperlink"/>
                <w:rFonts w:ascii="Nunito" w:hAnsi="Nunito"/>
                <w:noProof/>
                <w:rPrChange w:id="199" w:author="Craig Parker" w:date="2024-08-05T19:17:00Z">
                  <w:rPr>
                    <w:rStyle w:val="Hyperlink"/>
                    <w:noProof/>
                  </w:rPr>
                </w:rPrChange>
              </w:rPr>
              <w:t>7.2.</w:t>
            </w:r>
            <w:r w:rsidRPr="00A62CB7">
              <w:rPr>
                <w:rFonts w:ascii="Nunito" w:eastAsiaTheme="minorEastAsia" w:hAnsi="Nunito" w:cstheme="minorBidi"/>
                <w:noProof/>
                <w:kern w:val="2"/>
                <w:sz w:val="24"/>
                <w:szCs w:val="24"/>
                <w:lang w:val="en-ZA" w:eastAsia="en-ZA"/>
                <w14:ligatures w14:val="standardContextual"/>
                <w:rPrChange w:id="200"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201" w:author="Craig Parker" w:date="2024-08-05T19:17:00Z">
                  <w:rPr>
                    <w:rStyle w:val="Hyperlink"/>
                    <w:noProof/>
                  </w:rPr>
                </w:rPrChange>
              </w:rPr>
              <w:t>Ethics Approval for New Databases</w:t>
            </w:r>
            <w:r w:rsidRPr="00A62CB7">
              <w:rPr>
                <w:rFonts w:ascii="Nunito" w:hAnsi="Nunito"/>
                <w:noProof/>
                <w:webHidden/>
                <w:rPrChange w:id="202" w:author="Craig Parker" w:date="2024-08-05T19:17:00Z">
                  <w:rPr>
                    <w:noProof/>
                    <w:webHidden/>
                  </w:rPr>
                </w:rPrChange>
              </w:rPr>
              <w:tab/>
            </w:r>
            <w:r w:rsidRPr="00A62CB7">
              <w:rPr>
                <w:rFonts w:ascii="Nunito" w:hAnsi="Nunito"/>
                <w:noProof/>
                <w:webHidden/>
                <w:rPrChange w:id="203" w:author="Craig Parker" w:date="2024-08-05T19:17:00Z">
                  <w:rPr>
                    <w:noProof/>
                    <w:webHidden/>
                  </w:rPr>
                </w:rPrChange>
              </w:rPr>
              <w:fldChar w:fldCharType="begin"/>
            </w:r>
            <w:r w:rsidRPr="00A62CB7">
              <w:rPr>
                <w:rFonts w:ascii="Nunito" w:hAnsi="Nunito"/>
                <w:noProof/>
                <w:webHidden/>
                <w:rPrChange w:id="204" w:author="Craig Parker" w:date="2024-08-05T19:17:00Z">
                  <w:rPr>
                    <w:noProof/>
                    <w:webHidden/>
                  </w:rPr>
                </w:rPrChange>
              </w:rPr>
              <w:instrText xml:space="preserve"> PAGEREF _Toc173777780 \h </w:instrText>
            </w:r>
          </w:ins>
          <w:r w:rsidRPr="00A62CB7">
            <w:rPr>
              <w:rFonts w:ascii="Nunito" w:hAnsi="Nunito"/>
              <w:noProof/>
              <w:webHidden/>
            </w:rPr>
          </w:r>
          <w:r w:rsidRPr="00A62CB7">
            <w:rPr>
              <w:rFonts w:ascii="Nunito" w:hAnsi="Nunito"/>
              <w:noProof/>
              <w:webHidden/>
              <w:rPrChange w:id="205" w:author="Craig Parker" w:date="2024-08-05T19:17:00Z">
                <w:rPr>
                  <w:noProof/>
                  <w:webHidden/>
                </w:rPr>
              </w:rPrChange>
            </w:rPr>
            <w:fldChar w:fldCharType="separate"/>
          </w:r>
          <w:ins w:id="206" w:author="Craig Parker" w:date="2024-08-05T19:15:00Z">
            <w:r w:rsidRPr="00A62CB7">
              <w:rPr>
                <w:rFonts w:ascii="Nunito" w:hAnsi="Nunito"/>
                <w:noProof/>
                <w:webHidden/>
                <w:rPrChange w:id="207" w:author="Craig Parker" w:date="2024-08-05T19:17:00Z">
                  <w:rPr>
                    <w:noProof/>
                    <w:webHidden/>
                  </w:rPr>
                </w:rPrChange>
              </w:rPr>
              <w:t>12</w:t>
            </w:r>
            <w:r w:rsidRPr="00A62CB7">
              <w:rPr>
                <w:rFonts w:ascii="Nunito" w:hAnsi="Nunito"/>
                <w:noProof/>
                <w:webHidden/>
                <w:rPrChange w:id="208" w:author="Craig Parker" w:date="2024-08-05T19:17:00Z">
                  <w:rPr>
                    <w:noProof/>
                    <w:webHidden/>
                  </w:rPr>
                </w:rPrChange>
              </w:rPr>
              <w:fldChar w:fldCharType="end"/>
            </w:r>
            <w:r w:rsidRPr="00A62CB7">
              <w:rPr>
                <w:rStyle w:val="Hyperlink"/>
                <w:rFonts w:ascii="Nunito" w:hAnsi="Nunito"/>
                <w:noProof/>
                <w:rPrChange w:id="209" w:author="Craig Parker" w:date="2024-08-05T19:17:00Z">
                  <w:rPr>
                    <w:rStyle w:val="Hyperlink"/>
                    <w:noProof/>
                  </w:rPr>
                </w:rPrChange>
              </w:rPr>
              <w:fldChar w:fldCharType="end"/>
            </w:r>
          </w:ins>
        </w:p>
        <w:p w14:paraId="4811FE16" w14:textId="7511087D" w:rsidR="00BC335B" w:rsidRPr="00A62CB7" w:rsidRDefault="00BC335B">
          <w:pPr>
            <w:pStyle w:val="TOC2"/>
            <w:tabs>
              <w:tab w:val="right" w:leader="dot" w:pos="9350"/>
            </w:tabs>
            <w:rPr>
              <w:ins w:id="210" w:author="Craig Parker" w:date="2024-08-05T19:15:00Z"/>
              <w:rFonts w:ascii="Nunito" w:eastAsiaTheme="minorEastAsia" w:hAnsi="Nunito" w:cstheme="minorBidi"/>
              <w:noProof/>
              <w:kern w:val="2"/>
              <w:sz w:val="24"/>
              <w:szCs w:val="24"/>
              <w:lang w:val="en-ZA" w:eastAsia="en-ZA"/>
              <w14:ligatures w14:val="standardContextual"/>
              <w:rPrChange w:id="211" w:author="Craig Parker" w:date="2024-08-05T19:17:00Z">
                <w:rPr>
                  <w:ins w:id="212"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213" w:author="Craig Parker" w:date="2024-08-05T19:15:00Z">
            <w:r w:rsidRPr="00A62CB7">
              <w:rPr>
                <w:rStyle w:val="Hyperlink"/>
                <w:rFonts w:ascii="Nunito" w:hAnsi="Nunito"/>
                <w:noProof/>
                <w:rPrChange w:id="214" w:author="Craig Parker" w:date="2024-08-05T19:17:00Z">
                  <w:rPr>
                    <w:rStyle w:val="Hyperlink"/>
                    <w:noProof/>
                  </w:rPr>
                </w:rPrChange>
              </w:rPr>
              <w:fldChar w:fldCharType="begin"/>
            </w:r>
            <w:r w:rsidRPr="00A62CB7">
              <w:rPr>
                <w:rStyle w:val="Hyperlink"/>
                <w:rFonts w:ascii="Nunito" w:hAnsi="Nunito"/>
                <w:noProof/>
                <w:rPrChange w:id="215" w:author="Craig Parker" w:date="2024-08-05T19:17:00Z">
                  <w:rPr>
                    <w:rStyle w:val="Hyperlink"/>
                    <w:noProof/>
                  </w:rPr>
                </w:rPrChange>
              </w:rPr>
              <w:instrText xml:space="preserve"> </w:instrText>
            </w:r>
            <w:r w:rsidRPr="00A62CB7">
              <w:rPr>
                <w:rFonts w:ascii="Nunito" w:hAnsi="Nunito"/>
                <w:noProof/>
                <w:rPrChange w:id="216" w:author="Craig Parker" w:date="2024-08-05T19:17:00Z">
                  <w:rPr>
                    <w:noProof/>
                  </w:rPr>
                </w:rPrChange>
              </w:rPr>
              <w:instrText>HYPERLINK \l "_Toc173777781"</w:instrText>
            </w:r>
            <w:r w:rsidRPr="00A62CB7">
              <w:rPr>
                <w:rStyle w:val="Hyperlink"/>
                <w:rFonts w:ascii="Nunito" w:hAnsi="Nunito"/>
                <w:noProof/>
                <w:rPrChange w:id="217"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218" w:author="Craig Parker" w:date="2024-08-05T19:17:00Z">
                  <w:rPr>
                    <w:rStyle w:val="Hyperlink"/>
                    <w:noProof/>
                  </w:rPr>
                </w:rPrChange>
              </w:rPr>
              <w:fldChar w:fldCharType="separate"/>
            </w:r>
            <w:r w:rsidRPr="00A62CB7">
              <w:rPr>
                <w:rStyle w:val="Hyperlink"/>
                <w:rFonts w:ascii="Nunito" w:eastAsia="Nunito" w:hAnsi="Nunito" w:cs="Nunito"/>
                <w:noProof/>
              </w:rPr>
              <w:t>7.3. Data encryption and transfer</w:t>
            </w:r>
            <w:r w:rsidRPr="00A62CB7">
              <w:rPr>
                <w:rFonts w:ascii="Nunito" w:hAnsi="Nunito"/>
                <w:noProof/>
                <w:webHidden/>
                <w:rPrChange w:id="219" w:author="Craig Parker" w:date="2024-08-05T19:17:00Z">
                  <w:rPr>
                    <w:noProof/>
                    <w:webHidden/>
                  </w:rPr>
                </w:rPrChange>
              </w:rPr>
              <w:tab/>
            </w:r>
            <w:r w:rsidRPr="00A62CB7">
              <w:rPr>
                <w:rFonts w:ascii="Nunito" w:hAnsi="Nunito"/>
                <w:noProof/>
                <w:webHidden/>
                <w:rPrChange w:id="220" w:author="Craig Parker" w:date="2024-08-05T19:17:00Z">
                  <w:rPr>
                    <w:noProof/>
                    <w:webHidden/>
                  </w:rPr>
                </w:rPrChange>
              </w:rPr>
              <w:fldChar w:fldCharType="begin"/>
            </w:r>
            <w:r w:rsidRPr="00A62CB7">
              <w:rPr>
                <w:rFonts w:ascii="Nunito" w:hAnsi="Nunito"/>
                <w:noProof/>
                <w:webHidden/>
                <w:rPrChange w:id="221" w:author="Craig Parker" w:date="2024-08-05T19:17:00Z">
                  <w:rPr>
                    <w:noProof/>
                    <w:webHidden/>
                  </w:rPr>
                </w:rPrChange>
              </w:rPr>
              <w:instrText xml:space="preserve"> PAGEREF _Toc173777781 \h </w:instrText>
            </w:r>
          </w:ins>
          <w:r w:rsidRPr="00A62CB7">
            <w:rPr>
              <w:rFonts w:ascii="Nunito" w:hAnsi="Nunito"/>
              <w:noProof/>
              <w:webHidden/>
            </w:rPr>
          </w:r>
          <w:r w:rsidRPr="00A62CB7">
            <w:rPr>
              <w:rFonts w:ascii="Nunito" w:hAnsi="Nunito"/>
              <w:noProof/>
              <w:webHidden/>
              <w:rPrChange w:id="222" w:author="Craig Parker" w:date="2024-08-05T19:17:00Z">
                <w:rPr>
                  <w:noProof/>
                  <w:webHidden/>
                </w:rPr>
              </w:rPrChange>
            </w:rPr>
            <w:fldChar w:fldCharType="separate"/>
          </w:r>
          <w:ins w:id="223" w:author="Craig Parker" w:date="2024-08-05T19:15:00Z">
            <w:r w:rsidRPr="00A62CB7">
              <w:rPr>
                <w:rFonts w:ascii="Nunito" w:hAnsi="Nunito"/>
                <w:noProof/>
                <w:webHidden/>
                <w:rPrChange w:id="224" w:author="Craig Parker" w:date="2024-08-05T19:17:00Z">
                  <w:rPr>
                    <w:noProof/>
                    <w:webHidden/>
                  </w:rPr>
                </w:rPrChange>
              </w:rPr>
              <w:t>13</w:t>
            </w:r>
            <w:r w:rsidRPr="00A62CB7">
              <w:rPr>
                <w:rFonts w:ascii="Nunito" w:hAnsi="Nunito"/>
                <w:noProof/>
                <w:webHidden/>
                <w:rPrChange w:id="225" w:author="Craig Parker" w:date="2024-08-05T19:17:00Z">
                  <w:rPr>
                    <w:noProof/>
                    <w:webHidden/>
                  </w:rPr>
                </w:rPrChange>
              </w:rPr>
              <w:fldChar w:fldCharType="end"/>
            </w:r>
            <w:r w:rsidRPr="00A62CB7">
              <w:rPr>
                <w:rStyle w:val="Hyperlink"/>
                <w:rFonts w:ascii="Nunito" w:hAnsi="Nunito"/>
                <w:noProof/>
                <w:rPrChange w:id="226" w:author="Craig Parker" w:date="2024-08-05T19:17:00Z">
                  <w:rPr>
                    <w:rStyle w:val="Hyperlink"/>
                    <w:noProof/>
                  </w:rPr>
                </w:rPrChange>
              </w:rPr>
              <w:fldChar w:fldCharType="end"/>
            </w:r>
          </w:ins>
        </w:p>
        <w:p w14:paraId="754D62FD" w14:textId="7362DEA3" w:rsidR="00BC335B" w:rsidRPr="00A62CB7" w:rsidRDefault="00BC335B">
          <w:pPr>
            <w:pStyle w:val="TOC2"/>
            <w:tabs>
              <w:tab w:val="right" w:leader="dot" w:pos="9350"/>
            </w:tabs>
            <w:rPr>
              <w:ins w:id="227" w:author="Craig Parker" w:date="2024-08-05T19:15:00Z"/>
              <w:rFonts w:ascii="Nunito" w:eastAsiaTheme="minorEastAsia" w:hAnsi="Nunito" w:cstheme="minorBidi"/>
              <w:noProof/>
              <w:kern w:val="2"/>
              <w:sz w:val="24"/>
              <w:szCs w:val="24"/>
              <w:lang w:val="en-ZA" w:eastAsia="en-ZA"/>
              <w14:ligatures w14:val="standardContextual"/>
              <w:rPrChange w:id="228" w:author="Craig Parker" w:date="2024-08-05T19:17:00Z">
                <w:rPr>
                  <w:ins w:id="229"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230" w:author="Craig Parker" w:date="2024-08-05T19:15:00Z">
            <w:r w:rsidRPr="00A62CB7">
              <w:rPr>
                <w:rStyle w:val="Hyperlink"/>
                <w:rFonts w:ascii="Nunito" w:hAnsi="Nunito"/>
                <w:noProof/>
                <w:rPrChange w:id="231" w:author="Craig Parker" w:date="2024-08-05T19:17:00Z">
                  <w:rPr>
                    <w:rStyle w:val="Hyperlink"/>
                    <w:noProof/>
                  </w:rPr>
                </w:rPrChange>
              </w:rPr>
              <w:fldChar w:fldCharType="begin"/>
            </w:r>
            <w:r w:rsidRPr="00A62CB7">
              <w:rPr>
                <w:rStyle w:val="Hyperlink"/>
                <w:rFonts w:ascii="Nunito" w:hAnsi="Nunito"/>
                <w:noProof/>
                <w:rPrChange w:id="232" w:author="Craig Parker" w:date="2024-08-05T19:17:00Z">
                  <w:rPr>
                    <w:rStyle w:val="Hyperlink"/>
                    <w:noProof/>
                  </w:rPr>
                </w:rPrChange>
              </w:rPr>
              <w:instrText xml:space="preserve"> </w:instrText>
            </w:r>
            <w:r w:rsidRPr="00A62CB7">
              <w:rPr>
                <w:rFonts w:ascii="Nunito" w:hAnsi="Nunito"/>
                <w:noProof/>
                <w:rPrChange w:id="233" w:author="Craig Parker" w:date="2024-08-05T19:17:00Z">
                  <w:rPr>
                    <w:noProof/>
                  </w:rPr>
                </w:rPrChange>
              </w:rPr>
              <w:instrText>HYPERLINK \l "_Toc173777782"</w:instrText>
            </w:r>
            <w:r w:rsidRPr="00A62CB7">
              <w:rPr>
                <w:rStyle w:val="Hyperlink"/>
                <w:rFonts w:ascii="Nunito" w:hAnsi="Nunito"/>
                <w:noProof/>
                <w:rPrChange w:id="234"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235" w:author="Craig Parker" w:date="2024-08-05T19:17:00Z">
                  <w:rPr>
                    <w:rStyle w:val="Hyperlink"/>
                    <w:noProof/>
                  </w:rPr>
                </w:rPrChange>
              </w:rPr>
              <w:fldChar w:fldCharType="separate"/>
            </w:r>
            <w:r w:rsidRPr="00A62CB7">
              <w:rPr>
                <w:rStyle w:val="Hyperlink"/>
                <w:rFonts w:ascii="Nunito" w:eastAsia="Nunito" w:hAnsi="Nunito" w:cs="Nunito"/>
                <w:noProof/>
              </w:rPr>
              <w:t>7.4. Data storage and encryption</w:t>
            </w:r>
            <w:r w:rsidRPr="00A62CB7">
              <w:rPr>
                <w:rFonts w:ascii="Nunito" w:hAnsi="Nunito"/>
                <w:noProof/>
                <w:webHidden/>
                <w:rPrChange w:id="236" w:author="Craig Parker" w:date="2024-08-05T19:17:00Z">
                  <w:rPr>
                    <w:noProof/>
                    <w:webHidden/>
                  </w:rPr>
                </w:rPrChange>
              </w:rPr>
              <w:tab/>
            </w:r>
            <w:r w:rsidRPr="00A62CB7">
              <w:rPr>
                <w:rFonts w:ascii="Nunito" w:hAnsi="Nunito"/>
                <w:noProof/>
                <w:webHidden/>
                <w:rPrChange w:id="237" w:author="Craig Parker" w:date="2024-08-05T19:17:00Z">
                  <w:rPr>
                    <w:noProof/>
                    <w:webHidden/>
                  </w:rPr>
                </w:rPrChange>
              </w:rPr>
              <w:fldChar w:fldCharType="begin"/>
            </w:r>
            <w:r w:rsidRPr="00A62CB7">
              <w:rPr>
                <w:rFonts w:ascii="Nunito" w:hAnsi="Nunito"/>
                <w:noProof/>
                <w:webHidden/>
                <w:rPrChange w:id="238" w:author="Craig Parker" w:date="2024-08-05T19:17:00Z">
                  <w:rPr>
                    <w:noProof/>
                    <w:webHidden/>
                  </w:rPr>
                </w:rPrChange>
              </w:rPr>
              <w:instrText xml:space="preserve"> PAGEREF _Toc173777782 \h </w:instrText>
            </w:r>
          </w:ins>
          <w:r w:rsidRPr="00A62CB7">
            <w:rPr>
              <w:rFonts w:ascii="Nunito" w:hAnsi="Nunito"/>
              <w:noProof/>
              <w:webHidden/>
            </w:rPr>
          </w:r>
          <w:r w:rsidRPr="00A62CB7">
            <w:rPr>
              <w:rFonts w:ascii="Nunito" w:hAnsi="Nunito"/>
              <w:noProof/>
              <w:webHidden/>
              <w:rPrChange w:id="239" w:author="Craig Parker" w:date="2024-08-05T19:17:00Z">
                <w:rPr>
                  <w:noProof/>
                  <w:webHidden/>
                </w:rPr>
              </w:rPrChange>
            </w:rPr>
            <w:fldChar w:fldCharType="separate"/>
          </w:r>
          <w:ins w:id="240" w:author="Craig Parker" w:date="2024-08-05T19:15:00Z">
            <w:r w:rsidRPr="00A62CB7">
              <w:rPr>
                <w:rFonts w:ascii="Nunito" w:hAnsi="Nunito"/>
                <w:noProof/>
                <w:webHidden/>
                <w:rPrChange w:id="241" w:author="Craig Parker" w:date="2024-08-05T19:17:00Z">
                  <w:rPr>
                    <w:noProof/>
                    <w:webHidden/>
                  </w:rPr>
                </w:rPrChange>
              </w:rPr>
              <w:t>14</w:t>
            </w:r>
            <w:r w:rsidRPr="00A62CB7">
              <w:rPr>
                <w:rFonts w:ascii="Nunito" w:hAnsi="Nunito"/>
                <w:noProof/>
                <w:webHidden/>
                <w:rPrChange w:id="242" w:author="Craig Parker" w:date="2024-08-05T19:17:00Z">
                  <w:rPr>
                    <w:noProof/>
                    <w:webHidden/>
                  </w:rPr>
                </w:rPrChange>
              </w:rPr>
              <w:fldChar w:fldCharType="end"/>
            </w:r>
            <w:r w:rsidRPr="00A62CB7">
              <w:rPr>
                <w:rStyle w:val="Hyperlink"/>
                <w:rFonts w:ascii="Nunito" w:hAnsi="Nunito"/>
                <w:noProof/>
                <w:rPrChange w:id="243" w:author="Craig Parker" w:date="2024-08-05T19:17:00Z">
                  <w:rPr>
                    <w:rStyle w:val="Hyperlink"/>
                    <w:noProof/>
                  </w:rPr>
                </w:rPrChange>
              </w:rPr>
              <w:fldChar w:fldCharType="end"/>
            </w:r>
          </w:ins>
        </w:p>
        <w:p w14:paraId="34DB6B50" w14:textId="53712AD6" w:rsidR="00BC335B" w:rsidRPr="00A62CB7" w:rsidRDefault="00BC335B">
          <w:pPr>
            <w:pStyle w:val="TOC2"/>
            <w:tabs>
              <w:tab w:val="right" w:leader="dot" w:pos="9350"/>
            </w:tabs>
            <w:rPr>
              <w:ins w:id="244" w:author="Craig Parker" w:date="2024-08-05T19:15:00Z"/>
              <w:rFonts w:ascii="Nunito" w:eastAsiaTheme="minorEastAsia" w:hAnsi="Nunito" w:cstheme="minorBidi"/>
              <w:noProof/>
              <w:kern w:val="2"/>
              <w:sz w:val="24"/>
              <w:szCs w:val="24"/>
              <w:lang w:val="en-ZA" w:eastAsia="en-ZA"/>
              <w14:ligatures w14:val="standardContextual"/>
              <w:rPrChange w:id="245" w:author="Craig Parker" w:date="2024-08-05T19:17:00Z">
                <w:rPr>
                  <w:ins w:id="246"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247" w:author="Craig Parker" w:date="2024-08-05T19:15:00Z">
            <w:r w:rsidRPr="00A62CB7">
              <w:rPr>
                <w:rStyle w:val="Hyperlink"/>
                <w:rFonts w:ascii="Nunito" w:hAnsi="Nunito"/>
                <w:noProof/>
                <w:rPrChange w:id="248" w:author="Craig Parker" w:date="2024-08-05T19:17:00Z">
                  <w:rPr>
                    <w:rStyle w:val="Hyperlink"/>
                    <w:noProof/>
                  </w:rPr>
                </w:rPrChange>
              </w:rPr>
              <w:fldChar w:fldCharType="begin"/>
            </w:r>
            <w:r w:rsidRPr="00A62CB7">
              <w:rPr>
                <w:rStyle w:val="Hyperlink"/>
                <w:rFonts w:ascii="Nunito" w:hAnsi="Nunito"/>
                <w:noProof/>
                <w:rPrChange w:id="249" w:author="Craig Parker" w:date="2024-08-05T19:17:00Z">
                  <w:rPr>
                    <w:rStyle w:val="Hyperlink"/>
                    <w:noProof/>
                  </w:rPr>
                </w:rPrChange>
              </w:rPr>
              <w:instrText xml:space="preserve"> </w:instrText>
            </w:r>
            <w:r w:rsidRPr="00A62CB7">
              <w:rPr>
                <w:rFonts w:ascii="Nunito" w:hAnsi="Nunito"/>
                <w:noProof/>
                <w:rPrChange w:id="250" w:author="Craig Parker" w:date="2024-08-05T19:17:00Z">
                  <w:rPr>
                    <w:noProof/>
                  </w:rPr>
                </w:rPrChange>
              </w:rPr>
              <w:instrText>HYPERLINK \l "_Toc173777783"</w:instrText>
            </w:r>
            <w:r w:rsidRPr="00A62CB7">
              <w:rPr>
                <w:rStyle w:val="Hyperlink"/>
                <w:rFonts w:ascii="Nunito" w:hAnsi="Nunito"/>
                <w:noProof/>
                <w:rPrChange w:id="251"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252" w:author="Craig Parker" w:date="2024-08-05T19:17:00Z">
                  <w:rPr>
                    <w:rStyle w:val="Hyperlink"/>
                    <w:noProof/>
                  </w:rPr>
                </w:rPrChange>
              </w:rPr>
              <w:fldChar w:fldCharType="separate"/>
            </w:r>
            <w:r w:rsidRPr="00A62CB7">
              <w:rPr>
                <w:rStyle w:val="Hyperlink"/>
                <w:rFonts w:ascii="Nunito" w:eastAsia="Nunito" w:hAnsi="Nunito" w:cs="Nunito"/>
                <w:noProof/>
              </w:rPr>
              <w:t>7.5. Data indexing</w:t>
            </w:r>
            <w:r w:rsidRPr="00A62CB7">
              <w:rPr>
                <w:rFonts w:ascii="Nunito" w:hAnsi="Nunito"/>
                <w:noProof/>
                <w:webHidden/>
                <w:rPrChange w:id="253" w:author="Craig Parker" w:date="2024-08-05T19:17:00Z">
                  <w:rPr>
                    <w:noProof/>
                    <w:webHidden/>
                  </w:rPr>
                </w:rPrChange>
              </w:rPr>
              <w:tab/>
            </w:r>
            <w:r w:rsidRPr="00A62CB7">
              <w:rPr>
                <w:rFonts w:ascii="Nunito" w:hAnsi="Nunito"/>
                <w:noProof/>
                <w:webHidden/>
                <w:rPrChange w:id="254" w:author="Craig Parker" w:date="2024-08-05T19:17:00Z">
                  <w:rPr>
                    <w:noProof/>
                    <w:webHidden/>
                  </w:rPr>
                </w:rPrChange>
              </w:rPr>
              <w:fldChar w:fldCharType="begin"/>
            </w:r>
            <w:r w:rsidRPr="00A62CB7">
              <w:rPr>
                <w:rFonts w:ascii="Nunito" w:hAnsi="Nunito"/>
                <w:noProof/>
                <w:webHidden/>
                <w:rPrChange w:id="255" w:author="Craig Parker" w:date="2024-08-05T19:17:00Z">
                  <w:rPr>
                    <w:noProof/>
                    <w:webHidden/>
                  </w:rPr>
                </w:rPrChange>
              </w:rPr>
              <w:instrText xml:space="preserve"> PAGEREF _Toc173777783 \h </w:instrText>
            </w:r>
          </w:ins>
          <w:r w:rsidRPr="00A62CB7">
            <w:rPr>
              <w:rFonts w:ascii="Nunito" w:hAnsi="Nunito"/>
              <w:noProof/>
              <w:webHidden/>
            </w:rPr>
          </w:r>
          <w:r w:rsidRPr="00A62CB7">
            <w:rPr>
              <w:rFonts w:ascii="Nunito" w:hAnsi="Nunito"/>
              <w:noProof/>
              <w:webHidden/>
              <w:rPrChange w:id="256" w:author="Craig Parker" w:date="2024-08-05T19:17:00Z">
                <w:rPr>
                  <w:noProof/>
                  <w:webHidden/>
                </w:rPr>
              </w:rPrChange>
            </w:rPr>
            <w:fldChar w:fldCharType="separate"/>
          </w:r>
          <w:ins w:id="257" w:author="Craig Parker" w:date="2024-08-05T19:15:00Z">
            <w:r w:rsidRPr="00A62CB7">
              <w:rPr>
                <w:rFonts w:ascii="Nunito" w:hAnsi="Nunito"/>
                <w:noProof/>
                <w:webHidden/>
                <w:rPrChange w:id="258" w:author="Craig Parker" w:date="2024-08-05T19:17:00Z">
                  <w:rPr>
                    <w:noProof/>
                    <w:webHidden/>
                  </w:rPr>
                </w:rPrChange>
              </w:rPr>
              <w:t>14</w:t>
            </w:r>
            <w:r w:rsidRPr="00A62CB7">
              <w:rPr>
                <w:rFonts w:ascii="Nunito" w:hAnsi="Nunito"/>
                <w:noProof/>
                <w:webHidden/>
                <w:rPrChange w:id="259" w:author="Craig Parker" w:date="2024-08-05T19:17:00Z">
                  <w:rPr>
                    <w:noProof/>
                    <w:webHidden/>
                  </w:rPr>
                </w:rPrChange>
              </w:rPr>
              <w:fldChar w:fldCharType="end"/>
            </w:r>
            <w:r w:rsidRPr="00A62CB7">
              <w:rPr>
                <w:rStyle w:val="Hyperlink"/>
                <w:rFonts w:ascii="Nunito" w:hAnsi="Nunito"/>
                <w:noProof/>
                <w:rPrChange w:id="260" w:author="Craig Parker" w:date="2024-08-05T19:17:00Z">
                  <w:rPr>
                    <w:rStyle w:val="Hyperlink"/>
                    <w:noProof/>
                  </w:rPr>
                </w:rPrChange>
              </w:rPr>
              <w:fldChar w:fldCharType="end"/>
            </w:r>
          </w:ins>
        </w:p>
        <w:p w14:paraId="60B0A903" w14:textId="26ED1B4F" w:rsidR="00BC335B" w:rsidRPr="00A62CB7" w:rsidRDefault="00BC335B">
          <w:pPr>
            <w:pStyle w:val="TOC2"/>
            <w:tabs>
              <w:tab w:val="right" w:leader="dot" w:pos="9350"/>
            </w:tabs>
            <w:rPr>
              <w:ins w:id="261" w:author="Craig Parker" w:date="2024-08-05T19:15:00Z"/>
              <w:rFonts w:ascii="Nunito" w:eastAsiaTheme="minorEastAsia" w:hAnsi="Nunito" w:cstheme="minorBidi"/>
              <w:noProof/>
              <w:kern w:val="2"/>
              <w:sz w:val="24"/>
              <w:szCs w:val="24"/>
              <w:lang w:val="en-ZA" w:eastAsia="en-ZA"/>
              <w14:ligatures w14:val="standardContextual"/>
              <w:rPrChange w:id="262" w:author="Craig Parker" w:date="2024-08-05T19:17:00Z">
                <w:rPr>
                  <w:ins w:id="263"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264" w:author="Craig Parker" w:date="2024-08-05T19:15:00Z">
            <w:r w:rsidRPr="00A62CB7">
              <w:rPr>
                <w:rStyle w:val="Hyperlink"/>
                <w:rFonts w:ascii="Nunito" w:hAnsi="Nunito"/>
                <w:noProof/>
                <w:rPrChange w:id="265" w:author="Craig Parker" w:date="2024-08-05T19:17:00Z">
                  <w:rPr>
                    <w:rStyle w:val="Hyperlink"/>
                    <w:noProof/>
                  </w:rPr>
                </w:rPrChange>
              </w:rPr>
              <w:fldChar w:fldCharType="begin"/>
            </w:r>
            <w:r w:rsidRPr="00A62CB7">
              <w:rPr>
                <w:rStyle w:val="Hyperlink"/>
                <w:rFonts w:ascii="Nunito" w:hAnsi="Nunito"/>
                <w:noProof/>
                <w:rPrChange w:id="266" w:author="Craig Parker" w:date="2024-08-05T19:17:00Z">
                  <w:rPr>
                    <w:rStyle w:val="Hyperlink"/>
                    <w:noProof/>
                  </w:rPr>
                </w:rPrChange>
              </w:rPr>
              <w:instrText xml:space="preserve"> </w:instrText>
            </w:r>
            <w:r w:rsidRPr="00A62CB7">
              <w:rPr>
                <w:rFonts w:ascii="Nunito" w:hAnsi="Nunito"/>
                <w:noProof/>
                <w:rPrChange w:id="267" w:author="Craig Parker" w:date="2024-08-05T19:17:00Z">
                  <w:rPr>
                    <w:noProof/>
                  </w:rPr>
                </w:rPrChange>
              </w:rPr>
              <w:instrText>HYPERLINK \l "_Toc173777784"</w:instrText>
            </w:r>
            <w:r w:rsidRPr="00A62CB7">
              <w:rPr>
                <w:rStyle w:val="Hyperlink"/>
                <w:rFonts w:ascii="Nunito" w:hAnsi="Nunito"/>
                <w:noProof/>
                <w:rPrChange w:id="268"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269" w:author="Craig Parker" w:date="2024-08-05T19:17:00Z">
                  <w:rPr>
                    <w:rStyle w:val="Hyperlink"/>
                    <w:noProof/>
                  </w:rPr>
                </w:rPrChange>
              </w:rPr>
              <w:fldChar w:fldCharType="separate"/>
            </w:r>
            <w:r w:rsidRPr="00A62CB7">
              <w:rPr>
                <w:rStyle w:val="Hyperlink"/>
                <w:rFonts w:ascii="Nunito" w:eastAsia="Nunito" w:hAnsi="Nunito" w:cs="Nunito"/>
                <w:noProof/>
              </w:rPr>
              <w:t>7.6. De-identification</w:t>
            </w:r>
            <w:r w:rsidRPr="00A62CB7">
              <w:rPr>
                <w:rFonts w:ascii="Nunito" w:hAnsi="Nunito"/>
                <w:noProof/>
                <w:webHidden/>
                <w:rPrChange w:id="270" w:author="Craig Parker" w:date="2024-08-05T19:17:00Z">
                  <w:rPr>
                    <w:noProof/>
                    <w:webHidden/>
                  </w:rPr>
                </w:rPrChange>
              </w:rPr>
              <w:tab/>
            </w:r>
            <w:r w:rsidRPr="00A62CB7">
              <w:rPr>
                <w:rFonts w:ascii="Nunito" w:hAnsi="Nunito"/>
                <w:noProof/>
                <w:webHidden/>
                <w:rPrChange w:id="271" w:author="Craig Parker" w:date="2024-08-05T19:17:00Z">
                  <w:rPr>
                    <w:noProof/>
                    <w:webHidden/>
                  </w:rPr>
                </w:rPrChange>
              </w:rPr>
              <w:fldChar w:fldCharType="begin"/>
            </w:r>
            <w:r w:rsidRPr="00A62CB7">
              <w:rPr>
                <w:rFonts w:ascii="Nunito" w:hAnsi="Nunito"/>
                <w:noProof/>
                <w:webHidden/>
                <w:rPrChange w:id="272" w:author="Craig Parker" w:date="2024-08-05T19:17:00Z">
                  <w:rPr>
                    <w:noProof/>
                    <w:webHidden/>
                  </w:rPr>
                </w:rPrChange>
              </w:rPr>
              <w:instrText xml:space="preserve"> PAGEREF _Toc173777784 \h </w:instrText>
            </w:r>
          </w:ins>
          <w:r w:rsidRPr="00A62CB7">
            <w:rPr>
              <w:rFonts w:ascii="Nunito" w:hAnsi="Nunito"/>
              <w:noProof/>
              <w:webHidden/>
            </w:rPr>
          </w:r>
          <w:r w:rsidRPr="00A62CB7">
            <w:rPr>
              <w:rFonts w:ascii="Nunito" w:hAnsi="Nunito"/>
              <w:noProof/>
              <w:webHidden/>
              <w:rPrChange w:id="273" w:author="Craig Parker" w:date="2024-08-05T19:17:00Z">
                <w:rPr>
                  <w:noProof/>
                  <w:webHidden/>
                </w:rPr>
              </w:rPrChange>
            </w:rPr>
            <w:fldChar w:fldCharType="separate"/>
          </w:r>
          <w:ins w:id="274" w:author="Craig Parker" w:date="2024-08-05T19:15:00Z">
            <w:r w:rsidRPr="00A62CB7">
              <w:rPr>
                <w:rFonts w:ascii="Nunito" w:hAnsi="Nunito"/>
                <w:noProof/>
                <w:webHidden/>
                <w:rPrChange w:id="275" w:author="Craig Parker" w:date="2024-08-05T19:17:00Z">
                  <w:rPr>
                    <w:noProof/>
                    <w:webHidden/>
                  </w:rPr>
                </w:rPrChange>
              </w:rPr>
              <w:t>15</w:t>
            </w:r>
            <w:r w:rsidRPr="00A62CB7">
              <w:rPr>
                <w:rFonts w:ascii="Nunito" w:hAnsi="Nunito"/>
                <w:noProof/>
                <w:webHidden/>
                <w:rPrChange w:id="276" w:author="Craig Parker" w:date="2024-08-05T19:17:00Z">
                  <w:rPr>
                    <w:noProof/>
                    <w:webHidden/>
                  </w:rPr>
                </w:rPrChange>
              </w:rPr>
              <w:fldChar w:fldCharType="end"/>
            </w:r>
            <w:r w:rsidRPr="00A62CB7">
              <w:rPr>
                <w:rStyle w:val="Hyperlink"/>
                <w:rFonts w:ascii="Nunito" w:hAnsi="Nunito"/>
                <w:noProof/>
                <w:rPrChange w:id="277" w:author="Craig Parker" w:date="2024-08-05T19:17:00Z">
                  <w:rPr>
                    <w:rStyle w:val="Hyperlink"/>
                    <w:noProof/>
                  </w:rPr>
                </w:rPrChange>
              </w:rPr>
              <w:fldChar w:fldCharType="end"/>
            </w:r>
          </w:ins>
        </w:p>
        <w:p w14:paraId="7450C6D5" w14:textId="0C7FB66F" w:rsidR="00BC335B" w:rsidRPr="00A62CB7" w:rsidRDefault="00BC335B">
          <w:pPr>
            <w:pStyle w:val="TOC2"/>
            <w:tabs>
              <w:tab w:val="left" w:pos="960"/>
              <w:tab w:val="right" w:leader="dot" w:pos="9350"/>
            </w:tabs>
            <w:rPr>
              <w:ins w:id="278" w:author="Craig Parker" w:date="2024-08-05T19:15:00Z"/>
              <w:rFonts w:ascii="Nunito" w:eastAsiaTheme="minorEastAsia" w:hAnsi="Nunito" w:cstheme="minorBidi"/>
              <w:noProof/>
              <w:kern w:val="2"/>
              <w:sz w:val="24"/>
              <w:szCs w:val="24"/>
              <w:lang w:val="en-ZA" w:eastAsia="en-ZA"/>
              <w14:ligatures w14:val="standardContextual"/>
              <w:rPrChange w:id="279" w:author="Craig Parker" w:date="2024-08-05T19:17:00Z">
                <w:rPr>
                  <w:ins w:id="280"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281" w:author="Craig Parker" w:date="2024-08-05T19:15:00Z">
            <w:r w:rsidRPr="00A62CB7">
              <w:rPr>
                <w:rStyle w:val="Hyperlink"/>
                <w:rFonts w:ascii="Nunito" w:hAnsi="Nunito"/>
                <w:noProof/>
                <w:rPrChange w:id="282" w:author="Craig Parker" w:date="2024-08-05T19:17:00Z">
                  <w:rPr>
                    <w:rStyle w:val="Hyperlink"/>
                    <w:noProof/>
                  </w:rPr>
                </w:rPrChange>
              </w:rPr>
              <w:fldChar w:fldCharType="begin"/>
            </w:r>
            <w:r w:rsidRPr="00A62CB7">
              <w:rPr>
                <w:rStyle w:val="Hyperlink"/>
                <w:rFonts w:ascii="Nunito" w:hAnsi="Nunito"/>
                <w:noProof/>
                <w:rPrChange w:id="283" w:author="Craig Parker" w:date="2024-08-05T19:17:00Z">
                  <w:rPr>
                    <w:rStyle w:val="Hyperlink"/>
                    <w:noProof/>
                  </w:rPr>
                </w:rPrChange>
              </w:rPr>
              <w:instrText xml:space="preserve"> </w:instrText>
            </w:r>
            <w:r w:rsidRPr="00A62CB7">
              <w:rPr>
                <w:rFonts w:ascii="Nunito" w:hAnsi="Nunito"/>
                <w:noProof/>
                <w:rPrChange w:id="284" w:author="Craig Parker" w:date="2024-08-05T19:17:00Z">
                  <w:rPr>
                    <w:noProof/>
                  </w:rPr>
                </w:rPrChange>
              </w:rPr>
              <w:instrText>HYPERLINK \l "_Toc173777785"</w:instrText>
            </w:r>
            <w:r w:rsidRPr="00A62CB7">
              <w:rPr>
                <w:rStyle w:val="Hyperlink"/>
                <w:rFonts w:ascii="Nunito" w:hAnsi="Nunito"/>
                <w:noProof/>
                <w:rPrChange w:id="285"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286" w:author="Craig Parker" w:date="2024-08-05T19:17:00Z">
                  <w:rPr>
                    <w:rStyle w:val="Hyperlink"/>
                    <w:noProof/>
                  </w:rPr>
                </w:rPrChange>
              </w:rPr>
              <w:fldChar w:fldCharType="separate"/>
            </w:r>
            <w:r w:rsidRPr="00A62CB7">
              <w:rPr>
                <w:rStyle w:val="Hyperlink"/>
                <w:rFonts w:ascii="Nunito" w:hAnsi="Nunito"/>
                <w:noProof/>
                <w:rPrChange w:id="287" w:author="Craig Parker" w:date="2024-08-05T19:17:00Z">
                  <w:rPr>
                    <w:rStyle w:val="Hyperlink"/>
                    <w:noProof/>
                  </w:rPr>
                </w:rPrChange>
              </w:rPr>
              <w:t>7.7.</w:t>
            </w:r>
            <w:r w:rsidRPr="00A62CB7">
              <w:rPr>
                <w:rFonts w:ascii="Nunito" w:eastAsiaTheme="minorEastAsia" w:hAnsi="Nunito" w:cstheme="minorBidi"/>
                <w:noProof/>
                <w:kern w:val="2"/>
                <w:sz w:val="24"/>
                <w:szCs w:val="24"/>
                <w:lang w:val="en-ZA" w:eastAsia="en-ZA"/>
                <w14:ligatures w14:val="standardContextual"/>
                <w:rPrChange w:id="288"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289" w:author="Craig Parker" w:date="2024-08-05T19:17:00Z">
                  <w:rPr>
                    <w:rStyle w:val="Hyperlink"/>
                    <w:noProof/>
                  </w:rPr>
                </w:rPrChange>
              </w:rPr>
              <w:t>Codebook remapping and harmonisation (Peter – Renaming this section)</w:t>
            </w:r>
            <w:r w:rsidRPr="00A62CB7">
              <w:rPr>
                <w:rFonts w:ascii="Nunito" w:hAnsi="Nunito"/>
                <w:noProof/>
                <w:webHidden/>
                <w:rPrChange w:id="290" w:author="Craig Parker" w:date="2024-08-05T19:17:00Z">
                  <w:rPr>
                    <w:noProof/>
                    <w:webHidden/>
                  </w:rPr>
                </w:rPrChange>
              </w:rPr>
              <w:tab/>
            </w:r>
            <w:r w:rsidRPr="00A62CB7">
              <w:rPr>
                <w:rFonts w:ascii="Nunito" w:hAnsi="Nunito"/>
                <w:noProof/>
                <w:webHidden/>
                <w:rPrChange w:id="291" w:author="Craig Parker" w:date="2024-08-05T19:17:00Z">
                  <w:rPr>
                    <w:noProof/>
                    <w:webHidden/>
                  </w:rPr>
                </w:rPrChange>
              </w:rPr>
              <w:fldChar w:fldCharType="begin"/>
            </w:r>
            <w:r w:rsidRPr="00A62CB7">
              <w:rPr>
                <w:rFonts w:ascii="Nunito" w:hAnsi="Nunito"/>
                <w:noProof/>
                <w:webHidden/>
                <w:rPrChange w:id="292" w:author="Craig Parker" w:date="2024-08-05T19:17:00Z">
                  <w:rPr>
                    <w:noProof/>
                    <w:webHidden/>
                  </w:rPr>
                </w:rPrChange>
              </w:rPr>
              <w:instrText xml:space="preserve"> PAGEREF _Toc173777785 \h </w:instrText>
            </w:r>
          </w:ins>
          <w:r w:rsidRPr="00A62CB7">
            <w:rPr>
              <w:rFonts w:ascii="Nunito" w:hAnsi="Nunito"/>
              <w:noProof/>
              <w:webHidden/>
            </w:rPr>
          </w:r>
          <w:r w:rsidRPr="00A62CB7">
            <w:rPr>
              <w:rFonts w:ascii="Nunito" w:hAnsi="Nunito"/>
              <w:noProof/>
              <w:webHidden/>
              <w:rPrChange w:id="293" w:author="Craig Parker" w:date="2024-08-05T19:17:00Z">
                <w:rPr>
                  <w:noProof/>
                  <w:webHidden/>
                </w:rPr>
              </w:rPrChange>
            </w:rPr>
            <w:fldChar w:fldCharType="separate"/>
          </w:r>
          <w:ins w:id="294" w:author="Craig Parker" w:date="2024-08-05T19:15:00Z">
            <w:r w:rsidRPr="00A62CB7">
              <w:rPr>
                <w:rFonts w:ascii="Nunito" w:hAnsi="Nunito"/>
                <w:noProof/>
                <w:webHidden/>
                <w:rPrChange w:id="295" w:author="Craig Parker" w:date="2024-08-05T19:17:00Z">
                  <w:rPr>
                    <w:noProof/>
                    <w:webHidden/>
                  </w:rPr>
                </w:rPrChange>
              </w:rPr>
              <w:t>15</w:t>
            </w:r>
            <w:r w:rsidRPr="00A62CB7">
              <w:rPr>
                <w:rFonts w:ascii="Nunito" w:hAnsi="Nunito"/>
                <w:noProof/>
                <w:webHidden/>
                <w:rPrChange w:id="296" w:author="Craig Parker" w:date="2024-08-05T19:17:00Z">
                  <w:rPr>
                    <w:noProof/>
                    <w:webHidden/>
                  </w:rPr>
                </w:rPrChange>
              </w:rPr>
              <w:fldChar w:fldCharType="end"/>
            </w:r>
            <w:r w:rsidRPr="00A62CB7">
              <w:rPr>
                <w:rStyle w:val="Hyperlink"/>
                <w:rFonts w:ascii="Nunito" w:hAnsi="Nunito"/>
                <w:noProof/>
                <w:rPrChange w:id="297" w:author="Craig Parker" w:date="2024-08-05T19:17:00Z">
                  <w:rPr>
                    <w:rStyle w:val="Hyperlink"/>
                    <w:noProof/>
                  </w:rPr>
                </w:rPrChange>
              </w:rPr>
              <w:fldChar w:fldCharType="end"/>
            </w:r>
          </w:ins>
        </w:p>
        <w:p w14:paraId="59E8C50D" w14:textId="02943954" w:rsidR="00BC335B" w:rsidRPr="00A62CB7" w:rsidRDefault="00BC335B">
          <w:pPr>
            <w:pStyle w:val="TOC2"/>
            <w:tabs>
              <w:tab w:val="left" w:pos="720"/>
              <w:tab w:val="right" w:leader="dot" w:pos="9350"/>
            </w:tabs>
            <w:rPr>
              <w:ins w:id="298" w:author="Craig Parker" w:date="2024-08-05T19:15:00Z"/>
              <w:rFonts w:ascii="Nunito" w:eastAsiaTheme="minorEastAsia" w:hAnsi="Nunito" w:cstheme="minorBidi"/>
              <w:noProof/>
              <w:kern w:val="2"/>
              <w:sz w:val="24"/>
              <w:szCs w:val="24"/>
              <w:lang w:val="en-ZA" w:eastAsia="en-ZA"/>
              <w14:ligatures w14:val="standardContextual"/>
              <w:rPrChange w:id="299" w:author="Craig Parker" w:date="2024-08-05T19:17:00Z">
                <w:rPr>
                  <w:ins w:id="300"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301" w:author="Craig Parker" w:date="2024-08-05T19:15:00Z">
            <w:r w:rsidRPr="00A62CB7">
              <w:rPr>
                <w:rStyle w:val="Hyperlink"/>
                <w:rFonts w:ascii="Nunito" w:hAnsi="Nunito"/>
                <w:noProof/>
                <w:rPrChange w:id="302" w:author="Craig Parker" w:date="2024-08-05T19:17:00Z">
                  <w:rPr>
                    <w:rStyle w:val="Hyperlink"/>
                    <w:noProof/>
                  </w:rPr>
                </w:rPrChange>
              </w:rPr>
              <w:fldChar w:fldCharType="begin"/>
            </w:r>
            <w:r w:rsidRPr="00A62CB7">
              <w:rPr>
                <w:rStyle w:val="Hyperlink"/>
                <w:rFonts w:ascii="Nunito" w:hAnsi="Nunito"/>
                <w:noProof/>
                <w:rPrChange w:id="303" w:author="Craig Parker" w:date="2024-08-05T19:17:00Z">
                  <w:rPr>
                    <w:rStyle w:val="Hyperlink"/>
                    <w:noProof/>
                  </w:rPr>
                </w:rPrChange>
              </w:rPr>
              <w:instrText xml:space="preserve"> </w:instrText>
            </w:r>
            <w:r w:rsidRPr="00A62CB7">
              <w:rPr>
                <w:rFonts w:ascii="Nunito" w:hAnsi="Nunito"/>
                <w:noProof/>
                <w:rPrChange w:id="304" w:author="Craig Parker" w:date="2024-08-05T19:17:00Z">
                  <w:rPr>
                    <w:noProof/>
                  </w:rPr>
                </w:rPrChange>
              </w:rPr>
              <w:instrText>HYPERLINK \l "_Toc173777809"</w:instrText>
            </w:r>
            <w:r w:rsidRPr="00A62CB7">
              <w:rPr>
                <w:rStyle w:val="Hyperlink"/>
                <w:rFonts w:ascii="Nunito" w:hAnsi="Nunito"/>
                <w:noProof/>
                <w:rPrChange w:id="305"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306" w:author="Craig Parker" w:date="2024-08-05T19:17:00Z">
                  <w:rPr>
                    <w:rStyle w:val="Hyperlink"/>
                    <w:noProof/>
                  </w:rPr>
                </w:rPrChange>
              </w:rPr>
              <w:fldChar w:fldCharType="separate"/>
            </w:r>
            <w:r w:rsidRPr="00A62CB7">
              <w:rPr>
                <w:rStyle w:val="Hyperlink"/>
                <w:rFonts w:ascii="Nunito" w:eastAsia="Nunito" w:hAnsi="Nunito" w:cs="Nunito"/>
                <w:noProof/>
              </w:rPr>
              <w:t>7.8.</w:t>
            </w:r>
            <w:r w:rsidRPr="00A62CB7">
              <w:rPr>
                <w:rFonts w:ascii="Nunito" w:eastAsiaTheme="minorEastAsia" w:hAnsi="Nunito" w:cstheme="minorBidi"/>
                <w:noProof/>
                <w:kern w:val="2"/>
                <w:sz w:val="24"/>
                <w:szCs w:val="24"/>
                <w:lang w:val="en-ZA" w:eastAsia="en-ZA"/>
                <w14:ligatures w14:val="standardContextual"/>
                <w:rPrChange w:id="307"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308" w:author="Craig Parker" w:date="2024-08-05T19:17:00Z">
                  <w:rPr>
                    <w:rStyle w:val="Hyperlink"/>
                    <w:noProof/>
                  </w:rPr>
                </w:rPrChange>
              </w:rPr>
              <w:t>Health Data Harmonisation</w:t>
            </w:r>
            <w:r w:rsidRPr="00A62CB7">
              <w:rPr>
                <w:rFonts w:ascii="Nunito" w:hAnsi="Nunito"/>
                <w:noProof/>
                <w:webHidden/>
                <w:rPrChange w:id="309" w:author="Craig Parker" w:date="2024-08-05T19:17:00Z">
                  <w:rPr>
                    <w:noProof/>
                    <w:webHidden/>
                  </w:rPr>
                </w:rPrChange>
              </w:rPr>
              <w:tab/>
            </w:r>
            <w:r w:rsidRPr="00A62CB7">
              <w:rPr>
                <w:rFonts w:ascii="Nunito" w:hAnsi="Nunito"/>
                <w:noProof/>
                <w:webHidden/>
                <w:rPrChange w:id="310" w:author="Craig Parker" w:date="2024-08-05T19:17:00Z">
                  <w:rPr>
                    <w:noProof/>
                    <w:webHidden/>
                  </w:rPr>
                </w:rPrChange>
              </w:rPr>
              <w:fldChar w:fldCharType="begin"/>
            </w:r>
            <w:r w:rsidRPr="00A62CB7">
              <w:rPr>
                <w:rFonts w:ascii="Nunito" w:hAnsi="Nunito"/>
                <w:noProof/>
                <w:webHidden/>
                <w:rPrChange w:id="311" w:author="Craig Parker" w:date="2024-08-05T19:17:00Z">
                  <w:rPr>
                    <w:noProof/>
                    <w:webHidden/>
                  </w:rPr>
                </w:rPrChange>
              </w:rPr>
              <w:instrText xml:space="preserve"> PAGEREF _Toc173777809 \h </w:instrText>
            </w:r>
          </w:ins>
          <w:r w:rsidRPr="00A62CB7">
            <w:rPr>
              <w:rFonts w:ascii="Nunito" w:hAnsi="Nunito"/>
              <w:noProof/>
              <w:webHidden/>
            </w:rPr>
          </w:r>
          <w:r w:rsidRPr="00A62CB7">
            <w:rPr>
              <w:rFonts w:ascii="Nunito" w:hAnsi="Nunito"/>
              <w:noProof/>
              <w:webHidden/>
              <w:rPrChange w:id="312" w:author="Craig Parker" w:date="2024-08-05T19:17:00Z">
                <w:rPr>
                  <w:noProof/>
                  <w:webHidden/>
                </w:rPr>
              </w:rPrChange>
            </w:rPr>
            <w:fldChar w:fldCharType="separate"/>
          </w:r>
          <w:ins w:id="313" w:author="Craig Parker" w:date="2024-08-05T19:15:00Z">
            <w:r w:rsidRPr="00A62CB7">
              <w:rPr>
                <w:rFonts w:ascii="Nunito" w:hAnsi="Nunito"/>
                <w:noProof/>
                <w:webHidden/>
                <w:rPrChange w:id="314" w:author="Craig Parker" w:date="2024-08-05T19:17:00Z">
                  <w:rPr>
                    <w:noProof/>
                    <w:webHidden/>
                  </w:rPr>
                </w:rPrChange>
              </w:rPr>
              <w:t>15</w:t>
            </w:r>
            <w:r w:rsidRPr="00A62CB7">
              <w:rPr>
                <w:rFonts w:ascii="Nunito" w:hAnsi="Nunito"/>
                <w:noProof/>
                <w:webHidden/>
                <w:rPrChange w:id="315" w:author="Craig Parker" w:date="2024-08-05T19:17:00Z">
                  <w:rPr>
                    <w:noProof/>
                    <w:webHidden/>
                  </w:rPr>
                </w:rPrChange>
              </w:rPr>
              <w:fldChar w:fldCharType="end"/>
            </w:r>
            <w:r w:rsidRPr="00A62CB7">
              <w:rPr>
                <w:rStyle w:val="Hyperlink"/>
                <w:rFonts w:ascii="Nunito" w:hAnsi="Nunito"/>
                <w:noProof/>
                <w:rPrChange w:id="316" w:author="Craig Parker" w:date="2024-08-05T19:17:00Z">
                  <w:rPr>
                    <w:rStyle w:val="Hyperlink"/>
                    <w:noProof/>
                  </w:rPr>
                </w:rPrChange>
              </w:rPr>
              <w:fldChar w:fldCharType="end"/>
            </w:r>
          </w:ins>
        </w:p>
        <w:p w14:paraId="51DC5E4F" w14:textId="52A8B7AE" w:rsidR="00BC335B" w:rsidRPr="00A62CB7" w:rsidRDefault="00BC335B">
          <w:pPr>
            <w:pStyle w:val="TOC2"/>
            <w:tabs>
              <w:tab w:val="left" w:pos="960"/>
              <w:tab w:val="right" w:leader="dot" w:pos="9350"/>
            </w:tabs>
            <w:rPr>
              <w:ins w:id="317" w:author="Craig Parker" w:date="2024-08-05T19:15:00Z"/>
              <w:rFonts w:ascii="Nunito" w:eastAsiaTheme="minorEastAsia" w:hAnsi="Nunito" w:cstheme="minorBidi"/>
              <w:noProof/>
              <w:kern w:val="2"/>
              <w:sz w:val="24"/>
              <w:szCs w:val="24"/>
              <w:lang w:val="en-ZA" w:eastAsia="en-ZA"/>
              <w14:ligatures w14:val="standardContextual"/>
              <w:rPrChange w:id="318" w:author="Craig Parker" w:date="2024-08-05T19:17:00Z">
                <w:rPr>
                  <w:ins w:id="319"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320" w:author="Craig Parker" w:date="2024-08-05T19:15:00Z">
            <w:r w:rsidRPr="00A62CB7">
              <w:rPr>
                <w:rStyle w:val="Hyperlink"/>
                <w:rFonts w:ascii="Nunito" w:hAnsi="Nunito"/>
                <w:noProof/>
                <w:rPrChange w:id="321" w:author="Craig Parker" w:date="2024-08-05T19:17:00Z">
                  <w:rPr>
                    <w:rStyle w:val="Hyperlink"/>
                    <w:noProof/>
                  </w:rPr>
                </w:rPrChange>
              </w:rPr>
              <w:fldChar w:fldCharType="begin"/>
            </w:r>
            <w:r w:rsidRPr="00A62CB7">
              <w:rPr>
                <w:rStyle w:val="Hyperlink"/>
                <w:rFonts w:ascii="Nunito" w:hAnsi="Nunito"/>
                <w:noProof/>
                <w:rPrChange w:id="322" w:author="Craig Parker" w:date="2024-08-05T19:17:00Z">
                  <w:rPr>
                    <w:rStyle w:val="Hyperlink"/>
                    <w:noProof/>
                  </w:rPr>
                </w:rPrChange>
              </w:rPr>
              <w:instrText xml:space="preserve"> </w:instrText>
            </w:r>
            <w:r w:rsidRPr="00A62CB7">
              <w:rPr>
                <w:rFonts w:ascii="Nunito" w:hAnsi="Nunito"/>
                <w:noProof/>
                <w:rPrChange w:id="323" w:author="Craig Parker" w:date="2024-08-05T19:17:00Z">
                  <w:rPr>
                    <w:noProof/>
                  </w:rPr>
                </w:rPrChange>
              </w:rPr>
              <w:instrText>HYPERLINK \l "_Toc173777810"</w:instrText>
            </w:r>
            <w:r w:rsidRPr="00A62CB7">
              <w:rPr>
                <w:rStyle w:val="Hyperlink"/>
                <w:rFonts w:ascii="Nunito" w:hAnsi="Nunito"/>
                <w:noProof/>
                <w:rPrChange w:id="324"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325" w:author="Craig Parker" w:date="2024-08-05T19:17:00Z">
                  <w:rPr>
                    <w:rStyle w:val="Hyperlink"/>
                    <w:noProof/>
                  </w:rPr>
                </w:rPrChange>
              </w:rPr>
              <w:fldChar w:fldCharType="separate"/>
            </w:r>
            <w:r w:rsidRPr="00A62CB7">
              <w:rPr>
                <w:rStyle w:val="Hyperlink"/>
                <w:rFonts w:ascii="Nunito" w:hAnsi="Nunito"/>
                <w:noProof/>
                <w:rPrChange w:id="326" w:author="Craig Parker" w:date="2024-08-05T19:17:00Z">
                  <w:rPr>
                    <w:rStyle w:val="Hyperlink"/>
                    <w:noProof/>
                  </w:rPr>
                </w:rPrChange>
              </w:rPr>
              <w:t>7.9.</w:t>
            </w:r>
            <w:r w:rsidRPr="00A62CB7">
              <w:rPr>
                <w:rFonts w:ascii="Nunito" w:eastAsiaTheme="minorEastAsia" w:hAnsi="Nunito" w:cstheme="minorBidi"/>
                <w:noProof/>
                <w:kern w:val="2"/>
                <w:sz w:val="24"/>
                <w:szCs w:val="24"/>
                <w:lang w:val="en-ZA" w:eastAsia="en-ZA"/>
                <w14:ligatures w14:val="standardContextual"/>
                <w:rPrChange w:id="327"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328" w:author="Craig Parker" w:date="2024-08-05T19:17:00Z">
                  <w:rPr>
                    <w:rStyle w:val="Hyperlink"/>
                    <w:noProof/>
                  </w:rPr>
                </w:rPrChange>
              </w:rPr>
              <w:t>Data integration and analysis (Revise – integrate w/above section; focus on the development of integrated relational database)</w:t>
            </w:r>
            <w:r w:rsidRPr="00A62CB7">
              <w:rPr>
                <w:rFonts w:ascii="Nunito" w:hAnsi="Nunito"/>
                <w:noProof/>
                <w:webHidden/>
                <w:rPrChange w:id="329" w:author="Craig Parker" w:date="2024-08-05T19:17:00Z">
                  <w:rPr>
                    <w:noProof/>
                    <w:webHidden/>
                  </w:rPr>
                </w:rPrChange>
              </w:rPr>
              <w:tab/>
            </w:r>
            <w:r w:rsidRPr="00A62CB7">
              <w:rPr>
                <w:rFonts w:ascii="Nunito" w:hAnsi="Nunito"/>
                <w:noProof/>
                <w:webHidden/>
                <w:rPrChange w:id="330" w:author="Craig Parker" w:date="2024-08-05T19:17:00Z">
                  <w:rPr>
                    <w:noProof/>
                    <w:webHidden/>
                  </w:rPr>
                </w:rPrChange>
              </w:rPr>
              <w:fldChar w:fldCharType="begin"/>
            </w:r>
            <w:r w:rsidRPr="00A62CB7">
              <w:rPr>
                <w:rFonts w:ascii="Nunito" w:hAnsi="Nunito"/>
                <w:noProof/>
                <w:webHidden/>
                <w:rPrChange w:id="331" w:author="Craig Parker" w:date="2024-08-05T19:17:00Z">
                  <w:rPr>
                    <w:noProof/>
                    <w:webHidden/>
                  </w:rPr>
                </w:rPrChange>
              </w:rPr>
              <w:instrText xml:space="preserve"> PAGEREF _Toc173777810 \h </w:instrText>
            </w:r>
          </w:ins>
          <w:r w:rsidRPr="00A62CB7">
            <w:rPr>
              <w:rFonts w:ascii="Nunito" w:hAnsi="Nunito"/>
              <w:noProof/>
              <w:webHidden/>
            </w:rPr>
          </w:r>
          <w:r w:rsidRPr="00A62CB7">
            <w:rPr>
              <w:rFonts w:ascii="Nunito" w:hAnsi="Nunito"/>
              <w:noProof/>
              <w:webHidden/>
              <w:rPrChange w:id="332" w:author="Craig Parker" w:date="2024-08-05T19:17:00Z">
                <w:rPr>
                  <w:noProof/>
                  <w:webHidden/>
                </w:rPr>
              </w:rPrChange>
            </w:rPr>
            <w:fldChar w:fldCharType="separate"/>
          </w:r>
          <w:ins w:id="333" w:author="Craig Parker" w:date="2024-08-05T19:15:00Z">
            <w:r w:rsidRPr="00A62CB7">
              <w:rPr>
                <w:rFonts w:ascii="Nunito" w:hAnsi="Nunito"/>
                <w:noProof/>
                <w:webHidden/>
                <w:rPrChange w:id="334" w:author="Craig Parker" w:date="2024-08-05T19:17:00Z">
                  <w:rPr>
                    <w:noProof/>
                    <w:webHidden/>
                  </w:rPr>
                </w:rPrChange>
              </w:rPr>
              <w:t>16</w:t>
            </w:r>
            <w:r w:rsidRPr="00A62CB7">
              <w:rPr>
                <w:rFonts w:ascii="Nunito" w:hAnsi="Nunito"/>
                <w:noProof/>
                <w:webHidden/>
                <w:rPrChange w:id="335" w:author="Craig Parker" w:date="2024-08-05T19:17:00Z">
                  <w:rPr>
                    <w:noProof/>
                    <w:webHidden/>
                  </w:rPr>
                </w:rPrChange>
              </w:rPr>
              <w:fldChar w:fldCharType="end"/>
            </w:r>
            <w:r w:rsidRPr="00A62CB7">
              <w:rPr>
                <w:rStyle w:val="Hyperlink"/>
                <w:rFonts w:ascii="Nunito" w:hAnsi="Nunito"/>
                <w:noProof/>
                <w:rPrChange w:id="336" w:author="Craig Parker" w:date="2024-08-05T19:17:00Z">
                  <w:rPr>
                    <w:rStyle w:val="Hyperlink"/>
                    <w:noProof/>
                  </w:rPr>
                </w:rPrChange>
              </w:rPr>
              <w:fldChar w:fldCharType="end"/>
            </w:r>
          </w:ins>
        </w:p>
        <w:p w14:paraId="0E1AEDB2" w14:textId="62B40378" w:rsidR="00BC335B" w:rsidRPr="00A62CB7" w:rsidRDefault="00BC335B">
          <w:pPr>
            <w:pStyle w:val="TOC2"/>
            <w:tabs>
              <w:tab w:val="left" w:pos="960"/>
              <w:tab w:val="right" w:leader="dot" w:pos="9350"/>
            </w:tabs>
            <w:rPr>
              <w:ins w:id="337" w:author="Craig Parker" w:date="2024-08-05T19:15:00Z"/>
              <w:rFonts w:ascii="Nunito" w:eastAsiaTheme="minorEastAsia" w:hAnsi="Nunito" w:cstheme="minorBidi"/>
              <w:noProof/>
              <w:kern w:val="2"/>
              <w:sz w:val="24"/>
              <w:szCs w:val="24"/>
              <w:lang w:val="en-ZA" w:eastAsia="en-ZA"/>
              <w14:ligatures w14:val="standardContextual"/>
              <w:rPrChange w:id="338" w:author="Craig Parker" w:date="2024-08-05T19:17:00Z">
                <w:rPr>
                  <w:ins w:id="339"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340" w:author="Craig Parker" w:date="2024-08-05T19:15:00Z">
            <w:r w:rsidRPr="00A62CB7">
              <w:rPr>
                <w:rStyle w:val="Hyperlink"/>
                <w:rFonts w:ascii="Nunito" w:hAnsi="Nunito"/>
                <w:noProof/>
                <w:rPrChange w:id="341" w:author="Craig Parker" w:date="2024-08-05T19:17:00Z">
                  <w:rPr>
                    <w:rStyle w:val="Hyperlink"/>
                    <w:noProof/>
                  </w:rPr>
                </w:rPrChange>
              </w:rPr>
              <w:fldChar w:fldCharType="begin"/>
            </w:r>
            <w:r w:rsidRPr="00A62CB7">
              <w:rPr>
                <w:rStyle w:val="Hyperlink"/>
                <w:rFonts w:ascii="Nunito" w:hAnsi="Nunito"/>
                <w:noProof/>
                <w:rPrChange w:id="342" w:author="Craig Parker" w:date="2024-08-05T19:17:00Z">
                  <w:rPr>
                    <w:rStyle w:val="Hyperlink"/>
                    <w:noProof/>
                  </w:rPr>
                </w:rPrChange>
              </w:rPr>
              <w:instrText xml:space="preserve"> </w:instrText>
            </w:r>
            <w:r w:rsidRPr="00A62CB7">
              <w:rPr>
                <w:rFonts w:ascii="Nunito" w:hAnsi="Nunito"/>
                <w:noProof/>
                <w:rPrChange w:id="343" w:author="Craig Parker" w:date="2024-08-05T19:17:00Z">
                  <w:rPr>
                    <w:noProof/>
                  </w:rPr>
                </w:rPrChange>
              </w:rPr>
              <w:instrText>HYPERLINK \l "_Toc173777811"</w:instrText>
            </w:r>
            <w:r w:rsidRPr="00A62CB7">
              <w:rPr>
                <w:rStyle w:val="Hyperlink"/>
                <w:rFonts w:ascii="Nunito" w:hAnsi="Nunito"/>
                <w:noProof/>
                <w:rPrChange w:id="344"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345" w:author="Craig Parker" w:date="2024-08-05T19:17:00Z">
                  <w:rPr>
                    <w:rStyle w:val="Hyperlink"/>
                    <w:noProof/>
                  </w:rPr>
                </w:rPrChange>
              </w:rPr>
              <w:fldChar w:fldCharType="separate"/>
            </w:r>
            <w:r w:rsidRPr="00A62CB7">
              <w:rPr>
                <w:rStyle w:val="Hyperlink"/>
                <w:rFonts w:ascii="Nunito" w:hAnsi="Nunito"/>
                <w:noProof/>
                <w:rPrChange w:id="346" w:author="Craig Parker" w:date="2024-08-05T19:17:00Z">
                  <w:rPr>
                    <w:rStyle w:val="Hyperlink"/>
                    <w:noProof/>
                  </w:rPr>
                </w:rPrChange>
              </w:rPr>
              <w:t>7.10.</w:t>
            </w:r>
            <w:r w:rsidRPr="00A62CB7">
              <w:rPr>
                <w:rFonts w:ascii="Nunito" w:eastAsiaTheme="minorEastAsia" w:hAnsi="Nunito" w:cstheme="minorBidi"/>
                <w:noProof/>
                <w:kern w:val="2"/>
                <w:sz w:val="24"/>
                <w:szCs w:val="24"/>
                <w:lang w:val="en-ZA" w:eastAsia="en-ZA"/>
                <w14:ligatures w14:val="standardContextual"/>
                <w:rPrChange w:id="347"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348" w:author="Craig Parker" w:date="2024-08-05T19:17:00Z">
                  <w:rPr>
                    <w:rStyle w:val="Hyperlink"/>
                    <w:noProof/>
                  </w:rPr>
                </w:rPrChange>
              </w:rPr>
              <w:t>Data analysis platforms</w:t>
            </w:r>
            <w:r w:rsidRPr="00A62CB7">
              <w:rPr>
                <w:rFonts w:ascii="Nunito" w:hAnsi="Nunito"/>
                <w:noProof/>
                <w:webHidden/>
                <w:rPrChange w:id="349" w:author="Craig Parker" w:date="2024-08-05T19:17:00Z">
                  <w:rPr>
                    <w:noProof/>
                    <w:webHidden/>
                  </w:rPr>
                </w:rPrChange>
              </w:rPr>
              <w:tab/>
            </w:r>
            <w:r w:rsidRPr="00A62CB7">
              <w:rPr>
                <w:rFonts w:ascii="Nunito" w:hAnsi="Nunito"/>
                <w:noProof/>
                <w:webHidden/>
                <w:rPrChange w:id="350" w:author="Craig Parker" w:date="2024-08-05T19:17:00Z">
                  <w:rPr>
                    <w:noProof/>
                    <w:webHidden/>
                  </w:rPr>
                </w:rPrChange>
              </w:rPr>
              <w:fldChar w:fldCharType="begin"/>
            </w:r>
            <w:r w:rsidRPr="00A62CB7">
              <w:rPr>
                <w:rFonts w:ascii="Nunito" w:hAnsi="Nunito"/>
                <w:noProof/>
                <w:webHidden/>
                <w:rPrChange w:id="351" w:author="Craig Parker" w:date="2024-08-05T19:17:00Z">
                  <w:rPr>
                    <w:noProof/>
                    <w:webHidden/>
                  </w:rPr>
                </w:rPrChange>
              </w:rPr>
              <w:instrText xml:space="preserve"> PAGEREF _Toc173777811 \h </w:instrText>
            </w:r>
          </w:ins>
          <w:r w:rsidRPr="00A62CB7">
            <w:rPr>
              <w:rFonts w:ascii="Nunito" w:hAnsi="Nunito"/>
              <w:noProof/>
              <w:webHidden/>
            </w:rPr>
          </w:r>
          <w:r w:rsidRPr="00A62CB7">
            <w:rPr>
              <w:rFonts w:ascii="Nunito" w:hAnsi="Nunito"/>
              <w:noProof/>
              <w:webHidden/>
              <w:rPrChange w:id="352" w:author="Craig Parker" w:date="2024-08-05T19:17:00Z">
                <w:rPr>
                  <w:noProof/>
                  <w:webHidden/>
                </w:rPr>
              </w:rPrChange>
            </w:rPr>
            <w:fldChar w:fldCharType="separate"/>
          </w:r>
          <w:ins w:id="353" w:author="Craig Parker" w:date="2024-08-05T19:15:00Z">
            <w:r w:rsidRPr="00A62CB7">
              <w:rPr>
                <w:rFonts w:ascii="Nunito" w:hAnsi="Nunito"/>
                <w:noProof/>
                <w:webHidden/>
                <w:rPrChange w:id="354" w:author="Craig Parker" w:date="2024-08-05T19:17:00Z">
                  <w:rPr>
                    <w:noProof/>
                    <w:webHidden/>
                  </w:rPr>
                </w:rPrChange>
              </w:rPr>
              <w:t>17</w:t>
            </w:r>
            <w:r w:rsidRPr="00A62CB7">
              <w:rPr>
                <w:rFonts w:ascii="Nunito" w:hAnsi="Nunito"/>
                <w:noProof/>
                <w:webHidden/>
                <w:rPrChange w:id="355" w:author="Craig Parker" w:date="2024-08-05T19:17:00Z">
                  <w:rPr>
                    <w:noProof/>
                    <w:webHidden/>
                  </w:rPr>
                </w:rPrChange>
              </w:rPr>
              <w:fldChar w:fldCharType="end"/>
            </w:r>
            <w:r w:rsidRPr="00A62CB7">
              <w:rPr>
                <w:rStyle w:val="Hyperlink"/>
                <w:rFonts w:ascii="Nunito" w:hAnsi="Nunito"/>
                <w:noProof/>
                <w:rPrChange w:id="356" w:author="Craig Parker" w:date="2024-08-05T19:17:00Z">
                  <w:rPr>
                    <w:rStyle w:val="Hyperlink"/>
                    <w:noProof/>
                  </w:rPr>
                </w:rPrChange>
              </w:rPr>
              <w:fldChar w:fldCharType="end"/>
            </w:r>
          </w:ins>
        </w:p>
        <w:p w14:paraId="3A1D75D8" w14:textId="40848A93" w:rsidR="00BC335B" w:rsidRPr="00A62CB7" w:rsidRDefault="00BC335B">
          <w:pPr>
            <w:pStyle w:val="TOC1"/>
            <w:tabs>
              <w:tab w:val="left" w:pos="720"/>
              <w:tab w:val="right" w:leader="dot" w:pos="9350"/>
            </w:tabs>
            <w:rPr>
              <w:ins w:id="357" w:author="Craig Parker" w:date="2024-08-05T19:15:00Z"/>
              <w:rFonts w:ascii="Nunito" w:eastAsiaTheme="minorEastAsia" w:hAnsi="Nunito" w:cstheme="minorBidi"/>
              <w:noProof/>
              <w:kern w:val="2"/>
              <w:sz w:val="24"/>
              <w:szCs w:val="24"/>
              <w:lang w:val="en-ZA" w:eastAsia="en-ZA"/>
              <w14:ligatures w14:val="standardContextual"/>
              <w:rPrChange w:id="358" w:author="Craig Parker" w:date="2024-08-05T19:17:00Z">
                <w:rPr>
                  <w:ins w:id="359"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360" w:author="Craig Parker" w:date="2024-08-05T19:15:00Z">
            <w:r w:rsidRPr="00A62CB7">
              <w:rPr>
                <w:rStyle w:val="Hyperlink"/>
                <w:rFonts w:ascii="Nunito" w:hAnsi="Nunito"/>
                <w:noProof/>
                <w:rPrChange w:id="361" w:author="Craig Parker" w:date="2024-08-05T19:17:00Z">
                  <w:rPr>
                    <w:rStyle w:val="Hyperlink"/>
                    <w:noProof/>
                  </w:rPr>
                </w:rPrChange>
              </w:rPr>
              <w:fldChar w:fldCharType="begin"/>
            </w:r>
            <w:r w:rsidRPr="00A62CB7">
              <w:rPr>
                <w:rStyle w:val="Hyperlink"/>
                <w:rFonts w:ascii="Nunito" w:hAnsi="Nunito"/>
                <w:noProof/>
                <w:rPrChange w:id="362" w:author="Craig Parker" w:date="2024-08-05T19:17:00Z">
                  <w:rPr>
                    <w:rStyle w:val="Hyperlink"/>
                    <w:noProof/>
                  </w:rPr>
                </w:rPrChange>
              </w:rPr>
              <w:instrText xml:space="preserve"> </w:instrText>
            </w:r>
            <w:r w:rsidRPr="00A62CB7">
              <w:rPr>
                <w:rFonts w:ascii="Nunito" w:hAnsi="Nunito"/>
                <w:noProof/>
                <w:rPrChange w:id="363" w:author="Craig Parker" w:date="2024-08-05T19:17:00Z">
                  <w:rPr>
                    <w:noProof/>
                  </w:rPr>
                </w:rPrChange>
              </w:rPr>
              <w:instrText>HYPERLINK \l "_Toc173777812"</w:instrText>
            </w:r>
            <w:r w:rsidRPr="00A62CB7">
              <w:rPr>
                <w:rStyle w:val="Hyperlink"/>
                <w:rFonts w:ascii="Nunito" w:hAnsi="Nunito"/>
                <w:noProof/>
                <w:rPrChange w:id="364"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365" w:author="Craig Parker" w:date="2024-08-05T19:17:00Z">
                  <w:rPr>
                    <w:rStyle w:val="Hyperlink"/>
                    <w:noProof/>
                  </w:rPr>
                </w:rPrChange>
              </w:rPr>
              <w:fldChar w:fldCharType="separate"/>
            </w:r>
            <w:r w:rsidRPr="00A62CB7">
              <w:rPr>
                <w:rStyle w:val="Hyperlink"/>
                <w:rFonts w:ascii="Nunito" w:eastAsia="Nunito" w:hAnsi="Nunito" w:cs="Nunito"/>
                <w:noProof/>
              </w:rPr>
              <w:t>8.</w:t>
            </w:r>
            <w:r w:rsidRPr="00A62CB7">
              <w:rPr>
                <w:rFonts w:ascii="Nunito" w:eastAsiaTheme="minorEastAsia" w:hAnsi="Nunito" w:cstheme="minorBidi"/>
                <w:noProof/>
                <w:kern w:val="2"/>
                <w:sz w:val="24"/>
                <w:szCs w:val="24"/>
                <w:lang w:val="en-ZA" w:eastAsia="en-ZA"/>
                <w14:ligatures w14:val="standardContextual"/>
                <w:rPrChange w:id="366"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Data Management, Documentation and Curation</w:t>
            </w:r>
            <w:r w:rsidRPr="00A62CB7">
              <w:rPr>
                <w:rFonts w:ascii="Nunito" w:hAnsi="Nunito"/>
                <w:noProof/>
                <w:webHidden/>
                <w:rPrChange w:id="367" w:author="Craig Parker" w:date="2024-08-05T19:17:00Z">
                  <w:rPr>
                    <w:noProof/>
                    <w:webHidden/>
                  </w:rPr>
                </w:rPrChange>
              </w:rPr>
              <w:tab/>
            </w:r>
            <w:r w:rsidRPr="00A62CB7">
              <w:rPr>
                <w:rFonts w:ascii="Nunito" w:hAnsi="Nunito"/>
                <w:noProof/>
                <w:webHidden/>
                <w:rPrChange w:id="368" w:author="Craig Parker" w:date="2024-08-05T19:17:00Z">
                  <w:rPr>
                    <w:noProof/>
                    <w:webHidden/>
                  </w:rPr>
                </w:rPrChange>
              </w:rPr>
              <w:fldChar w:fldCharType="begin"/>
            </w:r>
            <w:r w:rsidRPr="00A62CB7">
              <w:rPr>
                <w:rFonts w:ascii="Nunito" w:hAnsi="Nunito"/>
                <w:noProof/>
                <w:webHidden/>
                <w:rPrChange w:id="369" w:author="Craig Parker" w:date="2024-08-05T19:17:00Z">
                  <w:rPr>
                    <w:noProof/>
                    <w:webHidden/>
                  </w:rPr>
                </w:rPrChange>
              </w:rPr>
              <w:instrText xml:space="preserve"> PAGEREF _Toc173777812 \h </w:instrText>
            </w:r>
          </w:ins>
          <w:r w:rsidRPr="00A62CB7">
            <w:rPr>
              <w:rFonts w:ascii="Nunito" w:hAnsi="Nunito"/>
              <w:noProof/>
              <w:webHidden/>
            </w:rPr>
          </w:r>
          <w:r w:rsidRPr="00A62CB7">
            <w:rPr>
              <w:rFonts w:ascii="Nunito" w:hAnsi="Nunito"/>
              <w:noProof/>
              <w:webHidden/>
              <w:rPrChange w:id="370" w:author="Craig Parker" w:date="2024-08-05T19:17:00Z">
                <w:rPr>
                  <w:noProof/>
                  <w:webHidden/>
                </w:rPr>
              </w:rPrChange>
            </w:rPr>
            <w:fldChar w:fldCharType="separate"/>
          </w:r>
          <w:ins w:id="371" w:author="Craig Parker" w:date="2024-08-05T19:15:00Z">
            <w:r w:rsidRPr="00A62CB7">
              <w:rPr>
                <w:rFonts w:ascii="Nunito" w:hAnsi="Nunito"/>
                <w:noProof/>
                <w:webHidden/>
                <w:rPrChange w:id="372" w:author="Craig Parker" w:date="2024-08-05T19:17:00Z">
                  <w:rPr>
                    <w:noProof/>
                    <w:webHidden/>
                  </w:rPr>
                </w:rPrChange>
              </w:rPr>
              <w:t>17</w:t>
            </w:r>
            <w:r w:rsidRPr="00A62CB7">
              <w:rPr>
                <w:rFonts w:ascii="Nunito" w:hAnsi="Nunito"/>
                <w:noProof/>
                <w:webHidden/>
                <w:rPrChange w:id="373" w:author="Craig Parker" w:date="2024-08-05T19:17:00Z">
                  <w:rPr>
                    <w:noProof/>
                    <w:webHidden/>
                  </w:rPr>
                </w:rPrChange>
              </w:rPr>
              <w:fldChar w:fldCharType="end"/>
            </w:r>
            <w:r w:rsidRPr="00A62CB7">
              <w:rPr>
                <w:rStyle w:val="Hyperlink"/>
                <w:rFonts w:ascii="Nunito" w:hAnsi="Nunito"/>
                <w:noProof/>
                <w:rPrChange w:id="374" w:author="Craig Parker" w:date="2024-08-05T19:17:00Z">
                  <w:rPr>
                    <w:rStyle w:val="Hyperlink"/>
                    <w:noProof/>
                  </w:rPr>
                </w:rPrChange>
              </w:rPr>
              <w:fldChar w:fldCharType="end"/>
            </w:r>
          </w:ins>
        </w:p>
        <w:p w14:paraId="173EB171" w14:textId="02ACC740" w:rsidR="00BC335B" w:rsidRPr="00A62CB7" w:rsidRDefault="00BC335B">
          <w:pPr>
            <w:pStyle w:val="TOC1"/>
            <w:tabs>
              <w:tab w:val="left" w:pos="720"/>
              <w:tab w:val="right" w:leader="dot" w:pos="9350"/>
            </w:tabs>
            <w:rPr>
              <w:ins w:id="375" w:author="Craig Parker" w:date="2024-08-05T19:15:00Z"/>
              <w:rFonts w:ascii="Nunito" w:eastAsiaTheme="minorEastAsia" w:hAnsi="Nunito" w:cstheme="minorBidi"/>
              <w:noProof/>
              <w:kern w:val="2"/>
              <w:sz w:val="24"/>
              <w:szCs w:val="24"/>
              <w:lang w:val="en-ZA" w:eastAsia="en-ZA"/>
              <w14:ligatures w14:val="standardContextual"/>
              <w:rPrChange w:id="376" w:author="Craig Parker" w:date="2024-08-05T19:17:00Z">
                <w:rPr>
                  <w:ins w:id="377"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378" w:author="Craig Parker" w:date="2024-08-05T19:15:00Z">
            <w:r w:rsidRPr="00A62CB7">
              <w:rPr>
                <w:rStyle w:val="Hyperlink"/>
                <w:rFonts w:ascii="Nunito" w:hAnsi="Nunito"/>
                <w:noProof/>
                <w:rPrChange w:id="379" w:author="Craig Parker" w:date="2024-08-05T19:17:00Z">
                  <w:rPr>
                    <w:rStyle w:val="Hyperlink"/>
                    <w:noProof/>
                  </w:rPr>
                </w:rPrChange>
              </w:rPr>
              <w:fldChar w:fldCharType="begin"/>
            </w:r>
            <w:r w:rsidRPr="00A62CB7">
              <w:rPr>
                <w:rStyle w:val="Hyperlink"/>
                <w:rFonts w:ascii="Nunito" w:hAnsi="Nunito"/>
                <w:noProof/>
                <w:rPrChange w:id="380" w:author="Craig Parker" w:date="2024-08-05T19:17:00Z">
                  <w:rPr>
                    <w:rStyle w:val="Hyperlink"/>
                    <w:noProof/>
                  </w:rPr>
                </w:rPrChange>
              </w:rPr>
              <w:instrText xml:space="preserve"> </w:instrText>
            </w:r>
            <w:r w:rsidRPr="00A62CB7">
              <w:rPr>
                <w:rFonts w:ascii="Nunito" w:hAnsi="Nunito"/>
                <w:noProof/>
                <w:rPrChange w:id="381" w:author="Craig Parker" w:date="2024-08-05T19:17:00Z">
                  <w:rPr>
                    <w:noProof/>
                  </w:rPr>
                </w:rPrChange>
              </w:rPr>
              <w:instrText>HYPERLINK \l "_Toc173777813"</w:instrText>
            </w:r>
            <w:r w:rsidRPr="00A62CB7">
              <w:rPr>
                <w:rStyle w:val="Hyperlink"/>
                <w:rFonts w:ascii="Nunito" w:hAnsi="Nunito"/>
                <w:noProof/>
                <w:rPrChange w:id="382"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383" w:author="Craig Parker" w:date="2024-08-05T19:17:00Z">
                  <w:rPr>
                    <w:rStyle w:val="Hyperlink"/>
                    <w:noProof/>
                  </w:rPr>
                </w:rPrChange>
              </w:rPr>
              <w:fldChar w:fldCharType="separate"/>
            </w:r>
            <w:r w:rsidRPr="00A62CB7">
              <w:rPr>
                <w:rStyle w:val="Hyperlink"/>
                <w:rFonts w:ascii="Nunito" w:eastAsia="Nunito" w:hAnsi="Nunito" w:cs="Nunito"/>
                <w:noProof/>
              </w:rPr>
              <w:t>9.</w:t>
            </w:r>
            <w:r w:rsidRPr="00A62CB7">
              <w:rPr>
                <w:rFonts w:ascii="Nunito" w:eastAsiaTheme="minorEastAsia" w:hAnsi="Nunito" w:cstheme="minorBidi"/>
                <w:noProof/>
                <w:kern w:val="2"/>
                <w:sz w:val="24"/>
                <w:szCs w:val="24"/>
                <w:lang w:val="en-ZA" w:eastAsia="en-ZA"/>
                <w14:ligatures w14:val="standardContextual"/>
                <w:rPrChange w:id="384"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POPIA compliance and protection of personal information</w:t>
            </w:r>
            <w:r w:rsidRPr="00A62CB7">
              <w:rPr>
                <w:rFonts w:ascii="Nunito" w:hAnsi="Nunito"/>
                <w:noProof/>
                <w:webHidden/>
                <w:rPrChange w:id="385" w:author="Craig Parker" w:date="2024-08-05T19:17:00Z">
                  <w:rPr>
                    <w:noProof/>
                    <w:webHidden/>
                  </w:rPr>
                </w:rPrChange>
              </w:rPr>
              <w:tab/>
            </w:r>
            <w:r w:rsidRPr="00A62CB7">
              <w:rPr>
                <w:rFonts w:ascii="Nunito" w:hAnsi="Nunito"/>
                <w:noProof/>
                <w:webHidden/>
                <w:rPrChange w:id="386" w:author="Craig Parker" w:date="2024-08-05T19:17:00Z">
                  <w:rPr>
                    <w:noProof/>
                    <w:webHidden/>
                  </w:rPr>
                </w:rPrChange>
              </w:rPr>
              <w:fldChar w:fldCharType="begin"/>
            </w:r>
            <w:r w:rsidRPr="00A62CB7">
              <w:rPr>
                <w:rFonts w:ascii="Nunito" w:hAnsi="Nunito"/>
                <w:noProof/>
                <w:webHidden/>
                <w:rPrChange w:id="387" w:author="Craig Parker" w:date="2024-08-05T19:17:00Z">
                  <w:rPr>
                    <w:noProof/>
                    <w:webHidden/>
                  </w:rPr>
                </w:rPrChange>
              </w:rPr>
              <w:instrText xml:space="preserve"> PAGEREF _Toc173777813 \h </w:instrText>
            </w:r>
          </w:ins>
          <w:r w:rsidRPr="00A62CB7">
            <w:rPr>
              <w:rFonts w:ascii="Nunito" w:hAnsi="Nunito"/>
              <w:noProof/>
              <w:webHidden/>
            </w:rPr>
          </w:r>
          <w:r w:rsidRPr="00A62CB7">
            <w:rPr>
              <w:rFonts w:ascii="Nunito" w:hAnsi="Nunito"/>
              <w:noProof/>
              <w:webHidden/>
              <w:rPrChange w:id="388" w:author="Craig Parker" w:date="2024-08-05T19:17:00Z">
                <w:rPr>
                  <w:noProof/>
                  <w:webHidden/>
                </w:rPr>
              </w:rPrChange>
            </w:rPr>
            <w:fldChar w:fldCharType="separate"/>
          </w:r>
          <w:ins w:id="389" w:author="Craig Parker" w:date="2024-08-05T19:15:00Z">
            <w:r w:rsidRPr="00A62CB7">
              <w:rPr>
                <w:rFonts w:ascii="Nunito" w:hAnsi="Nunito"/>
                <w:noProof/>
                <w:webHidden/>
                <w:rPrChange w:id="390" w:author="Craig Parker" w:date="2024-08-05T19:17:00Z">
                  <w:rPr>
                    <w:noProof/>
                    <w:webHidden/>
                  </w:rPr>
                </w:rPrChange>
              </w:rPr>
              <w:t>18</w:t>
            </w:r>
            <w:r w:rsidRPr="00A62CB7">
              <w:rPr>
                <w:rFonts w:ascii="Nunito" w:hAnsi="Nunito"/>
                <w:noProof/>
                <w:webHidden/>
                <w:rPrChange w:id="391" w:author="Craig Parker" w:date="2024-08-05T19:17:00Z">
                  <w:rPr>
                    <w:noProof/>
                    <w:webHidden/>
                  </w:rPr>
                </w:rPrChange>
              </w:rPr>
              <w:fldChar w:fldCharType="end"/>
            </w:r>
            <w:r w:rsidRPr="00A62CB7">
              <w:rPr>
                <w:rStyle w:val="Hyperlink"/>
                <w:rFonts w:ascii="Nunito" w:hAnsi="Nunito"/>
                <w:noProof/>
                <w:rPrChange w:id="392" w:author="Craig Parker" w:date="2024-08-05T19:17:00Z">
                  <w:rPr>
                    <w:rStyle w:val="Hyperlink"/>
                    <w:noProof/>
                  </w:rPr>
                </w:rPrChange>
              </w:rPr>
              <w:fldChar w:fldCharType="end"/>
            </w:r>
          </w:ins>
        </w:p>
        <w:p w14:paraId="5B2A0AF3" w14:textId="37322B4F" w:rsidR="00BC335B" w:rsidRPr="00A62CB7" w:rsidRDefault="00BC335B">
          <w:pPr>
            <w:pStyle w:val="TOC1"/>
            <w:tabs>
              <w:tab w:val="left" w:pos="720"/>
              <w:tab w:val="right" w:leader="dot" w:pos="9350"/>
            </w:tabs>
            <w:rPr>
              <w:ins w:id="393" w:author="Craig Parker" w:date="2024-08-05T19:15:00Z"/>
              <w:rFonts w:ascii="Nunito" w:eastAsiaTheme="minorEastAsia" w:hAnsi="Nunito" w:cstheme="minorBidi"/>
              <w:noProof/>
              <w:kern w:val="2"/>
              <w:sz w:val="24"/>
              <w:szCs w:val="24"/>
              <w:lang w:val="en-ZA" w:eastAsia="en-ZA"/>
              <w14:ligatures w14:val="standardContextual"/>
              <w:rPrChange w:id="394" w:author="Craig Parker" w:date="2024-08-05T19:17:00Z">
                <w:rPr>
                  <w:ins w:id="395"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396" w:author="Craig Parker" w:date="2024-08-05T19:15:00Z">
            <w:r w:rsidRPr="00A62CB7">
              <w:rPr>
                <w:rStyle w:val="Hyperlink"/>
                <w:rFonts w:ascii="Nunito" w:hAnsi="Nunito"/>
                <w:noProof/>
                <w:rPrChange w:id="397" w:author="Craig Parker" w:date="2024-08-05T19:17:00Z">
                  <w:rPr>
                    <w:rStyle w:val="Hyperlink"/>
                    <w:noProof/>
                  </w:rPr>
                </w:rPrChange>
              </w:rPr>
              <w:fldChar w:fldCharType="begin"/>
            </w:r>
            <w:r w:rsidRPr="00A62CB7">
              <w:rPr>
                <w:rStyle w:val="Hyperlink"/>
                <w:rFonts w:ascii="Nunito" w:hAnsi="Nunito"/>
                <w:noProof/>
                <w:rPrChange w:id="398" w:author="Craig Parker" w:date="2024-08-05T19:17:00Z">
                  <w:rPr>
                    <w:rStyle w:val="Hyperlink"/>
                    <w:noProof/>
                  </w:rPr>
                </w:rPrChange>
              </w:rPr>
              <w:instrText xml:space="preserve"> </w:instrText>
            </w:r>
            <w:r w:rsidRPr="00A62CB7">
              <w:rPr>
                <w:rFonts w:ascii="Nunito" w:hAnsi="Nunito"/>
                <w:noProof/>
                <w:rPrChange w:id="399" w:author="Craig Parker" w:date="2024-08-05T19:17:00Z">
                  <w:rPr>
                    <w:noProof/>
                  </w:rPr>
                </w:rPrChange>
              </w:rPr>
              <w:instrText>HYPERLINK \l "_Toc173777814"</w:instrText>
            </w:r>
            <w:r w:rsidRPr="00A62CB7">
              <w:rPr>
                <w:rStyle w:val="Hyperlink"/>
                <w:rFonts w:ascii="Nunito" w:hAnsi="Nunito"/>
                <w:noProof/>
                <w:rPrChange w:id="400"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401" w:author="Craig Parker" w:date="2024-08-05T19:17:00Z">
                  <w:rPr>
                    <w:rStyle w:val="Hyperlink"/>
                    <w:noProof/>
                  </w:rPr>
                </w:rPrChange>
              </w:rPr>
              <w:fldChar w:fldCharType="separate"/>
            </w:r>
            <w:r w:rsidRPr="00A62CB7">
              <w:rPr>
                <w:rStyle w:val="Hyperlink"/>
                <w:rFonts w:ascii="Nunito" w:hAnsi="Nunito"/>
                <w:noProof/>
                <w:rPrChange w:id="402" w:author="Craig Parker" w:date="2024-08-05T19:17:00Z">
                  <w:rPr>
                    <w:rStyle w:val="Hyperlink"/>
                    <w:noProof/>
                  </w:rPr>
                </w:rPrChange>
              </w:rPr>
              <w:t>10.</w:t>
            </w:r>
            <w:r w:rsidRPr="00A62CB7">
              <w:rPr>
                <w:rFonts w:ascii="Nunito" w:eastAsiaTheme="minorEastAsia" w:hAnsi="Nunito" w:cstheme="minorBidi"/>
                <w:noProof/>
                <w:kern w:val="2"/>
                <w:sz w:val="24"/>
                <w:szCs w:val="24"/>
                <w:lang w:val="en-ZA" w:eastAsia="en-ZA"/>
                <w14:ligatures w14:val="standardContextual"/>
                <w:rPrChange w:id="403"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404" w:author="Craig Parker" w:date="2024-08-05T19:17:00Z">
                  <w:rPr>
                    <w:rStyle w:val="Hyperlink"/>
                    <w:noProof/>
                  </w:rPr>
                </w:rPrChange>
              </w:rPr>
              <w:t>De-identification</w:t>
            </w:r>
            <w:r w:rsidRPr="00A62CB7">
              <w:rPr>
                <w:rFonts w:ascii="Nunito" w:hAnsi="Nunito"/>
                <w:noProof/>
                <w:webHidden/>
                <w:rPrChange w:id="405" w:author="Craig Parker" w:date="2024-08-05T19:17:00Z">
                  <w:rPr>
                    <w:noProof/>
                    <w:webHidden/>
                  </w:rPr>
                </w:rPrChange>
              </w:rPr>
              <w:tab/>
            </w:r>
            <w:r w:rsidRPr="00A62CB7">
              <w:rPr>
                <w:rFonts w:ascii="Nunito" w:hAnsi="Nunito"/>
                <w:noProof/>
                <w:webHidden/>
                <w:rPrChange w:id="406" w:author="Craig Parker" w:date="2024-08-05T19:17:00Z">
                  <w:rPr>
                    <w:noProof/>
                    <w:webHidden/>
                  </w:rPr>
                </w:rPrChange>
              </w:rPr>
              <w:fldChar w:fldCharType="begin"/>
            </w:r>
            <w:r w:rsidRPr="00A62CB7">
              <w:rPr>
                <w:rFonts w:ascii="Nunito" w:hAnsi="Nunito"/>
                <w:noProof/>
                <w:webHidden/>
                <w:rPrChange w:id="407" w:author="Craig Parker" w:date="2024-08-05T19:17:00Z">
                  <w:rPr>
                    <w:noProof/>
                    <w:webHidden/>
                  </w:rPr>
                </w:rPrChange>
              </w:rPr>
              <w:instrText xml:space="preserve"> PAGEREF _Toc173777814 \h </w:instrText>
            </w:r>
          </w:ins>
          <w:r w:rsidRPr="00A62CB7">
            <w:rPr>
              <w:rFonts w:ascii="Nunito" w:hAnsi="Nunito"/>
              <w:noProof/>
              <w:webHidden/>
            </w:rPr>
          </w:r>
          <w:r w:rsidRPr="00A62CB7">
            <w:rPr>
              <w:rFonts w:ascii="Nunito" w:hAnsi="Nunito"/>
              <w:noProof/>
              <w:webHidden/>
              <w:rPrChange w:id="408" w:author="Craig Parker" w:date="2024-08-05T19:17:00Z">
                <w:rPr>
                  <w:noProof/>
                  <w:webHidden/>
                </w:rPr>
              </w:rPrChange>
            </w:rPr>
            <w:fldChar w:fldCharType="separate"/>
          </w:r>
          <w:ins w:id="409" w:author="Craig Parker" w:date="2024-08-05T19:15:00Z">
            <w:r w:rsidRPr="00A62CB7">
              <w:rPr>
                <w:rFonts w:ascii="Nunito" w:hAnsi="Nunito"/>
                <w:noProof/>
                <w:webHidden/>
                <w:rPrChange w:id="410" w:author="Craig Parker" w:date="2024-08-05T19:17:00Z">
                  <w:rPr>
                    <w:noProof/>
                    <w:webHidden/>
                  </w:rPr>
                </w:rPrChange>
              </w:rPr>
              <w:t>20</w:t>
            </w:r>
            <w:r w:rsidRPr="00A62CB7">
              <w:rPr>
                <w:rFonts w:ascii="Nunito" w:hAnsi="Nunito"/>
                <w:noProof/>
                <w:webHidden/>
                <w:rPrChange w:id="411" w:author="Craig Parker" w:date="2024-08-05T19:17:00Z">
                  <w:rPr>
                    <w:noProof/>
                    <w:webHidden/>
                  </w:rPr>
                </w:rPrChange>
              </w:rPr>
              <w:fldChar w:fldCharType="end"/>
            </w:r>
            <w:r w:rsidRPr="00A62CB7">
              <w:rPr>
                <w:rStyle w:val="Hyperlink"/>
                <w:rFonts w:ascii="Nunito" w:hAnsi="Nunito"/>
                <w:noProof/>
                <w:rPrChange w:id="412" w:author="Craig Parker" w:date="2024-08-05T19:17:00Z">
                  <w:rPr>
                    <w:rStyle w:val="Hyperlink"/>
                    <w:noProof/>
                  </w:rPr>
                </w:rPrChange>
              </w:rPr>
              <w:fldChar w:fldCharType="end"/>
            </w:r>
          </w:ins>
        </w:p>
        <w:p w14:paraId="76F2F061" w14:textId="258DF85D" w:rsidR="00BC335B" w:rsidRPr="00A62CB7" w:rsidRDefault="00BC335B">
          <w:pPr>
            <w:pStyle w:val="TOC2"/>
            <w:tabs>
              <w:tab w:val="right" w:leader="dot" w:pos="9350"/>
            </w:tabs>
            <w:rPr>
              <w:ins w:id="413" w:author="Craig Parker" w:date="2024-08-05T19:15:00Z"/>
              <w:rFonts w:ascii="Nunito" w:eastAsiaTheme="minorEastAsia" w:hAnsi="Nunito" w:cstheme="minorBidi"/>
              <w:noProof/>
              <w:kern w:val="2"/>
              <w:sz w:val="24"/>
              <w:szCs w:val="24"/>
              <w:lang w:val="en-ZA" w:eastAsia="en-ZA"/>
              <w14:ligatures w14:val="standardContextual"/>
              <w:rPrChange w:id="414" w:author="Craig Parker" w:date="2024-08-05T19:17:00Z">
                <w:rPr>
                  <w:ins w:id="415"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416" w:author="Craig Parker" w:date="2024-08-05T19:15:00Z">
            <w:r w:rsidRPr="00A62CB7">
              <w:rPr>
                <w:rStyle w:val="Hyperlink"/>
                <w:rFonts w:ascii="Nunito" w:hAnsi="Nunito"/>
                <w:noProof/>
                <w:rPrChange w:id="417" w:author="Craig Parker" w:date="2024-08-05T19:17:00Z">
                  <w:rPr>
                    <w:rStyle w:val="Hyperlink"/>
                    <w:noProof/>
                  </w:rPr>
                </w:rPrChange>
              </w:rPr>
              <w:fldChar w:fldCharType="begin"/>
            </w:r>
            <w:r w:rsidRPr="00A62CB7">
              <w:rPr>
                <w:rStyle w:val="Hyperlink"/>
                <w:rFonts w:ascii="Nunito" w:hAnsi="Nunito"/>
                <w:noProof/>
                <w:rPrChange w:id="418" w:author="Craig Parker" w:date="2024-08-05T19:17:00Z">
                  <w:rPr>
                    <w:rStyle w:val="Hyperlink"/>
                    <w:noProof/>
                  </w:rPr>
                </w:rPrChange>
              </w:rPr>
              <w:instrText xml:space="preserve"> </w:instrText>
            </w:r>
            <w:r w:rsidRPr="00A62CB7">
              <w:rPr>
                <w:rFonts w:ascii="Nunito" w:hAnsi="Nunito"/>
                <w:noProof/>
                <w:rPrChange w:id="419" w:author="Craig Parker" w:date="2024-08-05T19:17:00Z">
                  <w:rPr>
                    <w:noProof/>
                  </w:rPr>
                </w:rPrChange>
              </w:rPr>
              <w:instrText>HYPERLINK \l "_Toc173777815"</w:instrText>
            </w:r>
            <w:r w:rsidRPr="00A62CB7">
              <w:rPr>
                <w:rStyle w:val="Hyperlink"/>
                <w:rFonts w:ascii="Nunito" w:hAnsi="Nunito"/>
                <w:noProof/>
                <w:rPrChange w:id="420"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421" w:author="Craig Parker" w:date="2024-08-05T19:17:00Z">
                  <w:rPr>
                    <w:rStyle w:val="Hyperlink"/>
                    <w:noProof/>
                  </w:rPr>
                </w:rPrChange>
              </w:rPr>
              <w:fldChar w:fldCharType="separate"/>
            </w:r>
            <w:r w:rsidRPr="00A62CB7">
              <w:rPr>
                <w:rStyle w:val="Hyperlink"/>
                <w:rFonts w:ascii="Nunito" w:hAnsi="Nunito"/>
                <w:noProof/>
                <w:lang w:val="en-ZA"/>
                <w:rPrChange w:id="422" w:author="Craig Parker" w:date="2024-08-05T19:17:00Z">
                  <w:rPr>
                    <w:rStyle w:val="Hyperlink"/>
                    <w:noProof/>
                    <w:lang w:val="en-ZA"/>
                  </w:rPr>
                </w:rPrChange>
              </w:rPr>
              <w:t>10.1. Geographic Aggregation:</w:t>
            </w:r>
            <w:r w:rsidRPr="00A62CB7">
              <w:rPr>
                <w:rFonts w:ascii="Nunito" w:hAnsi="Nunito"/>
                <w:noProof/>
                <w:webHidden/>
                <w:rPrChange w:id="423" w:author="Craig Parker" w:date="2024-08-05T19:17:00Z">
                  <w:rPr>
                    <w:noProof/>
                    <w:webHidden/>
                  </w:rPr>
                </w:rPrChange>
              </w:rPr>
              <w:tab/>
            </w:r>
            <w:r w:rsidRPr="00A62CB7">
              <w:rPr>
                <w:rFonts w:ascii="Nunito" w:hAnsi="Nunito"/>
                <w:noProof/>
                <w:webHidden/>
                <w:rPrChange w:id="424" w:author="Craig Parker" w:date="2024-08-05T19:17:00Z">
                  <w:rPr>
                    <w:noProof/>
                    <w:webHidden/>
                  </w:rPr>
                </w:rPrChange>
              </w:rPr>
              <w:fldChar w:fldCharType="begin"/>
            </w:r>
            <w:r w:rsidRPr="00A62CB7">
              <w:rPr>
                <w:rFonts w:ascii="Nunito" w:hAnsi="Nunito"/>
                <w:noProof/>
                <w:webHidden/>
                <w:rPrChange w:id="425" w:author="Craig Parker" w:date="2024-08-05T19:17:00Z">
                  <w:rPr>
                    <w:noProof/>
                    <w:webHidden/>
                  </w:rPr>
                </w:rPrChange>
              </w:rPr>
              <w:instrText xml:space="preserve"> PAGEREF _Toc173777815 \h </w:instrText>
            </w:r>
          </w:ins>
          <w:r w:rsidRPr="00A62CB7">
            <w:rPr>
              <w:rFonts w:ascii="Nunito" w:hAnsi="Nunito"/>
              <w:noProof/>
              <w:webHidden/>
            </w:rPr>
          </w:r>
          <w:r w:rsidRPr="00A62CB7">
            <w:rPr>
              <w:rFonts w:ascii="Nunito" w:hAnsi="Nunito"/>
              <w:noProof/>
              <w:webHidden/>
              <w:rPrChange w:id="426" w:author="Craig Parker" w:date="2024-08-05T19:17:00Z">
                <w:rPr>
                  <w:noProof/>
                  <w:webHidden/>
                </w:rPr>
              </w:rPrChange>
            </w:rPr>
            <w:fldChar w:fldCharType="separate"/>
          </w:r>
          <w:ins w:id="427" w:author="Craig Parker" w:date="2024-08-05T19:15:00Z">
            <w:r w:rsidRPr="00A62CB7">
              <w:rPr>
                <w:rFonts w:ascii="Nunito" w:hAnsi="Nunito"/>
                <w:noProof/>
                <w:webHidden/>
                <w:rPrChange w:id="428" w:author="Craig Parker" w:date="2024-08-05T19:17:00Z">
                  <w:rPr>
                    <w:noProof/>
                    <w:webHidden/>
                  </w:rPr>
                </w:rPrChange>
              </w:rPr>
              <w:t>20</w:t>
            </w:r>
            <w:r w:rsidRPr="00A62CB7">
              <w:rPr>
                <w:rFonts w:ascii="Nunito" w:hAnsi="Nunito"/>
                <w:noProof/>
                <w:webHidden/>
                <w:rPrChange w:id="429" w:author="Craig Parker" w:date="2024-08-05T19:17:00Z">
                  <w:rPr>
                    <w:noProof/>
                    <w:webHidden/>
                  </w:rPr>
                </w:rPrChange>
              </w:rPr>
              <w:fldChar w:fldCharType="end"/>
            </w:r>
            <w:r w:rsidRPr="00A62CB7">
              <w:rPr>
                <w:rStyle w:val="Hyperlink"/>
                <w:rFonts w:ascii="Nunito" w:hAnsi="Nunito"/>
                <w:noProof/>
                <w:rPrChange w:id="430" w:author="Craig Parker" w:date="2024-08-05T19:17:00Z">
                  <w:rPr>
                    <w:rStyle w:val="Hyperlink"/>
                    <w:noProof/>
                  </w:rPr>
                </w:rPrChange>
              </w:rPr>
              <w:fldChar w:fldCharType="end"/>
            </w:r>
          </w:ins>
        </w:p>
        <w:p w14:paraId="60FCACDA" w14:textId="3627ED26" w:rsidR="00BC335B" w:rsidRPr="00A62CB7" w:rsidRDefault="00BC335B">
          <w:pPr>
            <w:pStyle w:val="TOC2"/>
            <w:tabs>
              <w:tab w:val="right" w:leader="dot" w:pos="9350"/>
            </w:tabs>
            <w:rPr>
              <w:ins w:id="431" w:author="Craig Parker" w:date="2024-08-05T19:15:00Z"/>
              <w:rFonts w:ascii="Nunito" w:eastAsiaTheme="minorEastAsia" w:hAnsi="Nunito" w:cstheme="minorBidi"/>
              <w:noProof/>
              <w:kern w:val="2"/>
              <w:sz w:val="24"/>
              <w:szCs w:val="24"/>
              <w:lang w:val="en-ZA" w:eastAsia="en-ZA"/>
              <w14:ligatures w14:val="standardContextual"/>
              <w:rPrChange w:id="432" w:author="Craig Parker" w:date="2024-08-05T19:17:00Z">
                <w:rPr>
                  <w:ins w:id="433"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434" w:author="Craig Parker" w:date="2024-08-05T19:15:00Z">
            <w:r w:rsidRPr="00A62CB7">
              <w:rPr>
                <w:rStyle w:val="Hyperlink"/>
                <w:rFonts w:ascii="Nunito" w:hAnsi="Nunito"/>
                <w:noProof/>
                <w:rPrChange w:id="435" w:author="Craig Parker" w:date="2024-08-05T19:17:00Z">
                  <w:rPr>
                    <w:rStyle w:val="Hyperlink"/>
                    <w:noProof/>
                  </w:rPr>
                </w:rPrChange>
              </w:rPr>
              <w:fldChar w:fldCharType="begin"/>
            </w:r>
            <w:r w:rsidRPr="00A62CB7">
              <w:rPr>
                <w:rStyle w:val="Hyperlink"/>
                <w:rFonts w:ascii="Nunito" w:hAnsi="Nunito"/>
                <w:noProof/>
                <w:rPrChange w:id="436" w:author="Craig Parker" w:date="2024-08-05T19:17:00Z">
                  <w:rPr>
                    <w:rStyle w:val="Hyperlink"/>
                    <w:noProof/>
                  </w:rPr>
                </w:rPrChange>
              </w:rPr>
              <w:instrText xml:space="preserve"> </w:instrText>
            </w:r>
            <w:r w:rsidRPr="00A62CB7">
              <w:rPr>
                <w:rFonts w:ascii="Nunito" w:hAnsi="Nunito"/>
                <w:noProof/>
                <w:rPrChange w:id="437" w:author="Craig Parker" w:date="2024-08-05T19:17:00Z">
                  <w:rPr>
                    <w:noProof/>
                  </w:rPr>
                </w:rPrChange>
              </w:rPr>
              <w:instrText>HYPERLINK \l "_Toc173777816"</w:instrText>
            </w:r>
            <w:r w:rsidRPr="00A62CB7">
              <w:rPr>
                <w:rStyle w:val="Hyperlink"/>
                <w:rFonts w:ascii="Nunito" w:hAnsi="Nunito"/>
                <w:noProof/>
                <w:rPrChange w:id="438"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439" w:author="Craig Parker" w:date="2024-08-05T19:17:00Z">
                  <w:rPr>
                    <w:rStyle w:val="Hyperlink"/>
                    <w:noProof/>
                  </w:rPr>
                </w:rPrChange>
              </w:rPr>
              <w:fldChar w:fldCharType="separate"/>
            </w:r>
            <w:r w:rsidRPr="00A62CB7">
              <w:rPr>
                <w:rStyle w:val="Hyperlink"/>
                <w:rFonts w:ascii="Nunito" w:hAnsi="Nunito"/>
                <w:noProof/>
                <w:lang w:val="en-ZA"/>
                <w:rPrChange w:id="440" w:author="Craig Parker" w:date="2024-08-05T19:17:00Z">
                  <w:rPr>
                    <w:rStyle w:val="Hyperlink"/>
                    <w:noProof/>
                    <w:lang w:val="en-ZA"/>
                  </w:rPr>
                </w:rPrChange>
              </w:rPr>
              <w:t>10.2. Location Jittering:</w:t>
            </w:r>
            <w:r w:rsidRPr="00A62CB7">
              <w:rPr>
                <w:rFonts w:ascii="Nunito" w:hAnsi="Nunito"/>
                <w:noProof/>
                <w:webHidden/>
                <w:rPrChange w:id="441" w:author="Craig Parker" w:date="2024-08-05T19:17:00Z">
                  <w:rPr>
                    <w:noProof/>
                    <w:webHidden/>
                  </w:rPr>
                </w:rPrChange>
              </w:rPr>
              <w:tab/>
            </w:r>
            <w:r w:rsidRPr="00A62CB7">
              <w:rPr>
                <w:rFonts w:ascii="Nunito" w:hAnsi="Nunito"/>
                <w:noProof/>
                <w:webHidden/>
                <w:rPrChange w:id="442" w:author="Craig Parker" w:date="2024-08-05T19:17:00Z">
                  <w:rPr>
                    <w:noProof/>
                    <w:webHidden/>
                  </w:rPr>
                </w:rPrChange>
              </w:rPr>
              <w:fldChar w:fldCharType="begin"/>
            </w:r>
            <w:r w:rsidRPr="00A62CB7">
              <w:rPr>
                <w:rFonts w:ascii="Nunito" w:hAnsi="Nunito"/>
                <w:noProof/>
                <w:webHidden/>
                <w:rPrChange w:id="443" w:author="Craig Parker" w:date="2024-08-05T19:17:00Z">
                  <w:rPr>
                    <w:noProof/>
                    <w:webHidden/>
                  </w:rPr>
                </w:rPrChange>
              </w:rPr>
              <w:instrText xml:space="preserve"> PAGEREF _Toc173777816 \h </w:instrText>
            </w:r>
          </w:ins>
          <w:r w:rsidRPr="00A62CB7">
            <w:rPr>
              <w:rFonts w:ascii="Nunito" w:hAnsi="Nunito"/>
              <w:noProof/>
              <w:webHidden/>
            </w:rPr>
          </w:r>
          <w:r w:rsidRPr="00A62CB7">
            <w:rPr>
              <w:rFonts w:ascii="Nunito" w:hAnsi="Nunito"/>
              <w:noProof/>
              <w:webHidden/>
              <w:rPrChange w:id="444" w:author="Craig Parker" w:date="2024-08-05T19:17:00Z">
                <w:rPr>
                  <w:noProof/>
                  <w:webHidden/>
                </w:rPr>
              </w:rPrChange>
            </w:rPr>
            <w:fldChar w:fldCharType="separate"/>
          </w:r>
          <w:ins w:id="445" w:author="Craig Parker" w:date="2024-08-05T19:15:00Z">
            <w:r w:rsidRPr="00A62CB7">
              <w:rPr>
                <w:rFonts w:ascii="Nunito" w:hAnsi="Nunito"/>
                <w:noProof/>
                <w:webHidden/>
                <w:rPrChange w:id="446" w:author="Craig Parker" w:date="2024-08-05T19:17:00Z">
                  <w:rPr>
                    <w:noProof/>
                    <w:webHidden/>
                  </w:rPr>
                </w:rPrChange>
              </w:rPr>
              <w:t>20</w:t>
            </w:r>
            <w:r w:rsidRPr="00A62CB7">
              <w:rPr>
                <w:rFonts w:ascii="Nunito" w:hAnsi="Nunito"/>
                <w:noProof/>
                <w:webHidden/>
                <w:rPrChange w:id="447" w:author="Craig Parker" w:date="2024-08-05T19:17:00Z">
                  <w:rPr>
                    <w:noProof/>
                    <w:webHidden/>
                  </w:rPr>
                </w:rPrChange>
              </w:rPr>
              <w:fldChar w:fldCharType="end"/>
            </w:r>
            <w:r w:rsidRPr="00A62CB7">
              <w:rPr>
                <w:rStyle w:val="Hyperlink"/>
                <w:rFonts w:ascii="Nunito" w:hAnsi="Nunito"/>
                <w:noProof/>
                <w:rPrChange w:id="448" w:author="Craig Parker" w:date="2024-08-05T19:17:00Z">
                  <w:rPr>
                    <w:rStyle w:val="Hyperlink"/>
                    <w:noProof/>
                  </w:rPr>
                </w:rPrChange>
              </w:rPr>
              <w:fldChar w:fldCharType="end"/>
            </w:r>
          </w:ins>
        </w:p>
        <w:p w14:paraId="58800B86" w14:textId="293F96A8" w:rsidR="00BC335B" w:rsidRPr="00A62CB7" w:rsidRDefault="00BC335B">
          <w:pPr>
            <w:pStyle w:val="TOC1"/>
            <w:tabs>
              <w:tab w:val="left" w:pos="720"/>
              <w:tab w:val="right" w:leader="dot" w:pos="9350"/>
            </w:tabs>
            <w:rPr>
              <w:ins w:id="449" w:author="Craig Parker" w:date="2024-08-05T19:15:00Z"/>
              <w:rFonts w:ascii="Nunito" w:eastAsiaTheme="minorEastAsia" w:hAnsi="Nunito" w:cstheme="minorBidi"/>
              <w:noProof/>
              <w:kern w:val="2"/>
              <w:sz w:val="24"/>
              <w:szCs w:val="24"/>
              <w:lang w:val="en-ZA" w:eastAsia="en-ZA"/>
              <w14:ligatures w14:val="standardContextual"/>
              <w:rPrChange w:id="450" w:author="Craig Parker" w:date="2024-08-05T19:17:00Z">
                <w:rPr>
                  <w:ins w:id="451"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452" w:author="Craig Parker" w:date="2024-08-05T19:15:00Z">
            <w:r w:rsidRPr="00A62CB7">
              <w:rPr>
                <w:rStyle w:val="Hyperlink"/>
                <w:rFonts w:ascii="Nunito" w:hAnsi="Nunito"/>
                <w:noProof/>
                <w:rPrChange w:id="453" w:author="Craig Parker" w:date="2024-08-05T19:17:00Z">
                  <w:rPr>
                    <w:rStyle w:val="Hyperlink"/>
                    <w:noProof/>
                  </w:rPr>
                </w:rPrChange>
              </w:rPr>
              <w:fldChar w:fldCharType="begin"/>
            </w:r>
            <w:r w:rsidRPr="00A62CB7">
              <w:rPr>
                <w:rStyle w:val="Hyperlink"/>
                <w:rFonts w:ascii="Nunito" w:hAnsi="Nunito"/>
                <w:noProof/>
                <w:rPrChange w:id="454" w:author="Craig Parker" w:date="2024-08-05T19:17:00Z">
                  <w:rPr>
                    <w:rStyle w:val="Hyperlink"/>
                    <w:noProof/>
                  </w:rPr>
                </w:rPrChange>
              </w:rPr>
              <w:instrText xml:space="preserve"> </w:instrText>
            </w:r>
            <w:r w:rsidRPr="00A62CB7">
              <w:rPr>
                <w:rFonts w:ascii="Nunito" w:hAnsi="Nunito"/>
                <w:noProof/>
                <w:rPrChange w:id="455" w:author="Craig Parker" w:date="2024-08-05T19:17:00Z">
                  <w:rPr>
                    <w:noProof/>
                  </w:rPr>
                </w:rPrChange>
              </w:rPr>
              <w:instrText>HYPERLINK \l "_Toc173777817"</w:instrText>
            </w:r>
            <w:r w:rsidRPr="00A62CB7">
              <w:rPr>
                <w:rStyle w:val="Hyperlink"/>
                <w:rFonts w:ascii="Nunito" w:hAnsi="Nunito"/>
                <w:noProof/>
                <w:rPrChange w:id="456"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457" w:author="Craig Parker" w:date="2024-08-05T19:17:00Z">
                  <w:rPr>
                    <w:rStyle w:val="Hyperlink"/>
                    <w:noProof/>
                  </w:rPr>
                </w:rPrChange>
              </w:rPr>
              <w:fldChar w:fldCharType="separate"/>
            </w:r>
            <w:r w:rsidRPr="00A62CB7">
              <w:rPr>
                <w:rStyle w:val="Hyperlink"/>
                <w:rFonts w:ascii="Nunito" w:eastAsia="Nunito" w:hAnsi="Nunito" w:cs="Nunito"/>
                <w:noProof/>
              </w:rPr>
              <w:t>11.</w:t>
            </w:r>
            <w:r w:rsidRPr="00A62CB7">
              <w:rPr>
                <w:rFonts w:ascii="Nunito" w:eastAsiaTheme="minorEastAsia" w:hAnsi="Nunito" w:cstheme="minorBidi"/>
                <w:noProof/>
                <w:kern w:val="2"/>
                <w:sz w:val="24"/>
                <w:szCs w:val="24"/>
                <w:lang w:val="en-ZA" w:eastAsia="en-ZA"/>
                <w14:ligatures w14:val="standardContextual"/>
                <w:rPrChange w:id="458"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Data encryption</w:t>
            </w:r>
            <w:r w:rsidRPr="00A62CB7">
              <w:rPr>
                <w:rFonts w:ascii="Nunito" w:hAnsi="Nunito"/>
                <w:noProof/>
                <w:webHidden/>
                <w:rPrChange w:id="459" w:author="Craig Parker" w:date="2024-08-05T19:17:00Z">
                  <w:rPr>
                    <w:noProof/>
                    <w:webHidden/>
                  </w:rPr>
                </w:rPrChange>
              </w:rPr>
              <w:tab/>
            </w:r>
            <w:r w:rsidRPr="00A62CB7">
              <w:rPr>
                <w:rFonts w:ascii="Nunito" w:hAnsi="Nunito"/>
                <w:noProof/>
                <w:webHidden/>
                <w:rPrChange w:id="460" w:author="Craig Parker" w:date="2024-08-05T19:17:00Z">
                  <w:rPr>
                    <w:noProof/>
                    <w:webHidden/>
                  </w:rPr>
                </w:rPrChange>
              </w:rPr>
              <w:fldChar w:fldCharType="begin"/>
            </w:r>
            <w:r w:rsidRPr="00A62CB7">
              <w:rPr>
                <w:rFonts w:ascii="Nunito" w:hAnsi="Nunito"/>
                <w:noProof/>
                <w:webHidden/>
                <w:rPrChange w:id="461" w:author="Craig Parker" w:date="2024-08-05T19:17:00Z">
                  <w:rPr>
                    <w:noProof/>
                    <w:webHidden/>
                  </w:rPr>
                </w:rPrChange>
              </w:rPr>
              <w:instrText xml:space="preserve"> PAGEREF _Toc173777817 \h </w:instrText>
            </w:r>
          </w:ins>
          <w:r w:rsidRPr="00A62CB7">
            <w:rPr>
              <w:rFonts w:ascii="Nunito" w:hAnsi="Nunito"/>
              <w:noProof/>
              <w:webHidden/>
            </w:rPr>
          </w:r>
          <w:r w:rsidRPr="00A62CB7">
            <w:rPr>
              <w:rFonts w:ascii="Nunito" w:hAnsi="Nunito"/>
              <w:noProof/>
              <w:webHidden/>
              <w:rPrChange w:id="462" w:author="Craig Parker" w:date="2024-08-05T19:17:00Z">
                <w:rPr>
                  <w:noProof/>
                  <w:webHidden/>
                </w:rPr>
              </w:rPrChange>
            </w:rPr>
            <w:fldChar w:fldCharType="separate"/>
          </w:r>
          <w:ins w:id="463" w:author="Craig Parker" w:date="2024-08-05T19:15:00Z">
            <w:r w:rsidRPr="00A62CB7">
              <w:rPr>
                <w:rFonts w:ascii="Nunito" w:hAnsi="Nunito"/>
                <w:noProof/>
                <w:webHidden/>
                <w:rPrChange w:id="464" w:author="Craig Parker" w:date="2024-08-05T19:17:00Z">
                  <w:rPr>
                    <w:noProof/>
                    <w:webHidden/>
                  </w:rPr>
                </w:rPrChange>
              </w:rPr>
              <w:t>22</w:t>
            </w:r>
            <w:r w:rsidRPr="00A62CB7">
              <w:rPr>
                <w:rFonts w:ascii="Nunito" w:hAnsi="Nunito"/>
                <w:noProof/>
                <w:webHidden/>
                <w:rPrChange w:id="465" w:author="Craig Parker" w:date="2024-08-05T19:17:00Z">
                  <w:rPr>
                    <w:noProof/>
                    <w:webHidden/>
                  </w:rPr>
                </w:rPrChange>
              </w:rPr>
              <w:fldChar w:fldCharType="end"/>
            </w:r>
            <w:r w:rsidRPr="00A62CB7">
              <w:rPr>
                <w:rStyle w:val="Hyperlink"/>
                <w:rFonts w:ascii="Nunito" w:hAnsi="Nunito"/>
                <w:noProof/>
                <w:rPrChange w:id="466" w:author="Craig Parker" w:date="2024-08-05T19:17:00Z">
                  <w:rPr>
                    <w:rStyle w:val="Hyperlink"/>
                    <w:noProof/>
                  </w:rPr>
                </w:rPrChange>
              </w:rPr>
              <w:fldChar w:fldCharType="end"/>
            </w:r>
          </w:ins>
        </w:p>
        <w:p w14:paraId="4346F5D6" w14:textId="01CD6661" w:rsidR="00BC335B" w:rsidRPr="00A62CB7" w:rsidRDefault="00BC335B">
          <w:pPr>
            <w:pStyle w:val="TOC1"/>
            <w:tabs>
              <w:tab w:val="left" w:pos="720"/>
              <w:tab w:val="right" w:leader="dot" w:pos="9350"/>
            </w:tabs>
            <w:rPr>
              <w:ins w:id="467" w:author="Craig Parker" w:date="2024-08-05T19:15:00Z"/>
              <w:rFonts w:ascii="Nunito" w:eastAsiaTheme="minorEastAsia" w:hAnsi="Nunito" w:cstheme="minorBidi"/>
              <w:noProof/>
              <w:kern w:val="2"/>
              <w:sz w:val="24"/>
              <w:szCs w:val="24"/>
              <w:lang w:val="en-ZA" w:eastAsia="en-ZA"/>
              <w14:ligatures w14:val="standardContextual"/>
              <w:rPrChange w:id="468" w:author="Craig Parker" w:date="2024-08-05T19:17:00Z">
                <w:rPr>
                  <w:ins w:id="469"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470" w:author="Craig Parker" w:date="2024-08-05T19:15:00Z">
            <w:r w:rsidRPr="00A62CB7">
              <w:rPr>
                <w:rStyle w:val="Hyperlink"/>
                <w:rFonts w:ascii="Nunito" w:hAnsi="Nunito"/>
                <w:noProof/>
                <w:rPrChange w:id="471" w:author="Craig Parker" w:date="2024-08-05T19:17:00Z">
                  <w:rPr>
                    <w:rStyle w:val="Hyperlink"/>
                    <w:noProof/>
                  </w:rPr>
                </w:rPrChange>
              </w:rPr>
              <w:fldChar w:fldCharType="begin"/>
            </w:r>
            <w:r w:rsidRPr="00A62CB7">
              <w:rPr>
                <w:rStyle w:val="Hyperlink"/>
                <w:rFonts w:ascii="Nunito" w:hAnsi="Nunito"/>
                <w:noProof/>
                <w:rPrChange w:id="472" w:author="Craig Parker" w:date="2024-08-05T19:17:00Z">
                  <w:rPr>
                    <w:rStyle w:val="Hyperlink"/>
                    <w:noProof/>
                  </w:rPr>
                </w:rPrChange>
              </w:rPr>
              <w:instrText xml:space="preserve"> </w:instrText>
            </w:r>
            <w:r w:rsidRPr="00A62CB7">
              <w:rPr>
                <w:rFonts w:ascii="Nunito" w:hAnsi="Nunito"/>
                <w:noProof/>
                <w:rPrChange w:id="473" w:author="Craig Parker" w:date="2024-08-05T19:17:00Z">
                  <w:rPr>
                    <w:noProof/>
                  </w:rPr>
                </w:rPrChange>
              </w:rPr>
              <w:instrText>HYPERLINK \l "_Toc173777818"</w:instrText>
            </w:r>
            <w:r w:rsidRPr="00A62CB7">
              <w:rPr>
                <w:rStyle w:val="Hyperlink"/>
                <w:rFonts w:ascii="Nunito" w:hAnsi="Nunito"/>
                <w:noProof/>
                <w:rPrChange w:id="474"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475" w:author="Craig Parker" w:date="2024-08-05T19:17:00Z">
                  <w:rPr>
                    <w:rStyle w:val="Hyperlink"/>
                    <w:noProof/>
                  </w:rPr>
                </w:rPrChange>
              </w:rPr>
              <w:fldChar w:fldCharType="separate"/>
            </w:r>
            <w:r w:rsidRPr="00A62CB7">
              <w:rPr>
                <w:rStyle w:val="Hyperlink"/>
                <w:rFonts w:ascii="Nunito" w:eastAsia="Nunito" w:hAnsi="Nunito" w:cs="Nunito"/>
                <w:noProof/>
              </w:rPr>
              <w:t>12.</w:t>
            </w:r>
            <w:r w:rsidRPr="00A62CB7">
              <w:rPr>
                <w:rFonts w:ascii="Nunito" w:eastAsiaTheme="minorEastAsia" w:hAnsi="Nunito" w:cstheme="minorBidi"/>
                <w:noProof/>
                <w:kern w:val="2"/>
                <w:sz w:val="24"/>
                <w:szCs w:val="24"/>
                <w:lang w:val="en-ZA" w:eastAsia="en-ZA"/>
                <w14:ligatures w14:val="standardContextual"/>
                <w:rPrChange w:id="476"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Storage isolation</w:t>
            </w:r>
            <w:r w:rsidRPr="00A62CB7">
              <w:rPr>
                <w:rFonts w:ascii="Nunito" w:hAnsi="Nunito"/>
                <w:noProof/>
                <w:webHidden/>
                <w:rPrChange w:id="477" w:author="Craig Parker" w:date="2024-08-05T19:17:00Z">
                  <w:rPr>
                    <w:noProof/>
                    <w:webHidden/>
                  </w:rPr>
                </w:rPrChange>
              </w:rPr>
              <w:tab/>
            </w:r>
            <w:r w:rsidRPr="00A62CB7">
              <w:rPr>
                <w:rFonts w:ascii="Nunito" w:hAnsi="Nunito"/>
                <w:noProof/>
                <w:webHidden/>
                <w:rPrChange w:id="478" w:author="Craig Parker" w:date="2024-08-05T19:17:00Z">
                  <w:rPr>
                    <w:noProof/>
                    <w:webHidden/>
                  </w:rPr>
                </w:rPrChange>
              </w:rPr>
              <w:fldChar w:fldCharType="begin"/>
            </w:r>
            <w:r w:rsidRPr="00A62CB7">
              <w:rPr>
                <w:rFonts w:ascii="Nunito" w:hAnsi="Nunito"/>
                <w:noProof/>
                <w:webHidden/>
                <w:rPrChange w:id="479" w:author="Craig Parker" w:date="2024-08-05T19:17:00Z">
                  <w:rPr>
                    <w:noProof/>
                    <w:webHidden/>
                  </w:rPr>
                </w:rPrChange>
              </w:rPr>
              <w:instrText xml:space="preserve"> PAGEREF _Toc173777818 \h </w:instrText>
            </w:r>
          </w:ins>
          <w:r w:rsidRPr="00A62CB7">
            <w:rPr>
              <w:rFonts w:ascii="Nunito" w:hAnsi="Nunito"/>
              <w:noProof/>
              <w:webHidden/>
            </w:rPr>
          </w:r>
          <w:r w:rsidRPr="00A62CB7">
            <w:rPr>
              <w:rFonts w:ascii="Nunito" w:hAnsi="Nunito"/>
              <w:noProof/>
              <w:webHidden/>
              <w:rPrChange w:id="480" w:author="Craig Parker" w:date="2024-08-05T19:17:00Z">
                <w:rPr>
                  <w:noProof/>
                  <w:webHidden/>
                </w:rPr>
              </w:rPrChange>
            </w:rPr>
            <w:fldChar w:fldCharType="separate"/>
          </w:r>
          <w:ins w:id="481" w:author="Craig Parker" w:date="2024-08-05T19:15:00Z">
            <w:r w:rsidRPr="00A62CB7">
              <w:rPr>
                <w:rFonts w:ascii="Nunito" w:hAnsi="Nunito"/>
                <w:noProof/>
                <w:webHidden/>
                <w:rPrChange w:id="482" w:author="Craig Parker" w:date="2024-08-05T19:17:00Z">
                  <w:rPr>
                    <w:noProof/>
                    <w:webHidden/>
                  </w:rPr>
                </w:rPrChange>
              </w:rPr>
              <w:t>22</w:t>
            </w:r>
            <w:r w:rsidRPr="00A62CB7">
              <w:rPr>
                <w:rFonts w:ascii="Nunito" w:hAnsi="Nunito"/>
                <w:noProof/>
                <w:webHidden/>
                <w:rPrChange w:id="483" w:author="Craig Parker" w:date="2024-08-05T19:17:00Z">
                  <w:rPr>
                    <w:noProof/>
                    <w:webHidden/>
                  </w:rPr>
                </w:rPrChange>
              </w:rPr>
              <w:fldChar w:fldCharType="end"/>
            </w:r>
            <w:r w:rsidRPr="00A62CB7">
              <w:rPr>
                <w:rStyle w:val="Hyperlink"/>
                <w:rFonts w:ascii="Nunito" w:hAnsi="Nunito"/>
                <w:noProof/>
                <w:rPrChange w:id="484" w:author="Craig Parker" w:date="2024-08-05T19:17:00Z">
                  <w:rPr>
                    <w:rStyle w:val="Hyperlink"/>
                    <w:noProof/>
                  </w:rPr>
                </w:rPrChange>
              </w:rPr>
              <w:fldChar w:fldCharType="end"/>
            </w:r>
          </w:ins>
        </w:p>
        <w:p w14:paraId="1451EAA3" w14:textId="261547F1" w:rsidR="00BC335B" w:rsidRPr="00A62CB7" w:rsidRDefault="00BC335B">
          <w:pPr>
            <w:pStyle w:val="TOC1"/>
            <w:tabs>
              <w:tab w:val="left" w:pos="720"/>
              <w:tab w:val="right" w:leader="dot" w:pos="9350"/>
            </w:tabs>
            <w:rPr>
              <w:ins w:id="485" w:author="Craig Parker" w:date="2024-08-05T19:15:00Z"/>
              <w:rFonts w:ascii="Nunito" w:eastAsiaTheme="minorEastAsia" w:hAnsi="Nunito" w:cstheme="minorBidi"/>
              <w:noProof/>
              <w:kern w:val="2"/>
              <w:sz w:val="24"/>
              <w:szCs w:val="24"/>
              <w:lang w:val="en-ZA" w:eastAsia="en-ZA"/>
              <w14:ligatures w14:val="standardContextual"/>
              <w:rPrChange w:id="486" w:author="Craig Parker" w:date="2024-08-05T19:17:00Z">
                <w:rPr>
                  <w:ins w:id="487"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488" w:author="Craig Parker" w:date="2024-08-05T19:15:00Z">
            <w:r w:rsidRPr="00A62CB7">
              <w:rPr>
                <w:rStyle w:val="Hyperlink"/>
                <w:rFonts w:ascii="Nunito" w:hAnsi="Nunito"/>
                <w:noProof/>
                <w:rPrChange w:id="489" w:author="Craig Parker" w:date="2024-08-05T19:17:00Z">
                  <w:rPr>
                    <w:rStyle w:val="Hyperlink"/>
                    <w:noProof/>
                  </w:rPr>
                </w:rPrChange>
              </w:rPr>
              <w:fldChar w:fldCharType="begin"/>
            </w:r>
            <w:r w:rsidRPr="00A62CB7">
              <w:rPr>
                <w:rStyle w:val="Hyperlink"/>
                <w:rFonts w:ascii="Nunito" w:hAnsi="Nunito"/>
                <w:noProof/>
                <w:rPrChange w:id="490" w:author="Craig Parker" w:date="2024-08-05T19:17:00Z">
                  <w:rPr>
                    <w:rStyle w:val="Hyperlink"/>
                    <w:noProof/>
                  </w:rPr>
                </w:rPrChange>
              </w:rPr>
              <w:instrText xml:space="preserve"> </w:instrText>
            </w:r>
            <w:r w:rsidRPr="00A62CB7">
              <w:rPr>
                <w:rFonts w:ascii="Nunito" w:hAnsi="Nunito"/>
                <w:noProof/>
                <w:rPrChange w:id="491" w:author="Craig Parker" w:date="2024-08-05T19:17:00Z">
                  <w:rPr>
                    <w:noProof/>
                  </w:rPr>
                </w:rPrChange>
              </w:rPr>
              <w:instrText>HYPERLINK \l "_Toc173777819"</w:instrText>
            </w:r>
            <w:r w:rsidRPr="00A62CB7">
              <w:rPr>
                <w:rStyle w:val="Hyperlink"/>
                <w:rFonts w:ascii="Nunito" w:hAnsi="Nunito"/>
                <w:noProof/>
                <w:rPrChange w:id="492"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493" w:author="Craig Parker" w:date="2024-08-05T19:17:00Z">
                  <w:rPr>
                    <w:rStyle w:val="Hyperlink"/>
                    <w:noProof/>
                  </w:rPr>
                </w:rPrChange>
              </w:rPr>
              <w:fldChar w:fldCharType="separate"/>
            </w:r>
            <w:r w:rsidRPr="00A62CB7">
              <w:rPr>
                <w:rStyle w:val="Hyperlink"/>
                <w:rFonts w:ascii="Nunito" w:eastAsia="Nunito" w:hAnsi="Nunito" w:cs="Nunito"/>
                <w:noProof/>
              </w:rPr>
              <w:t>13.</w:t>
            </w:r>
            <w:r w:rsidRPr="00A62CB7">
              <w:rPr>
                <w:rFonts w:ascii="Nunito" w:eastAsiaTheme="minorEastAsia" w:hAnsi="Nunito" w:cstheme="minorBidi"/>
                <w:noProof/>
                <w:kern w:val="2"/>
                <w:sz w:val="24"/>
                <w:szCs w:val="24"/>
                <w:lang w:val="en-ZA" w:eastAsia="en-ZA"/>
                <w14:ligatures w14:val="standardContextual"/>
                <w:rPrChange w:id="494"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Network firewall and Virtual Private Network</w:t>
            </w:r>
            <w:r w:rsidRPr="00A62CB7">
              <w:rPr>
                <w:rFonts w:ascii="Nunito" w:hAnsi="Nunito"/>
                <w:noProof/>
                <w:webHidden/>
                <w:rPrChange w:id="495" w:author="Craig Parker" w:date="2024-08-05T19:17:00Z">
                  <w:rPr>
                    <w:noProof/>
                    <w:webHidden/>
                  </w:rPr>
                </w:rPrChange>
              </w:rPr>
              <w:tab/>
            </w:r>
            <w:r w:rsidRPr="00A62CB7">
              <w:rPr>
                <w:rFonts w:ascii="Nunito" w:hAnsi="Nunito"/>
                <w:noProof/>
                <w:webHidden/>
                <w:rPrChange w:id="496" w:author="Craig Parker" w:date="2024-08-05T19:17:00Z">
                  <w:rPr>
                    <w:noProof/>
                    <w:webHidden/>
                  </w:rPr>
                </w:rPrChange>
              </w:rPr>
              <w:fldChar w:fldCharType="begin"/>
            </w:r>
            <w:r w:rsidRPr="00A62CB7">
              <w:rPr>
                <w:rFonts w:ascii="Nunito" w:hAnsi="Nunito"/>
                <w:noProof/>
                <w:webHidden/>
                <w:rPrChange w:id="497" w:author="Craig Parker" w:date="2024-08-05T19:17:00Z">
                  <w:rPr>
                    <w:noProof/>
                    <w:webHidden/>
                  </w:rPr>
                </w:rPrChange>
              </w:rPr>
              <w:instrText xml:space="preserve"> PAGEREF _Toc173777819 \h </w:instrText>
            </w:r>
          </w:ins>
          <w:r w:rsidRPr="00A62CB7">
            <w:rPr>
              <w:rFonts w:ascii="Nunito" w:hAnsi="Nunito"/>
              <w:noProof/>
              <w:webHidden/>
            </w:rPr>
          </w:r>
          <w:r w:rsidRPr="00A62CB7">
            <w:rPr>
              <w:rFonts w:ascii="Nunito" w:hAnsi="Nunito"/>
              <w:noProof/>
              <w:webHidden/>
              <w:rPrChange w:id="498" w:author="Craig Parker" w:date="2024-08-05T19:17:00Z">
                <w:rPr>
                  <w:noProof/>
                  <w:webHidden/>
                </w:rPr>
              </w:rPrChange>
            </w:rPr>
            <w:fldChar w:fldCharType="separate"/>
          </w:r>
          <w:ins w:id="499" w:author="Craig Parker" w:date="2024-08-05T19:15:00Z">
            <w:r w:rsidRPr="00A62CB7">
              <w:rPr>
                <w:rFonts w:ascii="Nunito" w:hAnsi="Nunito"/>
                <w:noProof/>
                <w:webHidden/>
                <w:rPrChange w:id="500" w:author="Craig Parker" w:date="2024-08-05T19:17:00Z">
                  <w:rPr>
                    <w:noProof/>
                    <w:webHidden/>
                  </w:rPr>
                </w:rPrChange>
              </w:rPr>
              <w:t>22</w:t>
            </w:r>
            <w:r w:rsidRPr="00A62CB7">
              <w:rPr>
                <w:rFonts w:ascii="Nunito" w:hAnsi="Nunito"/>
                <w:noProof/>
                <w:webHidden/>
                <w:rPrChange w:id="501" w:author="Craig Parker" w:date="2024-08-05T19:17:00Z">
                  <w:rPr>
                    <w:noProof/>
                    <w:webHidden/>
                  </w:rPr>
                </w:rPrChange>
              </w:rPr>
              <w:fldChar w:fldCharType="end"/>
            </w:r>
            <w:r w:rsidRPr="00A62CB7">
              <w:rPr>
                <w:rStyle w:val="Hyperlink"/>
                <w:rFonts w:ascii="Nunito" w:hAnsi="Nunito"/>
                <w:noProof/>
                <w:rPrChange w:id="502" w:author="Craig Parker" w:date="2024-08-05T19:17:00Z">
                  <w:rPr>
                    <w:rStyle w:val="Hyperlink"/>
                    <w:noProof/>
                  </w:rPr>
                </w:rPrChange>
              </w:rPr>
              <w:fldChar w:fldCharType="end"/>
            </w:r>
          </w:ins>
        </w:p>
        <w:p w14:paraId="25A3252A" w14:textId="30B66C74" w:rsidR="00BC335B" w:rsidRPr="00A62CB7" w:rsidRDefault="00BC335B">
          <w:pPr>
            <w:pStyle w:val="TOC1"/>
            <w:tabs>
              <w:tab w:val="left" w:pos="720"/>
              <w:tab w:val="right" w:leader="dot" w:pos="9350"/>
            </w:tabs>
            <w:rPr>
              <w:ins w:id="503" w:author="Craig Parker" w:date="2024-08-05T19:15:00Z"/>
              <w:rFonts w:ascii="Nunito" w:eastAsiaTheme="minorEastAsia" w:hAnsi="Nunito" w:cstheme="minorBidi"/>
              <w:noProof/>
              <w:kern w:val="2"/>
              <w:sz w:val="24"/>
              <w:szCs w:val="24"/>
              <w:lang w:val="en-ZA" w:eastAsia="en-ZA"/>
              <w14:ligatures w14:val="standardContextual"/>
              <w:rPrChange w:id="504" w:author="Craig Parker" w:date="2024-08-05T19:17:00Z">
                <w:rPr>
                  <w:ins w:id="505"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506" w:author="Craig Parker" w:date="2024-08-05T19:15:00Z">
            <w:r w:rsidRPr="00A62CB7">
              <w:rPr>
                <w:rStyle w:val="Hyperlink"/>
                <w:rFonts w:ascii="Nunito" w:hAnsi="Nunito"/>
                <w:noProof/>
                <w:rPrChange w:id="507" w:author="Craig Parker" w:date="2024-08-05T19:17:00Z">
                  <w:rPr>
                    <w:rStyle w:val="Hyperlink"/>
                    <w:noProof/>
                  </w:rPr>
                </w:rPrChange>
              </w:rPr>
              <w:fldChar w:fldCharType="begin"/>
            </w:r>
            <w:r w:rsidRPr="00A62CB7">
              <w:rPr>
                <w:rStyle w:val="Hyperlink"/>
                <w:rFonts w:ascii="Nunito" w:hAnsi="Nunito"/>
                <w:noProof/>
                <w:rPrChange w:id="508" w:author="Craig Parker" w:date="2024-08-05T19:17:00Z">
                  <w:rPr>
                    <w:rStyle w:val="Hyperlink"/>
                    <w:noProof/>
                  </w:rPr>
                </w:rPrChange>
              </w:rPr>
              <w:instrText xml:space="preserve"> </w:instrText>
            </w:r>
            <w:r w:rsidRPr="00A62CB7">
              <w:rPr>
                <w:rFonts w:ascii="Nunito" w:hAnsi="Nunito"/>
                <w:noProof/>
                <w:rPrChange w:id="509" w:author="Craig Parker" w:date="2024-08-05T19:17:00Z">
                  <w:rPr>
                    <w:noProof/>
                  </w:rPr>
                </w:rPrChange>
              </w:rPr>
              <w:instrText>HYPERLINK \l "_Toc173777820"</w:instrText>
            </w:r>
            <w:r w:rsidRPr="00A62CB7">
              <w:rPr>
                <w:rStyle w:val="Hyperlink"/>
                <w:rFonts w:ascii="Nunito" w:hAnsi="Nunito"/>
                <w:noProof/>
                <w:rPrChange w:id="510"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511" w:author="Craig Parker" w:date="2024-08-05T19:17:00Z">
                  <w:rPr>
                    <w:rStyle w:val="Hyperlink"/>
                    <w:noProof/>
                  </w:rPr>
                </w:rPrChange>
              </w:rPr>
              <w:fldChar w:fldCharType="separate"/>
            </w:r>
            <w:r w:rsidRPr="00A62CB7">
              <w:rPr>
                <w:rStyle w:val="Hyperlink"/>
                <w:rFonts w:ascii="Nunito" w:eastAsia="Nunito" w:hAnsi="Nunito" w:cs="Nunito"/>
                <w:noProof/>
              </w:rPr>
              <w:t>14.</w:t>
            </w:r>
            <w:r w:rsidRPr="00A62CB7">
              <w:rPr>
                <w:rFonts w:ascii="Nunito" w:eastAsiaTheme="minorEastAsia" w:hAnsi="Nunito" w:cstheme="minorBidi"/>
                <w:noProof/>
                <w:kern w:val="2"/>
                <w:sz w:val="24"/>
                <w:szCs w:val="24"/>
                <w:lang w:val="en-ZA" w:eastAsia="en-ZA"/>
                <w14:ligatures w14:val="standardContextual"/>
                <w:rPrChange w:id="512"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Local authentication and authorisation</w:t>
            </w:r>
            <w:r w:rsidRPr="00A62CB7">
              <w:rPr>
                <w:rFonts w:ascii="Nunito" w:hAnsi="Nunito"/>
                <w:noProof/>
                <w:webHidden/>
                <w:rPrChange w:id="513" w:author="Craig Parker" w:date="2024-08-05T19:17:00Z">
                  <w:rPr>
                    <w:noProof/>
                    <w:webHidden/>
                  </w:rPr>
                </w:rPrChange>
              </w:rPr>
              <w:tab/>
            </w:r>
            <w:r w:rsidRPr="00A62CB7">
              <w:rPr>
                <w:rFonts w:ascii="Nunito" w:hAnsi="Nunito"/>
                <w:noProof/>
                <w:webHidden/>
                <w:rPrChange w:id="514" w:author="Craig Parker" w:date="2024-08-05T19:17:00Z">
                  <w:rPr>
                    <w:noProof/>
                    <w:webHidden/>
                  </w:rPr>
                </w:rPrChange>
              </w:rPr>
              <w:fldChar w:fldCharType="begin"/>
            </w:r>
            <w:r w:rsidRPr="00A62CB7">
              <w:rPr>
                <w:rFonts w:ascii="Nunito" w:hAnsi="Nunito"/>
                <w:noProof/>
                <w:webHidden/>
                <w:rPrChange w:id="515" w:author="Craig Parker" w:date="2024-08-05T19:17:00Z">
                  <w:rPr>
                    <w:noProof/>
                    <w:webHidden/>
                  </w:rPr>
                </w:rPrChange>
              </w:rPr>
              <w:instrText xml:space="preserve"> PAGEREF _Toc173777820 \h </w:instrText>
            </w:r>
          </w:ins>
          <w:r w:rsidRPr="00A62CB7">
            <w:rPr>
              <w:rFonts w:ascii="Nunito" w:hAnsi="Nunito"/>
              <w:noProof/>
              <w:webHidden/>
            </w:rPr>
          </w:r>
          <w:r w:rsidRPr="00A62CB7">
            <w:rPr>
              <w:rFonts w:ascii="Nunito" w:hAnsi="Nunito"/>
              <w:noProof/>
              <w:webHidden/>
              <w:rPrChange w:id="516" w:author="Craig Parker" w:date="2024-08-05T19:17:00Z">
                <w:rPr>
                  <w:noProof/>
                  <w:webHidden/>
                </w:rPr>
              </w:rPrChange>
            </w:rPr>
            <w:fldChar w:fldCharType="separate"/>
          </w:r>
          <w:ins w:id="517" w:author="Craig Parker" w:date="2024-08-05T19:15:00Z">
            <w:r w:rsidRPr="00A62CB7">
              <w:rPr>
                <w:rFonts w:ascii="Nunito" w:hAnsi="Nunito"/>
                <w:noProof/>
                <w:webHidden/>
                <w:rPrChange w:id="518" w:author="Craig Parker" w:date="2024-08-05T19:17:00Z">
                  <w:rPr>
                    <w:noProof/>
                    <w:webHidden/>
                  </w:rPr>
                </w:rPrChange>
              </w:rPr>
              <w:t>23</w:t>
            </w:r>
            <w:r w:rsidRPr="00A62CB7">
              <w:rPr>
                <w:rFonts w:ascii="Nunito" w:hAnsi="Nunito"/>
                <w:noProof/>
                <w:webHidden/>
                <w:rPrChange w:id="519" w:author="Craig Parker" w:date="2024-08-05T19:17:00Z">
                  <w:rPr>
                    <w:noProof/>
                    <w:webHidden/>
                  </w:rPr>
                </w:rPrChange>
              </w:rPr>
              <w:fldChar w:fldCharType="end"/>
            </w:r>
            <w:r w:rsidRPr="00A62CB7">
              <w:rPr>
                <w:rStyle w:val="Hyperlink"/>
                <w:rFonts w:ascii="Nunito" w:hAnsi="Nunito"/>
                <w:noProof/>
                <w:rPrChange w:id="520" w:author="Craig Parker" w:date="2024-08-05T19:17:00Z">
                  <w:rPr>
                    <w:rStyle w:val="Hyperlink"/>
                    <w:noProof/>
                  </w:rPr>
                </w:rPrChange>
              </w:rPr>
              <w:fldChar w:fldCharType="end"/>
            </w:r>
          </w:ins>
        </w:p>
        <w:p w14:paraId="7ED58DB4" w14:textId="02EB0A35" w:rsidR="00BC335B" w:rsidRPr="00A62CB7" w:rsidRDefault="00BC335B">
          <w:pPr>
            <w:pStyle w:val="TOC1"/>
            <w:tabs>
              <w:tab w:val="left" w:pos="720"/>
              <w:tab w:val="right" w:leader="dot" w:pos="9350"/>
            </w:tabs>
            <w:rPr>
              <w:ins w:id="521" w:author="Craig Parker" w:date="2024-08-05T19:15:00Z"/>
              <w:rFonts w:ascii="Nunito" w:eastAsiaTheme="minorEastAsia" w:hAnsi="Nunito" w:cstheme="minorBidi"/>
              <w:noProof/>
              <w:kern w:val="2"/>
              <w:sz w:val="24"/>
              <w:szCs w:val="24"/>
              <w:lang w:val="en-ZA" w:eastAsia="en-ZA"/>
              <w14:ligatures w14:val="standardContextual"/>
              <w:rPrChange w:id="522" w:author="Craig Parker" w:date="2024-08-05T19:17:00Z">
                <w:rPr>
                  <w:ins w:id="523"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524" w:author="Craig Parker" w:date="2024-08-05T19:15:00Z">
            <w:r w:rsidRPr="00A62CB7">
              <w:rPr>
                <w:rStyle w:val="Hyperlink"/>
                <w:rFonts w:ascii="Nunito" w:hAnsi="Nunito"/>
                <w:noProof/>
                <w:rPrChange w:id="525" w:author="Craig Parker" w:date="2024-08-05T19:17:00Z">
                  <w:rPr>
                    <w:rStyle w:val="Hyperlink"/>
                    <w:noProof/>
                  </w:rPr>
                </w:rPrChange>
              </w:rPr>
              <w:fldChar w:fldCharType="begin"/>
            </w:r>
            <w:r w:rsidRPr="00A62CB7">
              <w:rPr>
                <w:rStyle w:val="Hyperlink"/>
                <w:rFonts w:ascii="Nunito" w:hAnsi="Nunito"/>
                <w:noProof/>
                <w:rPrChange w:id="526" w:author="Craig Parker" w:date="2024-08-05T19:17:00Z">
                  <w:rPr>
                    <w:rStyle w:val="Hyperlink"/>
                    <w:noProof/>
                  </w:rPr>
                </w:rPrChange>
              </w:rPr>
              <w:instrText xml:space="preserve"> </w:instrText>
            </w:r>
            <w:r w:rsidRPr="00A62CB7">
              <w:rPr>
                <w:rFonts w:ascii="Nunito" w:hAnsi="Nunito"/>
                <w:noProof/>
                <w:rPrChange w:id="527" w:author="Craig Parker" w:date="2024-08-05T19:17:00Z">
                  <w:rPr>
                    <w:noProof/>
                  </w:rPr>
                </w:rPrChange>
              </w:rPr>
              <w:instrText>HYPERLINK \l "_Toc173777821"</w:instrText>
            </w:r>
            <w:r w:rsidRPr="00A62CB7">
              <w:rPr>
                <w:rStyle w:val="Hyperlink"/>
                <w:rFonts w:ascii="Nunito" w:hAnsi="Nunito"/>
                <w:noProof/>
                <w:rPrChange w:id="528"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529" w:author="Craig Parker" w:date="2024-08-05T19:17:00Z">
                  <w:rPr>
                    <w:rStyle w:val="Hyperlink"/>
                    <w:noProof/>
                  </w:rPr>
                </w:rPrChange>
              </w:rPr>
              <w:fldChar w:fldCharType="separate"/>
            </w:r>
            <w:r w:rsidRPr="00A62CB7">
              <w:rPr>
                <w:rStyle w:val="Hyperlink"/>
                <w:rFonts w:ascii="Nunito" w:eastAsia="Nunito" w:hAnsi="Nunito" w:cs="Nunito"/>
                <w:noProof/>
              </w:rPr>
              <w:t>15.</w:t>
            </w:r>
            <w:r w:rsidRPr="00A62CB7">
              <w:rPr>
                <w:rFonts w:ascii="Nunito" w:eastAsiaTheme="minorEastAsia" w:hAnsi="Nunito" w:cstheme="minorBidi"/>
                <w:noProof/>
                <w:kern w:val="2"/>
                <w:sz w:val="24"/>
                <w:szCs w:val="24"/>
                <w:lang w:val="en-ZA" w:eastAsia="en-ZA"/>
                <w14:ligatures w14:val="standardContextual"/>
                <w:rPrChange w:id="530"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Data Sharing and Open Access</w:t>
            </w:r>
            <w:r w:rsidRPr="00A62CB7">
              <w:rPr>
                <w:rFonts w:ascii="Nunito" w:hAnsi="Nunito"/>
                <w:noProof/>
                <w:webHidden/>
                <w:rPrChange w:id="531" w:author="Craig Parker" w:date="2024-08-05T19:17:00Z">
                  <w:rPr>
                    <w:noProof/>
                    <w:webHidden/>
                  </w:rPr>
                </w:rPrChange>
              </w:rPr>
              <w:tab/>
            </w:r>
            <w:r w:rsidRPr="00A62CB7">
              <w:rPr>
                <w:rFonts w:ascii="Nunito" w:hAnsi="Nunito"/>
                <w:noProof/>
                <w:webHidden/>
                <w:rPrChange w:id="532" w:author="Craig Parker" w:date="2024-08-05T19:17:00Z">
                  <w:rPr>
                    <w:noProof/>
                    <w:webHidden/>
                  </w:rPr>
                </w:rPrChange>
              </w:rPr>
              <w:fldChar w:fldCharType="begin"/>
            </w:r>
            <w:r w:rsidRPr="00A62CB7">
              <w:rPr>
                <w:rFonts w:ascii="Nunito" w:hAnsi="Nunito"/>
                <w:noProof/>
                <w:webHidden/>
                <w:rPrChange w:id="533" w:author="Craig Parker" w:date="2024-08-05T19:17:00Z">
                  <w:rPr>
                    <w:noProof/>
                    <w:webHidden/>
                  </w:rPr>
                </w:rPrChange>
              </w:rPr>
              <w:instrText xml:space="preserve"> PAGEREF _Toc173777821 \h </w:instrText>
            </w:r>
          </w:ins>
          <w:r w:rsidRPr="00A62CB7">
            <w:rPr>
              <w:rFonts w:ascii="Nunito" w:hAnsi="Nunito"/>
              <w:noProof/>
              <w:webHidden/>
            </w:rPr>
          </w:r>
          <w:r w:rsidRPr="00A62CB7">
            <w:rPr>
              <w:rFonts w:ascii="Nunito" w:hAnsi="Nunito"/>
              <w:noProof/>
              <w:webHidden/>
              <w:rPrChange w:id="534" w:author="Craig Parker" w:date="2024-08-05T19:17:00Z">
                <w:rPr>
                  <w:noProof/>
                  <w:webHidden/>
                </w:rPr>
              </w:rPrChange>
            </w:rPr>
            <w:fldChar w:fldCharType="separate"/>
          </w:r>
          <w:ins w:id="535" w:author="Craig Parker" w:date="2024-08-05T19:15:00Z">
            <w:r w:rsidRPr="00A62CB7">
              <w:rPr>
                <w:rFonts w:ascii="Nunito" w:hAnsi="Nunito"/>
                <w:noProof/>
                <w:webHidden/>
                <w:rPrChange w:id="536" w:author="Craig Parker" w:date="2024-08-05T19:17:00Z">
                  <w:rPr>
                    <w:noProof/>
                    <w:webHidden/>
                  </w:rPr>
                </w:rPrChange>
              </w:rPr>
              <w:t>23</w:t>
            </w:r>
            <w:r w:rsidRPr="00A62CB7">
              <w:rPr>
                <w:rFonts w:ascii="Nunito" w:hAnsi="Nunito"/>
                <w:noProof/>
                <w:webHidden/>
                <w:rPrChange w:id="537" w:author="Craig Parker" w:date="2024-08-05T19:17:00Z">
                  <w:rPr>
                    <w:noProof/>
                    <w:webHidden/>
                  </w:rPr>
                </w:rPrChange>
              </w:rPr>
              <w:fldChar w:fldCharType="end"/>
            </w:r>
            <w:r w:rsidRPr="00A62CB7">
              <w:rPr>
                <w:rStyle w:val="Hyperlink"/>
                <w:rFonts w:ascii="Nunito" w:hAnsi="Nunito"/>
                <w:noProof/>
                <w:rPrChange w:id="538" w:author="Craig Parker" w:date="2024-08-05T19:17:00Z">
                  <w:rPr>
                    <w:rStyle w:val="Hyperlink"/>
                    <w:noProof/>
                  </w:rPr>
                </w:rPrChange>
              </w:rPr>
              <w:fldChar w:fldCharType="end"/>
            </w:r>
          </w:ins>
        </w:p>
        <w:p w14:paraId="61AA1D3D" w14:textId="30462DC3" w:rsidR="00BC335B" w:rsidRPr="00A62CB7" w:rsidRDefault="00BC335B">
          <w:pPr>
            <w:pStyle w:val="TOC1"/>
            <w:tabs>
              <w:tab w:val="left" w:pos="720"/>
              <w:tab w:val="right" w:leader="dot" w:pos="9350"/>
            </w:tabs>
            <w:rPr>
              <w:ins w:id="539" w:author="Craig Parker" w:date="2024-08-05T19:15:00Z"/>
              <w:rFonts w:ascii="Nunito" w:eastAsiaTheme="minorEastAsia" w:hAnsi="Nunito" w:cstheme="minorBidi"/>
              <w:noProof/>
              <w:kern w:val="2"/>
              <w:sz w:val="24"/>
              <w:szCs w:val="24"/>
              <w:lang w:val="en-ZA" w:eastAsia="en-ZA"/>
              <w14:ligatures w14:val="standardContextual"/>
              <w:rPrChange w:id="540" w:author="Craig Parker" w:date="2024-08-05T19:17:00Z">
                <w:rPr>
                  <w:ins w:id="541"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542" w:author="Craig Parker" w:date="2024-08-05T19:15:00Z">
            <w:r w:rsidRPr="00A62CB7">
              <w:rPr>
                <w:rStyle w:val="Hyperlink"/>
                <w:rFonts w:ascii="Nunito" w:hAnsi="Nunito"/>
                <w:noProof/>
                <w:rPrChange w:id="543" w:author="Craig Parker" w:date="2024-08-05T19:17:00Z">
                  <w:rPr>
                    <w:rStyle w:val="Hyperlink"/>
                    <w:noProof/>
                  </w:rPr>
                </w:rPrChange>
              </w:rPr>
              <w:fldChar w:fldCharType="begin"/>
            </w:r>
            <w:r w:rsidRPr="00A62CB7">
              <w:rPr>
                <w:rStyle w:val="Hyperlink"/>
                <w:rFonts w:ascii="Nunito" w:hAnsi="Nunito"/>
                <w:noProof/>
                <w:rPrChange w:id="544" w:author="Craig Parker" w:date="2024-08-05T19:17:00Z">
                  <w:rPr>
                    <w:rStyle w:val="Hyperlink"/>
                    <w:noProof/>
                  </w:rPr>
                </w:rPrChange>
              </w:rPr>
              <w:instrText xml:space="preserve"> </w:instrText>
            </w:r>
            <w:r w:rsidRPr="00A62CB7">
              <w:rPr>
                <w:rFonts w:ascii="Nunito" w:hAnsi="Nunito"/>
                <w:noProof/>
                <w:rPrChange w:id="545" w:author="Craig Parker" w:date="2024-08-05T19:17:00Z">
                  <w:rPr>
                    <w:noProof/>
                  </w:rPr>
                </w:rPrChange>
              </w:rPr>
              <w:instrText>HYPERLINK \l "_Toc173777822"</w:instrText>
            </w:r>
            <w:r w:rsidRPr="00A62CB7">
              <w:rPr>
                <w:rStyle w:val="Hyperlink"/>
                <w:rFonts w:ascii="Nunito" w:hAnsi="Nunito"/>
                <w:noProof/>
                <w:rPrChange w:id="546"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547" w:author="Craig Parker" w:date="2024-08-05T19:17:00Z">
                  <w:rPr>
                    <w:rStyle w:val="Hyperlink"/>
                    <w:noProof/>
                  </w:rPr>
                </w:rPrChange>
              </w:rPr>
              <w:fldChar w:fldCharType="separate"/>
            </w:r>
            <w:r w:rsidRPr="00A62CB7">
              <w:rPr>
                <w:rStyle w:val="Hyperlink"/>
                <w:rFonts w:ascii="Nunito" w:eastAsia="Nunito" w:hAnsi="Nunito" w:cs="Nunito"/>
                <w:noProof/>
              </w:rPr>
              <w:t>16.</w:t>
            </w:r>
            <w:r w:rsidRPr="00A62CB7">
              <w:rPr>
                <w:rFonts w:ascii="Nunito" w:eastAsiaTheme="minorEastAsia" w:hAnsi="Nunito" w:cstheme="minorBidi"/>
                <w:noProof/>
                <w:kern w:val="2"/>
                <w:sz w:val="24"/>
                <w:szCs w:val="24"/>
                <w:lang w:val="en-ZA" w:eastAsia="en-ZA"/>
                <w14:ligatures w14:val="standardContextual"/>
                <w:rPrChange w:id="548"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eastAsia="Nunito" w:hAnsi="Nunito" w:cs="Nunito"/>
                <w:noProof/>
              </w:rPr>
              <w:t>Procedure for making data available to qualified individuals</w:t>
            </w:r>
            <w:r w:rsidRPr="00A62CB7">
              <w:rPr>
                <w:rFonts w:ascii="Nunito" w:hAnsi="Nunito"/>
                <w:noProof/>
                <w:webHidden/>
                <w:rPrChange w:id="549" w:author="Craig Parker" w:date="2024-08-05T19:17:00Z">
                  <w:rPr>
                    <w:noProof/>
                    <w:webHidden/>
                  </w:rPr>
                </w:rPrChange>
              </w:rPr>
              <w:tab/>
            </w:r>
            <w:r w:rsidRPr="00A62CB7">
              <w:rPr>
                <w:rFonts w:ascii="Nunito" w:hAnsi="Nunito"/>
                <w:noProof/>
                <w:webHidden/>
                <w:rPrChange w:id="550" w:author="Craig Parker" w:date="2024-08-05T19:17:00Z">
                  <w:rPr>
                    <w:noProof/>
                    <w:webHidden/>
                  </w:rPr>
                </w:rPrChange>
              </w:rPr>
              <w:fldChar w:fldCharType="begin"/>
            </w:r>
            <w:r w:rsidRPr="00A62CB7">
              <w:rPr>
                <w:rFonts w:ascii="Nunito" w:hAnsi="Nunito"/>
                <w:noProof/>
                <w:webHidden/>
                <w:rPrChange w:id="551" w:author="Craig Parker" w:date="2024-08-05T19:17:00Z">
                  <w:rPr>
                    <w:noProof/>
                    <w:webHidden/>
                  </w:rPr>
                </w:rPrChange>
              </w:rPr>
              <w:instrText xml:space="preserve"> PAGEREF _Toc173777822 \h </w:instrText>
            </w:r>
          </w:ins>
          <w:r w:rsidRPr="00A62CB7">
            <w:rPr>
              <w:rFonts w:ascii="Nunito" w:hAnsi="Nunito"/>
              <w:noProof/>
              <w:webHidden/>
            </w:rPr>
          </w:r>
          <w:r w:rsidRPr="00A62CB7">
            <w:rPr>
              <w:rFonts w:ascii="Nunito" w:hAnsi="Nunito"/>
              <w:noProof/>
              <w:webHidden/>
              <w:rPrChange w:id="552" w:author="Craig Parker" w:date="2024-08-05T19:17:00Z">
                <w:rPr>
                  <w:noProof/>
                  <w:webHidden/>
                </w:rPr>
              </w:rPrChange>
            </w:rPr>
            <w:fldChar w:fldCharType="separate"/>
          </w:r>
          <w:ins w:id="553" w:author="Craig Parker" w:date="2024-08-05T19:15:00Z">
            <w:r w:rsidRPr="00A62CB7">
              <w:rPr>
                <w:rFonts w:ascii="Nunito" w:hAnsi="Nunito"/>
                <w:noProof/>
                <w:webHidden/>
                <w:rPrChange w:id="554" w:author="Craig Parker" w:date="2024-08-05T19:17:00Z">
                  <w:rPr>
                    <w:noProof/>
                    <w:webHidden/>
                  </w:rPr>
                </w:rPrChange>
              </w:rPr>
              <w:t>24</w:t>
            </w:r>
            <w:r w:rsidRPr="00A62CB7">
              <w:rPr>
                <w:rFonts w:ascii="Nunito" w:hAnsi="Nunito"/>
                <w:noProof/>
                <w:webHidden/>
                <w:rPrChange w:id="555" w:author="Craig Parker" w:date="2024-08-05T19:17:00Z">
                  <w:rPr>
                    <w:noProof/>
                    <w:webHidden/>
                  </w:rPr>
                </w:rPrChange>
              </w:rPr>
              <w:fldChar w:fldCharType="end"/>
            </w:r>
            <w:r w:rsidRPr="00A62CB7">
              <w:rPr>
                <w:rStyle w:val="Hyperlink"/>
                <w:rFonts w:ascii="Nunito" w:hAnsi="Nunito"/>
                <w:noProof/>
                <w:rPrChange w:id="556" w:author="Craig Parker" w:date="2024-08-05T19:17:00Z">
                  <w:rPr>
                    <w:rStyle w:val="Hyperlink"/>
                    <w:noProof/>
                  </w:rPr>
                </w:rPrChange>
              </w:rPr>
              <w:fldChar w:fldCharType="end"/>
            </w:r>
          </w:ins>
        </w:p>
        <w:p w14:paraId="563087E6" w14:textId="6D63E6FB" w:rsidR="00BC335B" w:rsidRPr="00A62CB7" w:rsidRDefault="00BC335B">
          <w:pPr>
            <w:pStyle w:val="TOC1"/>
            <w:tabs>
              <w:tab w:val="left" w:pos="720"/>
              <w:tab w:val="right" w:leader="dot" w:pos="9350"/>
            </w:tabs>
            <w:rPr>
              <w:ins w:id="557" w:author="Craig Parker" w:date="2024-08-05T19:15:00Z"/>
              <w:rFonts w:ascii="Nunito" w:eastAsiaTheme="minorEastAsia" w:hAnsi="Nunito" w:cstheme="minorBidi"/>
              <w:noProof/>
              <w:kern w:val="2"/>
              <w:sz w:val="24"/>
              <w:szCs w:val="24"/>
              <w:lang w:val="en-ZA" w:eastAsia="en-ZA"/>
              <w14:ligatures w14:val="standardContextual"/>
              <w:rPrChange w:id="558" w:author="Craig Parker" w:date="2024-08-05T19:17:00Z">
                <w:rPr>
                  <w:ins w:id="559"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560" w:author="Craig Parker" w:date="2024-08-05T19:15:00Z">
            <w:r w:rsidRPr="00A62CB7">
              <w:rPr>
                <w:rStyle w:val="Hyperlink"/>
                <w:rFonts w:ascii="Nunito" w:hAnsi="Nunito"/>
                <w:noProof/>
                <w:rPrChange w:id="561" w:author="Craig Parker" w:date="2024-08-05T19:17:00Z">
                  <w:rPr>
                    <w:rStyle w:val="Hyperlink"/>
                    <w:noProof/>
                  </w:rPr>
                </w:rPrChange>
              </w:rPr>
              <w:lastRenderedPageBreak/>
              <w:fldChar w:fldCharType="begin"/>
            </w:r>
            <w:r w:rsidRPr="00A62CB7">
              <w:rPr>
                <w:rStyle w:val="Hyperlink"/>
                <w:rFonts w:ascii="Nunito" w:hAnsi="Nunito"/>
                <w:noProof/>
                <w:rPrChange w:id="562" w:author="Craig Parker" w:date="2024-08-05T19:17:00Z">
                  <w:rPr>
                    <w:rStyle w:val="Hyperlink"/>
                    <w:noProof/>
                  </w:rPr>
                </w:rPrChange>
              </w:rPr>
              <w:instrText xml:space="preserve"> </w:instrText>
            </w:r>
            <w:r w:rsidRPr="00A62CB7">
              <w:rPr>
                <w:rFonts w:ascii="Nunito" w:hAnsi="Nunito"/>
                <w:noProof/>
                <w:rPrChange w:id="563" w:author="Craig Parker" w:date="2024-08-05T19:17:00Z">
                  <w:rPr>
                    <w:noProof/>
                  </w:rPr>
                </w:rPrChange>
              </w:rPr>
              <w:instrText>HYPERLINK \l "_Toc173777823"</w:instrText>
            </w:r>
            <w:r w:rsidRPr="00A62CB7">
              <w:rPr>
                <w:rStyle w:val="Hyperlink"/>
                <w:rFonts w:ascii="Nunito" w:hAnsi="Nunito"/>
                <w:noProof/>
                <w:rPrChange w:id="564"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565" w:author="Craig Parker" w:date="2024-08-05T19:17:00Z">
                  <w:rPr>
                    <w:rStyle w:val="Hyperlink"/>
                    <w:noProof/>
                  </w:rPr>
                </w:rPrChange>
              </w:rPr>
              <w:fldChar w:fldCharType="separate"/>
            </w:r>
            <w:r w:rsidRPr="00A62CB7">
              <w:rPr>
                <w:rStyle w:val="Hyperlink"/>
                <w:rFonts w:ascii="Nunito" w:hAnsi="Nunito"/>
                <w:noProof/>
                <w:rPrChange w:id="566" w:author="Craig Parker" w:date="2024-08-05T19:17:00Z">
                  <w:rPr>
                    <w:rStyle w:val="Hyperlink"/>
                    <w:noProof/>
                  </w:rPr>
                </w:rPrChange>
              </w:rPr>
              <w:t>17.</w:t>
            </w:r>
            <w:r w:rsidRPr="00A62CB7">
              <w:rPr>
                <w:rFonts w:ascii="Nunito" w:eastAsiaTheme="minorEastAsia" w:hAnsi="Nunito" w:cstheme="minorBidi"/>
                <w:noProof/>
                <w:kern w:val="2"/>
                <w:sz w:val="24"/>
                <w:szCs w:val="24"/>
                <w:lang w:val="en-ZA" w:eastAsia="en-ZA"/>
                <w14:ligatures w14:val="standardContextual"/>
                <w:rPrChange w:id="567"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568" w:author="Craig Parker" w:date="2024-08-05T19:17:00Z">
                  <w:rPr>
                    <w:rStyle w:val="Hyperlink"/>
                    <w:noProof/>
                  </w:rPr>
                </w:rPrChange>
              </w:rPr>
              <w:t>Governance of data sharing</w:t>
            </w:r>
            <w:r w:rsidRPr="00A62CB7">
              <w:rPr>
                <w:rFonts w:ascii="Nunito" w:hAnsi="Nunito"/>
                <w:noProof/>
                <w:webHidden/>
                <w:rPrChange w:id="569" w:author="Craig Parker" w:date="2024-08-05T19:17:00Z">
                  <w:rPr>
                    <w:noProof/>
                    <w:webHidden/>
                  </w:rPr>
                </w:rPrChange>
              </w:rPr>
              <w:tab/>
            </w:r>
            <w:r w:rsidRPr="00A62CB7">
              <w:rPr>
                <w:rFonts w:ascii="Nunito" w:hAnsi="Nunito"/>
                <w:noProof/>
                <w:webHidden/>
                <w:rPrChange w:id="570" w:author="Craig Parker" w:date="2024-08-05T19:17:00Z">
                  <w:rPr>
                    <w:noProof/>
                    <w:webHidden/>
                  </w:rPr>
                </w:rPrChange>
              </w:rPr>
              <w:fldChar w:fldCharType="begin"/>
            </w:r>
            <w:r w:rsidRPr="00A62CB7">
              <w:rPr>
                <w:rFonts w:ascii="Nunito" w:hAnsi="Nunito"/>
                <w:noProof/>
                <w:webHidden/>
                <w:rPrChange w:id="571" w:author="Craig Parker" w:date="2024-08-05T19:17:00Z">
                  <w:rPr>
                    <w:noProof/>
                    <w:webHidden/>
                  </w:rPr>
                </w:rPrChange>
              </w:rPr>
              <w:instrText xml:space="preserve"> PAGEREF _Toc173777823 \h </w:instrText>
            </w:r>
          </w:ins>
          <w:r w:rsidRPr="00A62CB7">
            <w:rPr>
              <w:rFonts w:ascii="Nunito" w:hAnsi="Nunito"/>
              <w:noProof/>
              <w:webHidden/>
            </w:rPr>
          </w:r>
          <w:r w:rsidRPr="00A62CB7">
            <w:rPr>
              <w:rFonts w:ascii="Nunito" w:hAnsi="Nunito"/>
              <w:noProof/>
              <w:webHidden/>
              <w:rPrChange w:id="572" w:author="Craig Parker" w:date="2024-08-05T19:17:00Z">
                <w:rPr>
                  <w:noProof/>
                  <w:webHidden/>
                </w:rPr>
              </w:rPrChange>
            </w:rPr>
            <w:fldChar w:fldCharType="separate"/>
          </w:r>
          <w:ins w:id="573" w:author="Craig Parker" w:date="2024-08-05T19:15:00Z">
            <w:r w:rsidRPr="00A62CB7">
              <w:rPr>
                <w:rFonts w:ascii="Nunito" w:hAnsi="Nunito"/>
                <w:noProof/>
                <w:webHidden/>
                <w:rPrChange w:id="574" w:author="Craig Parker" w:date="2024-08-05T19:17:00Z">
                  <w:rPr>
                    <w:noProof/>
                    <w:webHidden/>
                  </w:rPr>
                </w:rPrChange>
              </w:rPr>
              <w:t>26</w:t>
            </w:r>
            <w:r w:rsidRPr="00A62CB7">
              <w:rPr>
                <w:rFonts w:ascii="Nunito" w:hAnsi="Nunito"/>
                <w:noProof/>
                <w:webHidden/>
                <w:rPrChange w:id="575" w:author="Craig Parker" w:date="2024-08-05T19:17:00Z">
                  <w:rPr>
                    <w:noProof/>
                    <w:webHidden/>
                  </w:rPr>
                </w:rPrChange>
              </w:rPr>
              <w:fldChar w:fldCharType="end"/>
            </w:r>
            <w:r w:rsidRPr="00A62CB7">
              <w:rPr>
                <w:rStyle w:val="Hyperlink"/>
                <w:rFonts w:ascii="Nunito" w:hAnsi="Nunito"/>
                <w:noProof/>
                <w:rPrChange w:id="576" w:author="Craig Parker" w:date="2024-08-05T19:17:00Z">
                  <w:rPr>
                    <w:rStyle w:val="Hyperlink"/>
                    <w:noProof/>
                  </w:rPr>
                </w:rPrChange>
              </w:rPr>
              <w:fldChar w:fldCharType="end"/>
            </w:r>
          </w:ins>
        </w:p>
        <w:p w14:paraId="1EDA5B1F" w14:textId="7A842BCE" w:rsidR="00BC335B" w:rsidRPr="00A62CB7" w:rsidRDefault="00BC335B">
          <w:pPr>
            <w:pStyle w:val="TOC1"/>
            <w:tabs>
              <w:tab w:val="left" w:pos="720"/>
              <w:tab w:val="right" w:leader="dot" w:pos="9350"/>
            </w:tabs>
            <w:rPr>
              <w:ins w:id="577" w:author="Craig Parker" w:date="2024-08-05T19:15:00Z"/>
              <w:rFonts w:ascii="Nunito" w:eastAsiaTheme="minorEastAsia" w:hAnsi="Nunito" w:cstheme="minorBidi"/>
              <w:noProof/>
              <w:kern w:val="2"/>
              <w:sz w:val="24"/>
              <w:szCs w:val="24"/>
              <w:lang w:val="en-ZA" w:eastAsia="en-ZA"/>
              <w14:ligatures w14:val="standardContextual"/>
              <w:rPrChange w:id="578" w:author="Craig Parker" w:date="2024-08-05T19:17:00Z">
                <w:rPr>
                  <w:ins w:id="579"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580" w:author="Craig Parker" w:date="2024-08-05T19:15:00Z">
            <w:r w:rsidRPr="00A62CB7">
              <w:rPr>
                <w:rStyle w:val="Hyperlink"/>
                <w:rFonts w:ascii="Nunito" w:hAnsi="Nunito"/>
                <w:noProof/>
                <w:rPrChange w:id="581" w:author="Craig Parker" w:date="2024-08-05T19:17:00Z">
                  <w:rPr>
                    <w:rStyle w:val="Hyperlink"/>
                    <w:noProof/>
                  </w:rPr>
                </w:rPrChange>
              </w:rPr>
              <w:fldChar w:fldCharType="begin"/>
            </w:r>
            <w:r w:rsidRPr="00A62CB7">
              <w:rPr>
                <w:rStyle w:val="Hyperlink"/>
                <w:rFonts w:ascii="Nunito" w:hAnsi="Nunito"/>
                <w:noProof/>
                <w:rPrChange w:id="582" w:author="Craig Parker" w:date="2024-08-05T19:17:00Z">
                  <w:rPr>
                    <w:rStyle w:val="Hyperlink"/>
                    <w:noProof/>
                  </w:rPr>
                </w:rPrChange>
              </w:rPr>
              <w:instrText xml:space="preserve"> </w:instrText>
            </w:r>
            <w:r w:rsidRPr="00A62CB7">
              <w:rPr>
                <w:rFonts w:ascii="Nunito" w:hAnsi="Nunito"/>
                <w:noProof/>
                <w:rPrChange w:id="583" w:author="Craig Parker" w:date="2024-08-05T19:17:00Z">
                  <w:rPr>
                    <w:noProof/>
                  </w:rPr>
                </w:rPrChange>
              </w:rPr>
              <w:instrText>HYPERLINK \l "_Toc173777824"</w:instrText>
            </w:r>
            <w:r w:rsidRPr="00A62CB7">
              <w:rPr>
                <w:rStyle w:val="Hyperlink"/>
                <w:rFonts w:ascii="Nunito" w:hAnsi="Nunito"/>
                <w:noProof/>
                <w:rPrChange w:id="584"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585" w:author="Craig Parker" w:date="2024-08-05T19:17:00Z">
                  <w:rPr>
                    <w:rStyle w:val="Hyperlink"/>
                    <w:noProof/>
                  </w:rPr>
                </w:rPrChange>
              </w:rPr>
              <w:fldChar w:fldCharType="separate"/>
            </w:r>
            <w:r w:rsidRPr="00A62CB7">
              <w:rPr>
                <w:rStyle w:val="Hyperlink"/>
                <w:rFonts w:ascii="Nunito" w:eastAsia="Nunito" w:hAnsi="Nunito" w:cs="Nunito"/>
                <w:noProof/>
              </w:rPr>
              <w:t>18.</w:t>
            </w:r>
            <w:r w:rsidRPr="00A62CB7">
              <w:rPr>
                <w:rFonts w:ascii="Nunito" w:eastAsiaTheme="minorEastAsia" w:hAnsi="Nunito" w:cstheme="minorBidi"/>
                <w:noProof/>
                <w:kern w:val="2"/>
                <w:sz w:val="24"/>
                <w:szCs w:val="24"/>
                <w:lang w:val="en-ZA" w:eastAsia="en-ZA"/>
                <w14:ligatures w14:val="standardContextual"/>
                <w:rPrChange w:id="586"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587" w:author="Craig Parker" w:date="2024-08-05T19:17:00Z">
                  <w:rPr>
                    <w:rStyle w:val="Hyperlink"/>
                    <w:noProof/>
                  </w:rPr>
                </w:rPrChange>
              </w:rPr>
              <w:t>Data Access Committee</w:t>
            </w:r>
            <w:r w:rsidRPr="00A62CB7">
              <w:rPr>
                <w:rFonts w:ascii="Nunito" w:hAnsi="Nunito"/>
                <w:noProof/>
                <w:webHidden/>
                <w:rPrChange w:id="588" w:author="Craig Parker" w:date="2024-08-05T19:17:00Z">
                  <w:rPr>
                    <w:noProof/>
                    <w:webHidden/>
                  </w:rPr>
                </w:rPrChange>
              </w:rPr>
              <w:tab/>
            </w:r>
            <w:r w:rsidRPr="00A62CB7">
              <w:rPr>
                <w:rFonts w:ascii="Nunito" w:hAnsi="Nunito"/>
                <w:noProof/>
                <w:webHidden/>
                <w:rPrChange w:id="589" w:author="Craig Parker" w:date="2024-08-05T19:17:00Z">
                  <w:rPr>
                    <w:noProof/>
                    <w:webHidden/>
                  </w:rPr>
                </w:rPrChange>
              </w:rPr>
              <w:fldChar w:fldCharType="begin"/>
            </w:r>
            <w:r w:rsidRPr="00A62CB7">
              <w:rPr>
                <w:rFonts w:ascii="Nunito" w:hAnsi="Nunito"/>
                <w:noProof/>
                <w:webHidden/>
                <w:rPrChange w:id="590" w:author="Craig Parker" w:date="2024-08-05T19:17:00Z">
                  <w:rPr>
                    <w:noProof/>
                    <w:webHidden/>
                  </w:rPr>
                </w:rPrChange>
              </w:rPr>
              <w:instrText xml:space="preserve"> PAGEREF _Toc173777824 \h </w:instrText>
            </w:r>
          </w:ins>
          <w:r w:rsidRPr="00A62CB7">
            <w:rPr>
              <w:rFonts w:ascii="Nunito" w:hAnsi="Nunito"/>
              <w:noProof/>
              <w:webHidden/>
            </w:rPr>
          </w:r>
          <w:r w:rsidRPr="00A62CB7">
            <w:rPr>
              <w:rFonts w:ascii="Nunito" w:hAnsi="Nunito"/>
              <w:noProof/>
              <w:webHidden/>
              <w:rPrChange w:id="591" w:author="Craig Parker" w:date="2024-08-05T19:17:00Z">
                <w:rPr>
                  <w:noProof/>
                  <w:webHidden/>
                </w:rPr>
              </w:rPrChange>
            </w:rPr>
            <w:fldChar w:fldCharType="separate"/>
          </w:r>
          <w:ins w:id="592" w:author="Craig Parker" w:date="2024-08-05T19:15:00Z">
            <w:r w:rsidRPr="00A62CB7">
              <w:rPr>
                <w:rFonts w:ascii="Nunito" w:hAnsi="Nunito"/>
                <w:noProof/>
                <w:webHidden/>
                <w:rPrChange w:id="593" w:author="Craig Parker" w:date="2024-08-05T19:17:00Z">
                  <w:rPr>
                    <w:noProof/>
                    <w:webHidden/>
                  </w:rPr>
                </w:rPrChange>
              </w:rPr>
              <w:t>26</w:t>
            </w:r>
            <w:r w:rsidRPr="00A62CB7">
              <w:rPr>
                <w:rFonts w:ascii="Nunito" w:hAnsi="Nunito"/>
                <w:noProof/>
                <w:webHidden/>
                <w:rPrChange w:id="594" w:author="Craig Parker" w:date="2024-08-05T19:17:00Z">
                  <w:rPr>
                    <w:noProof/>
                    <w:webHidden/>
                  </w:rPr>
                </w:rPrChange>
              </w:rPr>
              <w:fldChar w:fldCharType="end"/>
            </w:r>
            <w:r w:rsidRPr="00A62CB7">
              <w:rPr>
                <w:rStyle w:val="Hyperlink"/>
                <w:rFonts w:ascii="Nunito" w:hAnsi="Nunito"/>
                <w:noProof/>
                <w:rPrChange w:id="595" w:author="Craig Parker" w:date="2024-08-05T19:17:00Z">
                  <w:rPr>
                    <w:rStyle w:val="Hyperlink"/>
                    <w:noProof/>
                  </w:rPr>
                </w:rPrChange>
              </w:rPr>
              <w:fldChar w:fldCharType="end"/>
            </w:r>
          </w:ins>
        </w:p>
        <w:p w14:paraId="39E68290" w14:textId="7D7E3448" w:rsidR="00BC335B" w:rsidRPr="00A62CB7" w:rsidRDefault="00BC335B">
          <w:pPr>
            <w:pStyle w:val="TOC1"/>
            <w:tabs>
              <w:tab w:val="left" w:pos="720"/>
              <w:tab w:val="right" w:leader="dot" w:pos="9350"/>
            </w:tabs>
            <w:rPr>
              <w:ins w:id="596" w:author="Craig Parker" w:date="2024-08-05T19:15:00Z"/>
              <w:rFonts w:ascii="Nunito" w:eastAsiaTheme="minorEastAsia" w:hAnsi="Nunito" w:cstheme="minorBidi"/>
              <w:noProof/>
              <w:kern w:val="2"/>
              <w:sz w:val="24"/>
              <w:szCs w:val="24"/>
              <w:lang w:val="en-ZA" w:eastAsia="en-ZA"/>
              <w14:ligatures w14:val="standardContextual"/>
              <w:rPrChange w:id="597" w:author="Craig Parker" w:date="2024-08-05T19:17:00Z">
                <w:rPr>
                  <w:ins w:id="598"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599" w:author="Craig Parker" w:date="2024-08-05T19:15:00Z">
            <w:r w:rsidRPr="00A62CB7">
              <w:rPr>
                <w:rStyle w:val="Hyperlink"/>
                <w:rFonts w:ascii="Nunito" w:hAnsi="Nunito"/>
                <w:noProof/>
                <w:rPrChange w:id="600" w:author="Craig Parker" w:date="2024-08-05T19:17:00Z">
                  <w:rPr>
                    <w:rStyle w:val="Hyperlink"/>
                    <w:noProof/>
                  </w:rPr>
                </w:rPrChange>
              </w:rPr>
              <w:fldChar w:fldCharType="begin"/>
            </w:r>
            <w:r w:rsidRPr="00A62CB7">
              <w:rPr>
                <w:rStyle w:val="Hyperlink"/>
                <w:rFonts w:ascii="Nunito" w:hAnsi="Nunito"/>
                <w:noProof/>
                <w:rPrChange w:id="601" w:author="Craig Parker" w:date="2024-08-05T19:17:00Z">
                  <w:rPr>
                    <w:rStyle w:val="Hyperlink"/>
                    <w:noProof/>
                  </w:rPr>
                </w:rPrChange>
              </w:rPr>
              <w:instrText xml:space="preserve"> </w:instrText>
            </w:r>
            <w:r w:rsidRPr="00A62CB7">
              <w:rPr>
                <w:rFonts w:ascii="Nunito" w:hAnsi="Nunito"/>
                <w:noProof/>
                <w:rPrChange w:id="602" w:author="Craig Parker" w:date="2024-08-05T19:17:00Z">
                  <w:rPr>
                    <w:noProof/>
                  </w:rPr>
                </w:rPrChange>
              </w:rPr>
              <w:instrText>HYPERLINK \l "_Toc173777825"</w:instrText>
            </w:r>
            <w:r w:rsidRPr="00A62CB7">
              <w:rPr>
                <w:rStyle w:val="Hyperlink"/>
                <w:rFonts w:ascii="Nunito" w:hAnsi="Nunito"/>
                <w:noProof/>
                <w:rPrChange w:id="603"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604" w:author="Craig Parker" w:date="2024-08-05T19:17:00Z">
                  <w:rPr>
                    <w:rStyle w:val="Hyperlink"/>
                    <w:noProof/>
                  </w:rPr>
                </w:rPrChange>
              </w:rPr>
              <w:fldChar w:fldCharType="separate"/>
            </w:r>
            <w:r w:rsidRPr="00A62CB7">
              <w:rPr>
                <w:rStyle w:val="Hyperlink"/>
                <w:rFonts w:ascii="Nunito" w:hAnsi="Nunito"/>
                <w:noProof/>
                <w:rPrChange w:id="605" w:author="Craig Parker" w:date="2024-08-05T19:17:00Z">
                  <w:rPr>
                    <w:rStyle w:val="Hyperlink"/>
                    <w:noProof/>
                  </w:rPr>
                </w:rPrChange>
              </w:rPr>
              <w:t>19.</w:t>
            </w:r>
            <w:r w:rsidRPr="00A62CB7">
              <w:rPr>
                <w:rFonts w:ascii="Nunito" w:eastAsiaTheme="minorEastAsia" w:hAnsi="Nunito" w:cstheme="minorBidi"/>
                <w:noProof/>
                <w:kern w:val="2"/>
                <w:sz w:val="24"/>
                <w:szCs w:val="24"/>
                <w:lang w:val="en-ZA" w:eastAsia="en-ZA"/>
                <w14:ligatures w14:val="standardContextual"/>
                <w:rPrChange w:id="606"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607" w:author="Craig Parker" w:date="2024-08-05T19:17:00Z">
                  <w:rPr>
                    <w:rStyle w:val="Hyperlink"/>
                    <w:noProof/>
                  </w:rPr>
                </w:rPrChange>
              </w:rPr>
              <w:t>Data Retention</w:t>
            </w:r>
            <w:r w:rsidRPr="00A62CB7">
              <w:rPr>
                <w:rFonts w:ascii="Nunito" w:hAnsi="Nunito"/>
                <w:noProof/>
                <w:webHidden/>
                <w:rPrChange w:id="608" w:author="Craig Parker" w:date="2024-08-05T19:17:00Z">
                  <w:rPr>
                    <w:noProof/>
                    <w:webHidden/>
                  </w:rPr>
                </w:rPrChange>
              </w:rPr>
              <w:tab/>
            </w:r>
            <w:r w:rsidRPr="00A62CB7">
              <w:rPr>
                <w:rFonts w:ascii="Nunito" w:hAnsi="Nunito"/>
                <w:noProof/>
                <w:webHidden/>
                <w:rPrChange w:id="609" w:author="Craig Parker" w:date="2024-08-05T19:17:00Z">
                  <w:rPr>
                    <w:noProof/>
                    <w:webHidden/>
                  </w:rPr>
                </w:rPrChange>
              </w:rPr>
              <w:fldChar w:fldCharType="begin"/>
            </w:r>
            <w:r w:rsidRPr="00A62CB7">
              <w:rPr>
                <w:rFonts w:ascii="Nunito" w:hAnsi="Nunito"/>
                <w:noProof/>
                <w:webHidden/>
                <w:rPrChange w:id="610" w:author="Craig Parker" w:date="2024-08-05T19:17:00Z">
                  <w:rPr>
                    <w:noProof/>
                    <w:webHidden/>
                  </w:rPr>
                </w:rPrChange>
              </w:rPr>
              <w:instrText xml:space="preserve"> PAGEREF _Toc173777825 \h </w:instrText>
            </w:r>
          </w:ins>
          <w:r w:rsidRPr="00A62CB7">
            <w:rPr>
              <w:rFonts w:ascii="Nunito" w:hAnsi="Nunito"/>
              <w:noProof/>
              <w:webHidden/>
            </w:rPr>
          </w:r>
          <w:r w:rsidRPr="00A62CB7">
            <w:rPr>
              <w:rFonts w:ascii="Nunito" w:hAnsi="Nunito"/>
              <w:noProof/>
              <w:webHidden/>
              <w:rPrChange w:id="611" w:author="Craig Parker" w:date="2024-08-05T19:17:00Z">
                <w:rPr>
                  <w:noProof/>
                  <w:webHidden/>
                </w:rPr>
              </w:rPrChange>
            </w:rPr>
            <w:fldChar w:fldCharType="separate"/>
          </w:r>
          <w:ins w:id="612" w:author="Craig Parker" w:date="2024-08-05T19:15:00Z">
            <w:r w:rsidRPr="00A62CB7">
              <w:rPr>
                <w:rFonts w:ascii="Nunito" w:hAnsi="Nunito"/>
                <w:noProof/>
                <w:webHidden/>
                <w:rPrChange w:id="613" w:author="Craig Parker" w:date="2024-08-05T19:17:00Z">
                  <w:rPr>
                    <w:noProof/>
                    <w:webHidden/>
                  </w:rPr>
                </w:rPrChange>
              </w:rPr>
              <w:t>28</w:t>
            </w:r>
            <w:r w:rsidRPr="00A62CB7">
              <w:rPr>
                <w:rFonts w:ascii="Nunito" w:hAnsi="Nunito"/>
                <w:noProof/>
                <w:webHidden/>
                <w:rPrChange w:id="614" w:author="Craig Parker" w:date="2024-08-05T19:17:00Z">
                  <w:rPr>
                    <w:noProof/>
                    <w:webHidden/>
                  </w:rPr>
                </w:rPrChange>
              </w:rPr>
              <w:fldChar w:fldCharType="end"/>
            </w:r>
            <w:r w:rsidRPr="00A62CB7">
              <w:rPr>
                <w:rStyle w:val="Hyperlink"/>
                <w:rFonts w:ascii="Nunito" w:hAnsi="Nunito"/>
                <w:noProof/>
                <w:rPrChange w:id="615" w:author="Craig Parker" w:date="2024-08-05T19:17:00Z">
                  <w:rPr>
                    <w:rStyle w:val="Hyperlink"/>
                    <w:noProof/>
                  </w:rPr>
                </w:rPrChange>
              </w:rPr>
              <w:fldChar w:fldCharType="end"/>
            </w:r>
          </w:ins>
        </w:p>
        <w:p w14:paraId="5B2BA108" w14:textId="15689078" w:rsidR="00BC335B" w:rsidRPr="00A62CB7" w:rsidRDefault="00BC335B">
          <w:pPr>
            <w:pStyle w:val="TOC1"/>
            <w:tabs>
              <w:tab w:val="left" w:pos="720"/>
              <w:tab w:val="right" w:leader="dot" w:pos="9350"/>
            </w:tabs>
            <w:rPr>
              <w:ins w:id="616" w:author="Craig Parker" w:date="2024-08-05T19:15:00Z"/>
              <w:rFonts w:ascii="Nunito" w:eastAsiaTheme="minorEastAsia" w:hAnsi="Nunito" w:cstheme="minorBidi"/>
              <w:noProof/>
              <w:kern w:val="2"/>
              <w:sz w:val="24"/>
              <w:szCs w:val="24"/>
              <w:lang w:val="en-ZA" w:eastAsia="en-ZA"/>
              <w14:ligatures w14:val="standardContextual"/>
              <w:rPrChange w:id="617" w:author="Craig Parker" w:date="2024-08-05T19:17:00Z">
                <w:rPr>
                  <w:ins w:id="618"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619" w:author="Craig Parker" w:date="2024-08-05T19:15:00Z">
            <w:r w:rsidRPr="00A62CB7">
              <w:rPr>
                <w:rStyle w:val="Hyperlink"/>
                <w:rFonts w:ascii="Nunito" w:hAnsi="Nunito"/>
                <w:noProof/>
                <w:rPrChange w:id="620" w:author="Craig Parker" w:date="2024-08-05T19:17:00Z">
                  <w:rPr>
                    <w:rStyle w:val="Hyperlink"/>
                    <w:noProof/>
                  </w:rPr>
                </w:rPrChange>
              </w:rPr>
              <w:fldChar w:fldCharType="begin"/>
            </w:r>
            <w:r w:rsidRPr="00A62CB7">
              <w:rPr>
                <w:rStyle w:val="Hyperlink"/>
                <w:rFonts w:ascii="Nunito" w:hAnsi="Nunito"/>
                <w:noProof/>
                <w:rPrChange w:id="621" w:author="Craig Parker" w:date="2024-08-05T19:17:00Z">
                  <w:rPr>
                    <w:rStyle w:val="Hyperlink"/>
                    <w:noProof/>
                  </w:rPr>
                </w:rPrChange>
              </w:rPr>
              <w:instrText xml:space="preserve"> </w:instrText>
            </w:r>
            <w:r w:rsidRPr="00A62CB7">
              <w:rPr>
                <w:rFonts w:ascii="Nunito" w:hAnsi="Nunito"/>
                <w:noProof/>
                <w:rPrChange w:id="622" w:author="Craig Parker" w:date="2024-08-05T19:17:00Z">
                  <w:rPr>
                    <w:noProof/>
                  </w:rPr>
                </w:rPrChange>
              </w:rPr>
              <w:instrText>HYPERLINK \l "_Toc173777826"</w:instrText>
            </w:r>
            <w:r w:rsidRPr="00A62CB7">
              <w:rPr>
                <w:rStyle w:val="Hyperlink"/>
                <w:rFonts w:ascii="Nunito" w:hAnsi="Nunito"/>
                <w:noProof/>
                <w:rPrChange w:id="623"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624" w:author="Craig Parker" w:date="2024-08-05T19:17:00Z">
                  <w:rPr>
                    <w:rStyle w:val="Hyperlink"/>
                    <w:noProof/>
                  </w:rPr>
                </w:rPrChange>
              </w:rPr>
              <w:fldChar w:fldCharType="separate"/>
            </w:r>
            <w:r w:rsidRPr="00A62CB7">
              <w:rPr>
                <w:rStyle w:val="Hyperlink"/>
                <w:rFonts w:ascii="Nunito" w:hAnsi="Nunito"/>
                <w:noProof/>
                <w:rPrChange w:id="625" w:author="Craig Parker" w:date="2024-08-05T19:17:00Z">
                  <w:rPr>
                    <w:rStyle w:val="Hyperlink"/>
                    <w:noProof/>
                  </w:rPr>
                </w:rPrChange>
              </w:rPr>
              <w:t>20.</w:t>
            </w:r>
            <w:r w:rsidRPr="00A62CB7">
              <w:rPr>
                <w:rFonts w:ascii="Nunito" w:eastAsiaTheme="minorEastAsia" w:hAnsi="Nunito" w:cstheme="minorBidi"/>
                <w:noProof/>
                <w:kern w:val="2"/>
                <w:sz w:val="24"/>
                <w:szCs w:val="24"/>
                <w:lang w:val="en-ZA" w:eastAsia="en-ZA"/>
                <w14:ligatures w14:val="standardContextual"/>
                <w:rPrChange w:id="626"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627" w:author="Craig Parker" w:date="2024-08-05T19:17:00Z">
                  <w:rPr>
                    <w:rStyle w:val="Hyperlink"/>
                    <w:noProof/>
                  </w:rPr>
                </w:rPrChange>
              </w:rPr>
              <w:t>Roles and Responsibilities</w:t>
            </w:r>
            <w:r w:rsidRPr="00A62CB7">
              <w:rPr>
                <w:rFonts w:ascii="Nunito" w:hAnsi="Nunito"/>
                <w:noProof/>
                <w:webHidden/>
                <w:rPrChange w:id="628" w:author="Craig Parker" w:date="2024-08-05T19:17:00Z">
                  <w:rPr>
                    <w:noProof/>
                    <w:webHidden/>
                  </w:rPr>
                </w:rPrChange>
              </w:rPr>
              <w:tab/>
            </w:r>
            <w:r w:rsidRPr="00A62CB7">
              <w:rPr>
                <w:rFonts w:ascii="Nunito" w:hAnsi="Nunito"/>
                <w:noProof/>
                <w:webHidden/>
                <w:rPrChange w:id="629" w:author="Craig Parker" w:date="2024-08-05T19:17:00Z">
                  <w:rPr>
                    <w:noProof/>
                    <w:webHidden/>
                  </w:rPr>
                </w:rPrChange>
              </w:rPr>
              <w:fldChar w:fldCharType="begin"/>
            </w:r>
            <w:r w:rsidRPr="00A62CB7">
              <w:rPr>
                <w:rFonts w:ascii="Nunito" w:hAnsi="Nunito"/>
                <w:noProof/>
                <w:webHidden/>
                <w:rPrChange w:id="630" w:author="Craig Parker" w:date="2024-08-05T19:17:00Z">
                  <w:rPr>
                    <w:noProof/>
                    <w:webHidden/>
                  </w:rPr>
                </w:rPrChange>
              </w:rPr>
              <w:instrText xml:space="preserve"> PAGEREF _Toc173777826 \h </w:instrText>
            </w:r>
          </w:ins>
          <w:r w:rsidRPr="00A62CB7">
            <w:rPr>
              <w:rFonts w:ascii="Nunito" w:hAnsi="Nunito"/>
              <w:noProof/>
              <w:webHidden/>
            </w:rPr>
          </w:r>
          <w:r w:rsidRPr="00A62CB7">
            <w:rPr>
              <w:rFonts w:ascii="Nunito" w:hAnsi="Nunito"/>
              <w:noProof/>
              <w:webHidden/>
              <w:rPrChange w:id="631" w:author="Craig Parker" w:date="2024-08-05T19:17:00Z">
                <w:rPr>
                  <w:noProof/>
                  <w:webHidden/>
                </w:rPr>
              </w:rPrChange>
            </w:rPr>
            <w:fldChar w:fldCharType="separate"/>
          </w:r>
          <w:ins w:id="632" w:author="Craig Parker" w:date="2024-08-05T19:15:00Z">
            <w:r w:rsidRPr="00A62CB7">
              <w:rPr>
                <w:rFonts w:ascii="Nunito" w:hAnsi="Nunito"/>
                <w:noProof/>
                <w:webHidden/>
                <w:rPrChange w:id="633" w:author="Craig Parker" w:date="2024-08-05T19:17:00Z">
                  <w:rPr>
                    <w:noProof/>
                    <w:webHidden/>
                  </w:rPr>
                </w:rPrChange>
              </w:rPr>
              <w:t>28</w:t>
            </w:r>
            <w:r w:rsidRPr="00A62CB7">
              <w:rPr>
                <w:rFonts w:ascii="Nunito" w:hAnsi="Nunito"/>
                <w:noProof/>
                <w:webHidden/>
                <w:rPrChange w:id="634" w:author="Craig Parker" w:date="2024-08-05T19:17:00Z">
                  <w:rPr>
                    <w:noProof/>
                    <w:webHidden/>
                  </w:rPr>
                </w:rPrChange>
              </w:rPr>
              <w:fldChar w:fldCharType="end"/>
            </w:r>
            <w:r w:rsidRPr="00A62CB7">
              <w:rPr>
                <w:rStyle w:val="Hyperlink"/>
                <w:rFonts w:ascii="Nunito" w:hAnsi="Nunito"/>
                <w:noProof/>
                <w:rPrChange w:id="635" w:author="Craig Parker" w:date="2024-08-05T19:17:00Z">
                  <w:rPr>
                    <w:rStyle w:val="Hyperlink"/>
                    <w:noProof/>
                  </w:rPr>
                </w:rPrChange>
              </w:rPr>
              <w:fldChar w:fldCharType="end"/>
            </w:r>
          </w:ins>
        </w:p>
        <w:p w14:paraId="33CD9E20" w14:textId="2D34EFBC" w:rsidR="00BC335B" w:rsidRPr="00A62CB7" w:rsidRDefault="00BC335B">
          <w:pPr>
            <w:pStyle w:val="TOC1"/>
            <w:tabs>
              <w:tab w:val="left" w:pos="720"/>
              <w:tab w:val="right" w:leader="dot" w:pos="9350"/>
            </w:tabs>
            <w:rPr>
              <w:ins w:id="636" w:author="Craig Parker" w:date="2024-08-05T19:15:00Z"/>
              <w:rFonts w:ascii="Nunito" w:eastAsiaTheme="minorEastAsia" w:hAnsi="Nunito" w:cstheme="minorBidi"/>
              <w:noProof/>
              <w:kern w:val="2"/>
              <w:sz w:val="24"/>
              <w:szCs w:val="24"/>
              <w:lang w:val="en-ZA" w:eastAsia="en-ZA"/>
              <w14:ligatures w14:val="standardContextual"/>
              <w:rPrChange w:id="637" w:author="Craig Parker" w:date="2024-08-05T19:17:00Z">
                <w:rPr>
                  <w:ins w:id="638"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639" w:author="Craig Parker" w:date="2024-08-05T19:15:00Z">
            <w:r w:rsidRPr="00A62CB7">
              <w:rPr>
                <w:rStyle w:val="Hyperlink"/>
                <w:rFonts w:ascii="Nunito" w:hAnsi="Nunito"/>
                <w:noProof/>
                <w:rPrChange w:id="640" w:author="Craig Parker" w:date="2024-08-05T19:17:00Z">
                  <w:rPr>
                    <w:rStyle w:val="Hyperlink"/>
                    <w:noProof/>
                  </w:rPr>
                </w:rPrChange>
              </w:rPr>
              <w:fldChar w:fldCharType="begin"/>
            </w:r>
            <w:r w:rsidRPr="00A62CB7">
              <w:rPr>
                <w:rStyle w:val="Hyperlink"/>
                <w:rFonts w:ascii="Nunito" w:hAnsi="Nunito"/>
                <w:noProof/>
                <w:rPrChange w:id="641" w:author="Craig Parker" w:date="2024-08-05T19:17:00Z">
                  <w:rPr>
                    <w:rStyle w:val="Hyperlink"/>
                    <w:noProof/>
                  </w:rPr>
                </w:rPrChange>
              </w:rPr>
              <w:instrText xml:space="preserve"> </w:instrText>
            </w:r>
            <w:r w:rsidRPr="00A62CB7">
              <w:rPr>
                <w:rFonts w:ascii="Nunito" w:hAnsi="Nunito"/>
                <w:noProof/>
                <w:rPrChange w:id="642" w:author="Craig Parker" w:date="2024-08-05T19:17:00Z">
                  <w:rPr>
                    <w:noProof/>
                  </w:rPr>
                </w:rPrChange>
              </w:rPr>
              <w:instrText>HYPERLINK \l "_Toc173777827"</w:instrText>
            </w:r>
            <w:r w:rsidRPr="00A62CB7">
              <w:rPr>
                <w:rStyle w:val="Hyperlink"/>
                <w:rFonts w:ascii="Nunito" w:hAnsi="Nunito"/>
                <w:noProof/>
                <w:rPrChange w:id="643"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644" w:author="Craig Parker" w:date="2024-08-05T19:17:00Z">
                  <w:rPr>
                    <w:rStyle w:val="Hyperlink"/>
                    <w:noProof/>
                  </w:rPr>
                </w:rPrChange>
              </w:rPr>
              <w:fldChar w:fldCharType="separate"/>
            </w:r>
            <w:r w:rsidRPr="00A62CB7">
              <w:rPr>
                <w:rStyle w:val="Hyperlink"/>
                <w:rFonts w:ascii="Nunito" w:hAnsi="Nunito"/>
                <w:noProof/>
              </w:rPr>
              <w:t>21.</w:t>
            </w:r>
            <w:r w:rsidRPr="00A62CB7">
              <w:rPr>
                <w:rFonts w:ascii="Nunito" w:eastAsiaTheme="minorEastAsia" w:hAnsi="Nunito" w:cstheme="minorBidi"/>
                <w:noProof/>
                <w:kern w:val="2"/>
                <w:sz w:val="24"/>
                <w:szCs w:val="24"/>
                <w:lang w:val="en-ZA" w:eastAsia="en-ZA"/>
                <w14:ligatures w14:val="standardContextual"/>
                <w:rPrChange w:id="645"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
              <w:t>Assessment and revision</w:t>
            </w:r>
            <w:r w:rsidRPr="00A62CB7">
              <w:rPr>
                <w:rFonts w:ascii="Nunito" w:hAnsi="Nunito"/>
                <w:noProof/>
                <w:webHidden/>
                <w:rPrChange w:id="646" w:author="Craig Parker" w:date="2024-08-05T19:17:00Z">
                  <w:rPr>
                    <w:noProof/>
                    <w:webHidden/>
                  </w:rPr>
                </w:rPrChange>
              </w:rPr>
              <w:tab/>
            </w:r>
            <w:r w:rsidRPr="00A62CB7">
              <w:rPr>
                <w:rFonts w:ascii="Nunito" w:hAnsi="Nunito"/>
                <w:noProof/>
                <w:webHidden/>
                <w:rPrChange w:id="647" w:author="Craig Parker" w:date="2024-08-05T19:17:00Z">
                  <w:rPr>
                    <w:noProof/>
                    <w:webHidden/>
                  </w:rPr>
                </w:rPrChange>
              </w:rPr>
              <w:fldChar w:fldCharType="begin"/>
            </w:r>
            <w:r w:rsidRPr="00A62CB7">
              <w:rPr>
                <w:rFonts w:ascii="Nunito" w:hAnsi="Nunito"/>
                <w:noProof/>
                <w:webHidden/>
                <w:rPrChange w:id="648" w:author="Craig Parker" w:date="2024-08-05T19:17:00Z">
                  <w:rPr>
                    <w:noProof/>
                    <w:webHidden/>
                  </w:rPr>
                </w:rPrChange>
              </w:rPr>
              <w:instrText xml:space="preserve"> PAGEREF _Toc173777827 \h </w:instrText>
            </w:r>
          </w:ins>
          <w:r w:rsidRPr="00A62CB7">
            <w:rPr>
              <w:rFonts w:ascii="Nunito" w:hAnsi="Nunito"/>
              <w:noProof/>
              <w:webHidden/>
            </w:rPr>
          </w:r>
          <w:r w:rsidRPr="00A62CB7">
            <w:rPr>
              <w:rFonts w:ascii="Nunito" w:hAnsi="Nunito"/>
              <w:noProof/>
              <w:webHidden/>
              <w:rPrChange w:id="649" w:author="Craig Parker" w:date="2024-08-05T19:17:00Z">
                <w:rPr>
                  <w:noProof/>
                  <w:webHidden/>
                </w:rPr>
              </w:rPrChange>
            </w:rPr>
            <w:fldChar w:fldCharType="separate"/>
          </w:r>
          <w:ins w:id="650" w:author="Craig Parker" w:date="2024-08-05T19:15:00Z">
            <w:r w:rsidRPr="00A62CB7">
              <w:rPr>
                <w:rFonts w:ascii="Nunito" w:hAnsi="Nunito"/>
                <w:noProof/>
                <w:webHidden/>
                <w:rPrChange w:id="651" w:author="Craig Parker" w:date="2024-08-05T19:17:00Z">
                  <w:rPr>
                    <w:noProof/>
                    <w:webHidden/>
                  </w:rPr>
                </w:rPrChange>
              </w:rPr>
              <w:t>30</w:t>
            </w:r>
            <w:r w:rsidRPr="00A62CB7">
              <w:rPr>
                <w:rFonts w:ascii="Nunito" w:hAnsi="Nunito"/>
                <w:noProof/>
                <w:webHidden/>
                <w:rPrChange w:id="652" w:author="Craig Parker" w:date="2024-08-05T19:17:00Z">
                  <w:rPr>
                    <w:noProof/>
                    <w:webHidden/>
                  </w:rPr>
                </w:rPrChange>
              </w:rPr>
              <w:fldChar w:fldCharType="end"/>
            </w:r>
            <w:r w:rsidRPr="00A62CB7">
              <w:rPr>
                <w:rStyle w:val="Hyperlink"/>
                <w:rFonts w:ascii="Nunito" w:hAnsi="Nunito"/>
                <w:noProof/>
                <w:rPrChange w:id="653" w:author="Craig Parker" w:date="2024-08-05T19:17:00Z">
                  <w:rPr>
                    <w:rStyle w:val="Hyperlink"/>
                    <w:noProof/>
                  </w:rPr>
                </w:rPrChange>
              </w:rPr>
              <w:fldChar w:fldCharType="end"/>
            </w:r>
          </w:ins>
        </w:p>
        <w:p w14:paraId="723812E1" w14:textId="24BBBFCB" w:rsidR="00BC335B" w:rsidRPr="00A62CB7" w:rsidRDefault="00BC335B">
          <w:pPr>
            <w:pStyle w:val="TOC1"/>
            <w:tabs>
              <w:tab w:val="left" w:pos="720"/>
              <w:tab w:val="right" w:leader="dot" w:pos="9350"/>
            </w:tabs>
            <w:rPr>
              <w:ins w:id="654" w:author="Craig Parker" w:date="2024-08-05T19:15:00Z"/>
              <w:rFonts w:ascii="Nunito" w:eastAsiaTheme="minorEastAsia" w:hAnsi="Nunito" w:cstheme="minorBidi"/>
              <w:noProof/>
              <w:kern w:val="2"/>
              <w:sz w:val="24"/>
              <w:szCs w:val="24"/>
              <w:lang w:val="en-ZA" w:eastAsia="en-ZA"/>
              <w14:ligatures w14:val="standardContextual"/>
              <w:rPrChange w:id="655" w:author="Craig Parker" w:date="2024-08-05T19:17:00Z">
                <w:rPr>
                  <w:ins w:id="656"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657" w:author="Craig Parker" w:date="2024-08-05T19:15:00Z">
            <w:r w:rsidRPr="00A62CB7">
              <w:rPr>
                <w:rStyle w:val="Hyperlink"/>
                <w:rFonts w:ascii="Nunito" w:hAnsi="Nunito"/>
                <w:noProof/>
                <w:rPrChange w:id="658" w:author="Craig Parker" w:date="2024-08-05T19:17:00Z">
                  <w:rPr>
                    <w:rStyle w:val="Hyperlink"/>
                    <w:noProof/>
                  </w:rPr>
                </w:rPrChange>
              </w:rPr>
              <w:fldChar w:fldCharType="begin"/>
            </w:r>
            <w:r w:rsidRPr="00A62CB7">
              <w:rPr>
                <w:rStyle w:val="Hyperlink"/>
                <w:rFonts w:ascii="Nunito" w:hAnsi="Nunito"/>
                <w:noProof/>
                <w:rPrChange w:id="659" w:author="Craig Parker" w:date="2024-08-05T19:17:00Z">
                  <w:rPr>
                    <w:rStyle w:val="Hyperlink"/>
                    <w:noProof/>
                  </w:rPr>
                </w:rPrChange>
              </w:rPr>
              <w:instrText xml:space="preserve"> </w:instrText>
            </w:r>
            <w:r w:rsidRPr="00A62CB7">
              <w:rPr>
                <w:rFonts w:ascii="Nunito" w:hAnsi="Nunito"/>
                <w:noProof/>
                <w:rPrChange w:id="660" w:author="Craig Parker" w:date="2024-08-05T19:17:00Z">
                  <w:rPr>
                    <w:noProof/>
                  </w:rPr>
                </w:rPrChange>
              </w:rPr>
              <w:instrText>HYPERLINK \l "_Toc173777828"</w:instrText>
            </w:r>
            <w:r w:rsidRPr="00A62CB7">
              <w:rPr>
                <w:rStyle w:val="Hyperlink"/>
                <w:rFonts w:ascii="Nunito" w:hAnsi="Nunito"/>
                <w:noProof/>
                <w:rPrChange w:id="661"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662" w:author="Craig Parker" w:date="2024-08-05T19:17:00Z">
                  <w:rPr>
                    <w:rStyle w:val="Hyperlink"/>
                    <w:noProof/>
                  </w:rPr>
                </w:rPrChange>
              </w:rPr>
              <w:fldChar w:fldCharType="separate"/>
            </w:r>
            <w:r w:rsidRPr="00A62CB7">
              <w:rPr>
                <w:rStyle w:val="Hyperlink"/>
                <w:rFonts w:ascii="Nunito" w:hAnsi="Nunito"/>
                <w:noProof/>
                <w:rPrChange w:id="663" w:author="Craig Parker" w:date="2024-08-05T19:17:00Z">
                  <w:rPr>
                    <w:rStyle w:val="Hyperlink"/>
                    <w:noProof/>
                  </w:rPr>
                </w:rPrChange>
              </w:rPr>
              <w:t>22.</w:t>
            </w:r>
            <w:r w:rsidRPr="00A62CB7">
              <w:rPr>
                <w:rFonts w:ascii="Nunito" w:eastAsiaTheme="minorEastAsia" w:hAnsi="Nunito" w:cstheme="minorBidi"/>
                <w:noProof/>
                <w:kern w:val="2"/>
                <w:sz w:val="24"/>
                <w:szCs w:val="24"/>
                <w:lang w:val="en-ZA" w:eastAsia="en-ZA"/>
                <w14:ligatures w14:val="standardContextual"/>
                <w:rPrChange w:id="664" w:author="Craig Parker" w:date="2024-08-05T19:17:00Z">
                  <w:rPr>
                    <w:rFonts w:asciiTheme="minorHAnsi" w:eastAsiaTheme="minorEastAsia" w:hAnsiTheme="minorHAnsi" w:cstheme="minorBidi"/>
                    <w:noProof/>
                    <w:kern w:val="2"/>
                    <w:sz w:val="24"/>
                    <w:szCs w:val="24"/>
                    <w:lang w:val="en-ZA" w:eastAsia="en-ZA"/>
                    <w14:ligatures w14:val="standardContextual"/>
                  </w:rPr>
                </w:rPrChange>
              </w:rPr>
              <w:tab/>
            </w:r>
            <w:r w:rsidRPr="00A62CB7">
              <w:rPr>
                <w:rStyle w:val="Hyperlink"/>
                <w:rFonts w:ascii="Nunito" w:hAnsi="Nunito"/>
                <w:noProof/>
                <w:rPrChange w:id="665" w:author="Craig Parker" w:date="2024-08-05T19:17:00Z">
                  <w:rPr>
                    <w:rStyle w:val="Hyperlink"/>
                    <w:noProof/>
                  </w:rPr>
                </w:rPrChange>
              </w:rPr>
              <w:t>References</w:t>
            </w:r>
            <w:r w:rsidRPr="00A62CB7">
              <w:rPr>
                <w:rFonts w:ascii="Nunito" w:hAnsi="Nunito"/>
                <w:noProof/>
                <w:webHidden/>
                <w:rPrChange w:id="666" w:author="Craig Parker" w:date="2024-08-05T19:17:00Z">
                  <w:rPr>
                    <w:noProof/>
                    <w:webHidden/>
                  </w:rPr>
                </w:rPrChange>
              </w:rPr>
              <w:tab/>
            </w:r>
            <w:r w:rsidRPr="00A62CB7">
              <w:rPr>
                <w:rFonts w:ascii="Nunito" w:hAnsi="Nunito"/>
                <w:noProof/>
                <w:webHidden/>
                <w:rPrChange w:id="667" w:author="Craig Parker" w:date="2024-08-05T19:17:00Z">
                  <w:rPr>
                    <w:noProof/>
                    <w:webHidden/>
                  </w:rPr>
                </w:rPrChange>
              </w:rPr>
              <w:fldChar w:fldCharType="begin"/>
            </w:r>
            <w:r w:rsidRPr="00A62CB7">
              <w:rPr>
                <w:rFonts w:ascii="Nunito" w:hAnsi="Nunito"/>
                <w:noProof/>
                <w:webHidden/>
                <w:rPrChange w:id="668" w:author="Craig Parker" w:date="2024-08-05T19:17:00Z">
                  <w:rPr>
                    <w:noProof/>
                    <w:webHidden/>
                  </w:rPr>
                </w:rPrChange>
              </w:rPr>
              <w:instrText xml:space="preserve"> PAGEREF _Toc173777828 \h </w:instrText>
            </w:r>
          </w:ins>
          <w:r w:rsidRPr="00A62CB7">
            <w:rPr>
              <w:rFonts w:ascii="Nunito" w:hAnsi="Nunito"/>
              <w:noProof/>
              <w:webHidden/>
            </w:rPr>
          </w:r>
          <w:r w:rsidRPr="00A62CB7">
            <w:rPr>
              <w:rFonts w:ascii="Nunito" w:hAnsi="Nunito"/>
              <w:noProof/>
              <w:webHidden/>
              <w:rPrChange w:id="669" w:author="Craig Parker" w:date="2024-08-05T19:17:00Z">
                <w:rPr>
                  <w:noProof/>
                  <w:webHidden/>
                </w:rPr>
              </w:rPrChange>
            </w:rPr>
            <w:fldChar w:fldCharType="separate"/>
          </w:r>
          <w:ins w:id="670" w:author="Craig Parker" w:date="2024-08-05T19:15:00Z">
            <w:r w:rsidRPr="00A62CB7">
              <w:rPr>
                <w:rFonts w:ascii="Nunito" w:hAnsi="Nunito"/>
                <w:noProof/>
                <w:webHidden/>
                <w:rPrChange w:id="671" w:author="Craig Parker" w:date="2024-08-05T19:17:00Z">
                  <w:rPr>
                    <w:noProof/>
                    <w:webHidden/>
                  </w:rPr>
                </w:rPrChange>
              </w:rPr>
              <w:t>30</w:t>
            </w:r>
            <w:r w:rsidRPr="00A62CB7">
              <w:rPr>
                <w:rFonts w:ascii="Nunito" w:hAnsi="Nunito"/>
                <w:noProof/>
                <w:webHidden/>
                <w:rPrChange w:id="672" w:author="Craig Parker" w:date="2024-08-05T19:17:00Z">
                  <w:rPr>
                    <w:noProof/>
                    <w:webHidden/>
                  </w:rPr>
                </w:rPrChange>
              </w:rPr>
              <w:fldChar w:fldCharType="end"/>
            </w:r>
            <w:r w:rsidRPr="00A62CB7">
              <w:rPr>
                <w:rStyle w:val="Hyperlink"/>
                <w:rFonts w:ascii="Nunito" w:hAnsi="Nunito"/>
                <w:noProof/>
                <w:rPrChange w:id="673" w:author="Craig Parker" w:date="2024-08-05T19:17:00Z">
                  <w:rPr>
                    <w:rStyle w:val="Hyperlink"/>
                    <w:noProof/>
                  </w:rPr>
                </w:rPrChange>
              </w:rPr>
              <w:fldChar w:fldCharType="end"/>
            </w:r>
          </w:ins>
        </w:p>
        <w:p w14:paraId="6C393919" w14:textId="7C1A52A8" w:rsidR="00BC335B" w:rsidRPr="00A62CB7" w:rsidRDefault="00BC335B">
          <w:pPr>
            <w:pStyle w:val="TOC1"/>
            <w:tabs>
              <w:tab w:val="right" w:leader="dot" w:pos="9350"/>
            </w:tabs>
            <w:rPr>
              <w:ins w:id="674" w:author="Craig Parker" w:date="2024-08-05T19:15:00Z"/>
              <w:rFonts w:ascii="Nunito" w:eastAsiaTheme="minorEastAsia" w:hAnsi="Nunito" w:cstheme="minorBidi"/>
              <w:noProof/>
              <w:kern w:val="2"/>
              <w:sz w:val="24"/>
              <w:szCs w:val="24"/>
              <w:lang w:val="en-ZA" w:eastAsia="en-ZA"/>
              <w14:ligatures w14:val="standardContextual"/>
              <w:rPrChange w:id="675" w:author="Craig Parker" w:date="2024-08-05T19:17:00Z">
                <w:rPr>
                  <w:ins w:id="676"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677" w:author="Craig Parker" w:date="2024-08-05T19:15:00Z">
            <w:r w:rsidRPr="00A62CB7">
              <w:rPr>
                <w:rStyle w:val="Hyperlink"/>
                <w:rFonts w:ascii="Nunito" w:hAnsi="Nunito"/>
                <w:noProof/>
                <w:rPrChange w:id="678" w:author="Craig Parker" w:date="2024-08-05T19:17:00Z">
                  <w:rPr>
                    <w:rStyle w:val="Hyperlink"/>
                    <w:noProof/>
                  </w:rPr>
                </w:rPrChange>
              </w:rPr>
              <w:fldChar w:fldCharType="begin"/>
            </w:r>
            <w:r w:rsidRPr="00A62CB7">
              <w:rPr>
                <w:rStyle w:val="Hyperlink"/>
                <w:rFonts w:ascii="Nunito" w:hAnsi="Nunito"/>
                <w:noProof/>
                <w:rPrChange w:id="679" w:author="Craig Parker" w:date="2024-08-05T19:17:00Z">
                  <w:rPr>
                    <w:rStyle w:val="Hyperlink"/>
                    <w:noProof/>
                  </w:rPr>
                </w:rPrChange>
              </w:rPr>
              <w:instrText xml:space="preserve"> </w:instrText>
            </w:r>
            <w:r w:rsidRPr="00A62CB7">
              <w:rPr>
                <w:rFonts w:ascii="Nunito" w:hAnsi="Nunito"/>
                <w:noProof/>
                <w:rPrChange w:id="680" w:author="Craig Parker" w:date="2024-08-05T19:17:00Z">
                  <w:rPr>
                    <w:noProof/>
                  </w:rPr>
                </w:rPrChange>
              </w:rPr>
              <w:instrText>HYPERLINK \l "_Toc173777829"</w:instrText>
            </w:r>
            <w:r w:rsidRPr="00A62CB7">
              <w:rPr>
                <w:rStyle w:val="Hyperlink"/>
                <w:rFonts w:ascii="Nunito" w:hAnsi="Nunito"/>
                <w:noProof/>
                <w:rPrChange w:id="681"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682" w:author="Craig Parker" w:date="2024-08-05T19:17:00Z">
                  <w:rPr>
                    <w:rStyle w:val="Hyperlink"/>
                    <w:noProof/>
                  </w:rPr>
                </w:rPrChange>
              </w:rPr>
              <w:fldChar w:fldCharType="separate"/>
            </w:r>
            <w:r w:rsidRPr="00A62CB7">
              <w:rPr>
                <w:rStyle w:val="Hyperlink"/>
                <w:rFonts w:ascii="Nunito" w:hAnsi="Nunito"/>
                <w:noProof/>
                <w:rPrChange w:id="683" w:author="Craig Parker" w:date="2024-08-05T19:17:00Z">
                  <w:rPr>
                    <w:rStyle w:val="Hyperlink"/>
                    <w:noProof/>
                  </w:rPr>
                </w:rPrChange>
              </w:rPr>
              <w:t>Annex 1: Key data sources</w:t>
            </w:r>
            <w:r w:rsidRPr="00A62CB7">
              <w:rPr>
                <w:rFonts w:ascii="Nunito" w:hAnsi="Nunito"/>
                <w:noProof/>
                <w:webHidden/>
                <w:rPrChange w:id="684" w:author="Craig Parker" w:date="2024-08-05T19:17:00Z">
                  <w:rPr>
                    <w:noProof/>
                    <w:webHidden/>
                  </w:rPr>
                </w:rPrChange>
              </w:rPr>
              <w:tab/>
            </w:r>
            <w:r w:rsidRPr="00A62CB7">
              <w:rPr>
                <w:rFonts w:ascii="Nunito" w:hAnsi="Nunito"/>
                <w:noProof/>
                <w:webHidden/>
                <w:rPrChange w:id="685" w:author="Craig Parker" w:date="2024-08-05T19:17:00Z">
                  <w:rPr>
                    <w:noProof/>
                    <w:webHidden/>
                  </w:rPr>
                </w:rPrChange>
              </w:rPr>
              <w:fldChar w:fldCharType="begin"/>
            </w:r>
            <w:r w:rsidRPr="00A62CB7">
              <w:rPr>
                <w:rFonts w:ascii="Nunito" w:hAnsi="Nunito"/>
                <w:noProof/>
                <w:webHidden/>
                <w:rPrChange w:id="686" w:author="Craig Parker" w:date="2024-08-05T19:17:00Z">
                  <w:rPr>
                    <w:noProof/>
                    <w:webHidden/>
                  </w:rPr>
                </w:rPrChange>
              </w:rPr>
              <w:instrText xml:space="preserve"> PAGEREF _Toc173777829 \h </w:instrText>
            </w:r>
          </w:ins>
          <w:r w:rsidRPr="00A62CB7">
            <w:rPr>
              <w:rFonts w:ascii="Nunito" w:hAnsi="Nunito"/>
              <w:noProof/>
              <w:webHidden/>
            </w:rPr>
          </w:r>
          <w:r w:rsidRPr="00A62CB7">
            <w:rPr>
              <w:rFonts w:ascii="Nunito" w:hAnsi="Nunito"/>
              <w:noProof/>
              <w:webHidden/>
              <w:rPrChange w:id="687" w:author="Craig Parker" w:date="2024-08-05T19:17:00Z">
                <w:rPr>
                  <w:noProof/>
                  <w:webHidden/>
                </w:rPr>
              </w:rPrChange>
            </w:rPr>
            <w:fldChar w:fldCharType="separate"/>
          </w:r>
          <w:ins w:id="688" w:author="Craig Parker" w:date="2024-08-05T19:15:00Z">
            <w:r w:rsidRPr="00A62CB7">
              <w:rPr>
                <w:rFonts w:ascii="Nunito" w:hAnsi="Nunito"/>
                <w:noProof/>
                <w:webHidden/>
                <w:rPrChange w:id="689" w:author="Craig Parker" w:date="2024-08-05T19:17:00Z">
                  <w:rPr>
                    <w:noProof/>
                    <w:webHidden/>
                  </w:rPr>
                </w:rPrChange>
              </w:rPr>
              <w:t>1</w:t>
            </w:r>
            <w:r w:rsidRPr="00A62CB7">
              <w:rPr>
                <w:rFonts w:ascii="Nunito" w:hAnsi="Nunito"/>
                <w:noProof/>
                <w:webHidden/>
                <w:rPrChange w:id="690" w:author="Craig Parker" w:date="2024-08-05T19:17:00Z">
                  <w:rPr>
                    <w:noProof/>
                    <w:webHidden/>
                  </w:rPr>
                </w:rPrChange>
              </w:rPr>
              <w:fldChar w:fldCharType="end"/>
            </w:r>
            <w:r w:rsidRPr="00A62CB7">
              <w:rPr>
                <w:rStyle w:val="Hyperlink"/>
                <w:rFonts w:ascii="Nunito" w:hAnsi="Nunito"/>
                <w:noProof/>
                <w:rPrChange w:id="691" w:author="Craig Parker" w:date="2024-08-05T19:17:00Z">
                  <w:rPr>
                    <w:rStyle w:val="Hyperlink"/>
                    <w:noProof/>
                  </w:rPr>
                </w:rPrChange>
              </w:rPr>
              <w:fldChar w:fldCharType="end"/>
            </w:r>
          </w:ins>
        </w:p>
        <w:p w14:paraId="6A505B8E" w14:textId="54AFD3D5" w:rsidR="00BC335B" w:rsidRPr="00A62CB7" w:rsidRDefault="00BC335B">
          <w:pPr>
            <w:pStyle w:val="TOC1"/>
            <w:tabs>
              <w:tab w:val="right" w:leader="dot" w:pos="9350"/>
            </w:tabs>
            <w:rPr>
              <w:ins w:id="692" w:author="Craig Parker" w:date="2024-08-05T19:15:00Z"/>
              <w:rFonts w:ascii="Nunito" w:eastAsiaTheme="minorEastAsia" w:hAnsi="Nunito" w:cstheme="minorBidi"/>
              <w:noProof/>
              <w:kern w:val="2"/>
              <w:sz w:val="24"/>
              <w:szCs w:val="24"/>
              <w:lang w:val="en-ZA" w:eastAsia="en-ZA"/>
              <w14:ligatures w14:val="standardContextual"/>
              <w:rPrChange w:id="693" w:author="Craig Parker" w:date="2024-08-05T19:17:00Z">
                <w:rPr>
                  <w:ins w:id="694"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695" w:author="Craig Parker" w:date="2024-08-05T19:15:00Z">
            <w:r w:rsidRPr="00A62CB7">
              <w:rPr>
                <w:rStyle w:val="Hyperlink"/>
                <w:rFonts w:ascii="Nunito" w:hAnsi="Nunito"/>
                <w:noProof/>
                <w:rPrChange w:id="696" w:author="Craig Parker" w:date="2024-08-05T19:17:00Z">
                  <w:rPr>
                    <w:rStyle w:val="Hyperlink"/>
                    <w:noProof/>
                  </w:rPr>
                </w:rPrChange>
              </w:rPr>
              <w:fldChar w:fldCharType="begin"/>
            </w:r>
            <w:r w:rsidRPr="00A62CB7">
              <w:rPr>
                <w:rStyle w:val="Hyperlink"/>
                <w:rFonts w:ascii="Nunito" w:hAnsi="Nunito"/>
                <w:noProof/>
                <w:rPrChange w:id="697" w:author="Craig Parker" w:date="2024-08-05T19:17:00Z">
                  <w:rPr>
                    <w:rStyle w:val="Hyperlink"/>
                    <w:noProof/>
                  </w:rPr>
                </w:rPrChange>
              </w:rPr>
              <w:instrText xml:space="preserve"> </w:instrText>
            </w:r>
            <w:r w:rsidRPr="00A62CB7">
              <w:rPr>
                <w:rFonts w:ascii="Nunito" w:hAnsi="Nunito"/>
                <w:noProof/>
                <w:rPrChange w:id="698" w:author="Craig Parker" w:date="2024-08-05T19:17:00Z">
                  <w:rPr>
                    <w:noProof/>
                  </w:rPr>
                </w:rPrChange>
              </w:rPr>
              <w:instrText>HYPERLINK \l "_Toc173777830"</w:instrText>
            </w:r>
            <w:r w:rsidRPr="00A62CB7">
              <w:rPr>
                <w:rStyle w:val="Hyperlink"/>
                <w:rFonts w:ascii="Nunito" w:hAnsi="Nunito"/>
                <w:noProof/>
                <w:rPrChange w:id="699"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700" w:author="Craig Parker" w:date="2024-08-05T19:17:00Z">
                  <w:rPr>
                    <w:rStyle w:val="Hyperlink"/>
                    <w:noProof/>
                  </w:rPr>
                </w:rPrChange>
              </w:rPr>
              <w:fldChar w:fldCharType="separate"/>
            </w:r>
            <w:r w:rsidRPr="00A62CB7">
              <w:rPr>
                <w:rStyle w:val="Hyperlink"/>
                <w:rFonts w:ascii="Nunito" w:hAnsi="Nunito"/>
                <w:noProof/>
                <w:rPrChange w:id="701" w:author="Craig Parker" w:date="2024-08-05T19:17:00Z">
                  <w:rPr>
                    <w:rStyle w:val="Hyperlink"/>
                    <w:noProof/>
                  </w:rPr>
                </w:rPrChange>
              </w:rPr>
              <w:t>Annex 2: Personal information processing agreement</w:t>
            </w:r>
            <w:r w:rsidRPr="00A62CB7">
              <w:rPr>
                <w:rFonts w:ascii="Nunito" w:hAnsi="Nunito"/>
                <w:noProof/>
                <w:webHidden/>
                <w:rPrChange w:id="702" w:author="Craig Parker" w:date="2024-08-05T19:17:00Z">
                  <w:rPr>
                    <w:noProof/>
                    <w:webHidden/>
                  </w:rPr>
                </w:rPrChange>
              </w:rPr>
              <w:tab/>
            </w:r>
            <w:r w:rsidRPr="00A62CB7">
              <w:rPr>
                <w:rFonts w:ascii="Nunito" w:hAnsi="Nunito"/>
                <w:noProof/>
                <w:webHidden/>
                <w:rPrChange w:id="703" w:author="Craig Parker" w:date="2024-08-05T19:17:00Z">
                  <w:rPr>
                    <w:noProof/>
                    <w:webHidden/>
                  </w:rPr>
                </w:rPrChange>
              </w:rPr>
              <w:fldChar w:fldCharType="begin"/>
            </w:r>
            <w:r w:rsidRPr="00A62CB7">
              <w:rPr>
                <w:rFonts w:ascii="Nunito" w:hAnsi="Nunito"/>
                <w:noProof/>
                <w:webHidden/>
                <w:rPrChange w:id="704" w:author="Craig Parker" w:date="2024-08-05T19:17:00Z">
                  <w:rPr>
                    <w:noProof/>
                    <w:webHidden/>
                  </w:rPr>
                </w:rPrChange>
              </w:rPr>
              <w:instrText xml:space="preserve"> PAGEREF _Toc173777830 \h </w:instrText>
            </w:r>
          </w:ins>
          <w:r w:rsidRPr="00A62CB7">
            <w:rPr>
              <w:rFonts w:ascii="Nunito" w:hAnsi="Nunito"/>
              <w:noProof/>
              <w:webHidden/>
            </w:rPr>
          </w:r>
          <w:r w:rsidRPr="00A62CB7">
            <w:rPr>
              <w:rFonts w:ascii="Nunito" w:hAnsi="Nunito"/>
              <w:noProof/>
              <w:webHidden/>
              <w:rPrChange w:id="705" w:author="Craig Parker" w:date="2024-08-05T19:17:00Z">
                <w:rPr>
                  <w:noProof/>
                  <w:webHidden/>
                </w:rPr>
              </w:rPrChange>
            </w:rPr>
            <w:fldChar w:fldCharType="separate"/>
          </w:r>
          <w:ins w:id="706" w:author="Craig Parker" w:date="2024-08-05T19:15:00Z">
            <w:r w:rsidRPr="00A62CB7">
              <w:rPr>
                <w:rFonts w:ascii="Nunito" w:hAnsi="Nunito"/>
                <w:noProof/>
                <w:webHidden/>
                <w:rPrChange w:id="707" w:author="Craig Parker" w:date="2024-08-05T19:17:00Z">
                  <w:rPr>
                    <w:noProof/>
                    <w:webHidden/>
                  </w:rPr>
                </w:rPrChange>
              </w:rPr>
              <w:t>7</w:t>
            </w:r>
            <w:r w:rsidRPr="00A62CB7">
              <w:rPr>
                <w:rFonts w:ascii="Nunito" w:hAnsi="Nunito"/>
                <w:noProof/>
                <w:webHidden/>
                <w:rPrChange w:id="708" w:author="Craig Parker" w:date="2024-08-05T19:17:00Z">
                  <w:rPr>
                    <w:noProof/>
                    <w:webHidden/>
                  </w:rPr>
                </w:rPrChange>
              </w:rPr>
              <w:fldChar w:fldCharType="end"/>
            </w:r>
            <w:r w:rsidRPr="00A62CB7">
              <w:rPr>
                <w:rStyle w:val="Hyperlink"/>
                <w:rFonts w:ascii="Nunito" w:hAnsi="Nunito"/>
                <w:noProof/>
                <w:rPrChange w:id="709" w:author="Craig Parker" w:date="2024-08-05T19:17:00Z">
                  <w:rPr>
                    <w:rStyle w:val="Hyperlink"/>
                    <w:noProof/>
                  </w:rPr>
                </w:rPrChange>
              </w:rPr>
              <w:fldChar w:fldCharType="end"/>
            </w:r>
          </w:ins>
        </w:p>
        <w:p w14:paraId="27D550F2" w14:textId="4A30995F" w:rsidR="00BC335B" w:rsidRPr="00A62CB7" w:rsidRDefault="00BC335B">
          <w:pPr>
            <w:pStyle w:val="TOC1"/>
            <w:tabs>
              <w:tab w:val="right" w:leader="dot" w:pos="9350"/>
            </w:tabs>
            <w:rPr>
              <w:ins w:id="710" w:author="Craig Parker" w:date="2024-08-05T19:15:00Z"/>
              <w:rFonts w:ascii="Nunito" w:eastAsiaTheme="minorEastAsia" w:hAnsi="Nunito" w:cstheme="minorBidi"/>
              <w:noProof/>
              <w:kern w:val="2"/>
              <w:sz w:val="24"/>
              <w:szCs w:val="24"/>
              <w:lang w:val="en-ZA" w:eastAsia="en-ZA"/>
              <w14:ligatures w14:val="standardContextual"/>
              <w:rPrChange w:id="711" w:author="Craig Parker" w:date="2024-08-05T19:17:00Z">
                <w:rPr>
                  <w:ins w:id="712" w:author="Craig Parker" w:date="2024-08-05T19:15:00Z"/>
                  <w:rFonts w:asciiTheme="minorHAnsi" w:eastAsiaTheme="minorEastAsia" w:hAnsiTheme="minorHAnsi" w:cstheme="minorBidi"/>
                  <w:noProof/>
                  <w:kern w:val="2"/>
                  <w:sz w:val="24"/>
                  <w:szCs w:val="24"/>
                  <w:lang w:val="en-ZA" w:eastAsia="en-ZA"/>
                  <w14:ligatures w14:val="standardContextual"/>
                </w:rPr>
              </w:rPrChange>
            </w:rPr>
          </w:pPr>
          <w:ins w:id="713" w:author="Craig Parker" w:date="2024-08-05T19:15:00Z">
            <w:r w:rsidRPr="00A62CB7">
              <w:rPr>
                <w:rStyle w:val="Hyperlink"/>
                <w:rFonts w:ascii="Nunito" w:hAnsi="Nunito"/>
                <w:noProof/>
                <w:rPrChange w:id="714" w:author="Craig Parker" w:date="2024-08-05T19:17:00Z">
                  <w:rPr>
                    <w:rStyle w:val="Hyperlink"/>
                    <w:noProof/>
                  </w:rPr>
                </w:rPrChange>
              </w:rPr>
              <w:fldChar w:fldCharType="begin"/>
            </w:r>
            <w:r w:rsidRPr="00A62CB7">
              <w:rPr>
                <w:rStyle w:val="Hyperlink"/>
                <w:rFonts w:ascii="Nunito" w:hAnsi="Nunito"/>
                <w:noProof/>
                <w:rPrChange w:id="715" w:author="Craig Parker" w:date="2024-08-05T19:17:00Z">
                  <w:rPr>
                    <w:rStyle w:val="Hyperlink"/>
                    <w:noProof/>
                  </w:rPr>
                </w:rPrChange>
              </w:rPr>
              <w:instrText xml:space="preserve"> </w:instrText>
            </w:r>
            <w:r w:rsidRPr="00A62CB7">
              <w:rPr>
                <w:rFonts w:ascii="Nunito" w:hAnsi="Nunito"/>
                <w:noProof/>
                <w:rPrChange w:id="716" w:author="Craig Parker" w:date="2024-08-05T19:17:00Z">
                  <w:rPr>
                    <w:noProof/>
                  </w:rPr>
                </w:rPrChange>
              </w:rPr>
              <w:instrText>HYPERLINK \l "_Toc173777831"</w:instrText>
            </w:r>
            <w:r w:rsidRPr="00A62CB7">
              <w:rPr>
                <w:rStyle w:val="Hyperlink"/>
                <w:rFonts w:ascii="Nunito" w:hAnsi="Nunito"/>
                <w:noProof/>
                <w:rPrChange w:id="717" w:author="Craig Parker" w:date="2024-08-05T19:17:00Z">
                  <w:rPr>
                    <w:rStyle w:val="Hyperlink"/>
                    <w:noProof/>
                  </w:rPr>
                </w:rPrChange>
              </w:rPr>
              <w:instrText xml:space="preserve"> </w:instrText>
            </w:r>
            <w:r w:rsidRPr="00A62CB7">
              <w:rPr>
                <w:rStyle w:val="Hyperlink"/>
                <w:rFonts w:ascii="Nunito" w:hAnsi="Nunito"/>
                <w:noProof/>
              </w:rPr>
            </w:r>
            <w:r w:rsidRPr="00A62CB7">
              <w:rPr>
                <w:rStyle w:val="Hyperlink"/>
                <w:rFonts w:ascii="Nunito" w:hAnsi="Nunito"/>
                <w:noProof/>
                <w:rPrChange w:id="718" w:author="Craig Parker" w:date="2024-08-05T19:17:00Z">
                  <w:rPr>
                    <w:rStyle w:val="Hyperlink"/>
                    <w:noProof/>
                  </w:rPr>
                </w:rPrChange>
              </w:rPr>
              <w:fldChar w:fldCharType="separate"/>
            </w:r>
            <w:r w:rsidRPr="00A62CB7">
              <w:rPr>
                <w:rStyle w:val="Hyperlink"/>
                <w:rFonts w:ascii="Nunito" w:eastAsia="Nunito" w:hAnsi="Nunito"/>
                <w:noProof/>
                <w:rPrChange w:id="719" w:author="Craig Parker" w:date="2024-08-05T19:17:00Z">
                  <w:rPr>
                    <w:rStyle w:val="Hyperlink"/>
                    <w:rFonts w:eastAsia="Nunito"/>
                    <w:noProof/>
                  </w:rPr>
                </w:rPrChange>
              </w:rPr>
              <w:t>Annex 3: Ethics notification letter</w:t>
            </w:r>
            <w:r w:rsidRPr="00A62CB7">
              <w:rPr>
                <w:rFonts w:ascii="Nunito" w:hAnsi="Nunito"/>
                <w:noProof/>
                <w:webHidden/>
                <w:rPrChange w:id="720" w:author="Craig Parker" w:date="2024-08-05T19:17:00Z">
                  <w:rPr>
                    <w:noProof/>
                    <w:webHidden/>
                  </w:rPr>
                </w:rPrChange>
              </w:rPr>
              <w:tab/>
            </w:r>
            <w:r w:rsidRPr="00A62CB7">
              <w:rPr>
                <w:rFonts w:ascii="Nunito" w:hAnsi="Nunito"/>
                <w:noProof/>
                <w:webHidden/>
                <w:rPrChange w:id="721" w:author="Craig Parker" w:date="2024-08-05T19:17:00Z">
                  <w:rPr>
                    <w:noProof/>
                    <w:webHidden/>
                  </w:rPr>
                </w:rPrChange>
              </w:rPr>
              <w:fldChar w:fldCharType="begin"/>
            </w:r>
            <w:r w:rsidRPr="00A62CB7">
              <w:rPr>
                <w:rFonts w:ascii="Nunito" w:hAnsi="Nunito"/>
                <w:noProof/>
                <w:webHidden/>
                <w:rPrChange w:id="722" w:author="Craig Parker" w:date="2024-08-05T19:17:00Z">
                  <w:rPr>
                    <w:noProof/>
                    <w:webHidden/>
                  </w:rPr>
                </w:rPrChange>
              </w:rPr>
              <w:instrText xml:space="preserve"> PAGEREF _Toc173777831 \h </w:instrText>
            </w:r>
          </w:ins>
          <w:r w:rsidRPr="00A62CB7">
            <w:rPr>
              <w:rFonts w:ascii="Nunito" w:hAnsi="Nunito"/>
              <w:noProof/>
              <w:webHidden/>
            </w:rPr>
          </w:r>
          <w:r w:rsidRPr="00A62CB7">
            <w:rPr>
              <w:rFonts w:ascii="Nunito" w:hAnsi="Nunito"/>
              <w:noProof/>
              <w:webHidden/>
              <w:rPrChange w:id="723" w:author="Craig Parker" w:date="2024-08-05T19:17:00Z">
                <w:rPr>
                  <w:noProof/>
                  <w:webHidden/>
                </w:rPr>
              </w:rPrChange>
            </w:rPr>
            <w:fldChar w:fldCharType="separate"/>
          </w:r>
          <w:ins w:id="724" w:author="Craig Parker" w:date="2024-08-05T19:15:00Z">
            <w:r w:rsidRPr="00A62CB7">
              <w:rPr>
                <w:rFonts w:ascii="Nunito" w:hAnsi="Nunito"/>
                <w:noProof/>
                <w:webHidden/>
                <w:rPrChange w:id="725" w:author="Craig Parker" w:date="2024-08-05T19:17:00Z">
                  <w:rPr>
                    <w:noProof/>
                    <w:webHidden/>
                  </w:rPr>
                </w:rPrChange>
              </w:rPr>
              <w:t>8</w:t>
            </w:r>
            <w:r w:rsidRPr="00A62CB7">
              <w:rPr>
                <w:rFonts w:ascii="Nunito" w:hAnsi="Nunito"/>
                <w:noProof/>
                <w:webHidden/>
                <w:rPrChange w:id="726" w:author="Craig Parker" w:date="2024-08-05T19:17:00Z">
                  <w:rPr>
                    <w:noProof/>
                    <w:webHidden/>
                  </w:rPr>
                </w:rPrChange>
              </w:rPr>
              <w:fldChar w:fldCharType="end"/>
            </w:r>
            <w:r w:rsidRPr="00A62CB7">
              <w:rPr>
                <w:rStyle w:val="Hyperlink"/>
                <w:rFonts w:ascii="Nunito" w:hAnsi="Nunito"/>
                <w:noProof/>
                <w:rPrChange w:id="727" w:author="Craig Parker" w:date="2024-08-05T19:17:00Z">
                  <w:rPr>
                    <w:rStyle w:val="Hyperlink"/>
                    <w:noProof/>
                  </w:rPr>
                </w:rPrChange>
              </w:rPr>
              <w:fldChar w:fldCharType="end"/>
            </w:r>
          </w:ins>
        </w:p>
        <w:p w14:paraId="6463DD93" w14:textId="3D8F1F24" w:rsidR="6E1C0E23" w:rsidRPr="00A62CB7" w:rsidDel="00BC335B" w:rsidRDefault="6E1C0E23" w:rsidP="6E1C0E23">
          <w:pPr>
            <w:pStyle w:val="TOC1"/>
            <w:tabs>
              <w:tab w:val="right" w:leader="dot" w:pos="9360"/>
            </w:tabs>
            <w:rPr>
              <w:del w:id="728" w:author="Craig Parker" w:date="2024-08-05T19:15:00Z"/>
              <w:rStyle w:val="Hyperlink"/>
              <w:rFonts w:ascii="Nunito" w:hAnsi="Nunito"/>
              <w:noProof/>
              <w:rPrChange w:id="729" w:author="Craig Parker" w:date="2024-08-05T19:17:00Z">
                <w:rPr>
                  <w:del w:id="730" w:author="Craig Parker" w:date="2024-08-05T19:15:00Z"/>
                  <w:rStyle w:val="Hyperlink"/>
                  <w:noProof/>
                </w:rPr>
              </w:rPrChange>
            </w:rPr>
          </w:pPr>
          <w:del w:id="731" w:author="Craig Parker" w:date="2024-08-05T19:15:00Z">
            <w:r w:rsidRPr="00A62CB7" w:rsidDel="00BC335B">
              <w:rPr>
                <w:rFonts w:ascii="Nunito" w:hAnsi="Nunito"/>
                <w:noProof/>
                <w:rPrChange w:id="732" w:author="Craig Parker" w:date="2024-08-05T19:17:00Z">
                  <w:rPr>
                    <w:rStyle w:val="Hyperlink"/>
                  </w:rPr>
                </w:rPrChange>
              </w:rPr>
              <w:delText>Table of contents</w:delText>
            </w:r>
            <w:r w:rsidRPr="00A62CB7" w:rsidDel="00BC335B">
              <w:rPr>
                <w:rFonts w:ascii="Nunito" w:hAnsi="Nunito"/>
                <w:noProof/>
                <w:rPrChange w:id="733" w:author="Craig Parker" w:date="2024-08-05T19:17:00Z">
                  <w:rPr>
                    <w:noProof/>
                  </w:rPr>
                </w:rPrChange>
              </w:rPr>
              <w:tab/>
            </w:r>
            <w:r w:rsidRPr="00A62CB7" w:rsidDel="00BC335B">
              <w:rPr>
                <w:rFonts w:ascii="Nunito" w:hAnsi="Nunito"/>
                <w:noProof/>
                <w:rPrChange w:id="734" w:author="Craig Parker" w:date="2024-08-05T19:17:00Z">
                  <w:rPr>
                    <w:rStyle w:val="Hyperlink"/>
                  </w:rPr>
                </w:rPrChange>
              </w:rPr>
              <w:delText>1</w:delText>
            </w:r>
          </w:del>
        </w:p>
        <w:p w14:paraId="162C2F5B" w14:textId="4F4386B2" w:rsidR="6E1C0E23" w:rsidRPr="00A62CB7" w:rsidDel="00BC335B" w:rsidRDefault="6E1C0E23" w:rsidP="6E1C0E23">
          <w:pPr>
            <w:pStyle w:val="TOC1"/>
            <w:tabs>
              <w:tab w:val="right" w:leader="dot" w:pos="9360"/>
            </w:tabs>
            <w:rPr>
              <w:del w:id="735" w:author="Craig Parker" w:date="2024-08-05T19:15:00Z"/>
              <w:rStyle w:val="Hyperlink"/>
              <w:rFonts w:ascii="Nunito" w:hAnsi="Nunito"/>
              <w:noProof/>
              <w:rPrChange w:id="736" w:author="Craig Parker" w:date="2024-08-05T19:17:00Z">
                <w:rPr>
                  <w:del w:id="737" w:author="Craig Parker" w:date="2024-08-05T19:15:00Z"/>
                  <w:rStyle w:val="Hyperlink"/>
                  <w:noProof/>
                </w:rPr>
              </w:rPrChange>
            </w:rPr>
          </w:pPr>
          <w:del w:id="738" w:author="Craig Parker" w:date="2024-08-05T19:15:00Z">
            <w:r w:rsidRPr="00A62CB7" w:rsidDel="00BC335B">
              <w:rPr>
                <w:rFonts w:ascii="Nunito" w:hAnsi="Nunito"/>
                <w:noProof/>
                <w:rPrChange w:id="739" w:author="Craig Parker" w:date="2024-08-05T19:17:00Z">
                  <w:rPr>
                    <w:rStyle w:val="Hyperlink"/>
                  </w:rPr>
                </w:rPrChange>
              </w:rPr>
              <w:delText>Scope</w:delText>
            </w:r>
            <w:r w:rsidRPr="00A62CB7" w:rsidDel="00BC335B">
              <w:rPr>
                <w:rFonts w:ascii="Nunito" w:hAnsi="Nunito"/>
                <w:noProof/>
                <w:rPrChange w:id="740" w:author="Craig Parker" w:date="2024-08-05T19:17:00Z">
                  <w:rPr>
                    <w:noProof/>
                  </w:rPr>
                </w:rPrChange>
              </w:rPr>
              <w:tab/>
            </w:r>
            <w:r w:rsidRPr="00A62CB7" w:rsidDel="00BC335B">
              <w:rPr>
                <w:rFonts w:ascii="Nunito" w:hAnsi="Nunito"/>
                <w:noProof/>
                <w:rPrChange w:id="741" w:author="Craig Parker" w:date="2024-08-05T19:17:00Z">
                  <w:rPr>
                    <w:rStyle w:val="Hyperlink"/>
                  </w:rPr>
                </w:rPrChange>
              </w:rPr>
              <w:delText>2</w:delText>
            </w:r>
          </w:del>
        </w:p>
        <w:p w14:paraId="7A77EA53" w14:textId="076C7258" w:rsidR="6E1C0E23" w:rsidRPr="00A62CB7" w:rsidDel="00BC335B" w:rsidRDefault="6E1C0E23" w:rsidP="6E1C0E23">
          <w:pPr>
            <w:pStyle w:val="TOC1"/>
            <w:tabs>
              <w:tab w:val="right" w:leader="dot" w:pos="9360"/>
            </w:tabs>
            <w:rPr>
              <w:del w:id="742" w:author="Craig Parker" w:date="2024-08-05T19:15:00Z"/>
              <w:rStyle w:val="Hyperlink"/>
              <w:rFonts w:ascii="Nunito" w:hAnsi="Nunito"/>
              <w:noProof/>
              <w:rPrChange w:id="743" w:author="Craig Parker" w:date="2024-08-05T19:17:00Z">
                <w:rPr>
                  <w:del w:id="744" w:author="Craig Parker" w:date="2024-08-05T19:15:00Z"/>
                  <w:rStyle w:val="Hyperlink"/>
                  <w:noProof/>
                </w:rPr>
              </w:rPrChange>
            </w:rPr>
          </w:pPr>
          <w:del w:id="745" w:author="Craig Parker" w:date="2024-08-05T19:15:00Z">
            <w:r w:rsidRPr="00A62CB7" w:rsidDel="00BC335B">
              <w:rPr>
                <w:rFonts w:ascii="Nunito" w:hAnsi="Nunito"/>
                <w:noProof/>
                <w:rPrChange w:id="746" w:author="Craig Parker" w:date="2024-08-05T19:17:00Z">
                  <w:rPr>
                    <w:rStyle w:val="Hyperlink"/>
                  </w:rPr>
                </w:rPrChange>
              </w:rPr>
              <w:delText>Purpose</w:delText>
            </w:r>
            <w:r w:rsidRPr="00A62CB7" w:rsidDel="00BC335B">
              <w:rPr>
                <w:rFonts w:ascii="Nunito" w:hAnsi="Nunito"/>
                <w:noProof/>
                <w:rPrChange w:id="747" w:author="Craig Parker" w:date="2024-08-05T19:17:00Z">
                  <w:rPr>
                    <w:noProof/>
                  </w:rPr>
                </w:rPrChange>
              </w:rPr>
              <w:tab/>
            </w:r>
            <w:r w:rsidRPr="00A62CB7" w:rsidDel="00BC335B">
              <w:rPr>
                <w:rFonts w:ascii="Nunito" w:hAnsi="Nunito"/>
                <w:noProof/>
                <w:rPrChange w:id="748" w:author="Craig Parker" w:date="2024-08-05T19:17:00Z">
                  <w:rPr>
                    <w:rStyle w:val="Hyperlink"/>
                  </w:rPr>
                </w:rPrChange>
              </w:rPr>
              <w:delText>3</w:delText>
            </w:r>
          </w:del>
        </w:p>
        <w:p w14:paraId="45A86B2F" w14:textId="66F323DB" w:rsidR="6E1C0E23" w:rsidRPr="00A62CB7" w:rsidDel="00BC335B" w:rsidRDefault="6E1C0E23" w:rsidP="6E1C0E23">
          <w:pPr>
            <w:pStyle w:val="TOC1"/>
            <w:tabs>
              <w:tab w:val="right" w:leader="dot" w:pos="9360"/>
            </w:tabs>
            <w:rPr>
              <w:del w:id="749" w:author="Craig Parker" w:date="2024-08-05T19:15:00Z"/>
              <w:rStyle w:val="Hyperlink"/>
              <w:rFonts w:ascii="Nunito" w:hAnsi="Nunito"/>
              <w:noProof/>
              <w:rPrChange w:id="750" w:author="Craig Parker" w:date="2024-08-05T19:17:00Z">
                <w:rPr>
                  <w:del w:id="751" w:author="Craig Parker" w:date="2024-08-05T19:15:00Z"/>
                  <w:rStyle w:val="Hyperlink"/>
                  <w:noProof/>
                </w:rPr>
              </w:rPrChange>
            </w:rPr>
          </w:pPr>
          <w:del w:id="752" w:author="Craig Parker" w:date="2024-08-05T19:15:00Z">
            <w:r w:rsidRPr="00A62CB7" w:rsidDel="00BC335B">
              <w:rPr>
                <w:rFonts w:ascii="Nunito" w:hAnsi="Nunito"/>
                <w:noProof/>
                <w:rPrChange w:id="753" w:author="Craig Parker" w:date="2024-08-05T19:17:00Z">
                  <w:rPr>
                    <w:rStyle w:val="Hyperlink"/>
                  </w:rPr>
                </w:rPrChange>
              </w:rPr>
              <w:delText>Definitions and Abbreviations</w:delText>
            </w:r>
            <w:r w:rsidRPr="00A62CB7" w:rsidDel="00BC335B">
              <w:rPr>
                <w:rFonts w:ascii="Nunito" w:hAnsi="Nunito"/>
                <w:noProof/>
                <w:rPrChange w:id="754" w:author="Craig Parker" w:date="2024-08-05T19:17:00Z">
                  <w:rPr>
                    <w:noProof/>
                  </w:rPr>
                </w:rPrChange>
              </w:rPr>
              <w:tab/>
            </w:r>
            <w:r w:rsidRPr="00A62CB7" w:rsidDel="00BC335B">
              <w:rPr>
                <w:rFonts w:ascii="Nunito" w:hAnsi="Nunito"/>
                <w:noProof/>
                <w:rPrChange w:id="755" w:author="Craig Parker" w:date="2024-08-05T19:17:00Z">
                  <w:rPr>
                    <w:rStyle w:val="Hyperlink"/>
                  </w:rPr>
                </w:rPrChange>
              </w:rPr>
              <w:delText>3</w:delText>
            </w:r>
          </w:del>
        </w:p>
        <w:p w14:paraId="6630D021" w14:textId="4CC8FF65" w:rsidR="6E1C0E23" w:rsidRPr="00A62CB7" w:rsidDel="00BC335B" w:rsidRDefault="6E1C0E23" w:rsidP="6E1C0E23">
          <w:pPr>
            <w:pStyle w:val="TOC1"/>
            <w:tabs>
              <w:tab w:val="right" w:leader="dot" w:pos="9360"/>
            </w:tabs>
            <w:rPr>
              <w:del w:id="756" w:author="Craig Parker" w:date="2024-08-05T19:15:00Z"/>
              <w:rStyle w:val="Hyperlink"/>
              <w:rFonts w:ascii="Nunito" w:hAnsi="Nunito"/>
              <w:noProof/>
              <w:rPrChange w:id="757" w:author="Craig Parker" w:date="2024-08-05T19:17:00Z">
                <w:rPr>
                  <w:del w:id="758" w:author="Craig Parker" w:date="2024-08-05T19:15:00Z"/>
                  <w:rStyle w:val="Hyperlink"/>
                  <w:noProof/>
                </w:rPr>
              </w:rPrChange>
            </w:rPr>
          </w:pPr>
          <w:del w:id="759" w:author="Craig Parker" w:date="2024-08-05T19:15:00Z">
            <w:r w:rsidRPr="00A62CB7" w:rsidDel="00BC335B">
              <w:rPr>
                <w:rFonts w:ascii="Nunito" w:hAnsi="Nunito"/>
                <w:noProof/>
                <w:rPrChange w:id="760" w:author="Craig Parker" w:date="2024-08-05T19:17:00Z">
                  <w:rPr>
                    <w:rStyle w:val="Hyperlink"/>
                  </w:rPr>
                </w:rPrChange>
              </w:rPr>
              <w:delText>Background</w:delText>
            </w:r>
            <w:r w:rsidRPr="00A62CB7" w:rsidDel="00BC335B">
              <w:rPr>
                <w:rFonts w:ascii="Nunito" w:hAnsi="Nunito"/>
                <w:noProof/>
                <w:rPrChange w:id="761" w:author="Craig Parker" w:date="2024-08-05T19:17:00Z">
                  <w:rPr>
                    <w:noProof/>
                  </w:rPr>
                </w:rPrChange>
              </w:rPr>
              <w:tab/>
            </w:r>
            <w:r w:rsidRPr="00A62CB7" w:rsidDel="00BC335B">
              <w:rPr>
                <w:rFonts w:ascii="Nunito" w:hAnsi="Nunito"/>
                <w:noProof/>
                <w:rPrChange w:id="762" w:author="Craig Parker" w:date="2024-08-05T19:17:00Z">
                  <w:rPr>
                    <w:rStyle w:val="Hyperlink"/>
                  </w:rPr>
                </w:rPrChange>
              </w:rPr>
              <w:delText>4</w:delText>
            </w:r>
          </w:del>
        </w:p>
        <w:p w14:paraId="352EF7A8" w14:textId="751A454C" w:rsidR="6E1C0E23" w:rsidRPr="00A62CB7" w:rsidDel="00BC335B" w:rsidRDefault="6E1C0E23" w:rsidP="6E1C0E23">
          <w:pPr>
            <w:pStyle w:val="TOC1"/>
            <w:tabs>
              <w:tab w:val="right" w:leader="dot" w:pos="9360"/>
            </w:tabs>
            <w:rPr>
              <w:del w:id="763" w:author="Craig Parker" w:date="2024-08-05T19:15:00Z"/>
              <w:rStyle w:val="Hyperlink"/>
              <w:rFonts w:ascii="Nunito" w:hAnsi="Nunito"/>
              <w:noProof/>
              <w:rPrChange w:id="764" w:author="Craig Parker" w:date="2024-08-05T19:17:00Z">
                <w:rPr>
                  <w:del w:id="765" w:author="Craig Parker" w:date="2024-08-05T19:15:00Z"/>
                  <w:rStyle w:val="Hyperlink"/>
                  <w:noProof/>
                </w:rPr>
              </w:rPrChange>
            </w:rPr>
          </w:pPr>
          <w:del w:id="766" w:author="Craig Parker" w:date="2024-08-05T19:15:00Z">
            <w:r w:rsidRPr="00A62CB7" w:rsidDel="00BC335B">
              <w:rPr>
                <w:rFonts w:ascii="Nunito" w:hAnsi="Nunito"/>
                <w:noProof/>
                <w:rPrChange w:id="767" w:author="Craig Parker" w:date="2024-08-05T19:17:00Z">
                  <w:rPr>
                    <w:rStyle w:val="Hyperlink"/>
                  </w:rPr>
                </w:rPrChange>
              </w:rPr>
              <w:delText>Data categories</w:delText>
            </w:r>
            <w:r w:rsidRPr="00A62CB7" w:rsidDel="00BC335B">
              <w:rPr>
                <w:rFonts w:ascii="Nunito" w:hAnsi="Nunito"/>
                <w:noProof/>
                <w:rPrChange w:id="768" w:author="Craig Parker" w:date="2024-08-05T19:17:00Z">
                  <w:rPr>
                    <w:noProof/>
                  </w:rPr>
                </w:rPrChange>
              </w:rPr>
              <w:tab/>
            </w:r>
            <w:r w:rsidRPr="00A62CB7" w:rsidDel="00BC335B">
              <w:rPr>
                <w:rFonts w:ascii="Nunito" w:hAnsi="Nunito"/>
                <w:noProof/>
                <w:rPrChange w:id="769" w:author="Craig Parker" w:date="2024-08-05T19:17:00Z">
                  <w:rPr>
                    <w:rStyle w:val="Hyperlink"/>
                  </w:rPr>
                </w:rPrChange>
              </w:rPr>
              <w:delText>6</w:delText>
            </w:r>
          </w:del>
        </w:p>
        <w:p w14:paraId="322BA27B" w14:textId="0FC33245" w:rsidR="6E1C0E23" w:rsidRPr="00A62CB7" w:rsidDel="00BC335B" w:rsidRDefault="6E1C0E23" w:rsidP="6E1C0E23">
          <w:pPr>
            <w:pStyle w:val="TOC1"/>
            <w:tabs>
              <w:tab w:val="right" w:leader="dot" w:pos="9360"/>
            </w:tabs>
            <w:rPr>
              <w:del w:id="770" w:author="Craig Parker" w:date="2024-08-05T19:15:00Z"/>
              <w:rStyle w:val="Hyperlink"/>
              <w:rFonts w:ascii="Nunito" w:hAnsi="Nunito"/>
              <w:noProof/>
              <w:rPrChange w:id="771" w:author="Craig Parker" w:date="2024-08-05T19:17:00Z">
                <w:rPr>
                  <w:del w:id="772" w:author="Craig Parker" w:date="2024-08-05T19:15:00Z"/>
                  <w:rStyle w:val="Hyperlink"/>
                  <w:noProof/>
                </w:rPr>
              </w:rPrChange>
            </w:rPr>
          </w:pPr>
          <w:del w:id="773" w:author="Craig Parker" w:date="2024-08-05T19:15:00Z">
            <w:r w:rsidRPr="00A62CB7" w:rsidDel="00BC335B">
              <w:rPr>
                <w:rFonts w:ascii="Nunito" w:hAnsi="Nunito"/>
                <w:noProof/>
                <w:rPrChange w:id="774" w:author="Craig Parker" w:date="2024-08-05T19:17:00Z">
                  <w:rPr>
                    <w:rStyle w:val="Hyperlink"/>
                  </w:rPr>
                </w:rPrChange>
              </w:rPr>
              <w:delText>Data management workflow</w:delText>
            </w:r>
            <w:r w:rsidRPr="00A62CB7" w:rsidDel="00BC335B">
              <w:rPr>
                <w:rFonts w:ascii="Nunito" w:hAnsi="Nunito"/>
                <w:noProof/>
                <w:rPrChange w:id="775" w:author="Craig Parker" w:date="2024-08-05T19:17:00Z">
                  <w:rPr>
                    <w:noProof/>
                  </w:rPr>
                </w:rPrChange>
              </w:rPr>
              <w:tab/>
            </w:r>
            <w:r w:rsidRPr="00A62CB7" w:rsidDel="00BC335B">
              <w:rPr>
                <w:rFonts w:ascii="Nunito" w:hAnsi="Nunito"/>
                <w:noProof/>
                <w:rPrChange w:id="776" w:author="Craig Parker" w:date="2024-08-05T19:17:00Z">
                  <w:rPr>
                    <w:rStyle w:val="Hyperlink"/>
                  </w:rPr>
                </w:rPrChange>
              </w:rPr>
              <w:delText>10</w:delText>
            </w:r>
          </w:del>
        </w:p>
        <w:p w14:paraId="7DC342B5" w14:textId="10357EE5" w:rsidR="6E1C0E23" w:rsidRPr="00A62CB7" w:rsidDel="00BC335B" w:rsidRDefault="6E1C0E23" w:rsidP="6E1C0E23">
          <w:pPr>
            <w:pStyle w:val="TOC2"/>
            <w:tabs>
              <w:tab w:val="left" w:pos="660"/>
              <w:tab w:val="right" w:leader="dot" w:pos="9360"/>
            </w:tabs>
            <w:rPr>
              <w:del w:id="777" w:author="Craig Parker" w:date="2024-08-05T19:15:00Z"/>
              <w:rStyle w:val="Hyperlink"/>
              <w:rFonts w:ascii="Nunito" w:hAnsi="Nunito"/>
              <w:noProof/>
              <w:rPrChange w:id="778" w:author="Craig Parker" w:date="2024-08-05T19:17:00Z">
                <w:rPr>
                  <w:del w:id="779" w:author="Craig Parker" w:date="2024-08-05T19:15:00Z"/>
                  <w:rStyle w:val="Hyperlink"/>
                  <w:noProof/>
                </w:rPr>
              </w:rPrChange>
            </w:rPr>
          </w:pPr>
          <w:del w:id="780" w:author="Craig Parker" w:date="2024-08-05T19:15:00Z">
            <w:r w:rsidRPr="00A62CB7" w:rsidDel="00BC335B">
              <w:rPr>
                <w:rFonts w:ascii="Nunito" w:hAnsi="Nunito"/>
                <w:noProof/>
                <w:rPrChange w:id="781" w:author="Craig Parker" w:date="2024-08-05T19:17:00Z">
                  <w:rPr>
                    <w:rStyle w:val="Hyperlink"/>
                  </w:rPr>
                </w:rPrChange>
              </w:rPr>
              <w:delText>1.</w:delText>
            </w:r>
            <w:r w:rsidRPr="00A62CB7" w:rsidDel="00BC335B">
              <w:rPr>
                <w:rFonts w:ascii="Nunito" w:hAnsi="Nunito"/>
                <w:noProof/>
                <w:rPrChange w:id="782" w:author="Craig Parker" w:date="2024-08-05T19:17:00Z">
                  <w:rPr>
                    <w:noProof/>
                  </w:rPr>
                </w:rPrChange>
              </w:rPr>
              <w:tab/>
            </w:r>
            <w:r w:rsidRPr="00A62CB7" w:rsidDel="00BC335B">
              <w:rPr>
                <w:rFonts w:ascii="Nunito" w:hAnsi="Nunito"/>
                <w:noProof/>
                <w:rPrChange w:id="783" w:author="Craig Parker" w:date="2024-08-05T19:17:00Z">
                  <w:rPr>
                    <w:rStyle w:val="Hyperlink"/>
                  </w:rPr>
                </w:rPrChange>
              </w:rPr>
              <w:delText>Setting Up the Data Transfer Agreement (DTA)</w:delText>
            </w:r>
            <w:r w:rsidRPr="00A62CB7" w:rsidDel="00BC335B">
              <w:rPr>
                <w:rFonts w:ascii="Nunito" w:hAnsi="Nunito"/>
                <w:noProof/>
                <w:rPrChange w:id="784" w:author="Craig Parker" w:date="2024-08-05T19:17:00Z">
                  <w:rPr>
                    <w:noProof/>
                  </w:rPr>
                </w:rPrChange>
              </w:rPr>
              <w:tab/>
            </w:r>
            <w:r w:rsidRPr="00A62CB7" w:rsidDel="00BC335B">
              <w:rPr>
                <w:rFonts w:ascii="Nunito" w:hAnsi="Nunito"/>
                <w:noProof/>
                <w:rPrChange w:id="785" w:author="Craig Parker" w:date="2024-08-05T19:17:00Z">
                  <w:rPr>
                    <w:rStyle w:val="Hyperlink"/>
                  </w:rPr>
                </w:rPrChange>
              </w:rPr>
              <w:delText>11</w:delText>
            </w:r>
          </w:del>
        </w:p>
        <w:p w14:paraId="345EA70D" w14:textId="53E1B982" w:rsidR="6E1C0E23" w:rsidRPr="00A62CB7" w:rsidDel="00BC335B" w:rsidRDefault="6E1C0E23" w:rsidP="6E1C0E23">
          <w:pPr>
            <w:pStyle w:val="TOC2"/>
            <w:tabs>
              <w:tab w:val="left" w:pos="660"/>
              <w:tab w:val="right" w:leader="dot" w:pos="9360"/>
            </w:tabs>
            <w:rPr>
              <w:del w:id="786" w:author="Craig Parker" w:date="2024-08-05T19:15:00Z"/>
              <w:rStyle w:val="Hyperlink"/>
              <w:rFonts w:ascii="Nunito" w:hAnsi="Nunito"/>
              <w:noProof/>
              <w:rPrChange w:id="787" w:author="Craig Parker" w:date="2024-08-05T19:17:00Z">
                <w:rPr>
                  <w:del w:id="788" w:author="Craig Parker" w:date="2024-08-05T19:15:00Z"/>
                  <w:rStyle w:val="Hyperlink"/>
                  <w:noProof/>
                </w:rPr>
              </w:rPrChange>
            </w:rPr>
          </w:pPr>
          <w:del w:id="789" w:author="Craig Parker" w:date="2024-08-05T19:15:00Z">
            <w:r w:rsidRPr="00A62CB7" w:rsidDel="00BC335B">
              <w:rPr>
                <w:rFonts w:ascii="Nunito" w:hAnsi="Nunito"/>
                <w:noProof/>
                <w:rPrChange w:id="790" w:author="Craig Parker" w:date="2024-08-05T19:17:00Z">
                  <w:rPr>
                    <w:rStyle w:val="Hyperlink"/>
                  </w:rPr>
                </w:rPrChange>
              </w:rPr>
              <w:delText>2.</w:delText>
            </w:r>
            <w:r w:rsidRPr="00A62CB7" w:rsidDel="00BC335B">
              <w:rPr>
                <w:rFonts w:ascii="Nunito" w:hAnsi="Nunito"/>
                <w:noProof/>
                <w:rPrChange w:id="791" w:author="Craig Parker" w:date="2024-08-05T19:17:00Z">
                  <w:rPr>
                    <w:noProof/>
                  </w:rPr>
                </w:rPrChange>
              </w:rPr>
              <w:tab/>
            </w:r>
            <w:r w:rsidRPr="00A62CB7" w:rsidDel="00BC335B">
              <w:rPr>
                <w:rFonts w:ascii="Nunito" w:hAnsi="Nunito"/>
                <w:noProof/>
                <w:rPrChange w:id="792" w:author="Craig Parker" w:date="2024-08-05T19:17:00Z">
                  <w:rPr>
                    <w:rStyle w:val="Hyperlink"/>
                  </w:rPr>
                </w:rPrChange>
              </w:rPr>
              <w:delText>Ethics Approval for New Databases</w:delText>
            </w:r>
            <w:r w:rsidRPr="00A62CB7" w:rsidDel="00BC335B">
              <w:rPr>
                <w:rFonts w:ascii="Nunito" w:hAnsi="Nunito"/>
                <w:noProof/>
                <w:rPrChange w:id="793" w:author="Craig Parker" w:date="2024-08-05T19:17:00Z">
                  <w:rPr>
                    <w:noProof/>
                  </w:rPr>
                </w:rPrChange>
              </w:rPr>
              <w:tab/>
            </w:r>
            <w:r w:rsidRPr="00A62CB7" w:rsidDel="00BC335B">
              <w:rPr>
                <w:rFonts w:ascii="Nunito" w:hAnsi="Nunito"/>
                <w:noProof/>
                <w:rPrChange w:id="794" w:author="Craig Parker" w:date="2024-08-05T19:17:00Z">
                  <w:rPr>
                    <w:rStyle w:val="Hyperlink"/>
                  </w:rPr>
                </w:rPrChange>
              </w:rPr>
              <w:delText>11</w:delText>
            </w:r>
          </w:del>
        </w:p>
        <w:p w14:paraId="7AF72EA8" w14:textId="5FBDACD7" w:rsidR="6E1C0E23" w:rsidRPr="00A62CB7" w:rsidDel="00BC335B" w:rsidRDefault="6E1C0E23" w:rsidP="6E1C0E23">
          <w:pPr>
            <w:pStyle w:val="TOC2"/>
            <w:tabs>
              <w:tab w:val="left" w:pos="660"/>
              <w:tab w:val="right" w:leader="dot" w:pos="9360"/>
            </w:tabs>
            <w:rPr>
              <w:del w:id="795" w:author="Craig Parker" w:date="2024-08-05T19:15:00Z"/>
              <w:rStyle w:val="Hyperlink"/>
              <w:rFonts w:ascii="Nunito" w:hAnsi="Nunito"/>
              <w:noProof/>
              <w:rPrChange w:id="796" w:author="Craig Parker" w:date="2024-08-05T19:17:00Z">
                <w:rPr>
                  <w:del w:id="797" w:author="Craig Parker" w:date="2024-08-05T19:15:00Z"/>
                  <w:rStyle w:val="Hyperlink"/>
                  <w:noProof/>
                </w:rPr>
              </w:rPrChange>
            </w:rPr>
          </w:pPr>
          <w:del w:id="798" w:author="Craig Parker" w:date="2024-08-05T19:15:00Z">
            <w:r w:rsidRPr="00A62CB7" w:rsidDel="00BC335B">
              <w:rPr>
                <w:rFonts w:ascii="Nunito" w:hAnsi="Nunito"/>
                <w:noProof/>
                <w:rPrChange w:id="799" w:author="Craig Parker" w:date="2024-08-05T19:17:00Z">
                  <w:rPr>
                    <w:rStyle w:val="Hyperlink"/>
                  </w:rPr>
                </w:rPrChange>
              </w:rPr>
              <w:delText>3.</w:delText>
            </w:r>
            <w:r w:rsidRPr="00A62CB7" w:rsidDel="00BC335B">
              <w:rPr>
                <w:rFonts w:ascii="Nunito" w:hAnsi="Nunito"/>
                <w:noProof/>
                <w:rPrChange w:id="800" w:author="Craig Parker" w:date="2024-08-05T19:17:00Z">
                  <w:rPr>
                    <w:noProof/>
                  </w:rPr>
                </w:rPrChange>
              </w:rPr>
              <w:tab/>
            </w:r>
            <w:r w:rsidRPr="00A62CB7" w:rsidDel="00BC335B">
              <w:rPr>
                <w:rFonts w:ascii="Nunito" w:hAnsi="Nunito"/>
                <w:noProof/>
                <w:rPrChange w:id="801" w:author="Craig Parker" w:date="2024-08-05T19:17:00Z">
                  <w:rPr>
                    <w:rStyle w:val="Hyperlink"/>
                  </w:rPr>
                </w:rPrChange>
              </w:rPr>
              <w:delText>Data encryption and transfer</w:delText>
            </w:r>
            <w:r w:rsidRPr="00A62CB7" w:rsidDel="00BC335B">
              <w:rPr>
                <w:rFonts w:ascii="Nunito" w:hAnsi="Nunito"/>
                <w:noProof/>
                <w:rPrChange w:id="802" w:author="Craig Parker" w:date="2024-08-05T19:17:00Z">
                  <w:rPr>
                    <w:noProof/>
                  </w:rPr>
                </w:rPrChange>
              </w:rPr>
              <w:tab/>
            </w:r>
            <w:r w:rsidRPr="00A62CB7" w:rsidDel="00BC335B">
              <w:rPr>
                <w:rFonts w:ascii="Nunito" w:hAnsi="Nunito"/>
                <w:noProof/>
                <w:rPrChange w:id="803" w:author="Craig Parker" w:date="2024-08-05T19:17:00Z">
                  <w:rPr>
                    <w:rStyle w:val="Hyperlink"/>
                  </w:rPr>
                </w:rPrChange>
              </w:rPr>
              <w:delText>12</w:delText>
            </w:r>
          </w:del>
        </w:p>
        <w:p w14:paraId="7B3AA190" w14:textId="4C136CC9" w:rsidR="6E1C0E23" w:rsidRPr="00A62CB7" w:rsidDel="00BC335B" w:rsidRDefault="6E1C0E23" w:rsidP="6E1C0E23">
          <w:pPr>
            <w:pStyle w:val="TOC2"/>
            <w:tabs>
              <w:tab w:val="left" w:pos="660"/>
              <w:tab w:val="right" w:leader="dot" w:pos="9360"/>
            </w:tabs>
            <w:rPr>
              <w:del w:id="804" w:author="Craig Parker" w:date="2024-08-05T19:15:00Z"/>
              <w:rStyle w:val="Hyperlink"/>
              <w:rFonts w:ascii="Nunito" w:hAnsi="Nunito"/>
              <w:noProof/>
              <w:rPrChange w:id="805" w:author="Craig Parker" w:date="2024-08-05T19:17:00Z">
                <w:rPr>
                  <w:del w:id="806" w:author="Craig Parker" w:date="2024-08-05T19:15:00Z"/>
                  <w:rStyle w:val="Hyperlink"/>
                  <w:noProof/>
                </w:rPr>
              </w:rPrChange>
            </w:rPr>
          </w:pPr>
          <w:del w:id="807" w:author="Craig Parker" w:date="2024-08-05T19:15:00Z">
            <w:r w:rsidRPr="00A62CB7" w:rsidDel="00BC335B">
              <w:rPr>
                <w:rFonts w:ascii="Nunito" w:hAnsi="Nunito"/>
                <w:noProof/>
                <w:rPrChange w:id="808" w:author="Craig Parker" w:date="2024-08-05T19:17:00Z">
                  <w:rPr>
                    <w:rStyle w:val="Hyperlink"/>
                  </w:rPr>
                </w:rPrChange>
              </w:rPr>
              <w:delText>4.</w:delText>
            </w:r>
            <w:r w:rsidRPr="00A62CB7" w:rsidDel="00BC335B">
              <w:rPr>
                <w:rFonts w:ascii="Nunito" w:hAnsi="Nunito"/>
                <w:noProof/>
                <w:rPrChange w:id="809" w:author="Craig Parker" w:date="2024-08-05T19:17:00Z">
                  <w:rPr>
                    <w:noProof/>
                  </w:rPr>
                </w:rPrChange>
              </w:rPr>
              <w:tab/>
            </w:r>
            <w:r w:rsidRPr="00A62CB7" w:rsidDel="00BC335B">
              <w:rPr>
                <w:rFonts w:ascii="Nunito" w:hAnsi="Nunito"/>
                <w:noProof/>
                <w:rPrChange w:id="810" w:author="Craig Parker" w:date="2024-08-05T19:17:00Z">
                  <w:rPr>
                    <w:rStyle w:val="Hyperlink"/>
                  </w:rPr>
                </w:rPrChange>
              </w:rPr>
              <w:delText>Data storage and encryption</w:delText>
            </w:r>
            <w:r w:rsidRPr="00A62CB7" w:rsidDel="00BC335B">
              <w:rPr>
                <w:rFonts w:ascii="Nunito" w:hAnsi="Nunito"/>
                <w:noProof/>
                <w:rPrChange w:id="811" w:author="Craig Parker" w:date="2024-08-05T19:17:00Z">
                  <w:rPr>
                    <w:noProof/>
                  </w:rPr>
                </w:rPrChange>
              </w:rPr>
              <w:tab/>
            </w:r>
            <w:r w:rsidRPr="00A62CB7" w:rsidDel="00BC335B">
              <w:rPr>
                <w:rFonts w:ascii="Nunito" w:hAnsi="Nunito"/>
                <w:noProof/>
                <w:rPrChange w:id="812" w:author="Craig Parker" w:date="2024-08-05T19:17:00Z">
                  <w:rPr>
                    <w:rStyle w:val="Hyperlink"/>
                  </w:rPr>
                </w:rPrChange>
              </w:rPr>
              <w:delText>13</w:delText>
            </w:r>
          </w:del>
        </w:p>
        <w:p w14:paraId="5CD48937" w14:textId="571B7548" w:rsidR="6E1C0E23" w:rsidRPr="00A62CB7" w:rsidDel="00BC335B" w:rsidRDefault="6E1C0E23" w:rsidP="6E1C0E23">
          <w:pPr>
            <w:pStyle w:val="TOC2"/>
            <w:tabs>
              <w:tab w:val="left" w:pos="660"/>
              <w:tab w:val="right" w:leader="dot" w:pos="9360"/>
            </w:tabs>
            <w:rPr>
              <w:del w:id="813" w:author="Craig Parker" w:date="2024-08-05T19:15:00Z"/>
              <w:rStyle w:val="Hyperlink"/>
              <w:rFonts w:ascii="Nunito" w:hAnsi="Nunito"/>
              <w:noProof/>
              <w:rPrChange w:id="814" w:author="Craig Parker" w:date="2024-08-05T19:17:00Z">
                <w:rPr>
                  <w:del w:id="815" w:author="Craig Parker" w:date="2024-08-05T19:15:00Z"/>
                  <w:rStyle w:val="Hyperlink"/>
                  <w:noProof/>
                </w:rPr>
              </w:rPrChange>
            </w:rPr>
          </w:pPr>
          <w:del w:id="816" w:author="Craig Parker" w:date="2024-08-05T19:15:00Z">
            <w:r w:rsidRPr="00A62CB7" w:rsidDel="00BC335B">
              <w:rPr>
                <w:rFonts w:ascii="Nunito" w:hAnsi="Nunito"/>
                <w:noProof/>
                <w:rPrChange w:id="817" w:author="Craig Parker" w:date="2024-08-05T19:17:00Z">
                  <w:rPr>
                    <w:rStyle w:val="Hyperlink"/>
                  </w:rPr>
                </w:rPrChange>
              </w:rPr>
              <w:delText>5.</w:delText>
            </w:r>
            <w:r w:rsidRPr="00A62CB7" w:rsidDel="00BC335B">
              <w:rPr>
                <w:rFonts w:ascii="Nunito" w:hAnsi="Nunito"/>
                <w:noProof/>
                <w:rPrChange w:id="818" w:author="Craig Parker" w:date="2024-08-05T19:17:00Z">
                  <w:rPr>
                    <w:noProof/>
                  </w:rPr>
                </w:rPrChange>
              </w:rPr>
              <w:tab/>
            </w:r>
            <w:r w:rsidRPr="00A62CB7" w:rsidDel="00BC335B">
              <w:rPr>
                <w:rFonts w:ascii="Nunito" w:hAnsi="Nunito"/>
                <w:noProof/>
                <w:rPrChange w:id="819" w:author="Craig Parker" w:date="2024-08-05T19:17:00Z">
                  <w:rPr>
                    <w:rStyle w:val="Hyperlink"/>
                  </w:rPr>
                </w:rPrChange>
              </w:rPr>
              <w:delText>Data indexing</w:delText>
            </w:r>
            <w:r w:rsidRPr="00A62CB7" w:rsidDel="00BC335B">
              <w:rPr>
                <w:rFonts w:ascii="Nunito" w:hAnsi="Nunito"/>
                <w:noProof/>
                <w:rPrChange w:id="820" w:author="Craig Parker" w:date="2024-08-05T19:17:00Z">
                  <w:rPr>
                    <w:noProof/>
                  </w:rPr>
                </w:rPrChange>
              </w:rPr>
              <w:tab/>
            </w:r>
            <w:r w:rsidRPr="00A62CB7" w:rsidDel="00BC335B">
              <w:rPr>
                <w:rFonts w:ascii="Nunito" w:hAnsi="Nunito"/>
                <w:noProof/>
                <w:rPrChange w:id="821" w:author="Craig Parker" w:date="2024-08-05T19:17:00Z">
                  <w:rPr>
                    <w:rStyle w:val="Hyperlink"/>
                  </w:rPr>
                </w:rPrChange>
              </w:rPr>
              <w:delText>13</w:delText>
            </w:r>
          </w:del>
        </w:p>
        <w:p w14:paraId="0A059989" w14:textId="389C54DA" w:rsidR="6E1C0E23" w:rsidRPr="00A62CB7" w:rsidDel="00BC335B" w:rsidRDefault="6E1C0E23" w:rsidP="6E1C0E23">
          <w:pPr>
            <w:pStyle w:val="TOC2"/>
            <w:tabs>
              <w:tab w:val="left" w:pos="660"/>
              <w:tab w:val="right" w:leader="dot" w:pos="9360"/>
            </w:tabs>
            <w:rPr>
              <w:del w:id="822" w:author="Craig Parker" w:date="2024-08-05T19:15:00Z"/>
              <w:rStyle w:val="Hyperlink"/>
              <w:rFonts w:ascii="Nunito" w:hAnsi="Nunito"/>
              <w:noProof/>
              <w:rPrChange w:id="823" w:author="Craig Parker" w:date="2024-08-05T19:17:00Z">
                <w:rPr>
                  <w:del w:id="824" w:author="Craig Parker" w:date="2024-08-05T19:15:00Z"/>
                  <w:rStyle w:val="Hyperlink"/>
                  <w:noProof/>
                </w:rPr>
              </w:rPrChange>
            </w:rPr>
          </w:pPr>
          <w:del w:id="825" w:author="Craig Parker" w:date="2024-08-05T19:15:00Z">
            <w:r w:rsidRPr="00A62CB7" w:rsidDel="00BC335B">
              <w:rPr>
                <w:rFonts w:ascii="Nunito" w:hAnsi="Nunito"/>
                <w:noProof/>
                <w:rPrChange w:id="826" w:author="Craig Parker" w:date="2024-08-05T19:17:00Z">
                  <w:rPr>
                    <w:rStyle w:val="Hyperlink"/>
                  </w:rPr>
                </w:rPrChange>
              </w:rPr>
              <w:delText>6.</w:delText>
            </w:r>
            <w:r w:rsidRPr="00A62CB7" w:rsidDel="00BC335B">
              <w:rPr>
                <w:rFonts w:ascii="Nunito" w:hAnsi="Nunito"/>
                <w:noProof/>
                <w:rPrChange w:id="827" w:author="Craig Parker" w:date="2024-08-05T19:17:00Z">
                  <w:rPr>
                    <w:noProof/>
                  </w:rPr>
                </w:rPrChange>
              </w:rPr>
              <w:tab/>
            </w:r>
            <w:r w:rsidRPr="00A62CB7" w:rsidDel="00BC335B">
              <w:rPr>
                <w:rFonts w:ascii="Nunito" w:hAnsi="Nunito"/>
                <w:noProof/>
                <w:rPrChange w:id="828" w:author="Craig Parker" w:date="2024-08-05T19:17:00Z">
                  <w:rPr>
                    <w:rStyle w:val="Hyperlink"/>
                  </w:rPr>
                </w:rPrChange>
              </w:rPr>
              <w:delText>De-identification</w:delText>
            </w:r>
            <w:r w:rsidRPr="00A62CB7" w:rsidDel="00BC335B">
              <w:rPr>
                <w:rFonts w:ascii="Nunito" w:hAnsi="Nunito"/>
                <w:noProof/>
                <w:rPrChange w:id="829" w:author="Craig Parker" w:date="2024-08-05T19:17:00Z">
                  <w:rPr>
                    <w:noProof/>
                  </w:rPr>
                </w:rPrChange>
              </w:rPr>
              <w:tab/>
            </w:r>
            <w:r w:rsidRPr="00A62CB7" w:rsidDel="00BC335B">
              <w:rPr>
                <w:rFonts w:ascii="Nunito" w:hAnsi="Nunito"/>
                <w:noProof/>
                <w:rPrChange w:id="830" w:author="Craig Parker" w:date="2024-08-05T19:17:00Z">
                  <w:rPr>
                    <w:rStyle w:val="Hyperlink"/>
                  </w:rPr>
                </w:rPrChange>
              </w:rPr>
              <w:delText>13</w:delText>
            </w:r>
          </w:del>
        </w:p>
        <w:p w14:paraId="1B6E59AD" w14:textId="0ED27398" w:rsidR="6E1C0E23" w:rsidRPr="00A62CB7" w:rsidDel="00BC335B" w:rsidRDefault="6E1C0E23" w:rsidP="6E1C0E23">
          <w:pPr>
            <w:pStyle w:val="TOC2"/>
            <w:tabs>
              <w:tab w:val="right" w:leader="dot" w:pos="9360"/>
            </w:tabs>
            <w:rPr>
              <w:del w:id="831" w:author="Craig Parker" w:date="2024-08-05T19:15:00Z"/>
              <w:rStyle w:val="Hyperlink"/>
              <w:rFonts w:ascii="Nunito" w:hAnsi="Nunito"/>
              <w:noProof/>
              <w:rPrChange w:id="832" w:author="Craig Parker" w:date="2024-08-05T19:17:00Z">
                <w:rPr>
                  <w:del w:id="833" w:author="Craig Parker" w:date="2024-08-05T19:15:00Z"/>
                  <w:rStyle w:val="Hyperlink"/>
                  <w:noProof/>
                </w:rPr>
              </w:rPrChange>
            </w:rPr>
          </w:pPr>
          <w:del w:id="834" w:author="Craig Parker" w:date="2024-08-05T19:15:00Z">
            <w:r w:rsidRPr="00A62CB7" w:rsidDel="00BC335B">
              <w:rPr>
                <w:rFonts w:ascii="Nunito" w:hAnsi="Nunito"/>
                <w:noProof/>
                <w:rPrChange w:id="835" w:author="Craig Parker" w:date="2024-08-05T19:17:00Z">
                  <w:rPr>
                    <w:rStyle w:val="Hyperlink"/>
                  </w:rPr>
                </w:rPrChange>
              </w:rPr>
              <w:delText>Codebook remapping and harmonisation</w:delText>
            </w:r>
            <w:r w:rsidRPr="00A62CB7" w:rsidDel="00BC335B">
              <w:rPr>
                <w:rFonts w:ascii="Nunito" w:hAnsi="Nunito"/>
                <w:noProof/>
                <w:rPrChange w:id="836" w:author="Craig Parker" w:date="2024-08-05T19:17:00Z">
                  <w:rPr>
                    <w:noProof/>
                  </w:rPr>
                </w:rPrChange>
              </w:rPr>
              <w:tab/>
            </w:r>
            <w:r w:rsidRPr="00A62CB7" w:rsidDel="00BC335B">
              <w:rPr>
                <w:rFonts w:ascii="Nunito" w:hAnsi="Nunito"/>
                <w:noProof/>
                <w:rPrChange w:id="837" w:author="Craig Parker" w:date="2024-08-05T19:17:00Z">
                  <w:rPr>
                    <w:rStyle w:val="Hyperlink"/>
                  </w:rPr>
                </w:rPrChange>
              </w:rPr>
              <w:delText>14</w:delText>
            </w:r>
          </w:del>
        </w:p>
        <w:p w14:paraId="1EA7EA9D" w14:textId="5545CC22" w:rsidR="6E1C0E23" w:rsidRPr="00A62CB7" w:rsidDel="00BC335B" w:rsidRDefault="6E1C0E23" w:rsidP="6E1C0E23">
          <w:pPr>
            <w:pStyle w:val="TOC2"/>
            <w:tabs>
              <w:tab w:val="right" w:leader="dot" w:pos="9360"/>
            </w:tabs>
            <w:rPr>
              <w:del w:id="838" w:author="Craig Parker" w:date="2024-08-05T19:15:00Z"/>
              <w:rStyle w:val="Hyperlink"/>
              <w:rFonts w:ascii="Nunito" w:hAnsi="Nunito"/>
              <w:noProof/>
              <w:rPrChange w:id="839" w:author="Craig Parker" w:date="2024-08-05T19:17:00Z">
                <w:rPr>
                  <w:del w:id="840" w:author="Craig Parker" w:date="2024-08-05T19:15:00Z"/>
                  <w:rStyle w:val="Hyperlink"/>
                  <w:noProof/>
                </w:rPr>
              </w:rPrChange>
            </w:rPr>
          </w:pPr>
          <w:del w:id="841" w:author="Craig Parker" w:date="2024-08-05T19:15:00Z">
            <w:r w:rsidRPr="00A62CB7" w:rsidDel="00BC335B">
              <w:rPr>
                <w:rFonts w:ascii="Nunito" w:hAnsi="Nunito"/>
                <w:noProof/>
                <w:rPrChange w:id="842" w:author="Craig Parker" w:date="2024-08-05T19:17:00Z">
                  <w:rPr>
                    <w:rStyle w:val="Hyperlink"/>
                  </w:rPr>
                </w:rPrChange>
              </w:rPr>
              <w:delText>Data integration and analysis</w:delText>
            </w:r>
            <w:r w:rsidRPr="00A62CB7" w:rsidDel="00BC335B">
              <w:rPr>
                <w:rFonts w:ascii="Nunito" w:hAnsi="Nunito"/>
                <w:noProof/>
                <w:rPrChange w:id="843" w:author="Craig Parker" w:date="2024-08-05T19:17:00Z">
                  <w:rPr>
                    <w:noProof/>
                  </w:rPr>
                </w:rPrChange>
              </w:rPr>
              <w:tab/>
            </w:r>
            <w:r w:rsidRPr="00A62CB7" w:rsidDel="00BC335B">
              <w:rPr>
                <w:rFonts w:ascii="Nunito" w:hAnsi="Nunito"/>
                <w:noProof/>
                <w:rPrChange w:id="844" w:author="Craig Parker" w:date="2024-08-05T19:17:00Z">
                  <w:rPr>
                    <w:rStyle w:val="Hyperlink"/>
                  </w:rPr>
                </w:rPrChange>
              </w:rPr>
              <w:delText>15</w:delText>
            </w:r>
          </w:del>
        </w:p>
        <w:p w14:paraId="55B38120" w14:textId="09DA1702" w:rsidR="6E1C0E23" w:rsidRPr="00A62CB7" w:rsidDel="00BC335B" w:rsidRDefault="6E1C0E23" w:rsidP="6E1C0E23">
          <w:pPr>
            <w:pStyle w:val="TOC2"/>
            <w:tabs>
              <w:tab w:val="left" w:pos="660"/>
              <w:tab w:val="right" w:leader="dot" w:pos="9360"/>
            </w:tabs>
            <w:rPr>
              <w:del w:id="845" w:author="Craig Parker" w:date="2024-08-05T19:15:00Z"/>
              <w:rStyle w:val="Hyperlink"/>
              <w:rFonts w:ascii="Nunito" w:hAnsi="Nunito"/>
              <w:noProof/>
              <w:rPrChange w:id="846" w:author="Craig Parker" w:date="2024-08-05T19:17:00Z">
                <w:rPr>
                  <w:del w:id="847" w:author="Craig Parker" w:date="2024-08-05T19:15:00Z"/>
                  <w:rStyle w:val="Hyperlink"/>
                  <w:noProof/>
                </w:rPr>
              </w:rPrChange>
            </w:rPr>
          </w:pPr>
          <w:del w:id="848" w:author="Craig Parker" w:date="2024-08-05T19:15:00Z">
            <w:r w:rsidRPr="00A62CB7" w:rsidDel="00BC335B">
              <w:rPr>
                <w:rFonts w:ascii="Nunito" w:hAnsi="Nunito"/>
                <w:noProof/>
                <w:rPrChange w:id="849" w:author="Craig Parker" w:date="2024-08-05T19:17:00Z">
                  <w:rPr>
                    <w:rStyle w:val="Hyperlink"/>
                  </w:rPr>
                </w:rPrChange>
              </w:rPr>
              <w:delText>9.</w:delText>
            </w:r>
            <w:r w:rsidRPr="00A62CB7" w:rsidDel="00BC335B">
              <w:rPr>
                <w:rFonts w:ascii="Nunito" w:hAnsi="Nunito"/>
                <w:noProof/>
                <w:rPrChange w:id="850" w:author="Craig Parker" w:date="2024-08-05T19:17:00Z">
                  <w:rPr>
                    <w:noProof/>
                  </w:rPr>
                </w:rPrChange>
              </w:rPr>
              <w:tab/>
            </w:r>
            <w:r w:rsidRPr="00A62CB7" w:rsidDel="00BC335B">
              <w:rPr>
                <w:rFonts w:ascii="Nunito" w:hAnsi="Nunito"/>
                <w:noProof/>
                <w:rPrChange w:id="851" w:author="Craig Parker" w:date="2024-08-05T19:17:00Z">
                  <w:rPr>
                    <w:rStyle w:val="Hyperlink"/>
                  </w:rPr>
                </w:rPrChange>
              </w:rPr>
              <w:delText>Data analysis platforms</w:delText>
            </w:r>
            <w:r w:rsidRPr="00A62CB7" w:rsidDel="00BC335B">
              <w:rPr>
                <w:rFonts w:ascii="Nunito" w:hAnsi="Nunito"/>
                <w:noProof/>
                <w:rPrChange w:id="852" w:author="Craig Parker" w:date="2024-08-05T19:17:00Z">
                  <w:rPr>
                    <w:noProof/>
                  </w:rPr>
                </w:rPrChange>
              </w:rPr>
              <w:tab/>
            </w:r>
            <w:r w:rsidRPr="00A62CB7" w:rsidDel="00BC335B">
              <w:rPr>
                <w:rFonts w:ascii="Nunito" w:hAnsi="Nunito"/>
                <w:noProof/>
                <w:rPrChange w:id="853" w:author="Craig Parker" w:date="2024-08-05T19:17:00Z">
                  <w:rPr>
                    <w:rStyle w:val="Hyperlink"/>
                  </w:rPr>
                </w:rPrChange>
              </w:rPr>
              <w:delText>16</w:delText>
            </w:r>
          </w:del>
        </w:p>
        <w:p w14:paraId="3D9153C6" w14:textId="4B756FF7" w:rsidR="6E1C0E23" w:rsidRPr="00A62CB7" w:rsidDel="00BC335B" w:rsidRDefault="6E1C0E23" w:rsidP="6E1C0E23">
          <w:pPr>
            <w:pStyle w:val="TOC1"/>
            <w:tabs>
              <w:tab w:val="right" w:leader="dot" w:pos="9360"/>
            </w:tabs>
            <w:rPr>
              <w:del w:id="854" w:author="Craig Parker" w:date="2024-08-05T19:15:00Z"/>
              <w:rStyle w:val="Hyperlink"/>
              <w:rFonts w:ascii="Nunito" w:hAnsi="Nunito"/>
              <w:noProof/>
              <w:rPrChange w:id="855" w:author="Craig Parker" w:date="2024-08-05T19:17:00Z">
                <w:rPr>
                  <w:del w:id="856" w:author="Craig Parker" w:date="2024-08-05T19:15:00Z"/>
                  <w:rStyle w:val="Hyperlink"/>
                  <w:noProof/>
                </w:rPr>
              </w:rPrChange>
            </w:rPr>
          </w:pPr>
          <w:del w:id="857" w:author="Craig Parker" w:date="2024-08-05T19:15:00Z">
            <w:r w:rsidRPr="00A62CB7" w:rsidDel="00BC335B">
              <w:rPr>
                <w:rFonts w:ascii="Nunito" w:hAnsi="Nunito"/>
                <w:noProof/>
                <w:rPrChange w:id="858" w:author="Craig Parker" w:date="2024-08-05T19:17:00Z">
                  <w:rPr>
                    <w:rStyle w:val="Hyperlink"/>
                  </w:rPr>
                </w:rPrChange>
              </w:rPr>
              <w:delText>Data Management, Documentation and Curation</w:delText>
            </w:r>
            <w:r w:rsidRPr="00A62CB7" w:rsidDel="00BC335B">
              <w:rPr>
                <w:rFonts w:ascii="Nunito" w:hAnsi="Nunito"/>
                <w:noProof/>
                <w:rPrChange w:id="859" w:author="Craig Parker" w:date="2024-08-05T19:17:00Z">
                  <w:rPr>
                    <w:noProof/>
                  </w:rPr>
                </w:rPrChange>
              </w:rPr>
              <w:tab/>
            </w:r>
            <w:r w:rsidRPr="00A62CB7" w:rsidDel="00BC335B">
              <w:rPr>
                <w:rFonts w:ascii="Nunito" w:hAnsi="Nunito"/>
                <w:noProof/>
                <w:rPrChange w:id="860" w:author="Craig Parker" w:date="2024-08-05T19:17:00Z">
                  <w:rPr>
                    <w:rStyle w:val="Hyperlink"/>
                  </w:rPr>
                </w:rPrChange>
              </w:rPr>
              <w:delText>16</w:delText>
            </w:r>
          </w:del>
        </w:p>
        <w:p w14:paraId="27227071" w14:textId="6CA3652E" w:rsidR="6E1C0E23" w:rsidRPr="00A62CB7" w:rsidDel="00BC335B" w:rsidRDefault="6E1C0E23" w:rsidP="6E1C0E23">
          <w:pPr>
            <w:pStyle w:val="TOC1"/>
            <w:tabs>
              <w:tab w:val="right" w:leader="dot" w:pos="9360"/>
            </w:tabs>
            <w:rPr>
              <w:del w:id="861" w:author="Craig Parker" w:date="2024-08-05T19:15:00Z"/>
              <w:rStyle w:val="Hyperlink"/>
              <w:rFonts w:ascii="Nunito" w:hAnsi="Nunito"/>
              <w:noProof/>
              <w:rPrChange w:id="862" w:author="Craig Parker" w:date="2024-08-05T19:17:00Z">
                <w:rPr>
                  <w:del w:id="863" w:author="Craig Parker" w:date="2024-08-05T19:15:00Z"/>
                  <w:rStyle w:val="Hyperlink"/>
                  <w:noProof/>
                </w:rPr>
              </w:rPrChange>
            </w:rPr>
          </w:pPr>
          <w:del w:id="864" w:author="Craig Parker" w:date="2024-08-05T19:15:00Z">
            <w:r w:rsidRPr="00A62CB7" w:rsidDel="00BC335B">
              <w:rPr>
                <w:rFonts w:ascii="Nunito" w:hAnsi="Nunito"/>
                <w:noProof/>
                <w:rPrChange w:id="865" w:author="Craig Parker" w:date="2024-08-05T19:17:00Z">
                  <w:rPr>
                    <w:rStyle w:val="Hyperlink"/>
                  </w:rPr>
                </w:rPrChange>
              </w:rPr>
              <w:delText>POPIA compliance and protection of personal information</w:delText>
            </w:r>
            <w:r w:rsidRPr="00A62CB7" w:rsidDel="00BC335B">
              <w:rPr>
                <w:rFonts w:ascii="Nunito" w:hAnsi="Nunito"/>
                <w:noProof/>
                <w:rPrChange w:id="866" w:author="Craig Parker" w:date="2024-08-05T19:17:00Z">
                  <w:rPr>
                    <w:noProof/>
                  </w:rPr>
                </w:rPrChange>
              </w:rPr>
              <w:tab/>
            </w:r>
            <w:r w:rsidRPr="00A62CB7" w:rsidDel="00BC335B">
              <w:rPr>
                <w:rFonts w:ascii="Nunito" w:hAnsi="Nunito"/>
                <w:noProof/>
                <w:rPrChange w:id="867" w:author="Craig Parker" w:date="2024-08-05T19:17:00Z">
                  <w:rPr>
                    <w:rStyle w:val="Hyperlink"/>
                  </w:rPr>
                </w:rPrChange>
              </w:rPr>
              <w:delText>17</w:delText>
            </w:r>
          </w:del>
        </w:p>
        <w:p w14:paraId="0D6B8D38" w14:textId="62AF0D25" w:rsidR="6E1C0E23" w:rsidRPr="00A62CB7" w:rsidDel="00BC335B" w:rsidRDefault="6E1C0E23" w:rsidP="6E1C0E23">
          <w:pPr>
            <w:pStyle w:val="TOC2"/>
            <w:tabs>
              <w:tab w:val="right" w:leader="dot" w:pos="9360"/>
            </w:tabs>
            <w:rPr>
              <w:del w:id="868" w:author="Craig Parker" w:date="2024-08-05T19:15:00Z"/>
              <w:rStyle w:val="Hyperlink"/>
              <w:rFonts w:ascii="Nunito" w:hAnsi="Nunito"/>
              <w:noProof/>
              <w:rPrChange w:id="869" w:author="Craig Parker" w:date="2024-08-05T19:17:00Z">
                <w:rPr>
                  <w:del w:id="870" w:author="Craig Parker" w:date="2024-08-05T19:15:00Z"/>
                  <w:rStyle w:val="Hyperlink"/>
                  <w:noProof/>
                </w:rPr>
              </w:rPrChange>
            </w:rPr>
          </w:pPr>
          <w:del w:id="871" w:author="Craig Parker" w:date="2024-08-05T19:15:00Z">
            <w:r w:rsidRPr="00A62CB7" w:rsidDel="00BC335B">
              <w:rPr>
                <w:rFonts w:ascii="Nunito" w:hAnsi="Nunito"/>
                <w:noProof/>
                <w:rPrChange w:id="872" w:author="Craig Parker" w:date="2024-08-05T19:17:00Z">
                  <w:rPr>
                    <w:rStyle w:val="Hyperlink"/>
                  </w:rPr>
                </w:rPrChange>
              </w:rPr>
              <w:delText>De-identification</w:delText>
            </w:r>
            <w:r w:rsidRPr="00A62CB7" w:rsidDel="00BC335B">
              <w:rPr>
                <w:rFonts w:ascii="Nunito" w:hAnsi="Nunito"/>
                <w:noProof/>
                <w:rPrChange w:id="873" w:author="Craig Parker" w:date="2024-08-05T19:17:00Z">
                  <w:rPr>
                    <w:noProof/>
                  </w:rPr>
                </w:rPrChange>
              </w:rPr>
              <w:tab/>
            </w:r>
            <w:r w:rsidRPr="00A62CB7" w:rsidDel="00BC335B">
              <w:rPr>
                <w:rFonts w:ascii="Nunito" w:hAnsi="Nunito"/>
                <w:noProof/>
                <w:rPrChange w:id="874" w:author="Craig Parker" w:date="2024-08-05T19:17:00Z">
                  <w:rPr>
                    <w:rStyle w:val="Hyperlink"/>
                  </w:rPr>
                </w:rPrChange>
              </w:rPr>
              <w:delText>19</w:delText>
            </w:r>
          </w:del>
        </w:p>
        <w:p w14:paraId="33A7C4BD" w14:textId="74CFE613" w:rsidR="6E1C0E23" w:rsidRPr="00A62CB7" w:rsidDel="00BC335B" w:rsidRDefault="6E1C0E23" w:rsidP="6E1C0E23">
          <w:pPr>
            <w:pStyle w:val="TOC2"/>
            <w:tabs>
              <w:tab w:val="right" w:leader="dot" w:pos="9360"/>
            </w:tabs>
            <w:rPr>
              <w:del w:id="875" w:author="Craig Parker" w:date="2024-08-05T19:15:00Z"/>
              <w:rStyle w:val="Hyperlink"/>
              <w:rFonts w:ascii="Nunito" w:hAnsi="Nunito"/>
              <w:noProof/>
              <w:rPrChange w:id="876" w:author="Craig Parker" w:date="2024-08-05T19:17:00Z">
                <w:rPr>
                  <w:del w:id="877" w:author="Craig Parker" w:date="2024-08-05T19:15:00Z"/>
                  <w:rStyle w:val="Hyperlink"/>
                  <w:noProof/>
                </w:rPr>
              </w:rPrChange>
            </w:rPr>
          </w:pPr>
          <w:del w:id="878" w:author="Craig Parker" w:date="2024-08-05T19:15:00Z">
            <w:r w:rsidRPr="00A62CB7" w:rsidDel="00BC335B">
              <w:rPr>
                <w:rFonts w:ascii="Nunito" w:hAnsi="Nunito"/>
                <w:noProof/>
                <w:rPrChange w:id="879" w:author="Craig Parker" w:date="2024-08-05T19:17:00Z">
                  <w:rPr>
                    <w:rStyle w:val="Hyperlink"/>
                  </w:rPr>
                </w:rPrChange>
              </w:rPr>
              <w:delText>Data encryption</w:delText>
            </w:r>
            <w:r w:rsidRPr="00A62CB7" w:rsidDel="00BC335B">
              <w:rPr>
                <w:rFonts w:ascii="Nunito" w:hAnsi="Nunito"/>
                <w:noProof/>
                <w:rPrChange w:id="880" w:author="Craig Parker" w:date="2024-08-05T19:17:00Z">
                  <w:rPr>
                    <w:noProof/>
                  </w:rPr>
                </w:rPrChange>
              </w:rPr>
              <w:tab/>
            </w:r>
            <w:r w:rsidRPr="00A62CB7" w:rsidDel="00BC335B">
              <w:rPr>
                <w:rFonts w:ascii="Nunito" w:hAnsi="Nunito"/>
                <w:noProof/>
                <w:rPrChange w:id="881" w:author="Craig Parker" w:date="2024-08-05T19:17:00Z">
                  <w:rPr>
                    <w:rStyle w:val="Hyperlink"/>
                  </w:rPr>
                </w:rPrChange>
              </w:rPr>
              <w:delText>21</w:delText>
            </w:r>
          </w:del>
        </w:p>
        <w:p w14:paraId="4904968D" w14:textId="4D5CBADC" w:rsidR="6E1C0E23" w:rsidRPr="00A62CB7" w:rsidDel="00BC335B" w:rsidRDefault="6E1C0E23" w:rsidP="6E1C0E23">
          <w:pPr>
            <w:pStyle w:val="TOC2"/>
            <w:tabs>
              <w:tab w:val="right" w:leader="dot" w:pos="9360"/>
            </w:tabs>
            <w:rPr>
              <w:del w:id="882" w:author="Craig Parker" w:date="2024-08-05T19:15:00Z"/>
              <w:rStyle w:val="Hyperlink"/>
              <w:rFonts w:ascii="Nunito" w:hAnsi="Nunito"/>
              <w:noProof/>
              <w:rPrChange w:id="883" w:author="Craig Parker" w:date="2024-08-05T19:17:00Z">
                <w:rPr>
                  <w:del w:id="884" w:author="Craig Parker" w:date="2024-08-05T19:15:00Z"/>
                  <w:rStyle w:val="Hyperlink"/>
                  <w:noProof/>
                </w:rPr>
              </w:rPrChange>
            </w:rPr>
          </w:pPr>
          <w:del w:id="885" w:author="Craig Parker" w:date="2024-08-05T19:15:00Z">
            <w:r w:rsidRPr="00A62CB7" w:rsidDel="00BC335B">
              <w:rPr>
                <w:rFonts w:ascii="Nunito" w:hAnsi="Nunito"/>
                <w:noProof/>
                <w:rPrChange w:id="886" w:author="Craig Parker" w:date="2024-08-05T19:17:00Z">
                  <w:rPr>
                    <w:rStyle w:val="Hyperlink"/>
                  </w:rPr>
                </w:rPrChange>
              </w:rPr>
              <w:delText>Storage isolation</w:delText>
            </w:r>
            <w:r w:rsidRPr="00A62CB7" w:rsidDel="00BC335B">
              <w:rPr>
                <w:rFonts w:ascii="Nunito" w:hAnsi="Nunito"/>
                <w:noProof/>
                <w:rPrChange w:id="887" w:author="Craig Parker" w:date="2024-08-05T19:17:00Z">
                  <w:rPr>
                    <w:noProof/>
                  </w:rPr>
                </w:rPrChange>
              </w:rPr>
              <w:tab/>
            </w:r>
            <w:r w:rsidRPr="00A62CB7" w:rsidDel="00BC335B">
              <w:rPr>
                <w:rFonts w:ascii="Nunito" w:hAnsi="Nunito"/>
                <w:noProof/>
                <w:rPrChange w:id="888" w:author="Craig Parker" w:date="2024-08-05T19:17:00Z">
                  <w:rPr>
                    <w:rStyle w:val="Hyperlink"/>
                  </w:rPr>
                </w:rPrChange>
              </w:rPr>
              <w:delText>21</w:delText>
            </w:r>
          </w:del>
        </w:p>
        <w:p w14:paraId="12B8248C" w14:textId="34CD687A" w:rsidR="6E1C0E23" w:rsidRPr="00A62CB7" w:rsidDel="00BC335B" w:rsidRDefault="6E1C0E23" w:rsidP="6E1C0E23">
          <w:pPr>
            <w:pStyle w:val="TOC2"/>
            <w:tabs>
              <w:tab w:val="right" w:leader="dot" w:pos="9360"/>
            </w:tabs>
            <w:rPr>
              <w:del w:id="889" w:author="Craig Parker" w:date="2024-08-05T19:15:00Z"/>
              <w:rStyle w:val="Hyperlink"/>
              <w:rFonts w:ascii="Nunito" w:hAnsi="Nunito"/>
              <w:noProof/>
              <w:rPrChange w:id="890" w:author="Craig Parker" w:date="2024-08-05T19:17:00Z">
                <w:rPr>
                  <w:del w:id="891" w:author="Craig Parker" w:date="2024-08-05T19:15:00Z"/>
                  <w:rStyle w:val="Hyperlink"/>
                  <w:noProof/>
                </w:rPr>
              </w:rPrChange>
            </w:rPr>
          </w:pPr>
          <w:del w:id="892" w:author="Craig Parker" w:date="2024-08-05T19:15:00Z">
            <w:r w:rsidRPr="00A62CB7" w:rsidDel="00BC335B">
              <w:rPr>
                <w:rFonts w:ascii="Nunito" w:hAnsi="Nunito"/>
                <w:noProof/>
                <w:rPrChange w:id="893" w:author="Craig Parker" w:date="2024-08-05T19:17:00Z">
                  <w:rPr>
                    <w:rStyle w:val="Hyperlink"/>
                  </w:rPr>
                </w:rPrChange>
              </w:rPr>
              <w:delText>Network firewall and Virtual Private Network</w:delText>
            </w:r>
            <w:r w:rsidRPr="00A62CB7" w:rsidDel="00BC335B">
              <w:rPr>
                <w:rFonts w:ascii="Nunito" w:hAnsi="Nunito"/>
                <w:noProof/>
                <w:rPrChange w:id="894" w:author="Craig Parker" w:date="2024-08-05T19:17:00Z">
                  <w:rPr>
                    <w:noProof/>
                  </w:rPr>
                </w:rPrChange>
              </w:rPr>
              <w:tab/>
            </w:r>
            <w:r w:rsidRPr="00A62CB7" w:rsidDel="00BC335B">
              <w:rPr>
                <w:rFonts w:ascii="Nunito" w:hAnsi="Nunito"/>
                <w:noProof/>
                <w:rPrChange w:id="895" w:author="Craig Parker" w:date="2024-08-05T19:17:00Z">
                  <w:rPr>
                    <w:rStyle w:val="Hyperlink"/>
                  </w:rPr>
                </w:rPrChange>
              </w:rPr>
              <w:delText>21</w:delText>
            </w:r>
          </w:del>
        </w:p>
        <w:p w14:paraId="3F90928C" w14:textId="0C93BD6B" w:rsidR="6E1C0E23" w:rsidRPr="00A62CB7" w:rsidDel="00BC335B" w:rsidRDefault="6E1C0E23" w:rsidP="6E1C0E23">
          <w:pPr>
            <w:pStyle w:val="TOC2"/>
            <w:tabs>
              <w:tab w:val="right" w:leader="dot" w:pos="9360"/>
            </w:tabs>
            <w:rPr>
              <w:del w:id="896" w:author="Craig Parker" w:date="2024-08-05T19:15:00Z"/>
              <w:rStyle w:val="Hyperlink"/>
              <w:rFonts w:ascii="Nunito" w:hAnsi="Nunito"/>
              <w:noProof/>
              <w:rPrChange w:id="897" w:author="Craig Parker" w:date="2024-08-05T19:17:00Z">
                <w:rPr>
                  <w:del w:id="898" w:author="Craig Parker" w:date="2024-08-05T19:15:00Z"/>
                  <w:rStyle w:val="Hyperlink"/>
                  <w:noProof/>
                </w:rPr>
              </w:rPrChange>
            </w:rPr>
          </w:pPr>
          <w:del w:id="899" w:author="Craig Parker" w:date="2024-08-05T19:15:00Z">
            <w:r w:rsidRPr="00A62CB7" w:rsidDel="00BC335B">
              <w:rPr>
                <w:rFonts w:ascii="Nunito" w:hAnsi="Nunito"/>
                <w:noProof/>
                <w:rPrChange w:id="900" w:author="Craig Parker" w:date="2024-08-05T19:17:00Z">
                  <w:rPr>
                    <w:rStyle w:val="Hyperlink"/>
                  </w:rPr>
                </w:rPrChange>
              </w:rPr>
              <w:delText>Local authentication and authorisation</w:delText>
            </w:r>
            <w:r w:rsidRPr="00A62CB7" w:rsidDel="00BC335B">
              <w:rPr>
                <w:rFonts w:ascii="Nunito" w:hAnsi="Nunito"/>
                <w:noProof/>
                <w:rPrChange w:id="901" w:author="Craig Parker" w:date="2024-08-05T19:17:00Z">
                  <w:rPr>
                    <w:noProof/>
                  </w:rPr>
                </w:rPrChange>
              </w:rPr>
              <w:tab/>
            </w:r>
            <w:r w:rsidRPr="00A62CB7" w:rsidDel="00BC335B">
              <w:rPr>
                <w:rFonts w:ascii="Nunito" w:hAnsi="Nunito"/>
                <w:noProof/>
                <w:rPrChange w:id="902" w:author="Craig Parker" w:date="2024-08-05T19:17:00Z">
                  <w:rPr>
                    <w:rStyle w:val="Hyperlink"/>
                  </w:rPr>
                </w:rPrChange>
              </w:rPr>
              <w:delText>22</w:delText>
            </w:r>
          </w:del>
        </w:p>
        <w:p w14:paraId="628131C2" w14:textId="67481DCA" w:rsidR="6E1C0E23" w:rsidRPr="00A62CB7" w:rsidDel="00BC335B" w:rsidRDefault="6E1C0E23" w:rsidP="6E1C0E23">
          <w:pPr>
            <w:pStyle w:val="TOC1"/>
            <w:tabs>
              <w:tab w:val="right" w:leader="dot" w:pos="9360"/>
            </w:tabs>
            <w:rPr>
              <w:del w:id="903" w:author="Craig Parker" w:date="2024-08-05T19:15:00Z"/>
              <w:rStyle w:val="Hyperlink"/>
              <w:rFonts w:ascii="Nunito" w:hAnsi="Nunito"/>
              <w:noProof/>
              <w:rPrChange w:id="904" w:author="Craig Parker" w:date="2024-08-05T19:17:00Z">
                <w:rPr>
                  <w:del w:id="905" w:author="Craig Parker" w:date="2024-08-05T19:15:00Z"/>
                  <w:rStyle w:val="Hyperlink"/>
                  <w:noProof/>
                </w:rPr>
              </w:rPrChange>
            </w:rPr>
          </w:pPr>
          <w:del w:id="906" w:author="Craig Parker" w:date="2024-08-05T19:15:00Z">
            <w:r w:rsidRPr="00A62CB7" w:rsidDel="00BC335B">
              <w:rPr>
                <w:rFonts w:ascii="Nunito" w:hAnsi="Nunito"/>
                <w:noProof/>
                <w:rPrChange w:id="907" w:author="Craig Parker" w:date="2024-08-05T19:17:00Z">
                  <w:rPr>
                    <w:rStyle w:val="Hyperlink"/>
                  </w:rPr>
                </w:rPrChange>
              </w:rPr>
              <w:delText>Data Sharing and Open Access</w:delText>
            </w:r>
            <w:r w:rsidRPr="00A62CB7" w:rsidDel="00BC335B">
              <w:rPr>
                <w:rFonts w:ascii="Nunito" w:hAnsi="Nunito"/>
                <w:noProof/>
                <w:rPrChange w:id="908" w:author="Craig Parker" w:date="2024-08-05T19:17:00Z">
                  <w:rPr>
                    <w:noProof/>
                  </w:rPr>
                </w:rPrChange>
              </w:rPr>
              <w:tab/>
            </w:r>
            <w:r w:rsidRPr="00A62CB7" w:rsidDel="00BC335B">
              <w:rPr>
                <w:rFonts w:ascii="Nunito" w:hAnsi="Nunito"/>
                <w:noProof/>
                <w:rPrChange w:id="909" w:author="Craig Parker" w:date="2024-08-05T19:17:00Z">
                  <w:rPr>
                    <w:rStyle w:val="Hyperlink"/>
                  </w:rPr>
                </w:rPrChange>
              </w:rPr>
              <w:delText>22</w:delText>
            </w:r>
          </w:del>
        </w:p>
        <w:p w14:paraId="2498E016" w14:textId="561D315A" w:rsidR="6E1C0E23" w:rsidRPr="00A62CB7" w:rsidDel="00BC335B" w:rsidRDefault="6E1C0E23" w:rsidP="6E1C0E23">
          <w:pPr>
            <w:pStyle w:val="TOC1"/>
            <w:tabs>
              <w:tab w:val="right" w:leader="dot" w:pos="9360"/>
            </w:tabs>
            <w:rPr>
              <w:del w:id="910" w:author="Craig Parker" w:date="2024-08-05T19:15:00Z"/>
              <w:rStyle w:val="Hyperlink"/>
              <w:rFonts w:ascii="Nunito" w:hAnsi="Nunito"/>
              <w:noProof/>
              <w:rPrChange w:id="911" w:author="Craig Parker" w:date="2024-08-05T19:17:00Z">
                <w:rPr>
                  <w:del w:id="912" w:author="Craig Parker" w:date="2024-08-05T19:15:00Z"/>
                  <w:rStyle w:val="Hyperlink"/>
                  <w:noProof/>
                </w:rPr>
              </w:rPrChange>
            </w:rPr>
          </w:pPr>
          <w:del w:id="913" w:author="Craig Parker" w:date="2024-08-05T19:15:00Z">
            <w:r w:rsidRPr="00A62CB7" w:rsidDel="00BC335B">
              <w:rPr>
                <w:rFonts w:ascii="Nunito" w:hAnsi="Nunito"/>
                <w:noProof/>
                <w:rPrChange w:id="914" w:author="Craig Parker" w:date="2024-08-05T19:17:00Z">
                  <w:rPr>
                    <w:rStyle w:val="Hyperlink"/>
                  </w:rPr>
                </w:rPrChange>
              </w:rPr>
              <w:delText>Procedure for making data available to qualified individuals</w:delText>
            </w:r>
            <w:r w:rsidRPr="00A62CB7" w:rsidDel="00BC335B">
              <w:rPr>
                <w:rFonts w:ascii="Nunito" w:hAnsi="Nunito"/>
                <w:noProof/>
                <w:rPrChange w:id="915" w:author="Craig Parker" w:date="2024-08-05T19:17:00Z">
                  <w:rPr>
                    <w:noProof/>
                  </w:rPr>
                </w:rPrChange>
              </w:rPr>
              <w:tab/>
            </w:r>
            <w:r w:rsidRPr="00A62CB7" w:rsidDel="00BC335B">
              <w:rPr>
                <w:rFonts w:ascii="Nunito" w:hAnsi="Nunito"/>
                <w:noProof/>
                <w:rPrChange w:id="916" w:author="Craig Parker" w:date="2024-08-05T19:17:00Z">
                  <w:rPr>
                    <w:rStyle w:val="Hyperlink"/>
                  </w:rPr>
                </w:rPrChange>
              </w:rPr>
              <w:delText>23</w:delText>
            </w:r>
          </w:del>
        </w:p>
        <w:p w14:paraId="551B8F06" w14:textId="60123176" w:rsidR="6E1C0E23" w:rsidRPr="00A62CB7" w:rsidDel="00BC335B" w:rsidRDefault="6E1C0E23" w:rsidP="6E1C0E23">
          <w:pPr>
            <w:pStyle w:val="TOC2"/>
            <w:tabs>
              <w:tab w:val="right" w:leader="dot" w:pos="9360"/>
            </w:tabs>
            <w:rPr>
              <w:del w:id="917" w:author="Craig Parker" w:date="2024-08-05T19:15:00Z"/>
              <w:rStyle w:val="Hyperlink"/>
              <w:rFonts w:ascii="Nunito" w:hAnsi="Nunito"/>
              <w:noProof/>
              <w:rPrChange w:id="918" w:author="Craig Parker" w:date="2024-08-05T19:17:00Z">
                <w:rPr>
                  <w:del w:id="919" w:author="Craig Parker" w:date="2024-08-05T19:15:00Z"/>
                  <w:rStyle w:val="Hyperlink"/>
                  <w:noProof/>
                </w:rPr>
              </w:rPrChange>
            </w:rPr>
          </w:pPr>
          <w:del w:id="920" w:author="Craig Parker" w:date="2024-08-05T19:15:00Z">
            <w:r w:rsidRPr="00A62CB7" w:rsidDel="00BC335B">
              <w:rPr>
                <w:rFonts w:ascii="Nunito" w:hAnsi="Nunito"/>
                <w:noProof/>
                <w:rPrChange w:id="921" w:author="Craig Parker" w:date="2024-08-05T19:17:00Z">
                  <w:rPr>
                    <w:rStyle w:val="Hyperlink"/>
                  </w:rPr>
                </w:rPrChange>
              </w:rPr>
              <w:delText>Data Retention</w:delText>
            </w:r>
            <w:r w:rsidRPr="00A62CB7" w:rsidDel="00BC335B">
              <w:rPr>
                <w:rFonts w:ascii="Nunito" w:hAnsi="Nunito"/>
                <w:noProof/>
                <w:rPrChange w:id="922" w:author="Craig Parker" w:date="2024-08-05T19:17:00Z">
                  <w:rPr>
                    <w:noProof/>
                  </w:rPr>
                </w:rPrChange>
              </w:rPr>
              <w:tab/>
            </w:r>
            <w:r w:rsidRPr="00A62CB7" w:rsidDel="00BC335B">
              <w:rPr>
                <w:rFonts w:ascii="Nunito" w:hAnsi="Nunito"/>
                <w:noProof/>
                <w:rPrChange w:id="923" w:author="Craig Parker" w:date="2024-08-05T19:17:00Z">
                  <w:rPr>
                    <w:rStyle w:val="Hyperlink"/>
                  </w:rPr>
                </w:rPrChange>
              </w:rPr>
              <w:delText>24</w:delText>
            </w:r>
          </w:del>
        </w:p>
        <w:p w14:paraId="0FD37FA8" w14:textId="2741D71D" w:rsidR="6E1C0E23" w:rsidRPr="00A62CB7" w:rsidDel="00BC335B" w:rsidRDefault="6E1C0E23" w:rsidP="6E1C0E23">
          <w:pPr>
            <w:pStyle w:val="TOC1"/>
            <w:tabs>
              <w:tab w:val="right" w:leader="dot" w:pos="9360"/>
            </w:tabs>
            <w:rPr>
              <w:del w:id="924" w:author="Craig Parker" w:date="2024-08-05T19:15:00Z"/>
              <w:rStyle w:val="Hyperlink"/>
              <w:rFonts w:ascii="Nunito" w:hAnsi="Nunito"/>
              <w:noProof/>
              <w:rPrChange w:id="925" w:author="Craig Parker" w:date="2024-08-05T19:17:00Z">
                <w:rPr>
                  <w:del w:id="926" w:author="Craig Parker" w:date="2024-08-05T19:15:00Z"/>
                  <w:rStyle w:val="Hyperlink"/>
                  <w:noProof/>
                </w:rPr>
              </w:rPrChange>
            </w:rPr>
          </w:pPr>
          <w:del w:id="927" w:author="Craig Parker" w:date="2024-08-05T19:15:00Z">
            <w:r w:rsidRPr="00A62CB7" w:rsidDel="00BC335B">
              <w:rPr>
                <w:rFonts w:ascii="Nunito" w:hAnsi="Nunito"/>
                <w:noProof/>
                <w:rPrChange w:id="928" w:author="Craig Parker" w:date="2024-08-05T19:17:00Z">
                  <w:rPr>
                    <w:rStyle w:val="Hyperlink"/>
                  </w:rPr>
                </w:rPrChange>
              </w:rPr>
              <w:delText>Roles and Responsibilities</w:delText>
            </w:r>
            <w:r w:rsidRPr="00A62CB7" w:rsidDel="00BC335B">
              <w:rPr>
                <w:rFonts w:ascii="Nunito" w:hAnsi="Nunito"/>
                <w:noProof/>
                <w:rPrChange w:id="929" w:author="Craig Parker" w:date="2024-08-05T19:17:00Z">
                  <w:rPr>
                    <w:noProof/>
                  </w:rPr>
                </w:rPrChange>
              </w:rPr>
              <w:tab/>
            </w:r>
            <w:r w:rsidRPr="00A62CB7" w:rsidDel="00BC335B">
              <w:rPr>
                <w:rFonts w:ascii="Nunito" w:hAnsi="Nunito"/>
                <w:noProof/>
                <w:rPrChange w:id="930" w:author="Craig Parker" w:date="2024-08-05T19:17:00Z">
                  <w:rPr>
                    <w:rStyle w:val="Hyperlink"/>
                  </w:rPr>
                </w:rPrChange>
              </w:rPr>
              <w:delText>25</w:delText>
            </w:r>
          </w:del>
        </w:p>
        <w:p w14:paraId="4837CA8D" w14:textId="504BE8EC" w:rsidR="6E1C0E23" w:rsidRPr="00A62CB7" w:rsidDel="00BC335B" w:rsidRDefault="6E1C0E23" w:rsidP="6E1C0E23">
          <w:pPr>
            <w:pStyle w:val="TOC1"/>
            <w:tabs>
              <w:tab w:val="right" w:leader="dot" w:pos="9360"/>
            </w:tabs>
            <w:rPr>
              <w:del w:id="931" w:author="Craig Parker" w:date="2024-08-05T19:15:00Z"/>
              <w:rStyle w:val="Hyperlink"/>
              <w:rFonts w:ascii="Nunito" w:hAnsi="Nunito"/>
              <w:noProof/>
              <w:rPrChange w:id="932" w:author="Craig Parker" w:date="2024-08-05T19:17:00Z">
                <w:rPr>
                  <w:del w:id="933" w:author="Craig Parker" w:date="2024-08-05T19:15:00Z"/>
                  <w:rStyle w:val="Hyperlink"/>
                  <w:noProof/>
                </w:rPr>
              </w:rPrChange>
            </w:rPr>
          </w:pPr>
          <w:del w:id="934" w:author="Craig Parker" w:date="2024-08-05T19:15:00Z">
            <w:r w:rsidRPr="00A62CB7" w:rsidDel="00BC335B">
              <w:rPr>
                <w:rFonts w:ascii="Nunito" w:hAnsi="Nunito"/>
                <w:noProof/>
                <w:rPrChange w:id="935" w:author="Craig Parker" w:date="2024-08-05T19:17:00Z">
                  <w:rPr>
                    <w:rStyle w:val="Hyperlink"/>
                  </w:rPr>
                </w:rPrChange>
              </w:rPr>
              <w:delText>Assessment and revision</w:delText>
            </w:r>
            <w:r w:rsidRPr="00A62CB7" w:rsidDel="00BC335B">
              <w:rPr>
                <w:rFonts w:ascii="Nunito" w:hAnsi="Nunito"/>
                <w:noProof/>
                <w:rPrChange w:id="936" w:author="Craig Parker" w:date="2024-08-05T19:17:00Z">
                  <w:rPr>
                    <w:noProof/>
                  </w:rPr>
                </w:rPrChange>
              </w:rPr>
              <w:tab/>
            </w:r>
            <w:r w:rsidRPr="00A62CB7" w:rsidDel="00BC335B">
              <w:rPr>
                <w:rFonts w:ascii="Nunito" w:hAnsi="Nunito"/>
                <w:noProof/>
                <w:rPrChange w:id="937" w:author="Craig Parker" w:date="2024-08-05T19:17:00Z">
                  <w:rPr>
                    <w:rStyle w:val="Hyperlink"/>
                  </w:rPr>
                </w:rPrChange>
              </w:rPr>
              <w:delText>26</w:delText>
            </w:r>
          </w:del>
        </w:p>
        <w:p w14:paraId="28CE56D0" w14:textId="70F6E778" w:rsidR="6E1C0E23" w:rsidRPr="00A62CB7" w:rsidDel="00BC335B" w:rsidRDefault="6E1C0E23" w:rsidP="6E1C0E23">
          <w:pPr>
            <w:pStyle w:val="TOC1"/>
            <w:tabs>
              <w:tab w:val="right" w:leader="dot" w:pos="9360"/>
            </w:tabs>
            <w:rPr>
              <w:del w:id="938" w:author="Craig Parker" w:date="2024-08-05T19:15:00Z"/>
              <w:rStyle w:val="Hyperlink"/>
              <w:rFonts w:ascii="Nunito" w:hAnsi="Nunito"/>
              <w:noProof/>
              <w:rPrChange w:id="939" w:author="Craig Parker" w:date="2024-08-05T19:17:00Z">
                <w:rPr>
                  <w:del w:id="940" w:author="Craig Parker" w:date="2024-08-05T19:15:00Z"/>
                  <w:rStyle w:val="Hyperlink"/>
                  <w:noProof/>
                </w:rPr>
              </w:rPrChange>
            </w:rPr>
          </w:pPr>
          <w:del w:id="941" w:author="Craig Parker" w:date="2024-08-05T19:15:00Z">
            <w:r w:rsidRPr="00A62CB7" w:rsidDel="00BC335B">
              <w:rPr>
                <w:rFonts w:ascii="Nunito" w:hAnsi="Nunito"/>
                <w:noProof/>
                <w:rPrChange w:id="942" w:author="Craig Parker" w:date="2024-08-05T19:17:00Z">
                  <w:rPr>
                    <w:rStyle w:val="Hyperlink"/>
                  </w:rPr>
                </w:rPrChange>
              </w:rPr>
              <w:delText>References</w:delText>
            </w:r>
            <w:r w:rsidRPr="00A62CB7" w:rsidDel="00BC335B">
              <w:rPr>
                <w:rFonts w:ascii="Nunito" w:hAnsi="Nunito"/>
                <w:noProof/>
                <w:rPrChange w:id="943" w:author="Craig Parker" w:date="2024-08-05T19:17:00Z">
                  <w:rPr>
                    <w:noProof/>
                  </w:rPr>
                </w:rPrChange>
              </w:rPr>
              <w:tab/>
            </w:r>
            <w:r w:rsidRPr="00A62CB7" w:rsidDel="00BC335B">
              <w:rPr>
                <w:rFonts w:ascii="Nunito" w:hAnsi="Nunito"/>
                <w:noProof/>
                <w:rPrChange w:id="944" w:author="Craig Parker" w:date="2024-08-05T19:17:00Z">
                  <w:rPr>
                    <w:rStyle w:val="Hyperlink"/>
                  </w:rPr>
                </w:rPrChange>
              </w:rPr>
              <w:delText>27</w:delText>
            </w:r>
          </w:del>
        </w:p>
        <w:p w14:paraId="5758A520" w14:textId="1B19F097" w:rsidR="6E1C0E23" w:rsidRPr="00A62CB7" w:rsidDel="00BC335B" w:rsidRDefault="6E1C0E23" w:rsidP="6E1C0E23">
          <w:pPr>
            <w:pStyle w:val="TOC1"/>
            <w:tabs>
              <w:tab w:val="right" w:leader="dot" w:pos="9360"/>
            </w:tabs>
            <w:rPr>
              <w:del w:id="945" w:author="Craig Parker" w:date="2024-08-05T19:15:00Z"/>
              <w:rStyle w:val="Hyperlink"/>
              <w:rFonts w:ascii="Nunito" w:hAnsi="Nunito"/>
              <w:noProof/>
              <w:rPrChange w:id="946" w:author="Craig Parker" w:date="2024-08-05T19:17:00Z">
                <w:rPr>
                  <w:del w:id="947" w:author="Craig Parker" w:date="2024-08-05T19:15:00Z"/>
                  <w:rStyle w:val="Hyperlink"/>
                  <w:noProof/>
                </w:rPr>
              </w:rPrChange>
            </w:rPr>
          </w:pPr>
          <w:del w:id="948" w:author="Craig Parker" w:date="2024-08-05T19:15:00Z">
            <w:r w:rsidRPr="00A62CB7" w:rsidDel="00BC335B">
              <w:rPr>
                <w:rFonts w:ascii="Nunito" w:hAnsi="Nunito"/>
                <w:noProof/>
                <w:rPrChange w:id="949" w:author="Craig Parker" w:date="2024-08-05T19:17:00Z">
                  <w:rPr>
                    <w:rStyle w:val="Hyperlink"/>
                  </w:rPr>
                </w:rPrChange>
              </w:rPr>
              <w:delText>Annex 1: Key data sources</w:delText>
            </w:r>
            <w:r w:rsidRPr="00A62CB7" w:rsidDel="00BC335B">
              <w:rPr>
                <w:rFonts w:ascii="Nunito" w:hAnsi="Nunito"/>
                <w:noProof/>
                <w:rPrChange w:id="950" w:author="Craig Parker" w:date="2024-08-05T19:17:00Z">
                  <w:rPr>
                    <w:noProof/>
                  </w:rPr>
                </w:rPrChange>
              </w:rPr>
              <w:tab/>
            </w:r>
            <w:r w:rsidRPr="00A62CB7" w:rsidDel="00BC335B">
              <w:rPr>
                <w:rFonts w:ascii="Nunito" w:hAnsi="Nunito"/>
                <w:noProof/>
                <w:rPrChange w:id="951" w:author="Craig Parker" w:date="2024-08-05T19:17:00Z">
                  <w:rPr>
                    <w:rStyle w:val="Hyperlink"/>
                  </w:rPr>
                </w:rPrChange>
              </w:rPr>
              <w:delText>27</w:delText>
            </w:r>
          </w:del>
        </w:p>
        <w:p w14:paraId="4E0D0D6D" w14:textId="605EF969" w:rsidR="6E1C0E23" w:rsidRPr="00A62CB7" w:rsidDel="00BC335B" w:rsidRDefault="6E1C0E23" w:rsidP="6E1C0E23">
          <w:pPr>
            <w:pStyle w:val="TOC1"/>
            <w:tabs>
              <w:tab w:val="right" w:leader="dot" w:pos="9360"/>
            </w:tabs>
            <w:rPr>
              <w:del w:id="952" w:author="Craig Parker" w:date="2024-08-05T19:15:00Z"/>
              <w:rStyle w:val="Hyperlink"/>
              <w:rFonts w:ascii="Nunito" w:hAnsi="Nunito"/>
              <w:noProof/>
              <w:rPrChange w:id="953" w:author="Craig Parker" w:date="2024-08-05T19:17:00Z">
                <w:rPr>
                  <w:del w:id="954" w:author="Craig Parker" w:date="2024-08-05T19:15:00Z"/>
                  <w:rStyle w:val="Hyperlink"/>
                  <w:noProof/>
                </w:rPr>
              </w:rPrChange>
            </w:rPr>
          </w:pPr>
          <w:del w:id="955" w:author="Craig Parker" w:date="2024-08-05T19:15:00Z">
            <w:r w:rsidRPr="00A62CB7" w:rsidDel="00BC335B">
              <w:rPr>
                <w:rFonts w:ascii="Nunito" w:hAnsi="Nunito"/>
                <w:noProof/>
                <w:rPrChange w:id="956" w:author="Craig Parker" w:date="2024-08-05T19:17:00Z">
                  <w:rPr>
                    <w:rStyle w:val="Hyperlink"/>
                  </w:rPr>
                </w:rPrChange>
              </w:rPr>
              <w:delText>Annex 2: Personal information processing agreement</w:delText>
            </w:r>
            <w:r w:rsidRPr="00A62CB7" w:rsidDel="00BC335B">
              <w:rPr>
                <w:rFonts w:ascii="Nunito" w:hAnsi="Nunito"/>
                <w:noProof/>
                <w:rPrChange w:id="957" w:author="Craig Parker" w:date="2024-08-05T19:17:00Z">
                  <w:rPr>
                    <w:noProof/>
                  </w:rPr>
                </w:rPrChange>
              </w:rPr>
              <w:tab/>
            </w:r>
            <w:r w:rsidRPr="00A62CB7" w:rsidDel="00BC335B">
              <w:rPr>
                <w:rFonts w:ascii="Nunito" w:hAnsi="Nunito"/>
                <w:noProof/>
                <w:rPrChange w:id="958" w:author="Craig Parker" w:date="2024-08-05T19:17:00Z">
                  <w:rPr>
                    <w:rStyle w:val="Hyperlink"/>
                  </w:rPr>
                </w:rPrChange>
              </w:rPr>
              <w:delText>33</w:delText>
            </w:r>
          </w:del>
        </w:p>
        <w:p w14:paraId="2C104623" w14:textId="6E50F439" w:rsidR="6E1C0E23" w:rsidRPr="00A62CB7" w:rsidDel="00BC335B" w:rsidRDefault="6E1C0E23" w:rsidP="6E1C0E23">
          <w:pPr>
            <w:pStyle w:val="TOC1"/>
            <w:tabs>
              <w:tab w:val="right" w:leader="dot" w:pos="9360"/>
            </w:tabs>
            <w:rPr>
              <w:del w:id="959" w:author="Craig Parker" w:date="2024-08-05T19:16:00Z"/>
              <w:rStyle w:val="Hyperlink"/>
              <w:rFonts w:ascii="Nunito" w:hAnsi="Nunito"/>
              <w:rPrChange w:id="960" w:author="Craig Parker" w:date="2024-08-05T19:17:00Z">
                <w:rPr>
                  <w:del w:id="961" w:author="Craig Parker" w:date="2024-08-05T19:16:00Z"/>
                  <w:rStyle w:val="Hyperlink"/>
                </w:rPr>
              </w:rPrChange>
            </w:rPr>
          </w:pPr>
          <w:del w:id="962" w:author="Craig Parker" w:date="2024-08-05T19:15:00Z">
            <w:r w:rsidRPr="00A62CB7" w:rsidDel="00BC335B">
              <w:rPr>
                <w:rFonts w:ascii="Nunito" w:hAnsi="Nunito"/>
                <w:noProof/>
                <w:rPrChange w:id="963" w:author="Craig Parker" w:date="2024-08-05T19:17:00Z">
                  <w:rPr>
                    <w:rStyle w:val="Hyperlink"/>
                  </w:rPr>
                </w:rPrChange>
              </w:rPr>
              <w:delText>Annex 3: Ethics notification letter</w:delText>
            </w:r>
            <w:r w:rsidRPr="00A62CB7" w:rsidDel="00BC335B">
              <w:rPr>
                <w:rFonts w:ascii="Nunito" w:hAnsi="Nunito"/>
                <w:noProof/>
                <w:rPrChange w:id="964" w:author="Craig Parker" w:date="2024-08-05T19:17:00Z">
                  <w:rPr>
                    <w:noProof/>
                  </w:rPr>
                </w:rPrChange>
              </w:rPr>
              <w:tab/>
            </w:r>
            <w:r w:rsidRPr="00A62CB7" w:rsidDel="00BC335B">
              <w:rPr>
                <w:rFonts w:ascii="Nunito" w:hAnsi="Nunito"/>
                <w:noProof/>
                <w:rPrChange w:id="965" w:author="Craig Parker" w:date="2024-08-05T19:17:00Z">
                  <w:rPr>
                    <w:rStyle w:val="Hyperlink"/>
                  </w:rPr>
                </w:rPrChange>
              </w:rPr>
              <w:delText>35</w:delText>
            </w:r>
          </w:del>
          <w:r w:rsidRPr="00A62CB7">
            <w:rPr>
              <w:rFonts w:ascii="Nunito" w:hAnsi="Nunito"/>
              <w:rPrChange w:id="966" w:author="Craig Parker" w:date="2024-08-05T19:17:00Z">
                <w:rPr/>
              </w:rPrChange>
            </w:rPr>
            <w:fldChar w:fldCharType="end"/>
          </w:r>
        </w:p>
      </w:sdtContent>
    </w:sdt>
    <w:p w14:paraId="00000037" w14:textId="77777777" w:rsidR="007813F4" w:rsidRPr="00A62CB7" w:rsidDel="00BC335B" w:rsidRDefault="007813F4">
      <w:pPr>
        <w:rPr>
          <w:del w:id="967" w:author="Craig Parker" w:date="2024-08-05T19:16:00Z"/>
          <w:rFonts w:ascii="Nunito" w:eastAsia="Nunito" w:hAnsi="Nunito" w:cs="Nunito"/>
          <w:smallCaps/>
          <w:sz w:val="46"/>
          <w:szCs w:val="46"/>
        </w:rPr>
      </w:pPr>
    </w:p>
    <w:p w14:paraId="00000038" w14:textId="77777777" w:rsidR="007813F4" w:rsidRPr="00A62CB7" w:rsidRDefault="007813F4">
      <w:pPr>
        <w:pStyle w:val="TOC1"/>
        <w:tabs>
          <w:tab w:val="right" w:leader="dot" w:pos="9360"/>
        </w:tabs>
        <w:rPr>
          <w:rFonts w:ascii="Nunito" w:eastAsia="Nunito" w:hAnsi="Nunito"/>
          <w:rPrChange w:id="968" w:author="Craig Parker" w:date="2024-08-05T19:17:00Z">
            <w:rPr>
              <w:rFonts w:eastAsia="Nunito"/>
            </w:rPr>
          </w:rPrChange>
        </w:rPr>
        <w:pPrChange w:id="969" w:author="Craig Parker" w:date="2024-08-05T19:16:00Z">
          <w:pPr>
            <w:pStyle w:val="Heading1"/>
          </w:pPr>
        </w:pPrChange>
      </w:pPr>
      <w:bookmarkStart w:id="970" w:name="_heading=h.51czjoqwswkm" w:colFirst="0" w:colLast="0"/>
      <w:bookmarkEnd w:id="970"/>
    </w:p>
    <w:p w14:paraId="00000039" w14:textId="77777777" w:rsidR="007813F4" w:rsidRPr="00A62CB7" w:rsidDel="00BC335B" w:rsidRDefault="009511AE">
      <w:pPr>
        <w:pStyle w:val="Heading2"/>
        <w:spacing w:before="0" w:after="0"/>
        <w:rPr>
          <w:del w:id="971" w:author="Craig Parker" w:date="2024-08-05T19:16:00Z"/>
          <w:rFonts w:ascii="Nunito" w:eastAsia="Nunito" w:hAnsi="Nunito" w:cs="Nunito"/>
          <w:color w:val="333333"/>
          <w:sz w:val="24"/>
          <w:szCs w:val="24"/>
        </w:rPr>
      </w:pPr>
      <w:bookmarkStart w:id="972" w:name="_heading=h.44hvxd69x9kk" w:colFirst="0" w:colLast="0"/>
      <w:bookmarkEnd w:id="972"/>
      <w:del w:id="973" w:author="Craig Parker" w:date="2024-08-05T19:16:00Z">
        <w:r w:rsidRPr="00A62CB7" w:rsidDel="00BC335B">
          <w:rPr>
            <w:rFonts w:ascii="Nunito" w:eastAsia="Nunito" w:hAnsi="Nunito" w:cs="Nunito"/>
            <w:color w:val="333333"/>
            <w:sz w:val="24"/>
            <w:szCs w:val="24"/>
          </w:rPr>
          <w:delText xml:space="preserve"> </w:delText>
        </w:r>
      </w:del>
    </w:p>
    <w:p w14:paraId="0000003A" w14:textId="77777777" w:rsidR="007813F4" w:rsidRPr="00A62CB7" w:rsidRDefault="007813F4">
      <w:pPr>
        <w:pStyle w:val="Heading2"/>
        <w:spacing w:before="0" w:after="0"/>
        <w:rPr>
          <w:rFonts w:ascii="Nunito" w:eastAsia="Nunito" w:hAnsi="Nunito" w:cs="Nunito"/>
        </w:rPr>
        <w:pPrChange w:id="974" w:author="Craig Parker" w:date="2024-08-05T19:16:00Z">
          <w:pPr>
            <w:pStyle w:val="Heading2"/>
          </w:pPr>
        </w:pPrChange>
      </w:pPr>
      <w:bookmarkStart w:id="975" w:name="_Toc173777771"/>
      <w:bookmarkEnd w:id="975"/>
    </w:p>
    <w:p w14:paraId="0000003B" w14:textId="77777777" w:rsidR="007813F4" w:rsidRPr="00A62CB7" w:rsidRDefault="009511AE">
      <w:pPr>
        <w:pStyle w:val="Heading1"/>
        <w:rPr>
          <w:rFonts w:ascii="Nunito" w:eastAsia="Nunito" w:hAnsi="Nunito" w:cs="Nunito"/>
        </w:rPr>
      </w:pPr>
      <w:bookmarkStart w:id="976" w:name="_heading=h.usfkbatrsrym" w:colFirst="0" w:colLast="0"/>
      <w:bookmarkEnd w:id="976"/>
      <w:r w:rsidRPr="00A62CB7">
        <w:rPr>
          <w:rFonts w:ascii="Nunito" w:hAnsi="Nunito"/>
          <w:rPrChange w:id="977" w:author="Craig Parker" w:date="2024-08-05T19:17:00Z">
            <w:rPr/>
          </w:rPrChange>
        </w:rPr>
        <w:br w:type="page"/>
      </w:r>
    </w:p>
    <w:p w14:paraId="0000003C" w14:textId="40A18639" w:rsidR="007813F4" w:rsidRPr="00A62CB7" w:rsidRDefault="6E1C0E23">
      <w:pPr>
        <w:pStyle w:val="Heading1"/>
        <w:numPr>
          <w:ilvl w:val="0"/>
          <w:numId w:val="34"/>
        </w:numPr>
        <w:rPr>
          <w:rFonts w:ascii="Nunito" w:eastAsia="Nunito" w:hAnsi="Nunito" w:cs="Nunito"/>
        </w:rPr>
        <w:pPrChange w:id="978" w:author="Craig Parker" w:date="2024-08-05T19:02:00Z">
          <w:pPr>
            <w:pStyle w:val="Heading1"/>
          </w:pPr>
        </w:pPrChange>
      </w:pPr>
      <w:bookmarkStart w:id="979" w:name="_Toc172635201"/>
      <w:bookmarkStart w:id="980" w:name="_Toc173777772"/>
      <w:r w:rsidRPr="00A62CB7">
        <w:rPr>
          <w:rFonts w:ascii="Nunito" w:eastAsia="Nunito" w:hAnsi="Nunito" w:cs="Nunito"/>
        </w:rPr>
        <w:lastRenderedPageBreak/>
        <w:t>Scope</w:t>
      </w:r>
      <w:bookmarkEnd w:id="979"/>
      <w:bookmarkEnd w:id="980"/>
    </w:p>
    <w:p w14:paraId="0000003D" w14:textId="77777777" w:rsidR="007813F4" w:rsidRPr="00A62CB7" w:rsidRDefault="007813F4">
      <w:pPr>
        <w:rPr>
          <w:rFonts w:ascii="Nunito" w:eastAsia="Nunito" w:hAnsi="Nunito" w:cs="Nunito"/>
        </w:rPr>
      </w:pPr>
    </w:p>
    <w:p w14:paraId="4F49F254" w14:textId="6964746D" w:rsidR="624D22ED" w:rsidRPr="00A62CB7" w:rsidRDefault="624D22ED" w:rsidP="624D22ED">
      <w:pPr>
        <w:spacing w:before="240" w:after="240"/>
        <w:rPr>
          <w:ins w:id="981" w:author="Craig Parker" w:date="2024-08-06T10:18:00Z" w16du:dateUtc="2024-08-06T10:18:45Z"/>
          <w:rFonts w:ascii="Nunito" w:eastAsia="Nunito" w:hAnsi="Nunito" w:cs="Nunito"/>
          <w:szCs w:val="18"/>
        </w:rPr>
      </w:pPr>
      <w:del w:id="982" w:author="Craig Parker" w:date="2024-08-06T10:18:00Z">
        <w:r w:rsidRPr="00A62CB7" w:rsidDel="7FC7C6F2">
          <w:rPr>
            <w:rFonts w:ascii="Nunito" w:eastAsia="Nunito" w:hAnsi="Nunito" w:cs="Nunito"/>
          </w:rPr>
          <w:delText xml:space="preserve">This Data Management Plan (DMP) applies to all data acquired and produced as part of the </w:delText>
        </w:r>
      </w:del>
      <w:del w:id="983" w:author="Craig Parker" w:date="2024-07-23T13:56:00Z">
        <w:r w:rsidRPr="00A62CB7" w:rsidDel="7FC7C6F2">
          <w:rPr>
            <w:rFonts w:ascii="Nunito" w:eastAsia="Nunito" w:hAnsi="Nunito" w:cs="Nunito"/>
          </w:rPr>
          <w:delText xml:space="preserve">activities of the </w:delText>
        </w:r>
      </w:del>
      <w:del w:id="984" w:author="Craig Parker" w:date="2024-08-06T10:18:00Z">
        <w:r w:rsidRPr="00A62CB7" w:rsidDel="7FC7C6F2">
          <w:rPr>
            <w:rFonts w:ascii="Nunito" w:eastAsia="Nunito" w:hAnsi="Nunito" w:cs="Nunito"/>
          </w:rPr>
          <w:delText>HE</w:delText>
        </w:r>
      </w:del>
      <w:del w:id="985" w:author="Craig Parker" w:date="2024-07-08T09:29:00Z">
        <w:r w:rsidRPr="00A62CB7" w:rsidDel="7FC7C6F2">
          <w:rPr>
            <w:rFonts w:ascii="Nunito" w:eastAsia="Nunito" w:hAnsi="Nunito" w:cs="Nunito"/>
            <w:vertAlign w:val="superscript"/>
          </w:rPr>
          <w:delText>2</w:delText>
        </w:r>
      </w:del>
      <w:del w:id="986" w:author="Craig Parker" w:date="2024-08-06T10:18:00Z">
        <w:r w:rsidRPr="00A62CB7" w:rsidDel="7FC7C6F2">
          <w:rPr>
            <w:rFonts w:ascii="Nunito" w:eastAsia="Nunito" w:hAnsi="Nunito" w:cs="Nunito"/>
          </w:rPr>
          <w:delText>AT</w:delText>
        </w:r>
      </w:del>
      <w:del w:id="987" w:author="Craig Parker" w:date="2024-07-23T13:56:00Z">
        <w:r w:rsidRPr="00A62CB7" w:rsidDel="7FC7C6F2">
          <w:rPr>
            <w:rFonts w:ascii="Nunito" w:eastAsia="Nunito" w:hAnsi="Nunito" w:cs="Nunito"/>
          </w:rPr>
          <w:delText xml:space="preserve"> Center</w:delText>
        </w:r>
      </w:del>
      <w:del w:id="988" w:author="Craig Parker" w:date="2024-08-06T10:18:00Z">
        <w:r w:rsidRPr="00A62CB7" w:rsidDel="7FC7C6F2">
          <w:rPr>
            <w:rFonts w:ascii="Nunito" w:eastAsia="Nunito" w:hAnsi="Nunito" w:cs="Nunito"/>
          </w:rPr>
          <w:delText xml:space="preserve"> including Pilot projects.</w:delText>
        </w:r>
      </w:del>
    </w:p>
    <w:p w14:paraId="27E2DF1A" w14:textId="54BC4ED0" w:rsidR="624D22ED" w:rsidRPr="00A62CB7" w:rsidRDefault="624D22ED">
      <w:pPr>
        <w:spacing w:before="240" w:after="240"/>
        <w:rPr>
          <w:ins w:id="989" w:author="Craig Parker" w:date="2024-08-06T10:18:00Z" w16du:dateUtc="2024-08-06T10:18:45Z"/>
          <w:rFonts w:ascii="Nunito" w:eastAsia="Nunito" w:hAnsi="Nunito" w:cs="Nunito"/>
          <w:szCs w:val="18"/>
        </w:rPr>
        <w:pPrChange w:id="990" w:author="Craig Parker" w:date="2024-08-06T10:18:00Z">
          <w:pPr/>
        </w:pPrChange>
      </w:pPr>
      <w:ins w:id="991" w:author="Craig Parker" w:date="2024-08-06T10:18:00Z">
        <w:r w:rsidRPr="00A62CB7">
          <w:rPr>
            <w:rFonts w:ascii="Nunito" w:eastAsia="Nunito" w:hAnsi="Nunito" w:cs="Nunito"/>
            <w:szCs w:val="18"/>
          </w:rPr>
          <w:t>This Data Management Plan (DMP) applies to all data acquired and produced as part of the activities of the HE²AT Center, including pilot projects. The scope encompasses various stakeholders, each with distinct roles and responsibilities as outlined below:</w:t>
        </w:r>
      </w:ins>
    </w:p>
    <w:p w14:paraId="7346D883" w14:textId="7BB9021B" w:rsidR="624D22ED" w:rsidRPr="00A62CB7" w:rsidRDefault="7FC7C6F2">
      <w:pPr>
        <w:pStyle w:val="ListParagraph"/>
        <w:spacing w:before="0" w:after="0"/>
        <w:rPr>
          <w:ins w:id="992" w:author="Craig Parker" w:date="2024-08-06T10:18:00Z" w16du:dateUtc="2024-08-06T10:18:45Z"/>
          <w:rFonts w:ascii="Nunito" w:eastAsia="Nunito" w:hAnsi="Nunito" w:cs="Nunito"/>
          <w:szCs w:val="18"/>
        </w:rPr>
        <w:pPrChange w:id="993" w:author="Craig Parker" w:date="2024-08-06T10:40:00Z">
          <w:pPr/>
        </w:pPrChange>
      </w:pPr>
      <w:ins w:id="994" w:author="Craig Parker" w:date="2024-08-06T10:18:00Z">
        <w:r w:rsidRPr="00A62CB7">
          <w:rPr>
            <w:rFonts w:ascii="Nunito" w:eastAsia="Nunito" w:hAnsi="Nunito" w:cs="Nunito"/>
            <w:b/>
            <w:bCs/>
            <w:szCs w:val="18"/>
          </w:rPr>
          <w:t>Data Providers</w:t>
        </w:r>
        <w:r w:rsidRPr="00A62CB7">
          <w:rPr>
            <w:rFonts w:ascii="Nunito" w:eastAsia="Nunito" w:hAnsi="Nunito" w:cs="Nunito"/>
            <w:szCs w:val="18"/>
          </w:rPr>
          <w:t>: These are the legal entities or organizations responsible for authorizing access to their datasets. They ensure that data sharing complies with legal and ethical standards.</w:t>
        </w:r>
      </w:ins>
    </w:p>
    <w:p w14:paraId="4BA0E509" w14:textId="14E33655" w:rsidR="624D22ED" w:rsidRPr="00A62CB7" w:rsidRDefault="7FC7C6F2">
      <w:pPr>
        <w:pStyle w:val="ListParagraph"/>
        <w:spacing w:before="0" w:after="0"/>
        <w:rPr>
          <w:ins w:id="995" w:author="Craig Parker" w:date="2024-08-06T10:18:00Z" w16du:dateUtc="2024-08-06T10:18:45Z"/>
          <w:rFonts w:ascii="Nunito" w:eastAsia="Nunito" w:hAnsi="Nunito" w:cs="Nunito"/>
          <w:szCs w:val="18"/>
        </w:rPr>
        <w:pPrChange w:id="996" w:author="Craig Parker" w:date="2024-08-06T10:40:00Z">
          <w:pPr/>
        </w:pPrChange>
      </w:pPr>
      <w:ins w:id="997" w:author="Craig Parker" w:date="2024-08-06T10:18:00Z">
        <w:r w:rsidRPr="00A62CB7">
          <w:rPr>
            <w:rFonts w:ascii="Nunito" w:eastAsia="Nunito" w:hAnsi="Nunito" w:cs="Nunito"/>
            <w:b/>
            <w:bCs/>
            <w:szCs w:val="18"/>
          </w:rPr>
          <w:t>DSI Partners</w:t>
        </w:r>
        <w:r w:rsidRPr="00A62CB7">
          <w:rPr>
            <w:rFonts w:ascii="Nunito" w:eastAsia="Nunito" w:hAnsi="Nunito" w:cs="Nunito"/>
            <w:szCs w:val="18"/>
          </w:rPr>
          <w:t xml:space="preserve">: Partners within the NIH Data Science Initiative (DS-I) Africa contribute to and utilize </w:t>
        </w:r>
        <w:proofErr w:type="gramStart"/>
        <w:r w:rsidRPr="00A62CB7">
          <w:rPr>
            <w:rFonts w:ascii="Nunito" w:eastAsia="Nunito" w:hAnsi="Nunito" w:cs="Nunito"/>
            <w:szCs w:val="18"/>
          </w:rPr>
          <w:t>the shared</w:t>
        </w:r>
        <w:proofErr w:type="gramEnd"/>
        <w:r w:rsidRPr="00A62CB7">
          <w:rPr>
            <w:rFonts w:ascii="Nunito" w:eastAsia="Nunito" w:hAnsi="Nunito" w:cs="Nunito"/>
            <w:szCs w:val="18"/>
          </w:rPr>
          <w:t xml:space="preserve"> data resources. They collaborate on data management practices and ensure alignment with the broader DS-I Africa objectives.</w:t>
        </w:r>
      </w:ins>
    </w:p>
    <w:p w14:paraId="51885F5B" w14:textId="1D26DD76" w:rsidR="624D22ED" w:rsidRPr="00A62CB7" w:rsidRDefault="7FC7C6F2">
      <w:pPr>
        <w:pStyle w:val="ListParagraph"/>
        <w:spacing w:before="0" w:after="0"/>
        <w:rPr>
          <w:ins w:id="998" w:author="Craig Parker" w:date="2024-08-06T10:18:00Z" w16du:dateUtc="2024-08-06T10:18:45Z"/>
          <w:rFonts w:ascii="Nunito" w:eastAsia="Nunito" w:hAnsi="Nunito" w:cs="Nunito"/>
          <w:szCs w:val="18"/>
        </w:rPr>
        <w:pPrChange w:id="999" w:author="Craig Parker" w:date="2024-08-06T10:40:00Z">
          <w:pPr/>
        </w:pPrChange>
      </w:pPr>
      <w:ins w:id="1000" w:author="Craig Parker" w:date="2024-08-06T10:18:00Z">
        <w:r w:rsidRPr="00A62CB7">
          <w:rPr>
            <w:rFonts w:ascii="Nunito" w:eastAsia="Nunito" w:hAnsi="Nunito" w:cs="Nunito"/>
            <w:b/>
            <w:bCs/>
            <w:szCs w:val="18"/>
          </w:rPr>
          <w:t>Consortium Research Groups</w:t>
        </w:r>
        <w:r w:rsidRPr="00A62CB7">
          <w:rPr>
            <w:rFonts w:ascii="Nunito" w:eastAsia="Nunito" w:hAnsi="Nunito" w:cs="Nunito"/>
            <w:szCs w:val="18"/>
          </w:rPr>
          <w:t>: These groups, which are part of the HE²AT Center consortium, conduct research using the shared datasets. They adhere to the DMP guidelines for data acquisition, transfer, processing, storage, and access.</w:t>
        </w:r>
      </w:ins>
    </w:p>
    <w:p w14:paraId="072DC297" w14:textId="29737FE3" w:rsidR="624D22ED" w:rsidRPr="00A62CB7" w:rsidRDefault="7FC7C6F2">
      <w:pPr>
        <w:pStyle w:val="ListParagraph"/>
        <w:spacing w:before="0" w:after="0"/>
        <w:rPr>
          <w:ins w:id="1001" w:author="Craig Parker" w:date="2024-08-06T10:18:00Z" w16du:dateUtc="2024-08-06T10:18:45Z"/>
          <w:rFonts w:ascii="Nunito" w:eastAsia="Nunito" w:hAnsi="Nunito" w:cs="Nunito"/>
          <w:szCs w:val="18"/>
        </w:rPr>
        <w:pPrChange w:id="1002" w:author="Craig Parker" w:date="2024-08-06T10:40:00Z">
          <w:pPr/>
        </w:pPrChange>
      </w:pPr>
      <w:ins w:id="1003" w:author="Craig Parker" w:date="2024-08-06T10:18:00Z">
        <w:r w:rsidRPr="00A62CB7">
          <w:rPr>
            <w:rFonts w:ascii="Nunito" w:eastAsia="Nunito" w:hAnsi="Nunito" w:cs="Nunito"/>
            <w:b/>
            <w:bCs/>
            <w:szCs w:val="18"/>
          </w:rPr>
          <w:t>El Wazi</w:t>
        </w:r>
        <w:r w:rsidRPr="00A62CB7">
          <w:rPr>
            <w:rFonts w:ascii="Nunito" w:eastAsia="Nunito" w:hAnsi="Nunito" w:cs="Nunito"/>
            <w:szCs w:val="18"/>
          </w:rPr>
          <w:t>: As a data management platform, El Wazi facilitates the indexing, storage, and sharing of data within the consortium. It ensures that data is discoverable, accessible, interoperable, and reusable (FAIR principles).</w:t>
        </w:r>
      </w:ins>
    </w:p>
    <w:p w14:paraId="78B67227" w14:textId="442310B0" w:rsidR="624D22ED" w:rsidRPr="00A62CB7" w:rsidRDefault="7FC7C6F2">
      <w:pPr>
        <w:pStyle w:val="ListParagraph"/>
        <w:spacing w:before="0" w:after="0"/>
        <w:rPr>
          <w:ins w:id="1004" w:author="Craig Parker" w:date="2024-08-06T10:18:00Z" w16du:dateUtc="2024-08-06T10:18:45Z"/>
          <w:rFonts w:ascii="Nunito" w:eastAsia="Nunito" w:hAnsi="Nunito" w:cs="Nunito"/>
          <w:szCs w:val="18"/>
        </w:rPr>
        <w:pPrChange w:id="1005" w:author="Craig Parker" w:date="2024-08-06T10:40:00Z">
          <w:pPr/>
        </w:pPrChange>
      </w:pPr>
      <w:ins w:id="1006" w:author="Craig Parker" w:date="2024-08-06T10:18:00Z">
        <w:r w:rsidRPr="00A62CB7">
          <w:rPr>
            <w:rFonts w:ascii="Nunito" w:eastAsia="Nunito" w:hAnsi="Nunito" w:cs="Nunito"/>
            <w:b/>
            <w:bCs/>
            <w:szCs w:val="18"/>
          </w:rPr>
          <w:t>Training Hubs</w:t>
        </w:r>
        <w:r w:rsidRPr="00A62CB7">
          <w:rPr>
            <w:rFonts w:ascii="Nunito" w:eastAsia="Nunito" w:hAnsi="Nunito" w:cs="Nunito"/>
            <w:szCs w:val="18"/>
          </w:rPr>
          <w:t>: These hubs provide training and capacity-building activities for researchers. They utilize the shared data for educational purposes and contribute to the development of data management skills within the consortium.</w:t>
        </w:r>
      </w:ins>
    </w:p>
    <w:p w14:paraId="5223010D" w14:textId="0B5DE732" w:rsidR="624D22ED" w:rsidRPr="00A62CB7" w:rsidRDefault="7FC7C6F2">
      <w:pPr>
        <w:pStyle w:val="ListParagraph"/>
        <w:spacing w:before="0" w:after="0"/>
        <w:rPr>
          <w:ins w:id="1007" w:author="Craig Parker" w:date="2024-08-06T10:18:00Z" w16du:dateUtc="2024-08-06T10:18:45Z"/>
          <w:rFonts w:ascii="Nunito" w:eastAsia="Nunito" w:hAnsi="Nunito" w:cs="Nunito"/>
          <w:szCs w:val="18"/>
        </w:rPr>
        <w:pPrChange w:id="1008" w:author="Craig Parker" w:date="2024-08-06T10:40:00Z">
          <w:pPr/>
        </w:pPrChange>
      </w:pPr>
      <w:ins w:id="1009" w:author="Craig Parker" w:date="2024-08-06T10:18:00Z">
        <w:r w:rsidRPr="00A62CB7">
          <w:rPr>
            <w:rFonts w:ascii="Nunito" w:eastAsia="Nunito" w:hAnsi="Nunito" w:cs="Nunito"/>
            <w:b/>
            <w:bCs/>
            <w:szCs w:val="18"/>
          </w:rPr>
          <w:t>Researchers Looking to Acquire Data</w:t>
        </w:r>
        <w:r w:rsidRPr="00A62CB7">
          <w:rPr>
            <w:rFonts w:ascii="Nunito" w:eastAsia="Nunito" w:hAnsi="Nunito" w:cs="Nunito"/>
            <w:szCs w:val="18"/>
          </w:rPr>
          <w:t>: External researchers seeking access to the HE²AT Center's datasets must follow the data access procedures outlined in this DMP. They are required to comply with data sharing agreements, ethical guidelines, and any conditions set by the Data Access Committee (DAC).</w:t>
        </w:r>
      </w:ins>
    </w:p>
    <w:p w14:paraId="3899F8E6" w14:textId="53DF1830" w:rsidR="624D22ED" w:rsidRPr="00A62CB7" w:rsidRDefault="624D22ED" w:rsidP="624D22ED">
      <w:pPr>
        <w:rPr>
          <w:rFonts w:ascii="Nunito" w:eastAsia="Nunito" w:hAnsi="Nunito" w:cs="Nunito"/>
        </w:rPr>
      </w:pPr>
    </w:p>
    <w:p w14:paraId="0000003F" w14:textId="77777777" w:rsidR="007813F4" w:rsidRPr="00A62CB7" w:rsidRDefault="007813F4">
      <w:pPr>
        <w:rPr>
          <w:rFonts w:ascii="Nunito" w:eastAsia="Nunito" w:hAnsi="Nunito" w:cs="Nunito"/>
        </w:rPr>
      </w:pPr>
    </w:p>
    <w:p w14:paraId="00000040" w14:textId="3B6314C8" w:rsidR="007813F4" w:rsidRPr="00A62CB7" w:rsidRDefault="6E1C0E23">
      <w:pPr>
        <w:pStyle w:val="Heading1"/>
        <w:numPr>
          <w:ilvl w:val="0"/>
          <w:numId w:val="34"/>
        </w:numPr>
        <w:rPr>
          <w:rFonts w:ascii="Nunito" w:eastAsia="Nunito" w:hAnsi="Nunito" w:cs="Nunito"/>
        </w:rPr>
        <w:pPrChange w:id="1010" w:author="Craig Parker" w:date="2024-08-05T19:02:00Z">
          <w:pPr>
            <w:pStyle w:val="Heading1"/>
          </w:pPr>
        </w:pPrChange>
      </w:pPr>
      <w:bookmarkStart w:id="1011" w:name="_Toc172635202"/>
      <w:bookmarkStart w:id="1012" w:name="_Toc173777773"/>
      <w:r w:rsidRPr="00A62CB7">
        <w:rPr>
          <w:rFonts w:ascii="Nunito" w:eastAsia="Nunito" w:hAnsi="Nunito" w:cs="Nunito"/>
        </w:rPr>
        <w:t>Purpose</w:t>
      </w:r>
      <w:bookmarkEnd w:id="1011"/>
      <w:bookmarkEnd w:id="1012"/>
    </w:p>
    <w:p w14:paraId="27FF3AD4" w14:textId="53F1B825" w:rsidR="624D22ED" w:rsidRPr="00A62CB7" w:rsidRDefault="624D22ED" w:rsidP="624D22ED">
      <w:pPr>
        <w:spacing w:before="240" w:after="240"/>
        <w:rPr>
          <w:ins w:id="1013" w:author="Craig Parker" w:date="2024-08-06T10:22:00Z" w16du:dateUtc="2024-08-06T10:22:57Z"/>
          <w:rFonts w:ascii="Nunito" w:eastAsia="Nunito" w:hAnsi="Nunito" w:cs="Nunito"/>
          <w:b/>
          <w:bCs/>
          <w:szCs w:val="18"/>
        </w:rPr>
      </w:pPr>
      <w:del w:id="1014" w:author="Craig Parker" w:date="2024-08-06T10:22:00Z">
        <w:r w:rsidRPr="00A62CB7" w:rsidDel="624D22ED">
          <w:rPr>
            <w:rFonts w:ascii="Nunito" w:eastAsia="Nunito" w:hAnsi="Nunito" w:cs="Nunito"/>
          </w:rPr>
          <w:delText xml:space="preserve">The </w:delText>
        </w:r>
      </w:del>
      <w:del w:id="1015" w:author="Craig Parker" w:date="2024-07-23T13:55:00Z">
        <w:r w:rsidRPr="00A62CB7" w:rsidDel="624D22ED">
          <w:rPr>
            <w:rFonts w:ascii="Nunito" w:eastAsia="Nunito" w:hAnsi="Nunito" w:cs="Nunito"/>
          </w:rPr>
          <w:delText xml:space="preserve">purpose of the DMP is to define procedures and standards for the acquisition, transfer, processing, storage, and access to data within the program.  </w:delText>
        </w:r>
      </w:del>
      <w:commentRangeStart w:id="1016"/>
      <w:del w:id="1017" w:author="Craig Parker" w:date="2024-08-06T10:22:00Z">
        <w:r w:rsidRPr="00A62CB7" w:rsidDel="624D22ED">
          <w:rPr>
            <w:rFonts w:ascii="Nunito" w:eastAsia="Nunito" w:hAnsi="Nunito" w:cs="Nunito"/>
          </w:rPr>
          <w:delText>acquisition</w:delText>
        </w:r>
      </w:del>
      <w:commentRangeEnd w:id="1016"/>
      <w:r w:rsidRPr="00A62CB7">
        <w:rPr>
          <w:rStyle w:val="CommentReference"/>
          <w:rFonts w:ascii="Nunito" w:hAnsi="Nunito"/>
        </w:rPr>
        <w:commentReference w:id="1016"/>
      </w:r>
      <w:del w:id="1018" w:author="Matthew Chersich" w:date="2024-08-04T20:21:00Z">
        <w:r w:rsidRPr="00A62CB7" w:rsidDel="624D22ED">
          <w:rPr>
            <w:rFonts w:ascii="Nunito" w:eastAsia="Nunito" w:hAnsi="Nunito" w:cs="Nunito"/>
          </w:rPr>
          <w:delText xml:space="preserve">, </w:delText>
        </w:r>
      </w:del>
      <w:ins w:id="1019" w:author="Matthew Chersich" w:date="2024-08-04T20:19:00Z">
        <w:del w:id="1020" w:author="Craig Parker" w:date="2024-08-06T10:22:00Z">
          <w:r w:rsidRPr="00A62CB7" w:rsidDel="624D22ED">
            <w:rPr>
              <w:rFonts w:ascii="Nunito" w:eastAsia="Nunito" w:hAnsi="Nunito" w:cs="Nunito"/>
            </w:rPr>
            <w:delText xml:space="preserve">The data analysis plan is detailed elsewhere. </w:delText>
          </w:r>
        </w:del>
      </w:ins>
      <w:del w:id="1021" w:author="Craig Parker" w:date="2024-08-06T10:22:00Z">
        <w:r w:rsidRPr="00A62CB7" w:rsidDel="624D22ED">
          <w:rPr>
            <w:rFonts w:ascii="Nunito" w:eastAsia="Nunito" w:hAnsi="Nunito" w:cs="Nunito"/>
          </w:rPr>
          <w:delText xml:space="preserve">While the DMP includes details of access to data by external parties, </w:delText>
        </w:r>
      </w:del>
      <w:del w:id="1022" w:author="Craig Parker" w:date="2024-07-08T12:10:00Z">
        <w:r w:rsidRPr="00A62CB7" w:rsidDel="624D22ED">
          <w:rPr>
            <w:rFonts w:ascii="Nunito" w:eastAsia="Nunito" w:hAnsi="Nunito" w:cs="Nunito"/>
          </w:rPr>
          <w:delText>data sharing outside of the consortium is further supported by the associated Data Sharing Agreements</w:delText>
        </w:r>
      </w:del>
      <w:del w:id="1023" w:author="Craig Parker" w:date="2024-08-06T10:22:00Z">
        <w:r w:rsidRPr="00A62CB7" w:rsidDel="624D22ED">
          <w:rPr>
            <w:rFonts w:ascii="Nunito" w:eastAsia="Nunito" w:hAnsi="Nunito" w:cs="Nunito"/>
          </w:rPr>
          <w:delText>.</w:delText>
        </w:r>
      </w:del>
      <w:ins w:id="1024" w:author="Craig Parker" w:date="2024-08-06T10:22:00Z">
        <w:r w:rsidRPr="00A62CB7">
          <w:rPr>
            <w:rFonts w:ascii="Nunito" w:eastAsia="Nunito" w:hAnsi="Nunito" w:cs="Nunito"/>
            <w:b/>
            <w:bCs/>
            <w:szCs w:val="18"/>
          </w:rPr>
          <w:t xml:space="preserve"> Purpose</w:t>
        </w:r>
      </w:ins>
    </w:p>
    <w:p w14:paraId="34A839CF" w14:textId="05D4F19B" w:rsidR="624D22ED" w:rsidRPr="00A62CB7" w:rsidRDefault="624D22ED">
      <w:pPr>
        <w:spacing w:before="240" w:after="240"/>
        <w:rPr>
          <w:ins w:id="1025" w:author="Craig Parker" w:date="2024-08-06T10:22:00Z" w16du:dateUtc="2024-08-06T10:22:57Z"/>
          <w:rFonts w:ascii="Nunito" w:eastAsia="Nunito" w:hAnsi="Nunito" w:cs="Nunito"/>
          <w:szCs w:val="18"/>
        </w:rPr>
        <w:pPrChange w:id="1026" w:author="Craig Parker" w:date="2024-08-06T10:22:00Z">
          <w:pPr/>
        </w:pPrChange>
      </w:pPr>
      <w:ins w:id="1027" w:author="Craig Parker" w:date="2024-08-06T10:22:00Z">
        <w:r w:rsidRPr="00A62CB7">
          <w:rPr>
            <w:rFonts w:ascii="Nunito" w:eastAsia="Nunito" w:hAnsi="Nunito" w:cs="Nunito"/>
            <w:szCs w:val="18"/>
          </w:rPr>
          <w:t>The purpose of the Data Management Plan (DMP) is to establish comprehensive procedures and standards for the acquisition, transfer, processing, storage, and access to data within the HE²AT Center program. This plan aims to ensure the integrity, security, and availability of data while facilitating effective data sharing and collaboration among all stakeholders.</w:t>
        </w:r>
      </w:ins>
    </w:p>
    <w:p w14:paraId="34E88A94" w14:textId="1C1F43A9" w:rsidR="624D22ED" w:rsidRPr="00A62CB7" w:rsidRDefault="624D22ED">
      <w:pPr>
        <w:spacing w:before="240" w:after="240"/>
        <w:rPr>
          <w:ins w:id="1028" w:author="Craig Parker" w:date="2024-08-06T10:22:00Z" w16du:dateUtc="2024-08-06T10:22:57Z"/>
          <w:rFonts w:ascii="Nunito" w:eastAsia="Nunito" w:hAnsi="Nunito" w:cs="Nunito"/>
          <w:szCs w:val="18"/>
        </w:rPr>
        <w:pPrChange w:id="1029" w:author="Craig Parker" w:date="2024-08-06T10:22:00Z">
          <w:pPr/>
        </w:pPrChange>
      </w:pPr>
      <w:ins w:id="1030" w:author="Craig Parker" w:date="2024-08-06T10:22:00Z">
        <w:r w:rsidRPr="00A62CB7">
          <w:rPr>
            <w:rFonts w:ascii="Nunito" w:eastAsia="Nunito" w:hAnsi="Nunito" w:cs="Nunito"/>
            <w:szCs w:val="18"/>
          </w:rPr>
          <w:t>Specifically, the DMP seeks to:</w:t>
        </w:r>
      </w:ins>
    </w:p>
    <w:p w14:paraId="0923B198" w14:textId="5494B5F8" w:rsidR="624D22ED" w:rsidRPr="00A62CB7" w:rsidRDefault="624D22ED">
      <w:pPr>
        <w:pStyle w:val="ListParagraph"/>
        <w:spacing w:before="0" w:after="0"/>
        <w:rPr>
          <w:ins w:id="1031" w:author="Craig Parker" w:date="2024-08-06T10:22:00Z" w16du:dateUtc="2024-08-06T10:22:57Z"/>
          <w:rFonts w:ascii="Nunito" w:eastAsia="Nunito" w:hAnsi="Nunito" w:cs="Nunito"/>
          <w:szCs w:val="18"/>
        </w:rPr>
        <w:pPrChange w:id="1032" w:author="Craig Parker" w:date="2024-08-06T10:23:00Z">
          <w:pPr/>
        </w:pPrChange>
      </w:pPr>
      <w:ins w:id="1033" w:author="Craig Parker" w:date="2024-08-06T10:22:00Z">
        <w:r w:rsidRPr="00A62CB7">
          <w:rPr>
            <w:rFonts w:ascii="Nunito" w:eastAsia="Nunito" w:hAnsi="Nunito" w:cs="Nunito"/>
            <w:b/>
            <w:bCs/>
            <w:szCs w:val="18"/>
          </w:rPr>
          <w:lastRenderedPageBreak/>
          <w:t>Standardize Data Management Practices</w:t>
        </w:r>
        <w:r w:rsidRPr="00A62CB7">
          <w:rPr>
            <w:rFonts w:ascii="Nunito" w:eastAsia="Nunito" w:hAnsi="Nunito" w:cs="Nunito"/>
            <w:szCs w:val="18"/>
          </w:rPr>
          <w:t>: Define uniform procedures and standards to streamline data handling processes across the consortium, ensuring consistency and reliability.</w:t>
        </w:r>
      </w:ins>
    </w:p>
    <w:p w14:paraId="606B9412" w14:textId="7558D79F" w:rsidR="624D22ED" w:rsidRPr="00A62CB7" w:rsidRDefault="624D22ED">
      <w:pPr>
        <w:pStyle w:val="ListParagraph"/>
        <w:spacing w:before="0" w:after="0"/>
        <w:rPr>
          <w:ins w:id="1034" w:author="Craig Parker" w:date="2024-08-06T10:22:00Z" w16du:dateUtc="2024-08-06T10:22:57Z"/>
          <w:rFonts w:ascii="Nunito" w:eastAsia="Nunito" w:hAnsi="Nunito" w:cs="Nunito"/>
          <w:szCs w:val="18"/>
        </w:rPr>
        <w:pPrChange w:id="1035" w:author="Craig Parker" w:date="2024-08-06T10:23:00Z">
          <w:pPr/>
        </w:pPrChange>
      </w:pPr>
      <w:ins w:id="1036" w:author="Craig Parker" w:date="2024-08-06T10:22:00Z">
        <w:r w:rsidRPr="00A62CB7">
          <w:rPr>
            <w:rFonts w:ascii="Nunito" w:eastAsia="Nunito" w:hAnsi="Nunito" w:cs="Nunito"/>
            <w:b/>
            <w:bCs/>
            <w:szCs w:val="18"/>
          </w:rPr>
          <w:t>Enhance Data Security and Privacy</w:t>
        </w:r>
        <w:r w:rsidRPr="00A62CB7">
          <w:rPr>
            <w:rFonts w:ascii="Nunito" w:eastAsia="Nunito" w:hAnsi="Nunito" w:cs="Nunito"/>
            <w:szCs w:val="18"/>
          </w:rPr>
          <w:t>: Implement robust measures to protect sensitive and personally identifiable data, complying with relevant legal and ethical standards.</w:t>
        </w:r>
      </w:ins>
    </w:p>
    <w:p w14:paraId="4F047390" w14:textId="0B21A5D0" w:rsidR="624D22ED" w:rsidRPr="00A62CB7" w:rsidRDefault="624D22ED">
      <w:pPr>
        <w:pStyle w:val="ListParagraph"/>
        <w:spacing w:before="0" w:after="0"/>
        <w:rPr>
          <w:ins w:id="1037" w:author="Craig Parker" w:date="2024-08-06T10:22:00Z" w16du:dateUtc="2024-08-06T10:22:57Z"/>
          <w:rFonts w:ascii="Nunito" w:eastAsia="Nunito" w:hAnsi="Nunito" w:cs="Nunito"/>
          <w:szCs w:val="18"/>
        </w:rPr>
        <w:pPrChange w:id="1038" w:author="Craig Parker" w:date="2024-08-06T10:23:00Z">
          <w:pPr/>
        </w:pPrChange>
      </w:pPr>
      <w:ins w:id="1039" w:author="Craig Parker" w:date="2024-08-06T10:22:00Z">
        <w:r w:rsidRPr="00A62CB7">
          <w:rPr>
            <w:rFonts w:ascii="Nunito" w:eastAsia="Nunito" w:hAnsi="Nunito" w:cs="Nunito"/>
            <w:b/>
            <w:bCs/>
            <w:szCs w:val="18"/>
          </w:rPr>
          <w:t>Facilitate Data Sharing and Access</w:t>
        </w:r>
        <w:r w:rsidRPr="00A62CB7">
          <w:rPr>
            <w:rFonts w:ascii="Nunito" w:eastAsia="Nunito" w:hAnsi="Nunito" w:cs="Nunito"/>
            <w:szCs w:val="18"/>
          </w:rPr>
          <w:t>: Support the sharing of data within the consortium and with external researchers through clear guidelines and Data Sharing Agreements, promoting transparency and collaboration.</w:t>
        </w:r>
      </w:ins>
    </w:p>
    <w:p w14:paraId="79443C34" w14:textId="7A86C76C" w:rsidR="624D22ED" w:rsidRPr="00A62CB7" w:rsidRDefault="624D22ED">
      <w:pPr>
        <w:pStyle w:val="ListParagraph"/>
        <w:spacing w:before="0" w:after="0"/>
        <w:rPr>
          <w:ins w:id="1040" w:author="Craig Parker" w:date="2024-08-06T10:22:00Z" w16du:dateUtc="2024-08-06T10:22:57Z"/>
          <w:rFonts w:ascii="Nunito" w:eastAsia="Nunito" w:hAnsi="Nunito" w:cs="Nunito"/>
          <w:szCs w:val="18"/>
        </w:rPr>
        <w:pPrChange w:id="1041" w:author="Craig Parker" w:date="2024-08-06T10:23:00Z">
          <w:pPr/>
        </w:pPrChange>
      </w:pPr>
      <w:ins w:id="1042" w:author="Craig Parker" w:date="2024-08-06T10:22:00Z">
        <w:r w:rsidRPr="00A62CB7">
          <w:rPr>
            <w:rFonts w:ascii="Nunito" w:eastAsia="Nunito" w:hAnsi="Nunito" w:cs="Nunito"/>
            <w:b/>
            <w:bCs/>
            <w:szCs w:val="18"/>
          </w:rPr>
          <w:t>Support Data-Driven Research</w:t>
        </w:r>
        <w:r w:rsidRPr="00A62CB7">
          <w:rPr>
            <w:rFonts w:ascii="Nunito" w:eastAsia="Nunito" w:hAnsi="Nunito" w:cs="Nunito"/>
            <w:szCs w:val="18"/>
          </w:rPr>
          <w:t>: Provide a framework that enables researchers to efficiently access and utilize data for innovative research, contributing to the HE²AT Center's mission of advancing heat-health knowledge and interventions.</w:t>
        </w:r>
      </w:ins>
    </w:p>
    <w:p w14:paraId="56AC7AC9" w14:textId="67990B3B" w:rsidR="624D22ED" w:rsidRPr="00A62CB7" w:rsidRDefault="624D22ED">
      <w:pPr>
        <w:pStyle w:val="ListParagraph"/>
        <w:spacing w:before="0" w:after="0"/>
        <w:rPr>
          <w:ins w:id="1043" w:author="Craig Parker" w:date="2024-08-06T10:22:00Z" w16du:dateUtc="2024-08-06T10:22:57Z"/>
          <w:rFonts w:ascii="Nunito" w:eastAsia="Nunito" w:hAnsi="Nunito" w:cs="Nunito"/>
          <w:szCs w:val="18"/>
        </w:rPr>
        <w:pPrChange w:id="1044" w:author="Craig Parker" w:date="2024-08-06T10:23:00Z">
          <w:pPr/>
        </w:pPrChange>
      </w:pPr>
      <w:ins w:id="1045" w:author="Craig Parker" w:date="2024-08-06T10:22:00Z">
        <w:r w:rsidRPr="00A62CB7">
          <w:rPr>
            <w:rFonts w:ascii="Nunito" w:eastAsia="Nunito" w:hAnsi="Nunito" w:cs="Nunito"/>
            <w:b/>
            <w:bCs/>
            <w:szCs w:val="18"/>
          </w:rPr>
          <w:t>Ensure Compliance with Ethical Guidelines</w:t>
        </w:r>
        <w:r w:rsidRPr="00A62CB7">
          <w:rPr>
            <w:rFonts w:ascii="Nunito" w:eastAsia="Nunito" w:hAnsi="Nunito" w:cs="Nunito"/>
            <w:szCs w:val="18"/>
          </w:rPr>
          <w:t>: Maintain adherence to ethical standards and guidelines, including obtaining necessary approvals and consents for data use.</w:t>
        </w:r>
      </w:ins>
    </w:p>
    <w:p w14:paraId="5D2ADBAB" w14:textId="52673C9F" w:rsidR="624D22ED" w:rsidRPr="00A62CB7" w:rsidRDefault="624D22ED">
      <w:pPr>
        <w:spacing w:before="240" w:after="240"/>
        <w:rPr>
          <w:ins w:id="1046" w:author="Craig Parker" w:date="2024-08-06T10:22:00Z" w16du:dateUtc="2024-08-06T10:22:57Z"/>
          <w:rFonts w:ascii="Nunito" w:eastAsia="Nunito" w:hAnsi="Nunito" w:cs="Nunito"/>
          <w:szCs w:val="18"/>
        </w:rPr>
        <w:pPrChange w:id="1047" w:author="Craig Parker" w:date="2024-08-06T10:22:00Z">
          <w:pPr>
            <w:numPr>
              <w:numId w:val="34"/>
            </w:numPr>
            <w:ind w:left="720" w:hanging="360"/>
          </w:pPr>
        </w:pPrChange>
      </w:pPr>
      <w:ins w:id="1048" w:author="Craig Parker" w:date="2024-08-06T10:22:00Z">
        <w:r w:rsidRPr="00A62CB7">
          <w:rPr>
            <w:rFonts w:ascii="Nunito" w:eastAsia="Nunito" w:hAnsi="Nunito" w:cs="Nunito"/>
            <w:szCs w:val="18"/>
          </w:rPr>
          <w:t>While this DMP outlines the procedures for data access by external parties, detailed data sharing outside the consortium is further supported by associated Data Sharing Agreements, ensuring that all data management activities align with the HE²AT Center's objectives and ethical commitments.</w:t>
        </w:r>
      </w:ins>
    </w:p>
    <w:p w14:paraId="2D7AD5F3" w14:textId="265F905D" w:rsidR="624D22ED" w:rsidRPr="00A62CB7" w:rsidRDefault="624D22ED" w:rsidP="624D22ED">
      <w:pPr>
        <w:rPr>
          <w:rFonts w:ascii="Nunito" w:eastAsia="Nunito" w:hAnsi="Nunito" w:cs="Nunito"/>
        </w:rPr>
      </w:pPr>
    </w:p>
    <w:p w14:paraId="00000042" w14:textId="77777777" w:rsidR="007813F4" w:rsidRPr="00A62CB7" w:rsidRDefault="007813F4">
      <w:pPr>
        <w:rPr>
          <w:rFonts w:ascii="Nunito" w:eastAsia="Nunito" w:hAnsi="Nunito" w:cs="Nunito"/>
        </w:rPr>
      </w:pPr>
    </w:p>
    <w:p w14:paraId="6A60C92E" w14:textId="77777777" w:rsidR="00AE02E3" w:rsidRPr="00A62CB7" w:rsidRDefault="00AE02E3">
      <w:pPr>
        <w:overflowPunct/>
        <w:autoSpaceDE/>
        <w:autoSpaceDN/>
        <w:adjustRightInd/>
        <w:rPr>
          <w:ins w:id="1049" w:author="Matthew Chersich" w:date="2024-08-04T20:19:00Z"/>
          <w:rFonts w:ascii="Nunito" w:eastAsia="Nunito" w:hAnsi="Nunito" w:cs="Nunito"/>
          <w:sz w:val="40"/>
          <w:szCs w:val="40"/>
        </w:rPr>
      </w:pPr>
      <w:bookmarkStart w:id="1050" w:name="_Toc172635203"/>
      <w:r w:rsidRPr="00A62CB7">
        <w:rPr>
          <w:rFonts w:ascii="Nunito" w:eastAsia="Nunito" w:hAnsi="Nunito" w:cs="Nunito"/>
        </w:rPr>
        <w:br w:type="page"/>
      </w:r>
      <w:bookmarkEnd w:id="1050"/>
    </w:p>
    <w:p w14:paraId="00000044" w14:textId="77777777" w:rsidR="007813F4" w:rsidRPr="00A62CB7" w:rsidRDefault="007813F4">
      <w:pPr>
        <w:rPr>
          <w:rFonts w:ascii="Nunito" w:eastAsia="Nunito" w:hAnsi="Nunito" w:cs="Nunito"/>
        </w:rPr>
      </w:pPr>
    </w:p>
    <w:tbl>
      <w:tblPr>
        <w:tblW w:w="9350" w:type="dxa"/>
        <w:tblInd w:w="-108" w:type="dxa"/>
        <w:tblBorders>
          <w:top w:val="nil"/>
          <w:left w:val="nil"/>
          <w:bottom w:val="nil"/>
          <w:right w:val="nil"/>
          <w:insideH w:val="single" w:sz="4" w:space="0" w:color="000000" w:themeColor="text1"/>
          <w:insideV w:val="nil"/>
        </w:tblBorders>
        <w:tblLayout w:type="fixed"/>
        <w:tblLook w:val="0400" w:firstRow="0" w:lastRow="0" w:firstColumn="0" w:lastColumn="0" w:noHBand="0" w:noVBand="1"/>
        <w:tblPrChange w:id="1051" w:author="Craig Parker" w:date="2024-08-06T10:38:00Z">
          <w:tblPr>
            <w:tblW w:w="9350" w:type="dxa"/>
            <w:tblInd w:w="-108" w:type="dxa"/>
            <w:tblBorders>
              <w:top w:val="nil"/>
              <w:left w:val="nil"/>
              <w:bottom w:val="nil"/>
              <w:right w:val="nil"/>
              <w:insideH w:val="single" w:sz="4" w:space="0" w:color="000000" w:themeColor="text1"/>
              <w:insideV w:val="nil"/>
            </w:tblBorders>
            <w:tblLook w:val="0400" w:firstRow="0" w:lastRow="0" w:firstColumn="0" w:lastColumn="0" w:noHBand="0" w:noVBand="1"/>
          </w:tblPr>
        </w:tblPrChange>
      </w:tblPr>
      <w:tblGrid>
        <w:gridCol w:w="9090"/>
        <w:gridCol w:w="260"/>
        <w:tblGridChange w:id="1052">
          <w:tblGrid>
            <w:gridCol w:w="108"/>
            <w:gridCol w:w="1838"/>
            <w:gridCol w:w="7144"/>
            <w:gridCol w:w="260"/>
            <w:gridCol w:w="108"/>
          </w:tblGrid>
        </w:tblGridChange>
      </w:tblGrid>
      <w:tr w:rsidR="007813F4" w:rsidRPr="00A62CB7" w14:paraId="21C6E25D" w14:textId="77777777" w:rsidTr="7FC7C6F2">
        <w:trPr>
          <w:trHeight w:val="300"/>
          <w:del w:id="1053" w:author="Craig Parker" w:date="2024-08-06T10:38:00Z"/>
          <w:trPrChange w:id="1054" w:author="Craig Parker" w:date="2024-08-06T10:38:00Z">
            <w:trPr>
              <w:gridBefore w:val="1"/>
              <w:trHeight w:val="300"/>
            </w:trPr>
          </w:trPrChange>
        </w:trPr>
        <w:tc>
          <w:tcPr>
            <w:tcW w:w="9090" w:type="dxa"/>
            <w:tcBorders>
              <w:bottom w:val="nil"/>
            </w:tcBorders>
            <w:shd w:val="clear" w:color="auto" w:fill="FFFFFF" w:themeFill="background1"/>
            <w:tcPrChange w:id="1055" w:author="Craig Parker" w:date="2024-08-06T10:38:00Z">
              <w:tcPr>
                <w:tcW w:w="1838" w:type="dxa"/>
                <w:tcBorders>
                  <w:bottom w:val="nil"/>
                </w:tcBorders>
                <w:shd w:val="clear" w:color="auto" w:fill="FFFFFF" w:themeFill="background1"/>
              </w:tcPr>
            </w:tcPrChange>
          </w:tcPr>
          <w:p w14:paraId="2799E178" w14:textId="127CAD32" w:rsidR="007813F4" w:rsidRPr="00A62CB7" w:rsidRDefault="7FC7C6F2">
            <w:pPr>
              <w:pStyle w:val="Heading3"/>
              <w:spacing w:before="281" w:after="281"/>
              <w:rPr>
                <w:ins w:id="1056" w:author="Craig Parker" w:date="2024-08-06T10:38:00Z" w16du:dateUtc="2024-08-06T10:38:24Z"/>
                <w:rFonts w:ascii="Nunito" w:eastAsia="Nunito" w:hAnsi="Nunito" w:cs="Nunito"/>
                <w:b w:val="0"/>
                <w:bCs w:val="0"/>
              </w:rPr>
              <w:pPrChange w:id="1057" w:author="Craig Parker" w:date="2024-08-06T10:38:00Z">
                <w:pPr/>
              </w:pPrChange>
            </w:pPr>
            <w:ins w:id="1058" w:author="Craig Parker" w:date="2024-08-06T10:38:00Z">
              <w:r w:rsidRPr="00A62CB7">
                <w:rPr>
                  <w:rFonts w:ascii="Nunito" w:eastAsia="Nunito" w:hAnsi="Nunito" w:cs="Nunito"/>
                </w:rPr>
                <w:t>Acronyms</w:t>
              </w:r>
            </w:ins>
          </w:p>
          <w:p w14:paraId="1B06E536" w14:textId="1ECC50F7"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DMAC</w:t>
            </w:r>
            <w:r w:rsidRPr="00A62CB7">
              <w:rPr>
                <w:rFonts w:ascii="Nunito" w:eastAsia="Nunito" w:hAnsi="Nunito" w:cs="Nunito"/>
              </w:rPr>
              <w:t xml:space="preserve"> - Data Management and Analysis Core of the HE²AT Center</w:t>
            </w:r>
          </w:p>
          <w:p w14:paraId="0BCE1646" w14:textId="19E3C93F"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SC</w:t>
            </w:r>
            <w:r w:rsidRPr="00A62CB7">
              <w:rPr>
                <w:rFonts w:ascii="Nunito" w:eastAsia="Nunito" w:hAnsi="Nunito" w:cs="Nunito"/>
              </w:rPr>
              <w:t xml:space="preserve"> - HE²AT Center Steering Committee</w:t>
            </w:r>
          </w:p>
          <w:p w14:paraId="3FB4FB43" w14:textId="04725150"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DS-I Africa</w:t>
            </w:r>
            <w:r w:rsidRPr="00A62CB7">
              <w:rPr>
                <w:rFonts w:ascii="Nunito" w:eastAsia="Nunito" w:hAnsi="Nunito" w:cs="Nunito"/>
              </w:rPr>
              <w:t xml:space="preserve"> - NIH Data Science Initiative Africa</w:t>
            </w:r>
          </w:p>
          <w:p w14:paraId="7741F2D8" w14:textId="7C80F3A2"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ELSI</w:t>
            </w:r>
            <w:r w:rsidRPr="00A62CB7">
              <w:rPr>
                <w:rFonts w:ascii="Nunito" w:eastAsia="Nunito" w:hAnsi="Nunito" w:cs="Nunito"/>
              </w:rPr>
              <w:t xml:space="preserve"> - Ethical Legal and Social Implications Projects of DS-I Africa</w:t>
            </w:r>
          </w:p>
          <w:p w14:paraId="10668EEF" w14:textId="3F50C455"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HE²AT Center</w:t>
            </w:r>
            <w:r w:rsidRPr="00A62CB7">
              <w:rPr>
                <w:rFonts w:ascii="Nunito" w:eastAsia="Nunito" w:hAnsi="Nunito" w:cs="Nunito"/>
              </w:rPr>
              <w:t xml:space="preserve"> - Heat and Health in Africa Transdisciplinary Center</w:t>
            </w:r>
          </w:p>
          <w:p w14:paraId="5C2A3D22" w14:textId="73CF4AE0"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NIH</w:t>
            </w:r>
            <w:r w:rsidRPr="00A62CB7">
              <w:rPr>
                <w:rFonts w:ascii="Nunito" w:eastAsia="Nunito" w:hAnsi="Nunito" w:cs="Nunito"/>
              </w:rPr>
              <w:t xml:space="preserve"> - US National Institute of Health</w:t>
            </w:r>
          </w:p>
          <w:p w14:paraId="53FB590C" w14:textId="5AD52C6A"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PI</w:t>
            </w:r>
            <w:r w:rsidRPr="00A62CB7">
              <w:rPr>
                <w:rFonts w:ascii="Nunito" w:eastAsia="Nunito" w:hAnsi="Nunito" w:cs="Nunito"/>
              </w:rPr>
              <w:t xml:space="preserve"> - Principal Investigator</w:t>
            </w:r>
          </w:p>
          <w:p w14:paraId="3F306F6D" w14:textId="21C9FFB1"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Research Hubs</w:t>
            </w:r>
            <w:r w:rsidRPr="00A62CB7">
              <w:rPr>
                <w:rFonts w:ascii="Nunito" w:eastAsia="Nunito" w:hAnsi="Nunito" w:cs="Nunito"/>
              </w:rPr>
              <w:t xml:space="preserve"> - One of the seven NIH DS-I Africa Research hubs</w:t>
            </w:r>
          </w:p>
          <w:p w14:paraId="5B85489D" w14:textId="052277D0"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TEC</w:t>
            </w:r>
            <w:r w:rsidRPr="00A62CB7">
              <w:rPr>
                <w:rFonts w:ascii="Nunito" w:eastAsia="Nunito" w:hAnsi="Nunito" w:cs="Nunito"/>
              </w:rPr>
              <w:t xml:space="preserve"> - Training and Engagement Core of the HE²AT Center</w:t>
            </w:r>
          </w:p>
          <w:p w14:paraId="0598AEB8" w14:textId="71014133"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RP1</w:t>
            </w:r>
            <w:r w:rsidRPr="00A62CB7">
              <w:rPr>
                <w:rFonts w:ascii="Nunito" w:eastAsia="Nunito" w:hAnsi="Nunito" w:cs="Nunito"/>
              </w:rPr>
              <w:t xml:space="preserve"> - Research Project 1 of the HE²AT Center</w:t>
            </w:r>
          </w:p>
          <w:p w14:paraId="07B378BE" w14:textId="4F5DA867"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RP2</w:t>
            </w:r>
            <w:r w:rsidRPr="00A62CB7">
              <w:rPr>
                <w:rFonts w:ascii="Nunito" w:eastAsia="Nunito" w:hAnsi="Nunito" w:cs="Nunito"/>
              </w:rPr>
              <w:t xml:space="preserve"> - Research Project 2 of the HE²AT Center</w:t>
            </w:r>
          </w:p>
          <w:p w14:paraId="0B7FC68F" w14:textId="265AD5D7"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DTA</w:t>
            </w:r>
            <w:r w:rsidRPr="00A62CB7">
              <w:rPr>
                <w:rFonts w:ascii="Nunito" w:eastAsia="Nunito" w:hAnsi="Nunito" w:cs="Nunito"/>
              </w:rPr>
              <w:t xml:space="preserve"> - Data Transfer Agreement</w:t>
            </w:r>
          </w:p>
          <w:p w14:paraId="518F22C9" w14:textId="0D3C0AB5"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DMP</w:t>
            </w:r>
            <w:r w:rsidRPr="00A62CB7">
              <w:rPr>
                <w:rFonts w:ascii="Nunito" w:eastAsia="Nunito" w:hAnsi="Nunito" w:cs="Nunito"/>
              </w:rPr>
              <w:t xml:space="preserve"> - Data Management Plan</w:t>
            </w:r>
          </w:p>
          <w:p w14:paraId="3E296DFD" w14:textId="7C85B2AA"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DAP</w:t>
            </w:r>
            <w:r w:rsidRPr="00A62CB7">
              <w:rPr>
                <w:rFonts w:ascii="Nunito" w:eastAsia="Nunito" w:hAnsi="Nunito" w:cs="Nunito"/>
              </w:rPr>
              <w:t xml:space="preserve"> - Data Analysis Platform</w:t>
            </w:r>
          </w:p>
          <w:p w14:paraId="2D79E111" w14:textId="6D41034A"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LDAP</w:t>
            </w:r>
            <w:r w:rsidRPr="00A62CB7">
              <w:rPr>
                <w:rFonts w:ascii="Nunito" w:eastAsia="Nunito" w:hAnsi="Nunito" w:cs="Nunito"/>
              </w:rPr>
              <w:t xml:space="preserve"> - Lightweight Directory Access Protocol</w:t>
            </w:r>
          </w:p>
          <w:p w14:paraId="3F5B3F49" w14:textId="7EC7584F" w:rsidR="007813F4" w:rsidRPr="00A62CB7" w:rsidRDefault="7FC7C6F2" w:rsidP="7FC7C6F2">
            <w:pPr>
              <w:pStyle w:val="ListParagraph"/>
              <w:spacing w:before="0" w:after="0"/>
              <w:rPr>
                <w:rFonts w:ascii="Nunito" w:eastAsia="Nunito" w:hAnsi="Nunito" w:cs="Nunito"/>
                <w:szCs w:val="18"/>
              </w:rPr>
            </w:pPr>
            <w:proofErr w:type="spellStart"/>
            <w:r w:rsidRPr="00A62CB7">
              <w:rPr>
                <w:rFonts w:ascii="Nunito" w:eastAsia="Nunito" w:hAnsi="Nunito" w:cs="Nunito"/>
                <w:b/>
                <w:bCs/>
              </w:rPr>
              <w:t>sSA</w:t>
            </w:r>
            <w:proofErr w:type="spellEnd"/>
            <w:r w:rsidRPr="00A62CB7">
              <w:rPr>
                <w:rFonts w:ascii="Nunito" w:eastAsia="Nunito" w:hAnsi="Nunito" w:cs="Nunito"/>
              </w:rPr>
              <w:t xml:space="preserve"> - sub-Saharan Africa</w:t>
            </w:r>
          </w:p>
          <w:p w14:paraId="7FF337A9" w14:textId="0C7198DE"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WWARN</w:t>
            </w:r>
            <w:r w:rsidRPr="00A62CB7">
              <w:rPr>
                <w:rFonts w:ascii="Nunito" w:eastAsia="Nunito" w:hAnsi="Nunito" w:cs="Nunito"/>
              </w:rPr>
              <w:t xml:space="preserve"> - Worldwide Antimalarial Resistance Network</w:t>
            </w:r>
          </w:p>
          <w:p w14:paraId="73AA26EA" w14:textId="67193715" w:rsidR="007813F4" w:rsidRPr="00A62CB7" w:rsidRDefault="7FC7C6F2" w:rsidP="7FC7C6F2">
            <w:pPr>
              <w:pStyle w:val="ListParagraph"/>
              <w:spacing w:before="0" w:after="0"/>
              <w:rPr>
                <w:rFonts w:ascii="Nunito" w:eastAsia="Nunito" w:hAnsi="Nunito" w:cs="Nunito"/>
                <w:szCs w:val="18"/>
              </w:rPr>
            </w:pPr>
            <w:proofErr w:type="spellStart"/>
            <w:r w:rsidRPr="00A62CB7">
              <w:rPr>
                <w:rFonts w:ascii="Nunito" w:eastAsia="Nunito" w:hAnsi="Nunito" w:cs="Nunito"/>
                <w:b/>
                <w:bCs/>
              </w:rPr>
              <w:t>BMGFKi</w:t>
            </w:r>
            <w:proofErr w:type="spellEnd"/>
            <w:r w:rsidRPr="00A62CB7">
              <w:rPr>
                <w:rFonts w:ascii="Nunito" w:eastAsia="Nunito" w:hAnsi="Nunito" w:cs="Nunito"/>
              </w:rPr>
              <w:t xml:space="preserve"> - Bill and Melinda Gates Foundation Ki repository</w:t>
            </w:r>
          </w:p>
          <w:p w14:paraId="1CF2C35A" w14:textId="1F6DAD26"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TLS</w:t>
            </w:r>
            <w:r w:rsidRPr="00A62CB7">
              <w:rPr>
                <w:rFonts w:ascii="Nunito" w:eastAsia="Nunito" w:hAnsi="Nunito" w:cs="Nunito"/>
              </w:rPr>
              <w:t xml:space="preserve"> - Transport Layer Security</w:t>
            </w:r>
          </w:p>
          <w:p w14:paraId="41841028" w14:textId="44E63616"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FAIR</w:t>
            </w:r>
            <w:r w:rsidRPr="00A62CB7">
              <w:rPr>
                <w:rFonts w:ascii="Nunito" w:eastAsia="Nunito" w:hAnsi="Nunito" w:cs="Nunito"/>
              </w:rPr>
              <w:t xml:space="preserve"> - Findable, Accessible, Interoperable, and Reusable</w:t>
            </w:r>
          </w:p>
          <w:p w14:paraId="759681EE" w14:textId="3F5CABF9"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DUOS</w:t>
            </w:r>
            <w:r w:rsidRPr="00A62CB7">
              <w:rPr>
                <w:rFonts w:ascii="Nunito" w:eastAsia="Nunito" w:hAnsi="Nunito" w:cs="Nunito"/>
              </w:rPr>
              <w:t xml:space="preserve"> - Data Use Oversight System</w:t>
            </w:r>
          </w:p>
          <w:p w14:paraId="26ED669E" w14:textId="15C13336"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ODSP</w:t>
            </w:r>
            <w:r w:rsidRPr="00A62CB7">
              <w:rPr>
                <w:rFonts w:ascii="Nunito" w:eastAsia="Nunito" w:hAnsi="Nunito" w:cs="Nunito"/>
              </w:rPr>
              <w:t xml:space="preserve"> - Open Data Science Platform</w:t>
            </w:r>
          </w:p>
          <w:p w14:paraId="7EECBB18" w14:textId="037CA77E"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DAC</w:t>
            </w:r>
            <w:r w:rsidRPr="00A62CB7">
              <w:rPr>
                <w:rFonts w:ascii="Nunito" w:eastAsia="Nunito" w:hAnsi="Nunito" w:cs="Nunito"/>
              </w:rPr>
              <w:t xml:space="preserve"> - Data Access Committee</w:t>
            </w:r>
          </w:p>
          <w:p w14:paraId="0464F8EE" w14:textId="07E0B366" w:rsidR="007813F4" w:rsidRPr="00A62CB7" w:rsidRDefault="007813F4" w:rsidP="7FC7C6F2">
            <w:pPr>
              <w:pStyle w:val="ListParagraph"/>
              <w:numPr>
                <w:ilvl w:val="0"/>
                <w:numId w:val="0"/>
              </w:numPr>
              <w:spacing w:before="0" w:after="0"/>
              <w:ind w:left="720"/>
              <w:rPr>
                <w:ins w:id="1059" w:author="Craig Parker" w:date="2024-08-06T10:38:00Z" w16du:dateUtc="2024-08-06T10:38:24Z"/>
                <w:rFonts w:ascii="Nunito" w:eastAsia="Nunito" w:hAnsi="Nunito" w:cs="Nunito"/>
                <w:szCs w:val="18"/>
              </w:rPr>
            </w:pPr>
          </w:p>
          <w:p w14:paraId="0FEB3E18" w14:textId="31D7273F" w:rsidR="007813F4" w:rsidRPr="00A62CB7" w:rsidRDefault="7FC7C6F2">
            <w:pPr>
              <w:pStyle w:val="Heading3"/>
              <w:spacing w:before="281" w:after="281"/>
              <w:rPr>
                <w:ins w:id="1060" w:author="Craig Parker" w:date="2024-08-06T10:38:00Z" w16du:dateUtc="2024-08-06T10:38:24Z"/>
                <w:rFonts w:ascii="Nunito" w:eastAsia="Nunito" w:hAnsi="Nunito" w:cs="Nunito"/>
                <w:b w:val="0"/>
                <w:bCs w:val="0"/>
              </w:rPr>
              <w:pPrChange w:id="1061" w:author="Craig Parker" w:date="2024-08-06T10:38:00Z">
                <w:pPr>
                  <w:numPr>
                    <w:numId w:val="34"/>
                  </w:numPr>
                  <w:ind w:left="720" w:hanging="360"/>
                </w:pPr>
              </w:pPrChange>
            </w:pPr>
            <w:ins w:id="1062" w:author="Craig Parker" w:date="2024-08-06T10:38:00Z">
              <w:r w:rsidRPr="00A62CB7">
                <w:rPr>
                  <w:rFonts w:ascii="Nunito" w:eastAsia="Nunito" w:hAnsi="Nunito" w:cs="Nunito"/>
                </w:rPr>
                <w:t>Definitions</w:t>
              </w:r>
            </w:ins>
          </w:p>
          <w:p w14:paraId="2D211AD7" w14:textId="5D8A60CE"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Management and Analysis Core (DMAC)</w:t>
            </w:r>
            <w:r w:rsidRPr="00A62CB7">
              <w:rPr>
                <w:rFonts w:ascii="Nunito" w:eastAsia="Nunito" w:hAnsi="Nunito" w:cs="Nunito"/>
              </w:rPr>
              <w:t>: The core component of the HE²AT Center responsible for overseeing data management and analysis activities.</w:t>
            </w:r>
          </w:p>
          <w:p w14:paraId="388AF40F" w14:textId="30F8B317"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HE²AT Center Steering Committee (SC)</w:t>
            </w:r>
            <w:r w:rsidRPr="00A62CB7">
              <w:rPr>
                <w:rFonts w:ascii="Nunito" w:eastAsia="Nunito" w:hAnsi="Nunito" w:cs="Nunito"/>
              </w:rPr>
              <w:t>: The committee responsible for guiding the strategic direction and oversight of the HE²AT Center.</w:t>
            </w:r>
          </w:p>
          <w:p w14:paraId="0D849E86" w14:textId="01195D15"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NIH Data Science Initiative (DS-I) Africa</w:t>
            </w:r>
            <w:r w:rsidRPr="00A62CB7">
              <w:rPr>
                <w:rFonts w:ascii="Nunito" w:eastAsia="Nunito" w:hAnsi="Nunito" w:cs="Nunito"/>
              </w:rPr>
              <w:t>: An NIH initiative aimed at enhancing data science capacity and collaboration across Africa.</w:t>
            </w:r>
          </w:p>
          <w:p w14:paraId="0FA04757" w14:textId="5EAC7416"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Ethical Legal and Social Implications (ELSI)</w:t>
            </w:r>
            <w:r w:rsidRPr="00A62CB7">
              <w:rPr>
                <w:rFonts w:ascii="Nunito" w:eastAsia="Nunito" w:hAnsi="Nunito" w:cs="Nunito"/>
              </w:rPr>
              <w:t>: Projects within DS-I Africa that focus on the ethical, legal, and social aspects of data science and research.</w:t>
            </w:r>
          </w:p>
          <w:p w14:paraId="1BAEF41C" w14:textId="24592682"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HE²AT Center</w:t>
            </w:r>
            <w:r w:rsidRPr="00A62CB7">
              <w:rPr>
                <w:rFonts w:ascii="Nunito" w:eastAsia="Nunito" w:hAnsi="Nunito" w:cs="Nunito"/>
              </w:rPr>
              <w:t>: The Heat and Health in Africa Transdisciplinary Center, focused on heat-health research, capacity building, and engagement.</w:t>
            </w:r>
          </w:p>
          <w:p w14:paraId="6ECF0DC6" w14:textId="0EB57FF0"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US National Institute of Health (NIH)</w:t>
            </w:r>
            <w:r w:rsidRPr="00A62CB7">
              <w:rPr>
                <w:rFonts w:ascii="Nunito" w:eastAsia="Nunito" w:hAnsi="Nunito" w:cs="Nunito"/>
              </w:rPr>
              <w:t>: The primary agency of the United States government responsible for biomedical and public health research.</w:t>
            </w:r>
          </w:p>
          <w:p w14:paraId="3C3E03D0" w14:textId="3CDB8E45"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Principal Investigator (PI)</w:t>
            </w:r>
            <w:r w:rsidRPr="00A62CB7">
              <w:rPr>
                <w:rFonts w:ascii="Nunito" w:eastAsia="Nunito" w:hAnsi="Nunito" w:cs="Nunito"/>
              </w:rPr>
              <w:t>: The lead researcher responsible for the conduct of a research project.</w:t>
            </w:r>
          </w:p>
          <w:p w14:paraId="61089508" w14:textId="3CB9EDEB"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Research Hubs</w:t>
            </w:r>
            <w:r w:rsidRPr="00A62CB7">
              <w:rPr>
                <w:rFonts w:ascii="Nunito" w:eastAsia="Nunito" w:hAnsi="Nunito" w:cs="Nunito"/>
              </w:rPr>
              <w:t>: One of the seven NIH DS-I Africa Research hubs that contribute to and utilize shared data resources.</w:t>
            </w:r>
          </w:p>
          <w:p w14:paraId="191C09F6" w14:textId="2148EBE3"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Training and Engagement Core (TEC)</w:t>
            </w:r>
            <w:r w:rsidRPr="00A62CB7">
              <w:rPr>
                <w:rFonts w:ascii="Nunito" w:eastAsia="Nunito" w:hAnsi="Nunito" w:cs="Nunito"/>
              </w:rPr>
              <w:t>: The core component of the HE²AT Center responsible for training and capacity-building activities.</w:t>
            </w:r>
          </w:p>
          <w:p w14:paraId="0158D8E8" w14:textId="1FFC2534"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Research Project 1 (RP1)</w:t>
            </w:r>
            <w:r w:rsidRPr="00A62CB7">
              <w:rPr>
                <w:rFonts w:ascii="Nunito" w:eastAsia="Nunito" w:hAnsi="Nunito" w:cs="Nunito"/>
              </w:rPr>
              <w:t>: The first major research project of the HE²AT Center, focusing on individual participant data meta-analysis of heat-health impacts.</w:t>
            </w:r>
          </w:p>
          <w:p w14:paraId="646BF61D" w14:textId="752A0A65"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Research Project 2 (RP2)</w:t>
            </w:r>
            <w:r w:rsidRPr="00A62CB7">
              <w:rPr>
                <w:rFonts w:ascii="Nunito" w:eastAsia="Nunito" w:hAnsi="Nunito" w:cs="Nunito"/>
              </w:rPr>
              <w:t>: The second major research project of the HE²AT Center, focusing on urban heat vulnerability and early warning systems.</w:t>
            </w:r>
          </w:p>
          <w:p w14:paraId="17F7859E" w14:textId="0BC048CF"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Transfer Agreement (DTA)</w:t>
            </w:r>
            <w:r w:rsidRPr="00A62CB7">
              <w:rPr>
                <w:rFonts w:ascii="Nunito" w:eastAsia="Nunito" w:hAnsi="Nunito" w:cs="Nunito"/>
              </w:rPr>
              <w:t>: A legal document outlining the terms and conditions under which data is shared between the provider and the recipient, addressing confidentiality, data use limitations, and compliance with relevant laws and guidelines.</w:t>
            </w:r>
          </w:p>
          <w:p w14:paraId="545158FF" w14:textId="3B68E05E"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Management Plan (DMP)</w:t>
            </w:r>
            <w:r w:rsidRPr="00A62CB7">
              <w:rPr>
                <w:rFonts w:ascii="Nunito" w:eastAsia="Nunito" w:hAnsi="Nunito" w:cs="Nunito"/>
              </w:rPr>
              <w:t>: A document outlining the procedures and standards for data acquisition, transfer, processing, storage, and access within the program.</w:t>
            </w:r>
          </w:p>
          <w:p w14:paraId="3D19AF18" w14:textId="12675F47"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Analysis Platform (DAP)</w:t>
            </w:r>
            <w:r w:rsidRPr="00A62CB7">
              <w:rPr>
                <w:rFonts w:ascii="Nunito" w:eastAsia="Nunito" w:hAnsi="Nunito" w:cs="Nunito"/>
              </w:rPr>
              <w:t xml:space="preserve">: The platform used for conducting data analysis, typically including tools like </w:t>
            </w:r>
            <w:proofErr w:type="spellStart"/>
            <w:r w:rsidRPr="00A62CB7">
              <w:rPr>
                <w:rFonts w:ascii="Nunito" w:eastAsia="Nunito" w:hAnsi="Nunito" w:cs="Nunito"/>
              </w:rPr>
              <w:t>JupyterHub</w:t>
            </w:r>
            <w:proofErr w:type="spellEnd"/>
            <w:r w:rsidRPr="00A62CB7">
              <w:rPr>
                <w:rFonts w:ascii="Nunito" w:eastAsia="Nunito" w:hAnsi="Nunito" w:cs="Nunito"/>
              </w:rPr>
              <w:t>.</w:t>
            </w:r>
          </w:p>
          <w:p w14:paraId="294179F2" w14:textId="52BCB2C1"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Lightweight Directory Access Protocol (LDAP)</w:t>
            </w:r>
            <w:r w:rsidRPr="00A62CB7">
              <w:rPr>
                <w:rFonts w:ascii="Nunito" w:eastAsia="Nunito" w:hAnsi="Nunito" w:cs="Nunito"/>
              </w:rPr>
              <w:t>: A protocol used for accessing and maintaining distributed directory information services over a network.</w:t>
            </w:r>
          </w:p>
          <w:p w14:paraId="0DFC0738" w14:textId="70ECD08E"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sub-Saharan Africa (</w:t>
            </w:r>
            <w:proofErr w:type="spellStart"/>
            <w:r w:rsidRPr="00A62CB7">
              <w:rPr>
                <w:rFonts w:ascii="Nunito" w:eastAsia="Nunito" w:hAnsi="Nunito" w:cs="Nunito"/>
                <w:b/>
                <w:bCs/>
              </w:rPr>
              <w:t>sSA</w:t>
            </w:r>
            <w:proofErr w:type="spellEnd"/>
            <w:r w:rsidRPr="00A62CB7">
              <w:rPr>
                <w:rFonts w:ascii="Nunito" w:eastAsia="Nunito" w:hAnsi="Nunito" w:cs="Nunito"/>
                <w:b/>
                <w:bCs/>
              </w:rPr>
              <w:t>)</w:t>
            </w:r>
            <w:r w:rsidRPr="00A62CB7">
              <w:rPr>
                <w:rFonts w:ascii="Nunito" w:eastAsia="Nunito" w:hAnsi="Nunito" w:cs="Nunito"/>
              </w:rPr>
              <w:t>: A geographical region of Africa located south of the Sahara Desert.</w:t>
            </w:r>
          </w:p>
          <w:p w14:paraId="752D78DC" w14:textId="36FE90C6"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Worldwide Antimalarial Resistance Network (WWARN)</w:t>
            </w:r>
            <w:r w:rsidRPr="00A62CB7">
              <w:rPr>
                <w:rFonts w:ascii="Nunito" w:eastAsia="Nunito" w:hAnsi="Nunito" w:cs="Nunito"/>
              </w:rPr>
              <w:t>: A network focused on monitoring and understanding antimalarial drug resistance.</w:t>
            </w:r>
          </w:p>
          <w:p w14:paraId="7BE46989" w14:textId="2ECC48A9"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Bill and Melinda Gates Foundation Ki repository (</w:t>
            </w:r>
            <w:proofErr w:type="spellStart"/>
            <w:r w:rsidRPr="00A62CB7">
              <w:rPr>
                <w:rFonts w:ascii="Nunito" w:eastAsia="Nunito" w:hAnsi="Nunito" w:cs="Nunito"/>
                <w:b/>
                <w:bCs/>
              </w:rPr>
              <w:t>BMGFKi</w:t>
            </w:r>
            <w:proofErr w:type="spellEnd"/>
            <w:r w:rsidRPr="00A62CB7">
              <w:rPr>
                <w:rFonts w:ascii="Nunito" w:eastAsia="Nunito" w:hAnsi="Nunito" w:cs="Nunito"/>
                <w:b/>
                <w:bCs/>
              </w:rPr>
              <w:t>)</w:t>
            </w:r>
            <w:r w:rsidRPr="00A62CB7">
              <w:rPr>
                <w:rFonts w:ascii="Nunito" w:eastAsia="Nunito" w:hAnsi="Nunito" w:cs="Nunito"/>
              </w:rPr>
              <w:t>: A repository managed by the Bill and Melinda Gates Foundation, hosting various datasets.</w:t>
            </w:r>
          </w:p>
          <w:p w14:paraId="37F2199F" w14:textId="3E3FDF11"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Transport Layer Security (TLS)</w:t>
            </w:r>
            <w:r w:rsidRPr="00A62CB7">
              <w:rPr>
                <w:rFonts w:ascii="Nunito" w:eastAsia="Nunito" w:hAnsi="Nunito" w:cs="Nunito"/>
              </w:rPr>
              <w:t>: A cryptographic protocol designed to provide secure communication over a computer network.</w:t>
            </w:r>
          </w:p>
          <w:p w14:paraId="7E2264CB" w14:textId="619CE044"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Findable, Accessible, Interoperable, and Reusable (FAIR)</w:t>
            </w:r>
            <w:r w:rsidRPr="00A62CB7">
              <w:rPr>
                <w:rFonts w:ascii="Nunito" w:eastAsia="Nunito" w:hAnsi="Nunito" w:cs="Nunito"/>
              </w:rPr>
              <w:t>: Principles that aim to improve the discovery, accessibility, interoperability, and reuse of data.</w:t>
            </w:r>
          </w:p>
          <w:p w14:paraId="7BD42EF1" w14:textId="370A7C98"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Use Oversight System (DUOS)</w:t>
            </w:r>
            <w:r w:rsidRPr="00A62CB7">
              <w:rPr>
                <w:rFonts w:ascii="Nunito" w:eastAsia="Nunito" w:hAnsi="Nunito" w:cs="Nunito"/>
              </w:rPr>
              <w:t>: A system enabling researchers to submit requests for multiple datasets, with DACs reviewing these requests.</w:t>
            </w:r>
          </w:p>
          <w:p w14:paraId="65B120FD" w14:textId="73EC2C5A"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Open Data Science Platform (ODSP)</w:t>
            </w:r>
            <w:r w:rsidRPr="00A62CB7">
              <w:rPr>
                <w:rFonts w:ascii="Nunito" w:eastAsia="Nunito" w:hAnsi="Nunito" w:cs="Nunito"/>
              </w:rPr>
              <w:t>: A platform facilitating the storage, retrieval, and processing of data for health research.</w:t>
            </w:r>
          </w:p>
          <w:p w14:paraId="0DC44A34" w14:textId="3E269349"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Access Committee (DAC)</w:t>
            </w:r>
            <w:r w:rsidRPr="00A62CB7">
              <w:rPr>
                <w:rFonts w:ascii="Nunito" w:eastAsia="Nunito" w:hAnsi="Nunito" w:cs="Nunito"/>
              </w:rPr>
              <w:t>: A committee responsible for reviewing and approving data access requests, ensuring adherence to ethical, legal, and scientific standards.</w:t>
            </w:r>
          </w:p>
          <w:p w14:paraId="770B0967" w14:textId="6A88C47B"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Sensitive data</w:t>
            </w:r>
            <w:r w:rsidRPr="00A62CB7">
              <w:rPr>
                <w:rFonts w:ascii="Nunito" w:eastAsia="Nunito" w:hAnsi="Nunito" w:cs="Nunito"/>
              </w:rPr>
              <w:t>: Data that pertains to an individual's personal information, health, finances, occupation, etc.</w:t>
            </w:r>
          </w:p>
          <w:p w14:paraId="58D42B0C" w14:textId="30D5C126"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Personally identifiable data</w:t>
            </w:r>
            <w:r w:rsidRPr="00A62CB7">
              <w:rPr>
                <w:rFonts w:ascii="Nunito" w:eastAsia="Nunito" w:hAnsi="Nunito" w:cs="Nunito"/>
              </w:rPr>
              <w:t>: Data variables that enable the identification of an individual either directly through names, ID numbers, etc., or indirectly through combining other variables such as locations (GPS, street address), age, gender, and medical information.</w:t>
            </w:r>
          </w:p>
          <w:p w14:paraId="43CE1A37" w14:textId="7C327956"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Subject</w:t>
            </w:r>
            <w:r w:rsidRPr="00A62CB7">
              <w:rPr>
                <w:rFonts w:ascii="Nunito" w:eastAsia="Nunito" w:hAnsi="Nunito" w:cs="Nunito"/>
              </w:rPr>
              <w:t>: The individuals whose personal information is captured in health datasets.</w:t>
            </w:r>
          </w:p>
          <w:p w14:paraId="248BA45D" w14:textId="574F7FF7"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Provider</w:t>
            </w:r>
            <w:r w:rsidRPr="00A62CB7">
              <w:rPr>
                <w:rFonts w:ascii="Nunito" w:eastAsia="Nunito" w:hAnsi="Nunito" w:cs="Nunito"/>
              </w:rPr>
              <w:t>: The legal entity responsible for authorizing access to a dataset.</w:t>
            </w:r>
          </w:p>
          <w:p w14:paraId="19EE4895" w14:textId="43E46537"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Re-analysis</w:t>
            </w:r>
            <w:r w:rsidRPr="00A62CB7">
              <w:rPr>
                <w:rFonts w:ascii="Nunito" w:eastAsia="Nunito" w:hAnsi="Nunito" w:cs="Nunito"/>
              </w:rPr>
              <w:t>: A dynamical model simulation of historical climate evolution continuously nudged by observations to provide an approximate historical representation of the climate system.</w:t>
            </w:r>
          </w:p>
          <w:p w14:paraId="75E946B6" w14:textId="5D97DBDA"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Original Study Data</w:t>
            </w:r>
            <w:r w:rsidRPr="00A62CB7">
              <w:rPr>
                <w:rFonts w:ascii="Nunito" w:eastAsia="Nunito" w:hAnsi="Nunito" w:cs="Nunito"/>
              </w:rPr>
              <w:t>: Raw, unprocessed data collected directly from various cohort studies and clinical trials. This data is owned by the data providers who conducted or commissioned the studies and is retained for five years following the termination of the project or the Data Transfer Agreement (DTA).</w:t>
            </w:r>
          </w:p>
          <w:p w14:paraId="05D11822" w14:textId="2C1F9B44"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Consortium Shared Data</w:t>
            </w:r>
            <w:r w:rsidRPr="00A62CB7">
              <w:rPr>
                <w:rFonts w:ascii="Nunito" w:eastAsia="Nunito" w:hAnsi="Nunito" w:cs="Nunito"/>
              </w:rPr>
              <w:t>: Data that has undergone initial harmonization and is shared among HE²AT Center partners. This data is retained indefinitely or for five years post-project or DTA termination and is protected under POPIA guidelines.</w:t>
            </w:r>
          </w:p>
          <w:p w14:paraId="71E6FC15" w14:textId="0AE6EFC1"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RP1/RP2 De-Identified Data</w:t>
            </w:r>
            <w:r w:rsidRPr="00A62CB7">
              <w:rPr>
                <w:rFonts w:ascii="Nunito" w:eastAsia="Nunito" w:hAnsi="Nunito" w:cs="Nunito"/>
              </w:rPr>
              <w:t>: Data that has been further processed and de-identified for specific analyses related to RP1 and RP2. The HE²AT Center retains ownership, and access is granted to qualified individuals under specific conditions.</w:t>
            </w:r>
          </w:p>
          <w:p w14:paraId="24231EA4" w14:textId="129B5159"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Inferential Data</w:t>
            </w:r>
            <w:r w:rsidRPr="00A62CB7">
              <w:rPr>
                <w:rFonts w:ascii="Nunito" w:eastAsia="Nunito" w:hAnsi="Nunito" w:cs="Nunito"/>
              </w:rPr>
              <w:t>: Aggregated and synthetic data derived from the analysis of other data categories. This data is owned by the HE²AT Center and is made available for open access, fully de-identified under POPIA.</w:t>
            </w:r>
          </w:p>
          <w:p w14:paraId="4A9E6952" w14:textId="5D29DF92"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Health-Related Data</w:t>
            </w:r>
            <w:r w:rsidRPr="00A62CB7">
              <w:rPr>
                <w:rFonts w:ascii="Nunito" w:eastAsia="Nunito" w:hAnsi="Nunito" w:cs="Nunito"/>
              </w:rPr>
              <w:t>: Includes data collected from previous clinical cohort and trial studies, generally considered personal data due to its association with individual medical records and health events.</w:t>
            </w:r>
          </w:p>
          <w:p w14:paraId="3CA55545" w14:textId="13E8F930"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Climate/Weather Data</w:t>
            </w:r>
            <w:r w:rsidRPr="00A62CB7">
              <w:rPr>
                <w:rFonts w:ascii="Nunito" w:eastAsia="Nunito" w:hAnsi="Nunito" w:cs="Nunito"/>
              </w:rPr>
              <w:t>: Includes observational-based datasets such as weather station observations, satellite proxy observations, and gridded climate data produced from atmospheric re-analysis and climate simulations.</w:t>
            </w:r>
          </w:p>
          <w:p w14:paraId="76387EC1" w14:textId="74307B9B"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Remote Sensing Data</w:t>
            </w:r>
            <w:r w:rsidRPr="00A62CB7">
              <w:rPr>
                <w:rFonts w:ascii="Nunito" w:eastAsia="Nunito" w:hAnsi="Nunito" w:cs="Nunito"/>
              </w:rPr>
              <w:t>: Data derived from satellite sensors, including optical imagery and indicators of physical measures like land surface temperature, soil moisture estimates, and vegetation condition.</w:t>
            </w:r>
          </w:p>
          <w:p w14:paraId="05893F9C" w14:textId="0B5AF672"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Areal/Geospatial Socio-Economic Data</w:t>
            </w:r>
            <w:r w:rsidRPr="00A62CB7">
              <w:rPr>
                <w:rFonts w:ascii="Nunito" w:eastAsia="Nunito" w:hAnsi="Nunito" w:cs="Nunito"/>
              </w:rPr>
              <w:t>: Represents measures of socio-economic conditions such as household economic status, access to services, and dwelling type. Sourced from national census data and focused household and demographic surveys.</w:t>
            </w:r>
          </w:p>
          <w:p w14:paraId="07588E3E" w14:textId="79D74EB0"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Social Media Data</w:t>
            </w:r>
            <w:r w:rsidRPr="00A62CB7">
              <w:rPr>
                <w:rFonts w:ascii="Nunito" w:eastAsia="Nunito" w:hAnsi="Nunito" w:cs="Nunito"/>
              </w:rPr>
              <w:t>: Data representing activity on social media platforms, initially Twitter, and includes data like Google Search trends and Facebook mobility data. Used for analyzing public perceptions.</w:t>
            </w:r>
          </w:p>
          <w:p w14:paraId="61C5E2B2" w14:textId="48B79AE5"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Bona Fide Researcher</w:t>
            </w:r>
            <w:r w:rsidRPr="00A62CB7">
              <w:rPr>
                <w:rFonts w:ascii="Nunito" w:eastAsia="Nunito" w:hAnsi="Nunito" w:cs="Nunito"/>
              </w:rPr>
              <w:t>: An individual or entity engaged in legitimate scientific research with the objective of advancing knowledge in health data science, operating within the ethical, legal, and professional frameworks of academic and scientific research.</w:t>
            </w:r>
          </w:p>
          <w:p w14:paraId="430C967C" w14:textId="1E38F960"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Controlled Access</w:t>
            </w:r>
            <w:r w:rsidRPr="00A62CB7">
              <w:rPr>
                <w:rFonts w:ascii="Nunito" w:eastAsia="Nunito" w:hAnsi="Nunito" w:cs="Nunito"/>
              </w:rPr>
              <w:t>: A mechanism by which potentially personally identifiable research data is distributed to bona fide researchers upon submission of a data access request and supporting documentation.</w:t>
            </w:r>
          </w:p>
          <w:p w14:paraId="21DA832B" w14:textId="58D6E6EB"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Open Access</w:t>
            </w:r>
            <w:r w:rsidRPr="00A62CB7">
              <w:rPr>
                <w:rFonts w:ascii="Nunito" w:eastAsia="Nunito" w:hAnsi="Nunito" w:cs="Nunito"/>
              </w:rPr>
              <w:t>: Research data that is freely available in community-focused data repositories without major restrictions.</w:t>
            </w:r>
          </w:p>
          <w:p w14:paraId="66132223" w14:textId="730C4F09"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Downloads</w:t>
            </w:r>
            <w:r w:rsidRPr="00A62CB7">
              <w:rPr>
                <w:rFonts w:ascii="Nunito" w:eastAsia="Nunito" w:hAnsi="Nunito" w:cs="Nunito"/>
              </w:rPr>
              <w:t>: A modality of data sharing where researchers are permitted to directly download datasets to their local computing environments.</w:t>
            </w:r>
          </w:p>
          <w:p w14:paraId="31C97FB0" w14:textId="2F67AECE" w:rsidR="007813F4" w:rsidRPr="00A62CB7" w:rsidRDefault="7FC7C6F2" w:rsidP="7FC7C6F2">
            <w:pPr>
              <w:pStyle w:val="ListParagraph"/>
              <w:spacing w:before="0" w:after="0"/>
              <w:rPr>
                <w:rFonts w:ascii="Nunito" w:eastAsia="Nunito" w:hAnsi="Nunito" w:cs="Nunito"/>
                <w:szCs w:val="18"/>
              </w:rPr>
            </w:pPr>
            <w:r w:rsidRPr="00A62CB7">
              <w:rPr>
                <w:rFonts w:ascii="Nunito" w:eastAsia="Nunito" w:hAnsi="Nunito" w:cs="Nunito"/>
                <w:b/>
                <w:bCs/>
              </w:rPr>
              <w:t>Data Visiting</w:t>
            </w:r>
            <w:r w:rsidRPr="00A62CB7">
              <w:rPr>
                <w:rFonts w:ascii="Nunito" w:eastAsia="Nunito" w:hAnsi="Nunito" w:cs="Nunito"/>
              </w:rPr>
              <w:t>: A modality of data sharing where data users access and analyze the data within the computing environment of the data provider.</w:t>
            </w:r>
          </w:p>
          <w:p w14:paraId="33E8E6D3" w14:textId="47A8E440" w:rsidR="007813F4" w:rsidRPr="00A62CB7" w:rsidRDefault="007813F4" w:rsidP="7FC7C6F2">
            <w:pPr>
              <w:pStyle w:val="ListParagraph"/>
              <w:numPr>
                <w:ilvl w:val="0"/>
                <w:numId w:val="0"/>
              </w:numPr>
              <w:spacing w:before="0" w:after="0"/>
              <w:ind w:left="720"/>
              <w:rPr>
                <w:ins w:id="1063" w:author="Craig Parker" w:date="2024-08-06T10:38:00Z" w16du:dateUtc="2024-08-06T10:38:24Z"/>
                <w:rFonts w:ascii="Nunito" w:eastAsia="Nunito" w:hAnsi="Nunito" w:cs="Nunito"/>
                <w:szCs w:val="18"/>
              </w:rPr>
            </w:pPr>
          </w:p>
          <w:p w14:paraId="00000045" w14:textId="353F08D4" w:rsidR="007813F4" w:rsidRPr="00A62CB7" w:rsidRDefault="007813F4">
            <w:pPr>
              <w:rPr>
                <w:rFonts w:ascii="Nunito" w:eastAsia="Nunito" w:hAnsi="Nunito" w:cs="Nunito"/>
              </w:rPr>
            </w:pPr>
          </w:p>
        </w:tc>
        <w:tc>
          <w:tcPr>
            <w:tcW w:w="260" w:type="dxa"/>
            <w:tcBorders>
              <w:bottom w:val="nil"/>
            </w:tcBorders>
            <w:shd w:val="clear" w:color="auto" w:fill="FFFFFF" w:themeFill="background1"/>
            <w:tcPrChange w:id="1064" w:author="Craig Parker" w:date="2024-08-06T10:38:00Z">
              <w:tcPr>
                <w:tcW w:w="7512" w:type="dxa"/>
                <w:gridSpan w:val="3"/>
                <w:tcBorders>
                  <w:bottom w:val="nil"/>
                </w:tcBorders>
                <w:shd w:val="clear" w:color="auto" w:fill="FFFFFF" w:themeFill="background1"/>
              </w:tcPr>
            </w:tcPrChange>
          </w:tcPr>
          <w:p w14:paraId="00000046" w14:textId="55B1A89C" w:rsidR="007813F4" w:rsidRPr="00A62CB7" w:rsidRDefault="007813F4">
            <w:pPr>
              <w:rPr>
                <w:rFonts w:ascii="Nunito" w:eastAsia="Nunito" w:hAnsi="Nunito" w:cs="Nunito"/>
              </w:rPr>
            </w:pPr>
          </w:p>
        </w:tc>
      </w:tr>
      <w:tr w:rsidR="007813F4" w:rsidRPr="00A62CB7" w14:paraId="65E6C799" w14:textId="77777777" w:rsidTr="7FC7C6F2">
        <w:trPr>
          <w:trHeight w:val="300"/>
          <w:del w:id="1065" w:author="Craig Parker" w:date="2024-08-06T10:38:00Z"/>
          <w:trPrChange w:id="1066" w:author="Craig Parker" w:date="2024-08-06T10:38:00Z">
            <w:trPr>
              <w:gridBefore w:val="1"/>
              <w:trHeight w:val="300"/>
            </w:trPr>
          </w:trPrChange>
        </w:trPr>
        <w:tc>
          <w:tcPr>
            <w:tcW w:w="9090" w:type="dxa"/>
            <w:tcBorders>
              <w:bottom w:val="nil"/>
            </w:tcBorders>
            <w:shd w:val="clear" w:color="auto" w:fill="FFFFFF" w:themeFill="background1"/>
            <w:tcPrChange w:id="1067" w:author="Craig Parker" w:date="2024-08-06T10:38:00Z">
              <w:tcPr>
                <w:tcW w:w="1838" w:type="dxa"/>
                <w:tcBorders>
                  <w:bottom w:val="nil"/>
                </w:tcBorders>
                <w:shd w:val="clear" w:color="auto" w:fill="FFFFFF" w:themeFill="background1"/>
              </w:tcPr>
            </w:tcPrChange>
          </w:tcPr>
          <w:p w14:paraId="00000047" w14:textId="06EAEA54" w:rsidR="007813F4" w:rsidRPr="00A62CB7" w:rsidRDefault="007813F4">
            <w:pPr>
              <w:rPr>
                <w:rFonts w:ascii="Nunito" w:eastAsia="Nunito" w:hAnsi="Nunito" w:cs="Nunito"/>
              </w:rPr>
            </w:pPr>
          </w:p>
        </w:tc>
        <w:tc>
          <w:tcPr>
            <w:tcW w:w="260" w:type="dxa"/>
            <w:tcBorders>
              <w:bottom w:val="nil"/>
            </w:tcBorders>
            <w:shd w:val="clear" w:color="auto" w:fill="FFFFFF" w:themeFill="background1"/>
            <w:tcPrChange w:id="1068" w:author="Craig Parker" w:date="2024-08-06T10:38:00Z">
              <w:tcPr>
                <w:tcW w:w="7512" w:type="dxa"/>
                <w:gridSpan w:val="3"/>
                <w:tcBorders>
                  <w:bottom w:val="nil"/>
                </w:tcBorders>
                <w:shd w:val="clear" w:color="auto" w:fill="FFFFFF" w:themeFill="background1"/>
              </w:tcPr>
            </w:tcPrChange>
          </w:tcPr>
          <w:p w14:paraId="00000048" w14:textId="107AA7DD" w:rsidR="007813F4" w:rsidRPr="00A62CB7" w:rsidRDefault="009511AE">
            <w:pPr>
              <w:rPr>
                <w:rFonts w:ascii="Nunito" w:eastAsia="Nunito" w:hAnsi="Nunito" w:cs="Nunito"/>
              </w:rPr>
            </w:pPr>
            <w:del w:id="1069" w:author="Craig Parker" w:date="2024-08-06T10:38:00Z">
              <w:r w:rsidRPr="00A62CB7" w:rsidDel="7FC7C6F2">
                <w:rPr>
                  <w:rFonts w:ascii="Nunito" w:eastAsia="Nunito" w:hAnsi="Nunito" w:cs="Nunito"/>
                </w:rPr>
                <w:delText>e</w:delText>
              </w:r>
            </w:del>
          </w:p>
        </w:tc>
      </w:tr>
    </w:tbl>
    <w:p w14:paraId="00000077" w14:textId="77777777" w:rsidR="007813F4" w:rsidRPr="00A62CB7" w:rsidRDefault="007813F4">
      <w:pPr>
        <w:rPr>
          <w:rFonts w:ascii="Nunito" w:eastAsia="Nunito" w:hAnsi="Nunito" w:cs="Nunito"/>
        </w:rPr>
      </w:pPr>
    </w:p>
    <w:p w14:paraId="67206DAA" w14:textId="38EF8587" w:rsidR="007813F4" w:rsidRPr="00A62CB7" w:rsidRDefault="007813F4" w:rsidP="7FC7C6F2">
      <w:pPr>
        <w:pStyle w:val="Heading1"/>
        <w:rPr>
          <w:del w:id="1070" w:author="Craig Parker" w:date="2024-08-06T10:43:00Z" w16du:dateUtc="2024-08-06T10:43:48Z"/>
          <w:rFonts w:ascii="Nunito" w:eastAsia="Nunito" w:hAnsi="Nunito" w:cs="Nunito"/>
        </w:rPr>
      </w:pPr>
      <w:bookmarkStart w:id="1071" w:name="_Toc172635204"/>
    </w:p>
    <w:p w14:paraId="00000078" w14:textId="60EBD2BB" w:rsidR="007813F4" w:rsidRPr="00A62CB7" w:rsidRDefault="7FC7C6F2">
      <w:pPr>
        <w:pStyle w:val="Heading1"/>
        <w:numPr>
          <w:ilvl w:val="0"/>
          <w:numId w:val="34"/>
        </w:numPr>
        <w:rPr>
          <w:rFonts w:ascii="Nunito" w:eastAsia="Nunito" w:hAnsi="Nunito" w:cs="Nunito"/>
        </w:rPr>
        <w:pPrChange w:id="1072" w:author="Craig Parker" w:date="2024-08-05T19:03:00Z">
          <w:pPr>
            <w:pStyle w:val="Heading1"/>
          </w:pPr>
        </w:pPrChange>
      </w:pPr>
      <w:bookmarkStart w:id="1073" w:name="_Toc173777776"/>
      <w:r w:rsidRPr="00A62CB7">
        <w:rPr>
          <w:rFonts w:ascii="Nunito" w:eastAsia="Nunito" w:hAnsi="Nunito" w:cs="Nunito"/>
        </w:rPr>
        <w:t>Background</w:t>
      </w:r>
      <w:bookmarkEnd w:id="1071"/>
      <w:bookmarkEnd w:id="1073"/>
    </w:p>
    <w:p w14:paraId="00000079" w14:textId="1F7F4063" w:rsidR="007813F4" w:rsidRPr="00A62CB7" w:rsidRDefault="0E3CF60B">
      <w:pPr>
        <w:rPr>
          <w:rFonts w:ascii="Nunito" w:eastAsia="Nunito" w:hAnsi="Nunito" w:cs="Nunito"/>
        </w:rPr>
      </w:pPr>
      <w:r w:rsidRPr="00A62CB7">
        <w:rPr>
          <w:rFonts w:ascii="Nunito" w:eastAsia="Nunito" w:hAnsi="Nunito" w:cs="Nunito"/>
        </w:rPr>
        <w:t xml:space="preserve">The </w:t>
      </w:r>
      <w:proofErr w:type="spellStart"/>
      <w:r w:rsidRPr="00A62CB7">
        <w:rPr>
          <w:rFonts w:ascii="Nunito" w:eastAsia="Nunito" w:hAnsi="Nunito" w:cs="Nunito"/>
        </w:rPr>
        <w:t>HEat</w:t>
      </w:r>
      <w:proofErr w:type="spellEnd"/>
      <w:r w:rsidRPr="00A62CB7">
        <w:rPr>
          <w:rFonts w:ascii="Nunito" w:eastAsia="Nunito" w:hAnsi="Nunito" w:cs="Nunito"/>
        </w:rPr>
        <w:t xml:space="preserve"> and </w:t>
      </w:r>
      <w:proofErr w:type="spellStart"/>
      <w:r w:rsidRPr="00A62CB7">
        <w:rPr>
          <w:rFonts w:ascii="Nunito" w:eastAsia="Nunito" w:hAnsi="Nunito" w:cs="Nunito"/>
        </w:rPr>
        <w:t>HEalth</w:t>
      </w:r>
      <w:proofErr w:type="spellEnd"/>
      <w:r w:rsidRPr="00A62CB7">
        <w:rPr>
          <w:rFonts w:ascii="Nunito" w:eastAsia="Nunito" w:hAnsi="Nunito" w:cs="Nunito"/>
        </w:rPr>
        <w:t xml:space="preserve"> </w:t>
      </w:r>
      <w:del w:id="1074" w:author="Prestige Tatenda Makanga" w:date="2024-08-05T07:40:00Z">
        <w:r w:rsidR="54FBA741" w:rsidRPr="00A62CB7" w:rsidDel="0E3CF60B">
          <w:rPr>
            <w:rFonts w:ascii="Nunito" w:eastAsia="Nunito" w:hAnsi="Nunito" w:cs="Nunito"/>
          </w:rPr>
          <w:delText>in</w:delText>
        </w:r>
      </w:del>
      <w:r w:rsidRPr="00A62CB7">
        <w:rPr>
          <w:rFonts w:ascii="Nunito" w:eastAsia="Nunito" w:hAnsi="Nunito" w:cs="Nunito"/>
        </w:rPr>
        <w:t xml:space="preserve"> Africa Transdisciplinary Center, </w:t>
      </w:r>
      <w:del w:id="1075" w:author="Craig Parker" w:date="2024-07-08T09:29:00Z">
        <w:r w:rsidR="54FBA741" w:rsidRPr="00A62CB7" w:rsidDel="0E3CF60B">
          <w:rPr>
            <w:rFonts w:ascii="Nunito" w:eastAsia="Nunito" w:hAnsi="Nunito" w:cs="Nunito"/>
          </w:rPr>
          <w:delText>HE2AT</w:delText>
        </w:r>
      </w:del>
      <w:ins w:id="1076" w:author="Craig Parker" w:date="2024-07-08T09:29:00Z">
        <w:r w:rsidRPr="00A62CB7">
          <w:rPr>
            <w:rFonts w:ascii="Nunito" w:eastAsia="Nunito" w:hAnsi="Nunito" w:cs="Nunito"/>
          </w:rPr>
          <w:t>HE²AT</w:t>
        </w:r>
      </w:ins>
      <w:r w:rsidRPr="00A62CB7">
        <w:rPr>
          <w:rFonts w:ascii="Nunito" w:eastAsia="Nunito" w:hAnsi="Nunito" w:cs="Nunito"/>
        </w:rPr>
        <w:t xml:space="preserve"> Center, is a U54 Cooperation agreement with the NIH (2021-2026). The </w:t>
      </w:r>
      <w:del w:id="1077" w:author="Craig Parker" w:date="2024-07-08T09:29:00Z">
        <w:r w:rsidR="54FBA741" w:rsidRPr="00A62CB7" w:rsidDel="0E3CF60B">
          <w:rPr>
            <w:rFonts w:ascii="Nunito" w:eastAsia="Nunito" w:hAnsi="Nunito" w:cs="Nunito"/>
          </w:rPr>
          <w:delText>HE2AT</w:delText>
        </w:r>
      </w:del>
      <w:ins w:id="1078" w:author="Craig Parker" w:date="2024-07-08T09:29:00Z">
        <w:r w:rsidRPr="00A62CB7">
          <w:rPr>
            <w:rFonts w:ascii="Nunito" w:eastAsia="Nunito" w:hAnsi="Nunito" w:cs="Nunito"/>
          </w:rPr>
          <w:t>HE²AT</w:t>
        </w:r>
      </w:ins>
      <w:r w:rsidRPr="00A62CB7">
        <w:rPr>
          <w:rFonts w:ascii="Nunito" w:eastAsia="Nunito" w:hAnsi="Nunito" w:cs="Nunito"/>
        </w:rPr>
        <w:t xml:space="preserve"> Center aspires to become a Center of Excellence in heat-health research, capacity building and engagement, using population health science and applying data science methodologies to improve the health of populations in Africa and beyond. The goal of the </w:t>
      </w:r>
      <w:del w:id="1079" w:author="Craig Parker" w:date="2024-07-08T09:29:00Z">
        <w:r w:rsidR="54FBA741" w:rsidRPr="00A62CB7" w:rsidDel="0E3CF60B">
          <w:rPr>
            <w:rFonts w:ascii="Nunito" w:eastAsia="Nunito" w:hAnsi="Nunito" w:cs="Nunito"/>
          </w:rPr>
          <w:delText>HE2AT</w:delText>
        </w:r>
      </w:del>
      <w:ins w:id="1080" w:author="Craig Parker" w:date="2024-07-08T09:29:00Z">
        <w:r w:rsidRPr="00A62CB7">
          <w:rPr>
            <w:rFonts w:ascii="Nunito" w:eastAsia="Nunito" w:hAnsi="Nunito" w:cs="Nunito"/>
          </w:rPr>
          <w:t>HE²AT</w:t>
        </w:r>
      </w:ins>
      <w:r w:rsidRPr="00A62CB7">
        <w:rPr>
          <w:rFonts w:ascii="Nunito" w:eastAsia="Nunito" w:hAnsi="Nunito" w:cs="Nunito"/>
        </w:rPr>
        <w:t xml:space="preserve"> Center is to advance the development of new health knowledge and human capacities through reusing existing data to generate and then disseminate heat-health knowledge and innovations.</w:t>
      </w:r>
    </w:p>
    <w:p w14:paraId="0000007A" w14:textId="77777777" w:rsidR="007813F4" w:rsidRPr="00A62CB7" w:rsidRDefault="007813F4">
      <w:pPr>
        <w:rPr>
          <w:rFonts w:ascii="Nunito" w:eastAsia="Nunito" w:hAnsi="Nunito" w:cs="Nunito"/>
        </w:rPr>
      </w:pPr>
    </w:p>
    <w:p w14:paraId="0000007B" w14:textId="77777777" w:rsidR="007813F4" w:rsidRPr="00A62CB7" w:rsidRDefault="0E3CF60B" w:rsidP="0E3CF60B">
      <w:pPr>
        <w:rPr>
          <w:rFonts w:ascii="Nunito" w:eastAsia="Nunito" w:hAnsi="Nunito" w:cs="Nunito"/>
          <w:b/>
          <w:bCs/>
        </w:rPr>
      </w:pPr>
      <w:r w:rsidRPr="00A62CB7">
        <w:rPr>
          <w:rFonts w:ascii="Nunito" w:eastAsia="Nunito" w:hAnsi="Nunito" w:cs="Nunito"/>
          <w:b/>
          <w:bCs/>
        </w:rPr>
        <w:t>RP1 description</w:t>
      </w:r>
    </w:p>
    <w:p w14:paraId="0000007C" w14:textId="2BD3A4F5" w:rsidR="007813F4" w:rsidRPr="00A62CB7" w:rsidRDefault="0E3CF60B">
      <w:pPr>
        <w:rPr>
          <w:rFonts w:ascii="Nunito" w:eastAsia="Nunito" w:hAnsi="Nunito" w:cs="Nunito"/>
        </w:rPr>
      </w:pPr>
      <w:r w:rsidRPr="00A62CB7">
        <w:rPr>
          <w:rFonts w:ascii="Nunito" w:eastAsia="Nunito" w:hAnsi="Nunito" w:cs="Nunito"/>
        </w:rPr>
        <w:t xml:space="preserve">Research project 1 is an Individual participant data (IPD) meta-analysis to assess the size and shape/nature of associations between exposure to high ambient temperatures and selected maternal and child conditions within the first two years of life. Such </w:t>
      </w:r>
      <w:del w:id="1081" w:author="Craig Parker" w:date="2024-07-16T12:02:00Z">
        <w:r w:rsidR="009511AE" w:rsidRPr="00A62CB7" w:rsidDel="0E3CF60B">
          <w:rPr>
            <w:rFonts w:ascii="Nunito" w:eastAsia="Nunito" w:hAnsi="Nunito" w:cs="Nunito"/>
          </w:rPr>
          <w:delText xml:space="preserve"> </w:delText>
        </w:r>
      </w:del>
      <w:r w:rsidRPr="00A62CB7">
        <w:rPr>
          <w:rFonts w:ascii="Nunito" w:eastAsia="Nunito" w:hAnsi="Nunito" w:cs="Nunito"/>
        </w:rPr>
        <w:t>techniques have not yet been employed in climate change and health</w:t>
      </w:r>
      <w:r w:rsidR="00F31347" w:rsidRPr="00A62CB7">
        <w:rPr>
          <w:rFonts w:ascii="Nunito" w:eastAsia="Nunito" w:hAnsi="Nunito" w:cs="Nunito"/>
        </w:rPr>
        <w:t>. They can</w:t>
      </w:r>
      <w:r w:rsidRPr="00A62CB7">
        <w:rPr>
          <w:rFonts w:ascii="Nunito" w:eastAsia="Nunito" w:hAnsi="Nunito" w:cs="Nunito"/>
        </w:rPr>
        <w:t xml:space="preserve"> overcome many limitations of traditional analyses of individual datasets and biases in classic systematic review methodology. The project will systematically identify potentially eligible African cohort studies or trials through systematic mapping reviews. Data will be </w:t>
      </w:r>
      <w:del w:id="1082" w:author="Craig Parker" w:date="2024-07-16T12:02:00Z">
        <w:r w:rsidR="009511AE" w:rsidRPr="00A62CB7" w:rsidDel="0E3CF60B">
          <w:rPr>
            <w:rFonts w:ascii="Nunito" w:eastAsia="Nunito" w:hAnsi="Nunito" w:cs="Nunito"/>
          </w:rPr>
          <w:delText xml:space="preserve">harmonized </w:delText>
        </w:r>
      </w:del>
      <w:proofErr w:type="spellStart"/>
      <w:ins w:id="1083" w:author="Craig Parker" w:date="2024-07-16T12:02:00Z">
        <w:r w:rsidRPr="00A62CB7">
          <w:rPr>
            <w:rFonts w:ascii="Nunito" w:eastAsia="Nunito" w:hAnsi="Nunito" w:cs="Nunito"/>
          </w:rPr>
          <w:t>harmonised</w:t>
        </w:r>
        <w:proofErr w:type="spellEnd"/>
        <w:r w:rsidRPr="00A62CB7">
          <w:rPr>
            <w:rFonts w:ascii="Nunito" w:eastAsia="Nunito" w:hAnsi="Nunito" w:cs="Nunito"/>
          </w:rPr>
          <w:t xml:space="preserve"> </w:t>
        </w:r>
      </w:ins>
      <w:r w:rsidRPr="00A62CB7">
        <w:rPr>
          <w:rFonts w:ascii="Nunito" w:eastAsia="Nunito" w:hAnsi="Nunito" w:cs="Nunito"/>
        </w:rPr>
        <w:t xml:space="preserve">through re-coding raw individual participant data into a </w:t>
      </w:r>
      <w:r w:rsidR="00F31347" w:rsidRPr="00A62CB7">
        <w:rPr>
          <w:rFonts w:ascii="Nunito" w:eastAsia="Nunito" w:hAnsi="Nunito" w:cs="Nunito"/>
        </w:rPr>
        <w:t>standard</w:t>
      </w:r>
      <w:r w:rsidRPr="00A62CB7">
        <w:rPr>
          <w:rFonts w:ascii="Nunito" w:eastAsia="Nunito" w:hAnsi="Nunito" w:cs="Nunito"/>
        </w:rPr>
        <w:t xml:space="preserve"> set of variables</w:t>
      </w:r>
      <w:r w:rsidR="00F31347" w:rsidRPr="00A62CB7">
        <w:rPr>
          <w:rFonts w:ascii="Nunito" w:eastAsia="Nunito" w:hAnsi="Nunito" w:cs="Nunito"/>
        </w:rPr>
        <w:t>. Subsequently</w:t>
      </w:r>
      <w:del w:id="1084" w:author="Craig Parker" w:date="2024-07-16T12:02:00Z">
        <w:r w:rsidR="009511AE" w:rsidRPr="00A62CB7" w:rsidDel="0E3CF60B">
          <w:rPr>
            <w:rFonts w:ascii="Nunito" w:eastAsia="Nunito" w:hAnsi="Nunito" w:cs="Nunito"/>
          </w:rPr>
          <w:delText xml:space="preserve"> all the individual participants</w:delText>
        </w:r>
      </w:del>
      <w:ins w:id="1085" w:author="Craig Parker" w:date="2024-07-16T12:02:00Z">
        <w:r w:rsidRPr="00A62CB7">
          <w:rPr>
            <w:rFonts w:ascii="Nunito" w:eastAsia="Nunito" w:hAnsi="Nunito" w:cs="Nunito"/>
          </w:rPr>
          <w:t>, all the individual participant's</w:t>
        </w:r>
      </w:ins>
      <w:r w:rsidRPr="00A62CB7">
        <w:rPr>
          <w:rFonts w:ascii="Nunito" w:eastAsia="Nunito" w:hAnsi="Nunito" w:cs="Nunito"/>
        </w:rPr>
        <w:t xml:space="preserve"> data from each eligible study will be pooled. Analyses </w:t>
      </w:r>
      <w:del w:id="1086" w:author="Craig Parker" w:date="2024-07-16T12:03:00Z">
        <w:r w:rsidR="009511AE" w:rsidRPr="00A62CB7" w:rsidDel="0E3CF60B">
          <w:rPr>
            <w:rFonts w:ascii="Nunito" w:eastAsia="Nunito" w:hAnsi="Nunito" w:cs="Nunito"/>
          </w:rPr>
          <w:delText>which will include a range of traditional statistical and novel machine learning approaches,</w:delText>
        </w:r>
      </w:del>
      <w:ins w:id="1087" w:author="Craig Parker" w:date="2024-07-16T12:03:00Z">
        <w:r w:rsidRPr="00A62CB7">
          <w:rPr>
            <w:rFonts w:ascii="Nunito" w:eastAsia="Nunito" w:hAnsi="Nunito" w:cs="Nunito"/>
          </w:rPr>
          <w:t xml:space="preserve">that include a range of traditional statistical and novel </w:t>
        </w:r>
      </w:ins>
      <w:r w:rsidR="00F31347" w:rsidRPr="00A62CB7">
        <w:rPr>
          <w:rFonts w:ascii="Nunito" w:eastAsia="Nunito" w:hAnsi="Nunito" w:cs="Nunito"/>
        </w:rPr>
        <w:t>machine-learning</w:t>
      </w:r>
      <w:ins w:id="1088" w:author="Craig Parker" w:date="2024-07-16T12:03:00Z">
        <w:r w:rsidRPr="00A62CB7">
          <w:rPr>
            <w:rFonts w:ascii="Nunito" w:eastAsia="Nunito" w:hAnsi="Nunito" w:cs="Nunito"/>
          </w:rPr>
          <w:t xml:space="preserve"> approaches</w:t>
        </w:r>
      </w:ins>
      <w:r w:rsidRPr="00A62CB7">
        <w:rPr>
          <w:rFonts w:ascii="Nunito" w:eastAsia="Nunito" w:hAnsi="Nunito" w:cs="Nunito"/>
        </w:rPr>
        <w:t xml:space="preserve"> will quantify associations between exposure to high temperatures and adverse maternal and neonatal outcomes. The study may provide </w:t>
      </w:r>
      <w:del w:id="1089" w:author="Craig Parker" w:date="2024-07-16T12:03:00Z">
        <w:r w:rsidR="009511AE" w:rsidRPr="00A62CB7" w:rsidDel="0E3CF60B">
          <w:rPr>
            <w:rFonts w:ascii="Nunito" w:eastAsia="Nunito" w:hAnsi="Nunito" w:cs="Nunito"/>
          </w:rPr>
          <w:delText xml:space="preserve"> </w:delText>
        </w:r>
      </w:del>
      <w:r w:rsidRPr="00A62CB7">
        <w:rPr>
          <w:rFonts w:ascii="Nunito" w:eastAsia="Nunito" w:hAnsi="Nunito" w:cs="Nunito"/>
        </w:rPr>
        <w:t>robust, definitive evidence on the impacts of heat on maternal and child health and allow for estimation of the burden of rises in temperatures and other climate change manifestations on maternal and neonatal health</w:t>
      </w:r>
      <w:r w:rsidR="00EC6E6B" w:rsidRPr="00A62CB7">
        <w:rPr>
          <w:rFonts w:ascii="Nunito" w:eastAsia="Nunito" w:hAnsi="Nunito" w:cs="Nunito"/>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00EC6E6B" w:rsidRPr="00A62CB7">
        <w:rPr>
          <w:rFonts w:ascii="Nunito" w:eastAsia="Nunito" w:hAnsi="Nunito" w:cs="Nunito"/>
        </w:rPr>
        <w:instrText xml:space="preserve"> ADDIN EN.CITE </w:instrText>
      </w:r>
      <w:r w:rsidR="00EC6E6B" w:rsidRPr="00A62CB7">
        <w:rPr>
          <w:rFonts w:ascii="Nunito" w:eastAsia="Nunito" w:hAnsi="Nunito" w:cs="Nunito"/>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00EC6E6B" w:rsidRPr="00A62CB7">
        <w:rPr>
          <w:rFonts w:ascii="Nunito" w:eastAsia="Nunito" w:hAnsi="Nunito" w:cs="Nunito"/>
        </w:rPr>
        <w:instrText xml:space="preserve"> ADDIN EN.CITE.DATA </w:instrText>
      </w:r>
      <w:r w:rsidR="00EC6E6B" w:rsidRPr="00A62CB7">
        <w:rPr>
          <w:rFonts w:ascii="Nunito" w:eastAsia="Nunito" w:hAnsi="Nunito" w:cs="Nunito"/>
        </w:rPr>
      </w:r>
      <w:r w:rsidR="00EC6E6B" w:rsidRPr="00A62CB7">
        <w:rPr>
          <w:rFonts w:ascii="Nunito" w:eastAsia="Nunito" w:hAnsi="Nunito" w:cs="Nunito"/>
        </w:rPr>
        <w:fldChar w:fldCharType="end"/>
      </w:r>
      <w:r w:rsidR="00EC6E6B" w:rsidRPr="00A62CB7">
        <w:rPr>
          <w:rFonts w:ascii="Nunito" w:eastAsia="Nunito" w:hAnsi="Nunito" w:cs="Nunito"/>
        </w:rPr>
        <w:fldChar w:fldCharType="separate"/>
      </w:r>
      <w:r w:rsidR="00EC6E6B" w:rsidRPr="00A62CB7">
        <w:rPr>
          <w:rFonts w:ascii="Nunito" w:eastAsia="Nunito" w:hAnsi="Nunito" w:cs="Nunito"/>
          <w:noProof/>
        </w:rPr>
        <w:t>[1]</w:t>
      </w:r>
      <w:r w:rsidR="00EC6E6B" w:rsidRPr="00A62CB7">
        <w:rPr>
          <w:rFonts w:ascii="Nunito" w:eastAsia="Nunito" w:hAnsi="Nunito" w:cs="Nunito"/>
        </w:rPr>
        <w:fldChar w:fldCharType="end"/>
      </w:r>
      <w:r w:rsidRPr="00A62CB7">
        <w:rPr>
          <w:rFonts w:ascii="Nunito" w:eastAsia="Nunito" w:hAnsi="Nunito" w:cs="Nunito"/>
        </w:rPr>
        <w:t xml:space="preserve">. </w:t>
      </w:r>
    </w:p>
    <w:p w14:paraId="0000007D" w14:textId="77777777" w:rsidR="007813F4" w:rsidRPr="00A62CB7" w:rsidRDefault="007813F4">
      <w:pPr>
        <w:rPr>
          <w:rFonts w:ascii="Nunito" w:eastAsia="Nunito" w:hAnsi="Nunito" w:cs="Nunito"/>
        </w:rPr>
      </w:pPr>
    </w:p>
    <w:p w14:paraId="0000007E" w14:textId="0B942B8A" w:rsidR="007813F4" w:rsidRPr="00A62CB7" w:rsidDel="001B1D67" w:rsidRDefault="007813F4">
      <w:pPr>
        <w:rPr>
          <w:del w:id="1090" w:author="Matthew Chersich" w:date="2024-08-04T20:25:00Z"/>
          <w:rFonts w:ascii="Nunito" w:eastAsia="Nunito" w:hAnsi="Nunito" w:cs="Nunito"/>
        </w:rPr>
      </w:pPr>
    </w:p>
    <w:p w14:paraId="0000007F" w14:textId="77777777" w:rsidR="007813F4" w:rsidRPr="00A62CB7" w:rsidRDefault="009511AE">
      <w:pPr>
        <w:rPr>
          <w:rFonts w:ascii="Nunito" w:eastAsia="Nunito" w:hAnsi="Nunito" w:cs="Nunito"/>
          <w:b/>
        </w:rPr>
      </w:pPr>
      <w:r w:rsidRPr="00A62CB7">
        <w:rPr>
          <w:rFonts w:ascii="Nunito" w:eastAsia="Nunito" w:hAnsi="Nunito" w:cs="Nunito"/>
          <w:b/>
        </w:rPr>
        <w:t>RP2 description</w:t>
      </w:r>
    </w:p>
    <w:p w14:paraId="00000080" w14:textId="25581C9E" w:rsidR="007813F4" w:rsidRPr="00A62CB7" w:rsidRDefault="009511AE">
      <w:pPr>
        <w:jc w:val="both"/>
        <w:rPr>
          <w:rFonts w:ascii="Nunito" w:eastAsia="Nunito" w:hAnsi="Nunito" w:cs="Nunito"/>
        </w:rPr>
      </w:pPr>
      <w:r w:rsidRPr="00A62CB7">
        <w:rPr>
          <w:rFonts w:ascii="Nunito" w:eastAsia="Nunito" w:hAnsi="Nunito" w:cs="Nunito"/>
        </w:rPr>
        <w:t xml:space="preserve">Rapid urban growth, significant levels of informality and increasingly stretched health services, intersecting with observed past and projected future temperature increases, have resulted in a critical emergent public health challenge in African cities. High ambient temperatures can cause considerable morbidity and mortality in urban areas. </w:t>
      </w:r>
      <w:r w:rsidR="00F31347" w:rsidRPr="00A62CB7">
        <w:rPr>
          <w:rFonts w:ascii="Nunito" w:eastAsia="Nunito" w:hAnsi="Nunito" w:cs="Nunito"/>
        </w:rPr>
        <w:t>Temperature gradients and geographic, socio-environmental and demographic factors determine the magnitude and pattern of health impacts</w:t>
      </w:r>
      <w:r w:rsidRPr="00A62CB7">
        <w:rPr>
          <w:rFonts w:ascii="Nunito" w:eastAsia="Nunito" w:hAnsi="Nunito" w:cs="Nunito"/>
        </w:rPr>
        <w:t xml:space="preserve">. Understanding this complexity is key to developing effective responses that fit </w:t>
      </w:r>
      <w:r w:rsidR="00F31347" w:rsidRPr="00A62CB7">
        <w:rPr>
          <w:rFonts w:ascii="Nunito" w:eastAsia="Nunito" w:hAnsi="Nunito" w:cs="Nunito"/>
        </w:rPr>
        <w:t>cities' spatial and demographic heterogeneity</w:t>
      </w:r>
      <w:r w:rsidRPr="00A62CB7">
        <w:rPr>
          <w:rFonts w:ascii="Nunito" w:eastAsia="Nunito" w:hAnsi="Nunito" w:cs="Nunito"/>
        </w:rPr>
        <w:t xml:space="preserve">. This </w:t>
      </w:r>
      <w:r w:rsidR="00F31347" w:rsidRPr="00A62CB7">
        <w:rPr>
          <w:rFonts w:ascii="Nunito" w:eastAsia="Nunito" w:hAnsi="Nunito" w:cs="Nunito"/>
        </w:rPr>
        <w:t>project, which will take place in Abidjan, Ivory Coast,</w:t>
      </w:r>
      <w:r w:rsidRPr="00A62CB7">
        <w:rPr>
          <w:rFonts w:ascii="Nunito" w:eastAsia="Nunito" w:hAnsi="Nunito" w:cs="Nunito"/>
        </w:rPr>
        <w:t xml:space="preserve"> and Johannesburg, South Africa, aims to be the most extensive investigation of the risks posed by heat exposure and urbanity in Africa to date.  This will be in aid of developing an early warning system aimed at mitigating the impacts of heat for highly vulnerable group</w:t>
      </w:r>
      <w:r w:rsidR="00EC6E6B" w:rsidRPr="00A62CB7">
        <w:rPr>
          <w:rFonts w:ascii="Nunito" w:eastAsia="Nunito" w:hAnsi="Nunito" w:cs="Nunito"/>
        </w:rPr>
        <w:t>s</w:t>
      </w:r>
      <w:r w:rsidR="00EC6E6B" w:rsidRPr="00A62CB7">
        <w:rPr>
          <w:rFonts w:ascii="Nunito" w:eastAsia="Nunito" w:hAnsi="Nunito" w:cs="Nunito"/>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00EC6E6B" w:rsidRPr="00A62CB7">
        <w:rPr>
          <w:rFonts w:ascii="Nunito" w:eastAsia="Nunito" w:hAnsi="Nunito" w:cs="Nunito"/>
        </w:rPr>
        <w:instrText xml:space="preserve"> ADDIN EN.CITE </w:instrText>
      </w:r>
      <w:r w:rsidR="00EC6E6B" w:rsidRPr="00A62CB7">
        <w:rPr>
          <w:rFonts w:ascii="Nunito" w:eastAsia="Nunito" w:hAnsi="Nunito" w:cs="Nunito"/>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00EC6E6B" w:rsidRPr="00A62CB7">
        <w:rPr>
          <w:rFonts w:ascii="Nunito" w:eastAsia="Nunito" w:hAnsi="Nunito" w:cs="Nunito"/>
        </w:rPr>
        <w:instrText xml:space="preserve"> ADDIN EN.CITE.DATA </w:instrText>
      </w:r>
      <w:r w:rsidR="00EC6E6B" w:rsidRPr="00A62CB7">
        <w:rPr>
          <w:rFonts w:ascii="Nunito" w:eastAsia="Nunito" w:hAnsi="Nunito" w:cs="Nunito"/>
        </w:rPr>
      </w:r>
      <w:r w:rsidR="00EC6E6B" w:rsidRPr="00A62CB7">
        <w:rPr>
          <w:rFonts w:ascii="Nunito" w:eastAsia="Nunito" w:hAnsi="Nunito" w:cs="Nunito"/>
        </w:rPr>
        <w:fldChar w:fldCharType="end"/>
      </w:r>
      <w:r w:rsidR="00EC6E6B" w:rsidRPr="00A62CB7">
        <w:rPr>
          <w:rFonts w:ascii="Nunito" w:eastAsia="Nunito" w:hAnsi="Nunito" w:cs="Nunito"/>
        </w:rPr>
        <w:fldChar w:fldCharType="separate"/>
      </w:r>
      <w:r w:rsidR="00EC6E6B" w:rsidRPr="00A62CB7">
        <w:rPr>
          <w:rFonts w:ascii="Nunito" w:eastAsia="Nunito" w:hAnsi="Nunito" w:cs="Nunito"/>
          <w:noProof/>
        </w:rPr>
        <w:t>[2]</w:t>
      </w:r>
      <w:r w:rsidR="00EC6E6B" w:rsidRPr="00A62CB7">
        <w:rPr>
          <w:rFonts w:ascii="Nunito" w:eastAsia="Nunito" w:hAnsi="Nunito" w:cs="Nunito"/>
        </w:rPr>
        <w:fldChar w:fldCharType="end"/>
      </w:r>
      <w:r w:rsidRPr="00A62CB7">
        <w:rPr>
          <w:rFonts w:ascii="Nunito" w:eastAsia="Nunito" w:hAnsi="Nunito" w:cs="Nunito"/>
        </w:rPr>
        <w:t xml:space="preserve">. </w:t>
      </w:r>
    </w:p>
    <w:p w14:paraId="00000081" w14:textId="77777777" w:rsidR="007813F4" w:rsidRPr="00A62CB7" w:rsidRDefault="007813F4">
      <w:pPr>
        <w:jc w:val="both"/>
        <w:rPr>
          <w:rFonts w:ascii="Nunito" w:eastAsia="Nunito" w:hAnsi="Nunito" w:cs="Nunito"/>
        </w:rPr>
      </w:pPr>
    </w:p>
    <w:p w14:paraId="00000082" w14:textId="610B5EB3" w:rsidR="007813F4" w:rsidRPr="00A62CB7" w:rsidRDefault="009511AE">
      <w:pPr>
        <w:jc w:val="both"/>
        <w:rPr>
          <w:rFonts w:ascii="Nunito" w:eastAsia="Nunito" w:hAnsi="Nunito" w:cs="Nunito"/>
        </w:rPr>
      </w:pPr>
      <w:r w:rsidRPr="00A62CB7">
        <w:rPr>
          <w:rFonts w:ascii="Nunito" w:eastAsia="Nunito" w:hAnsi="Nunito" w:cs="Nunito"/>
        </w:rPr>
        <w:t>We will develop and implement data science methods, ranging from natural language processing to predictive geospatial analysis</w:t>
      </w:r>
      <w:r w:rsidR="00D37042">
        <w:rPr>
          <w:rFonts w:ascii="Nunito" w:eastAsia="Nunito" w:hAnsi="Nunito" w:cs="Nunito"/>
        </w:rPr>
        <w:t>,</w:t>
      </w:r>
      <w:r w:rsidRPr="00A62CB7">
        <w:rPr>
          <w:rFonts w:ascii="Nunito" w:eastAsia="Nunito" w:hAnsi="Nunito" w:cs="Nunito"/>
        </w:rPr>
        <w:t xml:space="preserve"> to integrate and interrogate </w:t>
      </w:r>
      <w:del w:id="1091" w:author="Craig Parker" w:date="2024-07-23T13:54:00Z">
        <w:r w:rsidRPr="00A62CB7" w:rsidDel="006E10F3">
          <w:rPr>
            <w:rFonts w:ascii="Nunito" w:eastAsia="Nunito" w:hAnsi="Nunito" w:cs="Nunito"/>
          </w:rPr>
          <w:delText xml:space="preserve">multiple </w:delText>
        </w:r>
      </w:del>
      <w:r w:rsidRPr="00A62CB7">
        <w:rPr>
          <w:rFonts w:ascii="Nunito" w:eastAsia="Nunito" w:hAnsi="Nunito" w:cs="Nunito"/>
        </w:rPr>
        <w:t xml:space="preserve">diverse data streams alongside conventional health data. Risk is a function of exposure to a hazard, inherent vulnerability and the anticipated consequence of exposure.  Thus, apart from individual demographic, economic &amp; </w:t>
      </w:r>
      <w:del w:id="1092" w:author="Craig Parker" w:date="2024-07-23T13:54:00Z">
        <w:r w:rsidRPr="00A62CB7" w:rsidDel="006E10F3">
          <w:rPr>
            <w:rFonts w:ascii="Nunito" w:eastAsia="Nunito" w:hAnsi="Nunito" w:cs="Nunito"/>
          </w:rPr>
          <w:delText xml:space="preserve">behavioral </w:delText>
        </w:r>
      </w:del>
      <w:proofErr w:type="spellStart"/>
      <w:ins w:id="1093" w:author="Craig Parker" w:date="2024-07-23T13:54:00Z">
        <w:r w:rsidR="006E10F3" w:rsidRPr="00A62CB7">
          <w:rPr>
            <w:rFonts w:ascii="Nunito" w:eastAsia="Nunito" w:hAnsi="Nunito" w:cs="Nunito"/>
          </w:rPr>
          <w:t>behavioural</w:t>
        </w:r>
        <w:proofErr w:type="spellEnd"/>
        <w:r w:rsidR="006E10F3" w:rsidRPr="00A62CB7">
          <w:rPr>
            <w:rFonts w:ascii="Nunito" w:eastAsia="Nunito" w:hAnsi="Nunito" w:cs="Nunito"/>
          </w:rPr>
          <w:t xml:space="preserve"> </w:t>
        </w:r>
      </w:ins>
      <w:r w:rsidRPr="00A62CB7">
        <w:rPr>
          <w:rFonts w:ascii="Nunito" w:eastAsia="Nunito" w:hAnsi="Nunito" w:cs="Nunito"/>
        </w:rPr>
        <w:t xml:space="preserve">factors </w:t>
      </w:r>
      <w:del w:id="1094" w:author="Craig Parker" w:date="2024-07-23T13:55:00Z">
        <w:r w:rsidRPr="00A62CB7" w:rsidDel="006E10F3">
          <w:rPr>
            <w:rFonts w:ascii="Nunito" w:eastAsia="Nunito" w:hAnsi="Nunito" w:cs="Nunito"/>
          </w:rPr>
          <w:delText>that contribute</w:delText>
        </w:r>
      </w:del>
      <w:ins w:id="1095" w:author="Craig Parker" w:date="2024-07-23T13:55:00Z">
        <w:r w:rsidR="006E10F3" w:rsidRPr="00A62CB7">
          <w:rPr>
            <w:rFonts w:ascii="Nunito" w:eastAsia="Nunito" w:hAnsi="Nunito" w:cs="Nunito"/>
          </w:rPr>
          <w:t>contributing</w:t>
        </w:r>
      </w:ins>
      <w:r w:rsidRPr="00A62CB7">
        <w:rPr>
          <w:rFonts w:ascii="Nunito" w:eastAsia="Nunito" w:hAnsi="Nunito" w:cs="Nunito"/>
        </w:rPr>
        <w:t xml:space="preserve"> to vulnerability to adverse health outcomes, we will focus on capturing vulnerability </w:t>
      </w:r>
      <w:del w:id="1096" w:author="Craig Parker" w:date="2024-07-23T13:54:00Z">
        <w:r w:rsidRPr="00A62CB7" w:rsidDel="006E10F3">
          <w:rPr>
            <w:rFonts w:ascii="Nunito" w:eastAsia="Nunito" w:hAnsi="Nunito" w:cs="Nunito"/>
          </w:rPr>
          <w:delText xml:space="preserve">characterized </w:delText>
        </w:r>
      </w:del>
      <w:proofErr w:type="spellStart"/>
      <w:ins w:id="1097" w:author="Craig Parker" w:date="2024-07-23T13:54:00Z">
        <w:r w:rsidR="006E10F3" w:rsidRPr="00A62CB7">
          <w:rPr>
            <w:rFonts w:ascii="Nunito" w:eastAsia="Nunito" w:hAnsi="Nunito" w:cs="Nunito"/>
          </w:rPr>
          <w:t>characterised</w:t>
        </w:r>
        <w:proofErr w:type="spellEnd"/>
        <w:r w:rsidR="006E10F3" w:rsidRPr="00A62CB7">
          <w:rPr>
            <w:rFonts w:ascii="Nunito" w:eastAsia="Nunito" w:hAnsi="Nunito" w:cs="Nunito"/>
          </w:rPr>
          <w:t xml:space="preserve"> </w:t>
        </w:r>
      </w:ins>
      <w:r w:rsidRPr="00A62CB7">
        <w:rPr>
          <w:rFonts w:ascii="Nunito" w:eastAsia="Nunito" w:hAnsi="Nunito" w:cs="Nunito"/>
        </w:rPr>
        <w:t>by the urban form of the two African cities. Image processing, such as convolutional neural networks, will be applied to available satellite imagery</w:t>
      </w:r>
      <w:del w:id="1098" w:author="Craig Parker" w:date="2024-07-08T11:45:00Z">
        <w:r w:rsidRPr="00A62CB7" w:rsidDel="00D30C12">
          <w:rPr>
            <w:rFonts w:ascii="Nunito" w:eastAsia="Nunito" w:hAnsi="Nunito" w:cs="Nunito"/>
          </w:rPr>
          <w:delText>, to analyze changes in urban form</w:delText>
        </w:r>
      </w:del>
      <w:ins w:id="1099" w:author="Craig Parker" w:date="2024-07-08T11:45:00Z">
        <w:r w:rsidR="00D30C12" w:rsidRPr="00A62CB7">
          <w:rPr>
            <w:rFonts w:ascii="Nunito" w:eastAsia="Nunito" w:hAnsi="Nunito" w:cs="Nunito"/>
          </w:rPr>
          <w:t xml:space="preserve"> to </w:t>
        </w:r>
      </w:ins>
      <w:proofErr w:type="spellStart"/>
      <w:ins w:id="1100" w:author="Craig Parker" w:date="2024-07-23T13:55:00Z">
        <w:r w:rsidR="006E10F3" w:rsidRPr="00A62CB7">
          <w:rPr>
            <w:rFonts w:ascii="Nunito" w:eastAsia="Nunito" w:hAnsi="Nunito" w:cs="Nunito"/>
          </w:rPr>
          <w:t>analyse</w:t>
        </w:r>
      </w:ins>
      <w:proofErr w:type="spellEnd"/>
      <w:ins w:id="1101" w:author="Craig Parker" w:date="2024-07-08T11:45:00Z">
        <w:r w:rsidR="00D30C12" w:rsidRPr="00A62CB7">
          <w:rPr>
            <w:rFonts w:ascii="Nunito" w:eastAsia="Nunito" w:hAnsi="Nunito" w:cs="Nunito"/>
          </w:rPr>
          <w:t xml:space="preserve"> </w:t>
        </w:r>
      </w:ins>
      <w:ins w:id="1102" w:author="Craig Parker" w:date="2024-07-23T13:54:00Z">
        <w:r w:rsidR="006E10F3" w:rsidRPr="00A62CB7">
          <w:rPr>
            <w:rFonts w:ascii="Nunito" w:eastAsia="Nunito" w:hAnsi="Nunito" w:cs="Nunito"/>
          </w:rPr>
          <w:t xml:space="preserve">urban </w:t>
        </w:r>
        <w:r w:rsidR="006E10F3" w:rsidRPr="00A62CB7">
          <w:rPr>
            <w:rFonts w:ascii="Nunito" w:eastAsia="Nunito" w:hAnsi="Nunito" w:cs="Nunito"/>
          </w:rPr>
          <w:lastRenderedPageBreak/>
          <w:t>form changes, including</w:t>
        </w:r>
      </w:ins>
      <w:del w:id="1103" w:author="Craig Parker" w:date="2024-07-23T13:54:00Z">
        <w:r w:rsidRPr="00A62CB7" w:rsidDel="006E10F3">
          <w:rPr>
            <w:rFonts w:ascii="Nunito" w:eastAsia="Nunito" w:hAnsi="Nunito" w:cs="Nunito"/>
          </w:rPr>
          <w:delText xml:space="preserve"> including changes in</w:delText>
        </w:r>
      </w:del>
      <w:r w:rsidRPr="00A62CB7">
        <w:rPr>
          <w:rFonts w:ascii="Nunito" w:eastAsia="Nunito" w:hAnsi="Nunito" w:cs="Nunito"/>
        </w:rPr>
        <w:t xml:space="preserve"> building types, building, street &amp; green area densities. Census and other geospatial survey socioeconomic data will also be critical in </w:t>
      </w:r>
      <w:del w:id="1104" w:author="Craig Parker" w:date="2024-07-23T13:55:00Z">
        <w:r w:rsidRPr="00A62CB7" w:rsidDel="006E10F3">
          <w:rPr>
            <w:rFonts w:ascii="Nunito" w:eastAsia="Nunito" w:hAnsi="Nunito" w:cs="Nunito"/>
          </w:rPr>
          <w:delText>this assessment of</w:delText>
        </w:r>
      </w:del>
      <w:ins w:id="1105" w:author="Craig Parker" w:date="2024-07-23T13:55:00Z">
        <w:r w:rsidR="006E10F3" w:rsidRPr="00A62CB7">
          <w:rPr>
            <w:rFonts w:ascii="Nunito" w:eastAsia="Nunito" w:hAnsi="Nunito" w:cs="Nunito"/>
          </w:rPr>
          <w:t>assessing</w:t>
        </w:r>
      </w:ins>
      <w:r w:rsidRPr="00A62CB7">
        <w:rPr>
          <w:rFonts w:ascii="Nunito" w:eastAsia="Nunito" w:hAnsi="Nunito" w:cs="Nunito"/>
        </w:rPr>
        <w:t xml:space="preserve"> vulnerability to heat in both African cities.  An important component in </w:t>
      </w:r>
      <w:del w:id="1106" w:author="Craig Parker" w:date="2024-07-23T13:55:00Z">
        <w:r w:rsidRPr="00A62CB7" w:rsidDel="006E10F3">
          <w:rPr>
            <w:rFonts w:ascii="Nunito" w:eastAsia="Nunito" w:hAnsi="Nunito" w:cs="Nunito"/>
          </w:rPr>
          <w:delText xml:space="preserve">assessing </w:delText>
        </w:r>
      </w:del>
      <w:ins w:id="1107" w:author="Craig Parker" w:date="2024-07-23T13:55:00Z">
        <w:r w:rsidR="006E10F3" w:rsidRPr="00A62CB7">
          <w:rPr>
            <w:rFonts w:ascii="Nunito" w:eastAsia="Nunito" w:hAnsi="Nunito" w:cs="Nunito"/>
          </w:rPr>
          <w:t xml:space="preserve">determining </w:t>
        </w:r>
      </w:ins>
      <w:r w:rsidRPr="00A62CB7">
        <w:rPr>
          <w:rFonts w:ascii="Nunito" w:eastAsia="Nunito" w:hAnsi="Nunito" w:cs="Nunito"/>
        </w:rPr>
        <w:t xml:space="preserve">risks is hazard estimation.  For this, recently developed </w:t>
      </w:r>
      <w:del w:id="1108" w:author="Craig Parker" w:date="2024-07-08T11:45:00Z">
        <w:r w:rsidRPr="00A62CB7" w:rsidDel="00D30C12">
          <w:rPr>
            <w:rFonts w:ascii="Nunito" w:eastAsia="Nunito" w:hAnsi="Nunito" w:cs="Nunito"/>
          </w:rPr>
          <w:delText xml:space="preserve">high resolution climate re-analysis &amp; forecast data, meteorological station observations, </w:delText>
        </w:r>
      </w:del>
      <w:ins w:id="1109" w:author="Craig Parker" w:date="2024-07-08T11:45:00Z">
        <w:r w:rsidR="00D30C12" w:rsidRPr="00A62CB7">
          <w:rPr>
            <w:rFonts w:ascii="Nunito" w:eastAsia="Nunito" w:hAnsi="Nunito" w:cs="Nunito"/>
          </w:rPr>
          <w:t xml:space="preserve">high-resolution climate re-analysis &amp; forecast data, meteorological station observations, and </w:t>
        </w:r>
      </w:ins>
      <w:r w:rsidRPr="00A62CB7">
        <w:rPr>
          <w:rFonts w:ascii="Nunito" w:eastAsia="Nunito" w:hAnsi="Nunito" w:cs="Nunito"/>
        </w:rPr>
        <w:t xml:space="preserve">satellite imagery for inferring land surface characteristics (including land surface temperature mapping &amp; identification of urban heat islands) will be used for historical &amp; future heat hazard estimation for each city. To develop an early warning system that is useful for mitigating health risks posed by </w:t>
      </w:r>
      <w:del w:id="1110" w:author="Craig Parker" w:date="2024-07-08T11:45:00Z">
        <w:r w:rsidRPr="00A62CB7" w:rsidDel="00D30C12">
          <w:rPr>
            <w:rFonts w:ascii="Nunito" w:eastAsia="Nunito" w:hAnsi="Nunito" w:cs="Nunito"/>
          </w:rPr>
          <w:delText>the exposure to heat among high risk</w:delText>
        </w:r>
      </w:del>
      <w:ins w:id="1111" w:author="Craig Parker" w:date="2024-07-08T11:45:00Z">
        <w:r w:rsidR="00D30C12" w:rsidRPr="00A62CB7">
          <w:rPr>
            <w:rFonts w:ascii="Nunito" w:eastAsia="Nunito" w:hAnsi="Nunito" w:cs="Nunito"/>
          </w:rPr>
          <w:t>exposure to heat among high-risk</w:t>
        </w:r>
      </w:ins>
      <w:r w:rsidRPr="00A62CB7">
        <w:rPr>
          <w:rFonts w:ascii="Nunito" w:eastAsia="Nunito" w:hAnsi="Nunito" w:cs="Nunito"/>
        </w:rPr>
        <w:t xml:space="preserve"> groups, a predictive model that learns the associations between heat hazard exposure and health outcomes will be required.  Health outcomes data will come from cohort and clinical trial studies </w:t>
      </w:r>
      <w:del w:id="1112" w:author="Craig Parker" w:date="2024-07-08T11:45:00Z">
        <w:r w:rsidRPr="00A62CB7" w:rsidDel="00D30C12">
          <w:rPr>
            <w:rFonts w:ascii="Nunito" w:eastAsia="Nunito" w:hAnsi="Nunito" w:cs="Nunito"/>
          </w:rPr>
          <w:delText xml:space="preserve">that were </w:delText>
        </w:r>
      </w:del>
      <w:r w:rsidRPr="00A62CB7">
        <w:rPr>
          <w:rFonts w:ascii="Nunito" w:eastAsia="Nunito" w:hAnsi="Nunito" w:cs="Nunito"/>
        </w:rPr>
        <w:t xml:space="preserve">conducted in Johannesburg and Abidjan.  </w:t>
      </w:r>
    </w:p>
    <w:p w14:paraId="00000083" w14:textId="77777777" w:rsidR="007813F4" w:rsidRPr="00A62CB7" w:rsidRDefault="007813F4">
      <w:pPr>
        <w:jc w:val="both"/>
        <w:rPr>
          <w:rFonts w:ascii="Nunito" w:eastAsia="Nunito" w:hAnsi="Nunito" w:cs="Nunito"/>
        </w:rPr>
      </w:pPr>
    </w:p>
    <w:p w14:paraId="00000084" w14:textId="4DA5A7D2" w:rsidR="007813F4" w:rsidRPr="00A62CB7" w:rsidRDefault="00000000" w:rsidP="7FC7C6F2">
      <w:pPr>
        <w:jc w:val="both"/>
        <w:rPr>
          <w:rFonts w:ascii="Nunito" w:eastAsia="Nunito" w:hAnsi="Nunito" w:cs="Nunito"/>
        </w:rPr>
      </w:pPr>
      <w:sdt>
        <w:sdtPr>
          <w:rPr>
            <w:rFonts w:ascii="Nunito" w:hAnsi="Nunito"/>
          </w:rPr>
          <w:tag w:val="goog_rdk_0"/>
          <w:id w:val="1388072785"/>
          <w:placeholder>
            <w:docPart w:val="DefaultPlaceholder_1081868574"/>
          </w:placeholder>
          <w:showingPlcHdr/>
        </w:sdtPr>
        <w:sdtContent/>
      </w:sdt>
      <w:sdt>
        <w:sdtPr>
          <w:rPr>
            <w:rFonts w:ascii="Nunito" w:hAnsi="Nunito"/>
          </w:rPr>
          <w:tag w:val="goog_rdk_1"/>
          <w:id w:val="1799414390"/>
          <w:placeholder>
            <w:docPart w:val="DefaultPlaceholder_1081868574"/>
          </w:placeholder>
          <w:showingPlcHdr/>
        </w:sdtPr>
        <w:sdtContent/>
      </w:sdt>
      <w:r w:rsidR="7FC7C6F2" w:rsidRPr="00A62CB7">
        <w:rPr>
          <w:rFonts w:ascii="Nunito" w:eastAsia="Nunito" w:hAnsi="Nunito" w:cs="Nunito"/>
        </w:rPr>
        <w:t xml:space="preserve">Various approaches to </w:t>
      </w:r>
      <w:del w:id="1113" w:author="Craig Parker" w:date="2024-07-08T11:45:00Z">
        <w:r w:rsidRPr="00A62CB7" w:rsidDel="7FC7C6F2">
          <w:rPr>
            <w:rFonts w:ascii="Nunito" w:eastAsia="Nunito" w:hAnsi="Nunito" w:cs="Nunito"/>
          </w:rPr>
          <w:delText xml:space="preserve">dissemination </w:delText>
        </w:r>
      </w:del>
      <w:ins w:id="1114" w:author="Craig Parker" w:date="2024-07-16T12:03:00Z">
        <w:r w:rsidR="7FC7C6F2" w:rsidRPr="00A62CB7">
          <w:rPr>
            <w:rFonts w:ascii="Nunito" w:eastAsia="Nunito" w:hAnsi="Nunito" w:cs="Nunito"/>
          </w:rPr>
          <w:t xml:space="preserve">disseminating information from the early warning system will be considered, including the potential development of a web-based application. The Project aligns closely with the DS-I Africa objectives, especially its solution focus, possibilities for expansion to other Research Hubs, and potential </w:t>
        </w:r>
      </w:ins>
      <w:del w:id="1115" w:author="Craig Parker" w:date="2024-07-16T12:03:00Z">
        <w:r w:rsidRPr="00A62CB7" w:rsidDel="7FC7C6F2">
          <w:rPr>
            <w:rFonts w:ascii="Nunito" w:eastAsia="Nunito" w:hAnsi="Nunito" w:cs="Nunito"/>
          </w:rPr>
          <w:delText>information from the early warning system will be considered, including the potential to develop a web-based application.  The Project aligns closely with the DS-I Africa objectiv</w:delText>
        </w:r>
        <w:r w:rsidRPr="00A62CB7" w:rsidDel="7FC7C6F2">
          <w:rPr>
            <w:rFonts w:ascii="Nunito" w:eastAsia="Nunito" w:hAnsi="Nunito" w:cs="Nunito"/>
          </w:rPr>
          <w:delText xml:space="preserve">es, especially its solution focus, possibilities for expansion to other Research Hubs, and potential for </w:delText>
        </w:r>
      </w:del>
      <w:r w:rsidR="7FC7C6F2" w:rsidRPr="00A62CB7">
        <w:rPr>
          <w:rFonts w:ascii="Nunito" w:eastAsia="Nunito" w:hAnsi="Nunito" w:cs="Nunito"/>
        </w:rPr>
        <w:t>progressive expansion to cities across Africa.</w:t>
      </w:r>
    </w:p>
    <w:p w14:paraId="00000085" w14:textId="77777777" w:rsidR="007813F4" w:rsidRPr="00A62CB7" w:rsidRDefault="007813F4">
      <w:pPr>
        <w:rPr>
          <w:rFonts w:ascii="Nunito" w:eastAsia="Nunito" w:hAnsi="Nunito" w:cs="Nunito"/>
        </w:rPr>
      </w:pPr>
    </w:p>
    <w:p w14:paraId="00000086" w14:textId="77777777" w:rsidR="007813F4" w:rsidRPr="00A62CB7" w:rsidRDefault="007813F4">
      <w:pPr>
        <w:rPr>
          <w:rFonts w:ascii="Nunito" w:eastAsia="Nunito" w:hAnsi="Nunito" w:cs="Nunito"/>
        </w:rPr>
      </w:pPr>
    </w:p>
    <w:p w14:paraId="00000087" w14:textId="77777777" w:rsidR="007813F4" w:rsidRPr="00A62CB7" w:rsidRDefault="009511AE">
      <w:pPr>
        <w:pStyle w:val="Heading1"/>
        <w:rPr>
          <w:rFonts w:ascii="Nunito" w:eastAsia="Nunito" w:hAnsi="Nunito" w:cs="Nunito"/>
        </w:rPr>
      </w:pPr>
      <w:bookmarkStart w:id="1116" w:name="_heading=h.datcugn5ly9r" w:colFirst="0" w:colLast="0"/>
      <w:bookmarkEnd w:id="1116"/>
      <w:r w:rsidRPr="00A62CB7">
        <w:rPr>
          <w:rFonts w:ascii="Nunito" w:hAnsi="Nunito"/>
          <w:rPrChange w:id="1117" w:author="Craig Parker" w:date="2024-08-05T19:17:00Z">
            <w:rPr/>
          </w:rPrChange>
        </w:rPr>
        <w:br w:type="page"/>
      </w:r>
    </w:p>
    <w:p w14:paraId="00000088" w14:textId="40B4A595" w:rsidR="007813F4" w:rsidRPr="00A62CB7" w:rsidRDefault="6E1C0E23">
      <w:pPr>
        <w:pStyle w:val="Heading1"/>
        <w:numPr>
          <w:ilvl w:val="0"/>
          <w:numId w:val="34"/>
        </w:numPr>
        <w:rPr>
          <w:rFonts w:ascii="Nunito" w:eastAsia="Nunito" w:hAnsi="Nunito" w:cs="Nunito"/>
        </w:rPr>
        <w:pPrChange w:id="1118" w:author="Craig Parker" w:date="2024-08-05T19:03:00Z">
          <w:pPr>
            <w:pStyle w:val="Heading1"/>
          </w:pPr>
        </w:pPrChange>
      </w:pPr>
      <w:bookmarkStart w:id="1119" w:name="_Toc172635205"/>
      <w:bookmarkStart w:id="1120" w:name="_Toc173777777"/>
      <w:commentRangeStart w:id="1121"/>
      <w:r w:rsidRPr="00A62CB7">
        <w:rPr>
          <w:rFonts w:ascii="Nunito" w:eastAsia="Nunito" w:hAnsi="Nunito" w:cs="Nunito"/>
        </w:rPr>
        <w:lastRenderedPageBreak/>
        <w:t>Data categories</w:t>
      </w:r>
      <w:commentRangeEnd w:id="1121"/>
      <w:r w:rsidR="009511AE" w:rsidRPr="00A62CB7">
        <w:rPr>
          <w:rStyle w:val="CommentReference"/>
          <w:rFonts w:ascii="Nunito" w:hAnsi="Nunito"/>
          <w:rPrChange w:id="1122" w:author="Craig Parker" w:date="2024-08-05T19:17:00Z">
            <w:rPr>
              <w:rStyle w:val="CommentReference"/>
            </w:rPr>
          </w:rPrChange>
        </w:rPr>
        <w:commentReference w:id="1121"/>
      </w:r>
      <w:bookmarkEnd w:id="1119"/>
      <w:bookmarkEnd w:id="1120"/>
    </w:p>
    <w:p w14:paraId="00000089" w14:textId="74200A0E" w:rsidR="007813F4" w:rsidRPr="00A62CB7" w:rsidRDefault="009511AE">
      <w:pPr>
        <w:rPr>
          <w:rFonts w:ascii="Nunito" w:eastAsia="Nunito" w:hAnsi="Nunito" w:cs="Nunito"/>
        </w:rPr>
      </w:pPr>
      <w:r w:rsidRPr="00A62CB7">
        <w:rPr>
          <w:rFonts w:ascii="Nunito" w:eastAsia="Nunito" w:hAnsi="Nunito" w:cs="Nunito"/>
        </w:rPr>
        <w:t>Multiple categories of data will be used across the project</w:t>
      </w:r>
      <w:ins w:id="1123" w:author="Craig Parker" w:date="2024-07-09T11:38:00Z">
        <w:r w:rsidR="002116FB" w:rsidRPr="00A62CB7">
          <w:rPr>
            <w:rFonts w:ascii="Nunito" w:eastAsia="Nunito" w:hAnsi="Nunito" w:cs="Nunito"/>
          </w:rPr>
          <w:t>,</w:t>
        </w:r>
      </w:ins>
      <w:r w:rsidRPr="00A62CB7">
        <w:rPr>
          <w:rFonts w:ascii="Nunito" w:eastAsia="Nunito" w:hAnsi="Nunito" w:cs="Nunito"/>
        </w:rPr>
        <w:t xml:space="preserve"> broadly divided into three categories:</w:t>
      </w:r>
    </w:p>
    <w:p w14:paraId="0000008A" w14:textId="77777777" w:rsidR="007813F4" w:rsidRPr="00A62CB7" w:rsidRDefault="007813F4">
      <w:pPr>
        <w:rPr>
          <w:rFonts w:ascii="Nunito" w:eastAsia="Nunito" w:hAnsi="Nunito" w:cs="Nunito"/>
        </w:rPr>
      </w:pPr>
    </w:p>
    <w:p w14:paraId="1DD4BDC9" w14:textId="3EBD0864" w:rsidR="00C11F2A" w:rsidRPr="00A62CB7" w:rsidRDefault="54FBA741" w:rsidP="00C11F2A">
      <w:pPr>
        <w:pStyle w:val="ListParagraph"/>
        <w:numPr>
          <w:ilvl w:val="1"/>
          <w:numId w:val="34"/>
        </w:numPr>
        <w:rPr>
          <w:rFonts w:ascii="Nunito" w:hAnsi="Nunito"/>
        </w:rPr>
      </w:pPr>
      <w:del w:id="1124" w:author="Craig Parker" w:date="2024-07-23T13:57:00Z">
        <w:r w:rsidRPr="00A62CB7" w:rsidDel="0E3CF60B">
          <w:rPr>
            <w:rStyle w:val="Heading2Char"/>
            <w:rFonts w:ascii="Nunito" w:hAnsi="Nunito"/>
          </w:rPr>
          <w:delText>Health related</w:delText>
        </w:r>
      </w:del>
      <w:ins w:id="1125" w:author="Craig Parker" w:date="2024-07-23T13:57:00Z">
        <w:r w:rsidR="0E3CF60B" w:rsidRPr="00A62CB7">
          <w:rPr>
            <w:rStyle w:val="Heading2Char"/>
            <w:rFonts w:ascii="Nunito" w:hAnsi="Nunito"/>
          </w:rPr>
          <w:t>Health-related</w:t>
        </w:r>
      </w:ins>
      <w:r w:rsidR="0E3CF60B" w:rsidRPr="00A62CB7">
        <w:rPr>
          <w:rStyle w:val="Heading2Char"/>
          <w:rFonts w:ascii="Nunito" w:hAnsi="Nunito"/>
        </w:rPr>
        <w:t xml:space="preserve"> data</w:t>
      </w:r>
      <w:r w:rsidR="00C11F2A" w:rsidRPr="00A62CB7">
        <w:rPr>
          <w:rStyle w:val="Heading2Char"/>
          <w:rFonts w:ascii="Nunito" w:hAnsi="Nunito"/>
        </w:rPr>
        <w:t xml:space="preserve"> </w:t>
      </w:r>
      <w:r w:rsidR="0E3CF60B" w:rsidRPr="00A62CB7">
        <w:rPr>
          <w:rFonts w:ascii="Nunito" w:eastAsia="Nunito" w:hAnsi="Nunito" w:cs="Nunito"/>
        </w:rPr>
        <w:t xml:space="preserve">These data will include data collected from previous clinical cohort and trial studies </w:t>
      </w:r>
      <w:del w:id="1126" w:author="Craig Parker" w:date="2024-07-23T13:56:00Z">
        <w:r w:rsidRPr="00A62CB7" w:rsidDel="0E3CF60B">
          <w:rPr>
            <w:rFonts w:ascii="Nunito" w:eastAsia="Nunito" w:hAnsi="Nunito" w:cs="Nunito"/>
          </w:rPr>
          <w:delText xml:space="preserve"> </w:delText>
        </w:r>
      </w:del>
      <w:r w:rsidR="0E3CF60B" w:rsidRPr="00A62CB7">
        <w:rPr>
          <w:rFonts w:ascii="Nunito" w:eastAsia="Nunito" w:hAnsi="Nunito" w:cs="Nunito"/>
        </w:rPr>
        <w:t>(e.g. HIV treatment trials</w:t>
      </w:r>
      <w:ins w:id="1127" w:author="Lisa van Aardenne" w:date="2024-03-19T09:09:00Z">
        <w:r w:rsidR="0E3CF60B" w:rsidRPr="00A62CB7">
          <w:rPr>
            <w:rFonts w:ascii="Nunito" w:eastAsia="Nunito" w:hAnsi="Nunito" w:cs="Nunito"/>
          </w:rPr>
          <w:t>, COVID studies</w:t>
        </w:r>
      </w:ins>
      <w:del w:id="1128" w:author="Matthew Chersich" w:date="2024-08-04T16:45:00Z">
        <w:r w:rsidRPr="00A62CB7" w:rsidDel="0E3CF60B">
          <w:rPr>
            <w:rFonts w:ascii="Nunito" w:eastAsia="Nunito" w:hAnsi="Nunito" w:cs="Nunito"/>
          </w:rPr>
          <w:delText>?</w:delText>
        </w:r>
      </w:del>
      <w:ins w:id="1129" w:author="Matthew Chersich" w:date="2024-08-04T16:45:00Z">
        <w:r w:rsidR="0E3CF60B" w:rsidRPr="00A62CB7">
          <w:rPr>
            <w:rFonts w:ascii="Nunito" w:eastAsia="Nunito" w:hAnsi="Nunito" w:cs="Nunito"/>
          </w:rPr>
          <w:t>)</w:t>
        </w:r>
      </w:ins>
      <w:r w:rsidR="0E3CF60B" w:rsidRPr="00A62CB7">
        <w:rPr>
          <w:rFonts w:ascii="Nunito" w:eastAsia="Nunito" w:hAnsi="Nunito" w:cs="Nunito"/>
        </w:rPr>
        <w:t xml:space="preserve">, some involving pregnant women, postpartum women and their infants up to </w:t>
      </w:r>
      <w:sdt>
        <w:sdtPr>
          <w:rPr>
            <w:rFonts w:ascii="Nunito" w:hAnsi="Nunito"/>
          </w:rPr>
          <w:tag w:val="goog_rdk_2"/>
          <w:id w:val="1146010566"/>
          <w:placeholder>
            <w:docPart w:val="DefaultPlaceholder_1081868574"/>
          </w:placeholder>
        </w:sdtPr>
        <w:sdtContent>
          <w:ins w:id="1130" w:author="Lisa van Aardenne" w:date="2024-01-30T10:32:00Z">
            <w:r w:rsidR="0E3CF60B" w:rsidRPr="00A62CB7">
              <w:rPr>
                <w:rFonts w:ascii="Nunito" w:eastAsia="Nunito" w:hAnsi="Nunito" w:cs="Nunito"/>
                <w:rPrChange w:id="1131" w:author="Craig Parker" w:date="2024-08-05T19:17:00Z">
                  <w:rPr/>
                </w:rPrChange>
              </w:rPr>
              <w:t>1</w:t>
            </w:r>
          </w:ins>
        </w:sdtContent>
      </w:sdt>
      <w:sdt>
        <w:sdtPr>
          <w:rPr>
            <w:rFonts w:ascii="Nunito" w:hAnsi="Nunito"/>
          </w:rPr>
          <w:tag w:val="goog_rdk_3"/>
          <w:id w:val="-267006887"/>
          <w:placeholder>
            <w:docPart w:val="DefaultPlaceholder_1081868574"/>
          </w:placeholder>
        </w:sdtPr>
        <w:sdtContent>
          <w:del w:id="1132" w:author="Lisa van Aardenne" w:date="2024-01-30T10:32:00Z">
            <w:r w:rsidRPr="00A62CB7" w:rsidDel="0E3CF60B">
              <w:rPr>
                <w:rFonts w:ascii="Nunito" w:eastAsia="Nunito" w:hAnsi="Nunito" w:cs="Nunito"/>
                <w:rPrChange w:id="1133" w:author="Craig Parker" w:date="2024-08-05T19:17:00Z">
                  <w:rPr/>
                </w:rPrChange>
              </w:rPr>
              <w:delText>2</w:delText>
            </w:r>
          </w:del>
        </w:sdtContent>
      </w:sdt>
      <w:r w:rsidR="0E3CF60B" w:rsidRPr="00A62CB7">
        <w:rPr>
          <w:rFonts w:ascii="Nunito" w:eastAsia="Nunito" w:hAnsi="Nunito" w:cs="Nunito"/>
        </w:rPr>
        <w:t xml:space="preserve"> years of age)</w:t>
      </w:r>
    </w:p>
    <w:p w14:paraId="681FD931" w14:textId="7EA4610E" w:rsidR="00C11F2A" w:rsidRPr="00A62CB7" w:rsidRDefault="54FBA741" w:rsidP="00C11F2A">
      <w:pPr>
        <w:pStyle w:val="ListParagraph"/>
        <w:numPr>
          <w:ilvl w:val="1"/>
          <w:numId w:val="34"/>
        </w:numPr>
        <w:rPr>
          <w:rFonts w:ascii="Nunito" w:hAnsi="Nunito"/>
        </w:rPr>
      </w:pPr>
      <w:del w:id="1134" w:author="Craig Parker" w:date="2024-07-23T13:57:00Z">
        <w:r w:rsidRPr="00A62CB7" w:rsidDel="0E3CF60B">
          <w:rPr>
            <w:rFonts w:ascii="Nunito" w:eastAsia="Nunito" w:hAnsi="Nunito" w:cs="Nunito"/>
            <w:b/>
            <w:bCs/>
            <w:i/>
            <w:iCs/>
          </w:rPr>
          <w:delText>Health related</w:delText>
        </w:r>
      </w:del>
      <w:ins w:id="1135" w:author="Craig Parker" w:date="2024-07-23T13:57:00Z">
        <w:r w:rsidR="0E3CF60B" w:rsidRPr="00A62CB7">
          <w:rPr>
            <w:rFonts w:ascii="Nunito" w:eastAsia="Nunito" w:hAnsi="Nunito" w:cs="Nunito"/>
            <w:b/>
            <w:bCs/>
            <w:i/>
            <w:iCs/>
          </w:rPr>
          <w:t>Health-related</w:t>
        </w:r>
      </w:ins>
      <w:r w:rsidR="0E3CF60B" w:rsidRPr="00A62CB7">
        <w:rPr>
          <w:rFonts w:ascii="Nunito" w:eastAsia="Nunito" w:hAnsi="Nunito" w:cs="Nunito"/>
          <w:b/>
          <w:bCs/>
          <w:i/>
          <w:iCs/>
        </w:rPr>
        <w:t xml:space="preserve"> data for RP1</w:t>
      </w:r>
      <w:r w:rsidR="0E3CF60B" w:rsidRPr="00A62CB7">
        <w:rPr>
          <w:rFonts w:ascii="Nunito" w:eastAsia="Nunito" w:hAnsi="Nunito" w:cs="Nunito"/>
        </w:rPr>
        <w:t xml:space="preserve"> will be identified through a systematic review, mapping large (n&gt;1000) longitudinal studies on pregnant women in </w:t>
      </w:r>
      <w:proofErr w:type="spellStart"/>
      <w:r w:rsidR="0E3CF60B" w:rsidRPr="00A62CB7">
        <w:rPr>
          <w:rFonts w:ascii="Nunito" w:eastAsia="Nunito" w:hAnsi="Nunito" w:cs="Nunito"/>
        </w:rPr>
        <w:t>sSA</w:t>
      </w:r>
      <w:proofErr w:type="spellEnd"/>
      <w:r w:rsidR="0E3CF60B" w:rsidRPr="00A62CB7">
        <w:rPr>
          <w:rFonts w:ascii="Nunito" w:eastAsia="Nunito" w:hAnsi="Nunito" w:cs="Nunito"/>
        </w:rPr>
        <w:t xml:space="preserve">.  These data will </w:t>
      </w:r>
      <w:del w:id="1136" w:author="Craig Parker" w:date="2024-07-23T13:57:00Z">
        <w:r w:rsidRPr="00A62CB7" w:rsidDel="0E3CF60B">
          <w:rPr>
            <w:rFonts w:ascii="Nunito" w:eastAsia="Nunito" w:hAnsi="Nunito" w:cs="Nunito"/>
          </w:rPr>
          <w:delText>then be acquired either</w:delText>
        </w:r>
      </w:del>
      <w:ins w:id="1137" w:author="Craig Parker" w:date="2024-07-23T13:57:00Z">
        <w:r w:rsidR="0E3CF60B" w:rsidRPr="00A62CB7">
          <w:rPr>
            <w:rFonts w:ascii="Nunito" w:eastAsia="Nunito" w:hAnsi="Nunito" w:cs="Nunito"/>
          </w:rPr>
          <w:t>be acquired</w:t>
        </w:r>
      </w:ins>
      <w:r w:rsidR="0E3CF60B" w:rsidRPr="00A62CB7">
        <w:rPr>
          <w:rFonts w:ascii="Nunito" w:eastAsia="Nunito" w:hAnsi="Nunito" w:cs="Nunito"/>
        </w:rPr>
        <w:t xml:space="preserve"> through direct engagement with the study PI or other appropriate study </w:t>
      </w:r>
      <w:del w:id="1138" w:author="Craig Parker" w:date="2024-07-08T11:45:00Z">
        <w:r w:rsidRPr="00A62CB7" w:rsidDel="0E3CF60B">
          <w:rPr>
            <w:rFonts w:ascii="Nunito" w:eastAsia="Nunito" w:hAnsi="Nunito" w:cs="Nunito"/>
          </w:rPr>
          <w:delText>custodian, or through existing data sharing platforms that store or curate research data</w:delText>
        </w:r>
      </w:del>
      <w:ins w:id="1139" w:author="Craig Parker" w:date="2024-07-08T11:45:00Z">
        <w:r w:rsidR="0E3CF60B" w:rsidRPr="00A62CB7">
          <w:rPr>
            <w:rFonts w:ascii="Nunito" w:eastAsia="Nunito" w:hAnsi="Nunito" w:cs="Nunito"/>
          </w:rPr>
          <w:t>custodians or through existing data-sharing platforms that store or curate research data,</w:t>
        </w:r>
      </w:ins>
      <w:r w:rsidR="0E3CF60B" w:rsidRPr="00A62CB7">
        <w:rPr>
          <w:rFonts w:ascii="Nunito" w:eastAsia="Nunito" w:hAnsi="Nunito" w:cs="Nunito"/>
        </w:rPr>
        <w:t xml:space="preserve"> such as WWARN and </w:t>
      </w:r>
      <w:proofErr w:type="spellStart"/>
      <w:r w:rsidR="0E3CF60B" w:rsidRPr="00A62CB7">
        <w:rPr>
          <w:rFonts w:ascii="Nunito" w:eastAsia="Nunito" w:hAnsi="Nunito" w:cs="Nunito"/>
        </w:rPr>
        <w:t>BMGFKi</w:t>
      </w:r>
      <w:proofErr w:type="spellEnd"/>
      <w:r w:rsidR="0E3CF60B" w:rsidRPr="00A62CB7">
        <w:rPr>
          <w:rFonts w:ascii="Nunito" w:eastAsia="Nunito" w:hAnsi="Nunito" w:cs="Nunito"/>
        </w:rPr>
        <w:t xml:space="preserve">.  When the data indexed on </w:t>
      </w:r>
      <w:del w:id="1140" w:author="Craig Parker" w:date="2024-07-08T11:46:00Z">
        <w:r w:rsidRPr="00A62CB7" w:rsidDel="0E3CF60B">
          <w:rPr>
            <w:rFonts w:ascii="Nunito" w:eastAsia="Nunito" w:hAnsi="Nunito" w:cs="Nunito"/>
          </w:rPr>
          <w:delText>data sharing platforms only include</w:delText>
        </w:r>
      </w:del>
      <w:ins w:id="1141" w:author="Craig Parker" w:date="2024-07-08T11:46:00Z">
        <w:r w:rsidR="0E3CF60B" w:rsidRPr="00A62CB7">
          <w:rPr>
            <w:rFonts w:ascii="Nunito" w:eastAsia="Nunito" w:hAnsi="Nunito" w:cs="Nunito"/>
          </w:rPr>
          <w:t>data-sharing platforms only includes</w:t>
        </w:r>
      </w:ins>
      <w:r w:rsidR="0E3CF60B" w:rsidRPr="00A62CB7">
        <w:rPr>
          <w:rFonts w:ascii="Nunito" w:eastAsia="Nunito" w:hAnsi="Nunito" w:cs="Nunito"/>
        </w:rPr>
        <w:t xml:space="preserve"> the metadata or missing important variables, then the study PI would need to be contacted for primary data, in which case, an agreement with the original project/source would then be initiated. (See RP1 Protocol Document for full details)</w:t>
      </w:r>
    </w:p>
    <w:p w14:paraId="0000008B" w14:textId="146BCEA9" w:rsidR="007813F4" w:rsidRPr="00A62CB7" w:rsidDel="00E36942" w:rsidRDefault="54FBA741" w:rsidP="00C11F2A">
      <w:pPr>
        <w:pStyle w:val="ListParagraph"/>
        <w:numPr>
          <w:ilvl w:val="1"/>
          <w:numId w:val="34"/>
        </w:numPr>
        <w:rPr>
          <w:del w:id="1142" w:author="Craig Parker" w:date="2024-07-31T13:25:00Z"/>
          <w:rFonts w:ascii="Nunito" w:hAnsi="Nunito"/>
          <w:rPrChange w:id="1143" w:author="Craig Parker" w:date="2024-08-05T19:17:00Z">
            <w:rPr>
              <w:del w:id="1144" w:author="Craig Parker" w:date="2024-07-31T13:25:00Z"/>
            </w:rPr>
          </w:rPrChange>
        </w:rPr>
      </w:pPr>
      <w:del w:id="1145" w:author="Craig Parker" w:date="2024-07-08T11:46:00Z">
        <w:r w:rsidRPr="00A62CB7" w:rsidDel="0E3CF60B">
          <w:rPr>
            <w:rFonts w:ascii="Nunito" w:eastAsia="Nunito" w:hAnsi="Nunito" w:cs="Nunito"/>
            <w:b/>
            <w:bCs/>
            <w:i/>
            <w:iCs/>
          </w:rPr>
          <w:delText>Health related</w:delText>
        </w:r>
      </w:del>
      <w:ins w:id="1146" w:author="Craig Parker" w:date="2024-07-08T11:46:00Z">
        <w:r w:rsidR="0E3CF60B" w:rsidRPr="00A62CB7">
          <w:rPr>
            <w:rFonts w:ascii="Nunito" w:eastAsia="Nunito" w:hAnsi="Nunito" w:cs="Nunito"/>
            <w:b/>
            <w:bCs/>
            <w:i/>
            <w:iCs/>
          </w:rPr>
          <w:t>Health-</w:t>
        </w:r>
        <w:proofErr w:type="spellStart"/>
        <w:r w:rsidR="0E3CF60B" w:rsidRPr="00A62CB7">
          <w:rPr>
            <w:rFonts w:ascii="Nunito" w:eastAsia="Nunito" w:hAnsi="Nunito" w:cs="Nunito"/>
            <w:b/>
            <w:bCs/>
            <w:i/>
            <w:iCs/>
          </w:rPr>
          <w:t>related</w:t>
        </w:r>
      </w:ins>
      <w:r w:rsidR="0E3CF60B" w:rsidRPr="00A62CB7">
        <w:rPr>
          <w:rFonts w:ascii="Nunito" w:eastAsia="Nunito" w:hAnsi="Nunito" w:cs="Nunito"/>
          <w:b/>
          <w:bCs/>
          <w:i/>
          <w:iCs/>
        </w:rPr>
        <w:t>data</w:t>
      </w:r>
      <w:proofErr w:type="spellEnd"/>
      <w:r w:rsidR="0E3CF60B" w:rsidRPr="00A62CB7">
        <w:rPr>
          <w:rFonts w:ascii="Nunito" w:eastAsia="Nunito" w:hAnsi="Nunito" w:cs="Nunito"/>
          <w:b/>
          <w:bCs/>
          <w:i/>
          <w:iCs/>
        </w:rPr>
        <w:t xml:space="preserve"> for RP2</w:t>
      </w:r>
      <w:r w:rsidR="0E3CF60B" w:rsidRPr="00A62CB7">
        <w:rPr>
          <w:rFonts w:ascii="Nunito" w:eastAsia="Nunito" w:hAnsi="Nunito" w:cs="Nunito"/>
          <w:b/>
          <w:bCs/>
        </w:rPr>
        <w:t xml:space="preserve"> </w:t>
      </w:r>
      <w:r w:rsidR="0E3CF60B" w:rsidRPr="00A62CB7">
        <w:rPr>
          <w:rFonts w:ascii="Nunito" w:eastAsia="Nunito" w:hAnsi="Nunito" w:cs="Nunito"/>
        </w:rPr>
        <w:t xml:space="preserve">will focus on </w:t>
      </w:r>
      <w:del w:id="1147" w:author="Craig Parker" w:date="2024-07-08T11:46:00Z">
        <w:r w:rsidRPr="00A62CB7" w:rsidDel="0E3CF60B">
          <w:rPr>
            <w:rFonts w:ascii="Nunito" w:eastAsia="Nunito" w:hAnsi="Nunito" w:cs="Nunito"/>
          </w:rPr>
          <w:delText xml:space="preserve">clinical trials </w:delText>
        </w:r>
      </w:del>
      <w:r w:rsidR="0E3CF60B" w:rsidRPr="00A62CB7">
        <w:rPr>
          <w:rFonts w:ascii="Nunito" w:eastAsia="Nunito" w:hAnsi="Nunito" w:cs="Nunito"/>
        </w:rPr>
        <w:t xml:space="preserve">datasets generated by clinical trials </w:t>
      </w:r>
      <w:ins w:id="1148" w:author="Matthew Chersich" w:date="2024-08-04T16:47:00Z">
        <w:r w:rsidR="0E3CF60B" w:rsidRPr="00A62CB7">
          <w:rPr>
            <w:rFonts w:ascii="Nunito" w:eastAsia="Nunito" w:hAnsi="Nunito" w:cs="Nunito"/>
          </w:rPr>
          <w:t xml:space="preserve">or cohorts </w:t>
        </w:r>
      </w:ins>
      <w:r w:rsidR="0E3CF60B" w:rsidRPr="00A62CB7">
        <w:rPr>
          <w:rFonts w:ascii="Nunito" w:eastAsia="Nunito" w:hAnsi="Nunito" w:cs="Nunito"/>
        </w:rPr>
        <w:t xml:space="preserve">undertaken in the case study cities (initially Johannesburg and Abidjan). </w:t>
      </w:r>
      <w:del w:id="1149" w:author="Matthew Chersich" w:date="2024-08-04T16:47:00Z">
        <w:r w:rsidRPr="00A62CB7" w:rsidDel="0E3CF60B">
          <w:rPr>
            <w:rFonts w:ascii="Nunito" w:eastAsia="Nunito" w:hAnsi="Nunito" w:cs="Nunito"/>
          </w:rPr>
          <w:delText xml:space="preserve"> Trials d</w:delText>
        </w:r>
      </w:del>
      <w:ins w:id="1150" w:author="Matthew Chersich" w:date="2024-08-04T16:47:00Z">
        <w:r w:rsidR="0E3CF60B" w:rsidRPr="00A62CB7">
          <w:rPr>
            <w:rFonts w:ascii="Nunito" w:eastAsia="Nunito" w:hAnsi="Nunito" w:cs="Nunito"/>
          </w:rPr>
          <w:t>D</w:t>
        </w:r>
      </w:ins>
      <w:r w:rsidR="0E3CF60B" w:rsidRPr="00A62CB7">
        <w:rPr>
          <w:rFonts w:ascii="Nunito" w:eastAsia="Nunito" w:hAnsi="Nunito" w:cs="Nunito"/>
        </w:rPr>
        <w:t xml:space="preserve">atasets will be identified based on the </w:t>
      </w:r>
      <w:del w:id="1151" w:author="Craig Parker" w:date="2024-07-16T12:05:00Z">
        <w:r w:rsidRPr="00A62CB7" w:rsidDel="0E3CF60B">
          <w:rPr>
            <w:rFonts w:ascii="Nunito" w:eastAsia="Nunito" w:hAnsi="Nunito" w:cs="Nunito"/>
          </w:rPr>
          <w:delText>scale of the trial as well as</w:delText>
        </w:r>
      </w:del>
      <w:ins w:id="1152" w:author="Craig Parker" w:date="2024-07-16T12:05:00Z">
        <w:r w:rsidR="0E3CF60B" w:rsidRPr="00A62CB7">
          <w:rPr>
            <w:rFonts w:ascii="Nunito" w:eastAsia="Nunito" w:hAnsi="Nunito" w:cs="Nunito"/>
          </w:rPr>
          <w:t>trial's scale and</w:t>
        </w:r>
      </w:ins>
      <w:r w:rsidR="0E3CF60B" w:rsidRPr="00A62CB7">
        <w:rPr>
          <w:rFonts w:ascii="Nunito" w:eastAsia="Nunito" w:hAnsi="Nunito" w:cs="Nunito"/>
        </w:rPr>
        <w:t xml:space="preserve"> the availability of geospatial variables (</w:t>
      </w:r>
      <w:del w:id="1153" w:author="Matthew Chersich" w:date="2024-08-04T16:47:00Z">
        <w:r w:rsidRPr="00A62CB7" w:rsidDel="0E3CF60B">
          <w:rPr>
            <w:rFonts w:ascii="Nunito" w:eastAsia="Nunito" w:hAnsi="Nunito" w:cs="Nunito"/>
          </w:rPr>
          <w:delText>e.g.</w:delText>
        </w:r>
      </w:del>
      <w:ins w:id="1154" w:author="Matthew Chersich" w:date="2024-08-04T16:47:00Z">
        <w:r w:rsidR="0E3CF60B" w:rsidRPr="00A62CB7">
          <w:rPr>
            <w:rFonts w:ascii="Nunito" w:eastAsia="Nunito" w:hAnsi="Nunito" w:cs="Nunito"/>
          </w:rPr>
          <w:t>e.g.,</w:t>
        </w:r>
      </w:ins>
      <w:r w:rsidR="0E3CF60B" w:rsidRPr="00A62CB7">
        <w:rPr>
          <w:rFonts w:ascii="Nunito" w:eastAsia="Nunito" w:hAnsi="Nunito" w:cs="Nunito"/>
        </w:rPr>
        <w:t xml:space="preserve"> clinic locations or other geospatial information) </w:t>
      </w:r>
      <w:del w:id="1155" w:author="Craig Parker" w:date="2024-07-08T11:46:00Z">
        <w:r w:rsidRPr="00A62CB7" w:rsidDel="0E3CF60B">
          <w:rPr>
            <w:rFonts w:ascii="Nunito" w:eastAsia="Nunito" w:hAnsi="Nunito" w:cs="Nunito"/>
          </w:rPr>
          <w:delText>in order to</w:delText>
        </w:r>
      </w:del>
      <w:ins w:id="1156" w:author="Craig Parker" w:date="2024-07-08T11:46:00Z">
        <w:r w:rsidR="0E3CF60B" w:rsidRPr="00A62CB7">
          <w:rPr>
            <w:rFonts w:ascii="Nunito" w:eastAsia="Nunito" w:hAnsi="Nunito" w:cs="Nunito"/>
          </w:rPr>
          <w:t>to</w:t>
        </w:r>
      </w:ins>
      <w:r w:rsidR="0E3CF60B" w:rsidRPr="00A62CB7">
        <w:rPr>
          <w:rFonts w:ascii="Nunito" w:eastAsia="Nunito" w:hAnsi="Nunito" w:cs="Nunito"/>
        </w:rPr>
        <w:t xml:space="preserve"> allow spatial mapping of health outcomes and the intersection with socio-economic spatial mapping and climate variable spatial mapping.</w:t>
      </w:r>
    </w:p>
    <w:p w14:paraId="0000008C" w14:textId="77777777" w:rsidR="007813F4" w:rsidRPr="00A62CB7" w:rsidDel="00E36942" w:rsidRDefault="007813F4" w:rsidP="00C11F2A">
      <w:pPr>
        <w:pStyle w:val="ListParagraph"/>
        <w:numPr>
          <w:ilvl w:val="1"/>
          <w:numId w:val="34"/>
        </w:numPr>
        <w:rPr>
          <w:del w:id="1157" w:author="Craig Parker" w:date="2024-07-31T13:25:00Z"/>
          <w:rFonts w:ascii="Nunito" w:eastAsia="Nunito" w:hAnsi="Nunito"/>
        </w:rPr>
        <w:pPrChange w:id="1158" w:author="Craig Parker" w:date="2024-07-31T13:25:00Z">
          <w:pPr>
            <w:ind w:left="720"/>
          </w:pPr>
        </w:pPrChange>
      </w:pPr>
    </w:p>
    <w:p w14:paraId="0000008D" w14:textId="26D588B5" w:rsidR="007813F4" w:rsidRPr="00A62CB7" w:rsidRDefault="009511AE" w:rsidP="00C11F2A">
      <w:pPr>
        <w:pStyle w:val="ListParagraph"/>
        <w:numPr>
          <w:ilvl w:val="1"/>
          <w:numId w:val="34"/>
        </w:numPr>
        <w:rPr>
          <w:rFonts w:ascii="Nunito" w:eastAsia="Nunito" w:hAnsi="Nunito"/>
        </w:rPr>
      </w:pPr>
      <w:del w:id="1159" w:author="Craig Parker" w:date="2024-07-08T11:47:00Z">
        <w:r w:rsidRPr="00A62CB7" w:rsidDel="00D30C12">
          <w:rPr>
            <w:rFonts w:ascii="Nunito" w:eastAsia="Nunito" w:hAnsi="Nunito"/>
            <w:b/>
            <w:bCs/>
          </w:rPr>
          <w:delText>Health related data is generally considered to be personal data</w:delText>
        </w:r>
        <w:r w:rsidRPr="00A62CB7" w:rsidDel="00D30C12">
          <w:rPr>
            <w:rFonts w:ascii="Nunito" w:eastAsia="Nunito" w:hAnsi="Nunito"/>
          </w:rPr>
          <w:delText xml:space="preserve"> as it pertains to individuals medical records, diseases</w:delText>
        </w:r>
      </w:del>
      <w:del w:id="1160" w:author="Craig Parker" w:date="2024-07-31T13:18:00Z">
        <w:r w:rsidRPr="00A62CB7" w:rsidDel="00DF106C">
          <w:rPr>
            <w:rFonts w:ascii="Nunito" w:eastAsia="Nunito" w:hAnsi="Nunito"/>
          </w:rPr>
          <w:delText xml:space="preserve"> history and health events.  In </w:delText>
        </w:r>
      </w:del>
      <w:del w:id="1161" w:author="Craig Parker" w:date="2024-07-31T13:19:00Z">
        <w:r w:rsidRPr="00A62CB7" w:rsidDel="00DF106C">
          <w:rPr>
            <w:rFonts w:ascii="Nunito" w:eastAsia="Nunito" w:hAnsi="Nunito"/>
          </w:rPr>
          <w:delText>some cases</w:delText>
        </w:r>
      </w:del>
      <w:del w:id="1162" w:author="Craig Parker" w:date="2024-07-08T11:46:00Z">
        <w:r w:rsidRPr="00A62CB7" w:rsidDel="00D30C12">
          <w:rPr>
            <w:rFonts w:ascii="Nunito" w:eastAsia="Nunito" w:hAnsi="Nunito"/>
          </w:rPr>
          <w:delText xml:space="preserve"> health related data is also considered </w:delText>
        </w:r>
        <w:r w:rsidRPr="00A62CB7" w:rsidDel="00D30C12">
          <w:rPr>
            <w:rFonts w:ascii="Nunito" w:eastAsia="Nunito" w:hAnsi="Nunito"/>
            <w:i/>
            <w:iCs/>
          </w:rPr>
          <w:delText>personally identifiable data</w:delText>
        </w:r>
        <w:r w:rsidRPr="00A62CB7" w:rsidDel="00D30C12">
          <w:rPr>
            <w:rFonts w:ascii="Nunito" w:eastAsia="Nunito" w:hAnsi="Nunito"/>
          </w:rPr>
          <w:delText xml:space="preserve"> where individuals can be identified either directly through names, ID numbers, etc. or indirectly deduced from address, GPS locations, or cross referencing</w:delText>
        </w:r>
      </w:del>
      <w:del w:id="1163" w:author="Craig Parker" w:date="2024-07-31T13:18:00Z">
        <w:r w:rsidRPr="00A62CB7" w:rsidDel="00DF106C">
          <w:rPr>
            <w:rFonts w:ascii="Nunito" w:eastAsia="Nunito" w:hAnsi="Nunito"/>
          </w:rPr>
          <w:delText xml:space="preserve"> with other identifiers.  Many countries now have specific laws dictating conditions for sharing and processing of such data and associated protective measures to avoid </w:delText>
        </w:r>
      </w:del>
      <w:del w:id="1164" w:author="Craig Parker" w:date="2024-07-08T11:46:00Z">
        <w:r w:rsidRPr="00A62CB7" w:rsidDel="00D30C12">
          <w:rPr>
            <w:rFonts w:ascii="Nunito" w:eastAsia="Nunito" w:hAnsi="Nunito"/>
          </w:rPr>
          <w:delText xml:space="preserve">unauthorized </w:delText>
        </w:r>
      </w:del>
      <w:del w:id="1165" w:author="Craig Parker" w:date="2024-07-31T13:18:00Z">
        <w:r w:rsidRPr="00A62CB7" w:rsidDel="00DF106C">
          <w:rPr>
            <w:rFonts w:ascii="Nunito" w:eastAsia="Nunito" w:hAnsi="Nunito"/>
          </w:rPr>
          <w:delText>access and potential harm to individuals involved in the studies.  In South Africa</w:delText>
        </w:r>
      </w:del>
      <w:del w:id="1166" w:author="Craig Parker" w:date="2024-07-08T11:46:00Z">
        <w:r w:rsidRPr="00A62CB7" w:rsidDel="00D30C12">
          <w:rPr>
            <w:rFonts w:ascii="Nunito" w:eastAsia="Nunito" w:hAnsi="Nunito"/>
          </w:rPr>
          <w:delText xml:space="preserve"> the relevant legistation</w:delText>
        </w:r>
      </w:del>
      <w:del w:id="1167" w:author="Craig Parker" w:date="2024-07-31T13:18:00Z">
        <w:r w:rsidRPr="00A62CB7" w:rsidDel="00DF106C">
          <w:rPr>
            <w:rFonts w:ascii="Nunito" w:eastAsia="Nunito" w:hAnsi="Nunito"/>
          </w:rPr>
          <w:delText xml:space="preserve"> is the Protection of Personal Information Act (</w:delText>
        </w:r>
      </w:del>
      <w:del w:id="1168" w:author="Craig Parker" w:date="2024-07-31T13:19:00Z">
        <w:r w:rsidRPr="00A62CB7" w:rsidDel="00DF106C">
          <w:rPr>
            <w:rFonts w:ascii="Nunito" w:eastAsia="Nunito" w:hAnsi="Nunito"/>
          </w:rPr>
          <w:delText>POPIA 2013)</w:delText>
        </w:r>
      </w:del>
      <w:r w:rsidRPr="00A62CB7">
        <w:rPr>
          <w:rFonts w:ascii="Nunito" w:eastAsia="Nunito" w:hAnsi="Nunito"/>
          <w:vertAlign w:val="superscript"/>
        </w:rPr>
        <w:footnoteReference w:id="1"/>
      </w:r>
      <w:del w:id="1173" w:author="Craig Parker" w:date="2024-07-16T12:05:00Z">
        <w:r w:rsidRPr="00A62CB7" w:rsidDel="007A6FBB">
          <w:rPr>
            <w:rFonts w:ascii="Nunito" w:eastAsia="Nunito" w:hAnsi="Nunito"/>
          </w:rPr>
          <w:delText xml:space="preserve">.  This necessitates processing in compliance with the specific requirements of the POPIA </w:delText>
        </w:r>
      </w:del>
      <w:del w:id="1174" w:author="Craig Parker" w:date="2024-07-08T11:47:00Z">
        <w:r w:rsidRPr="00A62CB7" w:rsidDel="00D30C12">
          <w:rPr>
            <w:rFonts w:ascii="Nunito" w:eastAsia="Nunito" w:hAnsi="Nunito"/>
          </w:rPr>
          <w:delText>act</w:delText>
        </w:r>
      </w:del>
      <w:del w:id="1175" w:author="Craig Parker" w:date="2024-07-16T12:05:00Z">
        <w:r w:rsidRPr="00A62CB7" w:rsidDel="007A6FBB">
          <w:rPr>
            <w:rFonts w:ascii="Nunito" w:eastAsia="Nunito" w:hAnsi="Nunito"/>
          </w:rPr>
          <w:delText>.  These requirements and compliance with them</w:delText>
        </w:r>
      </w:del>
      <w:del w:id="1176" w:author="Craig Parker" w:date="2024-07-31T13:18:00Z">
        <w:r w:rsidRPr="00A62CB7" w:rsidDel="00DF106C">
          <w:rPr>
            <w:rFonts w:ascii="Nunito" w:eastAsia="Nunito" w:hAnsi="Nunito"/>
          </w:rPr>
          <w:delText xml:space="preserve"> </w:delText>
        </w:r>
      </w:del>
      <w:del w:id="1177" w:author="Craig Parker" w:date="2024-07-08T11:47:00Z">
        <w:r w:rsidRPr="00A62CB7" w:rsidDel="00D30C12">
          <w:rPr>
            <w:rFonts w:ascii="Nunito" w:eastAsia="Nunito" w:hAnsi="Nunito"/>
          </w:rPr>
          <w:delText xml:space="preserve">is </w:delText>
        </w:r>
      </w:del>
      <w:del w:id="1178" w:author="Craig Parker" w:date="2024-07-31T13:18:00Z">
        <w:r w:rsidRPr="00A62CB7" w:rsidDel="00DF106C">
          <w:rPr>
            <w:rFonts w:ascii="Nunito" w:eastAsia="Nunito" w:hAnsi="Nunito"/>
          </w:rPr>
          <w:delText>outlined in detail in the section below: POPIA compliance</w:delText>
        </w:r>
        <w:r w:rsidRPr="00A62CB7" w:rsidDel="00DF106C">
          <w:rPr>
            <w:rFonts w:ascii="Nunito" w:eastAsia="Nunito" w:hAnsi="Nunito"/>
          </w:rPr>
          <w:br/>
        </w:r>
        <w:r w:rsidRPr="00A62CB7" w:rsidDel="00DF106C">
          <w:rPr>
            <w:rFonts w:ascii="Nunito" w:eastAsia="Nunito" w:hAnsi="Nunito"/>
          </w:rPr>
          <w:br/>
          <w:delText xml:space="preserve">Due to </w:delText>
        </w:r>
      </w:del>
      <w:del w:id="1179" w:author="Craig Parker" w:date="2024-07-08T11:47:00Z">
        <w:r w:rsidRPr="00A62CB7" w:rsidDel="00D30C12">
          <w:rPr>
            <w:rFonts w:ascii="Nunito" w:eastAsia="Nunito" w:hAnsi="Nunito"/>
          </w:rPr>
          <w:delText>above mentioned privacy, ethical and legal requirements, health related</w:delText>
        </w:r>
      </w:del>
      <w:del w:id="1180" w:author="Craig Parker" w:date="2024-07-31T13:17:00Z">
        <w:r w:rsidRPr="00A62CB7" w:rsidDel="00DF106C">
          <w:rPr>
            <w:rFonts w:ascii="Nunito" w:eastAsia="Nunito" w:hAnsi="Nunito"/>
          </w:rPr>
          <w:delText xml:space="preserve"> data acquisition almost always involves an associated </w:delText>
        </w:r>
      </w:del>
      <w:del w:id="1181" w:author="Craig Parker" w:date="2024-07-08T09:33:00Z">
        <w:r w:rsidRPr="00A62CB7" w:rsidDel="54FBA741">
          <w:rPr>
            <w:rFonts w:ascii="Nunito" w:eastAsia="Nunito" w:hAnsi="Nunito"/>
          </w:rPr>
          <w:delText>DSA</w:delText>
        </w:r>
      </w:del>
      <w:del w:id="1182" w:author="Craig Parker" w:date="2024-07-31T13:17:00Z">
        <w:r w:rsidRPr="00A62CB7" w:rsidDel="00DF106C">
          <w:rPr>
            <w:rFonts w:ascii="Nunito" w:eastAsia="Nunito" w:hAnsi="Nunito"/>
          </w:rPr>
          <w:delText xml:space="preserve"> between the data holder and the HEAT Center (see data management workflow description below).  In particular, where health data is </w:delText>
        </w:r>
      </w:del>
      <w:del w:id="1183" w:author="Craig Parker" w:date="2024-07-08T11:48:00Z">
        <w:r w:rsidRPr="00A62CB7" w:rsidDel="00D30C12">
          <w:rPr>
            <w:rFonts w:ascii="Nunito" w:eastAsia="Nunito" w:hAnsi="Nunito"/>
          </w:rPr>
          <w:delText xml:space="preserve">traveling </w:delText>
        </w:r>
      </w:del>
      <w:del w:id="1184" w:author="Craig Parker" w:date="2024-07-31T13:17:00Z">
        <w:r w:rsidRPr="00A62CB7" w:rsidDel="00DF106C">
          <w:rPr>
            <w:rFonts w:ascii="Nunito" w:eastAsia="Nunito" w:hAnsi="Nunito"/>
          </w:rPr>
          <w:delText xml:space="preserve">across international borders, compliance with the relevant national laws, permissions,  and associated requirements for the sharing and </w:delText>
        </w:r>
      </w:del>
      <w:del w:id="1185" w:author="Craig Parker" w:date="2024-07-08T11:48:00Z">
        <w:r w:rsidRPr="00A62CB7" w:rsidDel="00D30C12">
          <w:rPr>
            <w:rFonts w:ascii="Nunito" w:eastAsia="Nunito" w:hAnsi="Nunito"/>
          </w:rPr>
          <w:delText>transfer of</w:delText>
        </w:r>
      </w:del>
      <w:del w:id="1186" w:author="Craig Parker" w:date="2024-07-31T13:17:00Z">
        <w:r w:rsidRPr="00A62CB7" w:rsidDel="00DF106C">
          <w:rPr>
            <w:rFonts w:ascii="Nunito" w:eastAsia="Nunito" w:hAnsi="Nunito"/>
          </w:rPr>
          <w:delText xml:space="preserve"> health data will be followed.  </w:delText>
        </w:r>
      </w:del>
    </w:p>
    <w:p w14:paraId="1EAAF1C7" w14:textId="13CC1202" w:rsidR="00C11F2A" w:rsidRPr="00A62CB7" w:rsidDel="00F13200" w:rsidRDefault="00C11F2A" w:rsidP="00C11F2A">
      <w:pPr>
        <w:numPr>
          <w:ilvl w:val="1"/>
          <w:numId w:val="34"/>
        </w:numPr>
        <w:rPr>
          <w:ins w:id="1187" w:author="Craig Parker" w:date="2024-07-31T13:22:00Z"/>
          <w:del w:id="1188" w:author="Matthew Chersich" w:date="2024-08-04T16:47:00Z"/>
          <w:rFonts w:ascii="Nunito" w:eastAsia="Nunito" w:hAnsi="Nunito"/>
        </w:rPr>
      </w:pPr>
    </w:p>
    <w:p w14:paraId="6724CDF0" w14:textId="77777777" w:rsidR="00C11F2A" w:rsidRPr="00A62CB7" w:rsidRDefault="00DF106C" w:rsidP="00C11F2A">
      <w:pPr>
        <w:pStyle w:val="Heading2"/>
        <w:numPr>
          <w:ilvl w:val="1"/>
          <w:numId w:val="34"/>
        </w:numPr>
        <w:rPr>
          <w:rFonts w:ascii="Nunito" w:hAnsi="Nunito"/>
          <w:lang w:val="en-ZA"/>
        </w:rPr>
      </w:pPr>
      <w:ins w:id="1189" w:author="Craig Parker" w:date="2024-07-31T13:20:00Z">
        <w:del w:id="1190" w:author="Christopher Jack" w:date="2024-08-05T12:49:00Z">
          <w:r w:rsidRPr="00A62CB7" w:rsidDel="0E3CF60B">
            <w:rPr>
              <w:rFonts w:ascii="Nunito" w:hAnsi="Nunito"/>
              <w:lang w:val="en-ZA"/>
              <w:rPrChange w:id="1191" w:author="Craig Parker" w:date="2024-08-05T19:17:00Z">
                <w:rPr>
                  <w:rFonts w:eastAsia="Nunito"/>
                  <w:b w:val="0"/>
                  <w:bCs w:val="0"/>
                  <w:lang w:val="en-ZA"/>
                </w:rPr>
              </w:rPrChange>
            </w:rPr>
            <w:delText>Source</w:delText>
          </w:r>
        </w:del>
      </w:ins>
      <w:ins w:id="1192" w:author="Christopher Jack" w:date="2024-08-05T12:49:00Z">
        <w:r w:rsidR="0E3CF60B" w:rsidRPr="00A62CB7">
          <w:rPr>
            <w:rFonts w:ascii="Nunito" w:hAnsi="Nunito"/>
            <w:lang w:val="en-ZA"/>
          </w:rPr>
          <w:t>Original study</w:t>
        </w:r>
      </w:ins>
      <w:ins w:id="1193" w:author="Craig Parker" w:date="2024-07-31T13:20:00Z">
        <w:r w:rsidR="0E3CF60B" w:rsidRPr="00A62CB7">
          <w:rPr>
            <w:rFonts w:ascii="Nunito" w:hAnsi="Nunito"/>
            <w:lang w:val="en-ZA"/>
            <w:rPrChange w:id="1194" w:author="Craig Parker" w:date="2024-08-05T19:17:00Z">
              <w:rPr>
                <w:rFonts w:eastAsia="Nunito"/>
                <w:b w:val="0"/>
                <w:bCs w:val="0"/>
                <w:lang w:val="en-ZA"/>
              </w:rPr>
            </w:rPrChange>
          </w:rPr>
          <w:t xml:space="preserve"> Data:</w:t>
        </w:r>
        <w:r w:rsidR="0E3CF60B" w:rsidRPr="00A62CB7">
          <w:rPr>
            <w:rFonts w:ascii="Nunito" w:hAnsi="Nunito"/>
            <w:lang w:val="en-ZA"/>
            <w:rPrChange w:id="1195" w:author="Craig Parker" w:date="2024-08-05T19:17:00Z">
              <w:rPr>
                <w:rFonts w:eastAsia="Nunito"/>
                <w:lang w:val="en-ZA"/>
              </w:rPr>
            </w:rPrChange>
          </w:rPr>
          <w:t xml:space="preserve"> </w:t>
        </w:r>
      </w:ins>
    </w:p>
    <w:p w14:paraId="3CED6A0E" w14:textId="59A54BF7" w:rsidR="00A62CB7" w:rsidRPr="00A62CB7" w:rsidRDefault="0E3CF60B" w:rsidP="00C11F2A">
      <w:pPr>
        <w:rPr>
          <w:ins w:id="1196" w:author="Craig Parker" w:date="2024-07-31T13:20:00Z"/>
          <w:rFonts w:ascii="Nunito" w:eastAsia="Nunito" w:hAnsi="Nunito"/>
          <w:lang w:val="en-ZA"/>
        </w:rPr>
      </w:pPr>
      <w:ins w:id="1197" w:author="Craig Parker" w:date="2024-07-31T13:20:00Z">
        <w:r w:rsidRPr="00A62CB7">
          <w:rPr>
            <w:rFonts w:ascii="Nunito" w:eastAsia="Nunito" w:hAnsi="Nunito"/>
            <w:lang w:val="en-ZA"/>
          </w:rPr>
          <w:t xml:space="preserve">This category includes raw, unprocessed data collected directly </w:t>
        </w:r>
      </w:ins>
      <w:ins w:id="1198" w:author="Christopher Jack" w:date="2024-08-05T12:49:00Z">
        <w:r w:rsidRPr="00A62CB7">
          <w:rPr>
            <w:rFonts w:ascii="Nunito" w:eastAsia="Nunito" w:hAnsi="Nunito"/>
            <w:lang w:val="en-ZA"/>
          </w:rPr>
          <w:t>through</w:t>
        </w:r>
      </w:ins>
      <w:ins w:id="1199" w:author="Craig Parker" w:date="2024-07-31T13:20:00Z">
        <w:del w:id="1200" w:author="Christopher Jack" w:date="2024-08-05T12:49:00Z">
          <w:r w:rsidR="00DF106C" w:rsidRPr="00A62CB7" w:rsidDel="0E3CF60B">
            <w:rPr>
              <w:rFonts w:ascii="Nunito" w:eastAsia="Nunito" w:hAnsi="Nunito"/>
              <w:lang w:val="en-ZA"/>
            </w:rPr>
            <w:delText>from</w:delText>
          </w:r>
        </w:del>
        <w:r w:rsidRPr="00A62CB7">
          <w:rPr>
            <w:rFonts w:ascii="Nunito" w:eastAsia="Nunito" w:hAnsi="Nunito"/>
            <w:lang w:val="en-ZA"/>
          </w:rPr>
          <w:t xml:space="preserve"> various </w:t>
        </w:r>
      </w:ins>
      <w:ins w:id="1201" w:author="Matthew Chersich" w:date="2024-08-04T16:51:00Z">
        <w:r w:rsidRPr="00A62CB7">
          <w:rPr>
            <w:rFonts w:ascii="Nunito" w:eastAsia="Nunito" w:hAnsi="Nunito"/>
            <w:lang w:val="en-ZA"/>
          </w:rPr>
          <w:t xml:space="preserve">cohort </w:t>
        </w:r>
      </w:ins>
      <w:ins w:id="1202" w:author="Craig Parker" w:date="2024-07-31T13:20:00Z">
        <w:r w:rsidRPr="00A62CB7">
          <w:rPr>
            <w:rFonts w:ascii="Nunito" w:eastAsia="Nunito" w:hAnsi="Nunito"/>
            <w:lang w:val="en-ZA"/>
          </w:rPr>
          <w:t xml:space="preserve">studies and clinical trials. </w:t>
        </w:r>
      </w:ins>
      <w:del w:id="1203" w:author="Matthew Chersich" w:date="2024-08-04T16:51:00Z">
        <w:r w:rsidR="00DF106C" w:rsidRPr="00A62CB7" w:rsidDel="0E3CF60B">
          <w:rPr>
            <w:rFonts w:ascii="Nunito" w:eastAsia="Nunito" w:hAnsi="Nunito"/>
            <w:lang w:val="en-ZA"/>
          </w:rPr>
          <w:delText>Initially, t</w:delText>
        </w:r>
      </w:del>
      <w:ins w:id="1204" w:author="Matthew Chersich" w:date="2024-08-04T16:51:00Z">
        <w:r w:rsidRPr="00A62CB7">
          <w:rPr>
            <w:rFonts w:ascii="Nunito" w:eastAsia="Nunito" w:hAnsi="Nunito"/>
            <w:lang w:val="en-ZA"/>
          </w:rPr>
          <w:t>T</w:t>
        </w:r>
      </w:ins>
      <w:ins w:id="1205" w:author="Craig Parker" w:date="2024-07-31T13:20:00Z">
        <w:r w:rsidRPr="00A62CB7">
          <w:rPr>
            <w:rFonts w:ascii="Nunito" w:eastAsia="Nunito" w:hAnsi="Nunito"/>
            <w:lang w:val="en-ZA"/>
          </w:rPr>
          <w:t xml:space="preserve">his data is owned by the data providers who conducted or commissioned the studies. The </w:t>
        </w:r>
      </w:ins>
      <w:ins w:id="1206" w:author="Christopher Jack" w:date="2024-08-05T12:49:00Z">
        <w:r w:rsidRPr="00A62CB7">
          <w:rPr>
            <w:rFonts w:ascii="Nunito" w:eastAsia="Nunito" w:hAnsi="Nunito"/>
            <w:lang w:val="en-ZA"/>
          </w:rPr>
          <w:t xml:space="preserve">original study </w:t>
        </w:r>
      </w:ins>
      <w:ins w:id="1207" w:author="Craig Parker" w:date="2024-07-31T13:20:00Z">
        <w:del w:id="1208" w:author="Christopher Jack" w:date="2024-08-05T12:49:00Z">
          <w:r w:rsidR="00DF106C" w:rsidRPr="00A62CB7" w:rsidDel="0E3CF60B">
            <w:rPr>
              <w:rFonts w:ascii="Nunito" w:eastAsia="Nunito" w:hAnsi="Nunito"/>
              <w:lang w:val="en-ZA"/>
            </w:rPr>
            <w:delText>source</w:delText>
          </w:r>
        </w:del>
        <w:r w:rsidRPr="00A62CB7">
          <w:rPr>
            <w:rFonts w:ascii="Nunito" w:eastAsia="Nunito" w:hAnsi="Nunito"/>
            <w:lang w:val="en-ZA"/>
          </w:rPr>
          <w:t xml:space="preserve">data is retained for five years following the termination of the project or the Data Transfer Agreement (DTA). Access to this data is restricted to </w:t>
        </w:r>
      </w:ins>
      <w:ins w:id="1209" w:author="Christopher Jack" w:date="2024-08-05T12:50:00Z">
        <w:r w:rsidRPr="00A62CB7">
          <w:rPr>
            <w:rFonts w:ascii="Nunito" w:eastAsia="Nunito" w:hAnsi="Nunito"/>
            <w:lang w:val="en-ZA"/>
          </w:rPr>
          <w:t xml:space="preserve">a small team of data managers within the </w:t>
        </w:r>
      </w:ins>
      <w:ins w:id="1210" w:author="Christopher Jack" w:date="2024-08-05T12:51:00Z">
        <w:r w:rsidRPr="00A62CB7">
          <w:rPr>
            <w:rFonts w:ascii="Nunito" w:eastAsia="Nunito" w:hAnsi="Nunito"/>
          </w:rPr>
          <w:t>HE²AT</w:t>
        </w:r>
        <w:r w:rsidRPr="00A62CB7">
          <w:rPr>
            <w:rFonts w:ascii="Nunito" w:eastAsia="Nunito" w:hAnsi="Nunito"/>
            <w:lang w:val="en-ZA"/>
          </w:rPr>
          <w:t xml:space="preserve"> </w:t>
        </w:r>
      </w:ins>
      <w:proofErr w:type="spellStart"/>
      <w:ins w:id="1211" w:author="Christopher Jack" w:date="2024-08-05T12:50:00Z">
        <w:r w:rsidRPr="00A62CB7">
          <w:rPr>
            <w:rFonts w:ascii="Nunito" w:eastAsia="Nunito" w:hAnsi="Nunito"/>
            <w:lang w:val="en-ZA"/>
          </w:rPr>
          <w:t>Center’s</w:t>
        </w:r>
        <w:proofErr w:type="spellEnd"/>
        <w:r w:rsidRPr="00A62CB7">
          <w:rPr>
            <w:rFonts w:ascii="Nunito" w:eastAsia="Nunito" w:hAnsi="Nunito"/>
            <w:lang w:val="en-ZA"/>
          </w:rPr>
          <w:t xml:space="preserve"> DMAC. </w:t>
        </w:r>
      </w:ins>
      <w:ins w:id="1212" w:author="Craig Parker" w:date="2024-07-31T13:20:00Z">
        <w:del w:id="1213" w:author="Christopher Jack" w:date="2024-08-05T12:50:00Z">
          <w:r w:rsidR="00DF106C" w:rsidRPr="00A62CB7" w:rsidDel="0E3CF60B">
            <w:rPr>
              <w:rFonts w:ascii="Nunito" w:eastAsia="Nunito" w:hAnsi="Nunito"/>
              <w:lang w:val="en-ZA"/>
            </w:rPr>
            <w:delText>the core members of the</w:delText>
          </w:r>
        </w:del>
        <w:del w:id="1214" w:author="Christopher Jack" w:date="2024-08-05T12:49:00Z">
          <w:r w:rsidR="00DF106C" w:rsidRPr="00A62CB7" w:rsidDel="0E3CF60B">
            <w:rPr>
              <w:rFonts w:ascii="Nunito" w:eastAsia="Nunito" w:hAnsi="Nunito"/>
              <w:lang w:val="en-ZA"/>
            </w:rPr>
            <w:delText xml:space="preserve"> HE</w:delText>
          </w:r>
        </w:del>
      </w:ins>
      <w:del w:id="1215" w:author="Christopher Jack" w:date="2024-08-05T12:49:00Z">
        <w:r w:rsidR="00DF106C" w:rsidRPr="00A62CB7" w:rsidDel="0E3CF60B">
          <w:rPr>
            <w:rFonts w:ascii="Nunito" w:eastAsia="Nunito" w:hAnsi="Nunito"/>
            <w:vertAlign w:val="superscript"/>
            <w:lang w:val="en-ZA"/>
          </w:rPr>
          <w:delText>2</w:delText>
        </w:r>
      </w:del>
      <w:ins w:id="1216" w:author="Craig Parker" w:date="2024-07-31T13:20:00Z">
        <w:del w:id="1217" w:author="Christopher Jack" w:date="2024-08-05T12:49:00Z">
          <w:r w:rsidR="00DF106C" w:rsidRPr="00A62CB7" w:rsidDel="0E3CF60B">
            <w:rPr>
              <w:rFonts w:ascii="Nunito" w:eastAsia="Nunito" w:hAnsi="Nunito"/>
              <w:lang w:val="en-ZA"/>
            </w:rPr>
            <w:delText>AT Center group</w:delText>
          </w:r>
        </w:del>
        <w:r w:rsidRPr="00A62CB7">
          <w:rPr>
            <w:rFonts w:ascii="Nunito" w:eastAsia="Nunito" w:hAnsi="Nunito"/>
            <w:lang w:val="en-ZA"/>
          </w:rPr>
          <w:t xml:space="preserve">. </w:t>
        </w:r>
      </w:ins>
      <w:r w:rsidR="00C11F2A" w:rsidRPr="00A62CB7">
        <w:rPr>
          <w:rFonts w:ascii="Nunito" w:eastAsia="Nunito" w:hAnsi="Nunito"/>
          <w:lang w:val="en-ZA"/>
        </w:rPr>
        <w:t>Regarding</w:t>
      </w:r>
      <w:ins w:id="1218" w:author="Craig Parker" w:date="2024-07-31T13:20:00Z">
        <w:r w:rsidRPr="00A62CB7">
          <w:rPr>
            <w:rFonts w:ascii="Nunito" w:eastAsia="Nunito" w:hAnsi="Nunito"/>
            <w:lang w:val="en-ZA"/>
          </w:rPr>
          <w:t xml:space="preserve"> identifiability, the source data is protected pseudonymous data, </w:t>
        </w:r>
        <w:commentRangeStart w:id="1219"/>
        <w:commentRangeStart w:id="1220"/>
        <w:r w:rsidRPr="00A62CB7">
          <w:rPr>
            <w:rFonts w:ascii="Nunito" w:eastAsia="Nunito" w:hAnsi="Nunito"/>
            <w:lang w:val="en-ZA"/>
          </w:rPr>
          <w:t xml:space="preserve">meaning it has been de-identified in compliance with the Protection of Personal Information Act (POPIA). </w:t>
        </w:r>
      </w:ins>
      <w:commentRangeEnd w:id="1219"/>
      <w:r w:rsidR="00DF106C" w:rsidRPr="00A62CB7">
        <w:rPr>
          <w:rStyle w:val="CommentReference"/>
          <w:rFonts w:ascii="Nunito" w:hAnsi="Nunito"/>
          <w:rPrChange w:id="1221" w:author="Craig Parker" w:date="2024-08-05T19:17:00Z">
            <w:rPr>
              <w:rStyle w:val="CommentReference"/>
            </w:rPr>
          </w:rPrChange>
        </w:rPr>
        <w:commentReference w:id="1219"/>
      </w:r>
      <w:commentRangeEnd w:id="1220"/>
      <w:r w:rsidR="00DF106C" w:rsidRPr="00A62CB7">
        <w:rPr>
          <w:rStyle w:val="CommentReference"/>
          <w:rFonts w:ascii="Nunito" w:hAnsi="Nunito"/>
          <w:rPrChange w:id="1222" w:author="Craig Parker" w:date="2024-08-05T19:17:00Z">
            <w:rPr>
              <w:rStyle w:val="CommentReference"/>
            </w:rPr>
          </w:rPrChange>
        </w:rPr>
        <w:commentReference w:id="1220"/>
      </w:r>
      <w:ins w:id="1223" w:author="Craig Parker" w:date="2024-07-31T13:20:00Z">
        <w:r w:rsidRPr="00A62CB7">
          <w:rPr>
            <w:rFonts w:ascii="Nunito" w:eastAsia="Nunito" w:hAnsi="Nunito"/>
            <w:lang w:val="en-ZA"/>
          </w:rPr>
          <w:t>However, it still contains indirect identifiers such as dates and addresses that, while not directly revealing personal identities, could be used for identification if cross-referenced with other information.</w:t>
        </w:r>
      </w:ins>
    </w:p>
    <w:p w14:paraId="195E6240" w14:textId="5B487C36" w:rsidR="00A62CB7" w:rsidRPr="00A62CB7" w:rsidRDefault="0E3CF60B" w:rsidP="00A62CB7">
      <w:pPr>
        <w:pStyle w:val="Heading2"/>
        <w:numPr>
          <w:ilvl w:val="1"/>
          <w:numId w:val="34"/>
        </w:numPr>
        <w:rPr>
          <w:rFonts w:ascii="Nunito" w:hAnsi="Nunito"/>
          <w:szCs w:val="18"/>
          <w:lang w:val="en-ZA"/>
        </w:rPr>
      </w:pPr>
      <w:ins w:id="1224" w:author="Craig Parker" w:date="2024-07-31T13:20:00Z">
        <w:r w:rsidRPr="00A62CB7">
          <w:rPr>
            <w:rFonts w:ascii="Nunito" w:hAnsi="Nunito"/>
            <w:lang w:val="en-ZA"/>
            <w:rPrChange w:id="1225" w:author="Craig Parker" w:date="2024-08-05T19:17:00Z">
              <w:rPr>
                <w:rFonts w:eastAsia="Nunito"/>
                <w:b w:val="0"/>
                <w:bCs w:val="0"/>
                <w:lang w:val="en-ZA"/>
              </w:rPr>
            </w:rPrChange>
          </w:rPr>
          <w:t>Consortium Shared Data:</w:t>
        </w:r>
      </w:ins>
    </w:p>
    <w:p w14:paraId="1E302DBC" w14:textId="2E1FE9F0" w:rsidR="00DF106C" w:rsidRPr="00A62CB7" w:rsidRDefault="0E3CF60B" w:rsidP="00A62CB7">
      <w:pPr>
        <w:rPr>
          <w:ins w:id="1226" w:author="Craig Parker" w:date="2024-07-31T13:21:00Z"/>
          <w:rFonts w:ascii="Nunito" w:eastAsia="Nunito" w:hAnsi="Nunito"/>
          <w:szCs w:val="18"/>
          <w:lang w:val="en-ZA"/>
        </w:rPr>
      </w:pPr>
      <w:ins w:id="1227" w:author="Craig Parker" w:date="2024-07-31T13:20:00Z">
        <w:r w:rsidRPr="00A62CB7">
          <w:rPr>
            <w:rFonts w:ascii="Nunito" w:eastAsia="Nunito" w:hAnsi="Nunito"/>
            <w:lang w:val="en-ZA"/>
          </w:rPr>
          <w:t xml:space="preserve"> Once the source data undergoes initial </w:t>
        </w:r>
      </w:ins>
      <w:ins w:id="1228" w:author="Craig Parker" w:date="2024-07-31T13:22:00Z">
        <w:r w:rsidRPr="00A62CB7">
          <w:rPr>
            <w:rFonts w:ascii="Nunito" w:eastAsia="Nunito" w:hAnsi="Nunito"/>
            <w:lang w:val="en-ZA"/>
          </w:rPr>
          <w:t>harmonisation</w:t>
        </w:r>
      </w:ins>
      <w:ins w:id="1229" w:author="Craig Parker" w:date="2024-07-31T13:20:00Z">
        <w:r w:rsidRPr="00A62CB7">
          <w:rPr>
            <w:rFonts w:ascii="Nunito" w:eastAsia="Nunito" w:hAnsi="Nunito"/>
            <w:lang w:val="en-ZA"/>
          </w:rPr>
          <w:t xml:space="preserve">, it becomes </w:t>
        </w:r>
      </w:ins>
      <w:r w:rsidR="00C11F2A" w:rsidRPr="00A62CB7">
        <w:rPr>
          <w:rFonts w:ascii="Nunito" w:eastAsia="Nunito" w:hAnsi="Nunito"/>
          <w:lang w:val="en-ZA"/>
        </w:rPr>
        <w:t>consortium-shared</w:t>
      </w:r>
      <w:ins w:id="1230" w:author="Craig Parker" w:date="2024-07-31T13:20:00Z">
        <w:r w:rsidRPr="00A62CB7">
          <w:rPr>
            <w:rFonts w:ascii="Nunito" w:eastAsia="Nunito" w:hAnsi="Nunito"/>
            <w:lang w:val="en-ZA"/>
          </w:rPr>
          <w:t xml:space="preserve"> data. </w:t>
        </w:r>
      </w:ins>
      <w:ins w:id="1231" w:author="Matthew Chersich" w:date="2024-08-04T20:23:00Z">
        <w:r w:rsidRPr="00A62CB7">
          <w:rPr>
            <w:rFonts w:ascii="Nunito" w:eastAsia="Nunito" w:hAnsi="Nunito"/>
            <w:lang w:val="en-ZA"/>
          </w:rPr>
          <w:t xml:space="preserve">Unless data providers state otherwise, </w:t>
        </w:r>
      </w:ins>
      <w:del w:id="1232" w:author="Matthew Chersich" w:date="2024-08-04T20:23:00Z">
        <w:r w:rsidR="00DF106C" w:rsidRPr="00A62CB7" w:rsidDel="0E3CF60B">
          <w:rPr>
            <w:rFonts w:ascii="Nunito" w:eastAsia="Nunito" w:hAnsi="Nunito"/>
            <w:lang w:val="en-ZA"/>
          </w:rPr>
          <w:delText>T</w:delText>
        </w:r>
      </w:del>
      <w:ins w:id="1233" w:author="Matthew Chersich" w:date="2024-08-04T20:23:00Z">
        <w:r w:rsidRPr="00A62CB7">
          <w:rPr>
            <w:rFonts w:ascii="Nunito" w:eastAsia="Nunito" w:hAnsi="Nunito"/>
            <w:lang w:val="en-ZA"/>
          </w:rPr>
          <w:t>t</w:t>
        </w:r>
      </w:ins>
      <w:ins w:id="1234" w:author="Craig Parker" w:date="2024-07-31T13:22:00Z">
        <w:r w:rsidRPr="00A62CB7">
          <w:rPr>
            <w:rFonts w:ascii="Nunito" w:eastAsia="Nunito" w:hAnsi="Nunito"/>
            <w:lang w:val="en-ZA"/>
          </w:rPr>
          <w:t xml:space="preserve">he </w:t>
        </w:r>
      </w:ins>
      <w:ins w:id="1235" w:author="Christopher Jack" w:date="2024-08-05T12:52:00Z">
        <w:r w:rsidRPr="00A62CB7">
          <w:rPr>
            <w:rFonts w:ascii="Nunito" w:eastAsia="Nunito" w:hAnsi="Nunito"/>
          </w:rPr>
          <w:t>HE²AT</w:t>
        </w:r>
        <w:r w:rsidRPr="00A62CB7">
          <w:rPr>
            <w:rFonts w:ascii="Nunito" w:eastAsia="Nunito" w:hAnsi="Nunito"/>
            <w:lang w:val="en-ZA"/>
          </w:rPr>
          <w:t xml:space="preserve"> </w:t>
        </w:r>
      </w:ins>
      <w:ins w:id="1236" w:author="Craig Parker" w:date="2024-07-31T13:22:00Z">
        <w:del w:id="1237" w:author="Christopher Jack" w:date="2024-08-05T12:52:00Z">
          <w:r w:rsidR="00DF106C" w:rsidRPr="00A62CB7" w:rsidDel="0E3CF60B">
            <w:rPr>
              <w:rFonts w:ascii="Nunito" w:eastAsia="Nunito" w:hAnsi="Nunito"/>
              <w:lang w:val="en-ZA"/>
            </w:rPr>
            <w:delText xml:space="preserve">HEAT </w:delText>
          </w:r>
        </w:del>
        <w:proofErr w:type="spellStart"/>
        <w:r w:rsidRPr="00A62CB7">
          <w:rPr>
            <w:rFonts w:ascii="Nunito" w:eastAsia="Nunito" w:hAnsi="Nunito"/>
            <w:lang w:val="en-ZA"/>
          </w:rPr>
          <w:t>Center</w:t>
        </w:r>
        <w:proofErr w:type="spellEnd"/>
        <w:r w:rsidRPr="00A62CB7">
          <w:rPr>
            <w:rFonts w:ascii="Nunito" w:eastAsia="Nunito" w:hAnsi="Nunito"/>
            <w:lang w:val="en-ZA"/>
          </w:rPr>
          <w:t xml:space="preserve"> </w:t>
        </w:r>
      </w:ins>
      <w:del w:id="1238" w:author="Matthew Chersich" w:date="2024-08-04T20:23:00Z">
        <w:r w:rsidR="00DF106C" w:rsidRPr="00A62CB7" w:rsidDel="0E3CF60B">
          <w:rPr>
            <w:rFonts w:ascii="Nunito" w:eastAsia="Nunito" w:hAnsi="Nunito"/>
            <w:lang w:val="en-ZA"/>
          </w:rPr>
          <w:delText xml:space="preserve">claims </w:delText>
        </w:r>
      </w:del>
      <w:ins w:id="1239" w:author="Matthew Chersich" w:date="2024-08-04T20:23:00Z">
        <w:r w:rsidRPr="00A62CB7">
          <w:rPr>
            <w:rFonts w:ascii="Nunito" w:eastAsia="Nunito" w:hAnsi="Nunito"/>
            <w:lang w:val="en-ZA"/>
          </w:rPr>
          <w:t xml:space="preserve">takes </w:t>
        </w:r>
      </w:ins>
      <w:ins w:id="1240" w:author="Matthew Chersich" w:date="2024-08-04T20:24:00Z">
        <w:r w:rsidRPr="00A62CB7">
          <w:rPr>
            <w:rFonts w:ascii="Nunito" w:eastAsia="Nunito" w:hAnsi="Nunito"/>
            <w:lang w:val="en-ZA"/>
          </w:rPr>
          <w:t>control of decisions around data usage and access</w:t>
        </w:r>
      </w:ins>
      <w:del w:id="1241" w:author="Matthew Chersich" w:date="2024-08-04T20:24:00Z">
        <w:r w:rsidR="00DF106C" w:rsidRPr="00A62CB7" w:rsidDel="0E3CF60B">
          <w:rPr>
            <w:rFonts w:ascii="Nunito" w:eastAsia="Nunito" w:hAnsi="Nunito"/>
            <w:lang w:val="en-ZA"/>
          </w:rPr>
          <w:delText>ownership</w:delText>
        </w:r>
      </w:del>
      <w:ins w:id="1242" w:author="Craig Parker" w:date="2024-07-31T13:22:00Z">
        <w:r w:rsidRPr="00A62CB7">
          <w:rPr>
            <w:rFonts w:ascii="Nunito" w:eastAsia="Nunito" w:hAnsi="Nunito"/>
            <w:lang w:val="en-ZA"/>
          </w:rPr>
          <w:t xml:space="preserve"> at this stage </w:t>
        </w:r>
      </w:ins>
      <w:ins w:id="1243" w:author="Craig Parker" w:date="2024-07-31T13:20:00Z">
        <w:r w:rsidRPr="00A62CB7">
          <w:rPr>
            <w:rFonts w:ascii="Nunito" w:eastAsia="Nunito" w:hAnsi="Nunito"/>
            <w:lang w:val="en-ZA"/>
          </w:rPr>
          <w:t>due to the significant alterations</w:t>
        </w:r>
      </w:ins>
      <w:ins w:id="1244" w:author="Matthew Chersich" w:date="2024-08-04T20:24:00Z">
        <w:r w:rsidRPr="00A62CB7">
          <w:rPr>
            <w:rFonts w:ascii="Nunito" w:eastAsia="Nunito" w:hAnsi="Nunito"/>
            <w:lang w:val="en-ZA"/>
          </w:rPr>
          <w:t xml:space="preserve">, </w:t>
        </w:r>
      </w:ins>
      <w:r w:rsidR="00C11F2A" w:rsidRPr="00A62CB7">
        <w:rPr>
          <w:rFonts w:ascii="Nunito" w:eastAsia="Nunito" w:hAnsi="Nunito"/>
          <w:lang w:val="en-ZA"/>
        </w:rPr>
        <w:t>harmonisation</w:t>
      </w:r>
      <w:ins w:id="1245" w:author="Craig Parker" w:date="2024-07-31T13:20:00Z">
        <w:r w:rsidRPr="00A62CB7">
          <w:rPr>
            <w:rFonts w:ascii="Nunito" w:eastAsia="Nunito" w:hAnsi="Nunito"/>
            <w:lang w:val="en-ZA"/>
          </w:rPr>
          <w:t xml:space="preserve"> and integration work performed on the data. However, original data providers can negotiate ownership if </w:t>
        </w:r>
      </w:ins>
      <w:del w:id="1246" w:author="Matthew Chersich" w:date="2024-08-04T16:57:00Z">
        <w:r w:rsidR="00DF106C" w:rsidRPr="00A62CB7" w:rsidDel="0E3CF60B">
          <w:rPr>
            <w:rFonts w:ascii="Nunito" w:eastAsia="Nunito" w:hAnsi="Nunito"/>
            <w:lang w:val="en-ZA"/>
          </w:rPr>
          <w:delText>necessary</w:delText>
        </w:r>
      </w:del>
      <w:ins w:id="1247" w:author="Matthew Chersich" w:date="2024-08-04T16:57:00Z">
        <w:r w:rsidRPr="00A62CB7">
          <w:rPr>
            <w:rFonts w:ascii="Nunito" w:eastAsia="Nunito" w:hAnsi="Nunito"/>
            <w:lang w:val="en-ZA"/>
          </w:rPr>
          <w:t>desired</w:t>
        </w:r>
      </w:ins>
      <w:ins w:id="1248" w:author="Craig Parker" w:date="2024-07-31T13:20:00Z">
        <w:r w:rsidRPr="00A62CB7">
          <w:rPr>
            <w:rFonts w:ascii="Nunito" w:eastAsia="Nunito" w:hAnsi="Nunito"/>
            <w:lang w:val="en-ZA"/>
          </w:rPr>
          <w:t>. This data is retained indefinitely or for five years post-project</w:t>
        </w:r>
      </w:ins>
      <w:ins w:id="1249" w:author="Matthew Chersich" w:date="2024-08-04T16:58:00Z">
        <w:r w:rsidRPr="00A62CB7">
          <w:rPr>
            <w:rFonts w:ascii="Nunito" w:eastAsia="Nunito" w:hAnsi="Nunito"/>
            <w:lang w:val="en-ZA"/>
          </w:rPr>
          <w:t xml:space="preserve"> or </w:t>
        </w:r>
      </w:ins>
      <w:del w:id="1250" w:author="Matthew Chersich" w:date="2024-08-04T16:58:00Z">
        <w:r w:rsidR="00DF106C" w:rsidRPr="00A62CB7" w:rsidDel="0E3CF60B">
          <w:rPr>
            <w:rFonts w:ascii="Nunito" w:eastAsia="Nunito" w:hAnsi="Nunito"/>
            <w:lang w:val="en-ZA"/>
          </w:rPr>
          <w:delText>/</w:delText>
        </w:r>
      </w:del>
      <w:ins w:id="1251" w:author="Craig Parker" w:date="2024-07-31T13:20:00Z">
        <w:r w:rsidRPr="00A62CB7">
          <w:rPr>
            <w:rFonts w:ascii="Nunito" w:eastAsia="Nunito" w:hAnsi="Nunito"/>
            <w:lang w:val="en-ZA"/>
          </w:rPr>
          <w:t xml:space="preserve">DTA termination, depending on the agreements in place. Access to </w:t>
        </w:r>
      </w:ins>
      <w:ins w:id="1252" w:author="Craig Parker" w:date="2024-07-31T13:22:00Z">
        <w:r w:rsidRPr="00A62CB7">
          <w:rPr>
            <w:rFonts w:ascii="Nunito" w:eastAsia="Nunito" w:hAnsi="Nunito"/>
            <w:lang w:val="en-ZA"/>
          </w:rPr>
          <w:t>consortium-shared</w:t>
        </w:r>
      </w:ins>
      <w:ins w:id="1253" w:author="Craig Parker" w:date="2024-07-31T13:20:00Z">
        <w:r w:rsidRPr="00A62CB7">
          <w:rPr>
            <w:rFonts w:ascii="Nunito" w:eastAsia="Nunito" w:hAnsi="Nunito"/>
            <w:lang w:val="en-ZA"/>
          </w:rPr>
          <w:t xml:space="preserve"> data is granted to current HEAT </w:t>
        </w:r>
        <w:proofErr w:type="spellStart"/>
        <w:r w:rsidRPr="00A62CB7">
          <w:rPr>
            <w:rFonts w:ascii="Nunito" w:eastAsia="Nunito" w:hAnsi="Nunito"/>
            <w:lang w:val="en-ZA"/>
          </w:rPr>
          <w:t>Center</w:t>
        </w:r>
        <w:proofErr w:type="spellEnd"/>
        <w:r w:rsidRPr="00A62CB7">
          <w:rPr>
            <w:rFonts w:ascii="Nunito" w:eastAsia="Nunito" w:hAnsi="Nunito"/>
            <w:lang w:val="en-ZA"/>
          </w:rPr>
          <w:t xml:space="preserve"> partners and can be extended to new partners. This data also falls under the category of protected </w:t>
        </w:r>
        <w:r w:rsidRPr="00A62CB7">
          <w:rPr>
            <w:rFonts w:ascii="Nunito" w:eastAsia="Nunito" w:hAnsi="Nunito"/>
            <w:lang w:val="en-ZA"/>
          </w:rPr>
          <w:lastRenderedPageBreak/>
          <w:t xml:space="preserve">pseudonymous data </w:t>
        </w:r>
      </w:ins>
      <w:ins w:id="1254" w:author="Matthew Chersich" w:date="2024-08-04T16:58:00Z">
        <w:r w:rsidRPr="00A62CB7">
          <w:rPr>
            <w:rFonts w:ascii="Nunito" w:eastAsia="Nunito" w:hAnsi="Nunito"/>
            <w:lang w:val="en-ZA"/>
          </w:rPr>
          <w:t xml:space="preserve">as </w:t>
        </w:r>
      </w:ins>
      <w:ins w:id="1255" w:author="Craig Parker" w:date="2024-07-31T13:20:00Z">
        <w:r w:rsidRPr="00A62CB7">
          <w:rPr>
            <w:rFonts w:ascii="Nunito" w:eastAsia="Nunito" w:hAnsi="Nunito"/>
            <w:lang w:val="en-ZA"/>
          </w:rPr>
          <w:t>per POPIA guidelines, with indirect identifiers such as dates and jittered geolocation data to enhance privacy protection.</w:t>
        </w:r>
      </w:ins>
      <w:ins w:id="1256" w:author="Matthew Chersich" w:date="2024-08-04T20:30:00Z">
        <w:r w:rsidRPr="00A62CB7">
          <w:rPr>
            <w:rFonts w:ascii="Nunito" w:eastAsia="Nunito" w:hAnsi="Nunito"/>
            <w:lang w:val="en-ZA"/>
          </w:rPr>
          <w:t xml:space="preserve"> </w:t>
        </w:r>
        <w:r w:rsidRPr="00A62CB7">
          <w:rPr>
            <w:rFonts w:ascii="Nunito" w:eastAsia="Nunito" w:hAnsi="Nunito"/>
            <w:highlight w:val="yellow"/>
            <w:lang w:val="en-ZA"/>
          </w:rPr>
          <w:t>NOTE IF COUNTY/PROVINCE/TOWN are included and age in decades</w:t>
        </w:r>
      </w:ins>
    </w:p>
    <w:p w14:paraId="45B24C9A" w14:textId="53C3BC98" w:rsidR="00A62CB7" w:rsidRPr="00A62CB7" w:rsidRDefault="00DF106C" w:rsidP="00A62CB7">
      <w:pPr>
        <w:pStyle w:val="Heading2"/>
        <w:numPr>
          <w:ilvl w:val="1"/>
          <w:numId w:val="34"/>
        </w:numPr>
        <w:rPr>
          <w:rFonts w:ascii="Nunito" w:hAnsi="Nunito"/>
          <w:lang w:val="en-ZA"/>
        </w:rPr>
      </w:pPr>
      <w:del w:id="1257" w:author="Matthew Chersich" w:date="2024-08-04T16:59:00Z">
        <w:r w:rsidRPr="00A62CB7" w:rsidDel="0E3CF60B">
          <w:rPr>
            <w:rFonts w:ascii="Nunito" w:hAnsi="Nunito"/>
            <w:lang w:val="en-ZA"/>
            <w:rPrChange w:id="1258" w:author="Craig Parker" w:date="2024-08-05T19:17:00Z">
              <w:rPr>
                <w:rFonts w:eastAsia="Nunito"/>
                <w:b w:val="0"/>
                <w:bCs w:val="0"/>
                <w:lang w:val="en-ZA"/>
              </w:rPr>
            </w:rPrChange>
          </w:rPr>
          <w:delText xml:space="preserve"> </w:delText>
        </w:r>
      </w:del>
      <w:ins w:id="1259" w:author="Craig Parker" w:date="2024-07-31T13:20:00Z">
        <w:r w:rsidR="0E3CF60B" w:rsidRPr="00A62CB7">
          <w:rPr>
            <w:rFonts w:ascii="Nunito" w:hAnsi="Nunito"/>
            <w:lang w:val="en-ZA"/>
            <w:rPrChange w:id="1260" w:author="Craig Parker" w:date="2024-08-05T19:17:00Z">
              <w:rPr>
                <w:rFonts w:eastAsia="Nunito"/>
                <w:b w:val="0"/>
                <w:bCs w:val="0"/>
                <w:lang w:val="en-ZA"/>
              </w:rPr>
            </w:rPrChange>
          </w:rPr>
          <w:t>RP1/RP2 De-Identified Data:</w:t>
        </w:r>
        <w:r w:rsidR="0E3CF60B" w:rsidRPr="00A62CB7">
          <w:rPr>
            <w:rFonts w:ascii="Nunito" w:hAnsi="Nunito"/>
            <w:lang w:val="en-ZA"/>
            <w:rPrChange w:id="1261" w:author="Craig Parker" w:date="2024-08-05T19:17:00Z">
              <w:rPr>
                <w:rFonts w:eastAsia="Nunito"/>
                <w:lang w:val="en-ZA"/>
              </w:rPr>
            </w:rPrChange>
          </w:rPr>
          <w:t xml:space="preserve"> </w:t>
        </w:r>
      </w:ins>
    </w:p>
    <w:p w14:paraId="1B9328D4" w14:textId="06D21D14" w:rsidR="00DF106C" w:rsidRPr="00A62CB7" w:rsidRDefault="0E3CF60B" w:rsidP="00A62CB7">
      <w:pPr>
        <w:rPr>
          <w:ins w:id="1262" w:author="Craig Parker" w:date="2024-07-31T13:21:00Z"/>
          <w:rFonts w:ascii="Nunito" w:eastAsia="Nunito" w:hAnsi="Nunito"/>
          <w:lang w:val="en-ZA"/>
        </w:rPr>
      </w:pPr>
      <w:ins w:id="1263" w:author="Craig Parker" w:date="2024-07-31T13:20:00Z">
        <w:r w:rsidRPr="00A62CB7">
          <w:rPr>
            <w:rFonts w:ascii="Nunito" w:eastAsia="Nunito" w:hAnsi="Nunito"/>
            <w:lang w:val="en-ZA"/>
          </w:rPr>
          <w:t xml:space="preserve">Data that has been further processed and de-identified for specific analyses related to RP1 and RP2 falls into this category. The </w:t>
        </w:r>
      </w:ins>
      <w:ins w:id="1264" w:author="Craig Parker" w:date="2024-08-05T19:22:00Z">
        <w:r w:rsidR="006A3891" w:rsidRPr="00A62CB7">
          <w:rPr>
            <w:rFonts w:ascii="Nunito" w:eastAsia="Nunito" w:hAnsi="Nunito"/>
            <w:lang w:val="en-ZA"/>
          </w:rPr>
          <w:t>HE²AT</w:t>
        </w:r>
      </w:ins>
      <w:ins w:id="1265" w:author="Craig Parker" w:date="2024-07-31T13:20:00Z">
        <w:r w:rsidRPr="00A62CB7">
          <w:rPr>
            <w:rFonts w:ascii="Nunito" w:eastAsia="Nunito" w:hAnsi="Nunito"/>
            <w:lang w:val="en-ZA"/>
          </w:rPr>
          <w:t xml:space="preserve"> </w:t>
        </w:r>
        <w:proofErr w:type="spellStart"/>
        <w:r w:rsidRPr="00A62CB7">
          <w:rPr>
            <w:rFonts w:ascii="Nunito" w:eastAsia="Nunito" w:hAnsi="Nunito"/>
            <w:lang w:val="en-ZA"/>
          </w:rPr>
          <w:t>Center</w:t>
        </w:r>
        <w:proofErr w:type="spellEnd"/>
        <w:r w:rsidRPr="00A62CB7">
          <w:rPr>
            <w:rFonts w:ascii="Nunito" w:eastAsia="Nunito" w:hAnsi="Nunito"/>
            <w:lang w:val="en-ZA"/>
          </w:rPr>
          <w:t xml:space="preserve"> retains ownership of this de-identified data</w:t>
        </w:r>
      </w:ins>
      <w:ins w:id="1266" w:author="Matthew Chersich" w:date="2024-08-04T17:06:00Z">
        <w:r w:rsidRPr="00A62CB7">
          <w:rPr>
            <w:rFonts w:ascii="Nunito" w:eastAsia="Nunito" w:hAnsi="Nunito"/>
            <w:lang w:val="en-ZA"/>
          </w:rPr>
          <w:t>, which is</w:t>
        </w:r>
      </w:ins>
      <w:ins w:id="1267" w:author="Craig Parker" w:date="2024-07-31T13:20:00Z">
        <w:r w:rsidRPr="00A62CB7">
          <w:rPr>
            <w:rFonts w:ascii="Nunito" w:eastAsia="Nunito" w:hAnsi="Nunito"/>
            <w:lang w:val="en-ZA"/>
          </w:rPr>
          <w:t xml:space="preserve"> stored indefinitely. Access is granted to </w:t>
        </w:r>
      </w:ins>
      <w:ins w:id="1268" w:author="Craig Parker" w:date="2024-07-31T13:21:00Z">
        <w:r w:rsidRPr="00A62CB7">
          <w:rPr>
            <w:rFonts w:ascii="Nunito" w:eastAsia="Nunito" w:hAnsi="Nunito"/>
            <w:lang w:val="en-ZA"/>
          </w:rPr>
          <w:t>data-sharing</w:t>
        </w:r>
      </w:ins>
      <w:ins w:id="1269" w:author="Craig Parker" w:date="2024-07-31T13:20:00Z">
        <w:r w:rsidRPr="00A62CB7">
          <w:rPr>
            <w:rFonts w:ascii="Nunito" w:eastAsia="Nunito" w:hAnsi="Nunito"/>
            <w:lang w:val="en-ZA"/>
          </w:rPr>
          <w:t xml:space="preserve"> applicants who meet specific conditions and requirements set by the </w:t>
        </w:r>
      </w:ins>
      <w:ins w:id="1270" w:author="Matthew Chersich" w:date="2024-08-04T17:06:00Z">
        <w:r w:rsidRPr="00A62CB7">
          <w:rPr>
            <w:rFonts w:ascii="Nunito" w:eastAsia="Nunito" w:hAnsi="Nunito"/>
            <w:lang w:val="en-ZA"/>
          </w:rPr>
          <w:t>D</w:t>
        </w:r>
      </w:ins>
      <w:del w:id="1271" w:author="Matthew Chersich" w:date="2024-08-04T17:06:00Z">
        <w:r w:rsidR="00DF106C" w:rsidRPr="00A62CB7" w:rsidDel="0E3CF60B">
          <w:rPr>
            <w:rFonts w:ascii="Nunito" w:eastAsia="Nunito" w:hAnsi="Nunito"/>
            <w:lang w:val="en-ZA"/>
          </w:rPr>
          <w:delText>d</w:delText>
        </w:r>
      </w:del>
      <w:ins w:id="1272" w:author="Craig Parker" w:date="2024-07-31T13:20:00Z">
        <w:r w:rsidRPr="00A62CB7">
          <w:rPr>
            <w:rFonts w:ascii="Nunito" w:eastAsia="Nunito" w:hAnsi="Nunito"/>
            <w:lang w:val="en-ZA"/>
          </w:rPr>
          <w:t xml:space="preserve">ata </w:t>
        </w:r>
      </w:ins>
      <w:ins w:id="1273" w:author="Matthew Chersich" w:date="2024-08-04T17:06:00Z">
        <w:r w:rsidRPr="00A62CB7">
          <w:rPr>
            <w:rFonts w:ascii="Nunito" w:eastAsia="Nunito" w:hAnsi="Nunito"/>
            <w:lang w:val="en-ZA"/>
          </w:rPr>
          <w:t>A</w:t>
        </w:r>
      </w:ins>
      <w:del w:id="1274" w:author="Matthew Chersich" w:date="2024-08-04T17:06:00Z">
        <w:r w:rsidR="00DF106C" w:rsidRPr="00A62CB7" w:rsidDel="0E3CF60B">
          <w:rPr>
            <w:rFonts w:ascii="Nunito" w:eastAsia="Nunito" w:hAnsi="Nunito"/>
            <w:lang w:val="en-ZA"/>
          </w:rPr>
          <w:delText>a</w:delText>
        </w:r>
      </w:del>
      <w:ins w:id="1275" w:author="Craig Parker" w:date="2024-07-31T13:20:00Z">
        <w:r w:rsidRPr="00A62CB7">
          <w:rPr>
            <w:rFonts w:ascii="Nunito" w:eastAsia="Nunito" w:hAnsi="Nunito"/>
            <w:lang w:val="en-ZA"/>
          </w:rPr>
          <w:t xml:space="preserve">ccess </w:t>
        </w:r>
      </w:ins>
      <w:ins w:id="1276" w:author="Matthew Chersich" w:date="2024-08-04T17:06:00Z">
        <w:r w:rsidRPr="00A62CB7">
          <w:rPr>
            <w:rFonts w:ascii="Nunito" w:eastAsia="Nunito" w:hAnsi="Nunito"/>
            <w:lang w:val="en-ZA"/>
          </w:rPr>
          <w:t>C</w:t>
        </w:r>
      </w:ins>
      <w:del w:id="1277" w:author="Matthew Chersich" w:date="2024-08-04T17:06:00Z">
        <w:r w:rsidR="00DF106C" w:rsidRPr="00A62CB7" w:rsidDel="0E3CF60B">
          <w:rPr>
            <w:rFonts w:ascii="Nunito" w:eastAsia="Nunito" w:hAnsi="Nunito"/>
            <w:lang w:val="en-ZA"/>
          </w:rPr>
          <w:delText>c</w:delText>
        </w:r>
      </w:del>
      <w:ins w:id="1278" w:author="Craig Parker" w:date="2024-07-31T13:20:00Z">
        <w:r w:rsidRPr="00A62CB7">
          <w:rPr>
            <w:rFonts w:ascii="Nunito" w:eastAsia="Nunito" w:hAnsi="Nunito"/>
            <w:lang w:val="en-ZA"/>
          </w:rPr>
          <w:t xml:space="preserve">ommittee. This data type is </w:t>
        </w:r>
      </w:ins>
      <w:ins w:id="1279" w:author="Craig Parker" w:date="2024-07-31T13:21:00Z">
        <w:r w:rsidRPr="00A62CB7">
          <w:rPr>
            <w:rFonts w:ascii="Nunito" w:eastAsia="Nunito" w:hAnsi="Nunito"/>
            <w:lang w:val="en-ZA"/>
          </w:rPr>
          <w:t>categorised</w:t>
        </w:r>
      </w:ins>
      <w:ins w:id="1280" w:author="Craig Parker" w:date="2024-07-31T13:20:00Z">
        <w:r w:rsidRPr="00A62CB7">
          <w:rPr>
            <w:rFonts w:ascii="Nunito" w:eastAsia="Nunito" w:hAnsi="Nunito"/>
            <w:lang w:val="en-ZA"/>
          </w:rPr>
          <w:t xml:space="preserve"> as de-identified data under POPIA, meaning it has been thoroughly de-identified to prevent any</w:t>
        </w:r>
      </w:ins>
      <w:r w:rsidRPr="00A62CB7">
        <w:rPr>
          <w:rFonts w:ascii="Nunito" w:eastAsia="Nunito" w:hAnsi="Nunito"/>
          <w:lang w:val="en-ZA"/>
        </w:rPr>
        <w:t xml:space="preserve"> reasonable</w:t>
      </w:r>
      <w:ins w:id="1281" w:author="Craig Parker" w:date="2024-07-31T13:20:00Z">
        <w:r w:rsidRPr="00A62CB7">
          <w:rPr>
            <w:rFonts w:ascii="Nunito" w:eastAsia="Nunito" w:hAnsi="Nunito"/>
            <w:lang w:val="en-ZA"/>
          </w:rPr>
          <w:t xml:space="preserve"> possibility of re-identification. The identifiers in this dataset are limited to health variables without any direct personal identifiers.</w:t>
        </w:r>
      </w:ins>
      <w:ins w:id="1282" w:author="Matthew Chersich" w:date="2024-08-04T20:30:00Z">
        <w:r w:rsidRPr="00A62CB7">
          <w:rPr>
            <w:rFonts w:ascii="Nunito" w:eastAsia="Nunito" w:hAnsi="Nunito"/>
            <w:lang w:val="en-ZA"/>
          </w:rPr>
          <w:t xml:space="preserve"> </w:t>
        </w:r>
        <w:r w:rsidRPr="00A62CB7">
          <w:rPr>
            <w:rFonts w:ascii="Nunito" w:eastAsia="Nunito" w:hAnsi="Nunito"/>
            <w:highlight w:val="yellow"/>
            <w:lang w:val="en-ZA"/>
            <w:rPrChange w:id="1283" w:author="Craig Parker" w:date="2024-08-05T19:17:00Z">
              <w:rPr>
                <w:rFonts w:ascii="Nunito" w:eastAsia="Nunito" w:hAnsi="Nunito" w:cs="Nunito"/>
                <w:lang w:val="en-ZA"/>
              </w:rPr>
            </w:rPrChange>
          </w:rPr>
          <w:t>NOTE IF COUNTY/PROVINCE/TOWN are included and age in decades</w:t>
        </w:r>
      </w:ins>
    </w:p>
    <w:p w14:paraId="6783A3BA" w14:textId="2D8900A2" w:rsidR="00A62CB7" w:rsidRPr="00A62CB7" w:rsidRDefault="0E3CF60B" w:rsidP="00A62CB7">
      <w:pPr>
        <w:pStyle w:val="Heading2"/>
        <w:numPr>
          <w:ilvl w:val="1"/>
          <w:numId w:val="34"/>
        </w:numPr>
        <w:rPr>
          <w:rFonts w:ascii="Nunito" w:hAnsi="Nunito"/>
          <w:lang w:val="en-ZA"/>
        </w:rPr>
      </w:pPr>
      <w:ins w:id="1284" w:author="Craig Parker" w:date="2024-07-31T13:20:00Z">
        <w:r w:rsidRPr="00A62CB7">
          <w:rPr>
            <w:rFonts w:ascii="Nunito" w:hAnsi="Nunito"/>
            <w:lang w:val="en-ZA"/>
            <w:rPrChange w:id="1285" w:author="Craig Parker" w:date="2024-08-05T19:17:00Z">
              <w:rPr>
                <w:rFonts w:eastAsia="Nunito"/>
                <w:b w:val="0"/>
                <w:bCs w:val="0"/>
                <w:lang w:val="en-ZA"/>
              </w:rPr>
            </w:rPrChange>
          </w:rPr>
          <w:t>Inferential Data:</w:t>
        </w:r>
      </w:ins>
    </w:p>
    <w:p w14:paraId="758B295C" w14:textId="147855E3" w:rsidR="00DF106C" w:rsidRPr="00A62CB7" w:rsidRDefault="0E3CF60B" w:rsidP="00A62CB7">
      <w:pPr>
        <w:rPr>
          <w:ins w:id="1286" w:author="Nicholas Brink" w:date="2024-07-31T14:04:00Z"/>
          <w:rFonts w:ascii="Nunito" w:eastAsia="Nunito" w:hAnsi="Nunito"/>
          <w:lang w:val="en-ZA"/>
        </w:rPr>
      </w:pPr>
      <w:ins w:id="1287" w:author="Craig Parker" w:date="2024-07-31T13:20:00Z">
        <w:r w:rsidRPr="00A62CB7">
          <w:rPr>
            <w:rFonts w:ascii="Nunito" w:eastAsia="Nunito" w:hAnsi="Nunito"/>
            <w:lang w:val="en-ZA"/>
          </w:rPr>
          <w:t xml:space="preserve"> </w:t>
        </w:r>
        <w:commentRangeStart w:id="1288"/>
        <w:r w:rsidRPr="00A62CB7">
          <w:rPr>
            <w:rFonts w:ascii="Nunito" w:eastAsia="Nunito" w:hAnsi="Nunito"/>
            <w:lang w:val="en-ZA"/>
          </w:rPr>
          <w:t>The final category</w:t>
        </w:r>
      </w:ins>
      <w:commentRangeEnd w:id="1288"/>
      <w:r w:rsidR="0B5C5632" w:rsidRPr="00A62CB7">
        <w:rPr>
          <w:rStyle w:val="CommentReference"/>
          <w:rFonts w:ascii="Nunito" w:hAnsi="Nunito"/>
          <w:rPrChange w:id="1289" w:author="Craig Parker" w:date="2024-08-05T19:17:00Z">
            <w:rPr>
              <w:rStyle w:val="CommentReference"/>
            </w:rPr>
          </w:rPrChange>
        </w:rPr>
        <w:commentReference w:id="1288"/>
      </w:r>
      <w:ins w:id="1290" w:author="Craig Parker" w:date="2024-07-31T13:20:00Z">
        <w:r w:rsidRPr="00A62CB7">
          <w:rPr>
            <w:rFonts w:ascii="Nunito" w:eastAsia="Nunito" w:hAnsi="Nunito"/>
            <w:lang w:val="en-ZA"/>
          </w:rPr>
          <w:t xml:space="preserve"> is inferential data, which </w:t>
        </w:r>
      </w:ins>
      <w:ins w:id="1291" w:author="Craig Parker" w:date="2024-08-05T07:42:00Z">
        <w:r w:rsidRPr="00A62CB7">
          <w:rPr>
            <w:rFonts w:ascii="Nunito" w:eastAsia="Nunito" w:hAnsi="Nunito"/>
            <w:lang w:val="en-ZA"/>
          </w:rPr>
          <w:t xml:space="preserve">are </w:t>
        </w:r>
      </w:ins>
      <w:proofErr w:type="gramStart"/>
      <w:ins w:id="1292" w:author="Craig Parker" w:date="2024-07-31T13:20:00Z">
        <w:r w:rsidRPr="00A62CB7">
          <w:rPr>
            <w:rFonts w:ascii="Nunito" w:eastAsia="Nunito" w:hAnsi="Nunito"/>
            <w:lang w:val="en-ZA"/>
          </w:rPr>
          <w:t>aggregated</w:t>
        </w:r>
        <w:proofErr w:type="gramEnd"/>
        <w:r w:rsidRPr="00A62CB7">
          <w:rPr>
            <w:rFonts w:ascii="Nunito" w:eastAsia="Nunito" w:hAnsi="Nunito"/>
            <w:lang w:val="en-ZA"/>
          </w:rPr>
          <w:t xml:space="preserve"> and synthetic data derived from the analysis of the preceding data categories. This data is owned by the </w:t>
        </w:r>
      </w:ins>
      <w:ins w:id="1293" w:author="Craig Parker" w:date="2024-08-05T19:22:00Z">
        <w:r w:rsidR="006A3891" w:rsidRPr="00A62CB7">
          <w:rPr>
            <w:rFonts w:ascii="Nunito" w:eastAsia="Nunito" w:hAnsi="Nunito"/>
            <w:lang w:val="en-ZA"/>
          </w:rPr>
          <w:t>HE²AT</w:t>
        </w:r>
      </w:ins>
      <w:ins w:id="1294" w:author="Craig Parker" w:date="2024-07-31T13:20:00Z">
        <w:r w:rsidRPr="00A62CB7">
          <w:rPr>
            <w:rFonts w:ascii="Nunito" w:eastAsia="Nunito" w:hAnsi="Nunito"/>
            <w:lang w:val="en-ZA"/>
          </w:rPr>
          <w:t xml:space="preserve"> </w:t>
        </w:r>
        <w:proofErr w:type="spellStart"/>
        <w:r w:rsidRPr="00A62CB7">
          <w:rPr>
            <w:rFonts w:ascii="Nunito" w:eastAsia="Nunito" w:hAnsi="Nunito"/>
            <w:lang w:val="en-ZA"/>
          </w:rPr>
          <w:t>Center</w:t>
        </w:r>
        <w:proofErr w:type="spellEnd"/>
        <w:r w:rsidRPr="00A62CB7">
          <w:rPr>
            <w:rFonts w:ascii="Nunito" w:eastAsia="Nunito" w:hAnsi="Nunito"/>
            <w:lang w:val="en-ZA"/>
          </w:rPr>
          <w:t xml:space="preserve"> and is retained indefinitely. Inferential data is made available for open access to support broader research initiatives. As aggregated anonymous data and synthetic data, it is classified as de-identified under POPIA, ensuring that individual privacy is fully protected. This category contains no direct or indirect identifiers, making it impossible to trace back to any individuals.</w:t>
        </w:r>
      </w:ins>
    </w:p>
    <w:p w14:paraId="5FF8C0F8" w14:textId="3197BEB1" w:rsidR="0B5C5632" w:rsidRPr="00A62CB7" w:rsidRDefault="0B5C5632" w:rsidP="6E1C0E23">
      <w:pPr>
        <w:pStyle w:val="ListParagraph"/>
        <w:numPr>
          <w:ilvl w:val="0"/>
          <w:numId w:val="0"/>
        </w:numPr>
        <w:ind w:left="720"/>
        <w:rPr>
          <w:ins w:id="1295" w:author="Craig Parker" w:date="2024-07-31T13:20:00Z"/>
          <w:rFonts w:ascii="Nunito" w:eastAsia="Nunito" w:hAnsi="Nunito" w:cs="Nunito"/>
          <w:lang w:val="en-ZA"/>
          <w:rPrChange w:id="1296" w:author="Craig Parker" w:date="2024-08-05T19:17:00Z">
            <w:rPr>
              <w:ins w:id="1297" w:author="Craig Parker" w:date="2024-07-31T13:20:00Z"/>
              <w:rFonts w:eastAsia="Nunito"/>
              <w:lang w:val="en-ZA"/>
            </w:rPr>
          </w:rPrChange>
        </w:rPr>
      </w:pPr>
      <w:r w:rsidRPr="00A62CB7">
        <w:rPr>
          <w:rFonts w:ascii="Nunito" w:hAnsi="Nunito"/>
          <w:noProof/>
          <w:rPrChange w:id="1298" w:author="Craig Parker" w:date="2024-08-05T19:17:00Z">
            <w:rPr>
              <w:noProof/>
            </w:rPr>
          </w:rPrChange>
        </w:rPr>
        <w:drawing>
          <wp:inline distT="0" distB="0" distL="0" distR="0" wp14:anchorId="3BCAAB1B" wp14:editId="4BA26121">
            <wp:extent cx="5943600" cy="3181350"/>
            <wp:effectExtent l="0" t="0" r="0" b="0"/>
            <wp:docPr id="576794432" name="Picture 5767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794432"/>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76BEA6D3" w14:textId="5724B2A7" w:rsidR="00DF106C" w:rsidRPr="00A62CB7" w:rsidRDefault="00A62CB7" w:rsidP="00DF106C">
      <w:pPr>
        <w:ind w:left="720"/>
        <w:rPr>
          <w:ins w:id="1299" w:author="Craig Parker" w:date="2024-07-31T13:20:00Z"/>
          <w:rFonts w:ascii="Nunito" w:eastAsia="Nunito" w:hAnsi="Nunito" w:cs="Nunito"/>
          <w:lang w:val="en-ZA"/>
        </w:rPr>
      </w:pPr>
      <w:r w:rsidRPr="00A62CB7">
        <w:rPr>
          <w:rFonts w:ascii="Nunito" w:eastAsia="Nunito" w:hAnsi="Nunito" w:cs="Nunito"/>
          <w:lang w:val="en-ZA"/>
        </w:rPr>
        <w:t>By structuring health-related data into these categories, the project ensures meticulous data management while adhering to ethical and legal standards</w:t>
      </w:r>
      <w:ins w:id="1300" w:author="Craig Parker" w:date="2024-07-31T13:20:00Z">
        <w:r w:rsidR="00DF106C" w:rsidRPr="00A62CB7">
          <w:rPr>
            <w:rFonts w:ascii="Nunito" w:eastAsia="Nunito" w:hAnsi="Nunito" w:cs="Nunito"/>
            <w:lang w:val="en-ZA"/>
          </w:rPr>
          <w:t>. This approach facilitates collaborative research, enables new partners to join the consortium, and ensures that data privacy and protection are maintained throughout the project's lifecycle.</w:t>
        </w:r>
      </w:ins>
    </w:p>
    <w:p w14:paraId="614E2704" w14:textId="77777777" w:rsidR="00DF106C" w:rsidRPr="00A62CB7" w:rsidRDefault="00DF106C">
      <w:pPr>
        <w:ind w:left="720"/>
        <w:rPr>
          <w:ins w:id="1301" w:author="Craig Parker" w:date="2024-07-31T13:20:00Z"/>
          <w:rFonts w:ascii="Nunito" w:eastAsia="Nunito" w:hAnsi="Nunito" w:cs="Nunito"/>
        </w:rPr>
      </w:pPr>
    </w:p>
    <w:p w14:paraId="0000008E" w14:textId="77777777" w:rsidR="007813F4" w:rsidRPr="00A62CB7" w:rsidDel="00DF106C" w:rsidRDefault="007813F4">
      <w:pPr>
        <w:ind w:left="720"/>
        <w:rPr>
          <w:del w:id="1302" w:author="Craig Parker" w:date="2024-07-31T13:17:00Z"/>
          <w:rFonts w:ascii="Nunito" w:eastAsia="Nunito" w:hAnsi="Nunito" w:cs="Nunito"/>
        </w:rPr>
      </w:pPr>
    </w:p>
    <w:p w14:paraId="0000008F" w14:textId="77777777" w:rsidR="007813F4" w:rsidRPr="00A62CB7" w:rsidRDefault="009511AE" w:rsidP="00DF106C">
      <w:pPr>
        <w:ind w:left="720"/>
        <w:rPr>
          <w:rFonts w:ascii="Nunito" w:eastAsia="Nunito" w:hAnsi="Nunito" w:cs="Nunito"/>
        </w:rPr>
      </w:pPr>
      <w:del w:id="1303" w:author="Craig Parker" w:date="2024-07-31T13:17:00Z">
        <w:r w:rsidRPr="00A62CB7" w:rsidDel="00DF106C">
          <w:rPr>
            <w:rFonts w:ascii="Nunito" w:eastAsia="Nunito" w:hAnsi="Nunito" w:cs="Nunito"/>
          </w:rPr>
          <w:delText>Once data is in South Africa, local ethical clearance and, where data constitutes personal information, POPIA compliance apply.</w:delText>
        </w:r>
      </w:del>
      <w:r w:rsidRPr="00A62CB7">
        <w:rPr>
          <w:rFonts w:ascii="Nunito" w:eastAsia="Nunito" w:hAnsi="Nunito" w:cs="Nunito"/>
        </w:rPr>
        <w:br/>
      </w:r>
    </w:p>
    <w:p w14:paraId="00000091" w14:textId="6E5AF85F" w:rsidR="007813F4" w:rsidRPr="00A62CB7" w:rsidRDefault="009511AE" w:rsidP="00A62CB7">
      <w:pPr>
        <w:pStyle w:val="ListParagraph"/>
        <w:numPr>
          <w:ilvl w:val="1"/>
          <w:numId w:val="34"/>
        </w:numPr>
        <w:rPr>
          <w:rFonts w:ascii="Nunito" w:hAnsi="Nunito"/>
        </w:rPr>
      </w:pPr>
      <w:commentRangeStart w:id="1304"/>
      <w:r w:rsidRPr="00A62CB7">
        <w:rPr>
          <w:rStyle w:val="Heading2Char"/>
          <w:rFonts w:ascii="Nunito" w:hAnsi="Nunito"/>
        </w:rPr>
        <w:t>Climate</w:t>
      </w:r>
      <w:commentRangeEnd w:id="1304"/>
      <w:r w:rsidR="00860274" w:rsidRPr="00A62CB7">
        <w:rPr>
          <w:rStyle w:val="Heading2Char"/>
          <w:rFonts w:ascii="Nunito" w:hAnsi="Nunito"/>
          <w:rPrChange w:id="1305" w:author="Craig Parker" w:date="2024-08-05T19:17:00Z">
            <w:rPr>
              <w:rStyle w:val="CommentReference"/>
            </w:rPr>
          </w:rPrChange>
        </w:rPr>
        <w:commentReference w:id="1304"/>
      </w:r>
      <w:r w:rsidRPr="00A62CB7">
        <w:rPr>
          <w:rStyle w:val="Heading2Char"/>
          <w:rFonts w:ascii="Nunito" w:hAnsi="Nunito"/>
        </w:rPr>
        <w:t>/weather data</w:t>
      </w:r>
      <w:r w:rsidRPr="00A62CB7">
        <w:rPr>
          <w:rFonts w:ascii="Nunito" w:eastAsia="Nunito" w:hAnsi="Nunito" w:cs="Nunito"/>
        </w:rPr>
        <w:br/>
        <w:t xml:space="preserve">These data include </w:t>
      </w:r>
      <w:del w:id="1306" w:author="Craig Parker" w:date="2024-07-08T11:48:00Z">
        <w:r w:rsidRPr="00A62CB7" w:rsidDel="00D30C12">
          <w:rPr>
            <w:rFonts w:ascii="Nunito" w:eastAsia="Nunito" w:hAnsi="Nunito" w:cs="Nunito"/>
          </w:rPr>
          <w:delText xml:space="preserve">both observational based datasets (weather station observations, satellite proxy observations, and processed/gridded observations).  </w:delText>
        </w:r>
      </w:del>
      <w:ins w:id="1307" w:author="Craig Parker" w:date="2024-07-08T11:48:00Z">
        <w:r w:rsidR="00D30C12" w:rsidRPr="00A62CB7">
          <w:rPr>
            <w:rFonts w:ascii="Nunito" w:eastAsia="Nunito" w:hAnsi="Nunito" w:cs="Nunito"/>
          </w:rPr>
          <w:t xml:space="preserve">observational-based datasets (weather station observations, satellite proxy observations, and processed/gridded observations). </w:t>
        </w:r>
      </w:ins>
      <w:r w:rsidRPr="00A62CB7">
        <w:rPr>
          <w:rFonts w:ascii="Nunito" w:eastAsia="Nunito" w:hAnsi="Nunito" w:cs="Nunito"/>
        </w:rPr>
        <w:t xml:space="preserve">Gridded climate data </w:t>
      </w:r>
      <w:del w:id="1308" w:author="Craig Parker" w:date="2024-07-08T11:48:00Z">
        <w:r w:rsidRPr="00A62CB7" w:rsidDel="00D30C12">
          <w:rPr>
            <w:rFonts w:ascii="Nunito" w:eastAsia="Nunito" w:hAnsi="Nunito" w:cs="Nunito"/>
          </w:rPr>
          <w:delText xml:space="preserve">produced </w:delText>
        </w:r>
      </w:del>
      <w:r w:rsidRPr="00A62CB7">
        <w:rPr>
          <w:rFonts w:ascii="Nunito" w:eastAsia="Nunito" w:hAnsi="Nunito" w:cs="Nunito"/>
        </w:rPr>
        <w:t>from atmospheric re-analysis and climate simulations will form historical gridded climate observations and forecasts.</w:t>
      </w:r>
    </w:p>
    <w:p w14:paraId="00000093" w14:textId="32F73E76" w:rsidR="007813F4" w:rsidRDefault="5D4A789A" w:rsidP="00A62CB7">
      <w:pPr>
        <w:ind w:left="720"/>
        <w:rPr>
          <w:rFonts w:ascii="Nunito" w:eastAsia="Nunito" w:hAnsi="Nunito" w:cs="Nunito"/>
        </w:rPr>
      </w:pPr>
      <w:del w:id="1309" w:author="Craig Parker" w:date="2024-07-08T11:48:00Z">
        <w:r w:rsidRPr="00A62CB7" w:rsidDel="00D30C12">
          <w:rPr>
            <w:rFonts w:ascii="Nunito" w:eastAsia="Nunito" w:hAnsi="Nunito" w:cs="Nunito"/>
          </w:rPr>
          <w:delText xml:space="preserve">Climate related data will in almost all cases involve accessing open data repositories such as Copernicus Climate Data Store (CDS) or Earth System Grid Federation data systems.  Climate related data will be stored on </w:delText>
        </w:r>
        <w:commentRangeStart w:id="1310"/>
        <w:commentRangeStart w:id="1311"/>
        <w:r w:rsidRPr="00A62CB7" w:rsidDel="00D30C12">
          <w:rPr>
            <w:rFonts w:ascii="Nunito" w:eastAsia="Nunito" w:hAnsi="Nunito" w:cs="Nunito"/>
          </w:rPr>
          <w:delText>IBM PAIRS</w:delText>
        </w:r>
        <w:commentRangeEnd w:id="1310"/>
        <w:r w:rsidR="009511AE" w:rsidRPr="00A62CB7" w:rsidDel="00D30C12">
          <w:rPr>
            <w:rStyle w:val="CommentReference"/>
            <w:rFonts w:ascii="Nunito" w:hAnsi="Nunito"/>
            <w:rPrChange w:id="1312" w:author="Craig Parker" w:date="2024-08-05T19:17:00Z">
              <w:rPr>
                <w:rStyle w:val="CommentReference"/>
              </w:rPr>
            </w:rPrChange>
          </w:rPr>
          <w:commentReference w:id="1310"/>
        </w:r>
      </w:del>
      <w:commentRangeEnd w:id="1311"/>
      <w:r w:rsidR="00C475CF" w:rsidRPr="00A62CB7">
        <w:rPr>
          <w:rStyle w:val="CommentReference"/>
          <w:rFonts w:ascii="Nunito" w:hAnsi="Nunito"/>
          <w:rPrChange w:id="1313" w:author="Craig Parker" w:date="2024-08-05T19:17:00Z">
            <w:rPr>
              <w:rStyle w:val="CommentReference"/>
            </w:rPr>
          </w:rPrChange>
        </w:rPr>
        <w:commentReference w:id="1311"/>
      </w:r>
      <w:del w:id="1314" w:author="Craig Parker" w:date="2024-07-08T11:48:00Z">
        <w:r w:rsidRPr="00A62CB7" w:rsidDel="00D30C12">
          <w:rPr>
            <w:rFonts w:ascii="Nunito" w:eastAsia="Nunito" w:hAnsi="Nunito" w:cs="Nunito"/>
          </w:rPr>
          <w:delText xml:space="preserve"> data storage and/or CSAG/UCT data storage systems however CSAG/UCT will manage and update the primary data index for climate related</w:delText>
        </w:r>
      </w:del>
      <w:ins w:id="1315" w:author="Craig Parker" w:date="2024-07-08T11:48:00Z">
        <w:r w:rsidR="00D30C12" w:rsidRPr="00A62CB7">
          <w:rPr>
            <w:rFonts w:ascii="Nunito" w:eastAsia="Nunito" w:hAnsi="Nunito" w:cs="Nunito"/>
          </w:rPr>
          <w:t xml:space="preserve">Climate-related data </w:t>
        </w:r>
      </w:ins>
      <w:ins w:id="1316" w:author="Craig Parker" w:date="2024-07-23T13:04:00Z">
        <w:r w:rsidR="00C05648" w:rsidRPr="00A62CB7">
          <w:rPr>
            <w:rFonts w:ascii="Nunito" w:eastAsia="Nunito" w:hAnsi="Nunito" w:cs="Nunito"/>
          </w:rPr>
          <w:t xml:space="preserve">almost always </w:t>
        </w:r>
      </w:ins>
      <w:ins w:id="1317" w:author="Craig Parker" w:date="2024-07-23T13:05:00Z">
        <w:r w:rsidR="00C05648" w:rsidRPr="00A62CB7">
          <w:rPr>
            <w:rFonts w:ascii="Nunito" w:eastAsia="Nunito" w:hAnsi="Nunito" w:cs="Nunito"/>
          </w:rPr>
          <w:t>involves</w:t>
        </w:r>
      </w:ins>
      <w:ins w:id="1318" w:author="Craig Parker" w:date="2024-07-08T11:48:00Z">
        <w:r w:rsidR="00D30C12" w:rsidRPr="00A62CB7">
          <w:rPr>
            <w:rFonts w:ascii="Nunito" w:eastAsia="Nunito" w:hAnsi="Nunito" w:cs="Nunito"/>
          </w:rPr>
          <w:t xml:space="preserve"> </w:t>
        </w:r>
        <w:del w:id="1319" w:author="Matthew Chersich" w:date="2024-08-04T17:08:00Z">
          <w:r w:rsidR="00D30C12" w:rsidRPr="00A62CB7" w:rsidDel="00EE434A">
            <w:rPr>
              <w:rFonts w:ascii="Nunito" w:eastAsia="Nunito" w:hAnsi="Nunito" w:cs="Nunito"/>
            </w:rPr>
            <w:delText xml:space="preserve">almost always involve </w:delText>
          </w:r>
        </w:del>
        <w:r w:rsidR="00D30C12" w:rsidRPr="00A62CB7">
          <w:rPr>
            <w:rFonts w:ascii="Nunito" w:eastAsia="Nunito" w:hAnsi="Nunito" w:cs="Nunito"/>
          </w:rPr>
          <w:t>accessing open data repositories such as Copernicus Climate Data Store (CDS) or Earth System Grid Federation data systems. Climate-related data will be stored on CSAG/UCT data storage systems; however, CSAG/UCT will manage and update the primary data index for climate-related</w:t>
        </w:r>
      </w:ins>
      <w:r w:rsidRPr="00A62CB7">
        <w:rPr>
          <w:rFonts w:ascii="Nunito" w:eastAsia="Nunito" w:hAnsi="Nunito" w:cs="Nunito"/>
        </w:rPr>
        <w:t xml:space="preserve"> data available to the consortium.</w:t>
      </w:r>
    </w:p>
    <w:p w14:paraId="4B6F11C5" w14:textId="77777777" w:rsidR="00A62CB7" w:rsidRPr="00A62CB7" w:rsidRDefault="00A62CB7" w:rsidP="00A62CB7">
      <w:pPr>
        <w:ind w:left="720"/>
        <w:rPr>
          <w:rFonts w:ascii="Nunito" w:eastAsia="Nunito" w:hAnsi="Nunito" w:cs="Nunito"/>
        </w:rPr>
      </w:pPr>
    </w:p>
    <w:p w14:paraId="00000094" w14:textId="27C20587" w:rsidR="007813F4" w:rsidRPr="00A62CB7" w:rsidRDefault="00EE434A">
      <w:pPr>
        <w:ind w:left="720"/>
        <w:rPr>
          <w:rFonts w:ascii="Nunito" w:eastAsia="Nunito" w:hAnsi="Nunito" w:cs="Nunito"/>
        </w:rPr>
      </w:pPr>
      <w:ins w:id="1320" w:author="Matthew Chersich" w:date="2024-08-04T17:09:00Z">
        <w:r w:rsidRPr="00A62CB7">
          <w:rPr>
            <w:rFonts w:ascii="Nunito" w:eastAsia="Nunito" w:hAnsi="Nunito" w:cs="Nunito"/>
          </w:rPr>
          <w:t>Most</w:t>
        </w:r>
      </w:ins>
      <w:del w:id="1321" w:author="Matthew Chersich" w:date="2024-08-04T17:09:00Z">
        <w:r w:rsidR="009511AE" w:rsidRPr="00A62CB7" w:rsidDel="00EE434A">
          <w:rPr>
            <w:rFonts w:ascii="Nunito" w:eastAsia="Nunito" w:hAnsi="Nunito" w:cs="Nunito"/>
          </w:rPr>
          <w:delText>All</w:delText>
        </w:r>
      </w:del>
      <w:r w:rsidR="009511AE" w:rsidRPr="00A62CB7">
        <w:rPr>
          <w:rFonts w:ascii="Nunito" w:eastAsia="Nunito" w:hAnsi="Nunito" w:cs="Nunito"/>
        </w:rPr>
        <w:t xml:space="preserve"> climate datasets used are available through open data policies</w:t>
      </w:r>
      <w:del w:id="1322" w:author="Craig Parker" w:date="2024-07-08T11:48:00Z">
        <w:r w:rsidR="009511AE" w:rsidRPr="00A62CB7" w:rsidDel="00D30C12">
          <w:rPr>
            <w:rFonts w:ascii="Nunito" w:eastAsia="Nunito" w:hAnsi="Nunito" w:cs="Nunito"/>
          </w:rPr>
          <w:delText xml:space="preserve"> with no restrictions on non-commercial research use.  In some cases there is a requirement to cite the original source</w:delText>
        </w:r>
      </w:del>
      <w:ins w:id="1323" w:author="Craig Parker" w:date="2024-07-08T11:48:00Z">
        <w:r w:rsidR="00D30C12" w:rsidRPr="00A62CB7">
          <w:rPr>
            <w:rFonts w:ascii="Nunito" w:eastAsia="Nunito" w:hAnsi="Nunito" w:cs="Nunito"/>
          </w:rPr>
          <w:t xml:space="preserve">, with no restrictions on non-commercial research use. In </w:t>
        </w:r>
        <w:del w:id="1324" w:author="Matthew Chersich" w:date="2024-08-04T17:09:00Z">
          <w:r w:rsidR="00D30C12" w:rsidRPr="00A62CB7" w:rsidDel="00EE434A">
            <w:rPr>
              <w:rFonts w:ascii="Nunito" w:eastAsia="Nunito" w:hAnsi="Nunito" w:cs="Nunito"/>
            </w:rPr>
            <w:delText>some</w:delText>
          </w:r>
        </w:del>
      </w:ins>
      <w:ins w:id="1325" w:author="Matthew Chersich" w:date="2024-08-04T17:09:00Z">
        <w:r w:rsidRPr="00A62CB7">
          <w:rPr>
            <w:rFonts w:ascii="Nunito" w:eastAsia="Nunito" w:hAnsi="Nunito" w:cs="Nunito"/>
          </w:rPr>
          <w:t>most</w:t>
        </w:r>
      </w:ins>
      <w:ins w:id="1326" w:author="Craig Parker" w:date="2024-07-08T11:48:00Z">
        <w:r w:rsidR="00D30C12" w:rsidRPr="00A62CB7">
          <w:rPr>
            <w:rFonts w:ascii="Nunito" w:eastAsia="Nunito" w:hAnsi="Nunito" w:cs="Nunito"/>
          </w:rPr>
          <w:t xml:space="preserve"> cases, citing the source is required</w:t>
        </w:r>
      </w:ins>
      <w:r w:rsidR="009511AE" w:rsidRPr="00A62CB7">
        <w:rPr>
          <w:rFonts w:ascii="Nunito" w:eastAsia="Nunito" w:hAnsi="Nunito" w:cs="Nunito"/>
        </w:rPr>
        <w:t>.</w:t>
      </w:r>
      <w:del w:id="1327" w:author="Matthew Chersich" w:date="2024-08-04T17:08:00Z">
        <w:r w:rsidR="009511AE" w:rsidRPr="00A62CB7" w:rsidDel="00EE434A">
          <w:rPr>
            <w:rFonts w:ascii="Nunito" w:eastAsia="Nunito" w:hAnsi="Nunito" w:cs="Nunito"/>
          </w:rPr>
          <w:br/>
        </w:r>
      </w:del>
    </w:p>
    <w:p w14:paraId="00000096" w14:textId="744C1505" w:rsidR="007813F4" w:rsidRPr="00A62CB7" w:rsidRDefault="009511AE" w:rsidP="00A62CB7">
      <w:pPr>
        <w:pStyle w:val="ListParagraph"/>
        <w:numPr>
          <w:ilvl w:val="1"/>
          <w:numId w:val="34"/>
        </w:numPr>
        <w:rPr>
          <w:rFonts w:ascii="Nunito" w:hAnsi="Nunito"/>
        </w:rPr>
      </w:pPr>
      <w:r w:rsidRPr="00A62CB7">
        <w:rPr>
          <w:rStyle w:val="Heading2Char"/>
          <w:rFonts w:ascii="Nunito" w:hAnsi="Nunito"/>
        </w:rPr>
        <w:t>Remote sensing data</w:t>
      </w:r>
      <w:r w:rsidRPr="00A62CB7">
        <w:rPr>
          <w:rFonts w:ascii="Nunito" w:eastAsia="Nunito" w:hAnsi="Nunito" w:cs="Nunito"/>
          <w:b/>
        </w:rPr>
        <w:br/>
      </w:r>
      <w:r w:rsidRPr="00A62CB7">
        <w:rPr>
          <w:rFonts w:ascii="Nunito" w:eastAsia="Nunito" w:hAnsi="Nunito" w:cs="Nunito"/>
        </w:rPr>
        <w:t>The focus is on data derived from satellite sensors, mainly optical imagery (e.g.</w:t>
      </w:r>
      <w:del w:id="1328" w:author="Craig Parker" w:date="2024-07-08T11:48:00Z">
        <w:r w:rsidRPr="00A62CB7" w:rsidDel="00D30C12">
          <w:rPr>
            <w:rFonts w:ascii="Nunito" w:eastAsia="Nunito" w:hAnsi="Nunito" w:cs="Nunito"/>
          </w:rPr>
          <w:delText xml:space="preserve"> satellite images of urban centers) as well as indicators of physical measures such as land surface temperature, soil moisture estimates, vegetation condition, land use and cover, etc.) for the purposes of estimating environmental quantities and land use/building density etc.  </w:delText>
        </w:r>
      </w:del>
      <w:ins w:id="1329" w:author="Craig Parker" w:date="2024-07-08T11:48:00Z">
        <w:r w:rsidR="00D30C12" w:rsidRPr="00A62CB7">
          <w:rPr>
            <w:rFonts w:ascii="Nunito" w:eastAsia="Nunito" w:hAnsi="Nunito" w:cs="Nunito"/>
          </w:rPr>
          <w:t xml:space="preserve">, satellite images of urban </w:t>
        </w:r>
      </w:ins>
      <w:proofErr w:type="spellStart"/>
      <w:ins w:id="1330" w:author="Craig Parker" w:date="2024-07-16T12:06:00Z">
        <w:r w:rsidR="007A6FBB" w:rsidRPr="00A62CB7">
          <w:rPr>
            <w:rFonts w:ascii="Nunito" w:eastAsia="Nunito" w:hAnsi="Nunito" w:cs="Nunito"/>
          </w:rPr>
          <w:t>centres</w:t>
        </w:r>
      </w:ins>
      <w:proofErr w:type="spellEnd"/>
      <w:ins w:id="1331" w:author="Craig Parker" w:date="2024-07-08T11:48:00Z">
        <w:r w:rsidR="00D30C12" w:rsidRPr="00A62CB7">
          <w:rPr>
            <w:rFonts w:ascii="Nunito" w:eastAsia="Nunito" w:hAnsi="Nunito" w:cs="Nunito"/>
          </w:rPr>
          <w:t xml:space="preserve">), as well as indicators of physical measures (e.g., land surface temperature, soil moisture estimates, vegetation condition, land use and cover, etc.), </w:t>
        </w:r>
      </w:ins>
      <w:ins w:id="1332" w:author="Craig Parker" w:date="2024-07-16T11:01:00Z">
        <w:r w:rsidR="0063411E" w:rsidRPr="00A62CB7">
          <w:rPr>
            <w:rFonts w:ascii="Nunito" w:eastAsia="Nunito" w:hAnsi="Nunito" w:cs="Nunito"/>
          </w:rPr>
          <w:t>to estimate</w:t>
        </w:r>
      </w:ins>
      <w:ins w:id="1333" w:author="Craig Parker" w:date="2024-07-08T11:48:00Z">
        <w:r w:rsidR="00D30C12" w:rsidRPr="00A62CB7">
          <w:rPr>
            <w:rFonts w:ascii="Nunito" w:eastAsia="Nunito" w:hAnsi="Nunito" w:cs="Nunito"/>
          </w:rPr>
          <w:t xml:space="preserve"> environmental quantities and land use/building density, etc. </w:t>
        </w:r>
      </w:ins>
      <w:r w:rsidRPr="00A62CB7">
        <w:rPr>
          <w:rFonts w:ascii="Nunito" w:eastAsia="Nunito" w:hAnsi="Nunito" w:cs="Nunito"/>
        </w:rPr>
        <w:t>Remote sensing data will not be used to identify individuals in any way and does not constitute sensitive or personally identifiable data.</w:t>
      </w:r>
    </w:p>
    <w:p w14:paraId="00000097" w14:textId="38E88D02" w:rsidR="007813F4" w:rsidRPr="00A62CB7" w:rsidRDefault="009511AE">
      <w:pPr>
        <w:ind w:left="720"/>
        <w:rPr>
          <w:rFonts w:ascii="Nunito" w:eastAsia="Nunito" w:hAnsi="Nunito" w:cs="Nunito"/>
        </w:rPr>
      </w:pPr>
      <w:r w:rsidRPr="00A62CB7">
        <w:rPr>
          <w:rFonts w:ascii="Nunito" w:eastAsia="Nunito" w:hAnsi="Nunito" w:cs="Nunito"/>
        </w:rPr>
        <w:t xml:space="preserve">Remote </w:t>
      </w:r>
      <w:r w:rsidR="00A62CB7">
        <w:rPr>
          <w:rFonts w:ascii="Nunito" w:eastAsia="Nunito" w:hAnsi="Nunito" w:cs="Nunito"/>
        </w:rPr>
        <w:t>sensing-related data will, in most cases,</w:t>
      </w:r>
      <w:r w:rsidRPr="00A62CB7">
        <w:rPr>
          <w:rFonts w:ascii="Nunito" w:eastAsia="Nunito" w:hAnsi="Nunito" w:cs="Nunito"/>
        </w:rPr>
        <w:t xml:space="preserve"> involve accessing open data repositories such as Copernicus Climate Data Store (CDS), Sentinel data systems, etc.  Remote </w:t>
      </w:r>
      <w:r w:rsidR="00A62CB7">
        <w:rPr>
          <w:rFonts w:ascii="Nunito" w:eastAsia="Nunito" w:hAnsi="Nunito" w:cs="Nunito"/>
        </w:rPr>
        <w:t>sensing-related</w:t>
      </w:r>
      <w:r w:rsidRPr="00A62CB7">
        <w:rPr>
          <w:rFonts w:ascii="Nunito" w:eastAsia="Nunito" w:hAnsi="Nunito" w:cs="Nunito"/>
        </w:rPr>
        <w:t xml:space="preserve"> data will be stored on </w:t>
      </w:r>
      <w:customXmlDelRangeStart w:id="1334" w:author="Craig Parker" w:date="2024-07-31T13:26:00Z"/>
      <w:sdt>
        <w:sdtPr>
          <w:rPr>
            <w:rFonts w:ascii="Nunito" w:hAnsi="Nunito"/>
          </w:rPr>
          <w:tag w:val="goog_rdk_4"/>
          <w:id w:val="979806009"/>
        </w:sdtPr>
        <w:sdtContent>
          <w:customXmlDelRangeEnd w:id="1334"/>
          <w:commentRangeStart w:id="1335"/>
          <w:commentRangeStart w:id="1336"/>
          <w:customXmlDelRangeStart w:id="1337" w:author="Craig Parker" w:date="2024-07-31T13:26:00Z"/>
        </w:sdtContent>
      </w:sdt>
      <w:customXmlDelRangeEnd w:id="1337"/>
      <w:commentRangeEnd w:id="1336"/>
      <w:r w:rsidRPr="00A62CB7">
        <w:rPr>
          <w:rFonts w:ascii="Nunito" w:hAnsi="Nunito"/>
          <w:rPrChange w:id="1338" w:author="Craig Parker" w:date="2024-08-05T19:17:00Z">
            <w:rPr/>
          </w:rPrChange>
        </w:rPr>
        <w:commentReference w:id="1336"/>
      </w:r>
      <w:commentRangeEnd w:id="1335"/>
      <w:r w:rsidR="00C475CF" w:rsidRPr="00A62CB7">
        <w:rPr>
          <w:rStyle w:val="CommentReference"/>
          <w:rFonts w:ascii="Nunito" w:hAnsi="Nunito"/>
          <w:rPrChange w:id="1339" w:author="Craig Parker" w:date="2024-08-05T19:17:00Z">
            <w:rPr>
              <w:rStyle w:val="CommentReference"/>
            </w:rPr>
          </w:rPrChange>
        </w:rPr>
        <w:commentReference w:id="1335"/>
      </w:r>
      <w:sdt>
        <w:sdtPr>
          <w:rPr>
            <w:rFonts w:ascii="Nunito" w:hAnsi="Nunito"/>
          </w:rPr>
          <w:tag w:val="goog_rdk_5"/>
          <w:id w:val="-357891287"/>
        </w:sdtPr>
        <w:sdtContent>
          <w:r w:rsidRPr="00A62CB7">
            <w:rPr>
              <w:rFonts w:ascii="Nunito" w:eastAsia="Nunito" w:hAnsi="Nunito" w:cs="Nunito"/>
              <w:highlight w:val="yellow"/>
              <w:rPrChange w:id="1340" w:author="Craig Parker" w:date="2024-08-05T19:17:00Z">
                <w:rPr>
                  <w:rFonts w:ascii="Nunito" w:eastAsia="Nunito" w:hAnsi="Nunito" w:cs="Nunito"/>
                </w:rPr>
              </w:rPrChange>
            </w:rPr>
            <w:t>IBM</w:t>
          </w:r>
          <w:ins w:id="1341" w:author="Craig Parker" w:date="2024-07-16T10:59:00Z">
            <w:r w:rsidR="0063411E" w:rsidRPr="00A62CB7">
              <w:rPr>
                <w:rFonts w:ascii="Nunito" w:eastAsia="Nunito" w:hAnsi="Nunito" w:cs="Nunito"/>
                <w:highlight w:val="yellow"/>
              </w:rPr>
              <w:t>’s</w:t>
            </w:r>
          </w:ins>
          <w:del w:id="1342" w:author="Craig Parker" w:date="2024-07-16T10:59:00Z">
            <w:r w:rsidRPr="00A62CB7" w:rsidDel="0063411E">
              <w:rPr>
                <w:rFonts w:ascii="Nunito" w:eastAsia="Nunito" w:hAnsi="Nunito" w:cs="Nunito"/>
                <w:highlight w:val="yellow"/>
                <w:rPrChange w:id="1343" w:author="Craig Parker" w:date="2024-08-05T19:17:00Z">
                  <w:rPr>
                    <w:rFonts w:ascii="Nunito" w:eastAsia="Nunito" w:hAnsi="Nunito" w:cs="Nunito"/>
                  </w:rPr>
                </w:rPrChange>
              </w:rPr>
              <w:delText xml:space="preserve"> PAIRS</w:delText>
            </w:r>
          </w:del>
          <w:r w:rsidRPr="00A62CB7">
            <w:rPr>
              <w:rFonts w:ascii="Nunito" w:eastAsia="Nunito" w:hAnsi="Nunito" w:cs="Nunito"/>
              <w:highlight w:val="yellow"/>
              <w:rPrChange w:id="1344" w:author="Craig Parker" w:date="2024-08-05T19:17:00Z">
                <w:rPr>
                  <w:rFonts w:ascii="Nunito" w:eastAsia="Nunito" w:hAnsi="Nunito" w:cs="Nunito"/>
                </w:rPr>
              </w:rPrChange>
            </w:rPr>
            <w:t xml:space="preserve"> </w:t>
          </w:r>
        </w:sdtContent>
      </w:sdt>
      <w:r w:rsidRPr="00A62CB7">
        <w:rPr>
          <w:rFonts w:ascii="Nunito" w:eastAsia="Nunito" w:hAnsi="Nunito" w:cs="Nunito"/>
        </w:rPr>
        <w:t xml:space="preserve">data storage </w:t>
      </w:r>
      <w:del w:id="1345" w:author="Craig Parker" w:date="2024-07-16T11:01:00Z">
        <w:r w:rsidRPr="00A62CB7" w:rsidDel="0063411E">
          <w:rPr>
            <w:rFonts w:ascii="Nunito" w:eastAsia="Nunito" w:hAnsi="Nunito" w:cs="Nunito"/>
          </w:rPr>
          <w:delText>and/or</w:delText>
        </w:r>
      </w:del>
      <w:ins w:id="1346" w:author="Craig Parker" w:date="2024-07-16T11:01:00Z">
        <w:r w:rsidR="0063411E" w:rsidRPr="00A62CB7">
          <w:rPr>
            <w:rFonts w:ascii="Nunito" w:eastAsia="Nunito" w:hAnsi="Nunito" w:cs="Nunito"/>
          </w:rPr>
          <w:t>and</w:t>
        </w:r>
      </w:ins>
      <w:r w:rsidRPr="00A62CB7">
        <w:rPr>
          <w:rFonts w:ascii="Nunito" w:eastAsia="Nunito" w:hAnsi="Nunito" w:cs="Nunito"/>
        </w:rPr>
        <w:t xml:space="preserve"> CSAG/UCT data storage systems</w:t>
      </w:r>
      <w:ins w:id="1347" w:author="Craig Parker" w:date="2024-07-23T13:58:00Z">
        <w:r w:rsidR="006E10F3" w:rsidRPr="00A62CB7">
          <w:rPr>
            <w:rFonts w:ascii="Nunito" w:eastAsia="Nunito" w:hAnsi="Nunito" w:cs="Nunito"/>
          </w:rPr>
          <w:t>;</w:t>
        </w:r>
      </w:ins>
      <w:r w:rsidRPr="00A62CB7">
        <w:rPr>
          <w:rFonts w:ascii="Nunito" w:eastAsia="Nunito" w:hAnsi="Nunito" w:cs="Nunito"/>
        </w:rPr>
        <w:t xml:space="preserve"> however</w:t>
      </w:r>
      <w:ins w:id="1348" w:author="Craig Parker" w:date="2024-07-16T11:01:00Z">
        <w:r w:rsidR="0063411E" w:rsidRPr="00A62CB7">
          <w:rPr>
            <w:rFonts w:ascii="Nunito" w:eastAsia="Nunito" w:hAnsi="Nunito" w:cs="Nunito"/>
          </w:rPr>
          <w:t>,</w:t>
        </w:r>
      </w:ins>
      <w:r w:rsidRPr="00A62CB7">
        <w:rPr>
          <w:rFonts w:ascii="Nunito" w:eastAsia="Nunito" w:hAnsi="Nunito" w:cs="Nunito"/>
        </w:rPr>
        <w:t xml:space="preserve"> CSAG/UCT will manage and update the data index for remote </w:t>
      </w:r>
      <w:r w:rsidR="00A62CB7">
        <w:rPr>
          <w:rFonts w:ascii="Nunito" w:eastAsia="Nunito" w:hAnsi="Nunito" w:cs="Nunito"/>
        </w:rPr>
        <w:t>sensing-related</w:t>
      </w:r>
      <w:r w:rsidRPr="00A62CB7">
        <w:rPr>
          <w:rFonts w:ascii="Nunito" w:eastAsia="Nunito" w:hAnsi="Nunito" w:cs="Nunito"/>
        </w:rPr>
        <w:t xml:space="preserve"> data</w:t>
      </w:r>
    </w:p>
    <w:p w14:paraId="00000098" w14:textId="77777777" w:rsidR="007813F4" w:rsidRPr="00A62CB7" w:rsidRDefault="007813F4">
      <w:pPr>
        <w:ind w:left="720"/>
        <w:rPr>
          <w:rFonts w:ascii="Nunito" w:eastAsia="Nunito" w:hAnsi="Nunito" w:cs="Nunito"/>
        </w:rPr>
      </w:pPr>
    </w:p>
    <w:p w14:paraId="00000099" w14:textId="2032E57E" w:rsidR="007813F4" w:rsidRPr="00A62CB7" w:rsidRDefault="009511AE">
      <w:pPr>
        <w:ind w:left="720"/>
        <w:rPr>
          <w:rFonts w:ascii="Nunito" w:eastAsia="Nunito" w:hAnsi="Nunito" w:cs="Nunito"/>
        </w:rPr>
      </w:pPr>
      <w:del w:id="1349" w:author="Matthew Chersich" w:date="2024-08-04T17:10:00Z">
        <w:r w:rsidRPr="00A62CB7" w:rsidDel="00EE434A">
          <w:rPr>
            <w:rFonts w:ascii="Nunito" w:eastAsia="Nunito" w:hAnsi="Nunito" w:cs="Nunito"/>
          </w:rPr>
          <w:delText xml:space="preserve">All </w:delText>
        </w:r>
      </w:del>
      <w:ins w:id="1350" w:author="Matthew Chersich" w:date="2024-08-04T17:10:00Z">
        <w:r w:rsidR="00EE434A" w:rsidRPr="00A62CB7">
          <w:rPr>
            <w:rFonts w:ascii="Nunito" w:eastAsia="Nunito" w:hAnsi="Nunito" w:cs="Nunito"/>
          </w:rPr>
          <w:t xml:space="preserve">Most </w:t>
        </w:r>
      </w:ins>
      <w:r w:rsidRPr="00A62CB7">
        <w:rPr>
          <w:rFonts w:ascii="Nunito" w:eastAsia="Nunito" w:hAnsi="Nunito" w:cs="Nunito"/>
        </w:rPr>
        <w:t xml:space="preserve">remote datasets </w:t>
      </w:r>
      <w:del w:id="1351" w:author="Craig Parker" w:date="2024-07-23T13:59:00Z">
        <w:r w:rsidRPr="00A62CB7" w:rsidDel="006E10F3">
          <w:rPr>
            <w:rFonts w:ascii="Nunito" w:eastAsia="Nunito" w:hAnsi="Nunito" w:cs="Nunito"/>
          </w:rPr>
          <w:delText xml:space="preserve">used </w:delText>
        </w:r>
      </w:del>
      <w:r w:rsidRPr="00A62CB7">
        <w:rPr>
          <w:rFonts w:ascii="Nunito" w:eastAsia="Nunito" w:hAnsi="Nunito" w:cs="Nunito"/>
        </w:rPr>
        <w:t>are available through open data policies</w:t>
      </w:r>
      <w:del w:id="1352" w:author="Craig Parker" w:date="2024-07-08T11:49:00Z">
        <w:r w:rsidRPr="00A62CB7" w:rsidDel="00D30C12">
          <w:rPr>
            <w:rFonts w:ascii="Nunito" w:eastAsia="Nunito" w:hAnsi="Nunito" w:cs="Nunito"/>
          </w:rPr>
          <w:delText xml:space="preserve"> with no restrictions on non-commercial research use.  In some cases there is a requirement to cite the original source</w:delText>
        </w:r>
      </w:del>
      <w:ins w:id="1353" w:author="Craig Parker" w:date="2024-07-08T11:49:00Z">
        <w:r w:rsidR="00D30C12" w:rsidRPr="00A62CB7">
          <w:rPr>
            <w:rFonts w:ascii="Nunito" w:eastAsia="Nunito" w:hAnsi="Nunito" w:cs="Nunito"/>
          </w:rPr>
          <w:t xml:space="preserve">, </w:t>
        </w:r>
      </w:ins>
      <w:ins w:id="1354" w:author="Craig Parker" w:date="2024-07-31T13:27:00Z">
        <w:r w:rsidR="007D71BD" w:rsidRPr="00A62CB7">
          <w:rPr>
            <w:rFonts w:ascii="Nunito" w:eastAsia="Nunito" w:hAnsi="Nunito" w:cs="Nunito"/>
          </w:rPr>
          <w:t>and non-commercial research use is not restricted</w:t>
        </w:r>
      </w:ins>
      <w:ins w:id="1355" w:author="Craig Parker" w:date="2024-07-08T11:49:00Z">
        <w:r w:rsidR="00D30C12" w:rsidRPr="00A62CB7">
          <w:rPr>
            <w:rFonts w:ascii="Nunito" w:eastAsia="Nunito" w:hAnsi="Nunito" w:cs="Nunito"/>
          </w:rPr>
          <w:t xml:space="preserve">. In </w:t>
        </w:r>
        <w:del w:id="1356" w:author="Matthew Chersich" w:date="2024-08-04T17:10:00Z">
          <w:r w:rsidR="00D30C12" w:rsidRPr="00A62CB7" w:rsidDel="00EE434A">
            <w:rPr>
              <w:rFonts w:ascii="Nunito" w:eastAsia="Nunito" w:hAnsi="Nunito" w:cs="Nunito"/>
            </w:rPr>
            <w:delText>some</w:delText>
          </w:r>
        </w:del>
      </w:ins>
      <w:ins w:id="1357" w:author="Matthew Chersich" w:date="2024-08-04T17:10:00Z">
        <w:r w:rsidR="00EE434A" w:rsidRPr="00A62CB7">
          <w:rPr>
            <w:rFonts w:ascii="Nunito" w:eastAsia="Nunito" w:hAnsi="Nunito" w:cs="Nunito"/>
          </w:rPr>
          <w:t>most</w:t>
        </w:r>
      </w:ins>
      <w:ins w:id="1358" w:author="Craig Parker" w:date="2024-07-08T11:49:00Z">
        <w:r w:rsidR="00D30C12" w:rsidRPr="00A62CB7">
          <w:rPr>
            <w:rFonts w:ascii="Nunito" w:eastAsia="Nunito" w:hAnsi="Nunito" w:cs="Nunito"/>
          </w:rPr>
          <w:t xml:space="preserve"> cases, citing the source is required</w:t>
        </w:r>
      </w:ins>
      <w:r w:rsidRPr="00A62CB7">
        <w:rPr>
          <w:rFonts w:ascii="Nunito" w:eastAsia="Nunito" w:hAnsi="Nunito" w:cs="Nunito"/>
        </w:rPr>
        <w:t>.</w:t>
      </w:r>
      <w:r w:rsidRPr="00A62CB7">
        <w:rPr>
          <w:rFonts w:ascii="Nunito" w:eastAsia="Nunito" w:hAnsi="Nunito" w:cs="Nunito"/>
        </w:rPr>
        <w:br/>
      </w:r>
      <w:del w:id="1359" w:author="Matthew Chersich" w:date="2024-08-04T17:10:00Z">
        <w:r w:rsidRPr="00A62CB7" w:rsidDel="00EE434A">
          <w:rPr>
            <w:rFonts w:ascii="Nunito" w:eastAsia="Nunito" w:hAnsi="Nunito" w:cs="Nunito"/>
          </w:rPr>
          <w:br/>
        </w:r>
      </w:del>
    </w:p>
    <w:p w14:paraId="0000009A" w14:textId="6C8A3792" w:rsidR="007813F4" w:rsidRPr="00A62CB7" w:rsidRDefault="009511AE" w:rsidP="00A62CB7">
      <w:pPr>
        <w:pStyle w:val="ListParagraph"/>
        <w:numPr>
          <w:ilvl w:val="1"/>
          <w:numId w:val="34"/>
        </w:numPr>
        <w:rPr>
          <w:rFonts w:ascii="Nunito" w:hAnsi="Nunito"/>
          <w:rPrChange w:id="1360" w:author="Craig Parker" w:date="2024-08-05T19:17:00Z">
            <w:rPr/>
          </w:rPrChange>
        </w:rPr>
      </w:pPr>
      <w:r w:rsidRPr="00A62CB7">
        <w:rPr>
          <w:rStyle w:val="Heading2Char"/>
          <w:rFonts w:ascii="Nunito" w:hAnsi="Nunito"/>
        </w:rPr>
        <w:t>Areal/Geospatial socio-economic data</w:t>
      </w:r>
      <w:r w:rsidRPr="00A62CB7">
        <w:rPr>
          <w:rFonts w:ascii="Nunito" w:eastAsia="Nunito" w:hAnsi="Nunito" w:cs="Nunito"/>
          <w:b/>
        </w:rPr>
        <w:br/>
      </w:r>
      <w:r w:rsidRPr="00A62CB7">
        <w:rPr>
          <w:rFonts w:ascii="Nunito" w:eastAsia="Nunito" w:hAnsi="Nunito" w:cs="Nunito"/>
        </w:rPr>
        <w:t>These data represent measures of socio-economic and related conditions</w:t>
      </w:r>
      <w:del w:id="1361" w:author="Craig Parker" w:date="2024-07-08T11:49:00Z">
        <w:r w:rsidRPr="00A62CB7" w:rsidDel="00D30C12">
          <w:rPr>
            <w:rFonts w:ascii="Nunito" w:eastAsia="Nunito" w:hAnsi="Nunito" w:cs="Nunito"/>
          </w:rPr>
          <w:delText xml:space="preserve"> such as household economic status, access to services such as water and sanitation, dwelling type, etc.  Typical sources include national census data, and more focused household &amp;</w:delText>
        </w:r>
      </w:del>
      <w:ins w:id="1362" w:author="Craig Parker" w:date="2024-07-08T11:49:00Z">
        <w:r w:rsidR="00D30C12" w:rsidRPr="00A62CB7">
          <w:rPr>
            <w:rFonts w:ascii="Nunito" w:eastAsia="Nunito" w:hAnsi="Nunito" w:cs="Nunito"/>
          </w:rPr>
          <w:t xml:space="preserve">, such as household economic status, access to services such as water and sanitation, </w:t>
        </w:r>
      </w:ins>
      <w:ins w:id="1363" w:author="Matthew Chersich" w:date="2024-08-04T17:10:00Z">
        <w:r w:rsidR="00EE434A" w:rsidRPr="00A62CB7">
          <w:rPr>
            <w:rFonts w:ascii="Nunito" w:eastAsia="Nunito" w:hAnsi="Nunito" w:cs="Nunito"/>
          </w:rPr>
          <w:t xml:space="preserve">and </w:t>
        </w:r>
      </w:ins>
      <w:ins w:id="1364" w:author="Craig Parker" w:date="2024-07-08T11:49:00Z">
        <w:r w:rsidR="00D30C12" w:rsidRPr="00A62CB7">
          <w:rPr>
            <w:rFonts w:ascii="Nunito" w:eastAsia="Nunito" w:hAnsi="Nunito" w:cs="Nunito"/>
          </w:rPr>
          <w:t>dwelling type</w:t>
        </w:r>
        <w:del w:id="1365" w:author="Matthew Chersich" w:date="2024-08-04T17:10:00Z">
          <w:r w:rsidR="00D30C12" w:rsidRPr="00A62CB7" w:rsidDel="00EE434A">
            <w:rPr>
              <w:rFonts w:ascii="Nunito" w:eastAsia="Nunito" w:hAnsi="Nunito" w:cs="Nunito"/>
            </w:rPr>
            <w:delText>, etc</w:delText>
          </w:r>
        </w:del>
        <w:r w:rsidR="00D30C12" w:rsidRPr="00A62CB7">
          <w:rPr>
            <w:rFonts w:ascii="Nunito" w:eastAsia="Nunito" w:hAnsi="Nunito" w:cs="Nunito"/>
          </w:rPr>
          <w:t>. Typical sources include national census data</w:t>
        </w:r>
      </w:ins>
      <w:ins w:id="1366" w:author="Matthew Chersich" w:date="2024-08-04T17:10:00Z">
        <w:r w:rsidR="00EE434A" w:rsidRPr="00A62CB7">
          <w:rPr>
            <w:rFonts w:ascii="Nunito" w:eastAsia="Nunito" w:hAnsi="Nunito" w:cs="Nunito"/>
          </w:rPr>
          <w:t>,</w:t>
        </w:r>
      </w:ins>
      <w:ins w:id="1367" w:author="Craig Parker" w:date="2024-07-08T11:49:00Z">
        <w:r w:rsidR="00D30C12" w:rsidRPr="00A62CB7">
          <w:rPr>
            <w:rFonts w:ascii="Nunito" w:eastAsia="Nunito" w:hAnsi="Nunito" w:cs="Nunito"/>
          </w:rPr>
          <w:t xml:space="preserve"> and more focused household and</w:t>
        </w:r>
      </w:ins>
      <w:r w:rsidRPr="00A62CB7">
        <w:rPr>
          <w:rFonts w:ascii="Nunito" w:eastAsia="Nunito" w:hAnsi="Nunito" w:cs="Nunito"/>
        </w:rPr>
        <w:t xml:space="preserve"> demographic survey data.</w:t>
      </w:r>
    </w:p>
    <w:p w14:paraId="0000009B" w14:textId="77777777" w:rsidR="007813F4" w:rsidRPr="00A62CB7" w:rsidRDefault="007813F4">
      <w:pPr>
        <w:ind w:left="720"/>
        <w:rPr>
          <w:rFonts w:ascii="Nunito" w:eastAsia="Nunito" w:hAnsi="Nunito" w:cs="Nunito"/>
        </w:rPr>
      </w:pPr>
    </w:p>
    <w:p w14:paraId="0000009C" w14:textId="4EE3F2EB" w:rsidR="007813F4" w:rsidRPr="00A62CB7" w:rsidRDefault="009511AE">
      <w:pPr>
        <w:ind w:left="720"/>
        <w:rPr>
          <w:rFonts w:ascii="Nunito" w:eastAsia="Nunito" w:hAnsi="Nunito" w:cs="Nunito"/>
        </w:rPr>
      </w:pPr>
      <w:r w:rsidRPr="00A62CB7">
        <w:rPr>
          <w:rFonts w:ascii="Nunito" w:eastAsia="Nunito" w:hAnsi="Nunito" w:cs="Nunito"/>
        </w:rPr>
        <w:t xml:space="preserve">Socio-economic data will be sourced from both open data repositories </w:t>
      </w:r>
      <w:del w:id="1368" w:author="Craig Parker" w:date="2024-07-08T11:49:00Z">
        <w:r w:rsidRPr="00A62CB7" w:rsidDel="00D30C12">
          <w:rPr>
            <w:rFonts w:ascii="Nunito" w:eastAsia="Nunito" w:hAnsi="Nunito" w:cs="Nunito"/>
          </w:rPr>
          <w:delText>as well as</w:delText>
        </w:r>
      </w:del>
      <w:ins w:id="1369" w:author="Craig Parker" w:date="2024-07-08T11:49:00Z">
        <w:r w:rsidR="00D30C12" w:rsidRPr="00A62CB7">
          <w:rPr>
            <w:rFonts w:ascii="Nunito" w:eastAsia="Nunito" w:hAnsi="Nunito" w:cs="Nunito"/>
          </w:rPr>
          <w:t>and</w:t>
        </w:r>
      </w:ins>
      <w:r w:rsidRPr="00A62CB7">
        <w:rPr>
          <w:rFonts w:ascii="Nunito" w:eastAsia="Nunito" w:hAnsi="Nunito" w:cs="Nunito"/>
        </w:rPr>
        <w:t xml:space="preserve"> </w:t>
      </w:r>
      <w:del w:id="1370" w:author="Craig Parker" w:date="2024-07-16T11:00:00Z">
        <w:r w:rsidRPr="00A62CB7" w:rsidDel="0063411E">
          <w:rPr>
            <w:rFonts w:ascii="Nunito" w:eastAsia="Nunito" w:hAnsi="Nunito" w:cs="Nunito"/>
          </w:rPr>
          <w:delText>restricted access repositories (e.g. South African census data, GCRO Quality of Life Surveys).  Primary copies will be indexed and stored on CSAG/UCT data storage but versions may already exist/</w:delText>
        </w:r>
      </w:del>
      <w:ins w:id="1371" w:author="Craig Parker" w:date="2024-07-16T11:00:00Z">
        <w:r w:rsidR="0063411E" w:rsidRPr="00A62CB7">
          <w:rPr>
            <w:rFonts w:ascii="Nunito" w:eastAsia="Nunito" w:hAnsi="Nunito" w:cs="Nunito"/>
          </w:rPr>
          <w:t xml:space="preserve">restricted-access repositories (e.g., South African census data and GCRO Quality of Life Surveys). Primary copies will be indexed and stored on CSAG/UCT data storage, but versions may already exist or </w:t>
        </w:r>
      </w:ins>
      <w:r w:rsidRPr="00A62CB7">
        <w:rPr>
          <w:rFonts w:ascii="Nunito" w:eastAsia="Nunito" w:hAnsi="Nunito" w:cs="Nunito"/>
        </w:rPr>
        <w:t>can be uploaded on IBM</w:t>
      </w:r>
      <w:ins w:id="1372" w:author="Craig Parker" w:date="2024-07-16T11:00:00Z">
        <w:r w:rsidR="0063411E" w:rsidRPr="00A62CB7">
          <w:rPr>
            <w:rFonts w:ascii="Nunito" w:eastAsia="Nunito" w:hAnsi="Nunito" w:cs="Nunito"/>
          </w:rPr>
          <w:t>’s system</w:t>
        </w:r>
      </w:ins>
      <w:del w:id="1373" w:author="Craig Parker" w:date="2024-07-16T11:00:00Z">
        <w:r w:rsidRPr="00A62CB7" w:rsidDel="0063411E">
          <w:rPr>
            <w:rFonts w:ascii="Nunito" w:eastAsia="Nunito" w:hAnsi="Nunito" w:cs="Nunito"/>
          </w:rPr>
          <w:delText xml:space="preserve"> PAIRS</w:delText>
        </w:r>
      </w:del>
      <w:r w:rsidRPr="00A62CB7">
        <w:rPr>
          <w:rFonts w:ascii="Nunito" w:eastAsia="Nunito" w:hAnsi="Nunito" w:cs="Nunito"/>
        </w:rPr>
        <w:t xml:space="preserve"> to enable analysis through </w:t>
      </w:r>
      <w:commentRangeStart w:id="1374"/>
      <w:r w:rsidRPr="00A62CB7">
        <w:rPr>
          <w:rFonts w:ascii="Nunito" w:eastAsia="Nunito" w:hAnsi="Nunito" w:cs="Nunito"/>
        </w:rPr>
        <w:t>PAIRS</w:t>
      </w:r>
      <w:commentRangeEnd w:id="1374"/>
      <w:r w:rsidR="00EE434A" w:rsidRPr="00A62CB7">
        <w:rPr>
          <w:rStyle w:val="CommentReference"/>
          <w:rFonts w:ascii="Nunito" w:hAnsi="Nunito"/>
          <w:rPrChange w:id="1375" w:author="Craig Parker" w:date="2024-08-05T19:17:00Z">
            <w:rPr>
              <w:rStyle w:val="CommentReference"/>
            </w:rPr>
          </w:rPrChange>
        </w:rPr>
        <w:commentReference w:id="1374"/>
      </w:r>
      <w:r w:rsidRPr="00A62CB7">
        <w:rPr>
          <w:rFonts w:ascii="Nunito" w:eastAsia="Nunito" w:hAnsi="Nunito" w:cs="Nunito"/>
        </w:rPr>
        <w:t>.</w:t>
      </w:r>
    </w:p>
    <w:p w14:paraId="0000009D" w14:textId="77777777" w:rsidR="007813F4" w:rsidRPr="00A62CB7" w:rsidRDefault="007813F4">
      <w:pPr>
        <w:ind w:left="720"/>
        <w:rPr>
          <w:rFonts w:ascii="Nunito" w:eastAsia="Nunito" w:hAnsi="Nunito" w:cs="Nunito"/>
        </w:rPr>
      </w:pPr>
    </w:p>
    <w:p w14:paraId="0000009E" w14:textId="741467F7" w:rsidR="007813F4" w:rsidRPr="00A62CB7" w:rsidRDefault="009511AE">
      <w:pPr>
        <w:ind w:left="720"/>
        <w:rPr>
          <w:rFonts w:ascii="Nunito" w:eastAsia="Nunito" w:hAnsi="Nunito" w:cs="Nunito"/>
        </w:rPr>
      </w:pPr>
      <w:r w:rsidRPr="00A62CB7">
        <w:rPr>
          <w:rFonts w:ascii="Nunito" w:eastAsia="Nunito" w:hAnsi="Nunito" w:cs="Nunito"/>
        </w:rPr>
        <w:lastRenderedPageBreak/>
        <w:t xml:space="preserve">South African census data is already available through the UCT </w:t>
      </w:r>
      <w:proofErr w:type="spellStart"/>
      <w:r w:rsidRPr="00A62CB7">
        <w:rPr>
          <w:rFonts w:ascii="Nunito" w:eastAsia="Nunito" w:hAnsi="Nunito" w:cs="Nunito"/>
        </w:rPr>
        <w:t>DataFirst</w:t>
      </w:r>
      <w:proofErr w:type="spellEnd"/>
      <w:r w:rsidRPr="00A62CB7">
        <w:rPr>
          <w:rFonts w:ascii="Nunito" w:eastAsia="Nunito" w:hAnsi="Nunito" w:cs="Nunito"/>
        </w:rPr>
        <w:t xml:space="preserve"> data repository</w:t>
      </w:r>
      <w:del w:id="1376" w:author="Craig Parker" w:date="2024-07-08T11:49:00Z">
        <w:r w:rsidRPr="00A62CB7" w:rsidDel="00D30C12">
          <w:rPr>
            <w:rFonts w:ascii="Nunito" w:eastAsia="Nunito" w:hAnsi="Nunito" w:cs="Nunito"/>
          </w:rPr>
          <w:delText xml:space="preserve"> and GCRO QoS data is available through the GCRO open data platform as well as through direct</w:delText>
        </w:r>
      </w:del>
      <w:ins w:id="1377" w:author="Craig Parker" w:date="2024-07-08T11:49:00Z">
        <w:r w:rsidR="00D30C12" w:rsidRPr="00A62CB7">
          <w:rPr>
            <w:rFonts w:ascii="Nunito" w:eastAsia="Nunito" w:hAnsi="Nunito" w:cs="Nunito"/>
          </w:rPr>
          <w:t>, and GCRO QoS data is available through the GCRO open data platform, which directs</w:t>
        </w:r>
      </w:ins>
      <w:r w:rsidRPr="00A62CB7">
        <w:rPr>
          <w:rFonts w:ascii="Nunito" w:eastAsia="Nunito" w:hAnsi="Nunito" w:cs="Nunito"/>
        </w:rPr>
        <w:t xml:space="preserve"> queries with GCRO.</w:t>
      </w:r>
    </w:p>
    <w:p w14:paraId="0000009F" w14:textId="77777777" w:rsidR="007813F4" w:rsidRPr="00A62CB7" w:rsidRDefault="007813F4">
      <w:pPr>
        <w:ind w:left="720"/>
        <w:rPr>
          <w:rFonts w:ascii="Nunito" w:eastAsia="Nunito" w:hAnsi="Nunito" w:cs="Nunito"/>
        </w:rPr>
      </w:pPr>
    </w:p>
    <w:p w14:paraId="000000A0" w14:textId="6FD36346" w:rsidR="007813F4" w:rsidRPr="00A62CB7" w:rsidRDefault="009511AE">
      <w:pPr>
        <w:ind w:left="720"/>
        <w:rPr>
          <w:rFonts w:ascii="Nunito" w:eastAsia="Nunito" w:hAnsi="Nunito" w:cs="Nunito"/>
        </w:rPr>
      </w:pPr>
      <w:r w:rsidRPr="00A62CB7">
        <w:rPr>
          <w:rFonts w:ascii="Nunito" w:eastAsia="Nunito" w:hAnsi="Nunito" w:cs="Nunito"/>
        </w:rPr>
        <w:t xml:space="preserve">South African census data is aggregated </w:t>
      </w:r>
      <w:del w:id="1378" w:author="Craig Parker" w:date="2024-07-08T11:49:00Z">
        <w:r w:rsidRPr="00A62CB7" w:rsidDel="00D30C12">
          <w:rPr>
            <w:rFonts w:ascii="Nunito" w:eastAsia="Nunito" w:hAnsi="Nunito" w:cs="Nunito"/>
          </w:rPr>
          <w:delText xml:space="preserve">up to small areas and so does not constitute personally identifiable data.  GCRO Quality of Life survey data is likewise </w:delText>
        </w:r>
      </w:del>
      <w:ins w:id="1379" w:author="Craig Parker" w:date="2024-07-09T11:37:00Z">
        <w:r w:rsidR="002116FB" w:rsidRPr="00A62CB7">
          <w:rPr>
            <w:rFonts w:ascii="Nunito" w:eastAsia="Nunito" w:hAnsi="Nunito" w:cs="Nunito"/>
          </w:rPr>
          <w:t>into</w:t>
        </w:r>
      </w:ins>
      <w:ins w:id="1380" w:author="Craig Parker" w:date="2024-07-08T11:49:00Z">
        <w:r w:rsidR="00D30C12" w:rsidRPr="00A62CB7">
          <w:rPr>
            <w:rFonts w:ascii="Nunito" w:eastAsia="Nunito" w:hAnsi="Nunito" w:cs="Nunito"/>
          </w:rPr>
          <w:t xml:space="preserve"> small areas and does not constitute personally identifiable data. Likewise, GCRO Quality of Life survey data is </w:t>
        </w:r>
      </w:ins>
      <w:r w:rsidRPr="00A62CB7">
        <w:rPr>
          <w:rFonts w:ascii="Nunito" w:eastAsia="Nunito" w:hAnsi="Nunito" w:cs="Nunito"/>
        </w:rPr>
        <w:t>aggregated to small areas and does not constitute personally identifiable sensitive data.</w:t>
      </w:r>
    </w:p>
    <w:p w14:paraId="000000A1" w14:textId="77777777" w:rsidR="007813F4" w:rsidRPr="00A62CB7" w:rsidRDefault="009511AE">
      <w:pPr>
        <w:ind w:left="720"/>
        <w:rPr>
          <w:rFonts w:ascii="Nunito" w:eastAsia="Nunito" w:hAnsi="Nunito" w:cs="Nunito"/>
        </w:rPr>
      </w:pPr>
      <w:r w:rsidRPr="00A62CB7">
        <w:rPr>
          <w:rFonts w:ascii="Nunito" w:eastAsia="Nunito" w:hAnsi="Nunito" w:cs="Nunito"/>
        </w:rPr>
        <w:br/>
      </w:r>
    </w:p>
    <w:p w14:paraId="000000A2" w14:textId="5DEBEB3E" w:rsidR="007813F4" w:rsidRPr="00A62CB7" w:rsidDel="00D30C12" w:rsidRDefault="00000000">
      <w:pPr>
        <w:numPr>
          <w:ilvl w:val="0"/>
          <w:numId w:val="11"/>
        </w:numPr>
        <w:rPr>
          <w:del w:id="1381" w:author="Craig Parker" w:date="2024-07-08T11:50:00Z"/>
          <w:rFonts w:ascii="Nunito" w:hAnsi="Nunito"/>
          <w:rPrChange w:id="1382" w:author="Craig Parker" w:date="2024-08-05T19:17:00Z">
            <w:rPr>
              <w:del w:id="1383" w:author="Craig Parker" w:date="2024-07-08T11:50:00Z"/>
            </w:rPr>
          </w:rPrChange>
        </w:rPr>
      </w:pPr>
      <w:customXmlDelRangeStart w:id="1384" w:author="Craig Parker" w:date="2024-07-08T11:50:00Z"/>
      <w:sdt>
        <w:sdtPr>
          <w:rPr>
            <w:rFonts w:ascii="Nunito" w:hAnsi="Nunito"/>
          </w:rPr>
          <w:tag w:val="goog_rdk_6"/>
          <w:id w:val="-1932958189"/>
          <w:placeholder>
            <w:docPart w:val="DefaultPlaceholder_1081868574"/>
          </w:placeholder>
        </w:sdtPr>
        <w:sdtContent>
          <w:customXmlDelRangeEnd w:id="1384"/>
          <w:del w:id="1385" w:author="Craig Parker" w:date="2024-07-08T11:50:00Z">
            <w:r w:rsidR="5D4A789A" w:rsidRPr="00A62CB7" w:rsidDel="00D30C12">
              <w:rPr>
                <w:rFonts w:ascii="Nunito" w:eastAsia="Nunito" w:hAnsi="Nunito" w:cs="Nunito"/>
                <w:b/>
                <w:bCs/>
                <w:highlight w:val="yellow"/>
                <w:rPrChange w:id="1386" w:author="Craig Parker" w:date="2024-08-05T19:17:00Z">
                  <w:rPr>
                    <w:rFonts w:ascii="Nunito" w:eastAsia="Nunito" w:hAnsi="Nunito" w:cs="Nunito"/>
                    <w:b/>
                    <w:bCs/>
                  </w:rPr>
                </w:rPrChange>
              </w:rPr>
              <w:delText xml:space="preserve">Social </w:delText>
            </w:r>
            <w:commentRangeStart w:id="1387"/>
            <w:r w:rsidR="5D4A789A" w:rsidRPr="00A62CB7" w:rsidDel="00D30C12">
              <w:rPr>
                <w:rFonts w:ascii="Nunito" w:eastAsia="Nunito" w:hAnsi="Nunito" w:cs="Nunito"/>
                <w:b/>
                <w:bCs/>
                <w:highlight w:val="yellow"/>
                <w:rPrChange w:id="1388" w:author="Craig Parker" w:date="2024-08-05T19:17:00Z">
                  <w:rPr>
                    <w:rFonts w:ascii="Nunito" w:eastAsia="Nunito" w:hAnsi="Nunito" w:cs="Nunito"/>
                    <w:b/>
                    <w:bCs/>
                  </w:rPr>
                </w:rPrChange>
              </w:rPr>
              <w:delText xml:space="preserve">media </w:delText>
            </w:r>
            <w:commentRangeEnd w:id="1387"/>
            <w:r w:rsidR="009511AE" w:rsidRPr="00A62CB7" w:rsidDel="00D30C12">
              <w:rPr>
                <w:rStyle w:val="CommentReference"/>
                <w:rFonts w:ascii="Nunito" w:hAnsi="Nunito"/>
                <w:rPrChange w:id="1389" w:author="Craig Parker" w:date="2024-08-05T19:17:00Z">
                  <w:rPr>
                    <w:rStyle w:val="CommentReference"/>
                  </w:rPr>
                </w:rPrChange>
              </w:rPr>
              <w:commentReference w:id="1387"/>
            </w:r>
            <w:r w:rsidR="5D4A789A" w:rsidRPr="00A62CB7" w:rsidDel="00D30C12">
              <w:rPr>
                <w:rFonts w:ascii="Nunito" w:eastAsia="Nunito" w:hAnsi="Nunito" w:cs="Nunito"/>
                <w:b/>
                <w:bCs/>
                <w:highlight w:val="yellow"/>
                <w:rPrChange w:id="1390" w:author="Craig Parker" w:date="2024-08-05T19:17:00Z">
                  <w:rPr>
                    <w:rFonts w:ascii="Nunito" w:eastAsia="Nunito" w:hAnsi="Nunito" w:cs="Nunito"/>
                    <w:b/>
                    <w:bCs/>
                  </w:rPr>
                </w:rPrChange>
              </w:rPr>
              <w:delText>data</w:delText>
            </w:r>
            <w:r w:rsidR="009511AE" w:rsidRPr="00A62CB7" w:rsidDel="00D30C12">
              <w:rPr>
                <w:rFonts w:ascii="Nunito" w:hAnsi="Nunito"/>
                <w:rPrChange w:id="1391" w:author="Craig Parker" w:date="2024-08-05T19:17:00Z">
                  <w:rPr/>
                </w:rPrChange>
              </w:rPr>
              <w:br/>
            </w:r>
          </w:del>
          <w:customXmlDelRangeStart w:id="1392" w:author="Craig Parker" w:date="2024-07-08T11:50:00Z"/>
        </w:sdtContent>
      </w:sdt>
      <w:customXmlDelRangeEnd w:id="1392"/>
      <w:customXmlDelRangeStart w:id="1393" w:author="Craig Parker" w:date="2024-07-08T11:50:00Z"/>
      <w:sdt>
        <w:sdtPr>
          <w:rPr>
            <w:rFonts w:ascii="Nunito" w:hAnsi="Nunito"/>
          </w:rPr>
          <w:tag w:val="goog_rdk_7"/>
          <w:id w:val="787469945"/>
          <w:placeholder>
            <w:docPart w:val="DefaultPlaceholder_1081868574"/>
          </w:placeholder>
        </w:sdtPr>
        <w:sdtContent>
          <w:customXmlDelRangeEnd w:id="1393"/>
          <w:del w:id="1394" w:author="Craig Parker" w:date="2024-07-08T11:50:00Z">
            <w:r w:rsidR="5D4A789A" w:rsidRPr="00A62CB7" w:rsidDel="00D30C12">
              <w:rPr>
                <w:rFonts w:ascii="Nunito" w:eastAsia="Nunito" w:hAnsi="Nunito" w:cs="Nunito"/>
                <w:highlight w:val="yellow"/>
                <w:rPrChange w:id="1395" w:author="Craig Parker" w:date="2024-08-05T19:17:00Z">
                  <w:rPr>
                    <w:rFonts w:ascii="Nunito" w:eastAsia="Nunito" w:hAnsi="Nunito" w:cs="Nunito"/>
                  </w:rPr>
                </w:rPrChange>
              </w:rPr>
              <w:delText xml:space="preserve">These data represent activity on various social media platforms, initially Twitter.  Other </w:delText>
            </w:r>
          </w:del>
          <w:customXmlDelRangeStart w:id="1396" w:author="Craig Parker" w:date="2024-07-08T11:50:00Z"/>
        </w:sdtContent>
      </w:sdt>
      <w:customXmlDelRangeEnd w:id="1396"/>
      <w:customXmlDelRangeStart w:id="1397" w:author="Craig Parker" w:date="2024-07-08T11:50:00Z"/>
      <w:sdt>
        <w:sdtPr>
          <w:rPr>
            <w:rFonts w:ascii="Nunito" w:hAnsi="Nunito"/>
          </w:rPr>
          <w:tag w:val="goog_rdk_8"/>
          <w:id w:val="1340428763"/>
          <w:placeholder>
            <w:docPart w:val="DefaultPlaceholder_1081868574"/>
          </w:placeholder>
        </w:sdtPr>
        <w:sdtContent>
          <w:customXmlDelRangeEnd w:id="1397"/>
          <w:del w:id="1398" w:author="Craig Parker" w:date="2024-07-08T11:50:00Z">
            <w:r w:rsidR="5D4A789A" w:rsidRPr="00A62CB7" w:rsidDel="00D30C12">
              <w:rPr>
                <w:rFonts w:ascii="Nunito" w:eastAsia="Nunito" w:hAnsi="Nunito" w:cs="Nunito"/>
                <w:highlight w:val="yellow"/>
                <w:rPrChange w:id="1399" w:author="Craig Parker" w:date="2024-08-05T19:17:00Z">
                  <w:rPr>
                    <w:rFonts w:ascii="Nunito" w:eastAsia="Nunito" w:hAnsi="Nunito" w:cs="Nunito"/>
                  </w:rPr>
                </w:rPrChange>
              </w:rPr>
              <w:delText>data that will be investigated will be the Google Search trends and the Facebook mobility data.</w:delText>
            </w:r>
            <w:r w:rsidR="009511AE" w:rsidRPr="00A62CB7" w:rsidDel="00D30C12">
              <w:rPr>
                <w:rFonts w:ascii="Nunito" w:hAnsi="Nunito"/>
                <w:rPrChange w:id="1400" w:author="Craig Parker" w:date="2024-08-05T19:17:00Z">
                  <w:rPr/>
                </w:rPrChange>
              </w:rPr>
              <w:br/>
            </w:r>
            <w:r w:rsidR="009511AE" w:rsidRPr="00A62CB7" w:rsidDel="00D30C12">
              <w:rPr>
                <w:rFonts w:ascii="Nunito" w:hAnsi="Nunito"/>
                <w:rPrChange w:id="1401" w:author="Craig Parker" w:date="2024-08-05T19:17:00Z">
                  <w:rPr/>
                </w:rPrChange>
              </w:rPr>
              <w:br/>
            </w:r>
            <w:r w:rsidR="5D4A789A" w:rsidRPr="00A62CB7" w:rsidDel="00D30C12">
              <w:rPr>
                <w:rFonts w:ascii="Nunito" w:eastAsia="Nunito" w:hAnsi="Nunito" w:cs="Nunito"/>
                <w:highlight w:val="yellow"/>
                <w:rPrChange w:id="1402" w:author="Craig Parker" w:date="2024-08-05T19:17:00Z">
                  <w:rPr>
                    <w:rFonts w:ascii="Nunito" w:eastAsia="Nunito" w:hAnsi="Nunito" w:cs="Nunito"/>
                  </w:rPr>
                </w:rPrChange>
              </w:rPr>
              <w:delText>This is part of a preliminary exploration of the use of social media data to analyze public perceptions.  The use of Twitter tweets as data for social media analysis is well described under the Twitter research agreements in order to avoid access or inappropriate use of personally identifiable data.</w:delText>
            </w:r>
          </w:del>
          <w:customXmlDelRangeStart w:id="1403" w:author="Craig Parker" w:date="2024-07-08T11:50:00Z"/>
        </w:sdtContent>
      </w:sdt>
      <w:customXmlDelRangeEnd w:id="1403"/>
      <w:customXmlDelRangeStart w:id="1404" w:author="Craig Parker" w:date="2024-07-08T11:50:00Z"/>
      <w:sdt>
        <w:sdtPr>
          <w:rPr>
            <w:rFonts w:ascii="Nunito" w:hAnsi="Nunito"/>
          </w:rPr>
          <w:tag w:val="goog_rdk_9"/>
          <w:id w:val="-2125294439"/>
          <w:placeholder>
            <w:docPart w:val="DefaultPlaceholder_1081868574"/>
          </w:placeholder>
        </w:sdtPr>
        <w:sdtContent>
          <w:customXmlDelRangeEnd w:id="1404"/>
          <w:del w:id="1405" w:author="Craig Parker" w:date="2024-07-08T11:50:00Z">
            <w:r w:rsidR="009511AE" w:rsidRPr="00A62CB7" w:rsidDel="00D30C12">
              <w:rPr>
                <w:rFonts w:ascii="Nunito" w:hAnsi="Nunito"/>
                <w:rPrChange w:id="1406" w:author="Craig Parker" w:date="2024-08-05T19:17:00Z">
                  <w:rPr/>
                </w:rPrChange>
              </w:rPr>
              <w:br/>
            </w:r>
          </w:del>
          <w:customXmlDelRangeStart w:id="1407" w:author="Craig Parker" w:date="2024-07-08T11:50:00Z"/>
        </w:sdtContent>
      </w:sdt>
      <w:customXmlDelRangeEnd w:id="1407"/>
      <w:customXmlDelRangeStart w:id="1408" w:author="Craig Parker" w:date="2024-07-08T11:50:00Z"/>
      <w:sdt>
        <w:sdtPr>
          <w:rPr>
            <w:rFonts w:ascii="Nunito" w:hAnsi="Nunito"/>
          </w:rPr>
          <w:tag w:val="goog_rdk_10"/>
          <w:id w:val="247549251"/>
          <w:placeholder>
            <w:docPart w:val="DefaultPlaceholder_1081868574"/>
          </w:placeholder>
        </w:sdtPr>
        <w:sdtContent>
          <w:customXmlDelRangeEnd w:id="1408"/>
          <w:del w:id="1409" w:author="Craig Parker" w:date="2024-07-08T11:50:00Z">
            <w:r w:rsidR="009511AE" w:rsidRPr="00A62CB7" w:rsidDel="00D30C12">
              <w:rPr>
                <w:rFonts w:ascii="Nunito" w:hAnsi="Nunito"/>
                <w:rPrChange w:id="1410" w:author="Craig Parker" w:date="2024-08-05T19:17:00Z">
                  <w:rPr/>
                </w:rPrChange>
              </w:rPr>
              <w:br/>
            </w:r>
            <w:r w:rsidR="5D4A789A" w:rsidRPr="00A62CB7" w:rsidDel="00D30C12">
              <w:rPr>
                <w:rFonts w:ascii="Nunito" w:eastAsia="Nunito" w:hAnsi="Nunito" w:cs="Nunito"/>
                <w:highlight w:val="yellow"/>
                <w:rPrChange w:id="1411" w:author="Craig Parker" w:date="2024-08-05T19:17:00Z">
                  <w:rPr>
                    <w:rFonts w:ascii="Nunito" w:eastAsia="Nunito" w:hAnsi="Nunito" w:cs="Nunito"/>
                  </w:rPr>
                </w:rPrChange>
              </w:rPr>
              <w:delText xml:space="preserve">Google search trends and mobility data are openly available data and is not associated with individuals. Social media data will not be used in RP1 and RP2 activities, but may be used in a Pilot Project during the course of the study. </w:delText>
            </w:r>
          </w:del>
          <w:customXmlDelRangeStart w:id="1412" w:author="Craig Parker" w:date="2024-07-08T11:50:00Z"/>
        </w:sdtContent>
      </w:sdt>
      <w:customXmlDelRangeEnd w:id="1412"/>
    </w:p>
    <w:p w14:paraId="000000A3" w14:textId="77777777" w:rsidR="007813F4" w:rsidRPr="00A62CB7" w:rsidRDefault="007813F4">
      <w:pPr>
        <w:rPr>
          <w:rFonts w:ascii="Nunito" w:eastAsia="Nunito" w:hAnsi="Nunito" w:cs="Nunito"/>
        </w:rPr>
      </w:pPr>
    </w:p>
    <w:p w14:paraId="000000A4" w14:textId="77777777" w:rsidR="007813F4" w:rsidRPr="00A62CB7" w:rsidRDefault="007813F4">
      <w:pPr>
        <w:rPr>
          <w:rFonts w:ascii="Nunito" w:eastAsia="Nunito" w:hAnsi="Nunito" w:cs="Nunito"/>
        </w:rPr>
      </w:pPr>
    </w:p>
    <w:p w14:paraId="000000A5" w14:textId="77777777" w:rsidR="007813F4" w:rsidRPr="00A62CB7" w:rsidRDefault="009511AE">
      <w:pPr>
        <w:pStyle w:val="Heading1"/>
        <w:rPr>
          <w:rFonts w:ascii="Nunito" w:eastAsia="Nunito" w:hAnsi="Nunito" w:cs="Nunito"/>
        </w:rPr>
      </w:pPr>
      <w:bookmarkStart w:id="1413" w:name="_heading=h.s23cq8k0qfo7" w:colFirst="0" w:colLast="0"/>
      <w:bookmarkEnd w:id="1413"/>
      <w:r w:rsidRPr="00A62CB7">
        <w:rPr>
          <w:rFonts w:ascii="Nunito" w:hAnsi="Nunito"/>
          <w:rPrChange w:id="1414" w:author="Craig Parker" w:date="2024-08-05T19:17:00Z">
            <w:rPr/>
          </w:rPrChange>
        </w:rPr>
        <w:br w:type="page"/>
      </w:r>
    </w:p>
    <w:p w14:paraId="000000A6" w14:textId="2720B564" w:rsidR="007813F4" w:rsidRPr="00A62CB7" w:rsidRDefault="6E1C0E23">
      <w:pPr>
        <w:pStyle w:val="Heading1"/>
        <w:numPr>
          <w:ilvl w:val="0"/>
          <w:numId w:val="34"/>
        </w:numPr>
        <w:rPr>
          <w:rFonts w:ascii="Nunito" w:eastAsia="Nunito" w:hAnsi="Nunito" w:cs="Nunito"/>
        </w:rPr>
        <w:pPrChange w:id="1415" w:author="Craig Parker" w:date="2024-08-05T19:03:00Z">
          <w:pPr>
            <w:pStyle w:val="Heading1"/>
          </w:pPr>
        </w:pPrChange>
      </w:pPr>
      <w:bookmarkStart w:id="1416" w:name="_Toc172635206"/>
      <w:bookmarkStart w:id="1417" w:name="_Toc173777778"/>
      <w:r w:rsidRPr="00A62CB7">
        <w:rPr>
          <w:rFonts w:ascii="Nunito" w:eastAsia="Nunito" w:hAnsi="Nunito" w:cs="Nunito"/>
        </w:rPr>
        <w:lastRenderedPageBreak/>
        <w:t xml:space="preserve">Data </w:t>
      </w:r>
      <w:commentRangeStart w:id="1418"/>
      <w:r w:rsidRPr="00A62CB7">
        <w:rPr>
          <w:rFonts w:ascii="Nunito" w:eastAsia="Nunito" w:hAnsi="Nunito" w:cs="Nunito"/>
        </w:rPr>
        <w:t>management</w:t>
      </w:r>
      <w:commentRangeEnd w:id="1418"/>
      <w:r w:rsidR="009511AE" w:rsidRPr="00A62CB7">
        <w:rPr>
          <w:rStyle w:val="CommentReference"/>
          <w:rFonts w:ascii="Nunito" w:hAnsi="Nunito"/>
          <w:rPrChange w:id="1419" w:author="Craig Parker" w:date="2024-08-05T19:17:00Z">
            <w:rPr>
              <w:rStyle w:val="CommentReference"/>
            </w:rPr>
          </w:rPrChange>
        </w:rPr>
        <w:commentReference w:id="1418"/>
      </w:r>
      <w:r w:rsidRPr="00A62CB7">
        <w:rPr>
          <w:rFonts w:ascii="Nunito" w:eastAsia="Nunito" w:hAnsi="Nunito" w:cs="Nunito"/>
        </w:rPr>
        <w:t xml:space="preserve"> workflow</w:t>
      </w:r>
      <w:bookmarkEnd w:id="1416"/>
      <w:bookmarkEnd w:id="1417"/>
    </w:p>
    <w:p w14:paraId="000000A7" w14:textId="42DAEE06" w:rsidR="007813F4" w:rsidRPr="00A62CB7" w:rsidRDefault="009511AE">
      <w:pPr>
        <w:rPr>
          <w:rFonts w:ascii="Nunito" w:eastAsia="Nunito" w:hAnsi="Nunito" w:cs="Nunito"/>
        </w:rPr>
      </w:pPr>
      <w:r w:rsidRPr="00A62CB7">
        <w:rPr>
          <w:rFonts w:ascii="Nunito" w:eastAsia="Nunito" w:hAnsi="Nunito" w:cs="Nunito"/>
        </w:rPr>
        <w:t xml:space="preserve">Figure 1 below maps out the data processing workflow. </w:t>
      </w:r>
      <w:del w:id="1420" w:author="Craig Parker" w:date="2024-07-09T11:37:00Z">
        <w:r w:rsidRPr="00A62CB7" w:rsidDel="002116FB">
          <w:rPr>
            <w:rFonts w:ascii="Nunito" w:eastAsia="Nunito" w:hAnsi="Nunito" w:cs="Nunito"/>
          </w:rPr>
          <w:delText xml:space="preserve"> Details of each element within this workflow are described in detail below</w:delText>
        </w:r>
      </w:del>
      <w:ins w:id="1421" w:author="Craig Parker" w:date="2024-07-09T11:37:00Z">
        <w:r w:rsidR="002116FB" w:rsidRPr="00A62CB7">
          <w:rPr>
            <w:rFonts w:ascii="Nunito" w:eastAsia="Nunito" w:hAnsi="Nunito" w:cs="Nunito"/>
          </w:rPr>
          <w:t>Each element within this workflow is described below in detail</w:t>
        </w:r>
      </w:ins>
      <w:r w:rsidRPr="00A62CB7">
        <w:rPr>
          <w:rFonts w:ascii="Nunito" w:eastAsia="Nunito" w:hAnsi="Nunito" w:cs="Nunito"/>
        </w:rPr>
        <w:t>.</w:t>
      </w:r>
    </w:p>
    <w:p w14:paraId="000000A8" w14:textId="77777777" w:rsidR="007813F4" w:rsidRPr="00A62CB7" w:rsidRDefault="007813F4">
      <w:pPr>
        <w:rPr>
          <w:rFonts w:ascii="Nunito" w:eastAsia="Nunito" w:hAnsi="Nunito" w:cs="Nunito"/>
        </w:rPr>
      </w:pPr>
    </w:p>
    <w:p w14:paraId="000000A9" w14:textId="77777777" w:rsidR="007813F4" w:rsidRPr="00A62CB7" w:rsidRDefault="009511AE">
      <w:pPr>
        <w:spacing w:before="240" w:after="240"/>
        <w:rPr>
          <w:rFonts w:ascii="Nunito" w:eastAsia="Nunito" w:hAnsi="Nunito" w:cs="Nunito"/>
        </w:rPr>
      </w:pPr>
      <w:commentRangeStart w:id="1422"/>
      <w:r w:rsidRPr="00A62CB7">
        <w:rPr>
          <w:rFonts w:ascii="Nunito" w:eastAsia="Nunito" w:hAnsi="Nunito" w:cs="Nunito"/>
          <w:noProof/>
        </w:rPr>
        <w:drawing>
          <wp:inline distT="114300" distB="114300" distL="114300" distR="114300" wp14:anchorId="2DCEE4E8" wp14:editId="07777777">
            <wp:extent cx="5943600" cy="3340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commentRangeEnd w:id="1422"/>
      <w:r w:rsidRPr="00A62CB7">
        <w:rPr>
          <w:rStyle w:val="CommentReference"/>
          <w:rFonts w:ascii="Nunito" w:hAnsi="Nunito"/>
          <w:rPrChange w:id="1423" w:author="Craig Parker" w:date="2024-08-05T19:17:00Z">
            <w:rPr>
              <w:rStyle w:val="CommentReference"/>
            </w:rPr>
          </w:rPrChange>
        </w:rPr>
        <w:commentReference w:id="1422"/>
      </w:r>
    </w:p>
    <w:p w14:paraId="000000AA" w14:textId="4A310DF9" w:rsidR="007813F4" w:rsidRPr="00A62CB7" w:rsidRDefault="0E3CF60B">
      <w:pPr>
        <w:spacing w:before="240" w:after="240"/>
        <w:rPr>
          <w:rFonts w:ascii="Nunito" w:eastAsia="Nunito" w:hAnsi="Nunito" w:cs="Nunito"/>
        </w:rPr>
      </w:pPr>
      <w:commentRangeStart w:id="1424"/>
      <w:r w:rsidRPr="00A62CB7">
        <w:rPr>
          <w:rFonts w:ascii="Nunito" w:eastAsia="Nunito" w:hAnsi="Nunito" w:cs="Nunito"/>
          <w:i/>
          <w:iCs/>
        </w:rPr>
        <w:t>Figure</w:t>
      </w:r>
      <w:commentRangeEnd w:id="1424"/>
      <w:r w:rsidR="009511AE" w:rsidRPr="00A62CB7">
        <w:rPr>
          <w:rStyle w:val="CommentReference"/>
          <w:rFonts w:ascii="Nunito" w:hAnsi="Nunito"/>
          <w:rPrChange w:id="1425" w:author="Craig Parker" w:date="2024-08-05T19:17:00Z">
            <w:rPr>
              <w:rStyle w:val="CommentReference"/>
            </w:rPr>
          </w:rPrChange>
        </w:rPr>
        <w:commentReference w:id="1424"/>
      </w:r>
      <w:r w:rsidRPr="00A62CB7">
        <w:rPr>
          <w:rFonts w:ascii="Nunito" w:eastAsia="Nunito" w:hAnsi="Nunito" w:cs="Nunito"/>
          <w:i/>
          <w:iCs/>
        </w:rPr>
        <w:t xml:space="preserve"> 1: D</w:t>
      </w:r>
      <w:commentRangeStart w:id="1426"/>
      <w:r w:rsidRPr="00A62CB7">
        <w:rPr>
          <w:rFonts w:ascii="Nunito" w:eastAsia="Nunito" w:hAnsi="Nunito" w:cs="Nunito"/>
          <w:i/>
          <w:iCs/>
        </w:rPr>
        <w:t xml:space="preserve">ata flow diagram indicating data providers, data sharing agreements and ethics approval, data </w:t>
      </w:r>
      <w:del w:id="1427" w:author="Craig Parker" w:date="2024-07-09T11:25:00Z">
        <w:r w:rsidR="009511AE" w:rsidRPr="00A62CB7" w:rsidDel="0E3CF60B">
          <w:rPr>
            <w:rFonts w:ascii="Nunito" w:eastAsia="Nunito" w:hAnsi="Nunito" w:cs="Nunito"/>
            <w:i/>
            <w:iCs/>
          </w:rPr>
          <w:delText xml:space="preserve">harmonization </w:delText>
        </w:r>
      </w:del>
      <w:proofErr w:type="spellStart"/>
      <w:ins w:id="1428" w:author="Craig Parker" w:date="2024-07-09T11:25:00Z">
        <w:r w:rsidRPr="00A62CB7">
          <w:rPr>
            <w:rFonts w:ascii="Nunito" w:eastAsia="Nunito" w:hAnsi="Nunito" w:cs="Nunito"/>
            <w:i/>
            <w:iCs/>
          </w:rPr>
          <w:t>harmonisation</w:t>
        </w:r>
        <w:proofErr w:type="spellEnd"/>
        <w:r w:rsidRPr="00A62CB7">
          <w:rPr>
            <w:rFonts w:ascii="Nunito" w:eastAsia="Nunito" w:hAnsi="Nunito" w:cs="Nunito"/>
            <w:i/>
            <w:iCs/>
          </w:rPr>
          <w:t xml:space="preserve"> </w:t>
        </w:r>
      </w:ins>
      <w:r w:rsidRPr="00A62CB7">
        <w:rPr>
          <w:rFonts w:ascii="Nunito" w:eastAsia="Nunito" w:hAnsi="Nunito" w:cs="Nunito"/>
          <w:i/>
          <w:iCs/>
        </w:rPr>
        <w:t xml:space="preserve">steps (aligning with </w:t>
      </w:r>
      <w:del w:id="1429" w:author="Craig Parker" w:date="2024-07-09T11:25:00Z">
        <w:r w:rsidR="009511AE" w:rsidRPr="00A62CB7" w:rsidDel="0E3CF60B">
          <w:rPr>
            <w:rFonts w:ascii="Nunito" w:eastAsia="Nunito" w:hAnsi="Nunito" w:cs="Nunito"/>
            <w:i/>
            <w:iCs/>
          </w:rPr>
          <w:delText xml:space="preserve">common </w:delText>
        </w:r>
      </w:del>
      <w:ins w:id="1430" w:author="Craig Parker" w:date="2024-07-09T11:25:00Z">
        <w:r w:rsidRPr="00A62CB7">
          <w:rPr>
            <w:rFonts w:ascii="Nunito" w:eastAsia="Nunito" w:hAnsi="Nunito" w:cs="Nunito"/>
            <w:i/>
            <w:iCs/>
          </w:rPr>
          <w:t xml:space="preserve">standard </w:t>
        </w:r>
      </w:ins>
      <w:r w:rsidRPr="00A62CB7">
        <w:rPr>
          <w:rFonts w:ascii="Nunito" w:eastAsia="Nunito" w:hAnsi="Nunito" w:cs="Nunito"/>
          <w:i/>
          <w:iCs/>
        </w:rPr>
        <w:t>formats, meta-data</w:t>
      </w:r>
      <w:ins w:id="1431" w:author="Craig Parker" w:date="2024-07-09T11:25:00Z">
        <w:r w:rsidRPr="00A62CB7">
          <w:rPr>
            <w:rFonts w:ascii="Nunito" w:eastAsia="Nunito" w:hAnsi="Nunito" w:cs="Nunito"/>
            <w:i/>
            <w:iCs/>
          </w:rPr>
          <w:t>,</w:t>
        </w:r>
      </w:ins>
      <w:r w:rsidRPr="00A62CB7">
        <w:rPr>
          <w:rFonts w:ascii="Nunito" w:eastAsia="Nunito" w:hAnsi="Nunito" w:cs="Nunito"/>
          <w:i/>
          <w:iCs/>
        </w:rPr>
        <w:t xml:space="preserve"> etc.), integration, analysis through </w:t>
      </w:r>
      <w:proofErr w:type="spellStart"/>
      <w:r w:rsidRPr="00A62CB7">
        <w:rPr>
          <w:rFonts w:ascii="Nunito" w:eastAsia="Nunito" w:hAnsi="Nunito" w:cs="Nunito"/>
          <w:i/>
          <w:iCs/>
        </w:rPr>
        <w:t>Jupyter</w:t>
      </w:r>
      <w:proofErr w:type="spellEnd"/>
      <w:r w:rsidRPr="00A62CB7">
        <w:rPr>
          <w:rFonts w:ascii="Nunito" w:eastAsia="Nunito" w:hAnsi="Nunito" w:cs="Nunito"/>
          <w:i/>
          <w:iCs/>
        </w:rPr>
        <w:t xml:space="preserve"> Hub by </w:t>
      </w:r>
      <w:commentRangeStart w:id="1432"/>
      <w:r w:rsidRPr="00A62CB7">
        <w:rPr>
          <w:rFonts w:ascii="Nunito" w:eastAsia="Nunito" w:hAnsi="Nunito" w:cs="Nunito"/>
          <w:i/>
          <w:iCs/>
        </w:rPr>
        <w:t>partners</w:t>
      </w:r>
      <w:commentRangeEnd w:id="1432"/>
      <w:r w:rsidR="009511AE" w:rsidRPr="00A62CB7">
        <w:rPr>
          <w:rStyle w:val="CommentReference"/>
          <w:rFonts w:ascii="Nunito" w:hAnsi="Nunito"/>
          <w:rPrChange w:id="1433" w:author="Craig Parker" w:date="2024-08-05T19:17:00Z">
            <w:rPr>
              <w:rStyle w:val="CommentReference"/>
            </w:rPr>
          </w:rPrChange>
        </w:rPr>
        <w:commentReference w:id="1432"/>
      </w:r>
      <w:r w:rsidRPr="00A62CB7">
        <w:rPr>
          <w:rFonts w:ascii="Nunito" w:eastAsia="Nunito" w:hAnsi="Nunito" w:cs="Nunito"/>
          <w:i/>
          <w:iCs/>
        </w:rPr>
        <w:t>/</w:t>
      </w:r>
      <w:commentRangeStart w:id="1434"/>
      <w:r w:rsidRPr="00A62CB7">
        <w:rPr>
          <w:rFonts w:ascii="Nunito" w:eastAsia="Nunito" w:hAnsi="Nunito" w:cs="Nunito"/>
          <w:i/>
          <w:iCs/>
        </w:rPr>
        <w:t xml:space="preserve">researchers </w:t>
      </w:r>
      <w:r w:rsidRPr="00A62CB7">
        <w:rPr>
          <w:rFonts w:ascii="Nunito" w:eastAsia="Nunito" w:hAnsi="Nunito" w:cs="Nunito"/>
          <w:i/>
          <w:iCs/>
          <w:color w:val="FF0000"/>
        </w:rPr>
        <w:t>(Diagram needs to be updated – for example IBM PAIRS system - changed</w:t>
      </w:r>
      <w:commentRangeEnd w:id="1426"/>
      <w:r w:rsidR="009511AE" w:rsidRPr="00A62CB7">
        <w:rPr>
          <w:rStyle w:val="CommentReference"/>
          <w:rFonts w:ascii="Nunito" w:hAnsi="Nunito"/>
          <w:rPrChange w:id="1435" w:author="Craig Parker" w:date="2024-08-05T19:17:00Z">
            <w:rPr>
              <w:rStyle w:val="CommentReference"/>
            </w:rPr>
          </w:rPrChange>
        </w:rPr>
        <w:commentReference w:id="1426"/>
      </w:r>
      <w:commentRangeEnd w:id="1434"/>
      <w:r w:rsidR="009511AE" w:rsidRPr="00A62CB7">
        <w:rPr>
          <w:rStyle w:val="CommentReference"/>
          <w:rFonts w:ascii="Nunito" w:hAnsi="Nunito"/>
          <w:rPrChange w:id="1436" w:author="Craig Parker" w:date="2024-08-05T19:17:00Z">
            <w:rPr>
              <w:rStyle w:val="CommentReference"/>
            </w:rPr>
          </w:rPrChange>
        </w:rPr>
        <w:commentReference w:id="1434"/>
      </w:r>
      <w:commentRangeStart w:id="1437"/>
      <w:commentRangeEnd w:id="1437"/>
      <w:r w:rsidR="009511AE" w:rsidRPr="00A62CB7">
        <w:rPr>
          <w:rStyle w:val="CommentReference"/>
          <w:rFonts w:ascii="Nunito" w:hAnsi="Nunito"/>
          <w:rPrChange w:id="1438" w:author="Craig Parker" w:date="2024-08-05T19:17:00Z">
            <w:rPr>
              <w:rStyle w:val="CommentReference"/>
            </w:rPr>
          </w:rPrChange>
        </w:rPr>
        <w:commentReference w:id="1437"/>
      </w:r>
    </w:p>
    <w:p w14:paraId="000000AB" w14:textId="77777777" w:rsidR="007813F4" w:rsidRPr="00A62CB7" w:rsidRDefault="007813F4">
      <w:pPr>
        <w:rPr>
          <w:rFonts w:ascii="Nunito" w:eastAsia="Nunito" w:hAnsi="Nunito" w:cs="Nunito"/>
        </w:rPr>
      </w:pPr>
    </w:p>
    <w:p w14:paraId="6B032143" w14:textId="3D1AF5CE" w:rsidR="0035702A" w:rsidRPr="00A62CB7" w:rsidRDefault="6E1C0E23">
      <w:pPr>
        <w:pStyle w:val="Heading2"/>
        <w:numPr>
          <w:ilvl w:val="1"/>
          <w:numId w:val="34"/>
        </w:numPr>
        <w:rPr>
          <w:ins w:id="1439" w:author="Craig Parker" w:date="2024-07-09T11:22:00Z"/>
          <w:rFonts w:ascii="Nunito" w:hAnsi="Nunito"/>
          <w:lang w:val="en-ZA"/>
          <w:rPrChange w:id="1440" w:author="Craig Parker" w:date="2024-08-05T19:17:00Z">
            <w:rPr>
              <w:ins w:id="1441" w:author="Craig Parker" w:date="2024-07-09T11:22:00Z"/>
              <w:lang w:val="en-ZA"/>
            </w:rPr>
          </w:rPrChange>
        </w:rPr>
        <w:pPrChange w:id="1442" w:author="Craig Parker" w:date="2024-08-05T19:03:00Z">
          <w:pPr>
            <w:pStyle w:val="Heading2"/>
            <w:numPr>
              <w:numId w:val="9"/>
            </w:numPr>
            <w:ind w:left="720" w:hanging="360"/>
          </w:pPr>
        </w:pPrChange>
      </w:pPr>
      <w:bookmarkStart w:id="1443" w:name="_Toc172635207"/>
      <w:bookmarkStart w:id="1444" w:name="_Toc173777779"/>
      <w:ins w:id="1445" w:author="Craig Parker" w:date="2024-07-09T11:19:00Z">
        <w:r w:rsidRPr="00A62CB7">
          <w:rPr>
            <w:rFonts w:ascii="Nunito" w:hAnsi="Nunito"/>
            <w:lang w:val="en-ZA"/>
            <w:rPrChange w:id="1446" w:author="Craig Parker" w:date="2024-08-05T19:17:00Z">
              <w:rPr>
                <w:lang w:val="en-ZA"/>
              </w:rPr>
            </w:rPrChange>
          </w:rPr>
          <w:t>Setting Up the Data Transfer Agreement (DTA)</w:t>
        </w:r>
      </w:ins>
      <w:bookmarkEnd w:id="1443"/>
      <w:bookmarkEnd w:id="1444"/>
    </w:p>
    <w:p w14:paraId="0C640A63" w14:textId="77777777" w:rsidR="00265FDD" w:rsidRPr="00A62CB7" w:rsidRDefault="00265FDD" w:rsidP="00265FDD">
      <w:pPr>
        <w:rPr>
          <w:ins w:id="1447" w:author="Craig Parker" w:date="2024-07-09T11:22:00Z"/>
          <w:rFonts w:ascii="Nunito" w:eastAsia="Nunito" w:hAnsi="Nunito"/>
          <w:lang w:val="en-ZA"/>
          <w:rPrChange w:id="1448" w:author="Craig Parker" w:date="2024-08-05T19:17:00Z">
            <w:rPr>
              <w:ins w:id="1449" w:author="Craig Parker" w:date="2024-07-09T11:22:00Z"/>
              <w:rFonts w:eastAsia="Nunito"/>
              <w:lang w:val="en-ZA"/>
            </w:rPr>
          </w:rPrChange>
        </w:rPr>
      </w:pPr>
    </w:p>
    <w:p w14:paraId="108BEFFB" w14:textId="1D828F0A" w:rsidR="00265FDD" w:rsidRPr="00A62CB7" w:rsidRDefault="0E3CF60B" w:rsidP="00265FDD">
      <w:pPr>
        <w:rPr>
          <w:ins w:id="1450" w:author="Craig Parker" w:date="2024-07-23T13:51:00Z"/>
          <w:rFonts w:ascii="Nunito" w:eastAsia="Nunito" w:hAnsi="Nunito"/>
          <w:lang w:val="en-ZA"/>
        </w:rPr>
      </w:pPr>
      <w:ins w:id="1451" w:author="Craig Parker" w:date="2024-07-09T11:23:00Z">
        <w:r w:rsidRPr="00A62CB7">
          <w:rPr>
            <w:rFonts w:ascii="Nunito" w:eastAsia="Nunito" w:hAnsi="Nunito"/>
            <w:lang w:val="en-ZA"/>
            <w:rPrChange w:id="1452" w:author="Craig Parker" w:date="2024-08-05T19:17:00Z">
              <w:rPr>
                <w:rFonts w:eastAsia="Nunito"/>
                <w:lang w:val="en-ZA"/>
              </w:rPr>
            </w:rPrChange>
          </w:rPr>
          <w:t xml:space="preserve">A Data Transfer Agreement (DTA) </w:t>
        </w:r>
      </w:ins>
      <w:ins w:id="1453" w:author="Craig Parker" w:date="2024-07-16T11:05:00Z">
        <w:r w:rsidRPr="00A62CB7">
          <w:rPr>
            <w:rFonts w:ascii="Nunito" w:eastAsia="Nunito" w:hAnsi="Nunito"/>
            <w:lang w:val="en-ZA"/>
          </w:rPr>
          <w:t xml:space="preserve">between each health data provider and UCT or WITS Planetary Health Research is required </w:t>
        </w:r>
      </w:ins>
      <w:ins w:id="1454" w:author="Craig Parker" w:date="2024-07-09T11:23:00Z">
        <w:r w:rsidRPr="00A62CB7">
          <w:rPr>
            <w:rFonts w:ascii="Nunito" w:eastAsia="Nunito" w:hAnsi="Nunito"/>
            <w:lang w:val="en-ZA"/>
            <w:rPrChange w:id="1455" w:author="Craig Parker" w:date="2024-08-05T19:17:00Z">
              <w:rPr>
                <w:rFonts w:eastAsia="Nunito"/>
                <w:lang w:val="en-ZA"/>
              </w:rPr>
            </w:rPrChange>
          </w:rPr>
          <w:t>to enable health data transfer, processing, analysis, and potential publishing</w:t>
        </w:r>
      </w:ins>
      <w:commentRangeStart w:id="1456"/>
      <w:commentRangeStart w:id="1457"/>
      <w:commentRangeEnd w:id="1456"/>
      <w:r w:rsidR="00265FDD" w:rsidRPr="00A62CB7">
        <w:rPr>
          <w:rStyle w:val="CommentReference"/>
          <w:rFonts w:ascii="Nunito" w:hAnsi="Nunito"/>
          <w:rPrChange w:id="1458" w:author="Craig Parker" w:date="2024-08-05T19:17:00Z">
            <w:rPr>
              <w:rStyle w:val="CommentReference"/>
            </w:rPr>
          </w:rPrChange>
        </w:rPr>
        <w:commentReference w:id="1456"/>
      </w:r>
      <w:commentRangeEnd w:id="1457"/>
      <w:r w:rsidR="00265FDD" w:rsidRPr="00A62CB7">
        <w:rPr>
          <w:rStyle w:val="CommentReference"/>
          <w:rFonts w:ascii="Nunito" w:hAnsi="Nunito"/>
          <w:rPrChange w:id="1459" w:author="Craig Parker" w:date="2024-08-05T19:17:00Z">
            <w:rPr>
              <w:rStyle w:val="CommentReference"/>
            </w:rPr>
          </w:rPrChange>
        </w:rPr>
        <w:commentReference w:id="1457"/>
      </w:r>
      <w:ins w:id="1460" w:author="Matthew Chersich" w:date="2024-08-04T17:14:00Z">
        <w:r w:rsidRPr="00A62CB7">
          <w:rPr>
            <w:rFonts w:ascii="Nunito" w:eastAsia="Nunito" w:hAnsi="Nunito"/>
            <w:lang w:val="en-ZA"/>
          </w:rPr>
          <w:t xml:space="preserve"> of research findings</w:t>
        </w:r>
      </w:ins>
      <w:commentRangeStart w:id="1461"/>
      <w:ins w:id="1462" w:author="Craig Parker" w:date="2024-07-09T11:23:00Z">
        <w:r w:rsidRPr="00A62CB7">
          <w:rPr>
            <w:rFonts w:ascii="Nunito" w:eastAsia="Nunito" w:hAnsi="Nunito"/>
            <w:lang w:val="en-ZA"/>
            <w:rPrChange w:id="1463" w:author="Craig Parker" w:date="2024-08-05T19:17:00Z">
              <w:rPr>
                <w:rFonts w:eastAsia="Nunito"/>
                <w:lang w:val="en-ZA"/>
              </w:rPr>
            </w:rPrChange>
          </w:rPr>
          <w:t>.</w:t>
        </w:r>
      </w:ins>
      <w:commentRangeEnd w:id="1461"/>
      <w:r w:rsidR="00265FDD" w:rsidRPr="00A62CB7">
        <w:rPr>
          <w:rStyle w:val="CommentReference"/>
          <w:rFonts w:ascii="Nunito" w:hAnsi="Nunito"/>
          <w:rPrChange w:id="1464" w:author="Craig Parker" w:date="2024-08-05T19:17:00Z">
            <w:rPr>
              <w:rStyle w:val="CommentReference"/>
            </w:rPr>
          </w:rPrChange>
        </w:rPr>
        <w:commentReference w:id="1461"/>
      </w:r>
      <w:ins w:id="1465" w:author="Matthew Chersich" w:date="2024-08-04T17:14:00Z">
        <w:r w:rsidRPr="00A62CB7">
          <w:rPr>
            <w:rFonts w:ascii="Nunito" w:eastAsia="Nunito" w:hAnsi="Nunito"/>
            <w:lang w:val="en-ZA"/>
          </w:rPr>
          <w:t xml:space="preserve"> </w:t>
        </w:r>
        <w:del w:id="1466" w:author="Craig Parker" w:date="2024-08-05T19:18:00Z">
          <w:r w:rsidRPr="00A62CB7" w:rsidDel="00BC335B">
            <w:rPr>
              <w:rFonts w:ascii="Nunito" w:eastAsia="Nunito" w:hAnsi="Nunito"/>
              <w:lang w:val="en-ZA"/>
            </w:rPr>
            <w:delText>Data Transfer Agreement is signed by the UCT or WHC legal departmen</w:delText>
          </w:r>
        </w:del>
      </w:ins>
      <w:ins w:id="1467" w:author="Matthew Chersich" w:date="2024-08-04T17:15:00Z">
        <w:del w:id="1468" w:author="Craig Parker" w:date="2024-08-05T19:18:00Z">
          <w:r w:rsidRPr="00A62CB7" w:rsidDel="00BC335B">
            <w:rPr>
              <w:rFonts w:ascii="Nunito" w:eastAsia="Nunito" w:hAnsi="Nunito"/>
              <w:lang w:val="en-ZA"/>
            </w:rPr>
            <w:delText xml:space="preserve">t on behalf of the </w:delText>
          </w:r>
          <w:commentRangeStart w:id="1469"/>
          <w:r w:rsidRPr="00A62CB7" w:rsidDel="00BC335B">
            <w:rPr>
              <w:rFonts w:ascii="Nunito" w:eastAsia="Nunito" w:hAnsi="Nunito"/>
              <w:lang w:val="en-ZA"/>
            </w:rPr>
            <w:delText>HEAT Center</w:delText>
          </w:r>
        </w:del>
      </w:ins>
      <w:commentRangeEnd w:id="1469"/>
      <w:del w:id="1470" w:author="Craig Parker" w:date="2024-08-05T19:18:00Z">
        <w:r w:rsidR="00265FDD" w:rsidRPr="00A62CB7" w:rsidDel="00BC335B">
          <w:rPr>
            <w:rStyle w:val="CommentReference"/>
            <w:rFonts w:ascii="Nunito" w:hAnsi="Nunito"/>
            <w:rPrChange w:id="1471" w:author="Craig Parker" w:date="2024-08-05T19:17:00Z">
              <w:rPr>
                <w:rStyle w:val="CommentReference"/>
              </w:rPr>
            </w:rPrChange>
          </w:rPr>
          <w:commentReference w:id="1469"/>
        </w:r>
      </w:del>
      <w:ins w:id="1472" w:author="Matthew Chersich" w:date="2024-08-04T17:15:00Z">
        <w:del w:id="1473" w:author="Craig Parker" w:date="2024-08-05T19:18:00Z">
          <w:r w:rsidRPr="00A62CB7" w:rsidDel="00BC335B">
            <w:rPr>
              <w:rFonts w:ascii="Nunito" w:eastAsia="Nunito" w:hAnsi="Nunito"/>
              <w:lang w:val="en-ZA"/>
            </w:rPr>
            <w:delText xml:space="preserve"> and by the legal office of the data provider. In rare instances the PI of a study may sign the DTA,</w:delText>
          </w:r>
        </w:del>
      </w:ins>
      <w:ins w:id="1474" w:author="Craig Parker" w:date="2024-08-05T19:18:00Z">
        <w:r w:rsidR="00BC335B" w:rsidRPr="00A62CB7">
          <w:rPr>
            <w:rFonts w:ascii="Nunito" w:eastAsia="Nunito" w:hAnsi="Nunito"/>
            <w:lang w:val="en-ZA"/>
          </w:rPr>
          <w:t xml:space="preserve">The DTA is signed by the UCT or WHC legal department on behalf of the </w:t>
        </w:r>
      </w:ins>
      <w:ins w:id="1475" w:author="Craig Parker" w:date="2024-08-05T19:22:00Z">
        <w:r w:rsidR="006A3891" w:rsidRPr="00A62CB7">
          <w:rPr>
            <w:rFonts w:ascii="Nunito" w:eastAsia="Nunito" w:hAnsi="Nunito"/>
            <w:lang w:val="en-ZA"/>
          </w:rPr>
          <w:t>HE²AT</w:t>
        </w:r>
      </w:ins>
      <w:ins w:id="1476" w:author="Craig Parker" w:date="2024-08-05T19:18:00Z">
        <w:r w:rsidR="00BC335B" w:rsidRPr="00A62CB7">
          <w:rPr>
            <w:rFonts w:ascii="Nunito" w:eastAsia="Nunito" w:hAnsi="Nunito"/>
            <w:lang w:val="en-ZA"/>
          </w:rPr>
          <w:t xml:space="preserve"> </w:t>
        </w:r>
        <w:proofErr w:type="spellStart"/>
        <w:r w:rsidR="00BC335B" w:rsidRPr="00A62CB7">
          <w:rPr>
            <w:rFonts w:ascii="Nunito" w:eastAsia="Nunito" w:hAnsi="Nunito"/>
            <w:lang w:val="en-ZA"/>
          </w:rPr>
          <w:t>Center</w:t>
        </w:r>
        <w:proofErr w:type="spellEnd"/>
        <w:r w:rsidR="00BC335B" w:rsidRPr="00A62CB7">
          <w:rPr>
            <w:rFonts w:ascii="Nunito" w:eastAsia="Nunito" w:hAnsi="Nunito"/>
            <w:lang w:val="en-ZA"/>
          </w:rPr>
          <w:t xml:space="preserve"> and by the legal office of the data provider. In rare instances, the PI of a study may sign the DTA</w:t>
        </w:r>
      </w:ins>
      <w:ins w:id="1477" w:author="Matthew Chersich" w:date="2024-08-04T17:15:00Z">
        <w:r w:rsidRPr="00A62CB7">
          <w:rPr>
            <w:rFonts w:ascii="Nunito" w:eastAsia="Nunito" w:hAnsi="Nunito"/>
            <w:lang w:val="en-ZA"/>
          </w:rPr>
          <w:t xml:space="preserve"> rather than the legal office. </w:t>
        </w:r>
      </w:ins>
    </w:p>
    <w:p w14:paraId="2B2F9F6A" w14:textId="77777777" w:rsidR="00096966" w:rsidRPr="00A62CB7" w:rsidRDefault="00096966" w:rsidP="00265FDD">
      <w:pPr>
        <w:rPr>
          <w:ins w:id="1478" w:author="Craig Parker" w:date="2024-07-09T11:24:00Z"/>
          <w:rFonts w:ascii="Nunito" w:eastAsia="Nunito" w:hAnsi="Nunito"/>
          <w:lang w:val="en-ZA"/>
          <w:rPrChange w:id="1479" w:author="Craig Parker" w:date="2024-08-05T19:17:00Z">
            <w:rPr>
              <w:ins w:id="1480" w:author="Craig Parker" w:date="2024-07-09T11:24:00Z"/>
              <w:rFonts w:eastAsia="Nunito"/>
              <w:b/>
              <w:bCs/>
              <w:lang w:val="en-ZA"/>
            </w:rPr>
          </w:rPrChange>
        </w:rPr>
      </w:pPr>
    </w:p>
    <w:p w14:paraId="374FF7D9" w14:textId="71138750" w:rsidR="00265FDD" w:rsidRPr="00A62CB7" w:rsidRDefault="6E1C0E23">
      <w:pPr>
        <w:pStyle w:val="Heading2"/>
        <w:numPr>
          <w:ilvl w:val="1"/>
          <w:numId w:val="34"/>
        </w:numPr>
        <w:rPr>
          <w:ins w:id="1481" w:author="Craig Parker" w:date="2024-07-09T11:25:00Z"/>
          <w:rFonts w:ascii="Nunito" w:hAnsi="Nunito"/>
          <w:rPrChange w:id="1482" w:author="Craig Parker" w:date="2024-08-05T19:17:00Z">
            <w:rPr>
              <w:ins w:id="1483" w:author="Craig Parker" w:date="2024-07-09T11:25:00Z"/>
            </w:rPr>
          </w:rPrChange>
        </w:rPr>
        <w:pPrChange w:id="1484" w:author="Craig Parker" w:date="2024-08-05T19:03:00Z">
          <w:pPr>
            <w:pStyle w:val="Heading3"/>
            <w:numPr>
              <w:numId w:val="9"/>
            </w:numPr>
            <w:ind w:left="720" w:hanging="360"/>
          </w:pPr>
        </w:pPrChange>
      </w:pPr>
      <w:bookmarkStart w:id="1485" w:name="_Toc172635208"/>
      <w:bookmarkStart w:id="1486" w:name="_Toc173777780"/>
      <w:ins w:id="1487" w:author="Craig Parker" w:date="2024-07-09T11:23:00Z">
        <w:r w:rsidRPr="00A62CB7">
          <w:rPr>
            <w:rFonts w:ascii="Nunito" w:hAnsi="Nunito"/>
            <w:rPrChange w:id="1488" w:author="Craig Parker" w:date="2024-08-05T19:17:00Z">
              <w:rPr>
                <w:lang w:val="en-ZA"/>
              </w:rPr>
            </w:rPrChange>
          </w:rPr>
          <w:t>Ethics Approval for New Databases</w:t>
        </w:r>
      </w:ins>
      <w:bookmarkEnd w:id="1485"/>
      <w:bookmarkEnd w:id="1486"/>
    </w:p>
    <w:p w14:paraId="42CB5ED3" w14:textId="77777777" w:rsidR="00265FDD" w:rsidRPr="00A62CB7" w:rsidRDefault="00265FDD" w:rsidP="00265FDD">
      <w:pPr>
        <w:rPr>
          <w:ins w:id="1489" w:author="Craig Parker" w:date="2024-07-09T11:23:00Z"/>
          <w:rFonts w:ascii="Nunito" w:eastAsia="Nunito" w:hAnsi="Nunito"/>
          <w:rPrChange w:id="1490" w:author="Craig Parker" w:date="2024-08-05T19:17:00Z">
            <w:rPr>
              <w:ins w:id="1491" w:author="Craig Parker" w:date="2024-07-09T11:23:00Z"/>
              <w:rFonts w:eastAsia="Nunito"/>
              <w:b/>
              <w:bCs/>
              <w:lang w:val="en-ZA"/>
            </w:rPr>
          </w:rPrChange>
        </w:rPr>
      </w:pPr>
    </w:p>
    <w:p w14:paraId="47F5AE20" w14:textId="4FB1FA5D" w:rsidR="00BC1CA9" w:rsidRPr="00A62CB7" w:rsidDel="00860274" w:rsidRDefault="0E3CF60B" w:rsidP="00EA2C07">
      <w:pPr>
        <w:rPr>
          <w:ins w:id="1492" w:author="Matthew Chersich" w:date="2024-08-04T17:23:00Z"/>
          <w:del w:id="1493" w:author="Matthew Chersich" w:date="2024-08-04T17:24:00Z"/>
          <w:rFonts w:ascii="Nunito" w:eastAsia="Nunito" w:hAnsi="Nunito"/>
          <w:lang w:val="en-ZA"/>
        </w:rPr>
      </w:pPr>
      <w:ins w:id="1494" w:author="Craig Parker" w:date="2024-07-09T11:23:00Z">
        <w:r w:rsidRPr="00A62CB7">
          <w:rPr>
            <w:rFonts w:ascii="Nunito" w:eastAsia="Nunito" w:hAnsi="Nunito"/>
            <w:lang w:val="en-ZA"/>
            <w:rPrChange w:id="1495" w:author="Craig Parker" w:date="2024-08-05T19:17:00Z">
              <w:rPr>
                <w:rFonts w:eastAsia="Nunito"/>
                <w:lang w:val="en-ZA"/>
              </w:rPr>
            </w:rPrChange>
          </w:rPr>
          <w:lastRenderedPageBreak/>
          <w:t>As new databases become available and DTAs are established, the following steps will be taken to notify the Wits Health Research Ethics Committee (Medical)</w:t>
        </w:r>
      </w:ins>
      <w:ins w:id="1496" w:author="Matthew Chersich" w:date="2024-08-04T17:23:00Z">
        <w:r w:rsidRPr="00A62CB7">
          <w:rPr>
            <w:rFonts w:ascii="Nunito" w:eastAsia="Nunito" w:hAnsi="Nunito"/>
            <w:lang w:val="en-ZA"/>
          </w:rPr>
          <w:t>. These</w:t>
        </w:r>
      </w:ins>
      <w:del w:id="1497" w:author="Matthew Chersich" w:date="2024-08-04T17:23:00Z">
        <w:r w:rsidR="00265FDD" w:rsidRPr="00A62CB7" w:rsidDel="0E3CF60B">
          <w:rPr>
            <w:rFonts w:ascii="Nunito" w:eastAsia="Nunito" w:hAnsi="Nunito"/>
            <w:lang w:val="en-ZA"/>
          </w:rPr>
          <w:delText>is</w:delText>
        </w:r>
      </w:del>
      <w:ins w:id="1498" w:author="Matthew Chersich" w:date="2024-08-04T17:23:00Z">
        <w:r w:rsidRPr="00A62CB7">
          <w:rPr>
            <w:rFonts w:ascii="Nunito" w:eastAsia="Nunito" w:hAnsi="Nunito"/>
            <w:lang w:val="en-ZA"/>
          </w:rPr>
          <w:t xml:space="preserve"> processes aim to ensure</w:t>
        </w:r>
      </w:ins>
      <w:del w:id="1499" w:author="Matthew Chersich" w:date="2024-08-04T17:23:00Z">
        <w:r w:rsidR="00265FDD" w:rsidRPr="00A62CB7" w:rsidDel="0E3CF60B">
          <w:rPr>
            <w:rFonts w:ascii="Nunito" w:eastAsia="Nunito" w:hAnsi="Nunito"/>
            <w:lang w:val="en-ZA"/>
          </w:rPr>
          <w:delText>s</w:delText>
        </w:r>
      </w:del>
      <w:ins w:id="1500" w:author="Matthew Chersich" w:date="2024-08-04T17:23:00Z">
        <w:r w:rsidRPr="00A62CB7">
          <w:rPr>
            <w:rFonts w:ascii="Nunito" w:eastAsia="Nunito" w:hAnsi="Nunito"/>
            <w:lang w:val="en-ZA"/>
          </w:rPr>
          <w:t xml:space="preserve"> that all </w:t>
        </w:r>
      </w:ins>
      <w:del w:id="1501" w:author="Matthew Chersich" w:date="2024-08-04T17:23:00Z">
        <w:r w:rsidR="00265FDD" w:rsidRPr="00A62CB7" w:rsidDel="0E3CF60B">
          <w:rPr>
            <w:rFonts w:ascii="Nunito" w:eastAsia="Nunito" w:hAnsi="Nunito"/>
            <w:lang w:val="en-ZA"/>
          </w:rPr>
          <w:delText xml:space="preserve">RP2 </w:delText>
        </w:r>
      </w:del>
      <w:ins w:id="1502" w:author="Matthew Chersich" w:date="2024-08-04T17:23:00Z">
        <w:r w:rsidRPr="00A62CB7">
          <w:rPr>
            <w:rFonts w:ascii="Nunito" w:eastAsia="Nunito" w:hAnsi="Nunito"/>
            <w:lang w:val="en-ZA"/>
          </w:rPr>
          <w:t xml:space="preserve">studies adhere to ethical guidelines and </w:t>
        </w:r>
        <w:proofErr w:type="gramStart"/>
        <w:r w:rsidRPr="00A62CB7">
          <w:rPr>
            <w:rFonts w:ascii="Nunito" w:eastAsia="Nunito" w:hAnsi="Nunito"/>
            <w:lang w:val="en-ZA"/>
          </w:rPr>
          <w:t>processes, and</w:t>
        </w:r>
        <w:proofErr w:type="gramEnd"/>
        <w:r w:rsidRPr="00A62CB7">
          <w:rPr>
            <w:rFonts w:ascii="Nunito" w:eastAsia="Nunito" w:hAnsi="Nunito"/>
            <w:lang w:val="en-ZA"/>
          </w:rPr>
          <w:t xml:space="preserve"> maintain</w:t>
        </w:r>
      </w:ins>
      <w:del w:id="1503" w:author="Matthew Chersich" w:date="2024-08-04T17:23:00Z">
        <w:r w:rsidR="00265FDD" w:rsidRPr="00A62CB7" w:rsidDel="0E3CF60B">
          <w:rPr>
            <w:rFonts w:ascii="Nunito" w:eastAsia="Nunito" w:hAnsi="Nunito"/>
            <w:lang w:val="en-ZA"/>
          </w:rPr>
          <w:delText>ing</w:delText>
        </w:r>
      </w:del>
      <w:ins w:id="1504" w:author="Matthew Chersich" w:date="2024-08-04T17:23:00Z">
        <w:r w:rsidRPr="00A62CB7">
          <w:rPr>
            <w:rFonts w:ascii="Nunito" w:eastAsia="Nunito" w:hAnsi="Nunito"/>
            <w:lang w:val="en-ZA"/>
          </w:rPr>
          <w:t xml:space="preserve"> the integrity and compliance of the </w:t>
        </w:r>
        <w:del w:id="1505" w:author="Craig Parker" w:date="2024-08-05T19:22:00Z">
          <w:r w:rsidRPr="00A62CB7" w:rsidDel="006A3891">
            <w:rPr>
              <w:rFonts w:ascii="Nunito" w:eastAsia="Nunito" w:hAnsi="Nunito"/>
              <w:lang w:val="en-ZA"/>
            </w:rPr>
            <w:delText>HEAT</w:delText>
          </w:r>
        </w:del>
      </w:ins>
      <w:ins w:id="1506" w:author="Craig Parker" w:date="2024-08-05T19:22:00Z">
        <w:r w:rsidR="006A3891" w:rsidRPr="00A62CB7">
          <w:rPr>
            <w:rFonts w:ascii="Nunito" w:eastAsia="Nunito" w:hAnsi="Nunito"/>
            <w:lang w:val="en-ZA"/>
          </w:rPr>
          <w:t>HE²AT</w:t>
        </w:r>
      </w:ins>
      <w:ins w:id="1507" w:author="Matthew Chersich" w:date="2024-08-04T17:23:00Z">
        <w:r w:rsidRPr="00A62CB7">
          <w:rPr>
            <w:rFonts w:ascii="Nunito" w:eastAsia="Nunito" w:hAnsi="Nunito"/>
            <w:lang w:val="en-ZA"/>
          </w:rPr>
          <w:t xml:space="preserve"> Centre's research activities.</w:t>
        </w:r>
      </w:ins>
      <w:ins w:id="1508" w:author="Matthew Chersich" w:date="2024-08-04T17:24:00Z">
        <w:r w:rsidRPr="00A62CB7">
          <w:rPr>
            <w:rFonts w:ascii="Nunito" w:eastAsia="Nunito" w:hAnsi="Nunito"/>
            <w:lang w:val="en-ZA"/>
          </w:rPr>
          <w:t xml:space="preserve"> The HEAT </w:t>
        </w:r>
        <w:proofErr w:type="spellStart"/>
        <w:r w:rsidRPr="00A62CB7">
          <w:rPr>
            <w:rFonts w:ascii="Nunito" w:eastAsia="Nunito" w:hAnsi="Nunito"/>
            <w:lang w:val="en-ZA"/>
          </w:rPr>
          <w:t>Center</w:t>
        </w:r>
        <w:proofErr w:type="spellEnd"/>
        <w:r w:rsidRPr="00A62CB7">
          <w:rPr>
            <w:rFonts w:ascii="Nunito" w:eastAsia="Nunito" w:hAnsi="Nunito"/>
            <w:lang w:val="en-ZA"/>
          </w:rPr>
          <w:t xml:space="preserve"> will </w:t>
        </w:r>
      </w:ins>
    </w:p>
    <w:p w14:paraId="11E42091" w14:textId="63625704" w:rsidR="00265FDD" w:rsidRPr="00A62CB7" w:rsidDel="00BC1CA9" w:rsidRDefault="00265FDD" w:rsidP="00EA2C07">
      <w:pPr>
        <w:rPr>
          <w:ins w:id="1509" w:author="Craig Parker" w:date="2024-07-09T11:25:00Z"/>
          <w:del w:id="1510" w:author="Matthew Chersich" w:date="2024-08-04T17:23:00Z"/>
          <w:rFonts w:ascii="Nunito" w:eastAsia="Nunito" w:hAnsi="Nunito"/>
          <w:lang w:val="en-ZA"/>
          <w:rPrChange w:id="1511" w:author="Craig Parker" w:date="2024-08-05T19:17:00Z">
            <w:rPr>
              <w:ins w:id="1512" w:author="Craig Parker" w:date="2024-07-09T11:25:00Z"/>
              <w:del w:id="1513" w:author="Matthew Chersich" w:date="2024-08-04T17:23:00Z"/>
              <w:rFonts w:eastAsia="Nunito"/>
              <w:lang w:val="en-ZA"/>
            </w:rPr>
          </w:rPrChange>
        </w:rPr>
      </w:pPr>
      <w:ins w:id="1514" w:author="Craig Parker" w:date="2024-07-09T11:23:00Z">
        <w:del w:id="1515" w:author="Matthew Chersich" w:date="2024-08-04T17:23:00Z">
          <w:r w:rsidRPr="00A62CB7" w:rsidDel="00BC1CA9">
            <w:rPr>
              <w:rFonts w:ascii="Nunito" w:eastAsia="Nunito" w:hAnsi="Nunito"/>
              <w:lang w:val="en-ZA"/>
              <w:rPrChange w:id="1516" w:author="Craig Parker" w:date="2024-08-05T19:17:00Z">
                <w:rPr>
                  <w:rFonts w:eastAsia="Nunito"/>
                  <w:lang w:val="en-ZA"/>
                </w:rPr>
              </w:rPrChange>
            </w:rPr>
            <w:delText>:</w:delText>
          </w:r>
        </w:del>
      </w:ins>
    </w:p>
    <w:p w14:paraId="17B18152" w14:textId="5124670E" w:rsidR="00265FDD" w:rsidRPr="00A62CB7" w:rsidDel="00860274" w:rsidRDefault="00265FDD" w:rsidP="00EA2C07">
      <w:pPr>
        <w:rPr>
          <w:ins w:id="1517" w:author="Craig Parker" w:date="2024-07-09T11:23:00Z"/>
          <w:del w:id="1518" w:author="Matthew Chersich" w:date="2024-08-04T17:24:00Z"/>
          <w:rFonts w:ascii="Nunito" w:eastAsia="Nunito" w:hAnsi="Nunito"/>
          <w:lang w:val="en-ZA"/>
          <w:rPrChange w:id="1519" w:author="Craig Parker" w:date="2024-08-05T19:17:00Z">
            <w:rPr>
              <w:ins w:id="1520" w:author="Craig Parker" w:date="2024-07-09T11:23:00Z"/>
              <w:del w:id="1521" w:author="Matthew Chersich" w:date="2024-08-04T17:24:00Z"/>
              <w:rFonts w:eastAsia="Nunito"/>
              <w:lang w:val="en-ZA"/>
            </w:rPr>
          </w:rPrChange>
        </w:rPr>
      </w:pPr>
    </w:p>
    <w:p w14:paraId="77C22141" w14:textId="193DDA31" w:rsidR="00265FDD" w:rsidRPr="00A62CB7" w:rsidDel="00860274" w:rsidRDefault="00265FDD" w:rsidP="00EA2C07">
      <w:pPr>
        <w:rPr>
          <w:ins w:id="1522" w:author="Craig Parker" w:date="2024-07-09T11:23:00Z"/>
          <w:del w:id="1523" w:author="Matthew Chersich" w:date="2024-08-04T17:24:00Z"/>
          <w:rFonts w:ascii="Nunito" w:eastAsia="Nunito" w:hAnsi="Nunito"/>
          <w:lang w:val="en-ZA"/>
          <w:rPrChange w:id="1524" w:author="Craig Parker" w:date="2024-08-05T19:17:00Z">
            <w:rPr>
              <w:ins w:id="1525" w:author="Craig Parker" w:date="2024-07-09T11:23:00Z"/>
              <w:del w:id="1526" w:author="Matthew Chersich" w:date="2024-08-04T17:24:00Z"/>
              <w:rFonts w:eastAsia="Nunito"/>
              <w:lang w:val="en-ZA"/>
            </w:rPr>
          </w:rPrChange>
        </w:rPr>
      </w:pPr>
      <w:ins w:id="1527" w:author="Craig Parker" w:date="2024-07-09T11:23:00Z">
        <w:del w:id="1528" w:author="Matthew Chersich" w:date="2024-08-04T17:24:00Z">
          <w:r w:rsidRPr="00A62CB7" w:rsidDel="00860274">
            <w:rPr>
              <w:rFonts w:ascii="Nunito" w:eastAsia="Nunito" w:hAnsi="Nunito"/>
              <w:b/>
              <w:bCs/>
              <w:lang w:val="en-ZA"/>
              <w:rPrChange w:id="1529" w:author="Craig Parker" w:date="2024-08-05T19:17:00Z">
                <w:rPr>
                  <w:rFonts w:eastAsia="Nunito"/>
                  <w:b/>
                  <w:bCs/>
                  <w:lang w:val="en-ZA"/>
                </w:rPr>
              </w:rPrChange>
            </w:rPr>
            <w:delText>Notification Process for all studies:</w:delText>
          </w:r>
        </w:del>
      </w:ins>
    </w:p>
    <w:p w14:paraId="6D82BEDC" w14:textId="5B5CD215" w:rsidR="00265FDD" w:rsidRPr="00A62CB7" w:rsidDel="00860274" w:rsidRDefault="00265FDD">
      <w:pPr>
        <w:rPr>
          <w:ins w:id="1530" w:author="Craig Parker" w:date="2024-07-09T11:23:00Z"/>
          <w:del w:id="1531" w:author="Matthew Chersich" w:date="2024-08-04T17:24:00Z"/>
          <w:rFonts w:ascii="Nunito" w:eastAsia="Nunito" w:hAnsi="Nunito"/>
          <w:lang w:val="en-ZA"/>
          <w:rPrChange w:id="1532" w:author="Craig Parker" w:date="2024-08-05T19:17:00Z">
            <w:rPr>
              <w:ins w:id="1533" w:author="Craig Parker" w:date="2024-07-09T11:23:00Z"/>
              <w:del w:id="1534" w:author="Matthew Chersich" w:date="2024-08-04T17:24:00Z"/>
              <w:rFonts w:eastAsia="Nunito"/>
              <w:lang w:val="en-ZA"/>
            </w:rPr>
          </w:rPrChange>
        </w:rPr>
        <w:pPrChange w:id="1535" w:author="Matthew Chersich" w:date="2024-08-04T17:24:00Z">
          <w:pPr>
            <w:numPr>
              <w:numId w:val="22"/>
            </w:numPr>
            <w:tabs>
              <w:tab w:val="num" w:pos="720"/>
            </w:tabs>
            <w:ind w:left="720" w:hanging="360"/>
          </w:pPr>
        </w:pPrChange>
      </w:pPr>
      <w:ins w:id="1536" w:author="Craig Parker" w:date="2024-07-09T11:23:00Z">
        <w:del w:id="1537" w:author="Matthew Chersich" w:date="2024-08-04T17:24:00Z">
          <w:r w:rsidRPr="00A62CB7" w:rsidDel="00860274">
            <w:rPr>
              <w:rFonts w:ascii="Nunito" w:eastAsia="Nunito" w:hAnsi="Nunito"/>
              <w:lang w:val="en-ZA"/>
              <w:rPrChange w:id="1538" w:author="Craig Parker" w:date="2024-08-05T19:17:00Z">
                <w:rPr>
                  <w:rFonts w:eastAsia="Nunito"/>
                  <w:lang w:val="en-ZA"/>
                </w:rPr>
              </w:rPrChange>
            </w:rPr>
            <w:delText>Notify the committee in writing of new studies contributing data on a 6-monthly basis.</w:delText>
          </w:r>
        </w:del>
      </w:ins>
    </w:p>
    <w:p w14:paraId="4BE0EEB0" w14:textId="6CEF81C4" w:rsidR="00265FDD" w:rsidRPr="00A62CB7" w:rsidRDefault="00265FDD">
      <w:pPr>
        <w:rPr>
          <w:ins w:id="1539" w:author="Craig Parker" w:date="2024-07-09T11:23:00Z"/>
          <w:rFonts w:ascii="Nunito" w:eastAsia="Nunito" w:hAnsi="Nunito"/>
          <w:lang w:val="en-ZA"/>
          <w:rPrChange w:id="1540" w:author="Craig Parker" w:date="2024-08-05T19:17:00Z">
            <w:rPr>
              <w:ins w:id="1541" w:author="Craig Parker" w:date="2024-07-09T11:23:00Z"/>
              <w:rFonts w:eastAsia="Nunito"/>
              <w:lang w:val="en-ZA"/>
            </w:rPr>
          </w:rPrChange>
        </w:rPr>
        <w:pPrChange w:id="1542" w:author="Matthew Chersich" w:date="2024-08-04T17:24:00Z">
          <w:pPr>
            <w:numPr>
              <w:numId w:val="22"/>
            </w:numPr>
            <w:tabs>
              <w:tab w:val="num" w:pos="720"/>
            </w:tabs>
            <w:ind w:left="720" w:hanging="360"/>
          </w:pPr>
        </w:pPrChange>
      </w:pPr>
      <w:ins w:id="1543" w:author="Craig Parker" w:date="2024-07-09T11:23:00Z">
        <w:del w:id="1544" w:author="Matthew Chersich" w:date="2024-08-04T17:24:00Z">
          <w:r w:rsidRPr="00A62CB7" w:rsidDel="00860274">
            <w:rPr>
              <w:rFonts w:ascii="Nunito" w:eastAsia="Nunito" w:hAnsi="Nunito"/>
              <w:lang w:val="en-ZA"/>
              <w:rPrChange w:id="1545" w:author="Craig Parker" w:date="2024-08-05T19:17:00Z">
                <w:rPr>
                  <w:rFonts w:eastAsia="Nunito"/>
                  <w:lang w:val="en-ZA"/>
                </w:rPr>
              </w:rPrChange>
            </w:rPr>
            <w:delText>P</w:delText>
          </w:r>
        </w:del>
      </w:ins>
      <w:ins w:id="1546" w:author="Matthew Chersich" w:date="2024-08-04T17:24:00Z">
        <w:r w:rsidR="00860274" w:rsidRPr="00A62CB7">
          <w:rPr>
            <w:rFonts w:ascii="Nunito" w:eastAsia="Nunito" w:hAnsi="Nunito"/>
            <w:lang w:val="en-ZA"/>
          </w:rPr>
          <w:t>p</w:t>
        </w:r>
      </w:ins>
      <w:ins w:id="1547" w:author="Craig Parker" w:date="2024-07-09T11:23:00Z">
        <w:r w:rsidRPr="00A62CB7">
          <w:rPr>
            <w:rFonts w:ascii="Nunito" w:eastAsia="Nunito" w:hAnsi="Nunito"/>
            <w:lang w:val="en-ZA"/>
            <w:rPrChange w:id="1548" w:author="Craig Parker" w:date="2024-08-05T19:17:00Z">
              <w:rPr>
                <w:rFonts w:eastAsia="Nunito"/>
                <w:lang w:val="en-ZA"/>
              </w:rPr>
            </w:rPrChange>
          </w:rPr>
          <w:t xml:space="preserve">rovide additional information </w:t>
        </w:r>
      </w:ins>
      <w:ins w:id="1549" w:author="Matthew Chersich" w:date="2024-08-04T17:16:00Z">
        <w:r w:rsidR="00BC1CA9" w:rsidRPr="00A62CB7">
          <w:rPr>
            <w:rFonts w:ascii="Nunito" w:eastAsia="Nunito" w:hAnsi="Nunito"/>
            <w:lang w:val="en-ZA"/>
          </w:rPr>
          <w:t xml:space="preserve">on the studies </w:t>
        </w:r>
      </w:ins>
      <w:ins w:id="1550" w:author="Craig Parker" w:date="2024-07-09T11:23:00Z">
        <w:r w:rsidRPr="00A62CB7">
          <w:rPr>
            <w:rFonts w:ascii="Nunito" w:eastAsia="Nunito" w:hAnsi="Nunito"/>
            <w:lang w:val="en-ZA"/>
            <w:rPrChange w:id="1551" w:author="Craig Parker" w:date="2024-08-05T19:17:00Z">
              <w:rPr>
                <w:rFonts w:eastAsia="Nunito"/>
                <w:lang w:val="en-ZA"/>
              </w:rPr>
            </w:rPrChange>
          </w:rPr>
          <w:t>if requested by the ethics committee.</w:t>
        </w:r>
      </w:ins>
    </w:p>
    <w:p w14:paraId="38196201" w14:textId="77777777" w:rsidR="00265FDD" w:rsidRPr="00A62CB7" w:rsidRDefault="00265FDD" w:rsidP="00265FDD">
      <w:pPr>
        <w:rPr>
          <w:ins w:id="1552" w:author="Matthew Chersich" w:date="2024-08-04T17:22:00Z"/>
          <w:rFonts w:ascii="Nunito" w:eastAsia="Nunito" w:hAnsi="Nunito"/>
          <w:b/>
          <w:bCs/>
          <w:lang w:val="en-ZA"/>
        </w:rPr>
      </w:pPr>
    </w:p>
    <w:p w14:paraId="16D67737" w14:textId="4A75BB48" w:rsidR="00BC1CA9" w:rsidRPr="00A62CB7" w:rsidRDefault="00BC1CA9" w:rsidP="00BC1CA9">
      <w:pPr>
        <w:rPr>
          <w:ins w:id="1553" w:author="Matthew Chersich" w:date="2024-08-04T17:22:00Z"/>
          <w:rFonts w:ascii="Nunito" w:eastAsia="Nunito" w:hAnsi="Nunito"/>
          <w:b/>
          <w:bCs/>
          <w:lang w:val="en-ZA"/>
        </w:rPr>
      </w:pPr>
      <w:ins w:id="1554" w:author="Matthew Chersich" w:date="2024-08-04T17:22:00Z">
        <w:r w:rsidRPr="00A62CB7">
          <w:rPr>
            <w:rFonts w:ascii="Nunito" w:eastAsia="Nunito" w:hAnsi="Nunito"/>
            <w:b/>
            <w:bCs/>
            <w:lang w:val="en-ZA"/>
          </w:rPr>
          <w:t xml:space="preserve">Ethics Notifications for RP1 </w:t>
        </w:r>
        <w:commentRangeStart w:id="1555"/>
        <w:commentRangeStart w:id="1556"/>
        <w:r w:rsidRPr="00A62CB7">
          <w:rPr>
            <w:rFonts w:ascii="Nunito" w:eastAsia="Nunito" w:hAnsi="Nunito"/>
            <w:b/>
            <w:bCs/>
            <w:lang w:val="en-ZA"/>
          </w:rPr>
          <w:t>Studies</w:t>
        </w:r>
      </w:ins>
      <w:commentRangeEnd w:id="1555"/>
      <w:ins w:id="1557" w:author="Matthew Chersich" w:date="2024-08-04T17:23:00Z">
        <w:r w:rsidRPr="00A62CB7">
          <w:rPr>
            <w:rStyle w:val="CommentReference"/>
            <w:rFonts w:ascii="Nunito" w:hAnsi="Nunito"/>
            <w:rPrChange w:id="1558" w:author="Craig Parker" w:date="2024-08-05T19:17:00Z">
              <w:rPr>
                <w:rStyle w:val="CommentReference"/>
              </w:rPr>
            </w:rPrChange>
          </w:rPr>
          <w:commentReference w:id="1555"/>
        </w:r>
      </w:ins>
      <w:commentRangeEnd w:id="1556"/>
      <w:ins w:id="1559" w:author="Matthew Chersich" w:date="2024-08-04T17:25:00Z">
        <w:r w:rsidR="00860274" w:rsidRPr="00A62CB7">
          <w:rPr>
            <w:rStyle w:val="CommentReference"/>
            <w:rFonts w:ascii="Nunito" w:hAnsi="Nunito"/>
            <w:rPrChange w:id="1560" w:author="Craig Parker" w:date="2024-08-05T19:17:00Z">
              <w:rPr>
                <w:rStyle w:val="CommentReference"/>
              </w:rPr>
            </w:rPrChange>
          </w:rPr>
          <w:commentReference w:id="1556"/>
        </w:r>
      </w:ins>
    </w:p>
    <w:p w14:paraId="12F467E4" w14:textId="1FB340EB" w:rsidR="00860274" w:rsidRPr="00A62CB7" w:rsidRDefault="00860274">
      <w:pPr>
        <w:rPr>
          <w:ins w:id="1561" w:author="Matthew Chersich" w:date="2024-08-04T17:24:00Z"/>
          <w:rFonts w:ascii="Nunito" w:eastAsia="Nunito" w:hAnsi="Nunito"/>
          <w:lang w:val="en-ZA"/>
        </w:rPr>
        <w:pPrChange w:id="1562" w:author="Matthew Chersich" w:date="2024-08-04T17:24:00Z">
          <w:pPr>
            <w:numPr>
              <w:numId w:val="22"/>
            </w:numPr>
            <w:tabs>
              <w:tab w:val="num" w:pos="720"/>
            </w:tabs>
            <w:ind w:left="720" w:hanging="360"/>
          </w:pPr>
        </w:pPrChange>
      </w:pPr>
      <w:ins w:id="1563" w:author="Matthew Chersich" w:date="2024-08-04T17:24:00Z">
        <w:r w:rsidRPr="00A62CB7">
          <w:rPr>
            <w:rFonts w:ascii="Nunito" w:eastAsia="Nunito" w:hAnsi="Nunito"/>
            <w:lang w:val="en-ZA"/>
          </w:rPr>
          <w:t xml:space="preserve">The project </w:t>
        </w:r>
        <w:del w:id="1564" w:author="Matthew Chersich" w:date="2024-08-04T17:24:00Z">
          <w:r w:rsidRPr="00A62CB7" w:rsidDel="00860274">
            <w:rPr>
              <w:rFonts w:ascii="Nunito" w:eastAsia="Nunito" w:hAnsi="Nunito"/>
              <w:lang w:val="en-ZA"/>
            </w:rPr>
            <w:delText>N</w:delText>
          </w:r>
        </w:del>
        <w:r w:rsidRPr="00A62CB7">
          <w:rPr>
            <w:rFonts w:ascii="Nunito" w:eastAsia="Nunito" w:hAnsi="Nunito"/>
            <w:lang w:val="en-ZA"/>
          </w:rPr>
          <w:t>notifies</w:t>
        </w:r>
        <w:del w:id="1565" w:author="Matthew Chersich" w:date="2024-08-04T17:24:00Z">
          <w:r w:rsidRPr="00A62CB7" w:rsidDel="00860274">
            <w:rPr>
              <w:rFonts w:ascii="Nunito" w:eastAsia="Nunito" w:hAnsi="Nunito"/>
              <w:lang w:val="en-ZA"/>
            </w:rPr>
            <w:delText>y</w:delText>
          </w:r>
        </w:del>
        <w:r w:rsidRPr="00A62CB7">
          <w:rPr>
            <w:rFonts w:ascii="Nunito" w:eastAsia="Nunito" w:hAnsi="Nunito"/>
            <w:lang w:val="en-ZA"/>
          </w:rPr>
          <w:t xml:space="preserve"> the ethics committee in writing of new studies </w:t>
        </w:r>
      </w:ins>
      <w:ins w:id="1566" w:author="Matthew Chersich" w:date="2024-08-04T17:25:00Z">
        <w:r w:rsidRPr="00A62CB7">
          <w:rPr>
            <w:rFonts w:ascii="Nunito" w:eastAsia="Nunito" w:hAnsi="Nunito"/>
            <w:lang w:val="en-ZA"/>
          </w:rPr>
          <w:t xml:space="preserve">that </w:t>
        </w:r>
      </w:ins>
      <w:ins w:id="1567" w:author="Matthew Chersich" w:date="2024-08-04T17:24:00Z">
        <w:r w:rsidRPr="00A62CB7">
          <w:rPr>
            <w:rFonts w:ascii="Nunito" w:eastAsia="Nunito" w:hAnsi="Nunito"/>
            <w:lang w:val="en-ZA"/>
          </w:rPr>
          <w:t>contribut</w:t>
        </w:r>
      </w:ins>
      <w:ins w:id="1568" w:author="Matthew Chersich" w:date="2024-08-04T17:25:00Z">
        <w:r w:rsidRPr="00A62CB7">
          <w:rPr>
            <w:rFonts w:ascii="Nunito" w:eastAsia="Nunito" w:hAnsi="Nunito"/>
            <w:lang w:val="en-ZA"/>
          </w:rPr>
          <w:t>e</w:t>
        </w:r>
      </w:ins>
      <w:ins w:id="1569" w:author="Matthew Chersich" w:date="2024-08-04T17:24:00Z">
        <w:del w:id="1570" w:author="Matthew Chersich" w:date="2024-08-04T17:25:00Z">
          <w:r w:rsidRPr="00A62CB7" w:rsidDel="00860274">
            <w:rPr>
              <w:rFonts w:ascii="Nunito" w:eastAsia="Nunito" w:hAnsi="Nunito"/>
              <w:lang w:val="en-ZA"/>
            </w:rPr>
            <w:delText>ing</w:delText>
          </w:r>
        </w:del>
        <w:r w:rsidRPr="00A62CB7">
          <w:rPr>
            <w:rFonts w:ascii="Nunito" w:eastAsia="Nunito" w:hAnsi="Nunito"/>
            <w:lang w:val="en-ZA"/>
          </w:rPr>
          <w:t xml:space="preserve"> data on a 6-monthly basis.</w:t>
        </w:r>
      </w:ins>
    </w:p>
    <w:p w14:paraId="043F7D5D" w14:textId="77777777" w:rsidR="00BC1CA9" w:rsidRPr="00A62CB7" w:rsidRDefault="00BC1CA9" w:rsidP="00265FDD">
      <w:pPr>
        <w:rPr>
          <w:ins w:id="1571" w:author="Matthew Chersich" w:date="2024-08-04T17:22:00Z"/>
          <w:rFonts w:ascii="Nunito" w:eastAsia="Nunito" w:hAnsi="Nunito"/>
          <w:b/>
          <w:bCs/>
          <w:lang w:val="en-ZA"/>
        </w:rPr>
      </w:pPr>
    </w:p>
    <w:p w14:paraId="09541CC9" w14:textId="77777777" w:rsidR="00BC1CA9" w:rsidRPr="00A62CB7" w:rsidRDefault="00BC1CA9" w:rsidP="00265FDD">
      <w:pPr>
        <w:rPr>
          <w:ins w:id="1572" w:author="Craig Parker" w:date="2024-07-09T11:26:00Z"/>
          <w:rFonts w:ascii="Nunito" w:eastAsia="Nunito" w:hAnsi="Nunito"/>
          <w:b/>
          <w:bCs/>
          <w:lang w:val="en-ZA"/>
          <w:rPrChange w:id="1573" w:author="Craig Parker" w:date="2024-08-05T19:17:00Z">
            <w:rPr>
              <w:ins w:id="1574" w:author="Craig Parker" w:date="2024-07-09T11:26:00Z"/>
              <w:rFonts w:eastAsia="Nunito"/>
              <w:b/>
              <w:bCs/>
              <w:lang w:val="en-ZA"/>
            </w:rPr>
          </w:rPrChange>
        </w:rPr>
      </w:pPr>
    </w:p>
    <w:p w14:paraId="0F31BE04" w14:textId="7B51E600" w:rsidR="00265FDD" w:rsidRPr="00A62CB7" w:rsidRDefault="00265FDD" w:rsidP="00265FDD">
      <w:pPr>
        <w:rPr>
          <w:ins w:id="1575" w:author="Craig Parker" w:date="2024-07-09T11:23:00Z"/>
          <w:rFonts w:ascii="Nunito" w:eastAsia="Nunito" w:hAnsi="Nunito"/>
          <w:b/>
          <w:bCs/>
          <w:lang w:val="en-ZA"/>
          <w:rPrChange w:id="1576" w:author="Craig Parker" w:date="2024-08-05T19:17:00Z">
            <w:rPr>
              <w:ins w:id="1577" w:author="Craig Parker" w:date="2024-07-09T11:23:00Z"/>
              <w:rFonts w:eastAsia="Nunito"/>
              <w:b/>
              <w:bCs/>
              <w:lang w:val="en-ZA"/>
            </w:rPr>
          </w:rPrChange>
        </w:rPr>
      </w:pPr>
      <w:ins w:id="1578" w:author="Craig Parker" w:date="2024-07-09T11:23:00Z">
        <w:r w:rsidRPr="00A62CB7">
          <w:rPr>
            <w:rFonts w:ascii="Nunito" w:eastAsia="Nunito" w:hAnsi="Nunito"/>
            <w:b/>
            <w:bCs/>
            <w:lang w:val="en-ZA"/>
            <w:rPrChange w:id="1579" w:author="Craig Parker" w:date="2024-08-05T19:17:00Z">
              <w:rPr>
                <w:rFonts w:eastAsia="Nunito"/>
                <w:b/>
                <w:bCs/>
                <w:lang w:val="en-ZA"/>
              </w:rPr>
            </w:rPrChange>
          </w:rPr>
          <w:t>Ethics Notifications for RP2</w:t>
        </w:r>
        <w:del w:id="1580" w:author="Matthew Chersich" w:date="2024-08-04T17:22:00Z">
          <w:r w:rsidRPr="00A62CB7" w:rsidDel="00BC1CA9">
            <w:rPr>
              <w:rFonts w:ascii="Nunito" w:eastAsia="Nunito" w:hAnsi="Nunito"/>
              <w:b/>
              <w:bCs/>
              <w:lang w:val="en-ZA"/>
              <w:rPrChange w:id="1581" w:author="Craig Parker" w:date="2024-08-05T19:17:00Z">
                <w:rPr>
                  <w:rFonts w:eastAsia="Nunito"/>
                  <w:b/>
                  <w:bCs/>
                  <w:lang w:val="en-ZA"/>
                </w:rPr>
              </w:rPrChange>
            </w:rPr>
            <w:delText xml:space="preserve"> (HEAT 2)</w:delText>
          </w:r>
        </w:del>
        <w:r w:rsidRPr="00A62CB7">
          <w:rPr>
            <w:rFonts w:ascii="Nunito" w:eastAsia="Nunito" w:hAnsi="Nunito"/>
            <w:b/>
            <w:bCs/>
            <w:lang w:val="en-ZA"/>
            <w:rPrChange w:id="1582" w:author="Craig Parker" w:date="2024-08-05T19:17:00Z">
              <w:rPr>
                <w:rFonts w:eastAsia="Nunito"/>
                <w:b/>
                <w:bCs/>
                <w:lang w:val="en-ZA"/>
              </w:rPr>
            </w:rPrChange>
          </w:rPr>
          <w:t xml:space="preserve"> Studies</w:t>
        </w:r>
      </w:ins>
    </w:p>
    <w:p w14:paraId="02535E66" w14:textId="77777777" w:rsidR="00265FDD" w:rsidRPr="00A62CB7" w:rsidRDefault="00265FDD" w:rsidP="00265FDD">
      <w:pPr>
        <w:numPr>
          <w:ilvl w:val="0"/>
          <w:numId w:val="23"/>
        </w:numPr>
        <w:rPr>
          <w:ins w:id="1583" w:author="Craig Parker" w:date="2024-07-09T11:23:00Z"/>
          <w:rFonts w:ascii="Nunito" w:eastAsia="Nunito" w:hAnsi="Nunito"/>
          <w:lang w:val="en-ZA"/>
          <w:rPrChange w:id="1584" w:author="Craig Parker" w:date="2024-08-05T19:17:00Z">
            <w:rPr>
              <w:ins w:id="1585" w:author="Craig Parker" w:date="2024-07-09T11:23:00Z"/>
              <w:rFonts w:eastAsia="Nunito"/>
              <w:lang w:val="en-ZA"/>
            </w:rPr>
          </w:rPrChange>
        </w:rPr>
      </w:pPr>
      <w:ins w:id="1586" w:author="Craig Parker" w:date="2024-07-09T11:23:00Z">
        <w:r w:rsidRPr="00A62CB7">
          <w:rPr>
            <w:rFonts w:ascii="Nunito" w:eastAsia="Nunito" w:hAnsi="Nunito"/>
            <w:b/>
            <w:bCs/>
            <w:lang w:val="en-ZA"/>
            <w:rPrChange w:id="1587" w:author="Craig Parker" w:date="2024-08-05T19:17:00Z">
              <w:rPr>
                <w:rFonts w:eastAsia="Nunito"/>
                <w:b/>
                <w:bCs/>
                <w:lang w:val="en-ZA"/>
              </w:rPr>
            </w:rPrChange>
          </w:rPr>
          <w:t>Data Transfer Agreements (DTAs):</w:t>
        </w:r>
        <w:r w:rsidRPr="00A62CB7">
          <w:rPr>
            <w:rFonts w:ascii="Nunito" w:eastAsia="Nunito" w:hAnsi="Nunito"/>
            <w:lang w:val="en-ZA"/>
            <w:rPrChange w:id="1588" w:author="Craig Parker" w:date="2024-08-05T19:17:00Z">
              <w:rPr>
                <w:rFonts w:eastAsia="Nunito"/>
                <w:lang w:val="en-ZA"/>
              </w:rPr>
            </w:rPrChange>
          </w:rPr>
          <w:t xml:space="preserve"> </w:t>
        </w:r>
      </w:ins>
    </w:p>
    <w:p w14:paraId="53591258" w14:textId="394A863C" w:rsidR="00265FDD" w:rsidRPr="00A62CB7" w:rsidRDefault="00BC1CA9" w:rsidP="00265FDD">
      <w:pPr>
        <w:numPr>
          <w:ilvl w:val="1"/>
          <w:numId w:val="23"/>
        </w:numPr>
        <w:rPr>
          <w:ins w:id="1589" w:author="Craig Parker" w:date="2024-07-09T11:23:00Z"/>
          <w:rFonts w:ascii="Nunito" w:eastAsia="Nunito" w:hAnsi="Nunito"/>
          <w:lang w:val="en-ZA"/>
          <w:rPrChange w:id="1590" w:author="Craig Parker" w:date="2024-08-05T19:17:00Z">
            <w:rPr>
              <w:ins w:id="1591" w:author="Craig Parker" w:date="2024-07-09T11:23:00Z"/>
              <w:rFonts w:eastAsia="Nunito"/>
              <w:lang w:val="en-ZA"/>
            </w:rPr>
          </w:rPrChange>
        </w:rPr>
      </w:pPr>
      <w:ins w:id="1592" w:author="Matthew Chersich" w:date="2024-08-04T17:20:00Z">
        <w:r w:rsidRPr="00A62CB7">
          <w:rPr>
            <w:rFonts w:ascii="Nunito" w:eastAsia="Nunito" w:hAnsi="Nunito"/>
            <w:lang w:val="en-ZA"/>
          </w:rPr>
          <w:t xml:space="preserve">Prior to notification, the </w:t>
        </w:r>
      </w:ins>
      <w:ins w:id="1593" w:author="Craig Parker" w:date="2024-07-09T11:23:00Z">
        <w:del w:id="1594" w:author="Matthew Chersich" w:date="2024-08-04T17:20:00Z">
          <w:r w:rsidR="00265FDD" w:rsidRPr="00A62CB7" w:rsidDel="00BC1CA9">
            <w:rPr>
              <w:rFonts w:ascii="Nunito" w:eastAsia="Nunito" w:hAnsi="Nunito"/>
              <w:lang w:val="en-ZA"/>
              <w:rPrChange w:id="1595" w:author="Craig Parker" w:date="2024-08-05T19:17:00Z">
                <w:rPr>
                  <w:rFonts w:eastAsia="Nunito"/>
                  <w:lang w:val="en-ZA"/>
                </w:rPr>
              </w:rPrChange>
            </w:rPr>
            <w:delText>D</w:delText>
          </w:r>
        </w:del>
      </w:ins>
      <w:ins w:id="1596" w:author="Matthew Chersich" w:date="2024-08-04T17:20:00Z">
        <w:r w:rsidRPr="00A62CB7">
          <w:rPr>
            <w:rFonts w:ascii="Nunito" w:eastAsia="Nunito" w:hAnsi="Nunito"/>
            <w:lang w:val="en-ZA"/>
          </w:rPr>
          <w:t>d</w:t>
        </w:r>
      </w:ins>
      <w:ins w:id="1597" w:author="Craig Parker" w:date="2024-07-09T11:23:00Z">
        <w:r w:rsidR="00265FDD" w:rsidRPr="00A62CB7">
          <w:rPr>
            <w:rFonts w:ascii="Nunito" w:eastAsia="Nunito" w:hAnsi="Nunito"/>
            <w:lang w:val="en-ZA"/>
            <w:rPrChange w:id="1598" w:author="Craig Parker" w:date="2024-08-05T19:17:00Z">
              <w:rPr>
                <w:rFonts w:eastAsia="Nunito"/>
                <w:lang w:val="en-ZA"/>
              </w:rPr>
            </w:rPrChange>
          </w:rPr>
          <w:t>ata-sharing agreements must be signed and fully executed with each data provider.</w:t>
        </w:r>
      </w:ins>
    </w:p>
    <w:p w14:paraId="1B21A904" w14:textId="77777777" w:rsidR="00265FDD" w:rsidRPr="00A62CB7" w:rsidRDefault="00265FDD" w:rsidP="00265FDD">
      <w:pPr>
        <w:numPr>
          <w:ilvl w:val="1"/>
          <w:numId w:val="23"/>
        </w:numPr>
        <w:rPr>
          <w:ins w:id="1599" w:author="Craig Parker" w:date="2024-07-09T11:23:00Z"/>
          <w:rFonts w:ascii="Nunito" w:eastAsia="Nunito" w:hAnsi="Nunito"/>
          <w:lang w:val="en-ZA"/>
          <w:rPrChange w:id="1600" w:author="Craig Parker" w:date="2024-08-05T19:17:00Z">
            <w:rPr>
              <w:ins w:id="1601" w:author="Craig Parker" w:date="2024-07-09T11:23:00Z"/>
              <w:rFonts w:eastAsia="Nunito"/>
              <w:lang w:val="en-ZA"/>
            </w:rPr>
          </w:rPrChange>
        </w:rPr>
      </w:pPr>
      <w:ins w:id="1602" w:author="Craig Parker" w:date="2024-07-09T11:23:00Z">
        <w:r w:rsidRPr="00A62CB7">
          <w:rPr>
            <w:rFonts w:ascii="Nunito" w:eastAsia="Nunito" w:hAnsi="Nunito"/>
            <w:lang w:val="en-ZA"/>
            <w:rPrChange w:id="1603" w:author="Craig Parker" w:date="2024-08-05T19:17:00Z">
              <w:rPr>
                <w:rFonts w:eastAsia="Nunito"/>
                <w:lang w:val="en-ZA"/>
              </w:rPr>
            </w:rPrChange>
          </w:rPr>
          <w:t>Principal Investigators must provide written permission for the use of their data.</w:t>
        </w:r>
      </w:ins>
    </w:p>
    <w:p w14:paraId="755DD046" w14:textId="77777777" w:rsidR="00265FDD" w:rsidRPr="00A62CB7" w:rsidRDefault="00265FDD" w:rsidP="00265FDD">
      <w:pPr>
        <w:numPr>
          <w:ilvl w:val="1"/>
          <w:numId w:val="23"/>
        </w:numPr>
        <w:rPr>
          <w:ins w:id="1604" w:author="Craig Parker" w:date="2024-07-09T11:23:00Z"/>
          <w:rFonts w:ascii="Nunito" w:eastAsia="Nunito" w:hAnsi="Nunito"/>
          <w:lang w:val="en-ZA"/>
          <w:rPrChange w:id="1605" w:author="Craig Parker" w:date="2024-08-05T19:17:00Z">
            <w:rPr>
              <w:ins w:id="1606" w:author="Craig Parker" w:date="2024-07-09T11:23:00Z"/>
              <w:rFonts w:eastAsia="Nunito"/>
              <w:lang w:val="en-ZA"/>
            </w:rPr>
          </w:rPrChange>
        </w:rPr>
      </w:pPr>
      <w:ins w:id="1607" w:author="Craig Parker" w:date="2024-07-09T11:23:00Z">
        <w:r w:rsidRPr="00A62CB7">
          <w:rPr>
            <w:rFonts w:ascii="Nunito" w:eastAsia="Nunito" w:hAnsi="Nunito"/>
            <w:lang w:val="en-ZA"/>
            <w:rPrChange w:id="1608" w:author="Craig Parker" w:date="2024-08-05T19:17:00Z">
              <w:rPr>
                <w:rFonts w:eastAsia="Nunito"/>
                <w:lang w:val="en-ZA"/>
              </w:rPr>
            </w:rPrChange>
          </w:rPr>
          <w:t>Each DTA will be linked to the relevant protocol and submitted as part of the ethics notification process.</w:t>
        </w:r>
      </w:ins>
    </w:p>
    <w:p w14:paraId="2B0BF4C2" w14:textId="77777777" w:rsidR="00265FDD" w:rsidRPr="00A62CB7" w:rsidRDefault="00265FDD" w:rsidP="00265FDD">
      <w:pPr>
        <w:numPr>
          <w:ilvl w:val="0"/>
          <w:numId w:val="23"/>
        </w:numPr>
        <w:rPr>
          <w:ins w:id="1609" w:author="Craig Parker" w:date="2024-07-09T11:23:00Z"/>
          <w:rFonts w:ascii="Nunito" w:eastAsia="Nunito" w:hAnsi="Nunito"/>
          <w:lang w:val="en-ZA"/>
          <w:rPrChange w:id="1610" w:author="Craig Parker" w:date="2024-08-05T19:17:00Z">
            <w:rPr>
              <w:ins w:id="1611" w:author="Craig Parker" w:date="2024-07-09T11:23:00Z"/>
              <w:rFonts w:eastAsia="Nunito"/>
              <w:lang w:val="en-ZA"/>
            </w:rPr>
          </w:rPrChange>
        </w:rPr>
      </w:pPr>
      <w:ins w:id="1612" w:author="Craig Parker" w:date="2024-07-09T11:23:00Z">
        <w:r w:rsidRPr="00A62CB7">
          <w:rPr>
            <w:rFonts w:ascii="Nunito" w:eastAsia="Nunito" w:hAnsi="Nunito"/>
            <w:b/>
            <w:bCs/>
            <w:lang w:val="en-ZA"/>
            <w:rPrChange w:id="1613" w:author="Craig Parker" w:date="2024-08-05T19:17:00Z">
              <w:rPr>
                <w:rFonts w:eastAsia="Nunito"/>
                <w:b/>
                <w:bCs/>
                <w:lang w:val="en-ZA"/>
              </w:rPr>
            </w:rPrChange>
          </w:rPr>
          <w:t>Ethics Approvals:</w:t>
        </w:r>
        <w:r w:rsidRPr="00A62CB7">
          <w:rPr>
            <w:rFonts w:ascii="Nunito" w:eastAsia="Nunito" w:hAnsi="Nunito"/>
            <w:lang w:val="en-ZA"/>
            <w:rPrChange w:id="1614" w:author="Craig Parker" w:date="2024-08-05T19:17:00Z">
              <w:rPr>
                <w:rFonts w:eastAsia="Nunito"/>
                <w:lang w:val="en-ZA"/>
              </w:rPr>
            </w:rPrChange>
          </w:rPr>
          <w:t xml:space="preserve"> </w:t>
        </w:r>
      </w:ins>
    </w:p>
    <w:p w14:paraId="04B97C8A" w14:textId="1005BC56" w:rsidR="00265FDD" w:rsidRPr="00A62CB7" w:rsidRDefault="00265FDD" w:rsidP="00265FDD">
      <w:pPr>
        <w:numPr>
          <w:ilvl w:val="1"/>
          <w:numId w:val="23"/>
        </w:numPr>
        <w:rPr>
          <w:ins w:id="1615" w:author="Craig Parker" w:date="2024-07-09T11:23:00Z"/>
          <w:rFonts w:ascii="Nunito" w:eastAsia="Nunito" w:hAnsi="Nunito"/>
          <w:lang w:val="en-ZA"/>
          <w:rPrChange w:id="1616" w:author="Craig Parker" w:date="2024-08-05T19:17:00Z">
            <w:rPr>
              <w:ins w:id="1617" w:author="Craig Parker" w:date="2024-07-09T11:23:00Z"/>
              <w:rFonts w:eastAsia="Nunito"/>
              <w:lang w:val="en-ZA"/>
            </w:rPr>
          </w:rPrChange>
        </w:rPr>
      </w:pPr>
      <w:ins w:id="1618" w:author="Craig Parker" w:date="2024-07-09T11:23:00Z">
        <w:r w:rsidRPr="00A62CB7">
          <w:rPr>
            <w:rFonts w:ascii="Nunito" w:eastAsia="Nunito" w:hAnsi="Nunito"/>
            <w:lang w:val="en-ZA"/>
            <w:rPrChange w:id="1619" w:author="Craig Parker" w:date="2024-08-05T19:17:00Z">
              <w:rPr>
                <w:rFonts w:eastAsia="Nunito"/>
                <w:lang w:val="en-ZA"/>
              </w:rPr>
            </w:rPrChange>
          </w:rPr>
          <w:t xml:space="preserve">The ethics committee will review the period since the study closure to identify </w:t>
        </w:r>
      </w:ins>
      <w:ins w:id="1620" w:author="Matthew Chersich" w:date="2024-08-04T17:16:00Z">
        <w:r w:rsidR="00BC1CA9" w:rsidRPr="00A62CB7">
          <w:rPr>
            <w:rFonts w:ascii="Nunito" w:eastAsia="Nunito" w:hAnsi="Nunito"/>
            <w:lang w:val="en-ZA"/>
          </w:rPr>
          <w:t xml:space="preserve">any </w:t>
        </w:r>
      </w:ins>
      <w:ins w:id="1621" w:author="Craig Parker" w:date="2024-07-09T11:23:00Z">
        <w:r w:rsidRPr="00A62CB7">
          <w:rPr>
            <w:rFonts w:ascii="Nunito" w:eastAsia="Nunito" w:hAnsi="Nunito"/>
            <w:lang w:val="en-ZA"/>
            <w:rPrChange w:id="1622" w:author="Craig Parker" w:date="2024-08-05T19:17:00Z">
              <w:rPr>
                <w:rFonts w:eastAsia="Nunito"/>
                <w:lang w:val="en-ZA"/>
              </w:rPr>
            </w:rPrChange>
          </w:rPr>
          <w:t xml:space="preserve">potential </w:t>
        </w:r>
      </w:ins>
      <w:ins w:id="1623" w:author="Matthew Chersich" w:date="2024-08-04T17:16:00Z">
        <w:r w:rsidR="00BC1CA9" w:rsidRPr="00A62CB7">
          <w:rPr>
            <w:rFonts w:ascii="Nunito" w:eastAsia="Nunito" w:hAnsi="Nunito"/>
            <w:lang w:val="en-ZA"/>
          </w:rPr>
          <w:t>concerns</w:t>
        </w:r>
      </w:ins>
      <w:ins w:id="1624" w:author="Craig Parker" w:date="2024-07-09T11:23:00Z">
        <w:del w:id="1625" w:author="Matthew Chersich" w:date="2024-08-04T17:16:00Z">
          <w:r w:rsidRPr="00A62CB7" w:rsidDel="00BC1CA9">
            <w:rPr>
              <w:rFonts w:ascii="Nunito" w:eastAsia="Nunito" w:hAnsi="Nunito"/>
              <w:lang w:val="en-ZA"/>
              <w:rPrChange w:id="1626" w:author="Craig Parker" w:date="2024-08-05T19:17:00Z">
                <w:rPr>
                  <w:rFonts w:eastAsia="Nunito"/>
                  <w:lang w:val="en-ZA"/>
                </w:rPr>
              </w:rPrChange>
            </w:rPr>
            <w:delText>red flags</w:delText>
          </w:r>
        </w:del>
        <w:r w:rsidRPr="00A62CB7">
          <w:rPr>
            <w:rFonts w:ascii="Nunito" w:eastAsia="Nunito" w:hAnsi="Nunito"/>
            <w:lang w:val="en-ZA"/>
            <w:rPrChange w:id="1627" w:author="Craig Parker" w:date="2024-08-05T19:17:00Z">
              <w:rPr>
                <w:rFonts w:eastAsia="Nunito"/>
                <w:lang w:val="en-ZA"/>
              </w:rPr>
            </w:rPrChange>
          </w:rPr>
          <w:t>.</w:t>
        </w:r>
      </w:ins>
    </w:p>
    <w:p w14:paraId="5AEB673D" w14:textId="7B1C26A6" w:rsidR="00265FDD" w:rsidRPr="00A62CB7" w:rsidRDefault="00265FDD" w:rsidP="00265FDD">
      <w:pPr>
        <w:numPr>
          <w:ilvl w:val="1"/>
          <w:numId w:val="23"/>
        </w:numPr>
        <w:rPr>
          <w:ins w:id="1628" w:author="Craig Parker" w:date="2024-07-09T11:23:00Z"/>
          <w:rFonts w:ascii="Nunito" w:eastAsia="Nunito" w:hAnsi="Nunito"/>
          <w:lang w:val="en-ZA"/>
          <w:rPrChange w:id="1629" w:author="Craig Parker" w:date="2024-08-05T19:17:00Z">
            <w:rPr>
              <w:ins w:id="1630" w:author="Craig Parker" w:date="2024-07-09T11:23:00Z"/>
              <w:rFonts w:eastAsia="Nunito"/>
              <w:lang w:val="en-ZA"/>
            </w:rPr>
          </w:rPrChange>
        </w:rPr>
      </w:pPr>
      <w:ins w:id="1631" w:author="Craig Parker" w:date="2024-07-09T11:23:00Z">
        <w:r w:rsidRPr="00A62CB7">
          <w:rPr>
            <w:rFonts w:ascii="Nunito" w:eastAsia="Nunito" w:hAnsi="Nunito"/>
            <w:lang w:val="en-ZA"/>
            <w:rPrChange w:id="1632" w:author="Craig Parker" w:date="2024-08-05T19:17:00Z">
              <w:rPr>
                <w:rFonts w:eastAsia="Nunito"/>
                <w:lang w:val="en-ZA"/>
              </w:rPr>
            </w:rPrChange>
          </w:rPr>
          <w:t xml:space="preserve">Each study will be individually assessed to ensure </w:t>
        </w:r>
      </w:ins>
      <w:ins w:id="1633" w:author="Matthew Chersich" w:date="2024-08-04T17:16:00Z">
        <w:r w:rsidR="00BC1CA9" w:rsidRPr="00A62CB7">
          <w:rPr>
            <w:rFonts w:ascii="Nunito" w:eastAsia="Nunito" w:hAnsi="Nunito"/>
            <w:lang w:val="en-ZA"/>
          </w:rPr>
          <w:t>tha</w:t>
        </w:r>
      </w:ins>
      <w:ins w:id="1634" w:author="Matthew Chersich" w:date="2024-08-04T17:17:00Z">
        <w:r w:rsidR="00BC1CA9" w:rsidRPr="00A62CB7">
          <w:rPr>
            <w:rFonts w:ascii="Nunito" w:eastAsia="Nunito" w:hAnsi="Nunito"/>
            <w:lang w:val="en-ZA"/>
          </w:rPr>
          <w:t xml:space="preserve">t </w:t>
        </w:r>
      </w:ins>
      <w:ins w:id="1635" w:author="Craig Parker" w:date="2024-07-09T11:23:00Z">
        <w:r w:rsidRPr="00A62CB7">
          <w:rPr>
            <w:rFonts w:ascii="Nunito" w:eastAsia="Nunito" w:hAnsi="Nunito"/>
            <w:lang w:val="en-ZA"/>
            <w:rPrChange w:id="1636" w:author="Craig Parker" w:date="2024-08-05T19:17:00Z">
              <w:rPr>
                <w:rFonts w:eastAsia="Nunito"/>
                <w:lang w:val="en-ZA"/>
              </w:rPr>
            </w:rPrChange>
          </w:rPr>
          <w:t>ethical standards have not changed since the original approval.</w:t>
        </w:r>
      </w:ins>
    </w:p>
    <w:p w14:paraId="13E47657" w14:textId="56532B70" w:rsidR="00265FDD" w:rsidRPr="00A62CB7" w:rsidRDefault="0E3CF60B" w:rsidP="00265FDD">
      <w:pPr>
        <w:numPr>
          <w:ilvl w:val="1"/>
          <w:numId w:val="23"/>
        </w:numPr>
        <w:rPr>
          <w:ins w:id="1637" w:author="Craig Parker" w:date="2024-07-09T11:23:00Z"/>
          <w:rFonts w:ascii="Nunito" w:eastAsia="Nunito" w:hAnsi="Nunito"/>
          <w:lang w:val="en-ZA"/>
          <w:rPrChange w:id="1638" w:author="Craig Parker" w:date="2024-08-05T19:17:00Z">
            <w:rPr>
              <w:ins w:id="1639" w:author="Craig Parker" w:date="2024-07-09T11:23:00Z"/>
              <w:rFonts w:eastAsia="Nunito"/>
              <w:lang w:val="en-ZA"/>
            </w:rPr>
          </w:rPrChange>
        </w:rPr>
      </w:pPr>
      <w:ins w:id="1640" w:author="Craig Parker" w:date="2024-07-09T11:23:00Z">
        <w:r w:rsidRPr="00A62CB7">
          <w:rPr>
            <w:rFonts w:ascii="Nunito" w:eastAsia="Nunito" w:hAnsi="Nunito"/>
            <w:lang w:val="en-ZA"/>
            <w:rPrChange w:id="1641" w:author="Craig Parker" w:date="2024-08-05T19:17:00Z">
              <w:rPr>
                <w:rFonts w:eastAsia="Nunito"/>
                <w:lang w:val="en-ZA"/>
              </w:rPr>
            </w:rPrChange>
          </w:rPr>
          <w:t>Original ethics approvals remain valid as no new data is being collected</w:t>
        </w:r>
      </w:ins>
      <w:ins w:id="1642" w:author="Craig Parker" w:date="2024-08-05T09:27:00Z">
        <w:r w:rsidRPr="00A62CB7">
          <w:rPr>
            <w:rFonts w:ascii="Nunito" w:eastAsia="Nunito" w:hAnsi="Nunito"/>
            <w:lang w:val="en-ZA"/>
          </w:rPr>
          <w:t xml:space="preserve"> as only secondary data analyses is being done on original data</w:t>
        </w:r>
      </w:ins>
      <w:ins w:id="1643" w:author="Craig Parker" w:date="2024-07-09T11:23:00Z">
        <w:r w:rsidRPr="00A62CB7">
          <w:rPr>
            <w:rFonts w:ascii="Nunito" w:eastAsia="Nunito" w:hAnsi="Nunito"/>
            <w:lang w:val="en-ZA"/>
            <w:rPrChange w:id="1644" w:author="Craig Parker" w:date="2024-08-05T19:17:00Z">
              <w:rPr>
                <w:rFonts w:eastAsia="Nunito"/>
                <w:lang w:val="en-ZA"/>
              </w:rPr>
            </w:rPrChange>
          </w:rPr>
          <w:t>.</w:t>
        </w:r>
      </w:ins>
    </w:p>
    <w:p w14:paraId="3E9C9FA7" w14:textId="77777777" w:rsidR="00265FDD" w:rsidRPr="00A62CB7" w:rsidRDefault="00265FDD" w:rsidP="00265FDD">
      <w:pPr>
        <w:numPr>
          <w:ilvl w:val="0"/>
          <w:numId w:val="23"/>
        </w:numPr>
        <w:rPr>
          <w:ins w:id="1645" w:author="Craig Parker" w:date="2024-07-09T11:23:00Z"/>
          <w:rFonts w:ascii="Nunito" w:eastAsia="Nunito" w:hAnsi="Nunito"/>
          <w:lang w:val="en-ZA"/>
          <w:rPrChange w:id="1646" w:author="Craig Parker" w:date="2024-08-05T19:17:00Z">
            <w:rPr>
              <w:ins w:id="1647" w:author="Craig Parker" w:date="2024-07-09T11:23:00Z"/>
              <w:rFonts w:eastAsia="Nunito"/>
              <w:lang w:val="en-ZA"/>
            </w:rPr>
          </w:rPrChange>
        </w:rPr>
      </w:pPr>
      <w:ins w:id="1648" w:author="Craig Parker" w:date="2024-07-09T11:23:00Z">
        <w:r w:rsidRPr="00A62CB7">
          <w:rPr>
            <w:rFonts w:ascii="Nunito" w:eastAsia="Nunito" w:hAnsi="Nunito"/>
            <w:b/>
            <w:bCs/>
            <w:lang w:val="en-ZA"/>
            <w:rPrChange w:id="1649" w:author="Craig Parker" w:date="2024-08-05T19:17:00Z">
              <w:rPr>
                <w:rFonts w:eastAsia="Nunito"/>
                <w:b/>
                <w:bCs/>
                <w:lang w:val="en-ZA"/>
              </w:rPr>
            </w:rPrChange>
          </w:rPr>
          <w:t>Notification Form:</w:t>
        </w:r>
        <w:r w:rsidRPr="00A62CB7">
          <w:rPr>
            <w:rFonts w:ascii="Nunito" w:eastAsia="Nunito" w:hAnsi="Nunito"/>
            <w:lang w:val="en-ZA"/>
            <w:rPrChange w:id="1650" w:author="Craig Parker" w:date="2024-08-05T19:17:00Z">
              <w:rPr>
                <w:rFonts w:eastAsia="Nunito"/>
                <w:lang w:val="en-ZA"/>
              </w:rPr>
            </w:rPrChange>
          </w:rPr>
          <w:t xml:space="preserve"> </w:t>
        </w:r>
      </w:ins>
    </w:p>
    <w:p w14:paraId="19A59E6A" w14:textId="0114018A" w:rsidR="00265FDD" w:rsidRPr="00A62CB7" w:rsidRDefault="00265FDD" w:rsidP="00265FDD">
      <w:pPr>
        <w:numPr>
          <w:ilvl w:val="1"/>
          <w:numId w:val="23"/>
        </w:numPr>
        <w:rPr>
          <w:ins w:id="1651" w:author="Craig Parker" w:date="2024-07-09T11:23:00Z"/>
          <w:rFonts w:ascii="Nunito" w:eastAsia="Nunito" w:hAnsi="Nunito"/>
          <w:lang w:val="en-ZA"/>
          <w:rPrChange w:id="1652" w:author="Craig Parker" w:date="2024-08-05T19:17:00Z">
            <w:rPr>
              <w:ins w:id="1653" w:author="Craig Parker" w:date="2024-07-09T11:23:00Z"/>
              <w:rFonts w:eastAsia="Nunito"/>
              <w:lang w:val="en-ZA"/>
            </w:rPr>
          </w:rPrChange>
        </w:rPr>
      </w:pPr>
      <w:ins w:id="1654" w:author="Craig Parker" w:date="2024-07-09T11:23:00Z">
        <w:r w:rsidRPr="00A62CB7">
          <w:rPr>
            <w:rFonts w:ascii="Nunito" w:eastAsia="Nunito" w:hAnsi="Nunito"/>
            <w:lang w:val="en-ZA"/>
            <w:rPrChange w:id="1655" w:author="Craig Parker" w:date="2024-08-05T19:17:00Z">
              <w:rPr>
                <w:rFonts w:eastAsia="Nunito"/>
                <w:lang w:val="en-ZA"/>
              </w:rPr>
            </w:rPrChange>
          </w:rPr>
          <w:t>A simplified, two-page notification form</w:t>
        </w:r>
        <w:del w:id="1656" w:author="Matthew Chersich" w:date="2024-08-04T17:17:00Z">
          <w:r w:rsidRPr="00A62CB7" w:rsidDel="00BC1CA9">
            <w:rPr>
              <w:rFonts w:ascii="Nunito" w:eastAsia="Nunito" w:hAnsi="Nunito"/>
              <w:lang w:val="en-ZA"/>
              <w:rPrChange w:id="1657" w:author="Craig Parker" w:date="2024-08-05T19:17:00Z">
                <w:rPr>
                  <w:rFonts w:eastAsia="Nunito"/>
                  <w:lang w:val="en-ZA"/>
                </w:rPr>
              </w:rPrChange>
            </w:rPr>
            <w:delText>,</w:delText>
          </w:r>
        </w:del>
        <w:r w:rsidRPr="00A62CB7">
          <w:rPr>
            <w:rFonts w:ascii="Nunito" w:eastAsia="Nunito" w:hAnsi="Nunito"/>
            <w:lang w:val="en-ZA"/>
            <w:rPrChange w:id="1658" w:author="Craig Parker" w:date="2024-08-05T19:17:00Z">
              <w:rPr>
                <w:rFonts w:eastAsia="Nunito"/>
                <w:lang w:val="en-ZA"/>
              </w:rPr>
            </w:rPrChange>
          </w:rPr>
          <w:t xml:space="preserve"> </w:t>
        </w:r>
      </w:ins>
      <w:ins w:id="1659" w:author="Matthew Chersich" w:date="2024-08-04T17:17:00Z">
        <w:r w:rsidR="00BC1CA9" w:rsidRPr="00A62CB7">
          <w:rPr>
            <w:rFonts w:ascii="Nunito" w:eastAsia="Nunito" w:hAnsi="Nunito"/>
            <w:lang w:val="en-ZA"/>
          </w:rPr>
          <w:t>is provided</w:t>
        </w:r>
      </w:ins>
      <w:ins w:id="1660" w:author="Craig Parker" w:date="2024-07-09T11:23:00Z">
        <w:del w:id="1661" w:author="Matthew Chersich" w:date="2024-08-04T17:17:00Z">
          <w:r w:rsidRPr="00A62CB7" w:rsidDel="00BC1CA9">
            <w:rPr>
              <w:rFonts w:ascii="Nunito" w:eastAsia="Nunito" w:hAnsi="Nunito"/>
              <w:lang w:val="en-ZA"/>
              <w:rPrChange w:id="1662" w:author="Craig Parker" w:date="2024-08-05T19:17:00Z">
                <w:rPr>
                  <w:rFonts w:eastAsia="Nunito"/>
                  <w:lang w:val="en-ZA"/>
                </w:rPr>
              </w:rPrChange>
            </w:rPr>
            <w:delText>available</w:delText>
          </w:r>
        </w:del>
        <w:r w:rsidRPr="00A62CB7">
          <w:rPr>
            <w:rFonts w:ascii="Nunito" w:eastAsia="Nunito" w:hAnsi="Nunito"/>
            <w:lang w:val="en-ZA"/>
            <w:rPrChange w:id="1663" w:author="Craig Parker" w:date="2024-08-05T19:17:00Z">
              <w:rPr>
                <w:rFonts w:eastAsia="Nunito"/>
                <w:lang w:val="en-ZA"/>
              </w:rPr>
            </w:rPrChange>
          </w:rPr>
          <w:t xml:space="preserve"> in Appendix C</w:t>
        </w:r>
      </w:ins>
      <w:ins w:id="1664" w:author="Matthew Chersich" w:date="2024-08-04T17:17:00Z">
        <w:r w:rsidR="00BC1CA9" w:rsidRPr="00A62CB7">
          <w:rPr>
            <w:rFonts w:ascii="Nunito" w:eastAsia="Nunito" w:hAnsi="Nunito"/>
            <w:lang w:val="en-ZA"/>
          </w:rPr>
          <w:t>, and</w:t>
        </w:r>
      </w:ins>
      <w:ins w:id="1665" w:author="Craig Parker" w:date="2024-07-09T11:23:00Z">
        <w:del w:id="1666" w:author="Matthew Chersich" w:date="2024-08-04T17:17:00Z">
          <w:r w:rsidRPr="00A62CB7" w:rsidDel="00BC1CA9">
            <w:rPr>
              <w:rFonts w:ascii="Nunito" w:eastAsia="Nunito" w:hAnsi="Nunito"/>
              <w:lang w:val="en-ZA"/>
              <w:rPrChange w:id="1667" w:author="Craig Parker" w:date="2024-08-05T19:17:00Z">
                <w:rPr>
                  <w:rFonts w:eastAsia="Nunito"/>
                  <w:lang w:val="en-ZA"/>
                </w:rPr>
              </w:rPrChange>
            </w:rPr>
            <w:delText>,</w:delText>
          </w:r>
        </w:del>
        <w:r w:rsidRPr="00A62CB7">
          <w:rPr>
            <w:rFonts w:ascii="Nunito" w:eastAsia="Nunito" w:hAnsi="Nunito"/>
            <w:lang w:val="en-ZA"/>
            <w:rPrChange w:id="1668" w:author="Craig Parker" w:date="2024-08-05T19:17:00Z">
              <w:rPr>
                <w:rFonts w:eastAsia="Nunito"/>
                <w:lang w:val="en-ZA"/>
              </w:rPr>
            </w:rPrChange>
          </w:rPr>
          <w:t xml:space="preserve"> will be </w:t>
        </w:r>
      </w:ins>
      <w:ins w:id="1669" w:author="Matthew Chersich" w:date="2024-08-04T17:18:00Z">
        <w:r w:rsidR="00BC1CA9" w:rsidRPr="00A62CB7">
          <w:rPr>
            <w:rFonts w:ascii="Nunito" w:eastAsia="Nunito" w:hAnsi="Nunito"/>
            <w:lang w:val="en-ZA"/>
          </w:rPr>
          <w:t>completed</w:t>
        </w:r>
      </w:ins>
      <w:ins w:id="1670" w:author="Craig Parker" w:date="2024-07-09T11:23:00Z">
        <w:del w:id="1671" w:author="Matthew Chersich" w:date="2024-08-04T17:17:00Z">
          <w:r w:rsidRPr="00A62CB7" w:rsidDel="00BC1CA9">
            <w:rPr>
              <w:rFonts w:ascii="Nunito" w:eastAsia="Nunito" w:hAnsi="Nunito"/>
              <w:lang w:val="en-ZA"/>
              <w:rPrChange w:id="1672" w:author="Craig Parker" w:date="2024-08-05T19:17:00Z">
                <w:rPr>
                  <w:rFonts w:eastAsia="Nunito"/>
                  <w:lang w:val="en-ZA"/>
                </w:rPr>
              </w:rPrChange>
            </w:rPr>
            <w:delText>used</w:delText>
          </w:r>
        </w:del>
        <w:r w:rsidRPr="00A62CB7">
          <w:rPr>
            <w:rFonts w:ascii="Nunito" w:eastAsia="Nunito" w:hAnsi="Nunito"/>
            <w:lang w:val="en-ZA"/>
            <w:rPrChange w:id="1673" w:author="Craig Parker" w:date="2024-08-05T19:17:00Z">
              <w:rPr>
                <w:rFonts w:eastAsia="Nunito"/>
                <w:lang w:val="en-ZA"/>
              </w:rPr>
            </w:rPrChange>
          </w:rPr>
          <w:t>. It includes the study background, motivation, design, and specific data fields to be collected.</w:t>
        </w:r>
      </w:ins>
    </w:p>
    <w:p w14:paraId="01BB0CB2" w14:textId="77777777" w:rsidR="00265FDD" w:rsidRPr="00A62CB7" w:rsidRDefault="00265FDD" w:rsidP="00265FDD">
      <w:pPr>
        <w:numPr>
          <w:ilvl w:val="1"/>
          <w:numId w:val="23"/>
        </w:numPr>
        <w:rPr>
          <w:ins w:id="1674" w:author="Craig Parker" w:date="2024-07-09T11:23:00Z"/>
          <w:rFonts w:ascii="Nunito" w:eastAsia="Nunito" w:hAnsi="Nunito"/>
          <w:lang w:val="en-ZA"/>
          <w:rPrChange w:id="1675" w:author="Craig Parker" w:date="2024-08-05T19:17:00Z">
            <w:rPr>
              <w:ins w:id="1676" w:author="Craig Parker" w:date="2024-07-09T11:23:00Z"/>
              <w:rFonts w:eastAsia="Nunito"/>
              <w:lang w:val="en-ZA"/>
            </w:rPr>
          </w:rPrChange>
        </w:rPr>
      </w:pPr>
      <w:ins w:id="1677" w:author="Craig Parker" w:date="2024-07-09T11:23:00Z">
        <w:r w:rsidRPr="00A62CB7">
          <w:rPr>
            <w:rFonts w:ascii="Nunito" w:eastAsia="Nunito" w:hAnsi="Nunito"/>
            <w:lang w:val="en-ZA"/>
            <w:rPrChange w:id="1678" w:author="Craig Parker" w:date="2024-08-05T19:17:00Z">
              <w:rPr>
                <w:rFonts w:eastAsia="Nunito"/>
                <w:lang w:val="en-ZA"/>
              </w:rPr>
            </w:rPrChange>
          </w:rPr>
          <w:t>The notification form must be submitted along with fully signed DSAs.</w:t>
        </w:r>
      </w:ins>
    </w:p>
    <w:p w14:paraId="7FE2C760" w14:textId="2BDEAEAA" w:rsidR="00265FDD" w:rsidRPr="00A62CB7" w:rsidRDefault="00265FDD" w:rsidP="00265FDD">
      <w:pPr>
        <w:numPr>
          <w:ilvl w:val="1"/>
          <w:numId w:val="23"/>
        </w:numPr>
        <w:rPr>
          <w:ins w:id="1679" w:author="Craig Parker" w:date="2024-07-09T11:23:00Z"/>
          <w:rFonts w:ascii="Nunito" w:eastAsia="Nunito" w:hAnsi="Nunito"/>
          <w:lang w:val="en-ZA"/>
          <w:rPrChange w:id="1680" w:author="Craig Parker" w:date="2024-08-05T19:17:00Z">
            <w:rPr>
              <w:ins w:id="1681" w:author="Craig Parker" w:date="2024-07-09T11:23:00Z"/>
              <w:rFonts w:eastAsia="Nunito"/>
              <w:lang w:val="en-ZA"/>
            </w:rPr>
          </w:rPrChange>
        </w:rPr>
      </w:pPr>
      <w:ins w:id="1682" w:author="Craig Parker" w:date="2024-07-09T11:23:00Z">
        <w:r w:rsidRPr="00A62CB7">
          <w:rPr>
            <w:rFonts w:ascii="Nunito" w:eastAsia="Nunito" w:hAnsi="Nunito"/>
            <w:lang w:val="en-ZA"/>
            <w:rPrChange w:id="1683" w:author="Craig Parker" w:date="2024-08-05T19:17:00Z">
              <w:rPr>
                <w:rFonts w:eastAsia="Nunito"/>
                <w:lang w:val="en-ZA"/>
              </w:rPr>
            </w:rPrChange>
          </w:rPr>
          <w:t>Wits HREC</w:t>
        </w:r>
      </w:ins>
      <w:ins w:id="1684" w:author="Matthew Chersich" w:date="2024-08-04T17:18:00Z">
        <w:r w:rsidR="00BC1CA9" w:rsidRPr="00A62CB7">
          <w:rPr>
            <w:rFonts w:ascii="Nunito" w:eastAsia="Nunito" w:hAnsi="Nunito"/>
            <w:lang w:val="en-ZA"/>
          </w:rPr>
          <w:t xml:space="preserve"> </w:t>
        </w:r>
      </w:ins>
      <w:ins w:id="1685" w:author="Craig Parker" w:date="2024-07-09T11:23:00Z">
        <w:r w:rsidRPr="00A62CB7">
          <w:rPr>
            <w:rFonts w:ascii="Nunito" w:eastAsia="Nunito" w:hAnsi="Nunito"/>
            <w:lang w:val="en-ZA"/>
            <w:rPrChange w:id="1686" w:author="Craig Parker" w:date="2024-08-05T19:17:00Z">
              <w:rPr>
                <w:rFonts w:eastAsia="Nunito"/>
                <w:lang w:val="en-ZA"/>
              </w:rPr>
            </w:rPrChange>
          </w:rPr>
          <w:t xml:space="preserve">(Medical) will review the notifications and identify any </w:t>
        </w:r>
      </w:ins>
      <w:ins w:id="1687" w:author="Matthew Chersich" w:date="2024-08-04T17:18:00Z">
        <w:r w:rsidR="00BC1CA9" w:rsidRPr="00A62CB7">
          <w:rPr>
            <w:rFonts w:ascii="Nunito" w:eastAsia="Nunito" w:hAnsi="Nunito"/>
            <w:lang w:val="en-ZA"/>
          </w:rPr>
          <w:t>concerns for discussion</w:t>
        </w:r>
      </w:ins>
      <w:ins w:id="1688" w:author="Craig Parker" w:date="2024-07-09T11:23:00Z">
        <w:del w:id="1689" w:author="Matthew Chersich" w:date="2024-08-04T17:18:00Z">
          <w:r w:rsidRPr="00A62CB7" w:rsidDel="00BC1CA9">
            <w:rPr>
              <w:rFonts w:ascii="Nunito" w:eastAsia="Nunito" w:hAnsi="Nunito"/>
              <w:lang w:val="en-ZA"/>
              <w:rPrChange w:id="1690" w:author="Craig Parker" w:date="2024-08-05T19:17:00Z">
                <w:rPr>
                  <w:rFonts w:eastAsia="Nunito"/>
                  <w:lang w:val="en-ZA"/>
                </w:rPr>
              </w:rPrChange>
            </w:rPr>
            <w:delText>red flags</w:delText>
          </w:r>
        </w:del>
        <w:r w:rsidRPr="00A62CB7">
          <w:rPr>
            <w:rFonts w:ascii="Nunito" w:eastAsia="Nunito" w:hAnsi="Nunito"/>
            <w:lang w:val="en-ZA"/>
            <w:rPrChange w:id="1691" w:author="Craig Parker" w:date="2024-08-05T19:17:00Z">
              <w:rPr>
                <w:rFonts w:eastAsia="Nunito"/>
                <w:lang w:val="en-ZA"/>
              </w:rPr>
            </w:rPrChange>
          </w:rPr>
          <w:t>.</w:t>
        </w:r>
      </w:ins>
    </w:p>
    <w:p w14:paraId="3A07AF5B" w14:textId="72792F68" w:rsidR="00265FDD" w:rsidRPr="00A62CB7" w:rsidRDefault="00BC1CA9">
      <w:pPr>
        <w:rPr>
          <w:ins w:id="1692" w:author="Craig Parker" w:date="2024-07-09T11:23:00Z"/>
          <w:rFonts w:ascii="Nunito" w:eastAsia="Nunito" w:hAnsi="Nunito"/>
          <w:lang w:val="en-ZA"/>
          <w:rPrChange w:id="1693" w:author="Craig Parker" w:date="2024-08-05T19:17:00Z">
            <w:rPr>
              <w:ins w:id="1694" w:author="Craig Parker" w:date="2024-07-09T11:23:00Z"/>
              <w:rFonts w:eastAsia="Nunito"/>
              <w:lang w:val="en-ZA"/>
            </w:rPr>
          </w:rPrChange>
        </w:rPr>
        <w:pPrChange w:id="1695" w:author="Matthew Chersich" w:date="2024-08-04T17:19:00Z">
          <w:pPr>
            <w:numPr>
              <w:numId w:val="23"/>
            </w:numPr>
            <w:tabs>
              <w:tab w:val="num" w:pos="720"/>
            </w:tabs>
            <w:ind w:left="720" w:hanging="360"/>
          </w:pPr>
        </w:pPrChange>
      </w:pPr>
      <w:ins w:id="1696" w:author="Matthew Chersich" w:date="2024-08-04T17:19:00Z">
        <w:r w:rsidRPr="00A62CB7">
          <w:rPr>
            <w:rFonts w:ascii="Nunito" w:eastAsia="Nunito" w:hAnsi="Nunito"/>
            <w:b/>
            <w:bCs/>
            <w:lang w:val="en-ZA"/>
          </w:rPr>
          <w:t>Notifi</w:t>
        </w:r>
      </w:ins>
      <w:ins w:id="1697" w:author="Matthew Chersich" w:date="2024-08-04T17:20:00Z">
        <w:r w:rsidRPr="00A62CB7">
          <w:rPr>
            <w:rFonts w:ascii="Nunito" w:eastAsia="Nunito" w:hAnsi="Nunito"/>
            <w:b/>
            <w:bCs/>
            <w:lang w:val="en-ZA"/>
          </w:rPr>
          <w:t>cation p</w:t>
        </w:r>
      </w:ins>
      <w:ins w:id="1698" w:author="Matthew Chersich" w:date="2024-08-04T17:19:00Z">
        <w:r w:rsidRPr="00A62CB7">
          <w:rPr>
            <w:rFonts w:ascii="Nunito" w:eastAsia="Nunito" w:hAnsi="Nunito"/>
            <w:b/>
            <w:bCs/>
            <w:lang w:val="en-ZA"/>
          </w:rPr>
          <w:t>rocess</w:t>
        </w:r>
      </w:ins>
      <w:ins w:id="1699" w:author="Craig Parker" w:date="2024-07-09T11:23:00Z">
        <w:del w:id="1700" w:author="Matthew Chersich" w:date="2024-08-04T17:19:00Z">
          <w:r w:rsidR="00265FDD" w:rsidRPr="00A62CB7" w:rsidDel="00BC1CA9">
            <w:rPr>
              <w:rFonts w:ascii="Nunito" w:eastAsia="Nunito" w:hAnsi="Nunito"/>
              <w:b/>
              <w:bCs/>
              <w:lang w:val="en-ZA"/>
              <w:rPrChange w:id="1701" w:author="Craig Parker" w:date="2024-08-05T19:17:00Z">
                <w:rPr>
                  <w:rFonts w:eastAsia="Nunito"/>
                  <w:b/>
                  <w:bCs/>
                  <w:lang w:val="en-ZA"/>
                </w:rPr>
              </w:rPrChange>
            </w:rPr>
            <w:delText>Recommendations</w:delText>
          </w:r>
        </w:del>
        <w:r w:rsidR="00265FDD" w:rsidRPr="00A62CB7">
          <w:rPr>
            <w:rFonts w:ascii="Nunito" w:eastAsia="Nunito" w:hAnsi="Nunito"/>
            <w:b/>
            <w:bCs/>
            <w:lang w:val="en-ZA"/>
            <w:rPrChange w:id="1702" w:author="Craig Parker" w:date="2024-08-05T19:17:00Z">
              <w:rPr>
                <w:rFonts w:eastAsia="Nunito"/>
                <w:b/>
                <w:bCs/>
                <w:lang w:val="en-ZA"/>
              </w:rPr>
            </w:rPrChange>
          </w:rPr>
          <w:t>:</w:t>
        </w:r>
        <w:r w:rsidR="00265FDD" w:rsidRPr="00A62CB7">
          <w:rPr>
            <w:rFonts w:ascii="Nunito" w:eastAsia="Nunito" w:hAnsi="Nunito"/>
            <w:lang w:val="en-ZA"/>
            <w:rPrChange w:id="1703" w:author="Craig Parker" w:date="2024-08-05T19:17:00Z">
              <w:rPr>
                <w:rFonts w:eastAsia="Nunito"/>
                <w:lang w:val="en-ZA"/>
              </w:rPr>
            </w:rPrChange>
          </w:rPr>
          <w:t xml:space="preserve"> </w:t>
        </w:r>
      </w:ins>
    </w:p>
    <w:p w14:paraId="53DEFBD1" w14:textId="355AC726" w:rsidR="00265FDD" w:rsidRPr="00A62CB7" w:rsidDel="00BC1CA9" w:rsidRDefault="00265FDD" w:rsidP="00EA2C07">
      <w:pPr>
        <w:numPr>
          <w:ilvl w:val="1"/>
          <w:numId w:val="23"/>
        </w:numPr>
        <w:rPr>
          <w:ins w:id="1704" w:author="Craig Parker" w:date="2024-07-09T11:23:00Z"/>
          <w:del w:id="1705" w:author="Matthew Chersich" w:date="2024-08-04T17:20:00Z"/>
          <w:rFonts w:ascii="Nunito" w:eastAsia="Nunito" w:hAnsi="Nunito"/>
          <w:lang w:val="en-ZA"/>
          <w:rPrChange w:id="1706" w:author="Craig Parker" w:date="2024-08-05T19:17:00Z">
            <w:rPr>
              <w:ins w:id="1707" w:author="Craig Parker" w:date="2024-07-09T11:23:00Z"/>
              <w:del w:id="1708" w:author="Matthew Chersich" w:date="2024-08-04T17:20:00Z"/>
              <w:rFonts w:eastAsia="Nunito"/>
              <w:lang w:val="en-ZA"/>
            </w:rPr>
          </w:rPrChange>
        </w:rPr>
      </w:pPr>
      <w:ins w:id="1709" w:author="Craig Parker" w:date="2024-07-09T11:23:00Z">
        <w:r w:rsidRPr="00A62CB7">
          <w:rPr>
            <w:rFonts w:ascii="Nunito" w:eastAsia="Nunito" w:hAnsi="Nunito"/>
            <w:lang w:val="en-ZA"/>
            <w:rPrChange w:id="1710" w:author="Craig Parker" w:date="2024-08-05T19:17:00Z">
              <w:rPr>
                <w:rFonts w:eastAsia="Nunito"/>
                <w:lang w:val="en-ZA"/>
              </w:rPr>
            </w:rPrChange>
          </w:rPr>
          <w:t xml:space="preserve">The HEAT Centre must provide the ethics committee </w:t>
        </w:r>
        <w:proofErr w:type="gramStart"/>
        <w:r w:rsidRPr="00A62CB7">
          <w:rPr>
            <w:rFonts w:ascii="Nunito" w:eastAsia="Nunito" w:hAnsi="Nunito"/>
            <w:lang w:val="en-ZA"/>
            <w:rPrChange w:id="1711" w:author="Craig Parker" w:date="2024-08-05T19:17:00Z">
              <w:rPr>
                <w:rFonts w:eastAsia="Nunito"/>
                <w:lang w:val="en-ZA"/>
              </w:rPr>
            </w:rPrChange>
          </w:rPr>
          <w:t>with</w:t>
        </w:r>
      </w:ins>
      <w:ins w:id="1712" w:author="Matthew Chersich" w:date="2024-08-04T17:20:00Z">
        <w:r w:rsidR="00BC1CA9" w:rsidRPr="00A62CB7">
          <w:rPr>
            <w:rFonts w:ascii="Nunito" w:eastAsia="Nunito" w:hAnsi="Nunito"/>
            <w:lang w:val="en-ZA"/>
          </w:rPr>
          <w:t>:</w:t>
        </w:r>
      </w:ins>
      <w:proofErr w:type="gramEnd"/>
      <w:ins w:id="1713" w:author="Craig Parker" w:date="2024-07-09T11:23:00Z">
        <w:r w:rsidRPr="00A62CB7">
          <w:rPr>
            <w:rFonts w:ascii="Nunito" w:eastAsia="Nunito" w:hAnsi="Nunito"/>
            <w:lang w:val="en-ZA"/>
            <w:rPrChange w:id="1714" w:author="Craig Parker" w:date="2024-08-05T19:17:00Z">
              <w:rPr>
                <w:rFonts w:eastAsia="Nunito"/>
                <w:lang w:val="en-ZA"/>
              </w:rPr>
            </w:rPrChange>
          </w:rPr>
          <w:t xml:space="preserve"> a completed Notification Form for access to a new database, including background and objectives, methods (if different from the primary protocol), and a justification</w:t>
        </w:r>
      </w:ins>
      <w:ins w:id="1715" w:author="Matthew Chersich" w:date="2024-08-04T17:20:00Z">
        <w:r w:rsidR="00BC1CA9" w:rsidRPr="00A62CB7">
          <w:rPr>
            <w:rFonts w:ascii="Nunito" w:eastAsia="Nunito" w:hAnsi="Nunito"/>
            <w:lang w:val="en-ZA"/>
          </w:rPr>
          <w:t xml:space="preserve">; </w:t>
        </w:r>
      </w:ins>
      <w:ins w:id="1716" w:author="Craig Parker" w:date="2024-07-09T11:23:00Z">
        <w:del w:id="1717" w:author="Matthew Chersich" w:date="2024-08-04T17:20:00Z">
          <w:r w:rsidRPr="00A62CB7" w:rsidDel="00BC1CA9">
            <w:rPr>
              <w:rFonts w:ascii="Nunito" w:eastAsia="Nunito" w:hAnsi="Nunito"/>
              <w:lang w:val="en-ZA"/>
              <w:rPrChange w:id="1718" w:author="Craig Parker" w:date="2024-08-05T19:17:00Z">
                <w:rPr>
                  <w:rFonts w:eastAsia="Nunito"/>
                  <w:lang w:val="en-ZA"/>
                </w:rPr>
              </w:rPrChange>
            </w:rPr>
            <w:delText>.</w:delText>
          </w:r>
        </w:del>
      </w:ins>
    </w:p>
    <w:p w14:paraId="2C6F5EE3" w14:textId="3CFFF50C" w:rsidR="00265FDD" w:rsidRPr="00A62CB7" w:rsidRDefault="00265FDD" w:rsidP="00BC1CA9">
      <w:pPr>
        <w:numPr>
          <w:ilvl w:val="1"/>
          <w:numId w:val="23"/>
        </w:numPr>
        <w:rPr>
          <w:ins w:id="1719" w:author="Craig Parker" w:date="2024-07-09T11:23:00Z"/>
          <w:rFonts w:ascii="Nunito" w:eastAsia="Nunito" w:hAnsi="Nunito"/>
          <w:lang w:val="en-ZA"/>
          <w:rPrChange w:id="1720" w:author="Craig Parker" w:date="2024-08-05T19:17:00Z">
            <w:rPr>
              <w:ins w:id="1721" w:author="Craig Parker" w:date="2024-07-09T11:23:00Z"/>
              <w:rFonts w:eastAsia="Nunito"/>
              <w:lang w:val="en-ZA"/>
            </w:rPr>
          </w:rPrChange>
        </w:rPr>
      </w:pPr>
      <w:ins w:id="1722" w:author="Craig Parker" w:date="2024-07-09T11:23:00Z">
        <w:del w:id="1723" w:author="Matthew Chersich" w:date="2024-08-04T17:20:00Z">
          <w:r w:rsidRPr="00A62CB7" w:rsidDel="00BC1CA9">
            <w:rPr>
              <w:rFonts w:ascii="Nunito" w:eastAsia="Nunito" w:hAnsi="Nunito"/>
              <w:lang w:val="en-ZA"/>
              <w:rPrChange w:id="1724" w:author="Craig Parker" w:date="2024-08-05T19:17:00Z">
                <w:rPr>
                  <w:rFonts w:eastAsia="Nunito"/>
                  <w:lang w:val="en-ZA"/>
                </w:rPr>
              </w:rPrChange>
            </w:rPr>
            <w:delText>Notifications must include</w:delText>
          </w:r>
        </w:del>
      </w:ins>
      <w:ins w:id="1725" w:author="Matthew Chersich" w:date="2024-08-04T17:20:00Z">
        <w:r w:rsidR="00BC1CA9" w:rsidRPr="00A62CB7">
          <w:rPr>
            <w:rFonts w:ascii="Nunito" w:eastAsia="Nunito" w:hAnsi="Nunito"/>
            <w:lang w:val="en-ZA"/>
          </w:rPr>
          <w:t>and a</w:t>
        </w:r>
      </w:ins>
      <w:ins w:id="1726" w:author="Craig Parker" w:date="2024-07-09T11:23:00Z">
        <w:r w:rsidRPr="00A62CB7">
          <w:rPr>
            <w:rFonts w:ascii="Nunito" w:eastAsia="Nunito" w:hAnsi="Nunito"/>
            <w:lang w:val="en-ZA"/>
            <w:rPrChange w:id="1727" w:author="Craig Parker" w:date="2024-08-05T19:17:00Z">
              <w:rPr>
                <w:rFonts w:eastAsia="Nunito"/>
                <w:lang w:val="en-ZA"/>
              </w:rPr>
            </w:rPrChange>
          </w:rPr>
          <w:t xml:space="preserve"> fully </w:t>
        </w:r>
      </w:ins>
      <w:ins w:id="1728" w:author="Matthew Chersich" w:date="2024-08-04T17:20:00Z">
        <w:r w:rsidR="00BC1CA9" w:rsidRPr="00A62CB7">
          <w:rPr>
            <w:rFonts w:ascii="Nunito" w:eastAsia="Nunito" w:hAnsi="Nunito"/>
            <w:lang w:val="en-ZA"/>
          </w:rPr>
          <w:t>executed</w:t>
        </w:r>
      </w:ins>
      <w:ins w:id="1729" w:author="Craig Parker" w:date="2024-07-09T11:23:00Z">
        <w:del w:id="1730" w:author="Matthew Chersich" w:date="2024-08-04T17:20:00Z">
          <w:r w:rsidRPr="00A62CB7" w:rsidDel="00BC1CA9">
            <w:rPr>
              <w:rFonts w:ascii="Nunito" w:eastAsia="Nunito" w:hAnsi="Nunito"/>
              <w:lang w:val="en-ZA"/>
              <w:rPrChange w:id="1731" w:author="Craig Parker" w:date="2024-08-05T19:17:00Z">
                <w:rPr>
                  <w:rFonts w:eastAsia="Nunito"/>
                  <w:lang w:val="en-ZA"/>
                </w:rPr>
              </w:rPrChange>
            </w:rPr>
            <w:delText>signed</w:delText>
          </w:r>
        </w:del>
        <w:r w:rsidRPr="00A62CB7">
          <w:rPr>
            <w:rFonts w:ascii="Nunito" w:eastAsia="Nunito" w:hAnsi="Nunito"/>
            <w:lang w:val="en-ZA"/>
            <w:rPrChange w:id="1732" w:author="Craig Parker" w:date="2024-08-05T19:17:00Z">
              <w:rPr>
                <w:rFonts w:eastAsia="Nunito"/>
                <w:lang w:val="en-ZA"/>
              </w:rPr>
            </w:rPrChange>
          </w:rPr>
          <w:t xml:space="preserve"> DTA</w:t>
        </w:r>
        <w:del w:id="1733" w:author="Matthew Chersich" w:date="2024-08-04T17:21:00Z">
          <w:r w:rsidRPr="00A62CB7" w:rsidDel="00BC1CA9">
            <w:rPr>
              <w:rFonts w:ascii="Nunito" w:eastAsia="Nunito" w:hAnsi="Nunito"/>
              <w:lang w:val="en-ZA"/>
              <w:rPrChange w:id="1734" w:author="Craig Parker" w:date="2024-08-05T19:17:00Z">
                <w:rPr>
                  <w:rFonts w:eastAsia="Nunito"/>
                  <w:lang w:val="en-ZA"/>
                </w:rPr>
              </w:rPrChange>
            </w:rPr>
            <w:delText>s</w:delText>
          </w:r>
        </w:del>
        <w:r w:rsidRPr="00A62CB7">
          <w:rPr>
            <w:rFonts w:ascii="Nunito" w:eastAsia="Nunito" w:hAnsi="Nunito"/>
            <w:lang w:val="en-ZA"/>
            <w:rPrChange w:id="1735" w:author="Craig Parker" w:date="2024-08-05T19:17:00Z">
              <w:rPr>
                <w:rFonts w:eastAsia="Nunito"/>
                <w:lang w:val="en-ZA"/>
              </w:rPr>
            </w:rPrChange>
          </w:rPr>
          <w:t>.</w:t>
        </w:r>
      </w:ins>
    </w:p>
    <w:p w14:paraId="4797FBC3" w14:textId="77777777" w:rsidR="00265FDD" w:rsidRPr="00A62CB7" w:rsidRDefault="00265FDD" w:rsidP="00265FDD">
      <w:pPr>
        <w:numPr>
          <w:ilvl w:val="1"/>
          <w:numId w:val="23"/>
        </w:numPr>
        <w:rPr>
          <w:ins w:id="1736" w:author="Craig Parker" w:date="2024-07-09T11:23:00Z"/>
          <w:rFonts w:ascii="Nunito" w:eastAsia="Nunito" w:hAnsi="Nunito"/>
          <w:lang w:val="en-ZA"/>
          <w:rPrChange w:id="1737" w:author="Craig Parker" w:date="2024-08-05T19:17:00Z">
            <w:rPr>
              <w:ins w:id="1738" w:author="Craig Parker" w:date="2024-07-09T11:23:00Z"/>
              <w:rFonts w:eastAsia="Nunito"/>
              <w:lang w:val="en-ZA"/>
            </w:rPr>
          </w:rPrChange>
        </w:rPr>
      </w:pPr>
      <w:ins w:id="1739" w:author="Craig Parker" w:date="2024-07-09T11:23:00Z">
        <w:r w:rsidRPr="00A62CB7">
          <w:rPr>
            <w:rFonts w:ascii="Nunito" w:eastAsia="Nunito" w:hAnsi="Nunito"/>
            <w:lang w:val="en-ZA"/>
            <w:rPrChange w:id="1740" w:author="Craig Parker" w:date="2024-08-05T19:17:00Z">
              <w:rPr>
                <w:rFonts w:eastAsia="Nunito"/>
                <w:lang w:val="en-ZA"/>
              </w:rPr>
            </w:rPrChange>
          </w:rPr>
          <w:t xml:space="preserve">Data use may proceed once the ethics committee acknowledges the </w:t>
        </w:r>
        <w:commentRangeStart w:id="1741"/>
        <w:r w:rsidRPr="00A62CB7">
          <w:rPr>
            <w:rFonts w:ascii="Nunito" w:eastAsia="Nunito" w:hAnsi="Nunito"/>
            <w:lang w:val="en-ZA"/>
            <w:rPrChange w:id="1742" w:author="Craig Parker" w:date="2024-08-05T19:17:00Z">
              <w:rPr>
                <w:rFonts w:eastAsia="Nunito"/>
                <w:lang w:val="en-ZA"/>
              </w:rPr>
            </w:rPrChange>
          </w:rPr>
          <w:t>notification</w:t>
        </w:r>
      </w:ins>
      <w:commentRangeEnd w:id="1741"/>
      <w:r w:rsidR="00BC1CA9" w:rsidRPr="00A62CB7">
        <w:rPr>
          <w:rStyle w:val="CommentReference"/>
          <w:rFonts w:ascii="Nunito" w:hAnsi="Nunito"/>
          <w:rPrChange w:id="1743" w:author="Craig Parker" w:date="2024-08-05T19:17:00Z">
            <w:rPr>
              <w:rStyle w:val="CommentReference"/>
            </w:rPr>
          </w:rPrChange>
        </w:rPr>
        <w:commentReference w:id="1741"/>
      </w:r>
      <w:ins w:id="1744" w:author="Craig Parker" w:date="2024-07-09T11:23:00Z">
        <w:r w:rsidRPr="00A62CB7">
          <w:rPr>
            <w:rFonts w:ascii="Nunito" w:eastAsia="Nunito" w:hAnsi="Nunito"/>
            <w:lang w:val="en-ZA"/>
            <w:rPrChange w:id="1745" w:author="Craig Parker" w:date="2024-08-05T19:17:00Z">
              <w:rPr>
                <w:rFonts w:eastAsia="Nunito"/>
                <w:lang w:val="en-ZA"/>
              </w:rPr>
            </w:rPrChange>
          </w:rPr>
          <w:t>.</w:t>
        </w:r>
      </w:ins>
    </w:p>
    <w:p w14:paraId="2CA244C1" w14:textId="1EF37C4B" w:rsidR="00265FDD" w:rsidRPr="00A62CB7" w:rsidRDefault="00265FDD" w:rsidP="00265FDD">
      <w:pPr>
        <w:numPr>
          <w:ilvl w:val="1"/>
          <w:numId w:val="23"/>
        </w:numPr>
        <w:rPr>
          <w:ins w:id="1746" w:author="Craig Parker" w:date="2024-07-09T11:23:00Z"/>
          <w:rFonts w:ascii="Nunito" w:eastAsia="Nunito" w:hAnsi="Nunito"/>
          <w:highlight w:val="yellow"/>
          <w:lang w:val="en-ZA"/>
          <w:rPrChange w:id="1747" w:author="Craig Parker" w:date="2024-08-05T19:17:00Z">
            <w:rPr>
              <w:ins w:id="1748" w:author="Craig Parker" w:date="2024-07-09T11:23:00Z"/>
              <w:rFonts w:eastAsia="Nunito"/>
              <w:lang w:val="en-ZA"/>
            </w:rPr>
          </w:rPrChange>
        </w:rPr>
      </w:pPr>
      <w:ins w:id="1749" w:author="Craig Parker" w:date="2024-07-09T11:23:00Z">
        <w:r w:rsidRPr="00A62CB7">
          <w:rPr>
            <w:rFonts w:ascii="Nunito" w:eastAsia="Nunito" w:hAnsi="Nunito"/>
            <w:highlight w:val="yellow"/>
            <w:lang w:val="en-ZA"/>
            <w:rPrChange w:id="1750" w:author="Craig Parker" w:date="2024-08-05T19:17:00Z">
              <w:rPr>
                <w:rFonts w:eastAsia="Nunito"/>
                <w:lang w:val="en-ZA"/>
              </w:rPr>
            </w:rPrChange>
          </w:rPr>
          <w:t xml:space="preserve">The </w:t>
        </w:r>
      </w:ins>
      <w:ins w:id="1751" w:author="Craig Parker" w:date="2024-07-09T11:26:00Z">
        <w:r w:rsidRPr="00A62CB7">
          <w:rPr>
            <w:rFonts w:ascii="Nunito" w:eastAsia="Nunito" w:hAnsi="Nunito"/>
            <w:highlight w:val="yellow"/>
            <w:lang w:val="en-ZA"/>
            <w:rPrChange w:id="1752" w:author="Craig Parker" w:date="2024-08-05T19:17:00Z">
              <w:rPr>
                <w:rFonts w:eastAsia="Nunito"/>
                <w:lang w:val="en-ZA"/>
              </w:rPr>
            </w:rPrChange>
          </w:rPr>
          <w:t>study's primary objectives</w:t>
        </w:r>
      </w:ins>
      <w:ins w:id="1753" w:author="Craig Parker" w:date="2024-07-09T11:23:00Z">
        <w:r w:rsidRPr="00A62CB7">
          <w:rPr>
            <w:rFonts w:ascii="Nunito" w:eastAsia="Nunito" w:hAnsi="Nunito"/>
            <w:highlight w:val="yellow"/>
            <w:lang w:val="en-ZA"/>
            <w:rPrChange w:id="1754" w:author="Craig Parker" w:date="2024-08-05T19:17:00Z">
              <w:rPr>
                <w:rFonts w:eastAsia="Nunito"/>
                <w:lang w:val="en-ZA"/>
              </w:rPr>
            </w:rPrChange>
          </w:rPr>
          <w:t xml:space="preserve"> must be published before the HE</w:t>
        </w:r>
      </w:ins>
      <w:r w:rsidR="00D37042" w:rsidRPr="00D37042">
        <w:rPr>
          <w:rFonts w:ascii="Nunito" w:eastAsia="Nunito" w:hAnsi="Nunito"/>
          <w:highlight w:val="yellow"/>
          <w:vertAlign w:val="superscript"/>
          <w:lang w:val="en-ZA"/>
        </w:rPr>
        <w:t>2</w:t>
      </w:r>
      <w:ins w:id="1755" w:author="Craig Parker" w:date="2024-07-09T11:23:00Z">
        <w:r w:rsidRPr="00A62CB7">
          <w:rPr>
            <w:rFonts w:ascii="Nunito" w:eastAsia="Nunito" w:hAnsi="Nunito"/>
            <w:highlight w:val="yellow"/>
            <w:lang w:val="en-ZA"/>
            <w:rPrChange w:id="1756" w:author="Craig Parker" w:date="2024-08-05T19:17:00Z">
              <w:rPr>
                <w:rFonts w:eastAsia="Nunito"/>
                <w:lang w:val="en-ZA"/>
              </w:rPr>
            </w:rPrChange>
          </w:rPr>
          <w:t xml:space="preserve">AT Centre </w:t>
        </w:r>
        <w:commentRangeStart w:id="1757"/>
        <w:r w:rsidRPr="00A62CB7">
          <w:rPr>
            <w:rFonts w:ascii="Nunito" w:eastAsia="Nunito" w:hAnsi="Nunito"/>
            <w:highlight w:val="yellow"/>
            <w:lang w:val="en-ZA"/>
            <w:rPrChange w:id="1758" w:author="Craig Parker" w:date="2024-08-05T19:17:00Z">
              <w:rPr>
                <w:rFonts w:eastAsia="Nunito"/>
                <w:lang w:val="en-ZA"/>
              </w:rPr>
            </w:rPrChange>
          </w:rPr>
          <w:t>publications</w:t>
        </w:r>
      </w:ins>
      <w:commentRangeEnd w:id="1757"/>
      <w:r w:rsidR="00BC1CA9" w:rsidRPr="00A62CB7">
        <w:rPr>
          <w:rStyle w:val="CommentReference"/>
          <w:rFonts w:ascii="Nunito" w:hAnsi="Nunito"/>
          <w:rPrChange w:id="1759" w:author="Craig Parker" w:date="2024-08-05T19:17:00Z">
            <w:rPr>
              <w:rStyle w:val="CommentReference"/>
            </w:rPr>
          </w:rPrChange>
        </w:rPr>
        <w:commentReference w:id="1757"/>
      </w:r>
      <w:ins w:id="1760" w:author="Craig Parker" w:date="2024-07-09T11:23:00Z">
        <w:r w:rsidRPr="00A62CB7">
          <w:rPr>
            <w:rFonts w:ascii="Nunito" w:eastAsia="Nunito" w:hAnsi="Nunito"/>
            <w:highlight w:val="yellow"/>
            <w:lang w:val="en-ZA"/>
            <w:rPrChange w:id="1761" w:author="Craig Parker" w:date="2024-08-05T19:17:00Z">
              <w:rPr>
                <w:rFonts w:eastAsia="Nunito"/>
                <w:lang w:val="en-ZA"/>
              </w:rPr>
            </w:rPrChange>
          </w:rPr>
          <w:t>.</w:t>
        </w:r>
      </w:ins>
    </w:p>
    <w:p w14:paraId="0C009910" w14:textId="77777777" w:rsidR="00265FDD" w:rsidRPr="00A62CB7" w:rsidRDefault="00265FDD" w:rsidP="00265FDD">
      <w:pPr>
        <w:rPr>
          <w:ins w:id="1762" w:author="Craig Parker" w:date="2024-07-09T11:26:00Z"/>
          <w:rFonts w:ascii="Nunito" w:eastAsia="Nunito" w:hAnsi="Nunito"/>
          <w:lang w:val="en-ZA"/>
          <w:rPrChange w:id="1763" w:author="Craig Parker" w:date="2024-08-05T19:17:00Z">
            <w:rPr>
              <w:ins w:id="1764" w:author="Craig Parker" w:date="2024-07-09T11:26:00Z"/>
              <w:rFonts w:eastAsia="Nunito"/>
              <w:lang w:val="en-ZA"/>
            </w:rPr>
          </w:rPrChange>
        </w:rPr>
      </w:pPr>
    </w:p>
    <w:p w14:paraId="68345C94" w14:textId="79CBF527" w:rsidR="00265FDD" w:rsidRPr="00A62CB7" w:rsidDel="00BC1CA9" w:rsidRDefault="00265FDD" w:rsidP="00265FDD">
      <w:pPr>
        <w:rPr>
          <w:ins w:id="1765" w:author="Craig Parker" w:date="2024-07-09T11:23:00Z"/>
          <w:del w:id="1766" w:author="Matthew Chersich" w:date="2024-08-04T17:23:00Z"/>
          <w:rFonts w:ascii="Nunito" w:eastAsia="Nunito" w:hAnsi="Nunito"/>
          <w:lang w:val="en-ZA"/>
          <w:rPrChange w:id="1767" w:author="Craig Parker" w:date="2024-08-05T19:17:00Z">
            <w:rPr>
              <w:ins w:id="1768" w:author="Craig Parker" w:date="2024-07-09T11:23:00Z"/>
              <w:del w:id="1769" w:author="Matthew Chersich" w:date="2024-08-04T17:23:00Z"/>
              <w:rFonts w:eastAsia="Nunito"/>
              <w:lang w:val="en-ZA"/>
            </w:rPr>
          </w:rPrChange>
        </w:rPr>
      </w:pPr>
      <w:ins w:id="1770" w:author="Craig Parker" w:date="2024-07-09T11:23:00Z">
        <w:del w:id="1771" w:author="Matthew Chersich" w:date="2024-08-04T17:23:00Z">
          <w:r w:rsidRPr="00A62CB7" w:rsidDel="00BC1CA9">
            <w:rPr>
              <w:rFonts w:ascii="Nunito" w:eastAsia="Nunito" w:hAnsi="Nunito"/>
              <w:lang w:val="en-ZA"/>
              <w:rPrChange w:id="1772" w:author="Craig Parker" w:date="2024-08-05T19:17:00Z">
                <w:rPr>
                  <w:rFonts w:eastAsia="Nunito"/>
                  <w:lang w:val="en-ZA"/>
                </w:rPr>
              </w:rPrChange>
            </w:rPr>
            <w:delText>This process ensures that all RP2 studies adhere to ethical guidelines and processes, maintaining the integrity and compliance of the HEAT Centre's research activities.</w:delText>
          </w:r>
        </w:del>
      </w:ins>
    </w:p>
    <w:p w14:paraId="4D562831" w14:textId="77777777" w:rsidR="00265FDD" w:rsidRPr="00A62CB7" w:rsidRDefault="00265FDD">
      <w:pPr>
        <w:rPr>
          <w:ins w:id="1773" w:author="Craig Parker" w:date="2024-07-09T11:19:00Z"/>
          <w:rFonts w:ascii="Nunito" w:eastAsia="Nunito" w:hAnsi="Nunito"/>
          <w:lang w:val="en-ZA"/>
          <w:rPrChange w:id="1774" w:author="Craig Parker" w:date="2024-08-05T19:17:00Z">
            <w:rPr>
              <w:ins w:id="1775" w:author="Craig Parker" w:date="2024-07-09T11:19:00Z"/>
              <w:rFonts w:eastAsia="Nunito"/>
              <w:b/>
              <w:bCs/>
              <w:lang w:val="en-ZA"/>
            </w:rPr>
          </w:rPrChange>
        </w:rPr>
        <w:pPrChange w:id="1776" w:author="Craig Parker" w:date="2024-07-09T11:22:00Z">
          <w:pPr>
            <w:pStyle w:val="ListParagraph"/>
            <w:numPr>
              <w:numId w:val="9"/>
            </w:numPr>
          </w:pPr>
        </w:pPrChange>
      </w:pPr>
    </w:p>
    <w:p w14:paraId="000000AC" w14:textId="4107FA7B" w:rsidR="007813F4" w:rsidRPr="00A62CB7" w:rsidDel="0035702A" w:rsidRDefault="54FBA741">
      <w:pPr>
        <w:pStyle w:val="Heading2"/>
        <w:numPr>
          <w:ilvl w:val="0"/>
          <w:numId w:val="34"/>
        </w:numPr>
        <w:rPr>
          <w:del w:id="1777" w:author="Craig Parker" w:date="2024-07-09T11:21:00Z"/>
          <w:rFonts w:ascii="Nunito" w:eastAsia="Nunito" w:hAnsi="Nunito" w:cs="Nunito"/>
        </w:rPr>
        <w:pPrChange w:id="1778" w:author="Craig Parker" w:date="2024-08-05T19:03:00Z">
          <w:pPr>
            <w:pStyle w:val="Heading2"/>
            <w:numPr>
              <w:numId w:val="9"/>
            </w:numPr>
            <w:ind w:left="720" w:hanging="360"/>
          </w:pPr>
        </w:pPrChange>
      </w:pPr>
      <w:del w:id="1779" w:author="Craig Parker" w:date="2024-07-09T11:21:00Z">
        <w:r w:rsidRPr="00A62CB7" w:rsidDel="0035702A">
          <w:rPr>
            <w:rFonts w:ascii="Nunito" w:eastAsia="Nunito" w:hAnsi="Nunito" w:cs="Nunito"/>
          </w:rPr>
          <w:delText xml:space="preserve">Setting up the </w:delText>
        </w:r>
      </w:del>
      <w:del w:id="1780" w:author="Craig Parker" w:date="2024-07-08T09:33:00Z">
        <w:r w:rsidR="009511AE" w:rsidRPr="00A62CB7" w:rsidDel="54FBA741">
          <w:rPr>
            <w:rFonts w:ascii="Nunito" w:eastAsia="Nunito" w:hAnsi="Nunito" w:cs="Nunito"/>
          </w:rPr>
          <w:delText>DSA</w:delText>
        </w:r>
      </w:del>
      <w:del w:id="1781" w:author="Craig Parker" w:date="2024-07-09T11:21:00Z">
        <w:r w:rsidRPr="00A62CB7" w:rsidDel="0035702A">
          <w:rPr>
            <w:rFonts w:ascii="Nunito" w:eastAsia="Nunito" w:hAnsi="Nunito" w:cs="Nunito"/>
          </w:rPr>
          <w:delText xml:space="preserve"> between the health data provider and CSAG/UCT</w:delText>
        </w:r>
      </w:del>
      <w:ins w:id="1782" w:author="Lisa van Aardenne" w:date="2024-03-19T09:21:00Z">
        <w:del w:id="1783" w:author="Craig Parker" w:date="2024-07-09T11:21:00Z">
          <w:r w:rsidRPr="00A62CB7" w:rsidDel="0035702A">
            <w:rPr>
              <w:rFonts w:ascii="Nunito" w:eastAsia="Nunito" w:hAnsi="Nunito" w:cs="Nunito"/>
            </w:rPr>
            <w:delText xml:space="preserve"> or </w:delText>
          </w:r>
        </w:del>
        <w:del w:id="1784" w:author="Craig Parker" w:date="2024-07-08T11:52:00Z">
          <w:r w:rsidRPr="00A62CB7" w:rsidDel="00D30C12">
            <w:rPr>
              <w:rFonts w:ascii="Nunito" w:eastAsia="Nunito" w:hAnsi="Nunito" w:cs="Nunito"/>
            </w:rPr>
            <w:delText>WR</w:delText>
          </w:r>
        </w:del>
      </w:ins>
      <w:ins w:id="1785" w:author="Lisa van Aardenne" w:date="2024-03-19T09:22:00Z">
        <w:del w:id="1786" w:author="Craig Parker" w:date="2024-07-08T11:52:00Z">
          <w:r w:rsidRPr="00A62CB7" w:rsidDel="00D30C12">
            <w:rPr>
              <w:rFonts w:ascii="Nunito" w:eastAsia="Nunito" w:hAnsi="Nunito" w:cs="Nunito"/>
            </w:rPr>
            <w:delText>HI</w:delText>
          </w:r>
        </w:del>
      </w:ins>
      <w:bookmarkStart w:id="1787" w:name="_Toc172635209"/>
      <w:bookmarkEnd w:id="1787"/>
    </w:p>
    <w:customXmlDelRangeStart w:id="1788" w:author="Craig Parker" w:date="2024-07-09T11:21:00Z"/>
    <w:sdt>
      <w:sdtPr>
        <w:rPr>
          <w:rFonts w:ascii="Nunito" w:hAnsi="Nunito"/>
        </w:rPr>
        <w:tag w:val="goog_rdk_13"/>
        <w:id w:val="-1378780148"/>
        <w:placeholder>
          <w:docPart w:val="DefaultPlaceholder_1081868574"/>
        </w:placeholder>
      </w:sdtPr>
      <w:sdtContent>
        <w:customXmlDelRangeEnd w:id="1788"/>
        <w:p w14:paraId="000000AD" w14:textId="0D30CEE9" w:rsidR="007813F4" w:rsidRPr="00A62CB7" w:rsidDel="0035702A" w:rsidRDefault="00000000">
          <w:pPr>
            <w:rPr>
              <w:del w:id="1789" w:author="Craig Parker" w:date="2024-07-09T11:21:00Z"/>
              <w:rFonts w:ascii="Nunito" w:eastAsia="Nunito" w:hAnsi="Nunito" w:cs="Nunito"/>
              <w:highlight w:val="yellow"/>
              <w:rPrChange w:id="1790" w:author="Craig Parker" w:date="2024-08-05T19:17:00Z">
                <w:rPr>
                  <w:del w:id="1791" w:author="Craig Parker" w:date="2024-07-09T11:21:00Z"/>
                  <w:rFonts w:ascii="Nunito" w:eastAsia="Nunito" w:hAnsi="Nunito" w:cs="Nunito"/>
                </w:rPr>
              </w:rPrChange>
            </w:rPr>
          </w:pPr>
          <w:customXmlDelRangeStart w:id="1792" w:author="Craig Parker" w:date="2024-07-09T11:21:00Z"/>
          <w:sdt>
            <w:sdtPr>
              <w:rPr>
                <w:rFonts w:ascii="Nunito" w:hAnsi="Nunito"/>
              </w:rPr>
              <w:tag w:val="goog_rdk_11"/>
              <w:id w:val="1365091725"/>
              <w:placeholder>
                <w:docPart w:val="DefaultPlaceholder_1081868574"/>
              </w:placeholder>
            </w:sdtPr>
            <w:sdtContent>
              <w:customXmlDelRangeEnd w:id="1792"/>
              <w:commentRangeStart w:id="1793"/>
              <w:customXmlDelRangeStart w:id="1794" w:author="Craig Parker" w:date="2024-07-09T11:21:00Z"/>
            </w:sdtContent>
          </w:sdt>
          <w:customXmlDelRangeEnd w:id="1794"/>
          <w:commentRangeEnd w:id="1793"/>
          <w:del w:id="1795" w:author="Craig Parker" w:date="2024-07-09T11:21:00Z">
            <w:r w:rsidR="009511AE" w:rsidRPr="00A62CB7" w:rsidDel="0035702A">
              <w:rPr>
                <w:rStyle w:val="CommentReference"/>
                <w:rFonts w:ascii="Nunito" w:hAnsi="Nunito"/>
                <w:rPrChange w:id="1796" w:author="Craig Parker" w:date="2024-08-05T19:17:00Z">
                  <w:rPr>
                    <w:rStyle w:val="CommentReference"/>
                  </w:rPr>
                </w:rPrChange>
              </w:rPr>
              <w:commentReference w:id="1793"/>
            </w:r>
          </w:del>
          <w:customXmlDelRangeStart w:id="1797" w:author="Craig Parker" w:date="2024-07-09T11:21:00Z"/>
          <w:sdt>
            <w:sdtPr>
              <w:rPr>
                <w:rFonts w:ascii="Nunito" w:hAnsi="Nunito"/>
              </w:rPr>
              <w:tag w:val="goog_rdk_12"/>
              <w:id w:val="679164098"/>
              <w:placeholder>
                <w:docPart w:val="DefaultPlaceholder_1081868574"/>
              </w:placeholder>
            </w:sdtPr>
            <w:sdtContent>
              <w:customXmlDelRangeEnd w:id="1797"/>
              <w:del w:id="1798" w:author="Craig Parker" w:date="2024-07-09T11:19:00Z">
                <w:r w:rsidR="54FBA741" w:rsidRPr="00A62CB7" w:rsidDel="0035702A">
                  <w:rPr>
                    <w:rFonts w:ascii="Nunito" w:eastAsia="Nunito" w:hAnsi="Nunito" w:cs="Nunito"/>
                    <w:highlight w:val="yellow"/>
                    <w:rPrChange w:id="1799" w:author="Craig Parker" w:date="2024-08-05T19:17:00Z">
                      <w:rPr>
                        <w:rFonts w:ascii="Nunito" w:eastAsia="Nunito" w:hAnsi="Nunito" w:cs="Nunito"/>
                      </w:rPr>
                    </w:rPrChange>
                  </w:rPr>
                  <w:delText xml:space="preserve">As noted above, a </w:delText>
                </w:r>
              </w:del>
              <w:del w:id="1800" w:author="Craig Parker" w:date="2024-07-08T09:33:00Z">
                <w:r w:rsidR="009511AE" w:rsidRPr="00A62CB7" w:rsidDel="54FBA741">
                  <w:rPr>
                    <w:rFonts w:ascii="Nunito" w:eastAsia="Nunito" w:hAnsi="Nunito" w:cs="Nunito"/>
                    <w:highlight w:val="yellow"/>
                    <w:rPrChange w:id="1801" w:author="Craig Parker" w:date="2024-08-05T19:17:00Z">
                      <w:rPr>
                        <w:rFonts w:ascii="Nunito" w:eastAsia="Nunito" w:hAnsi="Nunito" w:cs="Nunito"/>
                      </w:rPr>
                    </w:rPrChange>
                  </w:rPr>
                  <w:delText>DSA</w:delText>
                </w:r>
              </w:del>
              <w:del w:id="1802" w:author="Craig Parker" w:date="2024-07-09T11:19:00Z">
                <w:r w:rsidR="54FBA741" w:rsidRPr="00A62CB7" w:rsidDel="0035702A">
                  <w:rPr>
                    <w:rFonts w:ascii="Nunito" w:eastAsia="Nunito" w:hAnsi="Nunito" w:cs="Nunito"/>
                    <w:highlight w:val="yellow"/>
                    <w:rPrChange w:id="1803" w:author="Craig Parker" w:date="2024-08-05T19:17:00Z">
                      <w:rPr>
                        <w:rFonts w:ascii="Nunito" w:eastAsia="Nunito" w:hAnsi="Nunito" w:cs="Nunito"/>
                      </w:rPr>
                    </w:rPrChange>
                  </w:rPr>
                  <w:delText xml:space="preserve"> will be required between each health data provider and UCT </w:delText>
                </w:r>
              </w:del>
              <w:ins w:id="1804" w:author="Lisa van Aardenne" w:date="2024-03-19T09:22:00Z">
                <w:del w:id="1805" w:author="Craig Parker" w:date="2024-07-09T11:19:00Z">
                  <w:r w:rsidR="54FBA741" w:rsidRPr="00A62CB7" w:rsidDel="0035702A">
                    <w:rPr>
                      <w:rFonts w:ascii="Nunito" w:eastAsia="Nunito" w:hAnsi="Nunito" w:cs="Nunito"/>
                      <w:highlight w:val="yellow"/>
                    </w:rPr>
                    <w:delText xml:space="preserve">or </w:delText>
                  </w:r>
                </w:del>
                <w:del w:id="1806" w:author="Craig Parker" w:date="2024-07-08T11:51:00Z">
                  <w:r w:rsidR="54FBA741" w:rsidRPr="00A62CB7" w:rsidDel="00D30C12">
                    <w:rPr>
                      <w:rFonts w:ascii="Nunito" w:eastAsia="Nunito" w:hAnsi="Nunito" w:cs="Nunito"/>
                      <w:highlight w:val="yellow"/>
                    </w:rPr>
                    <w:delText>WRHI</w:delText>
                  </w:r>
                </w:del>
                <w:del w:id="1807" w:author="Craig Parker" w:date="2024-07-09T11:19:00Z">
                  <w:r w:rsidR="54FBA741" w:rsidRPr="00A62CB7" w:rsidDel="0035702A">
                    <w:rPr>
                      <w:rFonts w:ascii="Nunito" w:eastAsia="Nunito" w:hAnsi="Nunito" w:cs="Nunito"/>
                      <w:highlight w:val="yellow"/>
                    </w:rPr>
                    <w:delText xml:space="preserve"> </w:delText>
                  </w:r>
                </w:del>
              </w:ins>
              <w:del w:id="1808" w:author="Craig Parker" w:date="2024-07-09T11:19:00Z">
                <w:r w:rsidR="54FBA741" w:rsidRPr="00A62CB7" w:rsidDel="0035702A">
                  <w:rPr>
                    <w:rFonts w:ascii="Nunito" w:eastAsia="Nunito" w:hAnsi="Nunito" w:cs="Nunito"/>
                    <w:highlight w:val="yellow"/>
                    <w:rPrChange w:id="1809" w:author="Craig Parker" w:date="2024-08-05T19:17:00Z">
                      <w:rPr>
                        <w:rFonts w:ascii="Nunito" w:eastAsia="Nunito" w:hAnsi="Nunito" w:cs="Nunito"/>
                      </w:rPr>
                    </w:rPrChange>
                  </w:rPr>
                  <w:delText xml:space="preserve">in order to enable the transfer of health data to UCT, and the subsequent processing, analysis, and potentially publishing.  </w:delText>
                </w:r>
              </w:del>
              <w:customXmlDelRangeStart w:id="1810" w:author="Craig Parker" w:date="2024-07-09T11:21:00Z"/>
            </w:sdtContent>
          </w:sdt>
          <w:customXmlDelRangeEnd w:id="1810"/>
        </w:p>
        <w:customXmlDelRangeStart w:id="1811" w:author="Craig Parker" w:date="2024-07-09T11:21:00Z"/>
      </w:sdtContent>
    </w:sdt>
    <w:customXmlDelRangeEnd w:id="1811"/>
    <w:bookmarkStart w:id="1812" w:name="_Toc172635210" w:displacedByCustomXml="prev"/>
    <w:bookmarkEnd w:id="1812" w:displacedByCustomXml="prev"/>
    <w:customXmlDelRangeStart w:id="1813" w:author="Craig Parker" w:date="2024-07-09T11:21:00Z"/>
    <w:sdt>
      <w:sdtPr>
        <w:rPr>
          <w:rFonts w:ascii="Nunito" w:hAnsi="Nunito"/>
        </w:rPr>
        <w:tag w:val="goog_rdk_15"/>
        <w:id w:val="-380937616"/>
        <w:placeholder>
          <w:docPart w:val="DefaultPlaceholder_1081868574"/>
        </w:placeholder>
      </w:sdtPr>
      <w:sdtContent>
        <w:customXmlDelRangeEnd w:id="1813"/>
        <w:p w14:paraId="000000AE" w14:textId="70EA0ADD" w:rsidR="007813F4" w:rsidRPr="00A62CB7" w:rsidDel="0035702A" w:rsidRDefault="00000000">
          <w:pPr>
            <w:rPr>
              <w:del w:id="1814" w:author="Craig Parker" w:date="2024-07-09T11:18:00Z"/>
              <w:rFonts w:ascii="Nunito" w:eastAsia="Nunito" w:hAnsi="Nunito" w:cs="Nunito"/>
              <w:highlight w:val="yellow"/>
              <w:rPrChange w:id="1815" w:author="Craig Parker" w:date="2024-08-05T19:17:00Z">
                <w:rPr>
                  <w:del w:id="1816" w:author="Craig Parker" w:date="2024-07-09T11:18:00Z"/>
                  <w:rFonts w:ascii="Nunito" w:eastAsia="Nunito" w:hAnsi="Nunito" w:cs="Nunito"/>
                </w:rPr>
              </w:rPrChange>
            </w:rPr>
          </w:pPr>
          <w:customXmlDelRangeStart w:id="1817" w:author="Craig Parker" w:date="2024-07-09T11:21:00Z"/>
          <w:sdt>
            <w:sdtPr>
              <w:rPr>
                <w:rFonts w:ascii="Nunito" w:hAnsi="Nunito"/>
              </w:rPr>
              <w:tag w:val="goog_rdk_14"/>
              <w:id w:val="958222580"/>
            </w:sdtPr>
            <w:sdtContent>
              <w:customXmlDelRangeEnd w:id="1817"/>
              <w:customXmlDelRangeStart w:id="1818" w:author="Craig Parker" w:date="2024-07-09T11:21:00Z"/>
            </w:sdtContent>
          </w:sdt>
          <w:customXmlDelRangeEnd w:id="1818"/>
        </w:p>
        <w:customXmlDelRangeStart w:id="1819" w:author="Craig Parker" w:date="2024-07-09T11:21:00Z"/>
      </w:sdtContent>
    </w:sdt>
    <w:customXmlDelRangeEnd w:id="1819"/>
    <w:bookmarkStart w:id="1820" w:name="_Toc172635211" w:displacedByCustomXml="prev"/>
    <w:bookmarkEnd w:id="1820" w:displacedByCustomXml="prev"/>
    <w:p w14:paraId="000000AF" w14:textId="2995D300" w:rsidR="007813F4" w:rsidRPr="00A62CB7" w:rsidDel="0035702A" w:rsidRDefault="009511AE">
      <w:pPr>
        <w:rPr>
          <w:del w:id="1821" w:author="Craig Parker" w:date="2024-07-09T11:13:00Z"/>
          <w:rFonts w:ascii="Nunito" w:eastAsia="Nunito" w:hAnsi="Nunito" w:cs="Nunito"/>
          <w:rPrChange w:id="1822" w:author="Craig Parker" w:date="2024-08-05T19:17:00Z">
            <w:rPr>
              <w:del w:id="1823" w:author="Craig Parker" w:date="2024-07-09T11:13:00Z"/>
            </w:rPr>
          </w:rPrChange>
        </w:rPr>
      </w:pPr>
      <w:del w:id="1824" w:author="Craig Parker" w:date="2024-07-09T11:18:00Z">
        <w:r w:rsidRPr="00A62CB7" w:rsidDel="0035702A">
          <w:rPr>
            <w:rFonts w:ascii="Nunito" w:eastAsia="Nunito" w:hAnsi="Nunito" w:cs="Nunito"/>
          </w:rPr>
          <w:delText xml:space="preserve">The informed consent process for each dataset that agrees to contribute data to the study will be assessed for ethical considerations. Firstly, we will review informed consent procedures </w:delText>
        </w:r>
      </w:del>
      <w:del w:id="1825" w:author="Craig Parker" w:date="2024-07-09T09:31:00Z">
        <w:r w:rsidRPr="00A62CB7" w:rsidDel="00F5507E">
          <w:rPr>
            <w:rFonts w:ascii="Nunito" w:eastAsia="Nunito" w:hAnsi="Nunito" w:cs="Nunito"/>
          </w:rPr>
          <w:delText xml:space="preserve">that were </w:delText>
        </w:r>
      </w:del>
      <w:del w:id="1826" w:author="Craig Parker" w:date="2024-07-09T11:18:00Z">
        <w:r w:rsidRPr="00A62CB7" w:rsidDel="0035702A">
          <w:rPr>
            <w:rFonts w:ascii="Nunito" w:eastAsia="Nunito" w:hAnsi="Nunito" w:cs="Nunito"/>
          </w:rPr>
          <w:delText xml:space="preserve">undertaken by the </w:delText>
        </w:r>
      </w:del>
      <w:del w:id="1827" w:author="Craig Parker" w:date="2024-07-09T09:31:00Z">
        <w:r w:rsidRPr="00A62CB7" w:rsidDel="00F5507E">
          <w:rPr>
            <w:rFonts w:ascii="Nunito" w:eastAsia="Nunito" w:hAnsi="Nunito" w:cs="Nunito"/>
          </w:rPr>
          <w:delText xml:space="preserve">participant </w:delText>
        </w:r>
      </w:del>
      <w:del w:id="1828" w:author="Craig Parker" w:date="2024-07-09T11:18:00Z">
        <w:r w:rsidRPr="00A62CB7" w:rsidDel="0035702A">
          <w:rPr>
            <w:rFonts w:ascii="Nunito" w:eastAsia="Nunito" w:hAnsi="Nunito" w:cs="Nunito"/>
          </w:rPr>
          <w:delText>for the primary study. If a participant has signed a ‘’broad consent’’ for use of their data in future research projects, even though the precise nature of the future research is unclear, this will allow data sharing without further ethical approvals. Participants that have signed ‘’narrow consent’’, where sharing of data is not permitted, and/or “tiered consent”, where the participant chooses to permit data sharing, will be carefully considered. The possibility for reconsenting will be deliberated if no consent for data sharing has been provided by the participant. If reconsenting is not feasible, impossible, or would involve a disproportionate effor</w:delText>
        </w:r>
      </w:del>
      <w:del w:id="1829" w:author="Craig Parker" w:date="2024-07-09T11:17:00Z">
        <w:r w:rsidRPr="00A62CB7" w:rsidDel="0035702A">
          <w:rPr>
            <w:rFonts w:ascii="Nunito" w:eastAsia="Nunito" w:hAnsi="Nunito" w:cs="Nunito"/>
          </w:rPr>
          <w:delText>t, an informed consent waiver will be requested from t</w:delText>
        </w:r>
      </w:del>
      <w:del w:id="1830" w:author="Craig Parker" w:date="2024-07-09T11:13:00Z">
        <w:r w:rsidRPr="00A62CB7" w:rsidDel="0035702A">
          <w:rPr>
            <w:rFonts w:ascii="Nunito" w:eastAsia="Nunito" w:hAnsi="Nunito" w:cs="Nunito"/>
          </w:rPr>
          <w:delText>he Faculty of Science Research Ethics Committee.</w:delText>
        </w:r>
        <w:bookmarkStart w:id="1831" w:name="_Toc172635212"/>
        <w:bookmarkEnd w:id="1831"/>
      </w:del>
    </w:p>
    <w:p w14:paraId="000000B0" w14:textId="77777777" w:rsidR="007813F4" w:rsidRPr="00A62CB7" w:rsidDel="0035702A" w:rsidRDefault="007813F4">
      <w:pPr>
        <w:rPr>
          <w:del w:id="1832" w:author="Craig Parker" w:date="2024-07-09T11:13:00Z"/>
          <w:rFonts w:ascii="Nunito" w:eastAsia="Nunito" w:hAnsi="Nunito" w:cs="Nunito"/>
        </w:rPr>
      </w:pPr>
      <w:bookmarkStart w:id="1833" w:name="_Toc172635213"/>
      <w:bookmarkEnd w:id="1833"/>
    </w:p>
    <w:p w14:paraId="000000B1" w14:textId="18939FCA" w:rsidR="007813F4" w:rsidRPr="00A62CB7" w:rsidDel="0035702A" w:rsidRDefault="54FBA741">
      <w:pPr>
        <w:rPr>
          <w:del w:id="1834" w:author="Craig Parker" w:date="2024-07-09T11:20:00Z"/>
          <w:rFonts w:ascii="Nunito" w:eastAsia="Nunito" w:hAnsi="Nunito" w:cs="Nunito"/>
        </w:rPr>
      </w:pPr>
      <w:del w:id="1835" w:author="Craig Parker" w:date="2024-07-09T11:13:00Z">
        <w:r w:rsidRPr="00A62CB7" w:rsidDel="0035702A">
          <w:rPr>
            <w:rFonts w:ascii="Nunito" w:eastAsia="Nunito" w:hAnsi="Nunito" w:cs="Nunito"/>
          </w:rPr>
          <w:delText xml:space="preserve">There are two main scenarios for </w:delText>
        </w:r>
      </w:del>
      <w:del w:id="1836" w:author="Craig Parker" w:date="2024-07-08T09:33:00Z">
        <w:r w:rsidR="009511AE" w:rsidRPr="00A62CB7" w:rsidDel="54FBA741">
          <w:rPr>
            <w:rFonts w:ascii="Nunito" w:eastAsia="Nunito" w:hAnsi="Nunito" w:cs="Nunito"/>
          </w:rPr>
          <w:delText>DSA</w:delText>
        </w:r>
      </w:del>
      <w:del w:id="1837" w:author="Craig Parker" w:date="2024-07-09T11:13:00Z">
        <w:r w:rsidRPr="00A62CB7" w:rsidDel="0035702A">
          <w:rPr>
            <w:rFonts w:ascii="Nunito" w:eastAsia="Nunito" w:hAnsi="Nunito" w:cs="Nunito"/>
          </w:rPr>
          <w:delText>s which depends on the requirements of the data provider as well as relevant national or international legislation on health data sharing:</w:delText>
        </w:r>
        <w:r w:rsidR="009511AE" w:rsidRPr="00A62CB7" w:rsidDel="0035702A">
          <w:rPr>
            <w:rFonts w:ascii="Nunito" w:hAnsi="Nunito"/>
            <w:rPrChange w:id="1838" w:author="Craig Parker" w:date="2024-08-05T19:17:00Z">
              <w:rPr/>
            </w:rPrChange>
          </w:rPr>
          <w:br/>
        </w:r>
        <w:r w:rsidR="009511AE" w:rsidRPr="00A62CB7" w:rsidDel="0035702A">
          <w:rPr>
            <w:rFonts w:ascii="Nunito" w:hAnsi="Nunito"/>
            <w:rPrChange w:id="1839" w:author="Craig Parker" w:date="2024-08-05T19:17:00Z">
              <w:rPr/>
            </w:rPrChange>
          </w:rPr>
          <w:br/>
        </w:r>
        <w:r w:rsidRPr="00A62CB7" w:rsidDel="0035702A">
          <w:rPr>
            <w:rFonts w:ascii="Nunito" w:eastAsia="Nunito" w:hAnsi="Nunito" w:cs="Nunito"/>
            <w:b/>
            <w:bCs/>
            <w:i/>
            <w:iCs/>
          </w:rPr>
          <w:delText xml:space="preserve">a) The </w:delText>
        </w:r>
      </w:del>
      <w:del w:id="1840" w:author="Craig Parker" w:date="2024-07-08T09:33:00Z">
        <w:r w:rsidR="009511AE" w:rsidRPr="00A62CB7" w:rsidDel="54FBA741">
          <w:rPr>
            <w:rFonts w:ascii="Nunito" w:eastAsia="Nunito" w:hAnsi="Nunito" w:cs="Nunito"/>
            <w:b/>
            <w:bCs/>
            <w:i/>
            <w:iCs/>
          </w:rPr>
          <w:delText>DSA</w:delText>
        </w:r>
      </w:del>
      <w:del w:id="1841" w:author="Craig Parker" w:date="2024-07-09T11:13:00Z">
        <w:r w:rsidRPr="00A62CB7" w:rsidDel="0035702A">
          <w:rPr>
            <w:rFonts w:ascii="Nunito" w:eastAsia="Nunito" w:hAnsi="Nunito" w:cs="Nunito"/>
            <w:b/>
            <w:bCs/>
            <w:i/>
            <w:iCs/>
          </w:rPr>
          <w:delText xml:space="preserve"> states that only one person/institution can access/use the data and/or the data must remain on that institutions computing platform/system</w:delText>
        </w:r>
        <w:r w:rsidR="009511AE" w:rsidRPr="00A62CB7" w:rsidDel="0035702A">
          <w:rPr>
            <w:rFonts w:ascii="Nunito" w:hAnsi="Nunito"/>
            <w:rPrChange w:id="1842" w:author="Craig Parker" w:date="2024-08-05T19:17:00Z">
              <w:rPr/>
            </w:rPrChange>
          </w:rPr>
          <w:br/>
        </w:r>
        <w:r w:rsidR="009511AE" w:rsidRPr="00A62CB7" w:rsidDel="0035702A">
          <w:rPr>
            <w:rFonts w:ascii="Nunito" w:hAnsi="Nunito"/>
            <w:rPrChange w:id="1843" w:author="Craig Parker" w:date="2024-08-05T19:17:00Z">
              <w:rPr/>
            </w:rPrChange>
          </w:rPr>
          <w:br/>
        </w:r>
        <w:r w:rsidRPr="00A62CB7" w:rsidDel="0035702A">
          <w:rPr>
            <w:rFonts w:ascii="Nunito" w:eastAsia="Nunito" w:hAnsi="Nunito" w:cs="Nunito"/>
          </w:rPr>
          <w:delText xml:space="preserve">In this case the approach is that the </w:delText>
        </w:r>
      </w:del>
      <w:del w:id="1844" w:author="Craig Parker" w:date="2024-07-08T09:33:00Z">
        <w:r w:rsidR="009511AE" w:rsidRPr="00A62CB7" w:rsidDel="54FBA741">
          <w:rPr>
            <w:rFonts w:ascii="Nunito" w:eastAsia="Nunito" w:hAnsi="Nunito" w:cs="Nunito"/>
          </w:rPr>
          <w:delText>DSA</w:delText>
        </w:r>
      </w:del>
      <w:del w:id="1845" w:author="Craig Parker" w:date="2024-07-09T11:13:00Z">
        <w:r w:rsidRPr="00A62CB7" w:rsidDel="0035702A">
          <w:rPr>
            <w:rFonts w:ascii="Nunito" w:eastAsia="Nunito" w:hAnsi="Nunito" w:cs="Nunito"/>
          </w:rPr>
          <w:delText xml:space="preserve"> assigns access to the data to UCT and that remote analysis of the data can then be provided through the UCT data analysis platform.</w:delText>
        </w:r>
        <w:r w:rsidR="009511AE" w:rsidRPr="00A62CB7" w:rsidDel="0035702A">
          <w:rPr>
            <w:rFonts w:ascii="Nunito" w:hAnsi="Nunito"/>
            <w:rPrChange w:id="1846" w:author="Craig Parker" w:date="2024-08-05T19:17:00Z">
              <w:rPr/>
            </w:rPrChange>
          </w:rPr>
          <w:br/>
        </w:r>
        <w:r w:rsidR="009511AE" w:rsidRPr="00A62CB7" w:rsidDel="0035702A">
          <w:rPr>
            <w:rFonts w:ascii="Nunito" w:hAnsi="Nunito"/>
            <w:rPrChange w:id="1847" w:author="Craig Parker" w:date="2024-08-05T19:17:00Z">
              <w:rPr/>
            </w:rPrChange>
          </w:rPr>
          <w:br/>
        </w:r>
        <w:commentRangeStart w:id="1848"/>
        <w:commentRangeStart w:id="1849"/>
        <w:r w:rsidRPr="00A62CB7" w:rsidDel="0035702A">
          <w:rPr>
            <w:rFonts w:ascii="Nunito" w:eastAsia="Nunito" w:hAnsi="Nunito" w:cs="Nunito"/>
            <w:b/>
            <w:bCs/>
            <w:i/>
            <w:iCs/>
          </w:rPr>
          <w:delText xml:space="preserve">b) The </w:delText>
        </w:r>
      </w:del>
      <w:del w:id="1850" w:author="Craig Parker" w:date="2024-07-08T09:33:00Z">
        <w:r w:rsidR="009511AE" w:rsidRPr="00A62CB7" w:rsidDel="54FBA741">
          <w:rPr>
            <w:rFonts w:ascii="Nunito" w:eastAsia="Nunito" w:hAnsi="Nunito" w:cs="Nunito"/>
            <w:b/>
            <w:bCs/>
            <w:i/>
            <w:iCs/>
          </w:rPr>
          <w:delText>DSA</w:delText>
        </w:r>
      </w:del>
      <w:del w:id="1851" w:author="Craig Parker" w:date="2024-07-09T11:13:00Z">
        <w:r w:rsidRPr="00A62CB7" w:rsidDel="0035702A">
          <w:rPr>
            <w:rFonts w:ascii="Nunito" w:eastAsia="Nunito" w:hAnsi="Nunito" w:cs="Nunito"/>
            <w:b/>
            <w:bCs/>
            <w:i/>
            <w:iCs/>
          </w:rPr>
          <w:delText xml:space="preserve"> states that the data is available for use across the consortium or by pre-identified individuals from across the consortium.  </w:delText>
        </w:r>
        <w:r w:rsidR="009511AE" w:rsidRPr="00A62CB7" w:rsidDel="0035702A">
          <w:rPr>
            <w:rFonts w:ascii="Nunito" w:hAnsi="Nunito"/>
            <w:rPrChange w:id="1852" w:author="Craig Parker" w:date="2024-08-05T19:17:00Z">
              <w:rPr/>
            </w:rPrChange>
          </w:rPr>
          <w:br/>
        </w:r>
        <w:r w:rsidR="009511AE" w:rsidRPr="00A62CB7" w:rsidDel="0035702A">
          <w:rPr>
            <w:rFonts w:ascii="Nunito" w:hAnsi="Nunito"/>
            <w:rPrChange w:id="1853" w:author="Craig Parker" w:date="2024-08-05T19:17:00Z">
              <w:rPr/>
            </w:rPrChange>
          </w:rPr>
          <w:br/>
        </w:r>
        <w:r w:rsidRPr="00A62CB7" w:rsidDel="0035702A">
          <w:rPr>
            <w:rFonts w:ascii="Nunito" w:eastAsia="Nunito" w:hAnsi="Nunito" w:cs="Nunito"/>
          </w:rPr>
          <w:delText>In this case the data should be copied to the UCT DMP as the primary/canonical version, but</w:delText>
        </w:r>
      </w:del>
      <w:del w:id="1854" w:author="Craig Parker" w:date="2024-07-09T11:12:00Z">
        <w:r w:rsidRPr="00A62CB7" w:rsidDel="0035702A">
          <w:rPr>
            <w:rFonts w:ascii="Nunito" w:eastAsia="Nunito" w:hAnsi="Nunito" w:cs="Nunito"/>
          </w:rPr>
          <w:delText xml:space="preserve"> copies can then be made to be used by consortium partners on their own computing platforms as permitted by the </w:delText>
        </w:r>
      </w:del>
      <w:del w:id="1855" w:author="Craig Parker" w:date="2024-07-08T09:33:00Z">
        <w:r w:rsidR="009511AE" w:rsidRPr="00A62CB7" w:rsidDel="54FBA741">
          <w:rPr>
            <w:rFonts w:ascii="Nunito" w:eastAsia="Nunito" w:hAnsi="Nunito" w:cs="Nunito"/>
          </w:rPr>
          <w:delText>DSA</w:delText>
        </w:r>
      </w:del>
      <w:commentRangeEnd w:id="1848"/>
      <w:del w:id="1856" w:author="Craig Parker" w:date="2024-07-09T11:21:00Z">
        <w:r w:rsidR="009511AE" w:rsidRPr="00A62CB7" w:rsidDel="0035702A">
          <w:rPr>
            <w:rStyle w:val="CommentReference"/>
            <w:rFonts w:ascii="Nunito" w:hAnsi="Nunito"/>
            <w:rPrChange w:id="1857" w:author="Craig Parker" w:date="2024-08-05T19:17:00Z">
              <w:rPr>
                <w:rStyle w:val="CommentReference"/>
              </w:rPr>
            </w:rPrChange>
          </w:rPr>
          <w:commentReference w:id="1848"/>
        </w:r>
        <w:commentRangeEnd w:id="1849"/>
        <w:r w:rsidR="00DB2411" w:rsidRPr="00A62CB7" w:rsidDel="0035702A">
          <w:rPr>
            <w:rStyle w:val="CommentReference"/>
            <w:rFonts w:ascii="Nunito" w:hAnsi="Nunito"/>
            <w:rPrChange w:id="1858" w:author="Craig Parker" w:date="2024-08-05T19:17:00Z">
              <w:rPr>
                <w:rStyle w:val="CommentReference"/>
              </w:rPr>
            </w:rPrChange>
          </w:rPr>
          <w:commentReference w:id="1849"/>
        </w:r>
      </w:del>
      <w:bookmarkStart w:id="1859" w:name="_Toc172635214"/>
      <w:bookmarkEnd w:id="1859"/>
    </w:p>
    <w:p w14:paraId="000000B2" w14:textId="0810BFEF" w:rsidR="007813F4" w:rsidRPr="00A62CB7" w:rsidDel="0035702A" w:rsidRDefault="007813F4">
      <w:pPr>
        <w:rPr>
          <w:del w:id="1860" w:author="Craig Parker" w:date="2024-07-09T11:21:00Z"/>
          <w:rFonts w:ascii="Nunito" w:eastAsia="Nunito" w:hAnsi="Nunito" w:cs="Nunito"/>
        </w:rPr>
      </w:pPr>
      <w:bookmarkStart w:id="1861" w:name="_Toc172635215"/>
      <w:bookmarkEnd w:id="1861"/>
    </w:p>
    <w:customXmlDelRangeStart w:id="1862" w:author="Craig Parker" w:date="2024-07-09T11:20:00Z"/>
    <w:sdt>
      <w:sdtPr>
        <w:rPr>
          <w:rFonts w:ascii="Nunito" w:hAnsi="Nunito"/>
        </w:rPr>
        <w:tag w:val="goog_rdk_18"/>
        <w:id w:val="-1839535142"/>
        <w:placeholder>
          <w:docPart w:val="DefaultPlaceholder_1081868574"/>
        </w:placeholder>
      </w:sdtPr>
      <w:sdtContent>
        <w:customXmlDelRangeEnd w:id="1862"/>
        <w:p w14:paraId="000000B3" w14:textId="22DDAE81" w:rsidR="007813F4" w:rsidRPr="00A62CB7" w:rsidDel="0035702A" w:rsidRDefault="00000000">
          <w:pPr>
            <w:pStyle w:val="Heading2"/>
            <w:numPr>
              <w:ilvl w:val="0"/>
              <w:numId w:val="34"/>
            </w:numPr>
            <w:rPr>
              <w:del w:id="1863" w:author="Craig Parker" w:date="2024-07-09T11:20:00Z"/>
              <w:rFonts w:ascii="Nunito" w:eastAsia="Nunito" w:hAnsi="Nunito" w:cs="Nunito"/>
              <w:highlight w:val="yellow"/>
              <w:rPrChange w:id="1864" w:author="Craig Parker" w:date="2024-08-05T19:17:00Z">
                <w:rPr>
                  <w:del w:id="1865" w:author="Craig Parker" w:date="2024-07-09T11:20:00Z"/>
                  <w:rFonts w:ascii="Nunito" w:eastAsia="Nunito" w:hAnsi="Nunito" w:cs="Nunito"/>
                </w:rPr>
              </w:rPrChange>
            </w:rPr>
            <w:pPrChange w:id="1866" w:author="Craig Parker" w:date="2024-08-05T19:03:00Z">
              <w:pPr>
                <w:pStyle w:val="Heading2"/>
                <w:numPr>
                  <w:numId w:val="9"/>
                </w:numPr>
                <w:ind w:left="720" w:hanging="360"/>
              </w:pPr>
            </w:pPrChange>
          </w:pPr>
          <w:customXmlDelRangeStart w:id="1867" w:author="Craig Parker" w:date="2024-07-09T11:20:00Z"/>
          <w:sdt>
            <w:sdtPr>
              <w:rPr>
                <w:rFonts w:ascii="Nunito" w:hAnsi="Nunito"/>
                <w:b w:val="0"/>
                <w:bCs w:val="0"/>
                <w:caps w:val="0"/>
              </w:rPr>
              <w:tag w:val="goog_rdk_16"/>
              <w:id w:val="-685062177"/>
              <w:placeholder>
                <w:docPart w:val="DefaultPlaceholder_1081868574"/>
              </w:placeholder>
            </w:sdtPr>
            <w:sdtContent>
              <w:customXmlDelRangeEnd w:id="1867"/>
              <w:customXmlDelRangeStart w:id="1868" w:author="Craig Parker" w:date="2024-07-09T11:20:00Z"/>
            </w:sdtContent>
          </w:sdt>
          <w:customXmlDelRangeEnd w:id="1868"/>
          <w:customXmlDelRangeStart w:id="1869" w:author="Craig Parker" w:date="2024-07-09T11:20:00Z"/>
          <w:sdt>
            <w:sdtPr>
              <w:rPr>
                <w:rFonts w:ascii="Nunito" w:hAnsi="Nunito"/>
                <w:b w:val="0"/>
                <w:bCs w:val="0"/>
                <w:caps w:val="0"/>
              </w:rPr>
              <w:tag w:val="goog_rdk_17"/>
              <w:id w:val="2002381353"/>
              <w:placeholder>
                <w:docPart w:val="DefaultPlaceholder_1081868574"/>
              </w:placeholder>
            </w:sdtPr>
            <w:sdtContent>
              <w:customXmlDelRangeEnd w:id="1869"/>
              <w:del w:id="1870" w:author="Craig Parker" w:date="2024-07-09T11:17:00Z">
                <w:r w:rsidRPr="00A62CB7" w:rsidDel="6E1C0E23">
                  <w:rPr>
                    <w:rFonts w:ascii="Nunito" w:eastAsia="Nunito" w:hAnsi="Nunito" w:cs="Nunito"/>
                    <w:highlight w:val="yellow"/>
                    <w:rPrChange w:id="1871" w:author="Craig Parker" w:date="2024-08-05T19:17:00Z">
                      <w:rPr>
                        <w:rFonts w:ascii="Nunito" w:eastAsia="Nunito" w:hAnsi="Nunito" w:cs="Nunito"/>
                      </w:rPr>
                    </w:rPrChange>
                  </w:rPr>
                  <w:delText>Ethics approval</w:delText>
                </w:r>
              </w:del>
              <w:customXmlDelRangeStart w:id="1872" w:author="Craig Parker" w:date="2024-07-09T11:20:00Z"/>
            </w:sdtContent>
          </w:sdt>
          <w:customXmlDelRangeEnd w:id="1872"/>
        </w:p>
        <w:customXmlDelRangeStart w:id="1873" w:author="Craig Parker" w:date="2024-07-09T11:20:00Z"/>
      </w:sdtContent>
    </w:sdt>
    <w:customXmlDelRangeEnd w:id="1873"/>
    <w:bookmarkStart w:id="1874" w:name="_Toc172635216" w:displacedByCustomXml="prev"/>
    <w:bookmarkEnd w:id="1874" w:displacedByCustomXml="prev"/>
    <w:customXmlDelRangeStart w:id="1875" w:author="Craig Parker" w:date="2024-07-09T11:20:00Z"/>
    <w:sdt>
      <w:sdtPr>
        <w:rPr>
          <w:rFonts w:ascii="Nunito" w:hAnsi="Nunito"/>
        </w:rPr>
        <w:tag w:val="goog_rdk_20"/>
        <w:id w:val="210621978"/>
        <w:placeholder>
          <w:docPart w:val="DefaultPlaceholder_1081868574"/>
        </w:placeholder>
      </w:sdtPr>
      <w:sdtContent>
        <w:customXmlDelRangeEnd w:id="1875"/>
        <w:p w14:paraId="000000B4" w14:textId="21CBAE1C" w:rsidR="007813F4" w:rsidRPr="00A62CB7" w:rsidDel="0035702A" w:rsidRDefault="00000000">
          <w:pPr>
            <w:rPr>
              <w:del w:id="1876" w:author="Craig Parker" w:date="2024-07-09T11:16:00Z"/>
              <w:rFonts w:ascii="Nunito" w:eastAsia="Nunito" w:hAnsi="Nunito" w:cs="Nunito"/>
              <w:highlight w:val="yellow"/>
              <w:rPrChange w:id="1877" w:author="Craig Parker" w:date="2024-08-05T19:17:00Z">
                <w:rPr>
                  <w:del w:id="1878" w:author="Craig Parker" w:date="2024-07-09T11:16:00Z"/>
                  <w:rFonts w:ascii="Nunito" w:eastAsia="Nunito" w:hAnsi="Nunito" w:cs="Nunito"/>
                </w:rPr>
              </w:rPrChange>
            </w:rPr>
          </w:pPr>
          <w:customXmlDelRangeStart w:id="1879" w:author="Craig Parker" w:date="2024-07-09T11:20:00Z"/>
          <w:sdt>
            <w:sdtPr>
              <w:rPr>
                <w:rFonts w:ascii="Nunito" w:hAnsi="Nunito"/>
              </w:rPr>
              <w:tag w:val="goog_rdk_19"/>
              <w:id w:val="2036695121"/>
              <w:placeholder>
                <w:docPart w:val="DefaultPlaceholder_1081868574"/>
              </w:placeholder>
            </w:sdtPr>
            <w:sdtContent>
              <w:customXmlDelRangeEnd w:id="1879"/>
              <w:del w:id="1880" w:author="Craig Parker" w:date="2024-07-09T11:15:00Z">
                <w:r w:rsidR="54FBA741" w:rsidRPr="00A62CB7" w:rsidDel="0035702A">
                  <w:rPr>
                    <w:rFonts w:ascii="Nunito" w:eastAsia="Nunito" w:hAnsi="Nunito" w:cs="Nunito"/>
                    <w:highlight w:val="yellow"/>
                    <w:rPrChange w:id="1881" w:author="Craig Parker" w:date="2024-08-05T19:17:00Z">
                      <w:rPr>
                        <w:rFonts w:ascii="Nunito" w:eastAsia="Nunito" w:hAnsi="Nunito" w:cs="Nunito"/>
                      </w:rPr>
                    </w:rPrChange>
                  </w:rPr>
                  <w:delText xml:space="preserve">As additional databases become available to the study team and </w:delText>
                </w:r>
              </w:del>
              <w:del w:id="1882" w:author="Craig Parker" w:date="2024-07-08T09:33:00Z">
                <w:r w:rsidR="009511AE" w:rsidRPr="00A62CB7" w:rsidDel="54FBA741">
                  <w:rPr>
                    <w:rFonts w:ascii="Nunito" w:eastAsia="Nunito" w:hAnsi="Nunito" w:cs="Nunito"/>
                    <w:highlight w:val="yellow"/>
                    <w:rPrChange w:id="1883" w:author="Craig Parker" w:date="2024-08-05T19:17:00Z">
                      <w:rPr>
                        <w:rFonts w:ascii="Nunito" w:eastAsia="Nunito" w:hAnsi="Nunito" w:cs="Nunito"/>
                      </w:rPr>
                    </w:rPrChange>
                  </w:rPr>
                  <w:delText>DSA</w:delText>
                </w:r>
              </w:del>
              <w:del w:id="1884" w:author="Craig Parker" w:date="2024-07-09T11:15:00Z">
                <w:r w:rsidR="54FBA741" w:rsidRPr="00A62CB7" w:rsidDel="0035702A">
                  <w:rPr>
                    <w:rFonts w:ascii="Nunito" w:eastAsia="Nunito" w:hAnsi="Nunito" w:cs="Nunito"/>
                    <w:highlight w:val="yellow"/>
                    <w:rPrChange w:id="1885" w:author="Craig Parker" w:date="2024-08-05T19:17:00Z">
                      <w:rPr>
                        <w:rFonts w:ascii="Nunito" w:eastAsia="Nunito" w:hAnsi="Nunito" w:cs="Nunito"/>
                      </w:rPr>
                    </w:rPrChange>
                  </w:rPr>
                  <w:delText xml:space="preserve">s are agreed to, we will notify the </w:delText>
                </w:r>
              </w:del>
              <w:del w:id="1886" w:author="Craig Parker" w:date="2024-07-09T09:27:00Z">
                <w:r w:rsidR="54FBA741" w:rsidRPr="00A62CB7" w:rsidDel="00A85895">
                  <w:rPr>
                    <w:rFonts w:ascii="Nunito" w:eastAsia="Nunito" w:hAnsi="Nunito" w:cs="Nunito"/>
                    <w:highlight w:val="yellow"/>
                    <w:rPrChange w:id="1887" w:author="Craig Parker" w:date="2024-08-05T19:17:00Z">
                      <w:rPr>
                        <w:rFonts w:ascii="Nunito" w:eastAsia="Nunito" w:hAnsi="Nunito" w:cs="Nunito"/>
                      </w:rPr>
                    </w:rPrChange>
                  </w:rPr>
                  <w:delText>UCT</w:delText>
                </w:r>
              </w:del>
              <w:del w:id="1888" w:author="Craig Parker" w:date="2024-07-09T09:28:00Z">
                <w:r w:rsidR="54FBA741" w:rsidRPr="00A62CB7" w:rsidDel="00A85895">
                  <w:rPr>
                    <w:rFonts w:ascii="Nunito" w:eastAsia="Nunito" w:hAnsi="Nunito" w:cs="Nunito"/>
                    <w:highlight w:val="yellow"/>
                    <w:rPrChange w:id="1889" w:author="Craig Parker" w:date="2024-08-05T19:17:00Z">
                      <w:rPr>
                        <w:rFonts w:ascii="Nunito" w:eastAsia="Nunito" w:hAnsi="Nunito" w:cs="Nunito"/>
                      </w:rPr>
                    </w:rPrChange>
                  </w:rPr>
                  <w:delText xml:space="preserve"> Science Faculty Ethics Committee</w:delText>
                </w:r>
              </w:del>
              <w:del w:id="1890" w:author="Craig Parker" w:date="2024-07-09T11:15:00Z">
                <w:r w:rsidR="54FBA741" w:rsidRPr="00A62CB7" w:rsidDel="0035702A">
                  <w:rPr>
                    <w:rFonts w:ascii="Nunito" w:eastAsia="Nunito" w:hAnsi="Nunito" w:cs="Nunito"/>
                    <w:highlight w:val="yellow"/>
                    <w:rPrChange w:id="1891" w:author="Craig Parker" w:date="2024-08-05T19:17:00Z">
                      <w:rPr>
                        <w:rFonts w:ascii="Nunito" w:eastAsia="Nunito" w:hAnsi="Nunito" w:cs="Nunito"/>
                      </w:rPr>
                    </w:rPrChange>
                  </w:rPr>
                  <w:delText xml:space="preserve"> in writing of the new study that has agreed to contribute data to the study. We will provide information about the database prior to actual data transfer. We will inform the committee of the name of the study, study acronym, contact details of the data owners, details of the ethics approval of the original study including informed consent parameters, study country and provide a copy of the </w:delText>
                </w:r>
              </w:del>
              <w:del w:id="1892" w:author="Craig Parker" w:date="2024-07-08T09:33:00Z">
                <w:r w:rsidR="009511AE" w:rsidRPr="00A62CB7" w:rsidDel="54FBA741">
                  <w:rPr>
                    <w:rFonts w:ascii="Nunito" w:eastAsia="Nunito" w:hAnsi="Nunito" w:cs="Nunito"/>
                    <w:highlight w:val="yellow"/>
                    <w:rPrChange w:id="1893" w:author="Craig Parker" w:date="2024-08-05T19:17:00Z">
                      <w:rPr>
                        <w:rFonts w:ascii="Nunito" w:eastAsia="Nunito" w:hAnsi="Nunito" w:cs="Nunito"/>
                      </w:rPr>
                    </w:rPrChange>
                  </w:rPr>
                  <w:delText>DSA</w:delText>
                </w:r>
              </w:del>
              <w:del w:id="1894" w:author="Craig Parker" w:date="2024-07-09T11:15:00Z">
                <w:r w:rsidR="54FBA741" w:rsidRPr="00A62CB7" w:rsidDel="0035702A">
                  <w:rPr>
                    <w:rFonts w:ascii="Nunito" w:eastAsia="Nunito" w:hAnsi="Nunito" w:cs="Nunito"/>
                    <w:highlight w:val="yellow"/>
                    <w:rPrChange w:id="1895" w:author="Craig Parker" w:date="2024-08-05T19:17:00Z">
                      <w:rPr>
                        <w:rFonts w:ascii="Nunito" w:eastAsia="Nunito" w:hAnsi="Nunito" w:cs="Nunito"/>
                      </w:rPr>
                    </w:rPrChange>
                  </w:rPr>
                  <w:delText>. We will make additional information available on the study where requested by the ethics committee.</w:delText>
                </w:r>
              </w:del>
              <w:customXmlDelRangeStart w:id="1896" w:author="Craig Parker" w:date="2024-07-09T11:20:00Z"/>
            </w:sdtContent>
          </w:sdt>
          <w:customXmlDelRangeEnd w:id="1896"/>
        </w:p>
        <w:customXmlDelRangeStart w:id="1897" w:author="Craig Parker" w:date="2024-07-09T11:20:00Z"/>
      </w:sdtContent>
    </w:sdt>
    <w:customXmlDelRangeEnd w:id="1897"/>
    <w:bookmarkStart w:id="1898" w:name="_Toc172635217" w:displacedByCustomXml="prev"/>
    <w:bookmarkEnd w:id="1898" w:displacedByCustomXml="prev"/>
    <w:p w14:paraId="000000B5" w14:textId="034B091F" w:rsidR="007813F4" w:rsidRPr="00A62CB7" w:rsidDel="0035702A" w:rsidRDefault="009511AE">
      <w:pPr>
        <w:spacing w:before="240"/>
        <w:rPr>
          <w:del w:id="1899" w:author="Craig Parker" w:date="2024-07-09T11:20:00Z"/>
          <w:rFonts w:ascii="Nunito" w:eastAsia="Nunito" w:hAnsi="Nunito" w:cs="Nunito"/>
          <w:lang w:val="en-ZA"/>
          <w:rPrChange w:id="1900" w:author="Craig Parker" w:date="2024-08-05T19:17:00Z">
            <w:rPr>
              <w:del w:id="1901" w:author="Craig Parker" w:date="2024-07-09T11:20:00Z"/>
              <w:rFonts w:ascii="Nunito" w:eastAsia="Nunito" w:hAnsi="Nunito" w:cs="Nunito"/>
            </w:rPr>
          </w:rPrChange>
        </w:rPr>
      </w:pPr>
      <w:del w:id="1902" w:author="Craig Parker" w:date="2024-07-09T10:01:00Z">
        <w:r w:rsidRPr="00A62CB7" w:rsidDel="000564D8">
          <w:rPr>
            <w:rFonts w:ascii="Nunito" w:eastAsia="Nunito" w:hAnsi="Nunito" w:cs="Nunito"/>
          </w:rPr>
          <w:delText xml:space="preserve"> </w:delText>
        </w:r>
      </w:del>
      <w:bookmarkStart w:id="1903" w:name="_Toc172635218"/>
      <w:bookmarkEnd w:id="1903"/>
    </w:p>
    <w:p w14:paraId="000000B6" w14:textId="63851733" w:rsidR="007813F4" w:rsidRPr="00A62CB7" w:rsidRDefault="00A62CB7">
      <w:pPr>
        <w:pStyle w:val="Heading2"/>
        <w:rPr>
          <w:rFonts w:ascii="Nunito" w:eastAsia="Nunito" w:hAnsi="Nunito" w:cs="Nunito"/>
        </w:rPr>
        <w:pPrChange w:id="1904" w:author="Craig Parker" w:date="2024-08-05T19:04:00Z">
          <w:pPr>
            <w:pStyle w:val="Heading2"/>
            <w:numPr>
              <w:numId w:val="9"/>
            </w:numPr>
            <w:ind w:left="720" w:hanging="360"/>
          </w:pPr>
        </w:pPrChange>
      </w:pPr>
      <w:bookmarkStart w:id="1905" w:name="_Toc172635219"/>
      <w:bookmarkStart w:id="1906" w:name="_Toc173777781"/>
      <w:r>
        <w:rPr>
          <w:rFonts w:ascii="Nunito" w:eastAsia="Nunito" w:hAnsi="Nunito" w:cs="Nunito"/>
        </w:rPr>
        <w:t>5</w:t>
      </w:r>
      <w:ins w:id="1907" w:author="Craig Parker" w:date="2024-08-05T19:04:00Z">
        <w:r w:rsidR="00807103" w:rsidRPr="00A62CB7">
          <w:rPr>
            <w:rFonts w:ascii="Nunito" w:eastAsia="Nunito" w:hAnsi="Nunito" w:cs="Nunito"/>
          </w:rPr>
          <w:t xml:space="preserve">.3. </w:t>
        </w:r>
      </w:ins>
      <w:commentRangeStart w:id="1908"/>
      <w:r w:rsidR="0E3CF60B" w:rsidRPr="00A62CB7">
        <w:rPr>
          <w:rFonts w:ascii="Nunito" w:eastAsia="Nunito" w:hAnsi="Nunito" w:cs="Nunito"/>
        </w:rPr>
        <w:t>Data encryption and transfer</w:t>
      </w:r>
      <w:bookmarkEnd w:id="1905"/>
      <w:bookmarkEnd w:id="1906"/>
      <w:r w:rsidR="0E3CF60B" w:rsidRPr="00A62CB7">
        <w:rPr>
          <w:rFonts w:ascii="Nunito" w:eastAsia="Nunito" w:hAnsi="Nunito" w:cs="Nunito"/>
        </w:rPr>
        <w:t xml:space="preserve"> </w:t>
      </w:r>
    </w:p>
    <w:p w14:paraId="459277E1" w14:textId="1297DFEE" w:rsidR="00265FDD" w:rsidRPr="00A62CB7" w:rsidRDefault="00265FDD">
      <w:pPr>
        <w:rPr>
          <w:ins w:id="1909" w:author="Craig Parker" w:date="2024-07-09T11:29:00Z"/>
          <w:rFonts w:ascii="Nunito" w:eastAsia="Nunito" w:hAnsi="Nunito" w:cs="Nunito"/>
          <w:rPrChange w:id="1910" w:author="Craig Parker" w:date="2024-08-05T19:17:00Z">
            <w:rPr>
              <w:ins w:id="1911" w:author="Craig Parker" w:date="2024-07-09T11:29:00Z"/>
              <w:rFonts w:ascii="Times New Roman" w:hAnsi="Times New Roman"/>
              <w:sz w:val="24"/>
              <w:szCs w:val="24"/>
              <w:lang w:val="en-ZA" w:eastAsia="en-ZA"/>
            </w:rPr>
          </w:rPrChange>
        </w:rPr>
        <w:pPrChange w:id="1912" w:author="Craig Parker" w:date="2024-07-09T11:30:00Z">
          <w:pPr>
            <w:overflowPunct/>
            <w:autoSpaceDE/>
            <w:autoSpaceDN/>
            <w:adjustRightInd/>
            <w:spacing w:before="100" w:beforeAutospacing="1" w:after="100" w:afterAutospacing="1" w:line="240" w:lineRule="auto"/>
          </w:pPr>
        </w:pPrChange>
      </w:pPr>
      <w:ins w:id="1913" w:author="Craig Parker" w:date="2024-07-09T11:29:00Z">
        <w:r w:rsidRPr="00A62CB7">
          <w:rPr>
            <w:rFonts w:ascii="Nunito" w:eastAsia="Nunito" w:hAnsi="Nunito" w:cs="Nunito"/>
            <w:rPrChange w:id="1914" w:author="Craig Parker" w:date="2024-08-05T19:17:00Z">
              <w:rPr>
                <w:rFonts w:ascii="Times New Roman" w:hAnsi="Times New Roman"/>
                <w:sz w:val="24"/>
                <w:szCs w:val="24"/>
                <w:lang w:val="en-ZA" w:eastAsia="en-ZA"/>
              </w:rPr>
            </w:rPrChange>
          </w:rPr>
          <w:t>Once the Data Transfer Agreement (DTA) has been agreed upon and signed</w:t>
        </w:r>
      </w:ins>
      <w:ins w:id="1915" w:author="Craig Parker" w:date="2024-07-09T11:30:00Z">
        <w:r w:rsidRPr="00A62CB7">
          <w:rPr>
            <w:rFonts w:ascii="Nunito" w:eastAsia="Nunito" w:hAnsi="Nunito" w:cs="Nunito"/>
            <w:rPrChange w:id="1916" w:author="Craig Parker" w:date="2024-08-05T19:17:00Z">
              <w:rPr>
                <w:rFonts w:ascii="Times New Roman" w:hAnsi="Times New Roman"/>
                <w:sz w:val="24"/>
                <w:szCs w:val="24"/>
                <w:lang w:val="en-ZA" w:eastAsia="en-ZA"/>
              </w:rPr>
            </w:rPrChange>
          </w:rPr>
          <w:t xml:space="preserve"> and the ethics committee has raised no ethical concerns</w:t>
        </w:r>
      </w:ins>
      <w:ins w:id="1917" w:author="Craig Parker" w:date="2024-07-09T11:29:00Z">
        <w:r w:rsidRPr="00A62CB7">
          <w:rPr>
            <w:rFonts w:ascii="Nunito" w:eastAsia="Nunito" w:hAnsi="Nunito" w:cs="Nunito"/>
            <w:rPrChange w:id="1918" w:author="Craig Parker" w:date="2024-08-05T19:17:00Z">
              <w:rPr>
                <w:rFonts w:ascii="Times New Roman" w:hAnsi="Times New Roman"/>
                <w:sz w:val="24"/>
                <w:szCs w:val="24"/>
                <w:lang w:val="en-ZA" w:eastAsia="en-ZA"/>
              </w:rPr>
            </w:rPrChange>
          </w:rPr>
          <w:t xml:space="preserve">, the </w:t>
        </w:r>
      </w:ins>
      <w:ins w:id="1919" w:author="Matthew Chersich" w:date="2024-08-04T17:26:00Z">
        <w:r w:rsidR="00860274" w:rsidRPr="00A62CB7">
          <w:rPr>
            <w:rFonts w:ascii="Nunito" w:eastAsia="Nunito" w:hAnsi="Nunito" w:cs="Nunito"/>
          </w:rPr>
          <w:t xml:space="preserve">provider will transfer the </w:t>
        </w:r>
      </w:ins>
      <w:ins w:id="1920" w:author="Craig Parker" w:date="2024-07-09T11:29:00Z">
        <w:del w:id="1921" w:author="Matthew Chersich" w:date="2024-08-04T17:26:00Z">
          <w:r w:rsidRPr="00A62CB7" w:rsidDel="00860274">
            <w:rPr>
              <w:rFonts w:ascii="Nunito" w:eastAsia="Nunito" w:hAnsi="Nunito" w:cs="Nunito"/>
              <w:rPrChange w:id="1922" w:author="Craig Parker" w:date="2024-08-05T19:17:00Z">
                <w:rPr>
                  <w:rFonts w:ascii="Times New Roman" w:hAnsi="Times New Roman"/>
                  <w:sz w:val="24"/>
                  <w:szCs w:val="24"/>
                  <w:lang w:val="en-ZA" w:eastAsia="en-ZA"/>
                </w:rPr>
              </w:rPrChange>
            </w:rPr>
            <w:delText xml:space="preserve">health </w:delText>
          </w:r>
        </w:del>
        <w:r w:rsidRPr="00A62CB7">
          <w:rPr>
            <w:rFonts w:ascii="Nunito" w:eastAsia="Nunito" w:hAnsi="Nunito" w:cs="Nunito"/>
            <w:rPrChange w:id="1923" w:author="Craig Parker" w:date="2024-08-05T19:17:00Z">
              <w:rPr>
                <w:rFonts w:ascii="Times New Roman" w:hAnsi="Times New Roman"/>
                <w:sz w:val="24"/>
                <w:szCs w:val="24"/>
                <w:lang w:val="en-ZA" w:eastAsia="en-ZA"/>
              </w:rPr>
            </w:rPrChange>
          </w:rPr>
          <w:t xml:space="preserve">data </w:t>
        </w:r>
        <w:del w:id="1924" w:author="Matthew Chersich" w:date="2024-08-04T17:26:00Z">
          <w:r w:rsidRPr="00A62CB7" w:rsidDel="00860274">
            <w:rPr>
              <w:rFonts w:ascii="Nunito" w:eastAsia="Nunito" w:hAnsi="Nunito" w:cs="Nunito"/>
              <w:rPrChange w:id="1925" w:author="Craig Parker" w:date="2024-08-05T19:17:00Z">
                <w:rPr>
                  <w:rFonts w:ascii="Times New Roman" w:hAnsi="Times New Roman"/>
                  <w:sz w:val="24"/>
                  <w:szCs w:val="24"/>
                  <w:lang w:val="en-ZA" w:eastAsia="en-ZA"/>
                </w:rPr>
              </w:rPrChange>
            </w:rPr>
            <w:delText xml:space="preserve">will be transferred </w:delText>
          </w:r>
        </w:del>
        <w:r w:rsidRPr="00A62CB7">
          <w:rPr>
            <w:rFonts w:ascii="Nunito" w:eastAsia="Nunito" w:hAnsi="Nunito" w:cs="Nunito"/>
            <w:rPrChange w:id="1926" w:author="Craig Parker" w:date="2024-08-05T19:17:00Z">
              <w:rPr>
                <w:rFonts w:ascii="Times New Roman" w:hAnsi="Times New Roman"/>
                <w:sz w:val="24"/>
                <w:szCs w:val="24"/>
                <w:lang w:val="en-ZA" w:eastAsia="en-ZA"/>
              </w:rPr>
            </w:rPrChange>
          </w:rPr>
          <w:t xml:space="preserve">to the </w:t>
        </w:r>
        <w:commentRangeStart w:id="1927"/>
        <w:r w:rsidRPr="00A62CB7">
          <w:rPr>
            <w:rFonts w:ascii="Nunito" w:eastAsia="Nunito" w:hAnsi="Nunito" w:cs="Nunito"/>
            <w:rPrChange w:id="1928" w:author="Craig Parker" w:date="2024-08-05T19:17:00Z">
              <w:rPr>
                <w:rFonts w:ascii="Times New Roman" w:hAnsi="Times New Roman"/>
                <w:sz w:val="24"/>
                <w:szCs w:val="24"/>
                <w:lang w:val="en-ZA" w:eastAsia="en-ZA"/>
              </w:rPr>
            </w:rPrChange>
          </w:rPr>
          <w:t xml:space="preserve">UCT data </w:t>
        </w:r>
        <w:commentRangeStart w:id="1929"/>
        <w:commentRangeStart w:id="1930"/>
        <w:commentRangeStart w:id="1931"/>
        <w:r w:rsidRPr="00A62CB7">
          <w:rPr>
            <w:rFonts w:ascii="Nunito" w:eastAsia="Nunito" w:hAnsi="Nunito" w:cs="Nunito"/>
            <w:rPrChange w:id="1932" w:author="Craig Parker" w:date="2024-08-05T19:17:00Z">
              <w:rPr>
                <w:rFonts w:ascii="Times New Roman" w:hAnsi="Times New Roman"/>
                <w:sz w:val="24"/>
                <w:szCs w:val="24"/>
                <w:lang w:val="en-ZA" w:eastAsia="en-ZA"/>
              </w:rPr>
            </w:rPrChange>
          </w:rPr>
          <w:t>platform</w:t>
        </w:r>
      </w:ins>
      <w:commentRangeEnd w:id="1927"/>
      <w:r w:rsidR="00860274" w:rsidRPr="00A62CB7">
        <w:rPr>
          <w:rStyle w:val="CommentReference"/>
          <w:rFonts w:ascii="Nunito" w:hAnsi="Nunito"/>
          <w:rPrChange w:id="1933" w:author="Craig Parker" w:date="2024-08-05T19:17:00Z">
            <w:rPr>
              <w:rStyle w:val="CommentReference"/>
            </w:rPr>
          </w:rPrChange>
        </w:rPr>
        <w:commentReference w:id="1927"/>
      </w:r>
      <w:commentRangeEnd w:id="1929"/>
      <w:r w:rsidR="00860274" w:rsidRPr="00A62CB7">
        <w:rPr>
          <w:rStyle w:val="CommentReference"/>
          <w:rFonts w:ascii="Nunito" w:hAnsi="Nunito"/>
          <w:rPrChange w:id="1934" w:author="Craig Parker" w:date="2024-08-05T19:17:00Z">
            <w:rPr>
              <w:rStyle w:val="CommentReference"/>
            </w:rPr>
          </w:rPrChange>
        </w:rPr>
        <w:commentReference w:id="1929"/>
      </w:r>
      <w:commentRangeEnd w:id="1930"/>
      <w:r w:rsidR="00860274" w:rsidRPr="00A62CB7">
        <w:rPr>
          <w:rStyle w:val="CommentReference"/>
          <w:rFonts w:ascii="Nunito" w:hAnsi="Nunito"/>
          <w:rPrChange w:id="1935" w:author="Craig Parker" w:date="2024-08-05T19:17:00Z">
            <w:rPr>
              <w:rStyle w:val="CommentReference"/>
            </w:rPr>
          </w:rPrChange>
        </w:rPr>
        <w:commentReference w:id="1930"/>
      </w:r>
      <w:commentRangeEnd w:id="1931"/>
      <w:r w:rsidR="00860274" w:rsidRPr="00A62CB7">
        <w:rPr>
          <w:rStyle w:val="CommentReference"/>
          <w:rFonts w:ascii="Nunito" w:hAnsi="Nunito"/>
          <w:rPrChange w:id="1936" w:author="Craig Parker" w:date="2024-08-05T19:17:00Z">
            <w:rPr>
              <w:rStyle w:val="CommentReference"/>
            </w:rPr>
          </w:rPrChange>
        </w:rPr>
        <w:commentReference w:id="1931"/>
      </w:r>
      <w:ins w:id="1937" w:author="Craig Parker" w:date="2024-07-09T11:29:00Z">
        <w:r w:rsidRPr="00A62CB7">
          <w:rPr>
            <w:rFonts w:ascii="Nunito" w:eastAsia="Nunito" w:hAnsi="Nunito" w:cs="Nunito"/>
            <w:rPrChange w:id="1938" w:author="Craig Parker" w:date="2024-08-05T19:17:00Z">
              <w:rPr>
                <w:rFonts w:ascii="Times New Roman" w:hAnsi="Times New Roman"/>
                <w:sz w:val="24"/>
                <w:szCs w:val="24"/>
                <w:lang w:val="en-ZA" w:eastAsia="en-ZA"/>
              </w:rPr>
            </w:rPrChange>
          </w:rPr>
          <w:t>.</w:t>
        </w:r>
      </w:ins>
      <w:ins w:id="1939" w:author="Matthew Chersich" w:date="2024-08-04T17:28:00Z">
        <w:r w:rsidR="00860274" w:rsidRPr="00A62CB7">
          <w:rPr>
            <w:rFonts w:ascii="Nunito" w:eastAsia="Nunito" w:hAnsi="Nunito" w:cs="Nunito"/>
          </w:rPr>
          <w:t xml:space="preserve"> </w:t>
        </w:r>
      </w:ins>
    </w:p>
    <w:p w14:paraId="72DEEC4C" w14:textId="6F3988B1" w:rsidR="00265FDD" w:rsidRPr="00A62CB7" w:rsidRDefault="00265FDD">
      <w:pPr>
        <w:rPr>
          <w:ins w:id="1940" w:author="Craig Parker" w:date="2024-07-09T11:29:00Z"/>
          <w:rFonts w:ascii="Nunito" w:eastAsia="Nunito" w:hAnsi="Nunito" w:cs="Nunito"/>
          <w:rPrChange w:id="1941" w:author="Craig Parker" w:date="2024-08-05T19:17:00Z">
            <w:rPr>
              <w:ins w:id="1942" w:author="Craig Parker" w:date="2024-07-09T11:29:00Z"/>
              <w:rFonts w:ascii="Times New Roman" w:hAnsi="Times New Roman"/>
              <w:sz w:val="24"/>
              <w:szCs w:val="24"/>
              <w:lang w:val="en-ZA" w:eastAsia="en-ZA"/>
            </w:rPr>
          </w:rPrChange>
        </w:rPr>
        <w:pPrChange w:id="1943" w:author="Craig Parker" w:date="2024-07-09T11:30:00Z">
          <w:pPr>
            <w:numPr>
              <w:numId w:val="24"/>
            </w:numPr>
            <w:tabs>
              <w:tab w:val="num" w:pos="720"/>
            </w:tabs>
            <w:overflowPunct/>
            <w:autoSpaceDE/>
            <w:autoSpaceDN/>
            <w:adjustRightInd/>
            <w:spacing w:before="100" w:beforeAutospacing="1" w:after="100" w:afterAutospacing="1" w:line="240" w:lineRule="auto"/>
            <w:ind w:left="720" w:hanging="360"/>
          </w:pPr>
        </w:pPrChange>
      </w:pPr>
      <w:ins w:id="1944" w:author="Craig Parker" w:date="2024-07-09T11:29:00Z">
        <w:r w:rsidRPr="00A62CB7">
          <w:rPr>
            <w:rFonts w:ascii="Nunito" w:eastAsia="Nunito" w:hAnsi="Nunito" w:cs="Nunito"/>
            <w:rPrChange w:id="1945" w:author="Craig Parker" w:date="2024-08-05T19:17:00Z">
              <w:rPr>
                <w:rFonts w:ascii="Times New Roman" w:hAnsi="Times New Roman"/>
                <w:b/>
                <w:bCs/>
                <w:sz w:val="24"/>
                <w:szCs w:val="24"/>
                <w:lang w:val="en-ZA" w:eastAsia="en-ZA"/>
              </w:rPr>
            </w:rPrChange>
          </w:rPr>
          <w:t>Encryption of Personally Identifiable Data:</w:t>
        </w:r>
        <w:r w:rsidRPr="00A62CB7">
          <w:rPr>
            <w:rFonts w:ascii="Nunito" w:eastAsia="Nunito" w:hAnsi="Nunito" w:cs="Nunito"/>
            <w:rPrChange w:id="1946" w:author="Craig Parker" w:date="2024-08-05T19:17:00Z">
              <w:rPr>
                <w:rFonts w:ascii="Times New Roman" w:hAnsi="Times New Roman"/>
                <w:sz w:val="24"/>
                <w:szCs w:val="24"/>
                <w:lang w:val="en-ZA" w:eastAsia="en-ZA"/>
              </w:rPr>
            </w:rPrChange>
          </w:rPr>
          <w:t xml:space="preserve"> </w:t>
        </w:r>
      </w:ins>
    </w:p>
    <w:p w14:paraId="6CF2D804" w14:textId="77777777" w:rsidR="00265FDD" w:rsidRPr="00A62CB7" w:rsidRDefault="00265FDD">
      <w:pPr>
        <w:pStyle w:val="ListParagraph"/>
        <w:numPr>
          <w:ilvl w:val="0"/>
          <w:numId w:val="25"/>
        </w:numPr>
        <w:rPr>
          <w:ins w:id="1947" w:author="Craig Parker" w:date="2024-07-09T11:29:00Z"/>
          <w:rFonts w:ascii="Nunito" w:eastAsia="Nunito" w:hAnsi="Nunito" w:cs="Nunito"/>
          <w:rPrChange w:id="1948" w:author="Craig Parker" w:date="2024-08-05T19:17:00Z">
            <w:rPr>
              <w:ins w:id="1949" w:author="Craig Parker" w:date="2024-07-09T11:29:00Z"/>
              <w:rFonts w:ascii="Times New Roman" w:hAnsi="Times New Roman"/>
              <w:sz w:val="24"/>
              <w:szCs w:val="24"/>
              <w:lang w:val="en-ZA" w:eastAsia="en-ZA"/>
            </w:rPr>
          </w:rPrChange>
        </w:rPr>
        <w:pPrChange w:id="1950" w:author="Craig Parker" w:date="2024-07-09T11:31:00Z">
          <w:pPr>
            <w:numPr>
              <w:ilvl w:val="1"/>
              <w:numId w:val="24"/>
            </w:numPr>
            <w:tabs>
              <w:tab w:val="num" w:pos="1440"/>
            </w:tabs>
            <w:overflowPunct/>
            <w:autoSpaceDE/>
            <w:autoSpaceDN/>
            <w:adjustRightInd/>
            <w:spacing w:before="100" w:beforeAutospacing="1" w:after="100" w:afterAutospacing="1" w:line="240" w:lineRule="auto"/>
            <w:ind w:left="1440" w:hanging="360"/>
          </w:pPr>
        </w:pPrChange>
      </w:pPr>
      <w:ins w:id="1951" w:author="Craig Parker" w:date="2024-07-09T11:29:00Z">
        <w:r w:rsidRPr="00A62CB7">
          <w:rPr>
            <w:rFonts w:ascii="Nunito" w:eastAsia="Nunito" w:hAnsi="Nunito" w:cs="Nunito"/>
            <w:rPrChange w:id="1952" w:author="Craig Parker" w:date="2024-08-05T19:17:00Z">
              <w:rPr>
                <w:rFonts w:ascii="Times New Roman" w:hAnsi="Times New Roman"/>
                <w:sz w:val="24"/>
                <w:szCs w:val="24"/>
                <w:lang w:val="en-ZA" w:eastAsia="en-ZA"/>
              </w:rPr>
            </w:rPrChange>
          </w:rPr>
          <w:lastRenderedPageBreak/>
          <w:t>If the data contains personally identifiable information, it will be encrypted by the data provider before transfer.</w:t>
        </w:r>
      </w:ins>
    </w:p>
    <w:p w14:paraId="3B56073E" w14:textId="7D7E01C3" w:rsidR="00265FDD" w:rsidRPr="00A62CB7" w:rsidRDefault="00265FDD">
      <w:pPr>
        <w:pStyle w:val="ListParagraph"/>
        <w:numPr>
          <w:ilvl w:val="0"/>
          <w:numId w:val="25"/>
        </w:numPr>
        <w:rPr>
          <w:ins w:id="1953" w:author="Craig Parker" w:date="2024-07-09T11:29:00Z"/>
          <w:rFonts w:ascii="Nunito" w:eastAsia="Nunito" w:hAnsi="Nunito" w:cs="Nunito"/>
          <w:rPrChange w:id="1954" w:author="Craig Parker" w:date="2024-08-05T19:17:00Z">
            <w:rPr>
              <w:ins w:id="1955" w:author="Craig Parker" w:date="2024-07-09T11:29:00Z"/>
              <w:rFonts w:ascii="Times New Roman" w:hAnsi="Times New Roman"/>
              <w:sz w:val="24"/>
              <w:szCs w:val="24"/>
              <w:lang w:val="en-ZA" w:eastAsia="en-ZA"/>
            </w:rPr>
          </w:rPrChange>
        </w:rPr>
        <w:pPrChange w:id="1956" w:author="Craig Parker" w:date="2024-07-09T11:31:00Z">
          <w:pPr>
            <w:numPr>
              <w:ilvl w:val="1"/>
              <w:numId w:val="24"/>
            </w:numPr>
            <w:tabs>
              <w:tab w:val="num" w:pos="1440"/>
            </w:tabs>
            <w:overflowPunct/>
            <w:autoSpaceDE/>
            <w:autoSpaceDN/>
            <w:adjustRightInd/>
            <w:spacing w:before="100" w:beforeAutospacing="1" w:after="100" w:afterAutospacing="1" w:line="240" w:lineRule="auto"/>
            <w:ind w:left="1440" w:hanging="360"/>
          </w:pPr>
        </w:pPrChange>
      </w:pPr>
      <w:ins w:id="1957" w:author="Craig Parker" w:date="2024-07-09T11:29:00Z">
        <w:r w:rsidRPr="00A62CB7">
          <w:rPr>
            <w:rFonts w:ascii="Nunito" w:eastAsia="Nunito" w:hAnsi="Nunito" w:cs="Nunito"/>
            <w:rPrChange w:id="1958" w:author="Craig Parker" w:date="2024-08-05T19:17:00Z">
              <w:rPr>
                <w:rFonts w:ascii="Times New Roman" w:hAnsi="Times New Roman"/>
                <w:sz w:val="24"/>
                <w:szCs w:val="24"/>
                <w:lang w:val="en-ZA" w:eastAsia="en-ZA"/>
              </w:rPr>
            </w:rPrChange>
          </w:rPr>
          <w:t xml:space="preserve">The encrypted data will be transferred using a secure service that employs encrypted data transport protocols, </w:t>
        </w:r>
        <w:commentRangeStart w:id="1959"/>
        <w:commentRangeStart w:id="1960"/>
        <w:r w:rsidRPr="00A62CB7">
          <w:rPr>
            <w:rFonts w:ascii="Nunito" w:eastAsia="Nunito" w:hAnsi="Nunito" w:cs="Nunito"/>
            <w:rPrChange w:id="1961" w:author="Craig Parker" w:date="2024-08-05T19:17:00Z">
              <w:rPr>
                <w:rFonts w:ascii="Times New Roman" w:hAnsi="Times New Roman"/>
                <w:sz w:val="24"/>
                <w:szCs w:val="24"/>
                <w:lang w:val="en-ZA" w:eastAsia="en-ZA"/>
              </w:rPr>
            </w:rPrChange>
          </w:rPr>
          <w:t>such</w:t>
        </w:r>
      </w:ins>
      <w:commentRangeEnd w:id="1959"/>
      <w:r w:rsidR="00860274" w:rsidRPr="00A62CB7">
        <w:rPr>
          <w:rStyle w:val="CommentReference"/>
          <w:rFonts w:ascii="Nunito" w:hAnsi="Nunito"/>
          <w:rPrChange w:id="1962" w:author="Craig Parker" w:date="2024-08-05T19:17:00Z">
            <w:rPr>
              <w:rStyle w:val="CommentReference"/>
            </w:rPr>
          </w:rPrChange>
        </w:rPr>
        <w:commentReference w:id="1959"/>
      </w:r>
      <w:commentRangeEnd w:id="1960"/>
      <w:r w:rsidR="00860274" w:rsidRPr="00A62CB7">
        <w:rPr>
          <w:rStyle w:val="CommentReference"/>
          <w:rFonts w:ascii="Nunito" w:hAnsi="Nunito"/>
          <w:rPrChange w:id="1963" w:author="Craig Parker" w:date="2024-08-05T19:17:00Z">
            <w:rPr>
              <w:rStyle w:val="CommentReference"/>
            </w:rPr>
          </w:rPrChange>
        </w:rPr>
        <w:commentReference w:id="1960"/>
      </w:r>
      <w:ins w:id="1964" w:author="Craig Parker" w:date="2024-07-09T11:29:00Z">
        <w:r w:rsidRPr="00A62CB7">
          <w:rPr>
            <w:rFonts w:ascii="Nunito" w:eastAsia="Nunito" w:hAnsi="Nunito" w:cs="Nunito"/>
            <w:rPrChange w:id="1965" w:author="Craig Parker" w:date="2024-08-05T19:17:00Z">
              <w:rPr>
                <w:rFonts w:ascii="Times New Roman" w:hAnsi="Times New Roman"/>
                <w:sz w:val="24"/>
                <w:szCs w:val="24"/>
                <w:lang w:val="en-ZA" w:eastAsia="en-ZA"/>
              </w:rPr>
            </w:rPrChange>
          </w:rPr>
          <w:t xml:space="preserve"> as TLS (Transport Layer Security).</w:t>
        </w:r>
      </w:ins>
    </w:p>
    <w:p w14:paraId="6E609DAD" w14:textId="77777777" w:rsidR="00265FDD" w:rsidRPr="00A62CB7" w:rsidRDefault="00265FDD">
      <w:pPr>
        <w:pStyle w:val="ListParagraph"/>
        <w:numPr>
          <w:ilvl w:val="0"/>
          <w:numId w:val="25"/>
        </w:numPr>
        <w:rPr>
          <w:ins w:id="1966" w:author="Craig Parker" w:date="2024-07-09T11:29:00Z"/>
          <w:rFonts w:ascii="Nunito" w:eastAsia="Nunito" w:hAnsi="Nunito" w:cs="Nunito"/>
          <w:rPrChange w:id="1967" w:author="Craig Parker" w:date="2024-08-05T19:17:00Z">
            <w:rPr>
              <w:ins w:id="1968" w:author="Craig Parker" w:date="2024-07-09T11:29:00Z"/>
              <w:rFonts w:ascii="Times New Roman" w:hAnsi="Times New Roman"/>
              <w:sz w:val="24"/>
              <w:szCs w:val="24"/>
              <w:lang w:val="en-ZA" w:eastAsia="en-ZA"/>
            </w:rPr>
          </w:rPrChange>
        </w:rPr>
        <w:pPrChange w:id="1969" w:author="Craig Parker" w:date="2024-07-09T11:31:00Z">
          <w:pPr>
            <w:numPr>
              <w:ilvl w:val="1"/>
              <w:numId w:val="24"/>
            </w:numPr>
            <w:tabs>
              <w:tab w:val="num" w:pos="1440"/>
            </w:tabs>
            <w:overflowPunct/>
            <w:autoSpaceDE/>
            <w:autoSpaceDN/>
            <w:adjustRightInd/>
            <w:spacing w:before="100" w:beforeAutospacing="1" w:after="100" w:afterAutospacing="1" w:line="240" w:lineRule="auto"/>
            <w:ind w:left="1440" w:hanging="360"/>
          </w:pPr>
        </w:pPrChange>
      </w:pPr>
      <w:ins w:id="1970" w:author="Craig Parker" w:date="2024-07-09T11:29:00Z">
        <w:r w:rsidRPr="00A62CB7">
          <w:rPr>
            <w:rFonts w:ascii="Nunito" w:eastAsia="Nunito" w:hAnsi="Nunito" w:cs="Nunito"/>
            <w:rPrChange w:id="1971" w:author="Craig Parker" w:date="2024-08-05T19:17:00Z">
              <w:rPr>
                <w:rFonts w:ascii="Times New Roman" w:hAnsi="Times New Roman"/>
                <w:sz w:val="24"/>
                <w:szCs w:val="24"/>
                <w:lang w:val="en-ZA" w:eastAsia="en-ZA"/>
              </w:rPr>
            </w:rPrChange>
          </w:rPr>
          <w:t xml:space="preserve">An example of such a service is </w:t>
        </w:r>
        <w:proofErr w:type="spellStart"/>
        <w:r w:rsidRPr="00A62CB7">
          <w:rPr>
            <w:rFonts w:ascii="Nunito" w:eastAsia="Nunito" w:hAnsi="Nunito" w:cs="Nunito"/>
            <w:rPrChange w:id="1972" w:author="Craig Parker" w:date="2024-08-05T19:17:00Z">
              <w:rPr>
                <w:rFonts w:ascii="Times New Roman" w:hAnsi="Times New Roman"/>
                <w:sz w:val="24"/>
                <w:szCs w:val="24"/>
                <w:lang w:val="en-ZA" w:eastAsia="en-ZA"/>
              </w:rPr>
            </w:rPrChange>
          </w:rPr>
          <w:t>FileSender</w:t>
        </w:r>
        <w:proofErr w:type="spellEnd"/>
        <w:r w:rsidRPr="00A62CB7">
          <w:rPr>
            <w:rFonts w:ascii="Nunito" w:eastAsia="Nunito" w:hAnsi="Nunito" w:cs="Nunito"/>
            <w:rPrChange w:id="1973" w:author="Craig Parker" w:date="2024-08-05T19:17:00Z">
              <w:rPr>
                <w:rFonts w:ascii="Times New Roman" w:hAnsi="Times New Roman"/>
                <w:sz w:val="24"/>
                <w:szCs w:val="24"/>
                <w:lang w:val="en-ZA" w:eastAsia="en-ZA"/>
              </w:rPr>
            </w:rPrChange>
          </w:rPr>
          <w:t>, which ensures the secure transfer of encrypted data.</w:t>
        </w:r>
      </w:ins>
    </w:p>
    <w:p w14:paraId="000000B7" w14:textId="44D392CC" w:rsidR="007813F4" w:rsidRPr="00A62CB7" w:rsidDel="00860274" w:rsidRDefault="0E3CF60B">
      <w:pPr>
        <w:rPr>
          <w:rFonts w:ascii="Nunito" w:eastAsia="Nunito" w:hAnsi="Nunito" w:cs="Nunito"/>
        </w:rPr>
      </w:pPr>
      <w:ins w:id="1974" w:author="Craig Parker" w:date="2024-07-09T11:29:00Z">
        <w:r w:rsidRPr="00A62CB7">
          <w:rPr>
            <w:rFonts w:ascii="Nunito" w:eastAsia="Nunito" w:hAnsi="Nunito" w:cs="Nunito"/>
            <w:rPrChange w:id="1975" w:author="Craig Parker" w:date="2024-08-05T19:17:00Z">
              <w:rPr>
                <w:rFonts w:ascii="Times New Roman" w:hAnsi="Times New Roman"/>
                <w:sz w:val="24"/>
                <w:szCs w:val="24"/>
                <w:lang w:val="en-ZA" w:eastAsia="en-ZA"/>
              </w:rPr>
            </w:rPrChange>
          </w:rPr>
          <w:t xml:space="preserve">This process ensures the protection of </w:t>
        </w:r>
        <w:commentRangeStart w:id="1976"/>
        <w:r w:rsidRPr="00A62CB7">
          <w:rPr>
            <w:rFonts w:ascii="Nunito" w:eastAsia="Nunito" w:hAnsi="Nunito" w:cs="Nunito"/>
            <w:rPrChange w:id="1977" w:author="Craig Parker" w:date="2024-08-05T19:17:00Z">
              <w:rPr>
                <w:rFonts w:ascii="Times New Roman" w:hAnsi="Times New Roman"/>
                <w:sz w:val="24"/>
                <w:szCs w:val="24"/>
                <w:lang w:val="en-ZA" w:eastAsia="en-ZA"/>
              </w:rPr>
            </w:rPrChange>
          </w:rPr>
          <w:t>personally</w:t>
        </w:r>
      </w:ins>
      <w:commentRangeEnd w:id="1976"/>
      <w:r w:rsidR="00265FDD" w:rsidRPr="00A62CB7">
        <w:rPr>
          <w:rStyle w:val="CommentReference"/>
          <w:rFonts w:ascii="Nunito" w:hAnsi="Nunito"/>
          <w:rPrChange w:id="1978" w:author="Craig Parker" w:date="2024-08-05T19:17:00Z">
            <w:rPr>
              <w:rStyle w:val="CommentReference"/>
            </w:rPr>
          </w:rPrChange>
        </w:rPr>
        <w:commentReference w:id="1976"/>
      </w:r>
      <w:ins w:id="1979" w:author="Craig Parker" w:date="2024-07-09T11:29:00Z">
        <w:r w:rsidRPr="00A62CB7">
          <w:rPr>
            <w:rFonts w:ascii="Nunito" w:eastAsia="Nunito" w:hAnsi="Nunito" w:cs="Nunito"/>
            <w:rPrChange w:id="1980" w:author="Craig Parker" w:date="2024-08-05T19:17:00Z">
              <w:rPr>
                <w:rFonts w:ascii="Times New Roman" w:hAnsi="Times New Roman"/>
                <w:sz w:val="24"/>
                <w:szCs w:val="24"/>
                <w:lang w:val="en-ZA" w:eastAsia="en-ZA"/>
              </w:rPr>
            </w:rPrChange>
          </w:rPr>
          <w:t xml:space="preserve"> identifiable data during transfer, </w:t>
        </w:r>
      </w:ins>
      <w:ins w:id="1981" w:author="Matthew Chersich" w:date="2024-08-04T17:26:00Z">
        <w:r w:rsidRPr="00A62CB7">
          <w:rPr>
            <w:rFonts w:ascii="Nunito" w:eastAsia="Nunito" w:hAnsi="Nunito" w:cs="Nunito"/>
          </w:rPr>
          <w:t xml:space="preserve">and </w:t>
        </w:r>
      </w:ins>
      <w:ins w:id="1982" w:author="Craig Parker" w:date="2024-07-09T11:29:00Z">
        <w:r w:rsidRPr="00A62CB7">
          <w:rPr>
            <w:rFonts w:ascii="Nunito" w:eastAsia="Nunito" w:hAnsi="Nunito" w:cs="Nunito"/>
            <w:rPrChange w:id="1983" w:author="Craig Parker" w:date="2024-08-05T19:17:00Z">
              <w:rPr>
                <w:rFonts w:ascii="Times New Roman" w:hAnsi="Times New Roman"/>
                <w:sz w:val="24"/>
                <w:szCs w:val="24"/>
                <w:lang w:val="en-ZA" w:eastAsia="en-ZA"/>
              </w:rPr>
            </w:rPrChange>
          </w:rPr>
          <w:t>maintain</w:t>
        </w:r>
      </w:ins>
      <w:del w:id="1984" w:author="Matthew Chersich" w:date="2024-08-04T17:26:00Z">
        <w:r w:rsidR="00265FDD" w:rsidRPr="00A62CB7" w:rsidDel="0E3CF60B">
          <w:rPr>
            <w:rFonts w:ascii="Nunito" w:eastAsia="Nunito" w:hAnsi="Nunito" w:cs="Nunito"/>
            <w:rPrChange w:id="1985" w:author="Craig Parker" w:date="2024-08-05T19:17:00Z">
              <w:rPr>
                <w:rFonts w:ascii="Times New Roman" w:hAnsi="Times New Roman"/>
                <w:sz w:val="24"/>
                <w:szCs w:val="24"/>
                <w:lang w:val="en-ZA" w:eastAsia="en-ZA"/>
              </w:rPr>
            </w:rPrChange>
          </w:rPr>
          <w:delText>ing</w:delText>
        </w:r>
      </w:del>
      <w:ins w:id="1986" w:author="Matthew Chersich" w:date="2024-08-04T17:26:00Z">
        <w:r w:rsidRPr="00A62CB7">
          <w:rPr>
            <w:rFonts w:ascii="Nunito" w:eastAsia="Nunito" w:hAnsi="Nunito" w:cs="Nunito"/>
          </w:rPr>
          <w:t>s</w:t>
        </w:r>
      </w:ins>
      <w:ins w:id="1987" w:author="Craig Parker" w:date="2024-07-09T11:29:00Z">
        <w:r w:rsidRPr="00A62CB7">
          <w:rPr>
            <w:rFonts w:ascii="Nunito" w:eastAsia="Nunito" w:hAnsi="Nunito" w:cs="Nunito"/>
            <w:rPrChange w:id="1988" w:author="Craig Parker" w:date="2024-08-05T19:17:00Z">
              <w:rPr>
                <w:rFonts w:ascii="Times New Roman" w:hAnsi="Times New Roman"/>
                <w:sz w:val="24"/>
                <w:szCs w:val="24"/>
                <w:lang w:val="en-ZA" w:eastAsia="en-ZA"/>
              </w:rPr>
            </w:rPrChange>
          </w:rPr>
          <w:t xml:space="preserve"> confidentiality and compliance with data security standards.</w:t>
        </w:r>
      </w:ins>
      <w:del w:id="1989" w:author="Craig Parker" w:date="2024-07-09T11:30:00Z">
        <w:r w:rsidR="00265FDD" w:rsidRPr="00A62CB7" w:rsidDel="0E3CF60B">
          <w:rPr>
            <w:rFonts w:ascii="Nunito" w:eastAsia="Nunito" w:hAnsi="Nunito" w:cs="Nunito"/>
          </w:rPr>
          <w:delText xml:space="preserve">Once the </w:delText>
        </w:r>
      </w:del>
      <w:del w:id="1990" w:author="Craig Parker" w:date="2024-07-08T09:33:00Z">
        <w:r w:rsidR="00265FDD" w:rsidRPr="00A62CB7" w:rsidDel="0E3CF60B">
          <w:rPr>
            <w:rFonts w:ascii="Nunito" w:eastAsia="Nunito" w:hAnsi="Nunito" w:cs="Nunito"/>
          </w:rPr>
          <w:delText>DSA</w:delText>
        </w:r>
      </w:del>
      <w:del w:id="1991" w:author="Craig Parker" w:date="2024-07-09T11:30:00Z">
        <w:r w:rsidR="00265FDD" w:rsidRPr="00A62CB7" w:rsidDel="0E3CF60B">
          <w:rPr>
            <w:rFonts w:ascii="Nunito" w:eastAsia="Nunito" w:hAnsi="Nunito" w:cs="Nunito"/>
          </w:rPr>
          <w:delText xml:space="preserve"> has been agreed and signed, and no ethical concerns have been raised by the ethics committee, the health data will be transferred to the UCT data platform.  If the data constitutes personally identifiable data, it will be encrypted by the data provider and transferred through a data transfer service that utilizes encrypted data transport (TLS).  For example,  FileSender</w:delText>
        </w:r>
      </w:del>
      <w:ins w:id="1992" w:author="Lisa van Aardenne" w:date="2024-03-19T09:27:00Z">
        <w:r w:rsidRPr="00A62CB7">
          <w:rPr>
            <w:rFonts w:ascii="Nunito" w:eastAsia="Nunito" w:hAnsi="Nunito" w:cs="Nunito"/>
          </w:rPr>
          <w:t xml:space="preserve"> </w:t>
        </w:r>
      </w:ins>
      <w:del w:id="1993" w:author="Lisa van Aardenne" w:date="2024-03-19T09:28:00Z">
        <w:r w:rsidR="00265FDD" w:rsidRPr="00A62CB7" w:rsidDel="0E3CF60B">
          <w:rPr>
            <w:rFonts w:ascii="Nunito" w:eastAsia="Nunito" w:hAnsi="Nunito" w:cs="Nunito"/>
          </w:rPr>
          <w:delText>the box.com service and many others utilize TLS encrypted transport.</w:delText>
        </w:r>
      </w:del>
      <w:commentRangeEnd w:id="1908"/>
      <w:r w:rsidR="00265FDD" w:rsidRPr="00A62CB7">
        <w:rPr>
          <w:rStyle w:val="CommentReference"/>
          <w:rFonts w:ascii="Nunito" w:hAnsi="Nunito"/>
          <w:rPrChange w:id="1994" w:author="Craig Parker" w:date="2024-08-05T19:17:00Z">
            <w:rPr>
              <w:rStyle w:val="CommentReference"/>
            </w:rPr>
          </w:rPrChange>
        </w:rPr>
        <w:commentReference w:id="1908"/>
      </w:r>
    </w:p>
    <w:p w14:paraId="05993357" w14:textId="4F022BDD" w:rsidR="0E3CF60B" w:rsidRPr="00A62CB7" w:rsidRDefault="0E3CF60B" w:rsidP="0E3CF60B">
      <w:pPr>
        <w:rPr>
          <w:rFonts w:ascii="Nunito" w:eastAsia="Nunito" w:hAnsi="Nunito" w:cs="Nunito"/>
        </w:rPr>
      </w:pPr>
      <w:r w:rsidRPr="00A62CB7">
        <w:rPr>
          <w:rFonts w:ascii="Nunito" w:eastAsia="Nunito" w:hAnsi="Nunito" w:cs="Nunito"/>
          <w:color w:val="FF0000"/>
        </w:rPr>
        <w:t>Peter to flag with Roger for updating on current process</w:t>
      </w:r>
    </w:p>
    <w:p w14:paraId="6E5D3926" w14:textId="3AB56B5D" w:rsidR="0E3CF60B" w:rsidRPr="00A62CB7" w:rsidRDefault="0E3CF60B" w:rsidP="0E3CF60B">
      <w:pPr>
        <w:rPr>
          <w:del w:id="1995" w:author="Lisa van Aardenne" w:date="2024-03-19T09:28:00Z"/>
          <w:rFonts w:ascii="Nunito" w:eastAsia="Nunito" w:hAnsi="Nunito" w:cs="Nunito"/>
        </w:rPr>
      </w:pPr>
    </w:p>
    <w:p w14:paraId="6184BC5B" w14:textId="77777777" w:rsidR="00860274" w:rsidRPr="00A62CB7" w:rsidRDefault="00860274">
      <w:pPr>
        <w:rPr>
          <w:ins w:id="1996" w:author="Matthew Chersich" w:date="2024-08-04T17:33:00Z"/>
          <w:rFonts w:ascii="Nunito" w:eastAsia="Nunito" w:hAnsi="Nunito" w:cs="Nunito"/>
        </w:rPr>
      </w:pPr>
    </w:p>
    <w:p w14:paraId="000000B8" w14:textId="77777777" w:rsidR="007813F4" w:rsidRPr="00A62CB7" w:rsidRDefault="007813F4">
      <w:pPr>
        <w:rPr>
          <w:rFonts w:ascii="Nunito" w:eastAsia="Nunito" w:hAnsi="Nunito" w:cs="Nunito"/>
        </w:rPr>
      </w:pPr>
    </w:p>
    <w:p w14:paraId="000000B9" w14:textId="0EA5EFB0" w:rsidR="007813F4" w:rsidRPr="00A62CB7" w:rsidRDefault="00A62CB7">
      <w:pPr>
        <w:pStyle w:val="Heading2"/>
        <w:rPr>
          <w:rFonts w:ascii="Nunito" w:eastAsia="Nunito" w:hAnsi="Nunito" w:cs="Nunito"/>
        </w:rPr>
        <w:pPrChange w:id="1997" w:author="Craig Parker" w:date="2024-08-05T19:04:00Z">
          <w:pPr>
            <w:pStyle w:val="Heading2"/>
            <w:numPr>
              <w:numId w:val="9"/>
            </w:numPr>
            <w:ind w:left="720" w:hanging="360"/>
          </w:pPr>
        </w:pPrChange>
      </w:pPr>
      <w:bookmarkStart w:id="1998" w:name="_Toc172635220"/>
      <w:bookmarkStart w:id="1999" w:name="_Toc173777782"/>
      <w:r>
        <w:rPr>
          <w:rFonts w:ascii="Nunito" w:eastAsia="Nunito" w:hAnsi="Nunito" w:cs="Nunito"/>
        </w:rPr>
        <w:t>5</w:t>
      </w:r>
      <w:ins w:id="2000" w:author="Craig Parker" w:date="2024-08-05T19:04:00Z">
        <w:r w:rsidR="00807103" w:rsidRPr="00A62CB7">
          <w:rPr>
            <w:rFonts w:ascii="Nunito" w:eastAsia="Nunito" w:hAnsi="Nunito" w:cs="Nunito"/>
          </w:rPr>
          <w:t xml:space="preserve">.4. </w:t>
        </w:r>
      </w:ins>
      <w:r w:rsidR="6E1C0E23" w:rsidRPr="00A62CB7">
        <w:rPr>
          <w:rFonts w:ascii="Nunito" w:eastAsia="Nunito" w:hAnsi="Nunito" w:cs="Nunito"/>
        </w:rPr>
        <w:t>Data storage and encryption</w:t>
      </w:r>
      <w:bookmarkEnd w:id="1998"/>
      <w:bookmarkEnd w:id="1999"/>
    </w:p>
    <w:p w14:paraId="000000BA" w14:textId="77777777" w:rsidR="007813F4" w:rsidRPr="00A62CB7" w:rsidRDefault="007813F4">
      <w:pPr>
        <w:rPr>
          <w:rFonts w:ascii="Nunito" w:eastAsia="Nunito" w:hAnsi="Nunito" w:cs="Nunito"/>
        </w:rPr>
      </w:pPr>
    </w:p>
    <w:p w14:paraId="000000BB" w14:textId="7C255CBC" w:rsidR="007813F4" w:rsidRPr="00A62CB7" w:rsidRDefault="0E3CF60B" w:rsidP="0E3CF60B">
      <w:pPr>
        <w:rPr>
          <w:rFonts w:ascii="Nunito" w:eastAsia="Nunito" w:hAnsi="Nunito" w:cs="Nunito"/>
          <w:color w:val="FF0000"/>
        </w:rPr>
      </w:pPr>
      <w:commentRangeStart w:id="2001"/>
      <w:commentRangeStart w:id="2002"/>
      <w:commentRangeStart w:id="2003"/>
      <w:commentRangeStart w:id="2004"/>
      <w:r w:rsidRPr="00A62CB7">
        <w:rPr>
          <w:rFonts w:ascii="Nunito" w:eastAsia="Nunito" w:hAnsi="Nunito" w:cs="Nunito"/>
        </w:rPr>
        <w:t xml:space="preserve">Once transferred to UCT, if the </w:t>
      </w:r>
      <w:del w:id="2005" w:author="Craig Parker" w:date="2024-07-09T11:27:00Z">
        <w:r w:rsidR="54FBA741" w:rsidRPr="00A62CB7" w:rsidDel="0E3CF60B">
          <w:rPr>
            <w:rFonts w:ascii="Nunito" w:eastAsia="Nunito" w:hAnsi="Nunito" w:cs="Nunito"/>
          </w:rPr>
          <w:delText xml:space="preserve">datasets </w:delText>
        </w:r>
      </w:del>
      <w:ins w:id="2006" w:author="Craig Parker" w:date="2024-07-09T11:27:00Z">
        <w:r w:rsidRPr="00A62CB7">
          <w:rPr>
            <w:rFonts w:ascii="Nunito" w:eastAsia="Nunito" w:hAnsi="Nunito" w:cs="Nunito"/>
          </w:rPr>
          <w:t xml:space="preserve">dataset </w:t>
        </w:r>
      </w:ins>
      <w:r w:rsidRPr="00A62CB7">
        <w:rPr>
          <w:rFonts w:ascii="Nunito" w:eastAsia="Nunito" w:hAnsi="Nunito" w:cs="Nunito"/>
        </w:rPr>
        <w:t xml:space="preserve">constitutes personally identifiable data, or if stipulated by the </w:t>
      </w:r>
      <w:del w:id="2007" w:author="Craig Parker" w:date="2024-07-08T09:33:00Z">
        <w:r w:rsidR="54FBA741" w:rsidRPr="00A62CB7" w:rsidDel="0E3CF60B">
          <w:rPr>
            <w:rFonts w:ascii="Nunito" w:eastAsia="Nunito" w:hAnsi="Nunito" w:cs="Nunito"/>
          </w:rPr>
          <w:delText>DSA</w:delText>
        </w:r>
      </w:del>
      <w:ins w:id="2008" w:author="Craig Parker" w:date="2024-07-08T09:33:00Z">
        <w:r w:rsidRPr="00A62CB7">
          <w:rPr>
            <w:rFonts w:ascii="Nunito" w:eastAsia="Nunito" w:hAnsi="Nunito" w:cs="Nunito"/>
          </w:rPr>
          <w:t>DTA</w:t>
        </w:r>
      </w:ins>
      <w:r w:rsidRPr="00A62CB7">
        <w:rPr>
          <w:rFonts w:ascii="Nunito" w:eastAsia="Nunito" w:hAnsi="Nunito" w:cs="Nunito"/>
        </w:rPr>
        <w:t>, the dataset will be encrypted for storage using 256-bit AES (Advanced Encryption Standard)</w:t>
      </w:r>
      <w:ins w:id="2009" w:author="Craig Parker" w:date="2024-07-09T11:27:00Z">
        <w:r w:rsidRPr="00A62CB7">
          <w:rPr>
            <w:rFonts w:ascii="Nunito" w:eastAsia="Nunito" w:hAnsi="Nunito" w:cs="Nunito"/>
          </w:rPr>
          <w:t>,</w:t>
        </w:r>
      </w:ins>
      <w:r w:rsidRPr="00A62CB7">
        <w:rPr>
          <w:rFonts w:ascii="Nunito" w:eastAsia="Nunito" w:hAnsi="Nunito" w:cs="Nunito"/>
        </w:rPr>
        <w:t xml:space="preserve"> a standard established by the US NIST (National Institute of Standards and Technology) with encryption keys only available to the minimum number of people </w:t>
      </w:r>
      <w:ins w:id="2010" w:author="Matthew Chersich" w:date="2024-08-04T17:31:00Z">
        <w:r w:rsidRPr="00A62CB7">
          <w:rPr>
            <w:rFonts w:ascii="Nunito" w:eastAsia="Nunito" w:hAnsi="Nunito" w:cs="Nunito"/>
          </w:rPr>
          <w:t>(</w:t>
        </w:r>
      </w:ins>
      <w:ins w:id="2011" w:author="Matthew Chersich" w:date="2024-08-04T17:32:00Z">
        <w:r w:rsidRPr="00A62CB7">
          <w:rPr>
            <w:rFonts w:ascii="Nunito" w:eastAsia="Nunito" w:hAnsi="Nunito" w:cs="Nunito"/>
          </w:rPr>
          <w:t xml:space="preserve">the Core HEAT Center Data </w:t>
        </w:r>
        <w:commentRangeStart w:id="2012"/>
        <w:r w:rsidRPr="00A62CB7">
          <w:rPr>
            <w:rFonts w:ascii="Nunito" w:eastAsia="Nunito" w:hAnsi="Nunito" w:cs="Nunito"/>
          </w:rPr>
          <w:t>Group</w:t>
        </w:r>
      </w:ins>
      <w:commentRangeEnd w:id="2012"/>
      <w:r w:rsidR="54FBA741" w:rsidRPr="00A62CB7">
        <w:rPr>
          <w:rStyle w:val="CommentReference"/>
          <w:rFonts w:ascii="Nunito" w:hAnsi="Nunito"/>
          <w:rPrChange w:id="2013" w:author="Craig Parker" w:date="2024-08-05T19:17:00Z">
            <w:rPr>
              <w:rStyle w:val="CommentReference"/>
            </w:rPr>
          </w:rPrChange>
        </w:rPr>
        <w:commentReference w:id="2012"/>
      </w:r>
      <w:ins w:id="2014" w:author="Matthew Chersich" w:date="2024-08-04T17:32:00Z">
        <w:r w:rsidRPr="00A62CB7">
          <w:rPr>
            <w:rFonts w:ascii="Nunito" w:eastAsia="Nunito" w:hAnsi="Nunito" w:cs="Nunito"/>
          </w:rPr>
          <w:t xml:space="preserve">) </w:t>
        </w:r>
      </w:ins>
      <w:r w:rsidRPr="00A62CB7">
        <w:rPr>
          <w:rFonts w:ascii="Nunito" w:eastAsia="Nunito" w:hAnsi="Nunito" w:cs="Nunito"/>
        </w:rPr>
        <w:t xml:space="preserve">required to implement any </w:t>
      </w:r>
      <w:del w:id="2015" w:author="Craig Parker" w:date="2024-07-09T11:27:00Z">
        <w:r w:rsidR="54FBA741" w:rsidRPr="00A62CB7" w:rsidDel="0E3CF60B">
          <w:rPr>
            <w:rFonts w:ascii="Nunito" w:eastAsia="Nunito" w:hAnsi="Nunito" w:cs="Nunito"/>
          </w:rPr>
          <w:delText xml:space="preserve">anonymization </w:delText>
        </w:r>
      </w:del>
      <w:proofErr w:type="spellStart"/>
      <w:ins w:id="2016" w:author="Craig Parker" w:date="2024-07-09T11:27:00Z">
        <w:r w:rsidRPr="00A62CB7">
          <w:rPr>
            <w:rFonts w:ascii="Nunito" w:eastAsia="Nunito" w:hAnsi="Nunito" w:cs="Nunito"/>
          </w:rPr>
          <w:t>anonymisation</w:t>
        </w:r>
        <w:proofErr w:type="spellEnd"/>
        <w:r w:rsidRPr="00A62CB7">
          <w:rPr>
            <w:rFonts w:ascii="Nunito" w:eastAsia="Nunito" w:hAnsi="Nunito" w:cs="Nunito"/>
          </w:rPr>
          <w:t xml:space="preserve"> </w:t>
        </w:r>
      </w:ins>
      <w:r w:rsidRPr="00A62CB7">
        <w:rPr>
          <w:rFonts w:ascii="Nunito" w:eastAsia="Nunito" w:hAnsi="Nunito" w:cs="Nunito"/>
        </w:rPr>
        <w:t xml:space="preserve">or data </w:t>
      </w:r>
      <w:del w:id="2017" w:author="Craig Parker" w:date="2024-07-09T11:27:00Z">
        <w:r w:rsidR="54FBA741" w:rsidRPr="00A62CB7" w:rsidDel="0E3CF60B">
          <w:rPr>
            <w:rFonts w:ascii="Nunito" w:eastAsia="Nunito" w:hAnsi="Nunito" w:cs="Nunito"/>
          </w:rPr>
          <w:delText xml:space="preserve">minimilization </w:delText>
        </w:r>
      </w:del>
      <w:proofErr w:type="spellStart"/>
      <w:ins w:id="2018" w:author="Craig Parker" w:date="2024-07-09T11:27:00Z">
        <w:r w:rsidRPr="00A62CB7">
          <w:rPr>
            <w:rFonts w:ascii="Nunito" w:eastAsia="Nunito" w:hAnsi="Nunito" w:cs="Nunito"/>
          </w:rPr>
          <w:t>minimisation</w:t>
        </w:r>
        <w:proofErr w:type="spellEnd"/>
        <w:r w:rsidRPr="00A62CB7">
          <w:rPr>
            <w:rFonts w:ascii="Nunito" w:eastAsia="Nunito" w:hAnsi="Nunito" w:cs="Nunito"/>
          </w:rPr>
          <w:t xml:space="preserve"> </w:t>
        </w:r>
      </w:ins>
      <w:r w:rsidRPr="00A62CB7">
        <w:rPr>
          <w:rFonts w:ascii="Nunito" w:eastAsia="Nunito" w:hAnsi="Nunito" w:cs="Nunito"/>
        </w:rPr>
        <w:t>process (see team responsibilities below) (Peter – to loop in Roger for revision)</w:t>
      </w:r>
      <w:commentRangeEnd w:id="2001"/>
      <w:r w:rsidR="54FBA741" w:rsidRPr="00A62CB7">
        <w:rPr>
          <w:rStyle w:val="CommentReference"/>
          <w:rFonts w:ascii="Nunito" w:hAnsi="Nunito"/>
          <w:rPrChange w:id="2019" w:author="Craig Parker" w:date="2024-08-05T19:17:00Z">
            <w:rPr>
              <w:rStyle w:val="CommentReference"/>
            </w:rPr>
          </w:rPrChange>
        </w:rPr>
        <w:commentReference w:id="2001"/>
      </w:r>
      <w:commentRangeEnd w:id="2002"/>
      <w:r w:rsidR="54FBA741" w:rsidRPr="00A62CB7">
        <w:rPr>
          <w:rStyle w:val="CommentReference"/>
          <w:rFonts w:ascii="Nunito" w:hAnsi="Nunito"/>
          <w:rPrChange w:id="2020" w:author="Craig Parker" w:date="2024-08-05T19:17:00Z">
            <w:rPr>
              <w:rStyle w:val="CommentReference"/>
            </w:rPr>
          </w:rPrChange>
        </w:rPr>
        <w:commentReference w:id="2002"/>
      </w:r>
      <w:commentRangeEnd w:id="2003"/>
      <w:r w:rsidR="54FBA741" w:rsidRPr="00A62CB7">
        <w:rPr>
          <w:rStyle w:val="CommentReference"/>
          <w:rFonts w:ascii="Nunito" w:hAnsi="Nunito"/>
          <w:rPrChange w:id="2021" w:author="Craig Parker" w:date="2024-08-05T19:17:00Z">
            <w:rPr>
              <w:rStyle w:val="CommentReference"/>
            </w:rPr>
          </w:rPrChange>
        </w:rPr>
        <w:commentReference w:id="2003"/>
      </w:r>
    </w:p>
    <w:p w14:paraId="000000BC" w14:textId="77777777" w:rsidR="007813F4" w:rsidRPr="00A62CB7" w:rsidRDefault="007813F4">
      <w:pPr>
        <w:rPr>
          <w:rFonts w:ascii="Nunito" w:eastAsia="Nunito" w:hAnsi="Nunito" w:cs="Nunito"/>
        </w:rPr>
      </w:pPr>
    </w:p>
    <w:p w14:paraId="000000BD" w14:textId="6C4A1542" w:rsidR="007813F4" w:rsidRPr="00A62CB7" w:rsidRDefault="009511AE">
      <w:pPr>
        <w:rPr>
          <w:rFonts w:ascii="Nunito" w:eastAsia="Nunito" w:hAnsi="Nunito" w:cs="Nunito"/>
        </w:rPr>
      </w:pPr>
      <w:del w:id="2022" w:author="Craig Parker" w:date="2024-07-09T11:27:00Z">
        <w:r w:rsidRPr="00A62CB7" w:rsidDel="0E3CF60B">
          <w:rPr>
            <w:rFonts w:ascii="Nunito" w:eastAsia="Nunito" w:hAnsi="Nunito" w:cs="Nunito"/>
          </w:rPr>
          <w:delText xml:space="preserve">Meta-data (datasets descriptions, descriptions of the original protocols, codebooks, etc.) will be decrypted and stored separately in order </w:delText>
        </w:r>
      </w:del>
      <w:ins w:id="2023" w:author="Craig Parker" w:date="2024-07-09T11:27:00Z">
        <w:r w:rsidR="0E3CF60B" w:rsidRPr="00A62CB7">
          <w:rPr>
            <w:rFonts w:ascii="Nunito" w:eastAsia="Nunito" w:hAnsi="Nunito" w:cs="Nunito"/>
          </w:rPr>
          <w:t xml:space="preserve">Metadata (dataset descriptions, descriptions of the original protocols, codebooks, etc.) will be decrypted and stored separately </w:t>
        </w:r>
      </w:ins>
      <w:r w:rsidR="0E3CF60B" w:rsidRPr="00A62CB7">
        <w:rPr>
          <w:rFonts w:ascii="Nunito" w:eastAsia="Nunito" w:hAnsi="Nunito" w:cs="Nunito"/>
        </w:rPr>
        <w:t>to allow for meta-data indexing and software code development.</w:t>
      </w:r>
      <w:commentRangeEnd w:id="2004"/>
      <w:r w:rsidRPr="00A62CB7">
        <w:rPr>
          <w:rStyle w:val="CommentReference"/>
          <w:rFonts w:ascii="Nunito" w:hAnsi="Nunito"/>
          <w:rPrChange w:id="2024" w:author="Craig Parker" w:date="2024-08-05T19:17:00Z">
            <w:rPr>
              <w:rStyle w:val="CommentReference"/>
            </w:rPr>
          </w:rPrChange>
        </w:rPr>
        <w:commentReference w:id="2004"/>
      </w:r>
    </w:p>
    <w:p w14:paraId="000000BE" w14:textId="77777777" w:rsidR="007813F4" w:rsidRPr="00A62CB7" w:rsidRDefault="007813F4">
      <w:pPr>
        <w:rPr>
          <w:rFonts w:ascii="Nunito" w:eastAsia="Nunito" w:hAnsi="Nunito" w:cs="Nunito"/>
        </w:rPr>
      </w:pPr>
    </w:p>
    <w:p w14:paraId="000000BF" w14:textId="1AB94134" w:rsidR="007813F4" w:rsidRPr="00A62CB7" w:rsidRDefault="00A62CB7">
      <w:pPr>
        <w:pStyle w:val="Heading2"/>
        <w:rPr>
          <w:rFonts w:ascii="Nunito" w:eastAsia="Nunito" w:hAnsi="Nunito" w:cs="Nunito"/>
        </w:rPr>
        <w:pPrChange w:id="2025" w:author="Craig Parker" w:date="2024-08-05T19:04:00Z">
          <w:pPr>
            <w:pStyle w:val="Heading2"/>
            <w:numPr>
              <w:numId w:val="9"/>
            </w:numPr>
            <w:ind w:left="720" w:hanging="360"/>
          </w:pPr>
        </w:pPrChange>
      </w:pPr>
      <w:bookmarkStart w:id="2026" w:name="_Toc172635221"/>
      <w:bookmarkStart w:id="2027" w:name="_Toc173777783"/>
      <w:r>
        <w:rPr>
          <w:rFonts w:ascii="Nunito" w:eastAsia="Nunito" w:hAnsi="Nunito" w:cs="Nunito"/>
        </w:rPr>
        <w:t>5</w:t>
      </w:r>
      <w:ins w:id="2028" w:author="Craig Parker" w:date="2024-08-05T19:04:00Z">
        <w:r w:rsidR="00807103" w:rsidRPr="00A62CB7">
          <w:rPr>
            <w:rFonts w:ascii="Nunito" w:eastAsia="Nunito" w:hAnsi="Nunito" w:cs="Nunito"/>
          </w:rPr>
          <w:t xml:space="preserve">.5. </w:t>
        </w:r>
      </w:ins>
      <w:r w:rsidR="6E1C0E23" w:rsidRPr="00A62CB7">
        <w:rPr>
          <w:rFonts w:ascii="Nunito" w:eastAsia="Nunito" w:hAnsi="Nunito" w:cs="Nunito"/>
        </w:rPr>
        <w:t>Data indexing</w:t>
      </w:r>
      <w:bookmarkEnd w:id="2026"/>
      <w:bookmarkEnd w:id="2027"/>
    </w:p>
    <w:p w14:paraId="41546A61" w14:textId="5B8010D0" w:rsidR="0E3CF60B" w:rsidRPr="00A62CB7" w:rsidRDefault="0E3CF60B" w:rsidP="0E3CF60B">
      <w:pPr>
        <w:rPr>
          <w:rFonts w:ascii="Nunito" w:eastAsia="Nunito" w:hAnsi="Nunito" w:cs="Nunito"/>
          <w:color w:val="FF0000"/>
        </w:rPr>
      </w:pPr>
      <w:commentRangeStart w:id="2029"/>
      <w:r w:rsidRPr="00A62CB7">
        <w:rPr>
          <w:rFonts w:ascii="Nunito" w:eastAsia="Nunito" w:hAnsi="Nunito" w:cs="Nunito"/>
        </w:rPr>
        <w:t xml:space="preserve">Data currently available on the CSAG/UCT data storage system </w:t>
      </w:r>
      <w:del w:id="2030" w:author="Craig Parker" w:date="2024-07-09T11:32:00Z">
        <w:r w:rsidRPr="00A62CB7" w:rsidDel="0E3CF60B">
          <w:rPr>
            <w:rFonts w:ascii="Nunito" w:eastAsia="Nunito" w:hAnsi="Nunito" w:cs="Nunito"/>
          </w:rPr>
          <w:delText>as well as</w:delText>
        </w:r>
      </w:del>
      <w:ins w:id="2031" w:author="Craig Parker" w:date="2024-07-09T11:32:00Z">
        <w:r w:rsidRPr="00A62CB7">
          <w:rPr>
            <w:rFonts w:ascii="Nunito" w:eastAsia="Nunito" w:hAnsi="Nunito" w:cs="Nunito"/>
          </w:rPr>
          <w:t>and</w:t>
        </w:r>
      </w:ins>
      <w:r w:rsidRPr="00A62CB7">
        <w:rPr>
          <w:rFonts w:ascii="Nunito" w:eastAsia="Nunito" w:hAnsi="Nunito" w:cs="Nunito"/>
        </w:rPr>
        <w:t xml:space="preserve"> data available on IBM</w:t>
      </w:r>
      <w:ins w:id="2032" w:author="Craig Parker" w:date="2024-07-16T11:08:00Z">
        <w:r w:rsidRPr="00A62CB7">
          <w:rPr>
            <w:rFonts w:ascii="Nunito" w:eastAsia="Nunito" w:hAnsi="Nunito" w:cs="Nunito"/>
          </w:rPr>
          <w:t>’s system</w:t>
        </w:r>
      </w:ins>
      <w:del w:id="2033" w:author="Craig Parker" w:date="2024-07-16T11:08:00Z">
        <w:r w:rsidRPr="00A62CB7" w:rsidDel="0E3CF60B">
          <w:rPr>
            <w:rFonts w:ascii="Nunito" w:eastAsia="Nunito" w:hAnsi="Nunito" w:cs="Nunito"/>
          </w:rPr>
          <w:delText xml:space="preserve"> PAIRS</w:delText>
        </w:r>
      </w:del>
      <w:r w:rsidRPr="00A62CB7">
        <w:rPr>
          <w:rFonts w:ascii="Nunito" w:eastAsia="Nunito" w:hAnsi="Nunito" w:cs="Nunito"/>
        </w:rPr>
        <w:t xml:space="preserve"> will be indexed using an appropriate meta-data standard</w:t>
      </w:r>
      <w:del w:id="2034" w:author="Craig Parker" w:date="2024-07-09T11:32:00Z">
        <w:r w:rsidRPr="00A62CB7" w:rsidDel="0E3CF60B">
          <w:rPr>
            <w:rFonts w:ascii="Nunito" w:eastAsia="Nunito" w:hAnsi="Nunito" w:cs="Nunito"/>
          </w:rPr>
          <w:delText xml:space="preserve"> and this index will be made available by CSAG/UCT data platform (CKAN implementation). The Comprehensive Knowledge Archive Network (CKAN) is an open-source open data </w:delText>
        </w:r>
      </w:del>
      <w:ins w:id="2035" w:author="Craig Parker" w:date="2024-07-09T11:32:00Z">
        <w:r w:rsidRPr="00A62CB7">
          <w:rPr>
            <w:rFonts w:ascii="Nunito" w:eastAsia="Nunito" w:hAnsi="Nunito" w:cs="Nunito"/>
          </w:rPr>
          <w:t>, and this index will be made available by the CSAG/UCT data platform</w:t>
        </w:r>
      </w:ins>
      <w:r w:rsidRPr="00A62CB7">
        <w:rPr>
          <w:rFonts w:ascii="Nunito" w:eastAsia="Nunito" w:hAnsi="Nunito" w:cs="Nunito"/>
        </w:rPr>
        <w:t>.</w:t>
      </w:r>
      <w:ins w:id="2036" w:author="Craig Parker" w:date="2024-07-09T11:32:00Z">
        <w:r w:rsidRPr="00A62CB7">
          <w:rPr>
            <w:rFonts w:ascii="Nunito" w:eastAsia="Nunito" w:hAnsi="Nunito" w:cs="Nunito"/>
          </w:rPr>
          <w:t xml:space="preserve"> (CKAN </w:t>
        </w:r>
      </w:ins>
      <w:r w:rsidRPr="00A62CB7">
        <w:rPr>
          <w:rFonts w:ascii="Nunito" w:eastAsia="Nunito" w:hAnsi="Nunito" w:cs="Nunito"/>
        </w:rPr>
        <w:t xml:space="preserve">-  </w:t>
      </w:r>
      <w:commentRangeEnd w:id="2029"/>
      <w:r w:rsidRPr="00A62CB7">
        <w:rPr>
          <w:rStyle w:val="CommentReference"/>
          <w:rFonts w:ascii="Nunito" w:hAnsi="Nunito"/>
          <w:rPrChange w:id="2037" w:author="Craig Parker" w:date="2024-08-05T19:17:00Z">
            <w:rPr>
              <w:rStyle w:val="CommentReference"/>
            </w:rPr>
          </w:rPrChange>
        </w:rPr>
        <w:commentReference w:id="2029"/>
      </w:r>
      <w:r w:rsidRPr="00A62CB7">
        <w:rPr>
          <w:rFonts w:ascii="Nunito" w:eastAsia="Nunito" w:hAnsi="Nunito" w:cs="Nunito"/>
          <w:color w:val="FF0000"/>
        </w:rPr>
        <w:t xml:space="preserve">Change to </w:t>
      </w:r>
      <w:proofErr w:type="spellStart"/>
      <w:r w:rsidRPr="00A62CB7">
        <w:rPr>
          <w:rFonts w:ascii="Nunito" w:eastAsia="Nunito" w:hAnsi="Nunito" w:cs="Nunito"/>
          <w:color w:val="FF0000"/>
        </w:rPr>
        <w:t>eLwazi</w:t>
      </w:r>
      <w:proofErr w:type="spellEnd"/>
      <w:r w:rsidRPr="00A62CB7">
        <w:rPr>
          <w:rFonts w:ascii="Nunito" w:eastAsia="Nunito" w:hAnsi="Nunito" w:cs="Nunito"/>
          <w:color w:val="FF0000"/>
        </w:rPr>
        <w:t xml:space="preserve"> in terms of sharing outside of </w:t>
      </w:r>
      <w:del w:id="2038" w:author="Craig Parker" w:date="2024-08-05T19:22:00Z">
        <w:r w:rsidRPr="00A62CB7" w:rsidDel="006A3891">
          <w:rPr>
            <w:rFonts w:ascii="Nunito" w:eastAsia="Nunito" w:hAnsi="Nunito" w:cs="Nunito"/>
            <w:color w:val="FF0000"/>
          </w:rPr>
          <w:delText>HE2AT</w:delText>
        </w:r>
      </w:del>
      <w:ins w:id="2039" w:author="Craig Parker" w:date="2024-08-05T19:22:00Z">
        <w:r w:rsidR="006A3891" w:rsidRPr="00A62CB7">
          <w:rPr>
            <w:rFonts w:ascii="Nunito" w:eastAsia="Nunito" w:hAnsi="Nunito" w:cs="Nunito"/>
            <w:color w:val="FF0000"/>
          </w:rPr>
          <w:t>HE²AT</w:t>
        </w:r>
      </w:ins>
      <w:r w:rsidRPr="00A62CB7">
        <w:rPr>
          <w:rFonts w:ascii="Nunito" w:eastAsia="Nunito" w:hAnsi="Nunito" w:cs="Nunito"/>
          <w:color w:val="FF0000"/>
        </w:rPr>
        <w:t xml:space="preserve"> Data</w:t>
      </w:r>
    </w:p>
    <w:p w14:paraId="000000C1" w14:textId="77777777" w:rsidR="007813F4" w:rsidRPr="00A62CB7" w:rsidRDefault="007813F4" w:rsidP="0E3CF60B">
      <w:pPr>
        <w:rPr>
          <w:rFonts w:ascii="Nunito" w:hAnsi="Nunito"/>
          <w:b/>
          <w:bCs/>
          <w:color w:val="202122"/>
          <w:sz w:val="21"/>
          <w:szCs w:val="21"/>
          <w:highlight w:val="white"/>
          <w:rPrChange w:id="2040" w:author="Craig Parker" w:date="2024-08-05T19:17:00Z">
            <w:rPr>
              <w:b/>
              <w:bCs/>
              <w:color w:val="202122"/>
              <w:sz w:val="21"/>
              <w:szCs w:val="21"/>
              <w:highlight w:val="white"/>
            </w:rPr>
          </w:rPrChange>
        </w:rPr>
      </w:pPr>
      <w:commentRangeStart w:id="2041"/>
    </w:p>
    <w:p w14:paraId="000000C2" w14:textId="209E6CD8" w:rsidR="007813F4" w:rsidRPr="00A62CB7" w:rsidRDefault="009511AE">
      <w:pPr>
        <w:rPr>
          <w:rFonts w:ascii="Nunito" w:eastAsia="Nunito" w:hAnsi="Nunito" w:cs="Nunito"/>
        </w:rPr>
      </w:pPr>
      <w:r w:rsidRPr="00A62CB7">
        <w:rPr>
          <w:rFonts w:ascii="Nunito" w:eastAsia="Nunito" w:hAnsi="Nunito" w:cs="Nunito"/>
        </w:rPr>
        <w:t xml:space="preserve">CSAG currently implements a </w:t>
      </w:r>
      <w:r w:rsidRPr="00A62CB7">
        <w:rPr>
          <w:rFonts w:ascii="Nunito" w:eastAsia="Nunito" w:hAnsi="Nunito" w:cs="Nunito"/>
          <w:b/>
        </w:rPr>
        <w:t>Data Reference Syntax (DRS)</w:t>
      </w:r>
      <w:del w:id="2042" w:author="Craig Parker" w:date="2024-07-09T11:33:00Z">
        <w:r w:rsidRPr="00A62CB7" w:rsidDel="00D9119A">
          <w:rPr>
            <w:rFonts w:ascii="Nunito" w:eastAsia="Nunito" w:hAnsi="Nunito" w:cs="Nunito"/>
            <w:b/>
          </w:rPr>
          <w:delText xml:space="preserve"> </w:delText>
        </w:r>
        <w:r w:rsidRPr="00A62CB7" w:rsidDel="00D9119A">
          <w:rPr>
            <w:rFonts w:ascii="Nunito" w:eastAsia="Nunito" w:hAnsi="Nunito" w:cs="Nunito"/>
          </w:rPr>
          <w:delText>which is a structured mapping from a controlled vocabulary of meta-data elements,</w:delText>
        </w:r>
      </w:del>
      <w:ins w:id="2043" w:author="Craig Parker" w:date="2024-07-09T11:33:00Z">
        <w:r w:rsidR="00D9119A" w:rsidRPr="00A62CB7">
          <w:rPr>
            <w:rFonts w:ascii="Nunito" w:eastAsia="Nunito" w:hAnsi="Nunito" w:cs="Nunito"/>
          </w:rPr>
          <w:t>, a structured mapping from a controlled vocabulary of meta-data elements</w:t>
        </w:r>
      </w:ins>
      <w:r w:rsidRPr="00A62CB7">
        <w:rPr>
          <w:rFonts w:ascii="Nunito" w:eastAsia="Nunito" w:hAnsi="Nunito" w:cs="Nunito"/>
        </w:rPr>
        <w:t xml:space="preserve"> to a directory and file naming syntax.  This is standard practice within climate data management</w:t>
      </w:r>
      <w:ins w:id="2044" w:author="Craig Parker" w:date="2024-07-09T11:33:00Z">
        <w:r w:rsidR="00D9119A" w:rsidRPr="00A62CB7">
          <w:rPr>
            <w:rFonts w:ascii="Nunito" w:eastAsia="Nunito" w:hAnsi="Nunito" w:cs="Nunito"/>
          </w:rPr>
          <w:t>,</w:t>
        </w:r>
      </w:ins>
      <w:r w:rsidRPr="00A62CB7">
        <w:rPr>
          <w:rFonts w:ascii="Nunito" w:eastAsia="Nunito" w:hAnsi="Nunito" w:cs="Nunito"/>
        </w:rPr>
        <w:t xml:space="preserve"> and we will continue to implement this approach for </w:t>
      </w:r>
      <w:proofErr w:type="gramStart"/>
      <w:r w:rsidRPr="00A62CB7">
        <w:rPr>
          <w:rFonts w:ascii="Nunito" w:eastAsia="Nunito" w:hAnsi="Nunito" w:cs="Nunito"/>
        </w:rPr>
        <w:t>the climate</w:t>
      </w:r>
      <w:proofErr w:type="gramEnd"/>
      <w:r w:rsidRPr="00A62CB7">
        <w:rPr>
          <w:rFonts w:ascii="Nunito" w:eastAsia="Nunito" w:hAnsi="Nunito" w:cs="Nunito"/>
        </w:rPr>
        <w:t xml:space="preserve"> and remote sensing datasets.</w:t>
      </w:r>
    </w:p>
    <w:p w14:paraId="000000C3" w14:textId="77777777" w:rsidR="007813F4" w:rsidRPr="00A62CB7" w:rsidRDefault="007813F4">
      <w:pPr>
        <w:rPr>
          <w:rFonts w:ascii="Nunito" w:eastAsia="Nunito" w:hAnsi="Nunito" w:cs="Nunito"/>
        </w:rPr>
      </w:pPr>
    </w:p>
    <w:p w14:paraId="000000C4" w14:textId="7327E185" w:rsidR="007813F4" w:rsidRPr="00A62CB7" w:rsidRDefault="0E3CF60B">
      <w:pPr>
        <w:rPr>
          <w:rFonts w:ascii="Nunito" w:eastAsia="Nunito" w:hAnsi="Nunito" w:cs="Nunito"/>
        </w:rPr>
      </w:pPr>
      <w:r w:rsidRPr="00A62CB7">
        <w:rPr>
          <w:rFonts w:ascii="Nunito" w:eastAsia="Nunito" w:hAnsi="Nunito" w:cs="Nunito"/>
        </w:rPr>
        <w:t xml:space="preserve">The current DRS is documented on the CSAG </w:t>
      </w:r>
      <w:del w:id="2045" w:author="Craig Parker" w:date="2024-07-09T11:33:00Z">
        <w:r w:rsidR="009511AE" w:rsidRPr="00A62CB7" w:rsidDel="0E3CF60B">
          <w:rPr>
            <w:rFonts w:ascii="Nunito" w:eastAsia="Nunito" w:hAnsi="Nunito" w:cs="Nunito"/>
          </w:rPr>
          <w:delText xml:space="preserve">Gitlab </w:delText>
        </w:r>
      </w:del>
      <w:ins w:id="2046" w:author="Craig Parker" w:date="2024-07-09T11:33:00Z">
        <w:r w:rsidRPr="00A62CB7">
          <w:rPr>
            <w:rFonts w:ascii="Nunito" w:eastAsia="Nunito" w:hAnsi="Nunito" w:cs="Nunito"/>
          </w:rPr>
          <w:t xml:space="preserve">GitLab </w:t>
        </w:r>
      </w:ins>
      <w:r w:rsidRPr="00A62CB7">
        <w:rPr>
          <w:rFonts w:ascii="Nunito" w:eastAsia="Nunito" w:hAnsi="Nunito" w:cs="Nunito"/>
        </w:rPr>
        <w:t>Wiki</w:t>
      </w:r>
      <w:ins w:id="2047" w:author="Craig Parker" w:date="2024-07-09T11:34:00Z">
        <w:r w:rsidRPr="00A62CB7">
          <w:rPr>
            <w:rFonts w:ascii="Nunito" w:eastAsia="Nunito" w:hAnsi="Nunito" w:cs="Nunito"/>
          </w:rPr>
          <w:t>.</w:t>
        </w:r>
      </w:ins>
      <w:commentRangeEnd w:id="2041"/>
      <w:r w:rsidR="009511AE" w:rsidRPr="00A62CB7">
        <w:rPr>
          <w:rStyle w:val="CommentReference"/>
          <w:rFonts w:ascii="Nunito" w:hAnsi="Nunito"/>
          <w:rPrChange w:id="2048" w:author="Craig Parker" w:date="2024-08-05T19:17:00Z">
            <w:rPr>
              <w:rStyle w:val="CommentReference"/>
            </w:rPr>
          </w:rPrChange>
        </w:rPr>
        <w:commentReference w:id="2041"/>
      </w:r>
    </w:p>
    <w:p w14:paraId="000000C5" w14:textId="77777777" w:rsidR="007813F4" w:rsidRPr="00A62CB7" w:rsidRDefault="007813F4">
      <w:pPr>
        <w:rPr>
          <w:rFonts w:ascii="Nunito" w:eastAsia="Nunito" w:hAnsi="Nunito" w:cs="Nunito"/>
        </w:rPr>
      </w:pPr>
    </w:p>
    <w:p w14:paraId="000000C6" w14:textId="3850495F" w:rsidR="007813F4" w:rsidRPr="00A62CB7" w:rsidRDefault="0E3CF60B">
      <w:pPr>
        <w:rPr>
          <w:rFonts w:ascii="Nunito" w:eastAsia="Nunito" w:hAnsi="Nunito" w:cs="Nunito"/>
        </w:rPr>
      </w:pPr>
      <w:r w:rsidRPr="00A62CB7">
        <w:rPr>
          <w:rFonts w:ascii="Nunito" w:eastAsia="Nunito" w:hAnsi="Nunito" w:cs="Nunito"/>
        </w:rPr>
        <w:t xml:space="preserve">Integration with </w:t>
      </w:r>
      <w:ins w:id="2049" w:author="Craig Parker" w:date="2024-07-09T11:33:00Z">
        <w:r w:rsidRPr="00A62CB7">
          <w:rPr>
            <w:rFonts w:ascii="Nunito" w:eastAsia="Nunito" w:hAnsi="Nunito" w:cs="Nunito"/>
          </w:rPr>
          <w:t xml:space="preserve">the </w:t>
        </w:r>
      </w:ins>
      <w:r w:rsidRPr="00A62CB7">
        <w:rPr>
          <w:rFonts w:ascii="Nunito" w:eastAsia="Nunito" w:hAnsi="Nunito" w:cs="Nunito"/>
        </w:rPr>
        <w:t>DSI-Africa Open Data Science Platform meta-data index will ensure that meta-data propagates to the ODSP system and datasets become discoverable through ODSP meta-data queries.</w:t>
      </w:r>
    </w:p>
    <w:p w14:paraId="1024332B" w14:textId="1FE33273" w:rsidR="0E3CF60B" w:rsidRPr="00A62CB7" w:rsidRDefault="0E3CF60B" w:rsidP="0E3CF60B">
      <w:pPr>
        <w:rPr>
          <w:rFonts w:ascii="Nunito" w:eastAsia="Nunito" w:hAnsi="Nunito" w:cs="Nunito"/>
        </w:rPr>
      </w:pPr>
      <w:r w:rsidRPr="00A62CB7">
        <w:rPr>
          <w:rFonts w:ascii="Nunito" w:eastAsia="Nunito" w:hAnsi="Nunito" w:cs="Nunito"/>
          <w:color w:val="FF0000"/>
        </w:rPr>
        <w:t>Health data indexing in terms of codebook that applies relevant ontologies</w:t>
      </w:r>
    </w:p>
    <w:p w14:paraId="000000C7" w14:textId="3F1E6F60" w:rsidR="007813F4" w:rsidRPr="00A62CB7" w:rsidRDefault="00A62CB7">
      <w:pPr>
        <w:pStyle w:val="Heading2"/>
        <w:rPr>
          <w:rFonts w:ascii="Nunito" w:eastAsia="Nunito" w:hAnsi="Nunito" w:cs="Nunito"/>
        </w:rPr>
        <w:pPrChange w:id="2050" w:author="Craig Parker" w:date="2024-08-05T19:04:00Z">
          <w:pPr>
            <w:pStyle w:val="Heading2"/>
            <w:numPr>
              <w:numId w:val="9"/>
            </w:numPr>
            <w:ind w:left="720" w:hanging="360"/>
          </w:pPr>
        </w:pPrChange>
      </w:pPr>
      <w:bookmarkStart w:id="2051" w:name="_Toc172635222"/>
      <w:bookmarkStart w:id="2052" w:name="_Toc173777784"/>
      <w:r>
        <w:rPr>
          <w:rFonts w:ascii="Nunito" w:eastAsia="Nunito" w:hAnsi="Nunito" w:cs="Nunito"/>
        </w:rPr>
        <w:lastRenderedPageBreak/>
        <w:t>5</w:t>
      </w:r>
      <w:ins w:id="2053" w:author="Craig Parker" w:date="2024-08-05T19:04:00Z">
        <w:r w:rsidR="00807103" w:rsidRPr="00A62CB7">
          <w:rPr>
            <w:rFonts w:ascii="Nunito" w:eastAsia="Nunito" w:hAnsi="Nunito" w:cs="Nunito"/>
          </w:rPr>
          <w:t xml:space="preserve">.6. </w:t>
        </w:r>
      </w:ins>
      <w:r w:rsidR="0E3CF60B" w:rsidRPr="00A62CB7">
        <w:rPr>
          <w:rFonts w:ascii="Nunito" w:eastAsia="Nunito" w:hAnsi="Nunito" w:cs="Nunito"/>
        </w:rPr>
        <w:t>De-identification</w:t>
      </w:r>
      <w:bookmarkEnd w:id="2051"/>
      <w:bookmarkEnd w:id="2052"/>
    </w:p>
    <w:p w14:paraId="000000C8" w14:textId="243A5B98" w:rsidR="007813F4" w:rsidRPr="00A62CB7" w:rsidRDefault="0E3CF60B">
      <w:pPr>
        <w:rPr>
          <w:rFonts w:ascii="Nunito" w:eastAsia="Nunito" w:hAnsi="Nunito" w:cs="Nunito"/>
        </w:rPr>
      </w:pPr>
      <w:commentRangeStart w:id="2054"/>
      <w:r w:rsidRPr="00A62CB7">
        <w:rPr>
          <w:rFonts w:ascii="Nunito" w:eastAsia="Nunito" w:hAnsi="Nunito" w:cs="Nunito"/>
        </w:rPr>
        <w:t xml:space="preserve">De-identification may be implemented (see </w:t>
      </w:r>
      <w:ins w:id="2055" w:author="Craig Parker" w:date="2024-07-09T11:33:00Z">
        <w:r w:rsidRPr="00A62CB7">
          <w:rPr>
            <w:rFonts w:ascii="Nunito" w:eastAsia="Nunito" w:hAnsi="Nunito" w:cs="Nunito"/>
          </w:rPr>
          <w:t xml:space="preserve">the </w:t>
        </w:r>
      </w:ins>
      <w:r w:rsidRPr="00A62CB7">
        <w:rPr>
          <w:rFonts w:ascii="Nunito" w:eastAsia="Nunito" w:hAnsi="Nunito" w:cs="Nunito"/>
        </w:rPr>
        <w:t xml:space="preserve">section on de-identification below) </w:t>
      </w:r>
      <w:del w:id="2056" w:author="Craig Parker" w:date="2024-07-09T11:33:00Z">
        <w:r w:rsidR="009511AE" w:rsidRPr="00A62CB7" w:rsidDel="0E3CF60B">
          <w:rPr>
            <w:rFonts w:ascii="Nunito" w:eastAsia="Nunito" w:hAnsi="Nunito" w:cs="Nunito"/>
          </w:rPr>
          <w:delText>in order to</w:delText>
        </w:r>
      </w:del>
      <w:ins w:id="2057" w:author="Craig Parker" w:date="2024-07-09T11:33:00Z">
        <w:r w:rsidRPr="00A62CB7">
          <w:rPr>
            <w:rFonts w:ascii="Nunito" w:eastAsia="Nunito" w:hAnsi="Nunito" w:cs="Nunito"/>
          </w:rPr>
          <w:t>to</w:t>
        </w:r>
      </w:ins>
      <w:r w:rsidRPr="00A62CB7">
        <w:rPr>
          <w:rFonts w:ascii="Nunito" w:eastAsia="Nunito" w:hAnsi="Nunito" w:cs="Nunito"/>
        </w:rPr>
        <w:t xml:space="preserve"> </w:t>
      </w:r>
      <w:del w:id="2058" w:author="Craig Parker" w:date="2024-07-09T11:33:00Z">
        <w:r w:rsidR="009511AE" w:rsidRPr="00A62CB7" w:rsidDel="0E3CF60B">
          <w:rPr>
            <w:rFonts w:ascii="Nunito" w:eastAsia="Nunito" w:hAnsi="Nunito" w:cs="Nunito"/>
          </w:rPr>
          <w:delText xml:space="preserve">minimize </w:delText>
        </w:r>
      </w:del>
      <w:proofErr w:type="spellStart"/>
      <w:ins w:id="2059" w:author="Craig Parker" w:date="2024-07-09T11:33:00Z">
        <w:r w:rsidRPr="00A62CB7">
          <w:rPr>
            <w:rFonts w:ascii="Nunito" w:eastAsia="Nunito" w:hAnsi="Nunito" w:cs="Nunito"/>
          </w:rPr>
          <w:t>minimise</w:t>
        </w:r>
        <w:proofErr w:type="spellEnd"/>
        <w:r w:rsidRPr="00A62CB7">
          <w:rPr>
            <w:rFonts w:ascii="Nunito" w:eastAsia="Nunito" w:hAnsi="Nunito" w:cs="Nunito"/>
          </w:rPr>
          <w:t xml:space="preserve"> </w:t>
        </w:r>
      </w:ins>
      <w:r w:rsidRPr="00A62CB7">
        <w:rPr>
          <w:rFonts w:ascii="Nunito" w:eastAsia="Nunito" w:hAnsi="Nunito" w:cs="Nunito"/>
        </w:rPr>
        <w:t xml:space="preserve">the potential for individuals to be identified </w:t>
      </w:r>
      <w:del w:id="2060" w:author="Craig Parker" w:date="2024-07-09T11:34:00Z">
        <w:r w:rsidR="009511AE" w:rsidRPr="00A62CB7" w:rsidDel="0E3CF60B">
          <w:rPr>
            <w:rFonts w:ascii="Nunito" w:eastAsia="Nunito" w:hAnsi="Nunito" w:cs="Nunito"/>
          </w:rPr>
          <w:delText xml:space="preserve">either </w:delText>
        </w:r>
      </w:del>
      <w:r w:rsidRPr="00A62CB7">
        <w:rPr>
          <w:rFonts w:ascii="Nunito" w:eastAsia="Nunito" w:hAnsi="Nunito" w:cs="Nunito"/>
        </w:rPr>
        <w:t>by geospatial information or other personal information.  Whether de-identification is implemented will be guided by the principle of minimalism under POPIA</w:t>
      </w:r>
      <w:r w:rsidRPr="00A62CB7">
        <w:rPr>
          <w:rFonts w:ascii="Nunito" w:eastAsia="Nunito" w:hAnsi="Nunito" w:cs="Nunito"/>
          <w:color w:val="FF0000"/>
        </w:rPr>
        <w:t xml:space="preserve"> (not bound to POPIA – reference another more stringent standard for de-identification – </w:t>
      </w:r>
      <w:proofErr w:type="spellStart"/>
      <w:r w:rsidRPr="00A62CB7">
        <w:rPr>
          <w:rFonts w:ascii="Nunito" w:eastAsia="Nunito" w:hAnsi="Nunito" w:cs="Nunito"/>
          <w:color w:val="FF0000"/>
        </w:rPr>
        <w:t>eg.</w:t>
      </w:r>
      <w:proofErr w:type="spellEnd"/>
      <w:r w:rsidRPr="00A62CB7">
        <w:rPr>
          <w:rFonts w:ascii="Nunito" w:eastAsia="Nunito" w:hAnsi="Nunito" w:cs="Nunito"/>
          <w:color w:val="FF0000"/>
        </w:rPr>
        <w:t xml:space="preserve"> WHO standard)</w:t>
      </w:r>
      <w:del w:id="2061" w:author="Craig Parker" w:date="2024-07-09T11:33:00Z">
        <w:r w:rsidR="009511AE" w:rsidRPr="00A62CB7" w:rsidDel="0E3CF60B">
          <w:rPr>
            <w:rFonts w:ascii="Nunito" w:eastAsia="Nunito" w:hAnsi="Nunito" w:cs="Nunito"/>
          </w:rPr>
          <w:delText xml:space="preserve"> which states that:</w:delText>
        </w:r>
      </w:del>
      <w:ins w:id="2062" w:author="Craig Parker" w:date="2024-07-09T11:33:00Z">
        <w:r w:rsidRPr="00A62CB7">
          <w:rPr>
            <w:rFonts w:ascii="Nunito" w:eastAsia="Nunito" w:hAnsi="Nunito" w:cs="Nunito"/>
          </w:rPr>
          <w:t>, which states that</w:t>
        </w:r>
      </w:ins>
      <w:r w:rsidRPr="00A62CB7">
        <w:rPr>
          <w:rFonts w:ascii="Nunito" w:eastAsia="Nunito" w:hAnsi="Nunito" w:cs="Nunito"/>
        </w:rPr>
        <w:t xml:space="preserve"> </w:t>
      </w:r>
      <w:r w:rsidRPr="00A62CB7">
        <w:rPr>
          <w:rFonts w:ascii="Nunito" w:eastAsia="Nunito" w:hAnsi="Nunito" w:cs="Nunito"/>
          <w:i/>
          <w:iCs/>
        </w:rPr>
        <w:t xml:space="preserve">Personal information may only be processed if, given the purpose for which it is processed, it is adequate, relevant and not excessive </w:t>
      </w:r>
      <w:r w:rsidRPr="00A62CB7">
        <w:rPr>
          <w:rFonts w:ascii="Nunito" w:eastAsia="Nunito" w:hAnsi="Nunito" w:cs="Nunito"/>
        </w:rPr>
        <w:t xml:space="preserve">(POPIA Chapter 3: Section 10 Minimality).  For example, for some research </w:t>
      </w:r>
      <w:del w:id="2063" w:author="Craig Parker" w:date="2024-07-09T11:33:00Z">
        <w:r w:rsidR="009511AE" w:rsidRPr="00A62CB7" w:rsidDel="0E3CF60B">
          <w:rPr>
            <w:rFonts w:ascii="Nunito" w:eastAsia="Nunito" w:hAnsi="Nunito" w:cs="Nunito"/>
          </w:rPr>
          <w:delText>analysis</w:delText>
        </w:r>
      </w:del>
      <w:ins w:id="2064" w:author="Craig Parker" w:date="2024-07-09T11:33:00Z">
        <w:r w:rsidRPr="00A62CB7">
          <w:rPr>
            <w:rFonts w:ascii="Nunito" w:eastAsia="Nunito" w:hAnsi="Nunito" w:cs="Nunito"/>
          </w:rPr>
          <w:t>analyses</w:t>
        </w:r>
      </w:ins>
      <w:r w:rsidRPr="00A62CB7">
        <w:rPr>
          <w:rFonts w:ascii="Nunito" w:eastAsia="Nunito" w:hAnsi="Nunito" w:cs="Nunito"/>
        </w:rPr>
        <w:t>, street address level personal information is not required and will be replaced by larger area references such as South African census areas.</w:t>
      </w:r>
      <w:commentRangeEnd w:id="2054"/>
      <w:r w:rsidR="009511AE" w:rsidRPr="00A62CB7">
        <w:rPr>
          <w:rStyle w:val="CommentReference"/>
          <w:rFonts w:ascii="Nunito" w:hAnsi="Nunito"/>
          <w:rPrChange w:id="2065" w:author="Craig Parker" w:date="2024-08-05T19:17:00Z">
            <w:rPr>
              <w:rStyle w:val="CommentReference"/>
            </w:rPr>
          </w:rPrChange>
        </w:rPr>
        <w:commentReference w:id="2054"/>
      </w:r>
    </w:p>
    <w:p w14:paraId="48C7344B" w14:textId="651CB157" w:rsidR="0E3CF60B" w:rsidRPr="00A62CB7" w:rsidRDefault="0E3CF60B" w:rsidP="00A62CB7">
      <w:pPr>
        <w:pStyle w:val="ListParagraph"/>
        <w:numPr>
          <w:ilvl w:val="0"/>
          <w:numId w:val="39"/>
        </w:numPr>
        <w:rPr>
          <w:rFonts w:ascii="Nunito" w:eastAsia="Nunito" w:hAnsi="Nunito" w:cs="Nunito"/>
          <w:color w:val="FF0000"/>
        </w:rPr>
      </w:pPr>
      <w:r w:rsidRPr="00A62CB7">
        <w:rPr>
          <w:rFonts w:ascii="Nunito" w:eastAsia="Nunito" w:hAnsi="Nunito" w:cs="Nunito"/>
          <w:color w:val="FF0000"/>
        </w:rPr>
        <w:t>Data shared for analysis only available after “geographic jittering” not actual addresses</w:t>
      </w:r>
    </w:p>
    <w:p w14:paraId="70688D99" w14:textId="35A7C300" w:rsidR="0E3CF60B" w:rsidRPr="00A62CB7" w:rsidRDefault="0E3CF60B" w:rsidP="00A62CB7">
      <w:pPr>
        <w:pStyle w:val="ListParagraph"/>
        <w:numPr>
          <w:ilvl w:val="0"/>
          <w:numId w:val="39"/>
        </w:numPr>
        <w:rPr>
          <w:rFonts w:ascii="Nunito" w:eastAsia="Nunito" w:hAnsi="Nunito" w:cs="Nunito"/>
          <w:color w:val="FF0000"/>
        </w:rPr>
      </w:pPr>
      <w:ins w:id="2066" w:author="Sibusisiwe Makhanya" w:date="2024-08-05T08:32:00Z">
        <w:r w:rsidRPr="00A62CB7">
          <w:rPr>
            <w:rFonts w:ascii="Nunito" w:eastAsia="Nunito" w:hAnsi="Nunito" w:cs="Nunito"/>
            <w:color w:val="FF0000"/>
          </w:rPr>
          <w:t>Move the bottom "de-identification</w:t>
        </w:r>
      </w:ins>
      <w:ins w:id="2067" w:author="Sibusisiwe Makhanya" w:date="2024-08-05T08:33:00Z">
        <w:r w:rsidRPr="00A62CB7">
          <w:rPr>
            <w:rFonts w:ascii="Nunito" w:eastAsia="Nunito" w:hAnsi="Nunito" w:cs="Nunito"/>
            <w:color w:val="FF0000"/>
          </w:rPr>
          <w:t>" to here!</w:t>
        </w:r>
      </w:ins>
    </w:p>
    <w:p w14:paraId="000000CA" w14:textId="0B30004B" w:rsidR="007813F4" w:rsidRPr="00A62CB7" w:rsidDel="00C41A39" w:rsidRDefault="0E3CF60B" w:rsidP="00A62CB7">
      <w:pPr>
        <w:pStyle w:val="Heading2"/>
        <w:numPr>
          <w:ilvl w:val="1"/>
          <w:numId w:val="40"/>
        </w:numPr>
        <w:rPr>
          <w:rFonts w:ascii="Nunito" w:hAnsi="Nunito"/>
          <w:rPrChange w:id="2068" w:author="Craig Parker" w:date="2024-08-05T19:17:00Z">
            <w:rPr/>
          </w:rPrChange>
        </w:rPr>
        <w:pPrChange w:id="2069" w:author="Craig Parker" w:date="2024-08-05T19:06:00Z">
          <w:pPr/>
        </w:pPrChange>
      </w:pPr>
      <w:bookmarkStart w:id="2070" w:name="_Toc173777785"/>
      <w:r w:rsidRPr="00D37042">
        <w:t>Codebook remapping and harmonisation</w:t>
      </w:r>
      <w:ins w:id="2071" w:author="Sibusisiwe Makhanya" w:date="2024-08-05T08:53:00Z">
        <w:r w:rsidRPr="00A62CB7">
          <w:rPr>
            <w:rFonts w:ascii="Nunito" w:hAnsi="Nunito"/>
            <w:rPrChange w:id="2072" w:author="Craig Parker" w:date="2024-08-05T19:17:00Z">
              <w:rPr/>
            </w:rPrChange>
          </w:rPr>
          <w:t xml:space="preserve"> </w:t>
        </w:r>
        <w:r w:rsidRPr="00A62CB7">
          <w:rPr>
            <w:rFonts w:ascii="Nunito" w:hAnsi="Nunito"/>
            <w:color w:val="FF0000"/>
            <w:rPrChange w:id="2073" w:author="Craig Parker" w:date="2024-08-05T19:17:00Z">
              <w:rPr>
                <w:color w:val="FF0000"/>
              </w:rPr>
            </w:rPrChange>
          </w:rPr>
          <w:t>(P</w:t>
        </w:r>
      </w:ins>
      <w:ins w:id="2074" w:author="Sibusisiwe Makhanya" w:date="2024-08-05T08:54:00Z">
        <w:r w:rsidRPr="00A62CB7">
          <w:rPr>
            <w:rFonts w:ascii="Nunito" w:hAnsi="Nunito"/>
            <w:color w:val="FF0000"/>
            <w:rPrChange w:id="2075" w:author="Craig Parker" w:date="2024-08-05T19:17:00Z">
              <w:rPr>
                <w:color w:val="FF0000"/>
              </w:rPr>
            </w:rPrChange>
          </w:rPr>
          <w:t>eter – Renaming this section)</w:t>
        </w:r>
      </w:ins>
      <w:bookmarkEnd w:id="2070"/>
    </w:p>
    <w:p w14:paraId="04550DB7" w14:textId="195F146B" w:rsidR="0E3CF60B" w:rsidRPr="00D37042" w:rsidRDefault="0E3CF60B" w:rsidP="00A62CB7">
      <w:pPr>
        <w:pStyle w:val="Heading2"/>
        <w:numPr>
          <w:ilvl w:val="1"/>
          <w:numId w:val="40"/>
        </w:numPr>
        <w:rPr>
          <w:del w:id="2076" w:author="Craig Parker" w:date="2024-07-31T13:39:00Z"/>
        </w:rPr>
        <w:pPrChange w:id="2077" w:author="Craig Parker" w:date="2024-08-05T19:04:00Z">
          <w:pPr>
            <w:numPr>
              <w:numId w:val="9"/>
            </w:numPr>
            <w:ind w:left="720" w:hanging="360"/>
          </w:pPr>
        </w:pPrChange>
      </w:pPr>
      <w:del w:id="2078" w:author="Craig Parker" w:date="2024-08-05T19:06:00Z">
        <w:r w:rsidRPr="00D37042" w:rsidDel="00807103">
          <w:delText>Reworded below</w:delText>
        </w:r>
      </w:del>
      <w:r w:rsidRPr="00D37042">
        <w:t xml:space="preserve"> </w:t>
      </w:r>
      <w:bookmarkStart w:id="2079" w:name="_Toc173777786"/>
      <w:bookmarkEnd w:id="2079"/>
    </w:p>
    <w:p w14:paraId="000000CB" w14:textId="05052490" w:rsidR="007813F4" w:rsidRPr="00A62CB7" w:rsidDel="00C41A39" w:rsidRDefault="009511AE" w:rsidP="00A62CB7">
      <w:pPr>
        <w:pStyle w:val="Heading2"/>
        <w:numPr>
          <w:ilvl w:val="1"/>
          <w:numId w:val="40"/>
        </w:numPr>
        <w:rPr>
          <w:del w:id="2080" w:author="Craig Parker" w:date="2024-07-31T13:38:00Z"/>
          <w:rPrChange w:id="2081" w:author="Craig Parker" w:date="2024-08-05T19:17:00Z">
            <w:rPr>
              <w:del w:id="2082" w:author="Craig Parker" w:date="2024-07-31T13:38:00Z"/>
              <w:rFonts w:eastAsia="Nunito"/>
            </w:rPr>
          </w:rPrChange>
        </w:rPr>
        <w:pPrChange w:id="2083" w:author="Craig Parker" w:date="2024-08-05T19:04:00Z">
          <w:pPr/>
        </w:pPrChange>
      </w:pPr>
      <w:del w:id="2084" w:author="Craig Parker" w:date="2024-07-31T13:39:00Z">
        <w:r w:rsidRPr="00A62CB7" w:rsidDel="00C41A39">
          <w:rPr>
            <w:rPrChange w:id="2085" w:author="Craig Parker" w:date="2024-08-05T19:17:00Z">
              <w:rPr>
                <w:rFonts w:eastAsia="Nunito"/>
              </w:rPr>
            </w:rPrChange>
          </w:rPr>
          <w:delText xml:space="preserve">Codebook remapping involves translating variables </w:delText>
        </w:r>
      </w:del>
      <w:del w:id="2086" w:author="Craig Parker" w:date="2024-07-09T11:33:00Z">
        <w:r w:rsidRPr="00A62CB7" w:rsidDel="00D9119A">
          <w:rPr>
            <w:rPrChange w:id="2087" w:author="Craig Parker" w:date="2024-08-05T19:17:00Z">
              <w:rPr>
                <w:rFonts w:eastAsia="Nunito"/>
              </w:rPr>
            </w:rPrChange>
          </w:rPr>
          <w:delText>in order to</w:delText>
        </w:r>
      </w:del>
      <w:del w:id="2088" w:author="Craig Parker" w:date="2024-07-31T13:39:00Z">
        <w:r w:rsidRPr="00A62CB7" w:rsidDel="00C41A39">
          <w:rPr>
            <w:rPrChange w:id="2089" w:author="Craig Parker" w:date="2024-08-05T19:17:00Z">
              <w:rPr>
                <w:rFonts w:eastAsia="Nunito"/>
              </w:rPr>
            </w:rPrChange>
          </w:rPr>
          <w:delText xml:space="preserve"> align with a common codebook.  Each RP and potentially </w:delText>
        </w:r>
      </w:del>
      <w:del w:id="2090" w:author="Craig Parker" w:date="2024-07-09T11:34:00Z">
        <w:r w:rsidRPr="00A62CB7" w:rsidDel="00D9119A">
          <w:rPr>
            <w:rPrChange w:id="2091" w:author="Craig Parker" w:date="2024-08-05T19:17:00Z">
              <w:rPr>
                <w:rFonts w:eastAsia="Nunito"/>
              </w:rPr>
            </w:rPrChange>
          </w:rPr>
          <w:delText xml:space="preserve">also </w:delText>
        </w:r>
      </w:del>
      <w:del w:id="2092" w:author="Craig Parker" w:date="2024-07-31T13:39:00Z">
        <w:r w:rsidRPr="00A62CB7" w:rsidDel="00C41A39">
          <w:rPr>
            <w:rPrChange w:id="2093" w:author="Craig Parker" w:date="2024-08-05T19:17:00Z">
              <w:rPr>
                <w:rFonts w:eastAsia="Nunito"/>
              </w:rPr>
            </w:rPrChange>
          </w:rPr>
          <w:delText xml:space="preserve">specific analyses within each RP, will develop common codebooks defining the required health, socio-economic, other environmental, and climate variables.   Each source dataset will </w:delText>
        </w:r>
      </w:del>
      <w:del w:id="2094" w:author="Craig Parker" w:date="2024-07-09T11:34:00Z">
        <w:r w:rsidRPr="00A62CB7" w:rsidDel="00D9119A">
          <w:rPr>
            <w:rPrChange w:id="2095" w:author="Craig Parker" w:date="2024-08-05T19:17:00Z">
              <w:rPr>
                <w:rFonts w:eastAsia="Nunito"/>
              </w:rPr>
            </w:rPrChange>
          </w:rPr>
          <w:delText xml:space="preserve">require </w:delText>
        </w:r>
      </w:del>
      <w:del w:id="2096" w:author="Craig Parker" w:date="2024-07-31T13:39:00Z">
        <w:r w:rsidRPr="00A62CB7" w:rsidDel="00C41A39">
          <w:rPr>
            <w:rPrChange w:id="2097" w:author="Craig Parker" w:date="2024-08-05T19:17:00Z">
              <w:rPr>
                <w:rFonts w:eastAsia="Nunito"/>
              </w:rPr>
            </w:rPrChange>
          </w:rPr>
          <w:delText xml:space="preserve">a map that defines how variables are translated from source to the </w:delText>
        </w:r>
      </w:del>
      <w:del w:id="2098" w:author="Craig Parker" w:date="2024-07-09T11:34:00Z">
        <w:r w:rsidRPr="00A62CB7" w:rsidDel="00D9119A">
          <w:rPr>
            <w:rPrChange w:id="2099" w:author="Craig Parker" w:date="2024-08-05T19:17:00Z">
              <w:rPr>
                <w:rFonts w:eastAsia="Nunito"/>
              </w:rPr>
            </w:rPrChange>
          </w:rPr>
          <w:delText xml:space="preserve">harmonized </w:delText>
        </w:r>
      </w:del>
      <w:del w:id="2100" w:author="Craig Parker" w:date="2024-07-31T13:39:00Z">
        <w:r w:rsidRPr="00A62CB7" w:rsidDel="00C41A39">
          <w:rPr>
            <w:rPrChange w:id="2101" w:author="Craig Parker" w:date="2024-08-05T19:17:00Z">
              <w:rPr>
                <w:rFonts w:eastAsia="Nunito"/>
              </w:rPr>
            </w:rPrChange>
          </w:rPr>
          <w:delText>common dataset.  For example, pre-term delivery might be translated from the number of days</w:delText>
        </w:r>
      </w:del>
      <w:del w:id="2102" w:author="Craig Parker" w:date="2024-07-09T11:34:00Z">
        <w:r w:rsidRPr="00A62CB7" w:rsidDel="00D9119A">
          <w:rPr>
            <w:rPrChange w:id="2103" w:author="Craig Parker" w:date="2024-08-05T19:17:00Z">
              <w:rPr>
                <w:rFonts w:eastAsia="Nunito"/>
              </w:rPr>
            </w:rPrChange>
          </w:rPr>
          <w:delText>,</w:delText>
        </w:r>
      </w:del>
      <w:del w:id="2104" w:author="Craig Parker" w:date="2024-07-31T13:39:00Z">
        <w:r w:rsidRPr="00A62CB7" w:rsidDel="00C41A39">
          <w:rPr>
            <w:rPrChange w:id="2105" w:author="Craig Parker" w:date="2024-08-05T19:17:00Z">
              <w:rPr>
                <w:rFonts w:eastAsia="Nunito"/>
              </w:rPr>
            </w:rPrChange>
          </w:rPr>
          <w:delText xml:space="preserve"> to a categorical variable.  Clinic names might be translated into administrative area i</w:delText>
        </w:r>
      </w:del>
      <w:del w:id="2106" w:author="Craig Parker" w:date="2024-07-31T13:38:00Z">
        <w:r w:rsidRPr="00A62CB7" w:rsidDel="00C41A39">
          <w:rPr>
            <w:rPrChange w:id="2107" w:author="Craig Parker" w:date="2024-08-05T19:17:00Z">
              <w:rPr>
                <w:rFonts w:eastAsia="Nunito"/>
              </w:rPr>
            </w:rPrChange>
          </w:rPr>
          <w:delText>dentifiers.</w:delText>
        </w:r>
        <w:bookmarkStart w:id="2108" w:name="_Toc173777787"/>
        <w:bookmarkEnd w:id="2108"/>
      </w:del>
    </w:p>
    <w:p w14:paraId="000000CC" w14:textId="77777777" w:rsidR="007813F4" w:rsidRPr="00D37042" w:rsidDel="00C41A39" w:rsidRDefault="007813F4" w:rsidP="00A62CB7">
      <w:pPr>
        <w:pStyle w:val="Heading2"/>
        <w:numPr>
          <w:ilvl w:val="1"/>
          <w:numId w:val="40"/>
        </w:numPr>
        <w:rPr>
          <w:del w:id="2109" w:author="Craig Parker" w:date="2024-07-31T13:38:00Z"/>
        </w:rPr>
        <w:pPrChange w:id="2110" w:author="Craig Parker" w:date="2024-08-05T19:04:00Z">
          <w:pPr/>
        </w:pPrChange>
      </w:pPr>
      <w:bookmarkStart w:id="2111" w:name="_Toc173777788"/>
      <w:bookmarkEnd w:id="2111"/>
    </w:p>
    <w:p w14:paraId="000000CD" w14:textId="7CC0A46E" w:rsidR="007813F4" w:rsidRPr="00D37042" w:rsidDel="00C41A39" w:rsidRDefault="009511AE" w:rsidP="00A62CB7">
      <w:pPr>
        <w:pStyle w:val="Heading2"/>
        <w:numPr>
          <w:ilvl w:val="1"/>
          <w:numId w:val="40"/>
        </w:numPr>
        <w:rPr>
          <w:del w:id="2112" w:author="Craig Parker" w:date="2024-07-31T13:38:00Z"/>
        </w:rPr>
        <w:pPrChange w:id="2113" w:author="Craig Parker" w:date="2024-08-05T19:04:00Z">
          <w:pPr/>
        </w:pPrChange>
      </w:pPr>
      <w:del w:id="2114" w:author="Craig Parker" w:date="2024-07-31T13:38:00Z">
        <w:r w:rsidRPr="00D37042" w:rsidDel="00C41A39">
          <w:delText xml:space="preserve">Similar to health data </w:delText>
        </w:r>
      </w:del>
      <w:del w:id="2115" w:author="Craig Parker" w:date="2024-07-09T11:34:00Z">
        <w:r w:rsidRPr="00D37042" w:rsidDel="00D9119A">
          <w:delText>harmonization</w:delText>
        </w:r>
      </w:del>
      <w:del w:id="2116" w:author="Craig Parker" w:date="2024-07-31T13:38:00Z">
        <w:r w:rsidRPr="00D37042" w:rsidDel="00C41A39">
          <w:delText xml:space="preserve">, climate and environmental datasets will be conformed to a common standard through a separate </w:delText>
        </w:r>
      </w:del>
      <w:del w:id="2117" w:author="Craig Parker" w:date="2024-07-09T11:34:00Z">
        <w:r w:rsidRPr="00D37042" w:rsidDel="00D9119A">
          <w:delText xml:space="preserve">harmonization </w:delText>
        </w:r>
      </w:del>
      <w:del w:id="2118" w:author="Craig Parker" w:date="2024-07-31T13:38:00Z">
        <w:r w:rsidRPr="00D37042" w:rsidDel="00C41A39">
          <w:delText xml:space="preserve">process.  Environmental data (climate data, remote sensing data, socio-economic mapping data) will be </w:delText>
        </w:r>
      </w:del>
      <w:del w:id="2119" w:author="Craig Parker" w:date="2024-07-09T11:34:00Z">
        <w:r w:rsidRPr="00D37042" w:rsidDel="00D9119A">
          <w:delText xml:space="preserve">homogenized </w:delText>
        </w:r>
      </w:del>
      <w:del w:id="2120" w:author="Craig Parker" w:date="2024-07-31T13:38:00Z">
        <w:r w:rsidRPr="00D37042" w:rsidDel="00C41A39">
          <w:delText>to align with existing meta-data and storage standards (CF conventions and OGC standards) as documented on the Gitlab Wiki</w:delText>
        </w:r>
        <w:bookmarkStart w:id="2121" w:name="_Toc173777789"/>
        <w:bookmarkEnd w:id="2121"/>
      </w:del>
    </w:p>
    <w:p w14:paraId="000000CE" w14:textId="77777777" w:rsidR="007813F4" w:rsidRPr="00D37042" w:rsidDel="00C41A39" w:rsidRDefault="007813F4" w:rsidP="00A62CB7">
      <w:pPr>
        <w:pStyle w:val="Heading2"/>
        <w:numPr>
          <w:ilvl w:val="1"/>
          <w:numId w:val="40"/>
        </w:numPr>
        <w:rPr>
          <w:del w:id="2122" w:author="Craig Parker" w:date="2024-07-31T13:38:00Z"/>
        </w:rPr>
        <w:pPrChange w:id="2123" w:author="Craig Parker" w:date="2024-08-05T19:06:00Z">
          <w:pPr/>
        </w:pPrChange>
      </w:pPr>
      <w:bookmarkStart w:id="2124" w:name="_Toc173777790"/>
      <w:bookmarkEnd w:id="2124"/>
    </w:p>
    <w:p w14:paraId="6909B02D" w14:textId="53FCDB50" w:rsidR="00C41A39" w:rsidRPr="00A62CB7" w:rsidDel="00807103" w:rsidRDefault="009511AE" w:rsidP="00A62CB7">
      <w:pPr>
        <w:pStyle w:val="Heading2"/>
        <w:numPr>
          <w:ilvl w:val="1"/>
          <w:numId w:val="40"/>
        </w:numPr>
        <w:rPr>
          <w:ins w:id="2125" w:author="Sibusisiwe Makhanya" w:date="2024-08-05T08:37:00Z"/>
          <w:del w:id="2126" w:author="Craig Parker" w:date="2024-08-05T19:07:00Z"/>
        </w:rPr>
      </w:pPr>
      <w:del w:id="2127" w:author="Craig Parker" w:date="2024-07-31T13:38:00Z">
        <w:r w:rsidRPr="00D37042" w:rsidDel="00C41A39">
          <w:delText xml:space="preserve">The result of the codebook remapping will enable </w:delText>
        </w:r>
      </w:del>
      <w:del w:id="2128" w:author="Craig Parker" w:date="2024-07-31T13:28:00Z">
        <w:r w:rsidRPr="00D37042" w:rsidDel="007D71BD">
          <w:delText>multiple datasets to be combined</w:delText>
        </w:r>
      </w:del>
      <w:del w:id="2129" w:author="Craig Parker" w:date="2024-07-31T13:38:00Z">
        <w:r w:rsidRPr="00D37042" w:rsidDel="00C41A39">
          <w:delText xml:space="preserve"> into one harmonized dataset</w:delText>
        </w:r>
      </w:del>
      <w:del w:id="2130" w:author="Craig Parker" w:date="2024-07-09T11:34:00Z">
        <w:r w:rsidRPr="00D37042" w:rsidDel="00D9119A">
          <w:delText xml:space="preserve"> including relevant ancillary variables (environmental, climate etc.)</w:delText>
        </w:r>
      </w:del>
      <w:ins w:id="2131" w:author="Peter Marsh" w:date="2024-08-05T08:35:00Z">
        <w:del w:id="2132" w:author="Craig Parker" w:date="2024-08-05T19:07:00Z">
          <w:r w:rsidR="0E3CF60B" w:rsidRPr="00A62CB7" w:rsidDel="00807103">
            <w:delText xml:space="preserve">standard data formats. </w:delText>
          </w:r>
        </w:del>
      </w:ins>
      <w:bookmarkStart w:id="2133" w:name="_Toc173777791"/>
      <w:bookmarkEnd w:id="2133"/>
    </w:p>
    <w:p w14:paraId="102DC0CA" w14:textId="2871C953" w:rsidR="00C41A39" w:rsidRPr="00A62CB7" w:rsidDel="00807103" w:rsidRDefault="0E3CF60B" w:rsidP="00A62CB7">
      <w:pPr>
        <w:pStyle w:val="Heading2"/>
        <w:numPr>
          <w:ilvl w:val="1"/>
          <w:numId w:val="40"/>
        </w:numPr>
        <w:rPr>
          <w:ins w:id="2134" w:author="Sibusisiwe Makhanya" w:date="2024-08-05T08:38:00Z"/>
          <w:del w:id="2135" w:author="Craig Parker" w:date="2024-08-05T19:07:00Z"/>
        </w:rPr>
      </w:pPr>
      <w:ins w:id="2136" w:author="Peter Marsh" w:date="2024-08-05T08:36:00Z">
        <w:del w:id="2137" w:author="Craig Parker" w:date="2024-08-05T19:07:00Z">
          <w:r w:rsidRPr="00A62CB7" w:rsidDel="00807103">
            <w:delText xml:space="preserve">Harmonisation </w:delText>
          </w:r>
        </w:del>
      </w:ins>
      <w:bookmarkStart w:id="2138" w:name="_Toc173777792"/>
      <w:bookmarkEnd w:id="2138"/>
    </w:p>
    <w:p w14:paraId="6F1DF301" w14:textId="30453092" w:rsidR="0E3CF60B" w:rsidRPr="00A62CB7" w:rsidDel="00807103" w:rsidRDefault="0E3CF60B" w:rsidP="00A62CB7">
      <w:pPr>
        <w:pStyle w:val="Heading2"/>
        <w:numPr>
          <w:ilvl w:val="1"/>
          <w:numId w:val="40"/>
        </w:numPr>
        <w:rPr>
          <w:ins w:id="2139" w:author="Sibusisiwe Makhanya" w:date="2024-08-05T08:38:00Z"/>
          <w:del w:id="2140" w:author="Craig Parker" w:date="2024-08-05T19:07:00Z"/>
        </w:rPr>
        <w:pPrChange w:id="2141" w:author="Sibusisiwe Makhanya" w:date="2024-08-05T08:38:00Z">
          <w:pPr>
            <w:numPr>
              <w:numId w:val="31"/>
            </w:numPr>
            <w:tabs>
              <w:tab w:val="num" w:pos="720"/>
            </w:tabs>
            <w:ind w:left="720" w:hanging="360"/>
          </w:pPr>
        </w:pPrChange>
      </w:pPr>
      <w:bookmarkStart w:id="2142" w:name="_Toc173777793"/>
      <w:bookmarkEnd w:id="2142"/>
    </w:p>
    <w:p w14:paraId="0F3F7FD0" w14:textId="696728B1" w:rsidR="0E3CF60B" w:rsidRPr="00A62CB7" w:rsidDel="00807103" w:rsidRDefault="0E3CF60B" w:rsidP="00A62CB7">
      <w:pPr>
        <w:pStyle w:val="Heading2"/>
        <w:numPr>
          <w:ilvl w:val="1"/>
          <w:numId w:val="40"/>
        </w:numPr>
        <w:rPr>
          <w:del w:id="2143" w:author="Craig Parker" w:date="2024-08-05T19:07:00Z"/>
        </w:rPr>
      </w:pPr>
      <w:ins w:id="2144" w:author="Sibusisiwe Makhanya" w:date="2024-08-05T08:38:00Z">
        <w:del w:id="2145" w:author="Craig Parker" w:date="2024-08-05T19:07:00Z">
          <w:r w:rsidRPr="00A62CB7" w:rsidDel="00807103">
            <w:delText>**** Geocoding ****</w:delText>
          </w:r>
        </w:del>
      </w:ins>
      <w:bookmarkStart w:id="2146" w:name="_Toc173777794"/>
      <w:bookmarkEnd w:id="2146"/>
    </w:p>
    <w:p w14:paraId="215FAB10" w14:textId="3591043D" w:rsidR="0E3CF60B" w:rsidRPr="00A62CB7" w:rsidDel="00807103" w:rsidRDefault="0E3CF60B" w:rsidP="00A62CB7">
      <w:pPr>
        <w:pStyle w:val="Heading2"/>
        <w:numPr>
          <w:ilvl w:val="1"/>
          <w:numId w:val="40"/>
        </w:numPr>
        <w:rPr>
          <w:del w:id="2147" w:author="Craig Parker" w:date="2024-08-05T19:07:00Z"/>
        </w:rPr>
      </w:pPr>
      <w:bookmarkStart w:id="2148" w:name="_Toc173777795"/>
      <w:bookmarkEnd w:id="2148"/>
    </w:p>
    <w:p w14:paraId="76DC4298" w14:textId="71D36057" w:rsidR="0E3CF60B" w:rsidRPr="00A62CB7" w:rsidDel="00807103" w:rsidRDefault="0E3CF60B" w:rsidP="00A62CB7">
      <w:pPr>
        <w:pStyle w:val="Heading2"/>
        <w:numPr>
          <w:ilvl w:val="1"/>
          <w:numId w:val="40"/>
        </w:numPr>
        <w:rPr>
          <w:del w:id="2149" w:author="Craig Parker" w:date="2024-08-05T19:07:00Z"/>
        </w:rPr>
      </w:pPr>
      <w:del w:id="2150" w:author="Craig Parker" w:date="2024-08-05T19:07:00Z">
        <w:r w:rsidRPr="00A62CB7" w:rsidDel="00807103">
          <w:delText>Geocoding is the process of converting a textual address or location description into geographic coordinates (latitude and longitude) that can be used for mapping, spatial analysis, and location-based services. It involves the following steps.</w:delText>
        </w:r>
        <w:bookmarkStart w:id="2151" w:name="_Toc173777796"/>
        <w:bookmarkEnd w:id="2151"/>
      </w:del>
    </w:p>
    <w:p w14:paraId="228D20CD" w14:textId="39B62D6D" w:rsidR="0E3CF60B" w:rsidRPr="00A62CB7" w:rsidDel="00807103" w:rsidRDefault="0E3CF60B" w:rsidP="00A62CB7">
      <w:pPr>
        <w:pStyle w:val="Heading2"/>
        <w:numPr>
          <w:ilvl w:val="1"/>
          <w:numId w:val="40"/>
        </w:numPr>
        <w:rPr>
          <w:del w:id="2152" w:author="Craig Parker" w:date="2024-08-05T19:07:00Z"/>
        </w:rPr>
      </w:pPr>
      <w:del w:id="2153" w:author="Craig Parker" w:date="2024-08-05T19:07:00Z">
        <w:r w:rsidRPr="00A62CB7" w:rsidDel="00807103">
          <w:delText>Location name or address standardization: This involves cleaning and formatting the location names and or addresses eg, speeling checks, removing unnecessary text, standardizing the language center / centre.</w:delText>
        </w:r>
        <w:bookmarkStart w:id="2154" w:name="_Toc173777797"/>
        <w:bookmarkEnd w:id="2154"/>
      </w:del>
    </w:p>
    <w:p w14:paraId="1E54A8F3" w14:textId="0C7B4346" w:rsidR="0E3CF60B" w:rsidRPr="00A62CB7" w:rsidDel="00807103" w:rsidRDefault="0E3CF60B" w:rsidP="00A62CB7">
      <w:pPr>
        <w:pStyle w:val="Heading2"/>
        <w:numPr>
          <w:ilvl w:val="1"/>
          <w:numId w:val="40"/>
        </w:numPr>
        <w:rPr>
          <w:del w:id="2155" w:author="Craig Parker" w:date="2024-08-05T19:07:00Z"/>
        </w:rPr>
      </w:pPr>
      <w:del w:id="2156" w:author="Craig Parker" w:date="2024-08-05T19:07:00Z">
        <w:r w:rsidRPr="00A62CB7" w:rsidDel="00807103">
          <w:delText>Geocoding Lookup: Using geocoding services or API's (Google Maps Geocoding API, OpenStreetMap) to match the location name or address to specific geographic location.</w:delText>
        </w:r>
        <w:bookmarkStart w:id="2157" w:name="_Toc173777798"/>
        <w:bookmarkEnd w:id="2157"/>
      </w:del>
    </w:p>
    <w:p w14:paraId="53218D38" w14:textId="2C064569" w:rsidR="0E3CF60B" w:rsidRPr="00A62CB7" w:rsidDel="00807103" w:rsidRDefault="0E3CF60B" w:rsidP="00A62CB7">
      <w:pPr>
        <w:pStyle w:val="Heading2"/>
        <w:numPr>
          <w:ilvl w:val="1"/>
          <w:numId w:val="40"/>
        </w:numPr>
        <w:rPr>
          <w:del w:id="2158" w:author="Craig Parker" w:date="2024-08-05T19:07:00Z"/>
        </w:rPr>
      </w:pPr>
      <w:del w:id="2159" w:author="Craig Parker" w:date="2024-08-05T19:07:00Z">
        <w:r w:rsidRPr="00A62CB7" w:rsidDel="00807103">
          <w:delText>Spatial reference: associating the geocoded coordinates with the original address.</w:delText>
        </w:r>
        <w:bookmarkStart w:id="2160" w:name="_Toc173777799"/>
        <w:bookmarkEnd w:id="2160"/>
      </w:del>
    </w:p>
    <w:p w14:paraId="2CC18C8E" w14:textId="2C8327FE" w:rsidR="0E3CF60B" w:rsidRPr="00A62CB7" w:rsidDel="00807103" w:rsidRDefault="0E3CF60B" w:rsidP="00A62CB7">
      <w:pPr>
        <w:pStyle w:val="Heading2"/>
        <w:numPr>
          <w:ilvl w:val="1"/>
          <w:numId w:val="40"/>
        </w:numPr>
        <w:rPr>
          <w:del w:id="2161" w:author="Craig Parker" w:date="2024-08-05T19:07:00Z"/>
        </w:rPr>
      </w:pPr>
      <w:del w:id="2162" w:author="Craig Parker" w:date="2024-08-05T19:07:00Z">
        <w:r w:rsidRPr="00A62CB7" w:rsidDel="00807103">
          <w:delText>Quality assurance (validation): Reviewing the coordinates to ensure that the coordinates accurately represent the intended location.</w:delText>
        </w:r>
        <w:bookmarkStart w:id="2163" w:name="_Toc173777800"/>
        <w:bookmarkEnd w:id="2163"/>
      </w:del>
    </w:p>
    <w:p w14:paraId="39C6FA86" w14:textId="17D2B87A" w:rsidR="00C41A39" w:rsidRPr="00A62CB7" w:rsidDel="00807103" w:rsidRDefault="00C41A39" w:rsidP="00A62CB7">
      <w:pPr>
        <w:pStyle w:val="Heading2"/>
        <w:numPr>
          <w:ilvl w:val="1"/>
          <w:numId w:val="40"/>
        </w:numPr>
        <w:rPr>
          <w:ins w:id="2164" w:author="Peter Marsh" w:date="2024-08-05T08:38:00Z"/>
          <w:del w:id="2165" w:author="Craig Parker" w:date="2024-08-05T19:07:00Z"/>
        </w:rPr>
      </w:pPr>
      <w:bookmarkStart w:id="2166" w:name="_Toc173777801"/>
      <w:bookmarkEnd w:id="2166"/>
    </w:p>
    <w:p w14:paraId="60D8EC2D" w14:textId="09FBD453" w:rsidR="0E3CF60B" w:rsidRPr="00A62CB7" w:rsidDel="00807103" w:rsidRDefault="0E3CF60B" w:rsidP="00A62CB7">
      <w:pPr>
        <w:pStyle w:val="Heading2"/>
        <w:numPr>
          <w:ilvl w:val="1"/>
          <w:numId w:val="40"/>
        </w:numPr>
        <w:rPr>
          <w:ins w:id="2167" w:author="Peter Marsh" w:date="2024-08-05T08:38:00Z"/>
          <w:del w:id="2168" w:author="Craig Parker" w:date="2024-08-05T19:07:00Z"/>
        </w:rPr>
      </w:pPr>
      <w:bookmarkStart w:id="2169" w:name="_Toc173777802"/>
      <w:bookmarkEnd w:id="2169"/>
    </w:p>
    <w:p w14:paraId="3A61AA5E" w14:textId="1D0D29E1" w:rsidR="0E3CF60B" w:rsidRPr="00A62CB7" w:rsidDel="00807103" w:rsidRDefault="0E3CF60B" w:rsidP="00A62CB7">
      <w:pPr>
        <w:pStyle w:val="Heading2"/>
        <w:numPr>
          <w:ilvl w:val="1"/>
          <w:numId w:val="40"/>
        </w:numPr>
        <w:rPr>
          <w:ins w:id="2170" w:author="Peter Marsh" w:date="2024-08-05T08:39:00Z"/>
          <w:del w:id="2171" w:author="Craig Parker" w:date="2024-08-05T19:07:00Z"/>
        </w:rPr>
      </w:pPr>
      <w:bookmarkStart w:id="2172" w:name="_Toc173777803"/>
      <w:bookmarkEnd w:id="2172"/>
    </w:p>
    <w:p w14:paraId="1893138F" w14:textId="7DC9F000" w:rsidR="0E3CF60B" w:rsidRPr="00A62CB7" w:rsidDel="00807103" w:rsidRDefault="0E3CF60B" w:rsidP="00A62CB7">
      <w:pPr>
        <w:pStyle w:val="Heading2"/>
        <w:numPr>
          <w:ilvl w:val="1"/>
          <w:numId w:val="40"/>
        </w:numPr>
        <w:rPr>
          <w:ins w:id="2173" w:author="Peter Marsh" w:date="2024-08-05T08:39:00Z"/>
          <w:del w:id="2174" w:author="Craig Parker" w:date="2024-08-05T19:07:00Z"/>
        </w:rPr>
      </w:pPr>
      <w:ins w:id="2175" w:author="Peter Marsh" w:date="2024-08-05T08:39:00Z">
        <w:del w:id="2176" w:author="Craig Parker" w:date="2024-08-05T19:07:00Z">
          <w:r w:rsidRPr="00A62CB7" w:rsidDel="00807103">
            <w:delText>Data Harmonisation V2</w:delText>
          </w:r>
          <w:bookmarkStart w:id="2177" w:name="_Toc173777804"/>
          <w:bookmarkEnd w:id="2177"/>
        </w:del>
      </w:ins>
    </w:p>
    <w:p w14:paraId="4CF07A86" w14:textId="47092FD4" w:rsidR="0E3CF60B" w:rsidRPr="00A62CB7" w:rsidDel="00807103" w:rsidRDefault="0E3CF60B" w:rsidP="00A62CB7">
      <w:pPr>
        <w:pStyle w:val="Heading2"/>
        <w:numPr>
          <w:ilvl w:val="1"/>
          <w:numId w:val="40"/>
        </w:numPr>
        <w:rPr>
          <w:ins w:id="2178" w:author="Peter Marsh" w:date="2024-08-05T08:39:00Z"/>
          <w:del w:id="2179" w:author="Craig Parker" w:date="2024-08-05T19:07:00Z"/>
        </w:rPr>
      </w:pPr>
      <w:bookmarkStart w:id="2180" w:name="_Toc173777805"/>
      <w:bookmarkEnd w:id="2180"/>
    </w:p>
    <w:p w14:paraId="3BC2C792" w14:textId="374BC25D" w:rsidR="0E3CF60B" w:rsidRPr="00A62CB7" w:rsidDel="00807103" w:rsidRDefault="0E3CF60B" w:rsidP="00A62CB7">
      <w:pPr>
        <w:pStyle w:val="Heading2"/>
        <w:numPr>
          <w:ilvl w:val="1"/>
          <w:numId w:val="40"/>
        </w:numPr>
        <w:rPr>
          <w:ins w:id="2181" w:author="Peter Marsh" w:date="2024-08-05T08:39:00Z"/>
          <w:del w:id="2182" w:author="Craig Parker" w:date="2024-08-05T19:07:00Z"/>
        </w:rPr>
      </w:pPr>
      <w:ins w:id="2183" w:author="Peter Marsh" w:date="2024-08-05T08:41:00Z">
        <w:del w:id="2184" w:author="Craig Parker" w:date="2024-08-05T19:07:00Z">
          <w:r w:rsidRPr="00A62CB7" w:rsidDel="00807103">
            <w:rPr>
              <w:rPrChange w:id="2185" w:author="Craig Parker" w:date="2024-08-05T19:17:00Z">
                <w:rPr>
                  <w:noProof/>
                </w:rPr>
              </w:rPrChange>
            </w:rPr>
            <w:drawing>
              <wp:inline distT="0" distB="0" distL="0" distR="0" wp14:anchorId="2AB7095D" wp14:editId="31793662">
                <wp:extent cx="6284912" cy="3202888"/>
                <wp:effectExtent l="0" t="0" r="0" b="0"/>
                <wp:docPr id="203535302" name="Picture 2035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4912" cy="3202888"/>
                        </a:xfrm>
                        <a:prstGeom prst="rect">
                          <a:avLst/>
                        </a:prstGeom>
                      </pic:spPr>
                    </pic:pic>
                  </a:graphicData>
                </a:graphic>
              </wp:inline>
            </w:drawing>
          </w:r>
        </w:del>
      </w:ins>
      <w:bookmarkStart w:id="2186" w:name="_Toc173777806"/>
      <w:bookmarkEnd w:id="2186"/>
    </w:p>
    <w:p w14:paraId="26FFAE4D" w14:textId="1FF939C8" w:rsidR="0E3CF60B" w:rsidRPr="00A62CB7" w:rsidDel="00807103" w:rsidRDefault="0E3CF60B" w:rsidP="00A62CB7">
      <w:pPr>
        <w:pStyle w:val="Heading2"/>
        <w:numPr>
          <w:ilvl w:val="1"/>
          <w:numId w:val="40"/>
        </w:numPr>
        <w:rPr>
          <w:ins w:id="2187" w:author="Peter Marsh" w:date="2024-08-05T08:39:00Z"/>
          <w:del w:id="2188" w:author="Craig Parker" w:date="2024-08-05T19:07:00Z"/>
        </w:rPr>
        <w:pPrChange w:id="2189" w:author="Craig Parker" w:date="2024-08-05T19:07:00Z">
          <w:pPr/>
        </w:pPrChange>
      </w:pPr>
      <w:ins w:id="2190" w:author="Peter Marsh" w:date="2024-08-05T08:41:00Z">
        <w:del w:id="2191" w:author="Craig Parker" w:date="2024-08-05T19:07:00Z">
          <w:r w:rsidRPr="00A62CB7" w:rsidDel="00807103">
            <w:delText xml:space="preserve">I will put the above </w:delText>
          </w:r>
        </w:del>
      </w:ins>
      <w:ins w:id="2192" w:author="Peter Marsh" w:date="2024-08-05T09:02:00Z">
        <w:del w:id="2193" w:author="Craig Parker" w:date="2024-08-05T19:07:00Z">
          <w:r w:rsidRPr="00A62CB7" w:rsidDel="00807103">
            <w:delText xml:space="preserve">schematic </w:delText>
          </w:r>
        </w:del>
      </w:ins>
      <w:ins w:id="2194" w:author="Peter Marsh" w:date="2024-08-05T08:41:00Z">
        <w:del w:id="2195" w:author="Craig Parker" w:date="2024-08-05T19:07:00Z">
          <w:r w:rsidRPr="00A62CB7" w:rsidDel="00807103">
            <w:delText>into words</w:delText>
          </w:r>
        </w:del>
      </w:ins>
      <w:del w:id="2196" w:author="Craig Parker" w:date="2024-08-05T19:07:00Z">
        <w:r w:rsidRPr="00A62CB7" w:rsidDel="00807103">
          <w:delText xml:space="preserve"> below</w:delText>
        </w:r>
      </w:del>
      <w:ins w:id="2197" w:author="Peter Marsh" w:date="2024-08-05T08:41:00Z">
        <w:del w:id="2198" w:author="Craig Parker" w:date="2024-08-05T19:07:00Z">
          <w:r w:rsidRPr="00A62CB7" w:rsidDel="00807103">
            <w:delText>. The above is a bit far from reality.</w:delText>
          </w:r>
        </w:del>
      </w:ins>
      <w:bookmarkStart w:id="2199" w:name="_Toc173777807"/>
      <w:bookmarkEnd w:id="2199"/>
    </w:p>
    <w:p w14:paraId="33DBFA7C" w14:textId="372A699A" w:rsidR="0E3CF60B" w:rsidRPr="00A62CB7" w:rsidDel="00807103" w:rsidRDefault="0E3CF60B" w:rsidP="00A62CB7">
      <w:pPr>
        <w:pStyle w:val="Heading2"/>
        <w:numPr>
          <w:ilvl w:val="1"/>
          <w:numId w:val="40"/>
        </w:numPr>
        <w:rPr>
          <w:ins w:id="2200" w:author="Peter Marsh" w:date="2024-08-05T08:38:00Z"/>
          <w:del w:id="2201" w:author="Craig Parker" w:date="2024-08-05T19:07:00Z"/>
        </w:rPr>
        <w:pPrChange w:id="2202" w:author="Craig Parker" w:date="2024-08-05T19:07:00Z">
          <w:pPr/>
        </w:pPrChange>
      </w:pPr>
      <w:bookmarkStart w:id="2203" w:name="_Toc173777808"/>
      <w:bookmarkEnd w:id="2203"/>
    </w:p>
    <w:p w14:paraId="437564EF" w14:textId="3F43A837" w:rsidR="0E3CF60B" w:rsidRPr="00D37042" w:rsidDel="00807103" w:rsidRDefault="0E3CF60B" w:rsidP="00A62CB7">
      <w:pPr>
        <w:pStyle w:val="Heading2"/>
        <w:numPr>
          <w:ilvl w:val="1"/>
          <w:numId w:val="40"/>
        </w:numPr>
        <w:rPr>
          <w:del w:id="2204" w:author="Craig Parker" w:date="2024-08-05T19:07:00Z"/>
        </w:rPr>
        <w:pPrChange w:id="2205" w:author="Craig Parker" w:date="2024-08-05T19:07:00Z">
          <w:pPr/>
        </w:pPrChange>
      </w:pPr>
      <w:del w:id="2206" w:author="Craig Parker" w:date="2024-08-05T19:07:00Z">
        <w:r w:rsidRPr="00D37042" w:rsidDel="00807103">
          <w:br w:type="page"/>
        </w:r>
      </w:del>
    </w:p>
    <w:p w14:paraId="3D556CD0" w14:textId="0FFF202B" w:rsidR="00C41A39" w:rsidRPr="00A62CB7" w:rsidRDefault="0E3CF60B" w:rsidP="00A62CB7">
      <w:pPr>
        <w:pStyle w:val="Heading2"/>
        <w:numPr>
          <w:ilvl w:val="1"/>
          <w:numId w:val="40"/>
        </w:numPr>
        <w:pPrChange w:id="2207" w:author="Craig Parker" w:date="2024-08-05T19:07:00Z">
          <w:pPr>
            <w:pStyle w:val="Heading2"/>
          </w:pPr>
        </w:pPrChange>
      </w:pPr>
      <w:bookmarkStart w:id="2208" w:name="_Toc173777809"/>
      <w:r w:rsidRPr="00D37042">
        <w:t>Health Data Harmonisation</w:t>
      </w:r>
      <w:bookmarkEnd w:id="2208"/>
    </w:p>
    <w:p w14:paraId="2B2DE168" w14:textId="105E490C" w:rsidR="0E3CF60B" w:rsidRPr="00A62CB7" w:rsidRDefault="0E3CF60B" w:rsidP="0E3CF60B">
      <w:pPr>
        <w:rPr>
          <w:rFonts w:ascii="Nunito" w:eastAsia="Nunito" w:hAnsi="Nunito" w:cs="Nunito"/>
        </w:rPr>
      </w:pPr>
    </w:p>
    <w:p w14:paraId="07F348DA" w14:textId="46E74113" w:rsidR="0E3CF60B" w:rsidRPr="00A62CB7" w:rsidRDefault="0E3CF60B" w:rsidP="0E3CF60B">
      <w:pPr>
        <w:rPr>
          <w:rFonts w:ascii="Nunito" w:eastAsia="Nunito" w:hAnsi="Nunito" w:cs="Nunito"/>
        </w:rPr>
      </w:pPr>
      <w:r w:rsidRPr="00A62CB7">
        <w:rPr>
          <w:rFonts w:ascii="Nunito" w:eastAsia="Nunito" w:hAnsi="Nunito" w:cs="Nunito"/>
        </w:rPr>
        <w:t xml:space="preserve">Data </w:t>
      </w:r>
      <w:proofErr w:type="spellStart"/>
      <w:r w:rsidRPr="00A62CB7">
        <w:rPr>
          <w:rFonts w:ascii="Nunito" w:eastAsia="Nunito" w:hAnsi="Nunito" w:cs="Nunito"/>
        </w:rPr>
        <w:t>harmonisation</w:t>
      </w:r>
      <w:proofErr w:type="spellEnd"/>
      <w:r w:rsidRPr="00A62CB7">
        <w:rPr>
          <w:rFonts w:ascii="Nunito" w:eastAsia="Nunito" w:hAnsi="Nunito" w:cs="Nunito"/>
        </w:rPr>
        <w:t xml:space="preserve"> is critical for integrating diverse datasets into a unified format, allowing comprehensive analyses drawing on information across the disparate data sources. A detailed description of the workflow from source data to deidentified data is as follows. </w:t>
      </w:r>
    </w:p>
    <w:p w14:paraId="239F527B" w14:textId="4D2CF793" w:rsidR="0E3CF60B" w:rsidRPr="00A62CB7" w:rsidRDefault="0E3CF60B" w:rsidP="0E3CF60B">
      <w:pPr>
        <w:pStyle w:val="ListParagraph"/>
        <w:rPr>
          <w:rFonts w:ascii="Nunito" w:eastAsia="Nunito" w:hAnsi="Nunito" w:cs="Nunito"/>
        </w:rPr>
      </w:pPr>
      <w:r w:rsidRPr="00A62CB7">
        <w:rPr>
          <w:rFonts w:ascii="Nunito" w:eastAsia="Nunito" w:hAnsi="Nunito" w:cs="Nunito"/>
        </w:rPr>
        <w:t>Pre-Processing:</w:t>
      </w:r>
    </w:p>
    <w:p w14:paraId="09EDB591" w14:textId="5B11E24A" w:rsidR="0E3CF60B" w:rsidRPr="00A62CB7" w:rsidRDefault="0E3CF60B" w:rsidP="0E3CF60B">
      <w:pPr>
        <w:rPr>
          <w:rFonts w:ascii="Nunito" w:eastAsia="Nunito" w:hAnsi="Nunito" w:cs="Nunito"/>
        </w:rPr>
      </w:pPr>
      <w:r w:rsidRPr="00A62CB7">
        <w:rPr>
          <w:rFonts w:ascii="Nunito" w:eastAsia="Nunito" w:hAnsi="Nunito" w:cs="Nunito"/>
        </w:rPr>
        <w:t xml:space="preserve">This initial step is done by the ‘core’ </w:t>
      </w:r>
      <w:del w:id="2209" w:author="Craig Parker" w:date="2024-08-05T19:22:00Z">
        <w:r w:rsidRPr="00A62CB7" w:rsidDel="006A3891">
          <w:rPr>
            <w:rFonts w:ascii="Nunito" w:eastAsia="Nunito" w:hAnsi="Nunito" w:cs="Nunito"/>
          </w:rPr>
          <w:delText>HE2AT</w:delText>
        </w:r>
      </w:del>
      <w:ins w:id="2210" w:author="Craig Parker" w:date="2024-08-05T19:22:00Z">
        <w:r w:rsidR="006A3891" w:rsidRPr="00A62CB7">
          <w:rPr>
            <w:rFonts w:ascii="Nunito" w:eastAsia="Nunito" w:hAnsi="Nunito" w:cs="Nunito"/>
          </w:rPr>
          <w:t>HE²AT</w:t>
        </w:r>
      </w:ins>
      <w:r w:rsidRPr="00A62CB7">
        <w:rPr>
          <w:rFonts w:ascii="Nunito" w:eastAsia="Nunito" w:hAnsi="Nunito" w:cs="Nunito"/>
        </w:rPr>
        <w:t xml:space="preserve"> team (definition – those with access to ‘incoming’ (peter, </w:t>
      </w:r>
      <w:proofErr w:type="spellStart"/>
      <w:r w:rsidRPr="00A62CB7">
        <w:rPr>
          <w:rFonts w:ascii="Nunito" w:eastAsia="Nunito" w:hAnsi="Nunito" w:cs="Nunito"/>
        </w:rPr>
        <w:t>pierre</w:t>
      </w:r>
      <w:proofErr w:type="spellEnd"/>
      <w:r w:rsidRPr="00A62CB7">
        <w:rPr>
          <w:rFonts w:ascii="Nunito" w:eastAsia="Nunito" w:hAnsi="Nunito" w:cs="Nunito"/>
        </w:rPr>
        <w:t xml:space="preserve">, </w:t>
      </w:r>
      <w:proofErr w:type="spellStart"/>
      <w:r w:rsidRPr="00A62CB7">
        <w:rPr>
          <w:rFonts w:ascii="Nunito" w:eastAsia="Nunito" w:hAnsi="Nunito" w:cs="Nunito"/>
        </w:rPr>
        <w:t>lisa</w:t>
      </w:r>
      <w:proofErr w:type="spellEnd"/>
      <w:r w:rsidRPr="00A62CB7">
        <w:rPr>
          <w:rFonts w:ascii="Nunito" w:eastAsia="Nunito" w:hAnsi="Nunito" w:cs="Nunito"/>
        </w:rPr>
        <w:t xml:space="preserve">, </w:t>
      </w:r>
      <w:proofErr w:type="spellStart"/>
      <w:r w:rsidRPr="00A62CB7">
        <w:rPr>
          <w:rFonts w:ascii="Nunito" w:eastAsia="Nunito" w:hAnsi="Nunito" w:cs="Nunito"/>
        </w:rPr>
        <w:t>chris</w:t>
      </w:r>
      <w:proofErr w:type="spellEnd"/>
      <w:r w:rsidRPr="00A62CB7">
        <w:rPr>
          <w:rFonts w:ascii="Nunito" w:eastAsia="Nunito" w:hAnsi="Nunito" w:cs="Nunito"/>
        </w:rPr>
        <w:t xml:space="preserve">, </w:t>
      </w:r>
      <w:proofErr w:type="spellStart"/>
      <w:r w:rsidRPr="00A62CB7">
        <w:rPr>
          <w:rFonts w:ascii="Nunito" w:eastAsia="Nunito" w:hAnsi="Nunito" w:cs="Nunito"/>
        </w:rPr>
        <w:t>rodger</w:t>
      </w:r>
      <w:proofErr w:type="spellEnd"/>
      <w:r w:rsidRPr="00A62CB7">
        <w:rPr>
          <w:rFonts w:ascii="Nunito" w:eastAsia="Nunito" w:hAnsi="Nunito" w:cs="Nunito"/>
        </w:rPr>
        <w:t xml:space="preserve">, </w:t>
      </w:r>
      <w:proofErr w:type="spellStart"/>
      <w:r w:rsidRPr="00A62CB7">
        <w:rPr>
          <w:rFonts w:ascii="Nunito" w:eastAsia="Nunito" w:hAnsi="Nunito" w:cs="Nunito"/>
        </w:rPr>
        <w:t>nic</w:t>
      </w:r>
      <w:proofErr w:type="spellEnd"/>
      <w:r w:rsidRPr="00A62CB7">
        <w:rPr>
          <w:rFonts w:ascii="Nunito" w:eastAsia="Nunito" w:hAnsi="Nunito" w:cs="Nunito"/>
        </w:rPr>
        <w:t>, craig)) and consists of:</w:t>
      </w:r>
    </w:p>
    <w:p w14:paraId="2B24EEDF" w14:textId="36C57DB8" w:rsidR="0E3CF60B" w:rsidRPr="00A62CB7" w:rsidRDefault="0E3CF60B" w:rsidP="0E3CF60B">
      <w:pPr>
        <w:rPr>
          <w:rFonts w:ascii="Nunito" w:eastAsia="Nunito" w:hAnsi="Nunito" w:cs="Nunito"/>
        </w:rPr>
      </w:pPr>
      <w:r w:rsidRPr="00A62CB7">
        <w:rPr>
          <w:rFonts w:ascii="Nunito" w:eastAsia="Nunito" w:hAnsi="Nunito" w:cs="Nunito"/>
        </w:rPr>
        <w:t>- reformatting to common data format</w:t>
      </w:r>
    </w:p>
    <w:p w14:paraId="53D5E4B9" w14:textId="6FC7B23E" w:rsidR="0E3CF60B" w:rsidRPr="00A62CB7" w:rsidRDefault="0E3CF60B" w:rsidP="0E3CF60B">
      <w:pPr>
        <w:rPr>
          <w:rFonts w:ascii="Nunito" w:eastAsia="Nunito" w:hAnsi="Nunito" w:cs="Nunito"/>
        </w:rPr>
      </w:pPr>
      <w:r w:rsidRPr="00A62CB7">
        <w:rPr>
          <w:rFonts w:ascii="Nunito" w:eastAsia="Nunito" w:hAnsi="Nunito" w:cs="Nunito"/>
        </w:rPr>
        <w:t>- extracting variable names and descriptions</w:t>
      </w:r>
    </w:p>
    <w:p w14:paraId="71EFBD2D" w14:textId="7CDF8132" w:rsidR="0E3CF60B" w:rsidRPr="00A62CB7" w:rsidRDefault="0E3CF60B" w:rsidP="0E3CF60B">
      <w:pPr>
        <w:rPr>
          <w:rFonts w:ascii="Nunito" w:eastAsia="Nunito" w:hAnsi="Nunito" w:cs="Nunito"/>
        </w:rPr>
      </w:pPr>
      <w:r w:rsidRPr="00A62CB7">
        <w:rPr>
          <w:rFonts w:ascii="Nunito" w:eastAsia="Nunito" w:hAnsi="Nunito" w:cs="Nunito"/>
        </w:rPr>
        <w:t>- creating synthetic data (</w:t>
      </w:r>
      <w:proofErr w:type="spellStart"/>
      <w:r w:rsidRPr="00A62CB7">
        <w:rPr>
          <w:rFonts w:ascii="Nunito" w:eastAsia="Nunito" w:hAnsi="Nunito" w:cs="Nunito"/>
        </w:rPr>
        <w:t>ie</w:t>
      </w:r>
      <w:proofErr w:type="spellEnd"/>
      <w:r w:rsidRPr="00A62CB7">
        <w:rPr>
          <w:rFonts w:ascii="Nunito" w:eastAsia="Nunito" w:hAnsi="Nunito" w:cs="Nunito"/>
        </w:rPr>
        <w:t xml:space="preserve"> 10 random samples of each variable)</w:t>
      </w:r>
    </w:p>
    <w:p w14:paraId="0FCFC934" w14:textId="2E7C2163" w:rsidR="0E3CF60B" w:rsidRPr="00A62CB7" w:rsidRDefault="0E3CF60B" w:rsidP="0E3CF60B">
      <w:pPr>
        <w:rPr>
          <w:rFonts w:ascii="Nunito" w:eastAsia="Nunito" w:hAnsi="Nunito" w:cs="Nunito"/>
        </w:rPr>
      </w:pPr>
      <w:r w:rsidRPr="00A62CB7">
        <w:rPr>
          <w:rFonts w:ascii="Nunito" w:eastAsia="Nunito" w:hAnsi="Nunito" w:cs="Nunito"/>
        </w:rPr>
        <w:t>- identify relevant study documentation</w:t>
      </w:r>
    </w:p>
    <w:p w14:paraId="211371AF" w14:textId="036EFDF1" w:rsidR="0E3CF60B" w:rsidRPr="00A62CB7" w:rsidRDefault="0E3CF60B" w:rsidP="0E3CF60B">
      <w:pPr>
        <w:rPr>
          <w:rFonts w:ascii="Nunito" w:eastAsia="Nunito" w:hAnsi="Nunito" w:cs="Nunito"/>
        </w:rPr>
      </w:pPr>
      <w:r w:rsidRPr="00A62CB7">
        <w:rPr>
          <w:rFonts w:ascii="Nunito" w:eastAsia="Nunito" w:hAnsi="Nunito" w:cs="Nunito"/>
        </w:rPr>
        <w:t xml:space="preserve">This data is periodically backed up to a secure and encrypted disk </w:t>
      </w:r>
      <w:proofErr w:type="spellStart"/>
      <w:r w:rsidRPr="00A62CB7">
        <w:rPr>
          <w:rFonts w:ascii="Nunito" w:eastAsia="Nunito" w:hAnsi="Nunito" w:cs="Nunito"/>
        </w:rPr>
        <w:t>seperate</w:t>
      </w:r>
      <w:proofErr w:type="spellEnd"/>
      <w:r w:rsidRPr="00A62CB7">
        <w:rPr>
          <w:rFonts w:ascii="Nunito" w:eastAsia="Nunito" w:hAnsi="Nunito" w:cs="Nunito"/>
        </w:rPr>
        <w:t xml:space="preserve"> to the wider HPC system. This data is not encrypted but access permissions are restricted to the ‘core’ group. </w:t>
      </w:r>
    </w:p>
    <w:p w14:paraId="376E5BFB" w14:textId="6587C141" w:rsidR="0E3CF60B" w:rsidRPr="00A62CB7" w:rsidRDefault="0E3CF60B" w:rsidP="0E3CF60B">
      <w:pPr>
        <w:pStyle w:val="ListParagraph"/>
        <w:rPr>
          <w:rFonts w:ascii="Nunito" w:eastAsia="Nunito" w:hAnsi="Nunito" w:cs="Nunito"/>
        </w:rPr>
      </w:pPr>
      <w:r w:rsidRPr="00A62CB7">
        <w:rPr>
          <w:rFonts w:ascii="Nunito" w:eastAsia="Nunito" w:hAnsi="Nunito" w:cs="Nunito"/>
        </w:rPr>
        <w:t xml:space="preserve">Variable Mapping </w:t>
      </w:r>
    </w:p>
    <w:p w14:paraId="16451AF3" w14:textId="1C430232" w:rsidR="0E3CF60B" w:rsidRPr="00A62CB7" w:rsidRDefault="0E3CF60B" w:rsidP="0E3CF60B">
      <w:pPr>
        <w:rPr>
          <w:rFonts w:ascii="Nunito" w:eastAsia="Nunito" w:hAnsi="Nunito" w:cs="Nunito"/>
        </w:rPr>
      </w:pPr>
      <w:r w:rsidRPr="00A62CB7">
        <w:rPr>
          <w:rFonts w:ascii="Nunito" w:eastAsia="Nunito" w:hAnsi="Nunito" w:cs="Nunito"/>
        </w:rPr>
        <w:t xml:space="preserve">This step is completed by the full consortium making use of synthetic data, variable metadata and study </w:t>
      </w:r>
      <w:r w:rsidRPr="00A62CB7">
        <w:rPr>
          <w:rFonts w:ascii="Nunito" w:hAnsi="Nunito"/>
          <w:rPrChange w:id="2211" w:author="Craig Parker" w:date="2024-08-05T19:17:00Z">
            <w:rPr/>
          </w:rPrChange>
        </w:rPr>
        <w:tab/>
      </w:r>
      <w:r w:rsidRPr="00A62CB7">
        <w:rPr>
          <w:rFonts w:ascii="Nunito" w:eastAsia="Nunito" w:hAnsi="Nunito" w:cs="Nunito"/>
        </w:rPr>
        <w:t xml:space="preserve">documentation created in step 1. This data is shared with OpenAI to take advantage of LLM description </w:t>
      </w:r>
      <w:r w:rsidRPr="00A62CB7">
        <w:rPr>
          <w:rFonts w:ascii="Nunito" w:hAnsi="Nunito"/>
          <w:rPrChange w:id="2212" w:author="Craig Parker" w:date="2024-08-05T19:17:00Z">
            <w:rPr/>
          </w:rPrChange>
        </w:rPr>
        <w:tab/>
      </w:r>
      <w:r w:rsidRPr="00A62CB7">
        <w:rPr>
          <w:rFonts w:ascii="Nunito" w:eastAsia="Nunito" w:hAnsi="Nunito" w:cs="Nunito"/>
        </w:rPr>
        <w:t xml:space="preserve">completions, variable mapping suggestions and data transformation cleaning/ suggestions. At this step </w:t>
      </w:r>
      <w:r w:rsidRPr="00A62CB7">
        <w:rPr>
          <w:rFonts w:ascii="Nunito" w:hAnsi="Nunito"/>
          <w:rPrChange w:id="2213" w:author="Craig Parker" w:date="2024-08-05T19:17:00Z">
            <w:rPr/>
          </w:rPrChange>
        </w:rPr>
        <w:tab/>
      </w:r>
      <w:proofErr w:type="spellStart"/>
      <w:r w:rsidRPr="00A62CB7">
        <w:rPr>
          <w:rFonts w:ascii="Nunito" w:eastAsia="Nunito" w:hAnsi="Nunito" w:cs="Nunito"/>
        </w:rPr>
        <w:t>harmonisation</w:t>
      </w:r>
      <w:proofErr w:type="spellEnd"/>
      <w:r w:rsidRPr="00A62CB7">
        <w:rPr>
          <w:rFonts w:ascii="Nunito" w:eastAsia="Nunito" w:hAnsi="Nunito" w:cs="Nunito"/>
        </w:rPr>
        <w:t xml:space="preserve"> team members complete a form to map source variables to a standard set of ontologies and </w:t>
      </w:r>
      <w:r w:rsidRPr="00A62CB7">
        <w:rPr>
          <w:rFonts w:ascii="Nunito" w:hAnsi="Nunito"/>
          <w:rPrChange w:id="2214" w:author="Craig Parker" w:date="2024-08-05T19:17:00Z">
            <w:rPr/>
          </w:rPrChange>
        </w:rPr>
        <w:tab/>
      </w:r>
      <w:r w:rsidRPr="00A62CB7">
        <w:rPr>
          <w:rFonts w:ascii="Nunito" w:eastAsia="Nunito" w:hAnsi="Nunito" w:cs="Nunito"/>
        </w:rPr>
        <w:t xml:space="preserve">recode variables to a standard data model. </w:t>
      </w:r>
    </w:p>
    <w:p w14:paraId="64588EEC" w14:textId="5096EA60" w:rsidR="0E3CF60B" w:rsidRPr="00A62CB7" w:rsidRDefault="0E3CF60B" w:rsidP="0E3CF60B">
      <w:pPr>
        <w:pStyle w:val="ListParagraph"/>
        <w:rPr>
          <w:rFonts w:ascii="Nunito" w:eastAsia="Nunito" w:hAnsi="Nunito" w:cs="Nunito"/>
        </w:rPr>
      </w:pPr>
      <w:r w:rsidRPr="00A62CB7">
        <w:rPr>
          <w:rFonts w:ascii="Nunito" w:eastAsia="Nunito" w:hAnsi="Nunito" w:cs="Nunito"/>
        </w:rPr>
        <w:t>Mapping Validation</w:t>
      </w:r>
    </w:p>
    <w:p w14:paraId="60BD49BA" w14:textId="58230BD8" w:rsidR="0E3CF60B" w:rsidRPr="00A62CB7" w:rsidRDefault="0E3CF60B" w:rsidP="0E3CF60B">
      <w:pPr>
        <w:rPr>
          <w:rFonts w:ascii="Nunito" w:eastAsia="Nunito" w:hAnsi="Nunito" w:cs="Nunito"/>
        </w:rPr>
      </w:pPr>
      <w:r w:rsidRPr="00A62CB7">
        <w:rPr>
          <w:rFonts w:ascii="Nunito" w:eastAsia="Nunito" w:hAnsi="Nunito" w:cs="Nunito"/>
        </w:rPr>
        <w:lastRenderedPageBreak/>
        <w:t xml:space="preserve">This step is completed by the ‘core’ </w:t>
      </w:r>
      <w:del w:id="2215" w:author="Craig Parker" w:date="2024-08-05T19:22:00Z">
        <w:r w:rsidRPr="00A62CB7" w:rsidDel="006A3891">
          <w:rPr>
            <w:rFonts w:ascii="Nunito" w:eastAsia="Nunito" w:hAnsi="Nunito" w:cs="Nunito"/>
          </w:rPr>
          <w:delText>HE2AT</w:delText>
        </w:r>
      </w:del>
      <w:ins w:id="2216" w:author="Craig Parker" w:date="2024-08-05T19:22:00Z">
        <w:r w:rsidR="006A3891" w:rsidRPr="00A62CB7">
          <w:rPr>
            <w:rFonts w:ascii="Nunito" w:eastAsia="Nunito" w:hAnsi="Nunito" w:cs="Nunito"/>
          </w:rPr>
          <w:t>HE²AT</w:t>
        </w:r>
      </w:ins>
      <w:r w:rsidRPr="00A62CB7">
        <w:rPr>
          <w:rFonts w:ascii="Nunito" w:eastAsia="Nunito" w:hAnsi="Nunito" w:cs="Nunito"/>
        </w:rPr>
        <w:t xml:space="preserve"> team making use of the variable mappings created in step 2 as well as the reformatted source data in step 1. Here a second validation of the mapping and transformations are completed first by a health expert and second by the core </w:t>
      </w:r>
      <w:proofErr w:type="spellStart"/>
      <w:r w:rsidRPr="00A62CB7">
        <w:rPr>
          <w:rFonts w:ascii="Nunito" w:eastAsia="Nunito" w:hAnsi="Nunito" w:cs="Nunito"/>
        </w:rPr>
        <w:t>harmonising</w:t>
      </w:r>
      <w:proofErr w:type="spellEnd"/>
      <w:r w:rsidRPr="00A62CB7">
        <w:rPr>
          <w:rFonts w:ascii="Nunito" w:eastAsia="Nunito" w:hAnsi="Nunito" w:cs="Nunito"/>
        </w:rPr>
        <w:t xml:space="preserve"> team.  The results from this and step 2, referred to as mappings and transformation instructions are version controlled using the CSAG Gitlab. </w:t>
      </w:r>
    </w:p>
    <w:p w14:paraId="791FB82D" w14:textId="04CC012B" w:rsidR="0E3CF60B" w:rsidRPr="00A62CB7" w:rsidRDefault="0E3CF60B" w:rsidP="0E3CF60B">
      <w:pPr>
        <w:pStyle w:val="ListParagraph"/>
        <w:rPr>
          <w:rFonts w:ascii="Nunito" w:eastAsia="Nunito" w:hAnsi="Nunito" w:cs="Nunito"/>
        </w:rPr>
      </w:pPr>
      <w:r w:rsidRPr="00A62CB7">
        <w:rPr>
          <w:rFonts w:ascii="Nunito" w:eastAsia="Nunito" w:hAnsi="Nunito" w:cs="Nunito"/>
        </w:rPr>
        <w:t>Database Population</w:t>
      </w:r>
    </w:p>
    <w:p w14:paraId="2680393E" w14:textId="6B119FDD" w:rsidR="0E3CF60B" w:rsidRPr="00A62CB7" w:rsidRDefault="0E3CF60B" w:rsidP="0E3CF60B">
      <w:pPr>
        <w:rPr>
          <w:rFonts w:ascii="Nunito" w:eastAsia="Nunito" w:hAnsi="Nunito" w:cs="Nunito"/>
        </w:rPr>
      </w:pPr>
      <w:r w:rsidRPr="00A62CB7">
        <w:rPr>
          <w:rFonts w:ascii="Nunito" w:eastAsia="Nunito" w:hAnsi="Nunito" w:cs="Nunito"/>
        </w:rPr>
        <w:t xml:space="preserve">This step makes use of the mappings and transformation instructions created in step 1 and 2 to first transform the source data and then populate a final database. This step is managed by the ‘core’ team. The final database is available to the full consortium. Note a second </w:t>
      </w:r>
      <w:proofErr w:type="spellStart"/>
      <w:r w:rsidRPr="00A62CB7">
        <w:rPr>
          <w:rFonts w:ascii="Nunito" w:eastAsia="Nunito" w:hAnsi="Nunito" w:cs="Nunito"/>
        </w:rPr>
        <w:t>anonymisation</w:t>
      </w:r>
      <w:proofErr w:type="spellEnd"/>
      <w:r w:rsidRPr="00A62CB7">
        <w:rPr>
          <w:rFonts w:ascii="Nunito" w:eastAsia="Nunito" w:hAnsi="Nunito" w:cs="Nunito"/>
        </w:rPr>
        <w:t xml:space="preserve"> of patient identifiers will happen at this stage and locations below the ward level (</w:t>
      </w:r>
      <w:proofErr w:type="spellStart"/>
      <w:r w:rsidRPr="00A62CB7">
        <w:rPr>
          <w:rFonts w:ascii="Nunito" w:eastAsia="Nunito" w:hAnsi="Nunito" w:cs="Nunito"/>
        </w:rPr>
        <w:t>ie</w:t>
      </w:r>
      <w:proofErr w:type="spellEnd"/>
      <w:r w:rsidRPr="00A62CB7">
        <w:rPr>
          <w:rFonts w:ascii="Nunito" w:eastAsia="Nunito" w:hAnsi="Nunito" w:cs="Nunito"/>
        </w:rPr>
        <w:t xml:space="preserve"> street addresses) will not be included.</w:t>
      </w:r>
    </w:p>
    <w:p w14:paraId="7732BC66" w14:textId="6FE6FA2A" w:rsidR="0E3CF60B" w:rsidRPr="00A62CB7" w:rsidRDefault="0E3CF60B" w:rsidP="0E3CF60B">
      <w:pPr>
        <w:pStyle w:val="ListParagraph"/>
        <w:rPr>
          <w:rFonts w:ascii="Nunito" w:eastAsia="Nunito" w:hAnsi="Nunito" w:cs="Nunito"/>
        </w:rPr>
      </w:pPr>
      <w:r w:rsidRPr="00A62CB7">
        <w:rPr>
          <w:rFonts w:ascii="Nunito" w:eastAsia="Nunito" w:hAnsi="Nunito" w:cs="Nunito"/>
        </w:rPr>
        <w:t xml:space="preserve">Final Data Cleaning and Analysis Dataset Creation </w:t>
      </w:r>
    </w:p>
    <w:p w14:paraId="000000D0" w14:textId="2EA05D28" w:rsidR="007813F4" w:rsidRPr="00A62CB7" w:rsidRDefault="0E3CF60B" w:rsidP="0E3CF60B">
      <w:pPr>
        <w:rPr>
          <w:rFonts w:ascii="Nunito" w:eastAsia="Nunito" w:hAnsi="Nunito" w:cs="Nunito"/>
        </w:rPr>
      </w:pPr>
      <w:r w:rsidRPr="00A62CB7">
        <w:rPr>
          <w:rFonts w:ascii="Nunito" w:eastAsia="Nunito" w:hAnsi="Nunito" w:cs="Nunito"/>
        </w:rPr>
        <w:t xml:space="preserve">A second data cleaning step will be performed on the database to ensure values do not fall outside of expected ranges, provisions are made to identify twins and multiple pregnancies, and duplication errors are identified, and a final sanity check will be performed to ensure data integrity. Linking geospatial data will be an additional step performed at the analysis stage. </w:t>
      </w:r>
      <w:r w:rsidR="007813F4" w:rsidRPr="00A62CB7">
        <w:rPr>
          <w:rFonts w:ascii="Nunito" w:hAnsi="Nunito"/>
          <w:rPrChange w:id="2217" w:author="Craig Parker" w:date="2024-08-05T19:17:00Z">
            <w:rPr/>
          </w:rPrChange>
        </w:rPr>
        <w:tab/>
      </w:r>
    </w:p>
    <w:p w14:paraId="77D1B19E" w14:textId="7DD6779D" w:rsidR="00807103" w:rsidRPr="00D37042" w:rsidRDefault="00807103" w:rsidP="00A62CB7">
      <w:pPr>
        <w:pStyle w:val="Heading2"/>
        <w:numPr>
          <w:ilvl w:val="1"/>
          <w:numId w:val="40"/>
        </w:numPr>
        <w:rPr>
          <w:ins w:id="2218" w:author="Craig Parker" w:date="2024-08-05T19:07:00Z"/>
        </w:rPr>
      </w:pPr>
      <w:bookmarkStart w:id="2219" w:name="_Toc173777810"/>
      <w:ins w:id="2220" w:author="Craig Parker" w:date="2024-08-05T19:07:00Z">
        <w:r w:rsidRPr="00D37042">
          <w:t xml:space="preserve">Data integration and analysis </w:t>
        </w:r>
        <w:r w:rsidRPr="00A62CB7">
          <w:rPr>
            <w:rPrChange w:id="2221" w:author="Craig Parker" w:date="2024-08-05T19:17:00Z">
              <w:rPr>
                <w:color w:val="FF0000"/>
              </w:rPr>
            </w:rPrChange>
          </w:rPr>
          <w:t>(Revise – integrate w/above section; focus on the development of integrated relational database)</w:t>
        </w:r>
        <w:commentRangeStart w:id="2222"/>
        <w:commentRangeStart w:id="2223"/>
        <w:commentRangeEnd w:id="2222"/>
        <w:r w:rsidRPr="00A62CB7">
          <w:rPr>
            <w:rStyle w:val="CommentReference"/>
            <w:rFonts w:ascii="Nunito" w:hAnsi="Nunito"/>
            <w:rPrChange w:id="2224" w:author="Craig Parker" w:date="2024-08-05T19:17:00Z">
              <w:rPr>
                <w:rStyle w:val="CommentReference"/>
              </w:rPr>
            </w:rPrChange>
          </w:rPr>
          <w:commentReference w:id="2222"/>
        </w:r>
        <w:commentRangeEnd w:id="2223"/>
        <w:r w:rsidRPr="00A62CB7">
          <w:rPr>
            <w:rStyle w:val="CommentReference"/>
            <w:rFonts w:ascii="Nunito" w:hAnsi="Nunito"/>
            <w:rPrChange w:id="2225" w:author="Craig Parker" w:date="2024-08-05T19:17:00Z">
              <w:rPr>
                <w:rStyle w:val="CommentReference"/>
              </w:rPr>
            </w:rPrChange>
          </w:rPr>
          <w:commentReference w:id="2223"/>
        </w:r>
        <w:bookmarkEnd w:id="2219"/>
      </w:ins>
    </w:p>
    <w:p w14:paraId="000000D1" w14:textId="5D343167" w:rsidR="007813F4" w:rsidRPr="00A62CB7" w:rsidDel="006D10B8" w:rsidRDefault="0E3CF60B">
      <w:pPr>
        <w:pStyle w:val="Heading2"/>
        <w:numPr>
          <w:ilvl w:val="1"/>
          <w:numId w:val="37"/>
        </w:numPr>
        <w:rPr>
          <w:del w:id="2226" w:author="Craig Parker" w:date="2024-07-31T13:50:00Z"/>
          <w:rFonts w:ascii="Nunito" w:hAnsi="Nunito"/>
          <w:color w:val="FF0000"/>
          <w:rPrChange w:id="2227" w:author="Craig Parker" w:date="2024-08-05T19:17:00Z">
            <w:rPr>
              <w:del w:id="2228" w:author="Craig Parker" w:date="2024-07-31T13:50:00Z"/>
              <w:color w:val="FF0000"/>
            </w:rPr>
          </w:rPrChange>
        </w:rPr>
        <w:pPrChange w:id="2229" w:author="Craig Parker" w:date="2024-08-05T19:07:00Z">
          <w:pPr>
            <w:pStyle w:val="Heading2"/>
            <w:numPr>
              <w:numId w:val="9"/>
            </w:numPr>
            <w:ind w:left="360" w:hanging="360"/>
          </w:pPr>
        </w:pPrChange>
      </w:pPr>
      <w:del w:id="2230" w:author="Craig Parker" w:date="2024-08-05T19:07:00Z">
        <w:r w:rsidRPr="00A62CB7" w:rsidDel="00807103">
          <w:rPr>
            <w:rFonts w:ascii="Nunito" w:hAnsi="Nunito"/>
            <w:rPrChange w:id="2231" w:author="Craig Parker" w:date="2024-08-05T19:17:00Z">
              <w:rPr/>
            </w:rPrChange>
          </w:rPr>
          <w:delText xml:space="preserve">Data integration and analysis </w:delText>
        </w:r>
      </w:del>
      <w:ins w:id="2232" w:author="Sibusisiwe Makhanya" w:date="2024-08-05T08:40:00Z">
        <w:del w:id="2233" w:author="Craig Parker" w:date="2024-08-05T19:07:00Z">
          <w:r w:rsidRPr="00A62CB7" w:rsidDel="00807103">
            <w:rPr>
              <w:rFonts w:ascii="Nunito" w:hAnsi="Nunito"/>
              <w:color w:val="FF0000"/>
              <w:rPrChange w:id="2234" w:author="Craig Parker" w:date="2024-08-05T19:17:00Z">
                <w:rPr>
                  <w:color w:val="FF0000"/>
                </w:rPr>
              </w:rPrChange>
            </w:rPr>
            <w:delText>(Revise – integrate w/above section; focus on the development of integrated relational database</w:delText>
          </w:r>
        </w:del>
      </w:ins>
      <w:ins w:id="2235" w:author="Sibusisiwe Makhanya" w:date="2024-08-05T08:41:00Z">
        <w:del w:id="2236" w:author="Craig Parker" w:date="2024-08-05T19:07:00Z">
          <w:r w:rsidRPr="00A62CB7" w:rsidDel="00807103">
            <w:rPr>
              <w:rFonts w:ascii="Nunito" w:hAnsi="Nunito"/>
              <w:color w:val="FF0000"/>
              <w:rPrChange w:id="2237" w:author="Craig Parker" w:date="2024-08-05T19:17:00Z">
                <w:rPr>
                  <w:color w:val="FF0000"/>
                </w:rPr>
              </w:rPrChange>
            </w:rPr>
            <w:delText>)</w:delText>
          </w:r>
        </w:del>
      </w:ins>
    </w:p>
    <w:p w14:paraId="000000D2" w14:textId="42949FA1" w:rsidR="007813F4" w:rsidRPr="00A62CB7" w:rsidDel="006D10B8" w:rsidRDefault="54FBA741">
      <w:pPr>
        <w:pStyle w:val="Heading2"/>
        <w:numPr>
          <w:ilvl w:val="1"/>
          <w:numId w:val="37"/>
        </w:numPr>
        <w:rPr>
          <w:del w:id="2238" w:author="Craig Parker" w:date="2024-07-31T13:47:00Z"/>
          <w:rFonts w:ascii="Nunito" w:hAnsi="Nunito"/>
          <w:rPrChange w:id="2239" w:author="Craig Parker" w:date="2024-08-05T19:17:00Z">
            <w:rPr>
              <w:del w:id="2240" w:author="Craig Parker" w:date="2024-07-31T13:47:00Z"/>
            </w:rPr>
          </w:rPrChange>
        </w:rPr>
        <w:pPrChange w:id="2241" w:author="Craig Parker" w:date="2024-08-05T19:07:00Z">
          <w:pPr/>
        </w:pPrChange>
      </w:pPr>
      <w:del w:id="2242" w:author="Craig Parker" w:date="2024-07-31T13:47:00Z">
        <w:r w:rsidRPr="00A62CB7" w:rsidDel="006D10B8">
          <w:rPr>
            <w:rFonts w:ascii="Nunito" w:hAnsi="Nunito"/>
            <w:rPrChange w:id="2243" w:author="Craig Parker" w:date="2024-08-05T19:17:00Z">
              <w:rPr/>
            </w:rPrChange>
          </w:rPr>
          <w:delText xml:space="preserve">Integrated datasets (with associated documentation provided through the </w:delText>
        </w:r>
      </w:del>
      <w:del w:id="2244" w:author="Craig Parker" w:date="2024-07-09T11:34:00Z">
        <w:r w:rsidRPr="00A62CB7" w:rsidDel="00D9119A">
          <w:rPr>
            <w:rFonts w:ascii="Nunito" w:hAnsi="Nunito"/>
            <w:rPrChange w:id="2245" w:author="Craig Parker" w:date="2024-08-05T19:17:00Z">
              <w:rPr/>
            </w:rPrChange>
          </w:rPr>
          <w:delText xml:space="preserve">gitlab </w:delText>
        </w:r>
      </w:del>
      <w:del w:id="2246" w:author="Craig Parker" w:date="2024-07-31T13:47:00Z">
        <w:r w:rsidRPr="00A62CB7" w:rsidDel="006D10B8">
          <w:rPr>
            <w:rFonts w:ascii="Nunito" w:hAnsi="Nunito"/>
            <w:rPrChange w:id="2247" w:author="Craig Parker" w:date="2024-08-05T19:17:00Z">
              <w:rPr/>
            </w:rPrChange>
          </w:rPr>
          <w:delText xml:space="preserve">platform) will be </w:delText>
        </w:r>
      </w:del>
      <w:del w:id="2248" w:author="Craig Parker" w:date="2024-07-09T11:34:00Z">
        <w:r w:rsidRPr="00A62CB7" w:rsidDel="00D9119A">
          <w:rPr>
            <w:rFonts w:ascii="Nunito" w:hAnsi="Nunito"/>
            <w:rPrChange w:id="2249" w:author="Craig Parker" w:date="2024-08-05T19:17:00Z">
              <w:rPr/>
            </w:rPrChange>
          </w:rPr>
          <w:delText xml:space="preserve">made </w:delText>
        </w:r>
      </w:del>
      <w:del w:id="2250" w:author="Craig Parker" w:date="2024-07-31T13:47:00Z">
        <w:r w:rsidRPr="00A62CB7" w:rsidDel="006D10B8">
          <w:rPr>
            <w:rFonts w:ascii="Nunito" w:hAnsi="Nunito"/>
            <w:rPrChange w:id="2251" w:author="Craig Parker" w:date="2024-08-05T19:17:00Z">
              <w:rPr/>
            </w:rPrChange>
          </w:rPr>
          <w:delText xml:space="preserve">available for analysis through the Jupyter Hub platform to partner researchers.  In some cases, depending on the conditions of the original </w:delText>
        </w:r>
      </w:del>
      <w:del w:id="2252" w:author="Craig Parker" w:date="2024-07-08T09:33:00Z">
        <w:r w:rsidR="009511AE" w:rsidRPr="00A62CB7" w:rsidDel="54FBA741">
          <w:rPr>
            <w:rFonts w:ascii="Nunito" w:hAnsi="Nunito"/>
            <w:rPrChange w:id="2253" w:author="Craig Parker" w:date="2024-08-05T19:17:00Z">
              <w:rPr/>
            </w:rPrChange>
          </w:rPr>
          <w:delText>DSA</w:delText>
        </w:r>
      </w:del>
      <w:del w:id="2254" w:author="Craig Parker" w:date="2024-07-31T13:47:00Z">
        <w:r w:rsidRPr="00A62CB7" w:rsidDel="006D10B8">
          <w:rPr>
            <w:rFonts w:ascii="Nunito" w:hAnsi="Nunito"/>
            <w:rPrChange w:id="2255" w:author="Craig Parker" w:date="2024-08-05T19:17:00Z">
              <w:rPr/>
            </w:rPrChange>
          </w:rPr>
          <w:delText>s, these partner researchers will have to agree to specific data usage agreements.</w:delText>
        </w:r>
      </w:del>
    </w:p>
    <w:p w14:paraId="000000D3" w14:textId="77777777" w:rsidR="007813F4" w:rsidRPr="00A62CB7" w:rsidDel="006D10B8" w:rsidRDefault="007813F4">
      <w:pPr>
        <w:pStyle w:val="Heading2"/>
        <w:numPr>
          <w:ilvl w:val="1"/>
          <w:numId w:val="37"/>
        </w:numPr>
        <w:rPr>
          <w:del w:id="2256" w:author="Craig Parker" w:date="2024-07-31T13:47:00Z"/>
          <w:rFonts w:ascii="Nunito" w:hAnsi="Nunito"/>
          <w:rPrChange w:id="2257" w:author="Craig Parker" w:date="2024-08-05T19:17:00Z">
            <w:rPr>
              <w:del w:id="2258" w:author="Craig Parker" w:date="2024-07-31T13:47:00Z"/>
            </w:rPr>
          </w:rPrChange>
        </w:rPr>
        <w:pPrChange w:id="2259" w:author="Craig Parker" w:date="2024-08-05T19:07:00Z">
          <w:pPr/>
        </w:pPrChange>
      </w:pPr>
    </w:p>
    <w:p w14:paraId="000000D4" w14:textId="64B963B3" w:rsidR="007813F4" w:rsidRPr="00A62CB7" w:rsidDel="006D10B8" w:rsidRDefault="5D4A789A">
      <w:pPr>
        <w:pStyle w:val="Heading2"/>
        <w:numPr>
          <w:ilvl w:val="1"/>
          <w:numId w:val="37"/>
        </w:numPr>
        <w:rPr>
          <w:del w:id="2260" w:author="Craig Parker" w:date="2024-07-31T13:47:00Z"/>
          <w:rFonts w:ascii="Nunito" w:hAnsi="Nunito"/>
          <w:rPrChange w:id="2261" w:author="Craig Parker" w:date="2024-08-05T19:17:00Z">
            <w:rPr>
              <w:del w:id="2262" w:author="Craig Parker" w:date="2024-07-31T13:47:00Z"/>
            </w:rPr>
          </w:rPrChange>
        </w:rPr>
        <w:pPrChange w:id="2263" w:author="Craig Parker" w:date="2024-08-05T19:07:00Z">
          <w:pPr/>
        </w:pPrChange>
      </w:pPr>
      <w:commentRangeStart w:id="2264"/>
      <w:commentRangeStart w:id="2265"/>
      <w:del w:id="2266" w:author="Craig Parker" w:date="2024-07-31T13:47:00Z">
        <w:r w:rsidRPr="00A62CB7" w:rsidDel="006D10B8">
          <w:rPr>
            <w:rFonts w:ascii="Nunito" w:hAnsi="Nunito"/>
            <w:rPrChange w:id="2267" w:author="Craig Parker" w:date="2024-08-05T19:17:00Z">
              <w:rPr/>
            </w:rPrChange>
          </w:rPr>
          <w:delText xml:space="preserve">The </w:delText>
        </w:r>
      </w:del>
      <w:del w:id="2268" w:author="Craig Parker" w:date="2024-07-09T11:35:00Z">
        <w:r w:rsidRPr="00A62CB7" w:rsidDel="00D9119A">
          <w:rPr>
            <w:rFonts w:ascii="Nunito" w:hAnsi="Nunito"/>
            <w:rPrChange w:id="2269" w:author="Craig Parker" w:date="2024-08-05T19:17:00Z">
              <w:rPr/>
            </w:rPrChange>
          </w:rPr>
          <w:delText xml:space="preserve">full </w:delText>
        </w:r>
      </w:del>
      <w:del w:id="2270" w:author="Craig Parker" w:date="2024-07-31T13:47:00Z">
        <w:r w:rsidRPr="00A62CB7" w:rsidDel="006D10B8">
          <w:rPr>
            <w:rFonts w:ascii="Nunito" w:hAnsi="Nunito"/>
            <w:rPrChange w:id="2271" w:author="Craig Parker" w:date="2024-08-05T19:17:00Z">
              <w:rPr/>
            </w:rPrChange>
          </w:rPr>
          <w:delText>health data processing workflow is mapped in Figure 2 below.  The key steps are:</w:delText>
        </w:r>
      </w:del>
    </w:p>
    <w:p w14:paraId="000000D5" w14:textId="77777777" w:rsidR="007813F4" w:rsidRPr="00A62CB7" w:rsidDel="006D10B8" w:rsidRDefault="007813F4">
      <w:pPr>
        <w:pStyle w:val="Heading2"/>
        <w:numPr>
          <w:ilvl w:val="1"/>
          <w:numId w:val="37"/>
        </w:numPr>
        <w:rPr>
          <w:del w:id="2272" w:author="Craig Parker" w:date="2024-07-31T13:47:00Z"/>
          <w:rFonts w:ascii="Nunito" w:hAnsi="Nunito"/>
          <w:rPrChange w:id="2273" w:author="Craig Parker" w:date="2024-08-05T19:17:00Z">
            <w:rPr>
              <w:del w:id="2274" w:author="Craig Parker" w:date="2024-07-31T13:47:00Z"/>
            </w:rPr>
          </w:rPrChange>
        </w:rPr>
        <w:pPrChange w:id="2275" w:author="Craig Parker" w:date="2024-08-05T19:07:00Z">
          <w:pPr/>
        </w:pPrChange>
      </w:pPr>
    </w:p>
    <w:p w14:paraId="000000D6" w14:textId="77777777" w:rsidR="007813F4" w:rsidRPr="00A62CB7" w:rsidDel="006D10B8" w:rsidRDefault="009511AE">
      <w:pPr>
        <w:pStyle w:val="Heading2"/>
        <w:numPr>
          <w:ilvl w:val="1"/>
          <w:numId w:val="37"/>
        </w:numPr>
        <w:rPr>
          <w:del w:id="2276" w:author="Craig Parker" w:date="2024-07-31T13:47:00Z"/>
          <w:rFonts w:ascii="Nunito" w:hAnsi="Nunito"/>
          <w:rPrChange w:id="2277" w:author="Craig Parker" w:date="2024-08-05T19:17:00Z">
            <w:rPr>
              <w:del w:id="2278" w:author="Craig Parker" w:date="2024-07-31T13:47:00Z"/>
            </w:rPr>
          </w:rPrChange>
        </w:rPr>
        <w:pPrChange w:id="2279" w:author="Craig Parker" w:date="2024-08-05T19:07:00Z">
          <w:pPr>
            <w:numPr>
              <w:numId w:val="12"/>
            </w:numPr>
            <w:ind w:left="720" w:hanging="360"/>
          </w:pPr>
        </w:pPrChange>
      </w:pPr>
      <w:del w:id="2280" w:author="Craig Parker" w:date="2024-07-31T13:47:00Z">
        <w:r w:rsidRPr="00A62CB7" w:rsidDel="006D10B8">
          <w:rPr>
            <w:rFonts w:ascii="Nunito" w:hAnsi="Nunito"/>
            <w:rPrChange w:id="2281" w:author="Craig Parker" w:date="2024-08-05T19:17:00Z">
              <w:rPr/>
            </w:rPrChange>
          </w:rPr>
          <w:delText>Basic error screening and correction to identify formatting errors, invalid codes and values, etc.</w:delText>
        </w:r>
      </w:del>
    </w:p>
    <w:p w14:paraId="000000D7" w14:textId="46B36E1D" w:rsidR="007813F4" w:rsidRPr="00A62CB7" w:rsidDel="006D10B8" w:rsidRDefault="009511AE">
      <w:pPr>
        <w:pStyle w:val="Heading2"/>
        <w:numPr>
          <w:ilvl w:val="1"/>
          <w:numId w:val="37"/>
        </w:numPr>
        <w:rPr>
          <w:del w:id="2282" w:author="Craig Parker" w:date="2024-07-31T13:46:00Z"/>
          <w:rFonts w:ascii="Nunito" w:hAnsi="Nunito"/>
          <w:rPrChange w:id="2283" w:author="Craig Parker" w:date="2024-08-05T19:17:00Z">
            <w:rPr>
              <w:del w:id="2284" w:author="Craig Parker" w:date="2024-07-31T13:46:00Z"/>
            </w:rPr>
          </w:rPrChange>
        </w:rPr>
        <w:pPrChange w:id="2285" w:author="Craig Parker" w:date="2024-08-05T19:07:00Z">
          <w:pPr>
            <w:numPr>
              <w:numId w:val="12"/>
            </w:numPr>
            <w:ind w:left="720" w:hanging="360"/>
          </w:pPr>
        </w:pPrChange>
      </w:pPr>
      <w:del w:id="2286" w:author="Craig Parker" w:date="2024-07-31T13:47:00Z">
        <w:r w:rsidRPr="00A62CB7" w:rsidDel="006D10B8">
          <w:rPr>
            <w:rFonts w:ascii="Nunito" w:hAnsi="Nunito"/>
            <w:rPrChange w:id="2287" w:author="Craig Parker" w:date="2024-08-05T19:17:00Z">
              <w:rPr/>
            </w:rPrChange>
          </w:rPr>
          <w:delText xml:space="preserve">Screening to check for personal identifying information. </w:delText>
        </w:r>
      </w:del>
      <w:del w:id="2288" w:author="Craig Parker" w:date="2024-07-09T11:35:00Z">
        <w:r w:rsidRPr="00A62CB7" w:rsidDel="00D9119A">
          <w:rPr>
            <w:rFonts w:ascii="Nunito" w:hAnsi="Nunito"/>
            <w:rPrChange w:id="2289" w:author="Craig Parker" w:date="2024-08-05T19:17:00Z">
              <w:rPr/>
            </w:rPrChange>
          </w:rPr>
          <w:delText xml:space="preserve"> For example, date of birth is an indirect identifier, implying high risk of re-identification when combined with other indirect identifiers.  Date-of-birth can therefore be dropped, after calculating and keeping the age of the patients</w:delText>
        </w:r>
      </w:del>
      <w:del w:id="2290" w:author="Craig Parker" w:date="2024-07-31T13:46:00Z">
        <w:r w:rsidRPr="00A62CB7" w:rsidDel="006D10B8">
          <w:rPr>
            <w:rFonts w:ascii="Nunito" w:hAnsi="Nunito"/>
            <w:rPrChange w:id="2291" w:author="Craig Parker" w:date="2024-08-05T19:17:00Z">
              <w:rPr/>
            </w:rPrChange>
          </w:rPr>
          <w:delText xml:space="preserve">. </w:delText>
        </w:r>
      </w:del>
    </w:p>
    <w:p w14:paraId="000000D8" w14:textId="0E4DA5CD" w:rsidR="007813F4" w:rsidRPr="00A62CB7" w:rsidDel="006D10B8" w:rsidRDefault="009511AE">
      <w:pPr>
        <w:pStyle w:val="Heading2"/>
        <w:numPr>
          <w:ilvl w:val="1"/>
          <w:numId w:val="37"/>
        </w:numPr>
        <w:rPr>
          <w:del w:id="2292" w:author="Craig Parker" w:date="2024-07-31T13:46:00Z"/>
          <w:rFonts w:ascii="Nunito" w:hAnsi="Nunito"/>
          <w:rPrChange w:id="2293" w:author="Craig Parker" w:date="2024-08-05T19:17:00Z">
            <w:rPr>
              <w:del w:id="2294" w:author="Craig Parker" w:date="2024-07-31T13:46:00Z"/>
            </w:rPr>
          </w:rPrChange>
        </w:rPr>
        <w:pPrChange w:id="2295" w:author="Craig Parker" w:date="2024-08-05T19:07:00Z">
          <w:pPr>
            <w:numPr>
              <w:numId w:val="12"/>
            </w:numPr>
            <w:ind w:left="720" w:hanging="360"/>
          </w:pPr>
        </w:pPrChange>
      </w:pPr>
      <w:del w:id="2296" w:author="Craig Parker" w:date="2024-07-31T13:46:00Z">
        <w:r w:rsidRPr="00A62CB7" w:rsidDel="006D10B8">
          <w:rPr>
            <w:rFonts w:ascii="Nunito" w:hAnsi="Nunito"/>
            <w:rPrChange w:id="2297" w:author="Craig Parker" w:date="2024-08-05T19:17:00Z">
              <w:rPr/>
            </w:rPrChange>
          </w:rPr>
          <w:delText>Recoding to one of the identified common codebooks.  This step will extract variables of interest for each RP, translate variables into the target units</w:delText>
        </w:r>
      </w:del>
      <w:del w:id="2298" w:author="Craig Parker" w:date="2024-07-09T11:35:00Z">
        <w:r w:rsidRPr="00A62CB7" w:rsidDel="00D9119A">
          <w:rPr>
            <w:rFonts w:ascii="Nunito" w:hAnsi="Nunito"/>
            <w:rPrChange w:id="2299" w:author="Craig Parker" w:date="2024-08-05T19:17:00Z">
              <w:rPr/>
            </w:rPrChange>
          </w:rPr>
          <w:delText xml:space="preserve"> including translations of real values into categories, translating from </w:delText>
        </w:r>
      </w:del>
      <w:del w:id="2300" w:author="Craig Parker" w:date="2024-07-31T13:46:00Z">
        <w:r w:rsidRPr="00A62CB7" w:rsidDel="006D10B8">
          <w:rPr>
            <w:rFonts w:ascii="Nunito" w:hAnsi="Nunito"/>
            <w:rPrChange w:id="2301" w:author="Craig Parker" w:date="2024-08-05T19:17:00Z">
              <w:rPr/>
            </w:rPrChange>
          </w:rPr>
          <w:delText xml:space="preserve">categorisation scheme to another, etc.  This step will also include </w:delText>
        </w:r>
      </w:del>
      <w:del w:id="2302" w:author="Craig Parker" w:date="2024-07-09T11:35:00Z">
        <w:r w:rsidRPr="00A62CB7" w:rsidDel="00D9119A">
          <w:rPr>
            <w:rFonts w:ascii="Nunito" w:hAnsi="Nunito"/>
            <w:rPrChange w:id="2303" w:author="Craig Parker" w:date="2024-08-05T19:17:00Z">
              <w:rPr/>
            </w:rPrChange>
          </w:rPr>
          <w:delText xml:space="preserve">recoding </w:delText>
        </w:r>
      </w:del>
      <w:del w:id="2304" w:author="Craig Parker" w:date="2024-07-31T13:46:00Z">
        <w:r w:rsidRPr="00A62CB7" w:rsidDel="006D10B8">
          <w:rPr>
            <w:rFonts w:ascii="Nunito" w:hAnsi="Nunito"/>
            <w:rPrChange w:id="2305" w:author="Craig Parker" w:date="2024-08-05T19:17:00Z">
              <w:rPr/>
            </w:rPrChange>
          </w:rPr>
          <w:delText xml:space="preserve">of geographic information.  Where point location information is given, the jittering method of perturbing spatial location data will be used, where each point location is </w:delText>
        </w:r>
      </w:del>
      <w:del w:id="2306" w:author="Craig Parker" w:date="2024-07-09T11:35:00Z">
        <w:r w:rsidRPr="00A62CB7" w:rsidDel="00D9119A">
          <w:rPr>
            <w:rFonts w:ascii="Nunito" w:hAnsi="Nunito"/>
            <w:rPrChange w:id="2307" w:author="Craig Parker" w:date="2024-08-05T19:17:00Z">
              <w:rPr/>
            </w:rPrChange>
          </w:rPr>
          <w:delText>off-set</w:delText>
        </w:r>
      </w:del>
      <w:del w:id="2308" w:author="Craig Parker" w:date="2024-07-31T13:46:00Z">
        <w:r w:rsidRPr="00A62CB7" w:rsidDel="006D10B8">
          <w:rPr>
            <w:rFonts w:ascii="Nunito" w:hAnsi="Nunito"/>
            <w:rPrChange w:id="2309" w:author="Craig Parker" w:date="2024-08-05T19:17:00Z">
              <w:rPr/>
            </w:rPrChange>
          </w:rPr>
          <w:delText xml:space="preserve"> </w:delText>
        </w:r>
      </w:del>
      <w:del w:id="2310" w:author="Craig Parker" w:date="2024-07-09T11:35:00Z">
        <w:r w:rsidRPr="00A62CB7" w:rsidDel="00D9119A">
          <w:rPr>
            <w:rFonts w:ascii="Nunito" w:hAnsi="Nunito"/>
            <w:rPrChange w:id="2311" w:author="Craig Parker" w:date="2024-08-05T19:17:00Z">
              <w:rPr/>
            </w:rPrChange>
          </w:rPr>
          <w:delText>in a systematically random way</w:delText>
        </w:r>
      </w:del>
      <w:del w:id="2312" w:author="Craig Parker" w:date="2024-07-31T13:46:00Z">
        <w:r w:rsidRPr="00A62CB7" w:rsidDel="006D10B8">
          <w:rPr>
            <w:rFonts w:ascii="Nunito" w:hAnsi="Nunito"/>
            <w:rPrChange w:id="2313" w:author="Craig Parker" w:date="2024-08-05T19:17:00Z">
              <w:rPr/>
            </w:rPrChange>
          </w:rPr>
          <w:delText xml:space="preserve"> (random distance &amp; random direction). The alternative will be to substitute point locations with grid-cell centroids where the grid-cells correspond to the grid framework to be used for climate &amp; environmental data </w:delText>
        </w:r>
      </w:del>
    </w:p>
    <w:p w14:paraId="000000D9" w14:textId="77777777" w:rsidR="007813F4" w:rsidRPr="00A62CB7" w:rsidDel="006D10B8" w:rsidRDefault="009511AE">
      <w:pPr>
        <w:pStyle w:val="Heading2"/>
        <w:numPr>
          <w:ilvl w:val="1"/>
          <w:numId w:val="37"/>
        </w:numPr>
        <w:rPr>
          <w:del w:id="2314" w:author="Craig Parker" w:date="2024-07-31T13:46:00Z"/>
          <w:rFonts w:ascii="Nunito" w:hAnsi="Nunito"/>
          <w:rPrChange w:id="2315" w:author="Craig Parker" w:date="2024-08-05T19:17:00Z">
            <w:rPr>
              <w:del w:id="2316" w:author="Craig Parker" w:date="2024-07-31T13:46:00Z"/>
            </w:rPr>
          </w:rPrChange>
        </w:rPr>
        <w:pPrChange w:id="2317" w:author="Craig Parker" w:date="2024-08-05T19:07:00Z">
          <w:pPr>
            <w:numPr>
              <w:numId w:val="12"/>
            </w:numPr>
            <w:ind w:left="720" w:hanging="360"/>
          </w:pPr>
        </w:pPrChange>
      </w:pPr>
      <w:del w:id="2318" w:author="Craig Parker" w:date="2024-07-31T13:46:00Z">
        <w:r w:rsidRPr="00A62CB7" w:rsidDel="006D10B8">
          <w:rPr>
            <w:rFonts w:ascii="Nunito" w:hAnsi="Nunito"/>
            <w:rPrChange w:id="2319" w:author="Craig Parker" w:date="2024-08-05T19:17:00Z">
              <w:rPr/>
            </w:rPrChange>
          </w:rPr>
          <w:delText>Further quality control and restructuring of data</w:delText>
        </w:r>
      </w:del>
    </w:p>
    <w:p w14:paraId="000000DA" w14:textId="4A7CE5D5" w:rsidR="007813F4" w:rsidRPr="00A62CB7" w:rsidDel="00807103" w:rsidRDefault="5D4A789A">
      <w:pPr>
        <w:pStyle w:val="Heading2"/>
        <w:numPr>
          <w:ilvl w:val="1"/>
          <w:numId w:val="37"/>
        </w:numPr>
        <w:rPr>
          <w:del w:id="2320" w:author="Craig Parker" w:date="2024-08-05T19:07:00Z"/>
          <w:rFonts w:ascii="Nunito" w:hAnsi="Nunito"/>
          <w:rPrChange w:id="2321" w:author="Craig Parker" w:date="2024-08-05T19:17:00Z">
            <w:rPr>
              <w:del w:id="2322" w:author="Craig Parker" w:date="2024-08-05T19:07:00Z"/>
            </w:rPr>
          </w:rPrChange>
        </w:rPr>
        <w:pPrChange w:id="2323" w:author="Craig Parker" w:date="2024-08-05T19:07:00Z">
          <w:pPr>
            <w:numPr>
              <w:numId w:val="12"/>
            </w:numPr>
            <w:ind w:left="720" w:hanging="360"/>
          </w:pPr>
        </w:pPrChange>
      </w:pPr>
      <w:del w:id="2324" w:author="Craig Parker" w:date="2024-07-31T13:46:00Z">
        <w:r w:rsidRPr="00A62CB7" w:rsidDel="006D10B8">
          <w:rPr>
            <w:rFonts w:ascii="Nunito" w:hAnsi="Nunito"/>
            <w:rPrChange w:id="2325" w:author="Craig Parker" w:date="2024-08-05T19:17:00Z">
              <w:rPr/>
            </w:rPrChange>
          </w:rPr>
          <w:delText>Integration of climate variables in support of particular analyse</w:delText>
        </w:r>
      </w:del>
      <w:del w:id="2326" w:author="Craig Parker" w:date="2024-07-31T13:47:00Z">
        <w:r w:rsidRPr="00A62CB7" w:rsidDel="006D10B8">
          <w:rPr>
            <w:rFonts w:ascii="Nunito" w:hAnsi="Nunito"/>
            <w:rPrChange w:id="2327" w:author="Craig Parker" w:date="2024-08-05T19:17:00Z">
              <w:rPr/>
            </w:rPrChange>
          </w:rPr>
          <w:delText>s</w:delText>
        </w:r>
      </w:del>
      <w:commentRangeEnd w:id="2264"/>
      <w:del w:id="2328" w:author="Craig Parker" w:date="2024-08-05T19:07:00Z">
        <w:r w:rsidR="009511AE" w:rsidRPr="00A62CB7" w:rsidDel="00807103">
          <w:rPr>
            <w:rStyle w:val="CommentReference"/>
            <w:rFonts w:ascii="Nunito" w:hAnsi="Nunito"/>
            <w:rPrChange w:id="2329" w:author="Craig Parker" w:date="2024-08-05T19:17:00Z">
              <w:rPr>
                <w:rStyle w:val="CommentReference"/>
              </w:rPr>
            </w:rPrChange>
          </w:rPr>
          <w:commentReference w:id="2264"/>
        </w:r>
        <w:commentRangeEnd w:id="2265"/>
        <w:r w:rsidR="00BD1B56" w:rsidRPr="00A62CB7" w:rsidDel="00807103">
          <w:rPr>
            <w:rStyle w:val="CommentReference"/>
            <w:rFonts w:ascii="Nunito" w:hAnsi="Nunito"/>
            <w:rPrChange w:id="2330" w:author="Craig Parker" w:date="2024-08-05T19:17:00Z">
              <w:rPr>
                <w:rStyle w:val="CommentReference"/>
              </w:rPr>
            </w:rPrChange>
          </w:rPr>
          <w:commentReference w:id="2265"/>
        </w:r>
      </w:del>
    </w:p>
    <w:p w14:paraId="000000DB" w14:textId="77777777" w:rsidR="007813F4" w:rsidRPr="00A62CB7" w:rsidRDefault="007813F4">
      <w:pPr>
        <w:rPr>
          <w:rFonts w:ascii="Nunito" w:eastAsia="Nunito" w:hAnsi="Nunito" w:cs="Nunito"/>
        </w:rPr>
      </w:pPr>
    </w:p>
    <w:p w14:paraId="0C4278FE" w14:textId="77777777" w:rsidR="006D10B8" w:rsidRPr="00A62CB7" w:rsidRDefault="006D10B8" w:rsidP="006D10B8">
      <w:pPr>
        <w:rPr>
          <w:ins w:id="2331" w:author="Craig Parker" w:date="2024-07-31T13:45:00Z"/>
          <w:rFonts w:ascii="Nunito" w:eastAsia="Nunito" w:hAnsi="Nunito" w:cs="Nunito"/>
          <w:lang w:val="en-ZA"/>
        </w:rPr>
      </w:pPr>
      <w:ins w:id="2332" w:author="Craig Parker" w:date="2024-07-31T13:45:00Z">
        <w:r w:rsidRPr="00A62CB7">
          <w:rPr>
            <w:rFonts w:ascii="Nunito" w:eastAsia="Nunito" w:hAnsi="Nunito" w:cs="Nunito"/>
            <w:lang w:val="en-ZA"/>
          </w:rPr>
          <w:t xml:space="preserve">Integrated datasets (with associated documentation provided through the GitLab platform) will be available for analysis through the </w:t>
        </w:r>
        <w:proofErr w:type="spellStart"/>
        <w:r w:rsidRPr="00A62CB7">
          <w:rPr>
            <w:rFonts w:ascii="Nunito" w:eastAsia="Nunito" w:hAnsi="Nunito" w:cs="Nunito"/>
            <w:lang w:val="en-ZA"/>
          </w:rPr>
          <w:t>Jupyter</w:t>
        </w:r>
        <w:proofErr w:type="spellEnd"/>
        <w:r w:rsidRPr="00A62CB7">
          <w:rPr>
            <w:rFonts w:ascii="Nunito" w:eastAsia="Nunito" w:hAnsi="Nunito" w:cs="Nunito"/>
            <w:lang w:val="en-ZA"/>
          </w:rPr>
          <w:t xml:space="preserve"> Hub platform to partner researchers. In some cases, depending on the conditions of the original Data Transfer Agreements (DTAs), these partner researchers will have to agree to specific data usage agreements.</w:t>
        </w:r>
      </w:ins>
    </w:p>
    <w:p w14:paraId="6D285FDE" w14:textId="77777777" w:rsidR="006D10B8" w:rsidRPr="00A62CB7" w:rsidRDefault="006D10B8" w:rsidP="006D10B8">
      <w:pPr>
        <w:rPr>
          <w:ins w:id="2333" w:author="Craig Parker" w:date="2024-07-31T13:45:00Z"/>
          <w:rFonts w:ascii="Nunito" w:eastAsia="Nunito" w:hAnsi="Nunito" w:cs="Nunito"/>
          <w:lang w:val="en-ZA"/>
        </w:rPr>
      </w:pPr>
      <w:ins w:id="2334" w:author="Craig Parker" w:date="2024-07-31T13:45:00Z">
        <w:r w:rsidRPr="00A62CB7">
          <w:rPr>
            <w:rFonts w:ascii="Nunito" w:eastAsia="Nunito" w:hAnsi="Nunito" w:cs="Nunito"/>
            <w:lang w:val="en-ZA"/>
          </w:rPr>
          <w:t>The complete health data processing workflow is mapped in Figure 2 below. The key steps are:</w:t>
        </w:r>
      </w:ins>
    </w:p>
    <w:p w14:paraId="40F2BF4F" w14:textId="77777777" w:rsidR="006D10B8" w:rsidRPr="00A62CB7" w:rsidRDefault="006D10B8" w:rsidP="006D10B8">
      <w:pPr>
        <w:numPr>
          <w:ilvl w:val="0"/>
          <w:numId w:val="33"/>
        </w:numPr>
        <w:rPr>
          <w:ins w:id="2335" w:author="Craig Parker" w:date="2024-07-31T13:45:00Z"/>
          <w:rFonts w:ascii="Nunito" w:eastAsia="Nunito" w:hAnsi="Nunito" w:cs="Nunito"/>
          <w:lang w:val="en-ZA"/>
        </w:rPr>
      </w:pPr>
      <w:ins w:id="2336" w:author="Craig Parker" w:date="2024-07-31T13:45:00Z">
        <w:r w:rsidRPr="00A62CB7">
          <w:rPr>
            <w:rFonts w:ascii="Nunito" w:eastAsia="Nunito" w:hAnsi="Nunito" w:cs="Nunito"/>
            <w:b/>
            <w:bCs/>
            <w:lang w:val="en-ZA"/>
          </w:rPr>
          <w:t>Basic Error Screening and Correction:</w:t>
        </w:r>
        <w:r w:rsidRPr="00A62CB7">
          <w:rPr>
            <w:rFonts w:ascii="Nunito" w:eastAsia="Nunito" w:hAnsi="Nunito" w:cs="Nunito"/>
            <w:lang w:val="en-ZA"/>
          </w:rPr>
          <w:t xml:space="preserve"> Identifying and correcting formatting errors, invalid codes, and values.</w:t>
        </w:r>
      </w:ins>
    </w:p>
    <w:p w14:paraId="3BA216B0" w14:textId="77777777" w:rsidR="006D10B8" w:rsidRPr="00A62CB7" w:rsidRDefault="006D10B8" w:rsidP="006D10B8">
      <w:pPr>
        <w:numPr>
          <w:ilvl w:val="0"/>
          <w:numId w:val="33"/>
        </w:numPr>
        <w:rPr>
          <w:ins w:id="2337" w:author="Craig Parker" w:date="2024-07-31T13:45:00Z"/>
          <w:rFonts w:ascii="Nunito" w:eastAsia="Nunito" w:hAnsi="Nunito" w:cs="Nunito"/>
          <w:lang w:val="en-ZA"/>
        </w:rPr>
      </w:pPr>
      <w:ins w:id="2338" w:author="Craig Parker" w:date="2024-07-31T13:45:00Z">
        <w:r w:rsidRPr="00A62CB7">
          <w:rPr>
            <w:rFonts w:ascii="Nunito" w:eastAsia="Nunito" w:hAnsi="Nunito" w:cs="Nunito"/>
            <w:b/>
            <w:bCs/>
            <w:lang w:val="en-ZA"/>
          </w:rPr>
          <w:t>Screening for Personal Identifying Information:</w:t>
        </w:r>
        <w:r w:rsidRPr="00A62CB7">
          <w:rPr>
            <w:rFonts w:ascii="Nunito" w:eastAsia="Nunito" w:hAnsi="Nunito" w:cs="Nunito"/>
            <w:lang w:val="en-ZA"/>
          </w:rPr>
          <w:t xml:space="preserve"> Checking for personal identifiers such as date of birth, which can be a high risk for re-identification. For example, date of birth can be dropped after calculating and retaining the patient's age.</w:t>
        </w:r>
      </w:ins>
    </w:p>
    <w:p w14:paraId="544D215F" w14:textId="24F1F04B" w:rsidR="006D10B8" w:rsidRPr="00A62CB7" w:rsidRDefault="006D10B8" w:rsidP="006D10B8">
      <w:pPr>
        <w:numPr>
          <w:ilvl w:val="0"/>
          <w:numId w:val="33"/>
        </w:numPr>
        <w:rPr>
          <w:ins w:id="2339" w:author="Craig Parker" w:date="2024-07-31T13:45:00Z"/>
          <w:rFonts w:ascii="Nunito" w:eastAsia="Nunito" w:hAnsi="Nunito" w:cs="Nunito"/>
          <w:lang w:val="en-ZA"/>
        </w:rPr>
      </w:pPr>
      <w:ins w:id="2340" w:author="Craig Parker" w:date="2024-07-31T13:45:00Z">
        <w:r w:rsidRPr="00A62CB7">
          <w:rPr>
            <w:rFonts w:ascii="Nunito" w:eastAsia="Nunito" w:hAnsi="Nunito" w:cs="Nunito"/>
            <w:b/>
            <w:bCs/>
            <w:lang w:val="en-ZA"/>
          </w:rPr>
          <w:t>Recoding to Common Codebooks:</w:t>
        </w:r>
        <w:r w:rsidRPr="00A62CB7">
          <w:rPr>
            <w:rFonts w:ascii="Nunito" w:eastAsia="Nunito" w:hAnsi="Nunito" w:cs="Nunito"/>
            <w:lang w:val="en-ZA"/>
          </w:rPr>
          <w:t xml:space="preserve"> Extracting variables of interest for each RP, translating variables into the target units, including conversions of real values into categories and translating between </w:t>
        </w:r>
      </w:ins>
      <w:ins w:id="2341" w:author="Craig Parker" w:date="2024-08-05T19:18:00Z">
        <w:r w:rsidR="00BC335B" w:rsidRPr="00A62CB7">
          <w:rPr>
            <w:rFonts w:ascii="Nunito" w:eastAsia="Nunito" w:hAnsi="Nunito" w:cs="Nunito"/>
            <w:lang w:val="en-ZA"/>
          </w:rPr>
          <w:t>categorisation</w:t>
        </w:r>
      </w:ins>
      <w:ins w:id="2342" w:author="Craig Parker" w:date="2024-07-31T13:45:00Z">
        <w:r w:rsidRPr="00A62CB7">
          <w:rPr>
            <w:rFonts w:ascii="Nunito" w:eastAsia="Nunito" w:hAnsi="Nunito" w:cs="Nunito"/>
            <w:lang w:val="en-ZA"/>
          </w:rPr>
          <w:t xml:space="preserve"> schemes. This step also involves recording geographic information. For example:</w:t>
        </w:r>
      </w:ins>
    </w:p>
    <w:p w14:paraId="2E0625A2" w14:textId="77777777" w:rsidR="006D10B8" w:rsidRPr="00A62CB7" w:rsidRDefault="006D10B8" w:rsidP="006D10B8">
      <w:pPr>
        <w:numPr>
          <w:ilvl w:val="1"/>
          <w:numId w:val="33"/>
        </w:numPr>
        <w:rPr>
          <w:ins w:id="2343" w:author="Craig Parker" w:date="2024-07-31T13:45:00Z"/>
          <w:rFonts w:ascii="Nunito" w:eastAsia="Nunito" w:hAnsi="Nunito" w:cs="Nunito"/>
          <w:lang w:val="en-ZA"/>
        </w:rPr>
      </w:pPr>
      <w:ins w:id="2344" w:author="Craig Parker" w:date="2024-07-31T13:45:00Z">
        <w:r w:rsidRPr="00A62CB7">
          <w:rPr>
            <w:rFonts w:ascii="Nunito" w:eastAsia="Nunito" w:hAnsi="Nunito" w:cs="Nunito"/>
            <w:b/>
            <w:bCs/>
            <w:lang w:val="en-ZA"/>
          </w:rPr>
          <w:t>Point Location Data:</w:t>
        </w:r>
        <w:r w:rsidRPr="00A62CB7">
          <w:rPr>
            <w:rFonts w:ascii="Nunito" w:eastAsia="Nunito" w:hAnsi="Nunito" w:cs="Nunito"/>
            <w:lang w:val="en-ZA"/>
          </w:rPr>
          <w:t xml:space="preserve"> Using jittering to perturb spatial location data systematically (random distance and direction) or substituting point locations with grid-cell centroids corresponding to the grid framework used for climate and environmental data.</w:t>
        </w:r>
      </w:ins>
    </w:p>
    <w:p w14:paraId="3CDE95D0" w14:textId="77777777" w:rsidR="006D10B8" w:rsidRPr="00A62CB7" w:rsidRDefault="006D10B8" w:rsidP="006D10B8">
      <w:pPr>
        <w:numPr>
          <w:ilvl w:val="0"/>
          <w:numId w:val="33"/>
        </w:numPr>
        <w:rPr>
          <w:ins w:id="2345" w:author="Craig Parker" w:date="2024-07-31T13:45:00Z"/>
          <w:rFonts w:ascii="Nunito" w:eastAsia="Nunito" w:hAnsi="Nunito" w:cs="Nunito"/>
          <w:lang w:val="en-ZA"/>
        </w:rPr>
      </w:pPr>
      <w:ins w:id="2346" w:author="Craig Parker" w:date="2024-07-31T13:45:00Z">
        <w:r w:rsidRPr="00A62CB7">
          <w:rPr>
            <w:rFonts w:ascii="Nunito" w:eastAsia="Nunito" w:hAnsi="Nunito" w:cs="Nunito"/>
            <w:b/>
            <w:bCs/>
            <w:lang w:val="en-ZA"/>
          </w:rPr>
          <w:t>Further Quality Control and Data Restructuring:</w:t>
        </w:r>
        <w:r w:rsidRPr="00A62CB7">
          <w:rPr>
            <w:rFonts w:ascii="Nunito" w:eastAsia="Nunito" w:hAnsi="Nunito" w:cs="Nunito"/>
            <w:lang w:val="en-ZA"/>
          </w:rPr>
          <w:t xml:space="preserve"> Ensuring the accuracy and consistency of the data before integration.</w:t>
        </w:r>
      </w:ins>
    </w:p>
    <w:p w14:paraId="42261DDC" w14:textId="77777777" w:rsidR="006D10B8" w:rsidRPr="00A62CB7" w:rsidRDefault="006D10B8" w:rsidP="006D10B8">
      <w:pPr>
        <w:numPr>
          <w:ilvl w:val="0"/>
          <w:numId w:val="33"/>
        </w:numPr>
        <w:rPr>
          <w:ins w:id="2347" w:author="Craig Parker" w:date="2024-07-31T13:45:00Z"/>
          <w:rFonts w:ascii="Nunito" w:eastAsia="Nunito" w:hAnsi="Nunito" w:cs="Nunito"/>
          <w:lang w:val="en-ZA"/>
        </w:rPr>
      </w:pPr>
      <w:ins w:id="2348" w:author="Craig Parker" w:date="2024-07-31T13:45:00Z">
        <w:r w:rsidRPr="00A62CB7">
          <w:rPr>
            <w:rFonts w:ascii="Nunito" w:eastAsia="Nunito" w:hAnsi="Nunito" w:cs="Nunito"/>
            <w:b/>
            <w:bCs/>
            <w:lang w:val="en-ZA"/>
          </w:rPr>
          <w:t>Integration of Climate Variables:</w:t>
        </w:r>
        <w:r w:rsidRPr="00A62CB7">
          <w:rPr>
            <w:rFonts w:ascii="Nunito" w:eastAsia="Nunito" w:hAnsi="Nunito" w:cs="Nunito"/>
            <w:lang w:val="en-ZA"/>
          </w:rPr>
          <w:t xml:space="preserve"> Incorporating climate data to support specific analyses.</w:t>
        </w:r>
      </w:ins>
    </w:p>
    <w:p w14:paraId="4B545DD5" w14:textId="59FB72A4" w:rsidR="006D10B8" w:rsidRPr="00A62CB7" w:rsidRDefault="006D10B8" w:rsidP="006D10B8">
      <w:pPr>
        <w:rPr>
          <w:ins w:id="2349" w:author="Craig Parker" w:date="2024-07-31T13:45:00Z"/>
          <w:rFonts w:ascii="Nunito" w:eastAsia="Nunito" w:hAnsi="Nunito" w:cs="Nunito"/>
          <w:lang w:val="en-ZA"/>
        </w:rPr>
      </w:pPr>
      <w:ins w:id="2350" w:author="Craig Parker" w:date="2024-07-31T13:45:00Z">
        <w:r w:rsidRPr="00A62CB7">
          <w:rPr>
            <w:rFonts w:ascii="Nunito" w:eastAsia="Nunito" w:hAnsi="Nunito" w:cs="Nunito"/>
            <w:lang w:val="en-ZA"/>
          </w:rPr>
          <w:lastRenderedPageBreak/>
          <w:t xml:space="preserve">By standardizing variables and conforming to established meta-data and storage standards, this process ensures that the combined dataset is robust, reliable, and suitable for advanced analytical techniques. This harmonized dataset will serve as a critical resource for ongoing and future research within the </w:t>
        </w:r>
      </w:ins>
      <w:ins w:id="2351" w:author="Craig Parker" w:date="2024-08-05T19:20:00Z">
        <w:r w:rsidR="00BC335B" w:rsidRPr="00A62CB7">
          <w:rPr>
            <w:rFonts w:ascii="Nunito" w:eastAsia="Nunito" w:hAnsi="Nunito" w:cs="Nunito"/>
            <w:lang w:val="en-ZA"/>
          </w:rPr>
          <w:t>HE²AT</w:t>
        </w:r>
      </w:ins>
      <w:ins w:id="2352" w:author="Craig Parker" w:date="2024-07-31T13:45:00Z">
        <w:r w:rsidRPr="00A62CB7">
          <w:rPr>
            <w:rFonts w:ascii="Nunito" w:eastAsia="Nunito" w:hAnsi="Nunito" w:cs="Nunito"/>
            <w:lang w:val="en-ZA"/>
          </w:rPr>
          <w:t xml:space="preserve"> </w:t>
        </w:r>
        <w:proofErr w:type="spellStart"/>
        <w:r w:rsidRPr="00A62CB7">
          <w:rPr>
            <w:rFonts w:ascii="Nunito" w:eastAsia="Nunito" w:hAnsi="Nunito" w:cs="Nunito"/>
            <w:lang w:val="en-ZA"/>
          </w:rPr>
          <w:t>Center</w:t>
        </w:r>
        <w:proofErr w:type="spellEnd"/>
        <w:r w:rsidRPr="00A62CB7">
          <w:rPr>
            <w:rFonts w:ascii="Nunito" w:eastAsia="Nunito" w:hAnsi="Nunito" w:cs="Nunito"/>
            <w:lang w:val="en-ZA"/>
          </w:rPr>
          <w:t xml:space="preserve"> and beyond.</w:t>
        </w:r>
      </w:ins>
    </w:p>
    <w:p w14:paraId="000000DC" w14:textId="77777777" w:rsidR="007813F4" w:rsidRPr="00A62CB7" w:rsidRDefault="007813F4">
      <w:pPr>
        <w:rPr>
          <w:rFonts w:ascii="Nunito" w:eastAsia="Nunito" w:hAnsi="Nunito" w:cs="Nunito"/>
        </w:rPr>
      </w:pPr>
    </w:p>
    <w:p w14:paraId="000000DD" w14:textId="77777777" w:rsidR="007813F4" w:rsidRPr="00A62CB7" w:rsidRDefault="009511AE">
      <w:pPr>
        <w:rPr>
          <w:rFonts w:ascii="Nunito" w:eastAsia="Nunito" w:hAnsi="Nunito" w:cs="Nunito"/>
        </w:rPr>
      </w:pPr>
      <w:r w:rsidRPr="00A62CB7">
        <w:rPr>
          <w:rFonts w:ascii="Nunito" w:eastAsia="Nunito" w:hAnsi="Nunito" w:cs="Nunito"/>
          <w:noProof/>
        </w:rPr>
        <w:drawing>
          <wp:inline distT="114300" distB="114300" distL="114300" distR="114300" wp14:anchorId="71F42BE5" wp14:editId="07777777">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00000DE" w14:textId="77777777" w:rsidR="007813F4" w:rsidRPr="00A62CB7" w:rsidRDefault="009511AE">
      <w:pPr>
        <w:rPr>
          <w:rFonts w:ascii="Nunito" w:eastAsia="Nunito" w:hAnsi="Nunito" w:cs="Nunito"/>
        </w:rPr>
      </w:pPr>
      <w:r w:rsidRPr="00A62CB7">
        <w:rPr>
          <w:rFonts w:ascii="Nunito" w:eastAsia="Nunito" w:hAnsi="Nunito" w:cs="Nunito"/>
        </w:rPr>
        <w:t>Figure 2: Detailed data processing for health data ingestion</w:t>
      </w:r>
    </w:p>
    <w:p w14:paraId="000000DF" w14:textId="77777777" w:rsidR="007813F4" w:rsidRPr="00A62CB7" w:rsidRDefault="007813F4">
      <w:pPr>
        <w:rPr>
          <w:rFonts w:ascii="Nunito" w:eastAsia="Nunito" w:hAnsi="Nunito" w:cs="Nunito"/>
        </w:rPr>
      </w:pPr>
    </w:p>
    <w:p w14:paraId="000000E0" w14:textId="6162DAE9" w:rsidR="007813F4" w:rsidRPr="00D37042" w:rsidRDefault="6E1C0E23" w:rsidP="00A62CB7">
      <w:pPr>
        <w:pStyle w:val="Heading2"/>
        <w:numPr>
          <w:ilvl w:val="1"/>
          <w:numId w:val="40"/>
        </w:numPr>
        <w:pPrChange w:id="2353" w:author="Craig Parker" w:date="2024-08-05T19:08:00Z">
          <w:pPr>
            <w:pStyle w:val="Heading2"/>
          </w:pPr>
        </w:pPrChange>
      </w:pPr>
      <w:bookmarkStart w:id="2354" w:name="_Toc172635225"/>
      <w:bookmarkStart w:id="2355" w:name="_Toc173777811"/>
      <w:r w:rsidRPr="00D37042">
        <w:t>Data analysis platforms</w:t>
      </w:r>
      <w:bookmarkEnd w:id="2354"/>
      <w:bookmarkEnd w:id="2355"/>
    </w:p>
    <w:p w14:paraId="000000E1" w14:textId="77777777" w:rsidR="007813F4" w:rsidRPr="00A62CB7" w:rsidRDefault="009511AE">
      <w:pPr>
        <w:rPr>
          <w:rFonts w:ascii="Nunito" w:hAnsi="Nunito"/>
          <w:rPrChange w:id="2356" w:author="Craig Parker" w:date="2024-08-05T19:17:00Z">
            <w:rPr/>
          </w:rPrChange>
        </w:rPr>
      </w:pPr>
      <w:r w:rsidRPr="00A62CB7">
        <w:rPr>
          <w:rFonts w:ascii="Nunito" w:hAnsi="Nunito"/>
          <w:rPrChange w:id="2357" w:author="Craig Parker" w:date="2024-08-05T19:17:00Z">
            <w:rPr/>
          </w:rPrChange>
        </w:rPr>
        <w:t xml:space="preserve">Data analysis will be enabled through the CSAG/UCT </w:t>
      </w:r>
      <w:proofErr w:type="spellStart"/>
      <w:r w:rsidRPr="00A62CB7">
        <w:rPr>
          <w:rFonts w:ascii="Nunito" w:hAnsi="Nunito"/>
          <w:rPrChange w:id="2358" w:author="Craig Parker" w:date="2024-08-05T19:17:00Z">
            <w:rPr/>
          </w:rPrChange>
        </w:rPr>
        <w:t>Jupyter</w:t>
      </w:r>
      <w:proofErr w:type="spellEnd"/>
      <w:r w:rsidRPr="00A62CB7">
        <w:rPr>
          <w:rFonts w:ascii="Nunito" w:hAnsi="Nunito"/>
          <w:rPrChange w:id="2359" w:author="Craig Parker" w:date="2024-08-05T19:17:00Z">
            <w:rPr/>
          </w:rPrChange>
        </w:rPr>
        <w:t xml:space="preserve"> Hub as well as IBM</w:t>
      </w:r>
      <w:del w:id="2360" w:author="Craig Parker" w:date="2024-07-16T11:13:00Z">
        <w:r w:rsidRPr="00A62CB7" w:rsidDel="00A74A73">
          <w:rPr>
            <w:rFonts w:ascii="Nunito" w:hAnsi="Nunito"/>
            <w:rPrChange w:id="2361" w:author="Craig Parker" w:date="2024-08-05T19:17:00Z">
              <w:rPr/>
            </w:rPrChange>
          </w:rPr>
          <w:delText xml:space="preserve"> PAIRS</w:delText>
        </w:r>
      </w:del>
      <w:r w:rsidRPr="00A62CB7">
        <w:rPr>
          <w:rFonts w:ascii="Nunito" w:hAnsi="Nunito"/>
          <w:rPrChange w:id="2362" w:author="Craig Parker" w:date="2024-08-05T19:17:00Z">
            <w:rPr/>
          </w:rPrChange>
        </w:rPr>
        <w:t>:</w:t>
      </w:r>
    </w:p>
    <w:p w14:paraId="000000E2" w14:textId="77777777" w:rsidR="007813F4" w:rsidRPr="00A62CB7" w:rsidRDefault="007813F4">
      <w:pPr>
        <w:rPr>
          <w:rFonts w:ascii="Nunito" w:hAnsi="Nunito"/>
          <w:rPrChange w:id="2363" w:author="Craig Parker" w:date="2024-08-05T19:17:00Z">
            <w:rPr/>
          </w:rPrChange>
        </w:rPr>
      </w:pPr>
    </w:p>
    <w:p w14:paraId="000000E3" w14:textId="0CFC5BB7" w:rsidR="007813F4" w:rsidRPr="00A62CB7" w:rsidRDefault="0E3CF60B">
      <w:pPr>
        <w:rPr>
          <w:del w:id="2364" w:author="Peter Marsh" w:date="2024-08-05T08:42:00Z"/>
          <w:rFonts w:ascii="Nunito" w:hAnsi="Nunito"/>
          <w:rPrChange w:id="2365" w:author="Craig Parker" w:date="2024-08-05T19:17:00Z">
            <w:rPr>
              <w:del w:id="2366" w:author="Peter Marsh" w:date="2024-08-05T08:42:00Z"/>
            </w:rPr>
          </w:rPrChange>
        </w:rPr>
      </w:pPr>
      <w:proofErr w:type="spellStart"/>
      <w:r w:rsidRPr="00A62CB7">
        <w:rPr>
          <w:rFonts w:ascii="Nunito" w:hAnsi="Nunito"/>
          <w:i/>
          <w:iCs/>
          <w:rPrChange w:id="2367" w:author="Craig Parker" w:date="2024-08-05T19:17:00Z">
            <w:rPr>
              <w:i/>
              <w:iCs/>
            </w:rPr>
          </w:rPrChange>
        </w:rPr>
        <w:t>Ju</w:t>
      </w:r>
      <w:del w:id="2368" w:author="Sibusisiwe Makhanya" w:date="2024-08-05T08:43:00Z">
        <w:r w:rsidR="009511AE" w:rsidRPr="00A62CB7" w:rsidDel="0E3CF60B">
          <w:rPr>
            <w:rFonts w:ascii="Nunito" w:hAnsi="Nunito"/>
            <w:i/>
            <w:iCs/>
            <w:rPrChange w:id="2369" w:author="Craig Parker" w:date="2024-08-05T19:17:00Z">
              <w:rPr>
                <w:i/>
                <w:iCs/>
              </w:rPr>
            </w:rPrChange>
          </w:rPr>
          <w:delText>y</w:delText>
        </w:r>
      </w:del>
      <w:r w:rsidRPr="00A62CB7">
        <w:rPr>
          <w:rFonts w:ascii="Nunito" w:hAnsi="Nunito"/>
          <w:i/>
          <w:iCs/>
          <w:rPrChange w:id="2370" w:author="Craig Parker" w:date="2024-08-05T19:17:00Z">
            <w:rPr>
              <w:i/>
              <w:iCs/>
            </w:rPr>
          </w:rPrChange>
        </w:rPr>
        <w:t>p</w:t>
      </w:r>
      <w:ins w:id="2371" w:author="Sibusisiwe Makhanya" w:date="2024-08-05T08:43:00Z">
        <w:r w:rsidRPr="00A62CB7">
          <w:rPr>
            <w:rFonts w:ascii="Nunito" w:hAnsi="Nunito"/>
            <w:i/>
            <w:iCs/>
            <w:rPrChange w:id="2372" w:author="Craig Parker" w:date="2024-08-05T19:17:00Z">
              <w:rPr>
                <w:i/>
                <w:iCs/>
              </w:rPr>
            </w:rPrChange>
          </w:rPr>
          <w:t>y</w:t>
        </w:r>
      </w:ins>
      <w:r w:rsidRPr="00A62CB7">
        <w:rPr>
          <w:rFonts w:ascii="Nunito" w:hAnsi="Nunito"/>
          <w:i/>
          <w:iCs/>
          <w:rPrChange w:id="2373" w:author="Craig Parker" w:date="2024-08-05T19:17:00Z">
            <w:rPr>
              <w:i/>
              <w:iCs/>
            </w:rPr>
          </w:rPrChange>
        </w:rPr>
        <w:t>ter</w:t>
      </w:r>
      <w:proofErr w:type="spellEnd"/>
      <w:r w:rsidRPr="00A62CB7">
        <w:rPr>
          <w:rFonts w:ascii="Nunito" w:hAnsi="Nunito"/>
          <w:i/>
          <w:iCs/>
          <w:rPrChange w:id="2374" w:author="Craig Parker" w:date="2024-08-05T19:17:00Z">
            <w:rPr>
              <w:i/>
              <w:iCs/>
            </w:rPr>
          </w:rPrChange>
        </w:rPr>
        <w:t xml:space="preserve"> Hub </w:t>
      </w:r>
      <w:r w:rsidRPr="00A62CB7">
        <w:rPr>
          <w:rFonts w:ascii="Nunito" w:hAnsi="Nunito"/>
          <w:rPrChange w:id="2375" w:author="Craig Parker" w:date="2024-08-05T19:17:00Z">
            <w:rPr/>
          </w:rPrChange>
        </w:rPr>
        <w:t xml:space="preserve">is a collaborative </w:t>
      </w:r>
      <w:del w:id="2376" w:author="Craig Parker" w:date="2024-07-16T11:13:00Z">
        <w:r w:rsidR="009511AE" w:rsidRPr="00A62CB7" w:rsidDel="0E3CF60B">
          <w:rPr>
            <w:rFonts w:ascii="Nunito" w:hAnsi="Nunito"/>
            <w:rPrChange w:id="2377" w:author="Craig Parker" w:date="2024-08-05T19:17:00Z">
              <w:rPr/>
            </w:rPrChange>
          </w:rPr>
          <w:delText>web based Python coding environment that enables analysts to develop analysis code in Python using a web based</w:delText>
        </w:r>
      </w:del>
      <w:ins w:id="2378" w:author="Craig Parker" w:date="2024-07-16T11:13:00Z">
        <w:r w:rsidRPr="00A62CB7">
          <w:rPr>
            <w:rFonts w:ascii="Nunito" w:hAnsi="Nunito"/>
            <w:rPrChange w:id="2379" w:author="Craig Parker" w:date="2024-08-05T19:17:00Z">
              <w:rPr/>
            </w:rPrChange>
          </w:rPr>
          <w:t>web-based Python coding environment that enables analysts to develop analysis code in Python using a web-based</w:t>
        </w:r>
      </w:ins>
      <w:r w:rsidRPr="00A62CB7">
        <w:rPr>
          <w:rFonts w:ascii="Nunito" w:hAnsi="Nunito"/>
          <w:rPrChange w:id="2380" w:author="Craig Parker" w:date="2024-08-05T19:17:00Z">
            <w:rPr/>
          </w:rPrChange>
        </w:rPr>
        <w:t xml:space="preserve"> coding platform.  The analysis code is executed on the CSAG HPC platform and datasets stored on the CSAG storage servers are available.  </w:t>
      </w:r>
      <w:del w:id="2381" w:author="Peter Marsh" w:date="2024-08-05T08:44:00Z">
        <w:r w:rsidR="009511AE" w:rsidRPr="00A62CB7" w:rsidDel="0E3CF60B">
          <w:rPr>
            <w:rFonts w:ascii="Nunito" w:hAnsi="Nunito"/>
            <w:rPrChange w:id="2382" w:author="Craig Parker" w:date="2024-08-05T19:17:00Z">
              <w:rPr/>
            </w:rPrChange>
          </w:rPr>
          <w:delText xml:space="preserve">The code environment is </w:delText>
        </w:r>
      </w:del>
      <w:del w:id="2383" w:author="Craig Parker" w:date="2024-07-16T11:13:00Z">
        <w:r w:rsidR="009511AE" w:rsidRPr="00A62CB7" w:rsidDel="0E3CF60B">
          <w:rPr>
            <w:rFonts w:ascii="Nunito" w:hAnsi="Nunito"/>
            <w:rPrChange w:id="2384" w:author="Craig Parker" w:date="2024-08-05T19:17:00Z">
              <w:rPr/>
            </w:rPrChange>
          </w:rPr>
          <w:delText xml:space="preserve">customized </w:delText>
        </w:r>
      </w:del>
      <w:ins w:id="2385" w:author="Craig Parker" w:date="2024-07-16T11:13:00Z">
        <w:del w:id="2386" w:author="Peter Marsh" w:date="2024-08-05T08:44:00Z">
          <w:r w:rsidR="009511AE" w:rsidRPr="00A62CB7" w:rsidDel="0E3CF60B">
            <w:rPr>
              <w:rFonts w:ascii="Nunito" w:hAnsi="Nunito"/>
              <w:rPrChange w:id="2387" w:author="Craig Parker" w:date="2024-08-05T19:17:00Z">
                <w:rPr/>
              </w:rPrChange>
            </w:rPr>
            <w:delText xml:space="preserve">customised </w:delText>
          </w:r>
        </w:del>
      </w:ins>
      <w:del w:id="2388" w:author="Peter Marsh" w:date="2024-08-05T08:44:00Z">
        <w:r w:rsidR="009511AE" w:rsidRPr="00A62CB7" w:rsidDel="0E3CF60B">
          <w:rPr>
            <w:rFonts w:ascii="Nunito" w:hAnsi="Nunito"/>
            <w:rPrChange w:id="2389" w:author="Craig Parker" w:date="2024-08-05T19:17:00Z">
              <w:rPr/>
            </w:rPrChange>
          </w:rPr>
          <w:delText xml:space="preserve">to support all the relevant coding libraries for machine learning </w:delText>
        </w:r>
      </w:del>
      <w:del w:id="2390" w:author="Peter Marsh" w:date="2024-08-05T08:42:00Z">
        <w:r w:rsidR="009511AE" w:rsidRPr="00A62CB7" w:rsidDel="0E3CF60B">
          <w:rPr>
            <w:rFonts w:ascii="Nunito" w:hAnsi="Nunito"/>
            <w:rPrChange w:id="2391" w:author="Craig Parker" w:date="2024-08-05T19:17:00Z">
              <w:rPr/>
            </w:rPrChange>
          </w:rPr>
          <w:delText>(</w:delText>
        </w:r>
      </w:del>
      <w:del w:id="2392" w:author="Peter Marsh" w:date="2024-08-05T08:44:00Z">
        <w:r w:rsidR="009511AE" w:rsidRPr="00A62CB7" w:rsidDel="0E3CF60B">
          <w:rPr>
            <w:rFonts w:ascii="Nunito" w:hAnsi="Nunito"/>
            <w:rPrChange w:id="2393" w:author="Craig Parker" w:date="2024-08-05T19:17:00Z">
              <w:rPr/>
            </w:rPrChange>
          </w:rPr>
          <w:delText>e.g</w:delText>
        </w:r>
      </w:del>
      <w:ins w:id="2394" w:author="Craig Parker" w:date="2024-07-16T11:13:00Z">
        <w:del w:id="2395" w:author="Peter Marsh" w:date="2024-08-05T08:42:00Z">
          <w:r w:rsidR="009511AE" w:rsidRPr="00A62CB7" w:rsidDel="0E3CF60B">
            <w:rPr>
              <w:rFonts w:ascii="Nunito" w:hAnsi="Nunito"/>
              <w:rPrChange w:id="2396" w:author="Craig Parker" w:date="2024-08-05T19:17:00Z">
                <w:rPr/>
              </w:rPrChange>
            </w:rPr>
            <w:delText>e.g.</w:delText>
          </w:r>
        </w:del>
      </w:ins>
      <w:del w:id="2397" w:author="Peter Marsh" w:date="2024-08-05T08:44:00Z">
        <w:r w:rsidR="009511AE" w:rsidRPr="00A62CB7" w:rsidDel="0E3CF60B">
          <w:rPr>
            <w:rFonts w:ascii="Nunito" w:hAnsi="Nunito"/>
            <w:rPrChange w:id="2398" w:author="Craig Parker" w:date="2024-08-05T19:17:00Z">
              <w:rPr/>
            </w:rPrChange>
          </w:rPr>
          <w:delText xml:space="preserve"> TensorFlow, </w:delText>
        </w:r>
      </w:del>
      <w:del w:id="2399" w:author="Peter Marsh" w:date="2024-08-05T08:42:00Z">
        <w:r w:rsidR="009511AE" w:rsidRPr="00A62CB7" w:rsidDel="0E3CF60B">
          <w:rPr>
            <w:rFonts w:ascii="Nunito" w:hAnsi="Nunito"/>
            <w:rPrChange w:id="2400" w:author="Craig Parker" w:date="2024-08-05T19:17:00Z">
              <w:rPr/>
            </w:rPrChange>
          </w:rPr>
          <w:delText>PyTorch</w:delText>
        </w:r>
      </w:del>
      <w:del w:id="2401" w:author="Peter Marsh" w:date="2024-08-05T08:44:00Z">
        <w:r w:rsidR="009511AE" w:rsidRPr="00A62CB7" w:rsidDel="0E3CF60B">
          <w:rPr>
            <w:rFonts w:ascii="Nunito" w:hAnsi="Nunito"/>
            <w:rPrChange w:id="2402" w:author="Craig Parker" w:date="2024-08-05T19:17:00Z">
              <w:rPr/>
            </w:rPrChange>
          </w:rPr>
          <w:delText xml:space="preserve">,  </w:delText>
        </w:r>
      </w:del>
      <w:del w:id="2403" w:author="Peter Marsh" w:date="2024-08-05T08:42:00Z">
        <w:r w:rsidR="009511AE" w:rsidRPr="00A62CB7" w:rsidDel="0E3CF60B">
          <w:rPr>
            <w:rFonts w:ascii="Nunito" w:hAnsi="Nunito"/>
            <w:rPrChange w:id="2404" w:author="Craig Parker" w:date="2024-08-05T19:17:00Z">
              <w:rPr/>
            </w:rPrChange>
          </w:rPr>
          <w:delText>Keras</w:delText>
        </w:r>
      </w:del>
      <w:del w:id="2405" w:author="Peter Marsh" w:date="2024-08-05T08:44:00Z">
        <w:r w:rsidR="009511AE" w:rsidRPr="00A62CB7" w:rsidDel="0E3CF60B">
          <w:rPr>
            <w:rFonts w:ascii="Nunito" w:hAnsi="Nunito"/>
            <w:rPrChange w:id="2406" w:author="Craig Parker" w:date="2024-08-05T19:17:00Z">
              <w:rPr/>
            </w:rPrChange>
          </w:rPr>
          <w:delText xml:space="preserve">, Scikit-learn, </w:delText>
        </w:r>
      </w:del>
      <w:del w:id="2407" w:author="Peter Marsh" w:date="2024-08-05T08:42:00Z">
        <w:r w:rsidR="009511AE" w:rsidRPr="00A62CB7" w:rsidDel="0E3CF60B">
          <w:rPr>
            <w:rFonts w:ascii="Nunito" w:hAnsi="Nunito"/>
            <w:rPrChange w:id="2408" w:author="Craig Parker" w:date="2024-08-05T19:17:00Z">
              <w:rPr/>
            </w:rPrChange>
          </w:rPr>
          <w:delText>Numpy</w:delText>
        </w:r>
      </w:del>
      <w:del w:id="2409" w:author="Peter Marsh" w:date="2024-08-05T08:44:00Z">
        <w:r w:rsidR="009511AE" w:rsidRPr="00A62CB7" w:rsidDel="0E3CF60B">
          <w:rPr>
            <w:rFonts w:ascii="Nunito" w:hAnsi="Nunito"/>
            <w:rPrChange w:id="2410" w:author="Craig Parker" w:date="2024-08-05T19:17:00Z">
              <w:rPr/>
            </w:rPrChange>
          </w:rPr>
          <w:delText xml:space="preserve">, </w:delText>
        </w:r>
      </w:del>
      <w:del w:id="2411" w:author="Peter Marsh" w:date="2024-08-05T08:42:00Z">
        <w:r w:rsidR="009511AE" w:rsidRPr="00A62CB7" w:rsidDel="0E3CF60B">
          <w:rPr>
            <w:rFonts w:ascii="Nunito" w:hAnsi="Nunito"/>
            <w:rPrChange w:id="2412" w:author="Craig Parker" w:date="2024-08-05T19:17:00Z">
              <w:rPr/>
            </w:rPrChange>
          </w:rPr>
          <w:delText>Scipy</w:delText>
        </w:r>
      </w:del>
      <w:del w:id="2413" w:author="Peter Marsh" w:date="2024-08-05T08:44:00Z">
        <w:r w:rsidR="009511AE" w:rsidRPr="00A62CB7" w:rsidDel="0E3CF60B">
          <w:rPr>
            <w:rFonts w:ascii="Nunito" w:hAnsi="Nunito"/>
            <w:rPrChange w:id="2414" w:author="Craig Parker" w:date="2024-08-05T19:17:00Z">
              <w:rPr/>
            </w:rPrChange>
          </w:rPr>
          <w:delText>, Pandas, etc.).</w:delText>
        </w:r>
      </w:del>
    </w:p>
    <w:p w14:paraId="000000E4" w14:textId="77777777" w:rsidR="007813F4" w:rsidRPr="00A62CB7" w:rsidRDefault="007813F4">
      <w:pPr>
        <w:rPr>
          <w:rFonts w:ascii="Nunito" w:hAnsi="Nunito"/>
          <w:rPrChange w:id="2415" w:author="Craig Parker" w:date="2024-08-05T19:17:00Z">
            <w:rPr/>
          </w:rPrChange>
        </w:rPr>
      </w:pPr>
    </w:p>
    <w:p w14:paraId="000000E5" w14:textId="6D15289D" w:rsidR="007813F4" w:rsidRPr="00A62CB7" w:rsidRDefault="0E3CF60B">
      <w:pPr>
        <w:rPr>
          <w:rFonts w:ascii="Nunito" w:hAnsi="Nunito"/>
          <w:rPrChange w:id="2416" w:author="Craig Parker" w:date="2024-08-05T19:17:00Z">
            <w:rPr/>
          </w:rPrChange>
        </w:rPr>
      </w:pPr>
      <w:commentRangeStart w:id="2417"/>
      <w:commentRangeStart w:id="2418"/>
      <w:commentRangeStart w:id="2419"/>
      <w:r w:rsidRPr="00A62CB7">
        <w:rPr>
          <w:rFonts w:ascii="Nunito" w:hAnsi="Nunito"/>
          <w:i/>
          <w:iCs/>
          <w:rPrChange w:id="2420" w:author="Craig Parker" w:date="2024-08-05T19:17:00Z">
            <w:rPr>
              <w:i/>
              <w:iCs/>
            </w:rPr>
          </w:rPrChange>
        </w:rPr>
        <w:t>IBM</w:t>
      </w:r>
      <w:del w:id="2421" w:author="Craig Parker" w:date="2024-07-16T11:10:00Z">
        <w:r w:rsidR="54FBA741" w:rsidRPr="00A62CB7" w:rsidDel="0E3CF60B">
          <w:rPr>
            <w:rFonts w:ascii="Nunito" w:hAnsi="Nunito"/>
            <w:i/>
            <w:iCs/>
            <w:rPrChange w:id="2422" w:author="Craig Parker" w:date="2024-08-05T19:17:00Z">
              <w:rPr>
                <w:i/>
                <w:iCs/>
              </w:rPr>
            </w:rPrChange>
          </w:rPr>
          <w:delText xml:space="preserve"> PAIRS</w:delText>
        </w:r>
      </w:del>
      <w:r w:rsidRPr="00A62CB7">
        <w:rPr>
          <w:rFonts w:ascii="Nunito" w:hAnsi="Nunito"/>
          <w:i/>
          <w:iCs/>
          <w:rPrChange w:id="2423" w:author="Craig Parker" w:date="2024-08-05T19:17:00Z">
            <w:rPr>
              <w:i/>
              <w:iCs/>
            </w:rPr>
          </w:rPrChange>
        </w:rPr>
        <w:t xml:space="preserve"> </w:t>
      </w:r>
      <w:r w:rsidRPr="00A62CB7">
        <w:rPr>
          <w:rFonts w:ascii="Nunito" w:hAnsi="Nunito"/>
          <w:rPrChange w:id="2424" w:author="Craig Parker" w:date="2024-08-05T19:17:00Z">
            <w:rPr/>
          </w:rPrChange>
        </w:rPr>
        <w:t>provides multiple interfaces for rapid and more complex analysis</w:t>
      </w:r>
      <w:ins w:id="2425" w:author="Craig Parker" w:date="2024-07-16T11:14:00Z">
        <w:r w:rsidRPr="00A62CB7">
          <w:rPr>
            <w:rFonts w:ascii="Nunito" w:hAnsi="Nunito"/>
            <w:rPrChange w:id="2426" w:author="Craig Parker" w:date="2024-08-05T19:17:00Z">
              <w:rPr/>
            </w:rPrChange>
          </w:rPr>
          <w:t>,</w:t>
        </w:r>
      </w:ins>
      <w:r w:rsidRPr="00A62CB7">
        <w:rPr>
          <w:rFonts w:ascii="Nunito" w:hAnsi="Nunito"/>
          <w:rPrChange w:id="2427" w:author="Craig Parker" w:date="2024-08-05T19:17:00Z">
            <w:rPr/>
          </w:rPrChange>
        </w:rPr>
        <w:t xml:space="preserve"> which will be made available to </w:t>
      </w:r>
      <w:del w:id="2428" w:author="Craig Parker" w:date="2024-07-08T09:29:00Z">
        <w:r w:rsidR="54FBA741" w:rsidRPr="00A62CB7" w:rsidDel="0E3CF60B">
          <w:rPr>
            <w:rFonts w:ascii="Nunito" w:hAnsi="Nunito"/>
            <w:rPrChange w:id="2429" w:author="Craig Parker" w:date="2024-08-05T19:17:00Z">
              <w:rPr/>
            </w:rPrChange>
          </w:rPr>
          <w:delText>HE2AT</w:delText>
        </w:r>
      </w:del>
      <w:ins w:id="2430" w:author="Craig Parker" w:date="2024-07-08T09:29:00Z">
        <w:r w:rsidRPr="00A62CB7">
          <w:rPr>
            <w:rFonts w:ascii="Nunito" w:hAnsi="Nunito"/>
            <w:rPrChange w:id="2431" w:author="Craig Parker" w:date="2024-08-05T19:17:00Z">
              <w:rPr/>
            </w:rPrChange>
          </w:rPr>
          <w:t>HE²AT</w:t>
        </w:r>
      </w:ins>
      <w:r w:rsidRPr="00A62CB7">
        <w:rPr>
          <w:rFonts w:ascii="Nunito" w:hAnsi="Nunito"/>
          <w:rPrChange w:id="2432" w:author="Craig Parker" w:date="2024-08-05T19:17:00Z">
            <w:rPr/>
          </w:rPrChange>
        </w:rPr>
        <w:t xml:space="preserve"> Center analysts on request (see Roles and Responsibilities for access request contacts)</w:t>
      </w:r>
      <w:ins w:id="2433" w:author="Sibusisiwe Makhanya" w:date="2024-08-05T08:43:00Z">
        <w:r w:rsidRPr="00A62CB7">
          <w:rPr>
            <w:rFonts w:ascii="Nunito" w:hAnsi="Nunito"/>
            <w:color w:val="FF0000"/>
            <w:rPrChange w:id="2434" w:author="Craig Parker" w:date="2024-08-05T19:17:00Z">
              <w:rPr>
                <w:color w:val="FF0000"/>
              </w:rPr>
            </w:rPrChange>
          </w:rPr>
          <w:t xml:space="preserve"> Sibu to update</w:t>
        </w:r>
      </w:ins>
      <w:r w:rsidRPr="00A62CB7">
        <w:rPr>
          <w:rFonts w:ascii="Nunito" w:hAnsi="Nunito"/>
          <w:rPrChange w:id="2435" w:author="Craig Parker" w:date="2024-08-05T19:17:00Z">
            <w:rPr/>
          </w:rPrChange>
        </w:rPr>
        <w:t>.  In addition, approaches to integrate data from IBM</w:t>
      </w:r>
      <w:del w:id="2436" w:author="Craig Parker" w:date="2024-07-16T11:10:00Z">
        <w:r w:rsidR="54FBA741" w:rsidRPr="00A62CB7" w:rsidDel="0E3CF60B">
          <w:rPr>
            <w:rFonts w:ascii="Nunito" w:hAnsi="Nunito"/>
            <w:rPrChange w:id="2437" w:author="Craig Parker" w:date="2024-08-05T19:17:00Z">
              <w:rPr/>
            </w:rPrChange>
          </w:rPr>
          <w:delText xml:space="preserve"> PAIRS</w:delText>
        </w:r>
      </w:del>
      <w:r w:rsidRPr="00A62CB7">
        <w:rPr>
          <w:rFonts w:ascii="Nunito" w:hAnsi="Nunito"/>
          <w:rPrChange w:id="2438" w:author="Craig Parker" w:date="2024-08-05T19:17:00Z">
            <w:rPr/>
          </w:rPrChange>
        </w:rPr>
        <w:t xml:space="preserve"> into the CSAG/UCT </w:t>
      </w:r>
      <w:proofErr w:type="spellStart"/>
      <w:r w:rsidRPr="00A62CB7">
        <w:rPr>
          <w:rFonts w:ascii="Nunito" w:hAnsi="Nunito"/>
          <w:rPrChange w:id="2439" w:author="Craig Parker" w:date="2024-08-05T19:17:00Z">
            <w:rPr/>
          </w:rPrChange>
        </w:rPr>
        <w:t>Jupyter</w:t>
      </w:r>
      <w:proofErr w:type="spellEnd"/>
      <w:r w:rsidRPr="00A62CB7">
        <w:rPr>
          <w:rFonts w:ascii="Nunito" w:hAnsi="Nunito"/>
          <w:rPrChange w:id="2440" w:author="Craig Parker" w:date="2024-08-05T19:17:00Z">
            <w:rPr/>
          </w:rPrChange>
        </w:rPr>
        <w:t xml:space="preserve"> Hub will be developed.</w:t>
      </w:r>
      <w:commentRangeEnd w:id="2417"/>
      <w:r w:rsidR="54FBA741" w:rsidRPr="00A62CB7">
        <w:rPr>
          <w:rStyle w:val="CommentReference"/>
          <w:rFonts w:ascii="Nunito" w:hAnsi="Nunito"/>
          <w:rPrChange w:id="2441" w:author="Craig Parker" w:date="2024-08-05T19:17:00Z">
            <w:rPr>
              <w:rStyle w:val="CommentReference"/>
            </w:rPr>
          </w:rPrChange>
        </w:rPr>
        <w:commentReference w:id="2417"/>
      </w:r>
      <w:commentRangeEnd w:id="2418"/>
      <w:r w:rsidR="54FBA741" w:rsidRPr="00A62CB7">
        <w:rPr>
          <w:rStyle w:val="CommentReference"/>
          <w:rFonts w:ascii="Nunito" w:hAnsi="Nunito"/>
          <w:rPrChange w:id="2442" w:author="Craig Parker" w:date="2024-08-05T19:17:00Z">
            <w:rPr>
              <w:rStyle w:val="CommentReference"/>
            </w:rPr>
          </w:rPrChange>
        </w:rPr>
        <w:commentReference w:id="2418"/>
      </w:r>
      <w:commentRangeEnd w:id="2419"/>
      <w:r w:rsidR="54FBA741" w:rsidRPr="00A62CB7">
        <w:rPr>
          <w:rStyle w:val="CommentReference"/>
          <w:rFonts w:ascii="Nunito" w:hAnsi="Nunito"/>
          <w:rPrChange w:id="2443" w:author="Craig Parker" w:date="2024-08-05T19:17:00Z">
            <w:rPr>
              <w:rStyle w:val="CommentReference"/>
            </w:rPr>
          </w:rPrChange>
        </w:rPr>
        <w:commentReference w:id="2419"/>
      </w:r>
    </w:p>
    <w:p w14:paraId="000000E6" w14:textId="08A7C13A" w:rsidR="007813F4" w:rsidRPr="00A62CB7" w:rsidRDefault="6E1C0E23" w:rsidP="00A62CB7">
      <w:pPr>
        <w:pStyle w:val="Heading1"/>
        <w:numPr>
          <w:ilvl w:val="0"/>
          <w:numId w:val="40"/>
        </w:numPr>
        <w:rPr>
          <w:rFonts w:ascii="Nunito" w:eastAsia="Nunito" w:hAnsi="Nunito" w:cs="Nunito"/>
        </w:rPr>
        <w:pPrChange w:id="2444" w:author="Craig Parker" w:date="2024-08-05T19:08:00Z">
          <w:pPr>
            <w:pStyle w:val="Heading1"/>
          </w:pPr>
        </w:pPrChange>
      </w:pPr>
      <w:bookmarkStart w:id="2445" w:name="_Toc172635226"/>
      <w:bookmarkStart w:id="2446" w:name="_Toc173777812"/>
      <w:r w:rsidRPr="00A62CB7">
        <w:rPr>
          <w:rFonts w:ascii="Nunito" w:eastAsia="Nunito" w:hAnsi="Nunito" w:cs="Nunito"/>
        </w:rPr>
        <w:t>Data Management, Documentation and Curation</w:t>
      </w:r>
      <w:bookmarkEnd w:id="2445"/>
      <w:bookmarkEnd w:id="2446"/>
    </w:p>
    <w:p w14:paraId="000000E7" w14:textId="77777777" w:rsidR="007813F4" w:rsidRPr="00A62CB7" w:rsidRDefault="007813F4">
      <w:pPr>
        <w:rPr>
          <w:rFonts w:ascii="Nunito" w:eastAsia="Nunito" w:hAnsi="Nunito" w:cs="Nunito"/>
        </w:rPr>
      </w:pPr>
    </w:p>
    <w:p w14:paraId="360091BF" w14:textId="5706FBAA" w:rsidR="00BD1B56" w:rsidRPr="00A62CB7" w:rsidRDefault="54FBA741" w:rsidP="00BD1B56">
      <w:pPr>
        <w:pStyle w:val="xxmsonormal"/>
        <w:shd w:val="clear" w:color="auto" w:fill="FFFFFF"/>
        <w:spacing w:before="0" w:beforeAutospacing="0" w:after="0" w:afterAutospacing="0"/>
        <w:textAlignment w:val="baseline"/>
        <w:rPr>
          <w:ins w:id="2447" w:author="Craig Parker" w:date="2024-07-08T12:29:00Z"/>
          <w:rFonts w:ascii="Nunito" w:hAnsi="Nunito" w:cs="Segoe UI"/>
          <w:color w:val="242424"/>
          <w:rPrChange w:id="2448" w:author="Craig Parker" w:date="2024-08-05T19:17:00Z">
            <w:rPr>
              <w:ins w:id="2449" w:author="Craig Parker" w:date="2024-07-08T12:29:00Z"/>
              <w:rFonts w:ascii="Aptos" w:hAnsi="Aptos" w:cs="Segoe UI"/>
              <w:color w:val="242424"/>
            </w:rPr>
          </w:rPrChange>
        </w:rPr>
      </w:pPr>
      <w:r w:rsidRPr="00A62CB7">
        <w:rPr>
          <w:rFonts w:ascii="Nunito" w:eastAsia="Nunito" w:hAnsi="Nunito" w:cs="Nunito"/>
        </w:rPr>
        <w:t xml:space="preserve">Data will be managed by the DMAC team </w:t>
      </w:r>
      <w:del w:id="2450" w:author="Craig Parker" w:date="2024-07-08T09:36:00Z">
        <w:r w:rsidR="009511AE" w:rsidRPr="00A62CB7" w:rsidDel="54FBA741">
          <w:rPr>
            <w:rFonts w:ascii="Nunito" w:eastAsia="Nunito" w:hAnsi="Nunito" w:cs="Nunito"/>
          </w:rPr>
          <w:delText>(</w:delText>
        </w:r>
        <w:r w:rsidR="009511AE" w:rsidRPr="00A62CB7">
          <w:rPr>
            <w:rFonts w:ascii="Nunito" w:hAnsi="Nunito"/>
            <w:rPrChange w:id="2451" w:author="Craig Parker" w:date="2024-08-05T19:17:00Z">
              <w:rPr/>
            </w:rPrChange>
          </w:rPr>
          <w:fldChar w:fldCharType="begin"/>
        </w:r>
        <w:r w:rsidR="009511AE" w:rsidRPr="00A62CB7">
          <w:rPr>
            <w:rFonts w:ascii="Nunito" w:hAnsi="Nunito"/>
            <w:rPrChange w:id="2452" w:author="Craig Parker" w:date="2024-08-05T19:17:00Z">
              <w:rPr/>
            </w:rPrChange>
          </w:rPr>
          <w:delInstrText xml:space="preserve">HYPERLINK "mailto:DMAC@wrhi.ac.za" </w:delInstrText>
        </w:r>
        <w:r w:rsidR="009511AE" w:rsidRPr="00A62CB7">
          <w:rPr>
            <w:rFonts w:ascii="Nunito" w:hAnsi="Nunito"/>
          </w:rPr>
        </w:r>
        <w:r w:rsidR="009511AE" w:rsidRPr="00A62CB7">
          <w:rPr>
            <w:rFonts w:ascii="Nunito" w:hAnsi="Nunito"/>
            <w:rPrChange w:id="2453" w:author="Craig Parker" w:date="2024-08-05T19:17:00Z">
              <w:rPr/>
            </w:rPrChange>
          </w:rPr>
          <w:fldChar w:fldCharType="separate"/>
        </w:r>
        <w:r w:rsidR="009511AE" w:rsidRPr="00A62CB7" w:rsidDel="54FBA741">
          <w:rPr>
            <w:rFonts w:ascii="Nunito" w:eastAsia="Nunito" w:hAnsi="Nunito" w:cs="Nunito"/>
            <w:color w:val="1155CC"/>
            <w:u w:val="single"/>
          </w:rPr>
          <w:delText>DMAC@wrhi.ac.za</w:delText>
        </w:r>
        <w:r w:rsidR="009511AE" w:rsidRPr="00A62CB7">
          <w:rPr>
            <w:rFonts w:ascii="Nunito" w:hAnsi="Nunito"/>
            <w:rPrChange w:id="2454" w:author="Craig Parker" w:date="2024-08-05T19:17:00Z">
              <w:rPr/>
            </w:rPrChange>
          </w:rPr>
          <w:fldChar w:fldCharType="end"/>
        </w:r>
        <w:r w:rsidR="009511AE" w:rsidRPr="00A62CB7" w:rsidDel="54FBA741">
          <w:rPr>
            <w:rFonts w:ascii="Nunito" w:eastAsia="Nunito" w:hAnsi="Nunito" w:cs="Nunito"/>
          </w:rPr>
          <w:delText>)</w:delText>
        </w:r>
      </w:del>
      <w:ins w:id="2455" w:author="Craig Parker" w:date="2024-07-08T12:29:00Z">
        <w:r w:rsidR="00BD1B56" w:rsidRPr="00A62CB7">
          <w:rPr>
            <w:rFonts w:ascii="Nunito" w:hAnsi="Nunito" w:cs="Calibri"/>
            <w:color w:val="242424"/>
            <w:sz w:val="22"/>
            <w:szCs w:val="22"/>
            <w:bdr w:val="none" w:sz="0" w:space="0" w:color="auto" w:frame="1"/>
            <w:rPrChange w:id="2456" w:author="Craig Parker" w:date="2024-08-05T19:17:00Z">
              <w:rPr>
                <w:rFonts w:ascii="Calibri" w:hAnsi="Calibri" w:cs="Calibri"/>
                <w:color w:val="242424"/>
                <w:sz w:val="22"/>
                <w:szCs w:val="22"/>
                <w:bdr w:val="none" w:sz="0" w:space="0" w:color="auto" w:frame="1"/>
              </w:rPr>
            </w:rPrChange>
          </w:rPr>
          <w:t xml:space="preserve"> </w:t>
        </w:r>
        <w:r w:rsidR="00BD1B56" w:rsidRPr="00A62CB7">
          <w:rPr>
            <w:rFonts w:ascii="Nunito" w:hAnsi="Nunito" w:cs="Calibri"/>
            <w:color w:val="242424"/>
            <w:sz w:val="22"/>
            <w:szCs w:val="22"/>
            <w:bdr w:val="none" w:sz="0" w:space="0" w:color="auto" w:frame="1"/>
            <w:rPrChange w:id="2457" w:author="Craig Parker" w:date="2024-08-05T19:17:00Z">
              <w:rPr>
                <w:rFonts w:ascii="Calibri" w:hAnsi="Calibri" w:cs="Calibri"/>
                <w:color w:val="242424"/>
                <w:sz w:val="22"/>
                <w:szCs w:val="22"/>
                <w:bdr w:val="none" w:sz="0" w:space="0" w:color="auto" w:frame="1"/>
              </w:rPr>
            </w:rPrChange>
          </w:rPr>
          <w:fldChar w:fldCharType="begin"/>
        </w:r>
        <w:r w:rsidR="00BD1B56" w:rsidRPr="00A62CB7">
          <w:rPr>
            <w:rFonts w:ascii="Nunito" w:hAnsi="Nunito" w:cs="Calibri"/>
            <w:color w:val="242424"/>
            <w:sz w:val="22"/>
            <w:szCs w:val="22"/>
            <w:bdr w:val="none" w:sz="0" w:space="0" w:color="auto" w:frame="1"/>
            <w:rPrChange w:id="2458" w:author="Craig Parker" w:date="2024-08-05T19:17:00Z">
              <w:rPr>
                <w:rFonts w:ascii="Calibri" w:hAnsi="Calibri" w:cs="Calibri"/>
                <w:color w:val="242424"/>
                <w:sz w:val="22"/>
                <w:szCs w:val="22"/>
                <w:bdr w:val="none" w:sz="0" w:space="0" w:color="auto" w:frame="1"/>
              </w:rPr>
            </w:rPrChange>
          </w:rPr>
          <w:instrText>HYPERLINK "mailto:DMAC@witsphr.co.za:%20Sender"</w:instrText>
        </w:r>
        <w:r w:rsidR="00BD1B56" w:rsidRPr="00A62CB7">
          <w:rPr>
            <w:rFonts w:ascii="Nunito" w:hAnsi="Nunito" w:cs="Calibri"/>
            <w:color w:val="242424"/>
            <w:sz w:val="22"/>
            <w:szCs w:val="22"/>
            <w:bdr w:val="none" w:sz="0" w:space="0" w:color="auto" w:frame="1"/>
          </w:rPr>
        </w:r>
        <w:r w:rsidR="00BD1B56" w:rsidRPr="00A62CB7">
          <w:rPr>
            <w:rFonts w:ascii="Nunito" w:hAnsi="Nunito" w:cs="Calibri"/>
            <w:color w:val="242424"/>
            <w:sz w:val="22"/>
            <w:szCs w:val="22"/>
            <w:bdr w:val="none" w:sz="0" w:space="0" w:color="auto" w:frame="1"/>
            <w:rPrChange w:id="2459" w:author="Craig Parker" w:date="2024-08-05T19:17:00Z">
              <w:rPr>
                <w:rFonts w:ascii="Calibri" w:hAnsi="Calibri" w:cs="Calibri"/>
                <w:color w:val="242424"/>
                <w:sz w:val="22"/>
                <w:szCs w:val="22"/>
                <w:bdr w:val="none" w:sz="0" w:space="0" w:color="auto" w:frame="1"/>
              </w:rPr>
            </w:rPrChange>
          </w:rPr>
          <w:fldChar w:fldCharType="separate"/>
        </w:r>
        <w:r w:rsidR="00BD1B56" w:rsidRPr="00A62CB7">
          <w:rPr>
            <w:rStyle w:val="Hyperlink"/>
            <w:rFonts w:ascii="Nunito" w:eastAsiaTheme="majorEastAsia" w:hAnsi="Nunito" w:cs="Calibri"/>
            <w:b/>
            <w:bCs/>
            <w:sz w:val="22"/>
            <w:szCs w:val="22"/>
            <w:bdr w:val="none" w:sz="0" w:space="0" w:color="auto" w:frame="1"/>
            <w:rPrChange w:id="2460" w:author="Craig Parker" w:date="2024-08-05T19:17:00Z">
              <w:rPr>
                <w:rStyle w:val="Hyperlink"/>
                <w:rFonts w:ascii="Calibri" w:eastAsiaTheme="majorEastAsia" w:hAnsi="Calibri" w:cs="Calibri"/>
                <w:b/>
                <w:bCs/>
                <w:sz w:val="22"/>
                <w:szCs w:val="22"/>
                <w:bdr w:val="none" w:sz="0" w:space="0" w:color="auto" w:frame="1"/>
              </w:rPr>
            </w:rPrChange>
          </w:rPr>
          <w:t>DMAC@witsphr.co.za</w:t>
        </w:r>
        <w:r w:rsidR="00BD1B56" w:rsidRPr="00A62CB7">
          <w:rPr>
            <w:rFonts w:ascii="Nunito" w:hAnsi="Nunito" w:cs="Calibri"/>
            <w:color w:val="242424"/>
            <w:sz w:val="22"/>
            <w:szCs w:val="22"/>
            <w:bdr w:val="none" w:sz="0" w:space="0" w:color="auto" w:frame="1"/>
            <w:rPrChange w:id="2461" w:author="Craig Parker" w:date="2024-08-05T19:17:00Z">
              <w:rPr>
                <w:rFonts w:ascii="Calibri" w:hAnsi="Calibri" w:cs="Calibri"/>
                <w:color w:val="242424"/>
                <w:sz w:val="22"/>
                <w:szCs w:val="22"/>
                <w:bdr w:val="none" w:sz="0" w:space="0" w:color="auto" w:frame="1"/>
              </w:rPr>
            </w:rPrChange>
          </w:rPr>
          <w:fldChar w:fldCharType="end"/>
        </w:r>
      </w:ins>
    </w:p>
    <w:p w14:paraId="000000E8" w14:textId="56BA924A" w:rsidR="007813F4" w:rsidRPr="00A62CB7" w:rsidRDefault="0E3CF60B">
      <w:pPr>
        <w:rPr>
          <w:rFonts w:ascii="Nunito" w:eastAsia="Nunito" w:hAnsi="Nunito" w:cs="Nunito"/>
        </w:rPr>
      </w:pPr>
      <w:r w:rsidRPr="00A62CB7">
        <w:rPr>
          <w:rFonts w:ascii="Nunito" w:eastAsia="Nunito" w:hAnsi="Nunito" w:cs="Nunito"/>
        </w:rPr>
        <w:t xml:space="preserve"> and </w:t>
      </w:r>
      <w:r w:rsidRPr="00A62CB7">
        <w:rPr>
          <w:rFonts w:ascii="Nunito" w:eastAsia="Nunito" w:hAnsi="Nunito" w:cs="Nunito"/>
          <w:b/>
          <w:bCs/>
          <w:i/>
          <w:iCs/>
        </w:rPr>
        <w:t>primary data management</w:t>
      </w:r>
      <w:r w:rsidRPr="00A62CB7">
        <w:rPr>
          <w:rFonts w:ascii="Nunito" w:eastAsia="Nunito" w:hAnsi="Nunito" w:cs="Nunito"/>
          <w:b/>
          <w:bCs/>
        </w:rPr>
        <w:t xml:space="preserve"> </w:t>
      </w:r>
      <w:r w:rsidRPr="00A62CB7">
        <w:rPr>
          <w:rFonts w:ascii="Nunito" w:eastAsia="Nunito" w:hAnsi="Nunito" w:cs="Nunito"/>
        </w:rPr>
        <w:t xml:space="preserve">will </w:t>
      </w:r>
      <w:del w:id="2462" w:author="Craig Parker" w:date="2024-07-08T12:29:00Z">
        <w:r w:rsidR="54FBA741" w:rsidRPr="00A62CB7" w:rsidDel="0E3CF60B">
          <w:rPr>
            <w:rFonts w:ascii="Nunito" w:eastAsia="Nunito" w:hAnsi="Nunito" w:cs="Nunito"/>
          </w:rPr>
          <w:delText>take place</w:delText>
        </w:r>
      </w:del>
      <w:ins w:id="2463" w:author="Craig Parker" w:date="2024-07-08T12:29:00Z">
        <w:r w:rsidRPr="00A62CB7">
          <w:rPr>
            <w:rFonts w:ascii="Nunito" w:eastAsia="Nunito" w:hAnsi="Nunito" w:cs="Nunito"/>
          </w:rPr>
          <w:t>occur</w:t>
        </w:r>
      </w:ins>
      <w:r w:rsidRPr="00A62CB7">
        <w:rPr>
          <w:rFonts w:ascii="Nunito" w:eastAsia="Nunito" w:hAnsi="Nunito" w:cs="Nunito"/>
        </w:rPr>
        <w:t xml:space="preserve"> on the CSAG/UCT data platform.</w:t>
      </w:r>
      <w:ins w:id="2464" w:author="Sibusisiwe Makhanya" w:date="2024-08-05T08:45:00Z">
        <w:r w:rsidRPr="00A62CB7">
          <w:rPr>
            <w:rFonts w:ascii="Nunito" w:eastAsia="Nunito" w:hAnsi="Nunito" w:cs="Nunito"/>
          </w:rPr>
          <w:t xml:space="preserve"> (</w:t>
        </w:r>
        <w:r w:rsidRPr="00A62CB7">
          <w:rPr>
            <w:rFonts w:ascii="Nunito" w:eastAsia="Nunito" w:hAnsi="Nunito" w:cs="Nunito"/>
            <w:color w:val="FF0000"/>
          </w:rPr>
          <w:t>Just refer to DMAC team as described elsewhere in doc – check with Lisa)</w:t>
        </w:r>
      </w:ins>
    </w:p>
    <w:p w14:paraId="000000E9" w14:textId="77777777" w:rsidR="007813F4" w:rsidRPr="00A62CB7" w:rsidRDefault="007813F4">
      <w:pPr>
        <w:rPr>
          <w:rFonts w:ascii="Nunito" w:eastAsia="Nunito" w:hAnsi="Nunito" w:cs="Nunito"/>
        </w:rPr>
      </w:pPr>
    </w:p>
    <w:p w14:paraId="000000EA" w14:textId="66F3C7B5" w:rsidR="007813F4" w:rsidRPr="00A62CB7" w:rsidRDefault="0E3CF60B">
      <w:pPr>
        <w:rPr>
          <w:rFonts w:ascii="Nunito" w:eastAsia="Nunito" w:hAnsi="Nunito" w:cs="Nunito"/>
        </w:rPr>
      </w:pPr>
      <w:r w:rsidRPr="00A62CB7">
        <w:rPr>
          <w:rFonts w:ascii="Nunito" w:eastAsia="Nunito" w:hAnsi="Nunito" w:cs="Nunito"/>
        </w:rPr>
        <w:t xml:space="preserve">The data management practices </w:t>
      </w:r>
      <w:del w:id="2465" w:author="Craig Parker" w:date="2024-07-08T12:29:00Z">
        <w:r w:rsidR="54FBA741" w:rsidRPr="00A62CB7" w:rsidDel="0E3CF60B">
          <w:rPr>
            <w:rFonts w:ascii="Nunito" w:eastAsia="Nunito" w:hAnsi="Nunito" w:cs="Nunito"/>
          </w:rPr>
          <w:delText xml:space="preserve">maintaining </w:delText>
        </w:r>
      </w:del>
      <w:ins w:id="2466" w:author="Craig Parker" w:date="2024-07-08T12:29:00Z">
        <w:r w:rsidRPr="00A62CB7">
          <w:rPr>
            <w:rFonts w:ascii="Nunito" w:eastAsia="Nunito" w:hAnsi="Nunito" w:cs="Nunito"/>
          </w:rPr>
          <w:t xml:space="preserve">that maintain </w:t>
        </w:r>
      </w:ins>
      <w:r w:rsidRPr="00A62CB7">
        <w:rPr>
          <w:rFonts w:ascii="Nunito" w:eastAsia="Nunito" w:hAnsi="Nunito" w:cs="Nunito"/>
        </w:rPr>
        <w:t>the IBM</w:t>
      </w:r>
      <w:ins w:id="2467" w:author="Craig Parker" w:date="2024-07-16T12:10:00Z">
        <w:r w:rsidRPr="00A62CB7">
          <w:rPr>
            <w:rFonts w:ascii="Nunito" w:eastAsia="Nunito" w:hAnsi="Nunito" w:cs="Nunito"/>
          </w:rPr>
          <w:t xml:space="preserve"> systems</w:t>
        </w:r>
      </w:ins>
      <w:del w:id="2468" w:author="Craig Parker" w:date="2024-07-16T11:10:00Z">
        <w:r w:rsidR="54FBA741" w:rsidRPr="00A62CB7" w:rsidDel="0E3CF60B">
          <w:rPr>
            <w:rFonts w:ascii="Nunito" w:eastAsia="Nunito" w:hAnsi="Nunito" w:cs="Nunito"/>
          </w:rPr>
          <w:delText xml:space="preserve"> PAIRS</w:delText>
        </w:r>
      </w:del>
      <w:r w:rsidRPr="00A62CB7">
        <w:rPr>
          <w:rFonts w:ascii="Nunito" w:eastAsia="Nunito" w:hAnsi="Nunito" w:cs="Nunito"/>
        </w:rPr>
        <w:t xml:space="preserve"> will continue. </w:t>
      </w:r>
      <w:del w:id="2469" w:author="Craig Parker" w:date="2024-07-16T12:10:00Z">
        <w:r w:rsidR="54FBA741" w:rsidRPr="00A62CB7" w:rsidDel="0E3CF60B">
          <w:rPr>
            <w:rFonts w:ascii="Nunito" w:eastAsia="Nunito" w:hAnsi="Nunito" w:cs="Nunito"/>
          </w:rPr>
          <w:delText xml:space="preserve"> Critically, for synergy with the CSAG/UCT platform, there will be sharing of meta-data indexing with CSAG/UCT for data related to NIH </w:delText>
        </w:r>
      </w:del>
      <w:del w:id="2470" w:author="Craig Parker" w:date="2024-07-08T09:29:00Z">
        <w:r w:rsidR="54FBA741" w:rsidRPr="00A62CB7" w:rsidDel="0E3CF60B">
          <w:rPr>
            <w:rFonts w:ascii="Nunito" w:eastAsia="Nunito" w:hAnsi="Nunito" w:cs="Nunito"/>
          </w:rPr>
          <w:delText>HE2AT</w:delText>
        </w:r>
      </w:del>
      <w:del w:id="2471" w:author="Craig Parker" w:date="2024-07-16T12:10:00Z">
        <w:r w:rsidR="54FBA741" w:rsidRPr="00A62CB7" w:rsidDel="0E3CF60B">
          <w:rPr>
            <w:rFonts w:ascii="Nunito" w:eastAsia="Nunito" w:hAnsi="Nunito" w:cs="Nunito"/>
          </w:rPr>
          <w:delText xml:space="preserve"> Center and DS-I Africa.  IBM</w:delText>
        </w:r>
      </w:del>
      <w:del w:id="2472" w:author="Craig Parker" w:date="2024-07-16T11:11:00Z">
        <w:r w:rsidR="54FBA741" w:rsidRPr="00A62CB7" w:rsidDel="0E3CF60B">
          <w:rPr>
            <w:rFonts w:ascii="Nunito" w:eastAsia="Nunito" w:hAnsi="Nunito" w:cs="Nunito"/>
          </w:rPr>
          <w:delText xml:space="preserve"> PAIRS</w:delText>
        </w:r>
      </w:del>
      <w:del w:id="2473" w:author="Craig Parker" w:date="2024-07-16T12:10:00Z">
        <w:r w:rsidR="54FBA741" w:rsidRPr="00A62CB7" w:rsidDel="0E3CF60B">
          <w:rPr>
            <w:rFonts w:ascii="Nunito" w:eastAsia="Nunito" w:hAnsi="Nunito" w:cs="Nunito"/>
          </w:rPr>
          <w:delText xml:space="preserve"> will not host health data</w:delText>
        </w:r>
      </w:del>
      <w:ins w:id="2474" w:author="Craig Parker" w:date="2024-07-16T12:10:00Z">
        <w:r w:rsidRPr="00A62CB7">
          <w:rPr>
            <w:rFonts w:ascii="Nunito" w:eastAsia="Nunito" w:hAnsi="Nunito" w:cs="Nunito"/>
          </w:rPr>
          <w:t>Critically, for synergy with the CSAG/UCT platform, meta-data indexing will be shared with CSAG/UCT for data related to the NIH HE²AT Center and DS-I Africa. IBM will not host health data,</w:t>
        </w:r>
      </w:ins>
      <w:r w:rsidRPr="00A62CB7">
        <w:rPr>
          <w:rFonts w:ascii="Nunito" w:eastAsia="Nunito" w:hAnsi="Nunito" w:cs="Nunito"/>
        </w:rPr>
        <w:t xml:space="preserve"> </w:t>
      </w:r>
      <w:del w:id="2475" w:author="Craig Parker" w:date="2024-07-16T11:15:00Z">
        <w:r w:rsidR="54FBA741" w:rsidRPr="00A62CB7" w:rsidDel="0E3CF60B">
          <w:rPr>
            <w:rFonts w:ascii="Nunito" w:eastAsia="Nunito" w:hAnsi="Nunito" w:cs="Nunito"/>
          </w:rPr>
          <w:delText xml:space="preserve">and </w:delText>
        </w:r>
      </w:del>
      <w:r w:rsidRPr="00A62CB7">
        <w:rPr>
          <w:rFonts w:ascii="Nunito" w:eastAsia="Nunito" w:hAnsi="Nunito" w:cs="Nunito"/>
        </w:rPr>
        <w:t xml:space="preserve">so data privacy and access restrictions will be limited to data accessed through the CSAG/UCT platform. </w:t>
      </w:r>
    </w:p>
    <w:p w14:paraId="4BF7F63D" w14:textId="4A4EF876" w:rsidR="0E3CF60B" w:rsidRPr="00A62CB7" w:rsidRDefault="0E3CF60B" w:rsidP="0E3CF60B">
      <w:pPr>
        <w:rPr>
          <w:rFonts w:ascii="Nunito" w:eastAsia="Nunito" w:hAnsi="Nunito" w:cs="Nunito"/>
        </w:rPr>
      </w:pPr>
    </w:p>
    <w:p w14:paraId="35200A3A" w14:textId="091E3E67" w:rsidR="0E3CF60B" w:rsidRPr="00A62CB7" w:rsidRDefault="0E3CF60B" w:rsidP="0E3CF60B">
      <w:pPr>
        <w:rPr>
          <w:rFonts w:ascii="Nunito" w:eastAsia="Nunito" w:hAnsi="Nunito" w:cs="Nunito"/>
          <w:color w:val="4472C4" w:themeColor="accent1"/>
        </w:rPr>
      </w:pPr>
      <w:commentRangeStart w:id="2476"/>
      <w:r w:rsidRPr="00A62CB7">
        <w:rPr>
          <w:rFonts w:ascii="Nunito" w:eastAsia="Nunito" w:hAnsi="Nunito" w:cs="Nunito"/>
          <w:color w:val="4472C4" w:themeColor="accent1"/>
        </w:rPr>
        <w:t xml:space="preserve">Data upload to the CSAG/UCT platform from partner institutions should follow procedure including proper data cataloging, documentation, associated meta-data files, user access groups and citations. Potential to consider alternate, secure data sharing platforms such as cloud object storage for larger climate datasets. In the case of supplementary projects with external partner institutes (no DTA with </w:t>
      </w:r>
      <w:del w:id="2477" w:author="Craig Parker" w:date="2024-08-05T19:20:00Z">
        <w:r w:rsidRPr="00A62CB7" w:rsidDel="00BC335B">
          <w:rPr>
            <w:rFonts w:ascii="Nunito" w:eastAsia="Nunito" w:hAnsi="Nunito" w:cs="Nunito"/>
            <w:color w:val="4472C4" w:themeColor="accent1"/>
          </w:rPr>
          <w:delText>HEAT</w:delText>
        </w:r>
      </w:del>
      <w:ins w:id="2478" w:author="Craig Parker" w:date="2024-08-05T19:20:00Z">
        <w:r w:rsidR="00BC335B" w:rsidRPr="00A62CB7">
          <w:rPr>
            <w:rFonts w:ascii="Nunito" w:eastAsia="Nunito" w:hAnsi="Nunito" w:cs="Nunito"/>
            <w:color w:val="4472C4" w:themeColor="accent1"/>
          </w:rPr>
          <w:t>HE²AT</w:t>
        </w:r>
      </w:ins>
      <w:r w:rsidRPr="00A62CB7">
        <w:rPr>
          <w:rFonts w:ascii="Nunito" w:eastAsia="Nunito" w:hAnsi="Nunito" w:cs="Nunito"/>
          <w:color w:val="4472C4" w:themeColor="accent1"/>
        </w:rPr>
        <w:t xml:space="preserve"> Center, e.g. CHEAQI partner MSU), user access groups need to be defined before data is transferred to CSAG/UCT platform following the above </w:t>
      </w:r>
      <w:proofErr w:type="gramStart"/>
      <w:r w:rsidRPr="00A62CB7">
        <w:rPr>
          <w:rFonts w:ascii="Nunito" w:eastAsia="Nunito" w:hAnsi="Nunito" w:cs="Nunito"/>
          <w:color w:val="4472C4" w:themeColor="accent1"/>
        </w:rPr>
        <w:t>process..</w:t>
      </w:r>
      <w:commentRangeEnd w:id="2476"/>
      <w:proofErr w:type="gramEnd"/>
      <w:r w:rsidRPr="00A62CB7">
        <w:rPr>
          <w:rStyle w:val="CommentReference"/>
          <w:rFonts w:ascii="Nunito" w:hAnsi="Nunito"/>
          <w:rPrChange w:id="2479" w:author="Craig Parker" w:date="2024-08-05T19:17:00Z">
            <w:rPr>
              <w:rStyle w:val="CommentReference"/>
            </w:rPr>
          </w:rPrChange>
        </w:rPr>
        <w:commentReference w:id="2476"/>
      </w:r>
    </w:p>
    <w:p w14:paraId="000000EB" w14:textId="77777777" w:rsidR="007813F4" w:rsidRPr="00A62CB7" w:rsidRDefault="007813F4">
      <w:pPr>
        <w:rPr>
          <w:rFonts w:ascii="Nunito" w:eastAsia="Nunito" w:hAnsi="Nunito" w:cs="Nunito"/>
        </w:rPr>
      </w:pPr>
    </w:p>
    <w:p w14:paraId="000000EC" w14:textId="538A4AF0" w:rsidR="007813F4" w:rsidRPr="00A62CB7" w:rsidRDefault="0E3CF60B" w:rsidP="0E3CF60B">
      <w:pPr>
        <w:rPr>
          <w:rFonts w:ascii="Nunito" w:eastAsia="Nunito" w:hAnsi="Nunito" w:cs="Nunito"/>
          <w:color w:val="FF0000"/>
        </w:rPr>
      </w:pPr>
      <w:r w:rsidRPr="00A62CB7">
        <w:rPr>
          <w:rFonts w:ascii="Nunito" w:eastAsia="Nunito" w:hAnsi="Nunito" w:cs="Nunito"/>
        </w:rPr>
        <w:t xml:space="preserve">Individual partner institutions will have </w:t>
      </w:r>
      <w:del w:id="2480" w:author="Craig Parker" w:date="2024-07-23T13:42:00Z">
        <w:r w:rsidR="009511AE" w:rsidRPr="00A62CB7" w:rsidDel="0E3CF60B">
          <w:rPr>
            <w:rFonts w:ascii="Nunito" w:eastAsia="Nunito" w:hAnsi="Nunito" w:cs="Nunito"/>
          </w:rPr>
          <w:delText xml:space="preserve">their </w:delText>
        </w:r>
      </w:del>
      <w:del w:id="2481" w:author="Craig Parker" w:date="2024-07-16T11:15:00Z">
        <w:r w:rsidR="009511AE" w:rsidRPr="00A62CB7" w:rsidDel="0E3CF60B">
          <w:rPr>
            <w:rFonts w:ascii="Nunito" w:eastAsia="Nunito" w:hAnsi="Nunito" w:cs="Nunito"/>
          </w:rPr>
          <w:delText xml:space="preserve">own </w:delText>
        </w:r>
      </w:del>
      <w:r w:rsidRPr="00A62CB7">
        <w:rPr>
          <w:rFonts w:ascii="Nunito" w:eastAsia="Nunito" w:hAnsi="Nunito" w:cs="Nunito"/>
        </w:rPr>
        <w:t>data and computing platforms</w:t>
      </w:r>
      <w:del w:id="2482" w:author="Craig Parker" w:date="2024-07-08T12:29:00Z">
        <w:r w:rsidR="009511AE" w:rsidRPr="00A62CB7" w:rsidDel="0E3CF60B">
          <w:rPr>
            <w:rFonts w:ascii="Nunito" w:eastAsia="Nunito" w:hAnsi="Nunito" w:cs="Nunito"/>
          </w:rPr>
          <w:delText xml:space="preserve"> ranging from central institutional platforms through </w:delText>
        </w:r>
      </w:del>
      <w:ins w:id="2483" w:author="Craig Parker" w:date="2024-07-08T12:29:00Z">
        <w:r w:rsidRPr="00A62CB7">
          <w:rPr>
            <w:rFonts w:ascii="Nunito" w:eastAsia="Nunito" w:hAnsi="Nunito" w:cs="Nunito"/>
          </w:rPr>
          <w:t xml:space="preserve">, ranging from central institutional platforms </w:t>
        </w:r>
      </w:ins>
      <w:r w:rsidRPr="00A62CB7">
        <w:rPr>
          <w:rFonts w:ascii="Nunito" w:eastAsia="Nunito" w:hAnsi="Nunito" w:cs="Nunito"/>
        </w:rPr>
        <w:t>to personal computing devices.  Data management within these partner institutions does not fall under this data management plan</w:t>
      </w:r>
      <w:del w:id="2484" w:author="Craig Parker" w:date="2024-07-16T11:15:00Z">
        <w:r w:rsidR="009511AE" w:rsidRPr="00A62CB7" w:rsidDel="0E3CF60B">
          <w:rPr>
            <w:rFonts w:ascii="Nunito" w:eastAsia="Nunito" w:hAnsi="Nunito" w:cs="Nunito"/>
          </w:rPr>
          <w:delText xml:space="preserve"> and we refer to this</w:delText>
        </w:r>
      </w:del>
      <w:ins w:id="2485" w:author="Craig Parker" w:date="2024-07-16T11:15:00Z">
        <w:r w:rsidRPr="00A62CB7">
          <w:rPr>
            <w:rFonts w:ascii="Nunito" w:eastAsia="Nunito" w:hAnsi="Nunito" w:cs="Nunito"/>
          </w:rPr>
          <w:t>, and we refer to it</w:t>
        </w:r>
      </w:ins>
      <w:r w:rsidRPr="00A62CB7">
        <w:rPr>
          <w:rFonts w:ascii="Nunito" w:eastAsia="Nunito" w:hAnsi="Nunito" w:cs="Nunito"/>
        </w:rPr>
        <w:t xml:space="preserve"> as </w:t>
      </w:r>
      <w:r w:rsidRPr="00A62CB7">
        <w:rPr>
          <w:rFonts w:ascii="Nunito" w:eastAsia="Nunito" w:hAnsi="Nunito" w:cs="Nunito"/>
          <w:b/>
          <w:bCs/>
          <w:i/>
          <w:iCs/>
        </w:rPr>
        <w:t>secondary data management</w:t>
      </w:r>
      <w:r w:rsidRPr="00A62CB7">
        <w:rPr>
          <w:rFonts w:ascii="Nunito" w:eastAsia="Nunito" w:hAnsi="Nunito" w:cs="Nunito"/>
        </w:rPr>
        <w:t xml:space="preserve">.  However, partners will be encouraged to regularly consider what locally managed data should be integrated into the </w:t>
      </w:r>
      <w:del w:id="2486" w:author="Craig Parker" w:date="2024-07-08T12:29:00Z">
        <w:r w:rsidR="009511AE" w:rsidRPr="00A62CB7" w:rsidDel="0E3CF60B">
          <w:rPr>
            <w:rFonts w:ascii="Nunito" w:eastAsia="Nunito" w:hAnsi="Nunito" w:cs="Nunito"/>
          </w:rPr>
          <w:delText>project wide data management platform,</w:delText>
        </w:r>
      </w:del>
      <w:ins w:id="2487" w:author="Craig Parker" w:date="2024-07-08T12:29:00Z">
        <w:r w:rsidRPr="00A62CB7">
          <w:rPr>
            <w:rFonts w:ascii="Nunito" w:eastAsia="Nunito" w:hAnsi="Nunito" w:cs="Nunito"/>
          </w:rPr>
          <w:t>project-wide data management platform</w:t>
        </w:r>
      </w:ins>
      <w:r w:rsidRPr="00A62CB7">
        <w:rPr>
          <w:rFonts w:ascii="Nunito" w:eastAsia="Nunito" w:hAnsi="Nunito" w:cs="Nunito"/>
        </w:rPr>
        <w:t xml:space="preserve"> and made available to the broader DSI-Africa </w:t>
      </w:r>
      <w:proofErr w:type="spellStart"/>
      <w:r w:rsidRPr="00A62CB7">
        <w:rPr>
          <w:rFonts w:ascii="Nunito" w:eastAsia="Nunito" w:hAnsi="Nunito" w:cs="Nunito"/>
        </w:rPr>
        <w:t>programme</w:t>
      </w:r>
      <w:proofErr w:type="spellEnd"/>
      <w:r w:rsidRPr="00A62CB7">
        <w:rPr>
          <w:rFonts w:ascii="Nunito" w:eastAsia="Nunito" w:hAnsi="Nunito" w:cs="Nunito"/>
        </w:rPr>
        <w:t xml:space="preserve"> and beyond.  </w:t>
      </w:r>
      <w:del w:id="2488" w:author="Craig Parker" w:date="2024-07-08T12:29:00Z">
        <w:r w:rsidR="009511AE" w:rsidRPr="00A62CB7" w:rsidDel="0E3CF60B">
          <w:rPr>
            <w:rFonts w:ascii="Nunito" w:eastAsia="Nunito" w:hAnsi="Nunito" w:cs="Nunito"/>
          </w:rPr>
          <w:delText>It is critical that health data be</w:delText>
        </w:r>
      </w:del>
      <w:ins w:id="2489" w:author="Craig Parker" w:date="2024-07-08T12:29:00Z">
        <w:r w:rsidRPr="00A62CB7">
          <w:rPr>
            <w:rFonts w:ascii="Nunito" w:eastAsia="Nunito" w:hAnsi="Nunito" w:cs="Nunito"/>
          </w:rPr>
          <w:t>Health data must be</w:t>
        </w:r>
      </w:ins>
      <w:r w:rsidRPr="00A62CB7">
        <w:rPr>
          <w:rFonts w:ascii="Nunito" w:eastAsia="Nunito" w:hAnsi="Nunito" w:cs="Nunito"/>
        </w:rPr>
        <w:t xml:space="preserve"> kept in a secure and managed platform</w:t>
      </w:r>
      <w:del w:id="2490" w:author="Craig Parker" w:date="2024-07-08T12:30:00Z">
        <w:r w:rsidR="009511AE" w:rsidRPr="00A62CB7" w:rsidDel="0E3CF60B">
          <w:rPr>
            <w:rFonts w:ascii="Nunito" w:eastAsia="Nunito" w:hAnsi="Nunito" w:cs="Nunito"/>
          </w:rPr>
          <w:delText>,</w:delText>
        </w:r>
      </w:del>
      <w:del w:id="2491" w:author="Craig Parker" w:date="2024-07-16T11:15:00Z">
        <w:r w:rsidR="009511AE" w:rsidRPr="00A62CB7" w:rsidDel="0E3CF60B">
          <w:rPr>
            <w:rFonts w:ascii="Nunito" w:eastAsia="Nunito" w:hAnsi="Nunito" w:cs="Nunito"/>
          </w:rPr>
          <w:delText xml:space="preserve"> therefore</w:delText>
        </w:r>
      </w:del>
      <w:ins w:id="2492" w:author="Craig Parker" w:date="2024-07-16T11:15:00Z">
        <w:r w:rsidRPr="00A62CB7">
          <w:rPr>
            <w:rFonts w:ascii="Nunito" w:eastAsia="Nunito" w:hAnsi="Nunito" w:cs="Nunito"/>
          </w:rPr>
          <w:t>; therefore,</w:t>
        </w:r>
      </w:ins>
      <w:r w:rsidRPr="00A62CB7">
        <w:rPr>
          <w:rFonts w:ascii="Nunito" w:eastAsia="Nunito" w:hAnsi="Nunito" w:cs="Nunito"/>
        </w:rPr>
        <w:t xml:space="preserve"> where researchers from the various partner </w:t>
      </w:r>
      <w:del w:id="2493" w:author="Craig Parker" w:date="2024-07-08T12:30:00Z">
        <w:r w:rsidR="009511AE" w:rsidRPr="00A62CB7" w:rsidDel="0E3CF60B">
          <w:rPr>
            <w:rFonts w:ascii="Nunito" w:eastAsia="Nunito" w:hAnsi="Nunito" w:cs="Nunito"/>
          </w:rPr>
          <w:delText xml:space="preserve">institution </w:delText>
        </w:r>
      </w:del>
      <w:ins w:id="2494" w:author="Craig Parker" w:date="2024-07-08T12:30:00Z">
        <w:r w:rsidRPr="00A62CB7">
          <w:rPr>
            <w:rFonts w:ascii="Nunito" w:eastAsia="Nunito" w:hAnsi="Nunito" w:cs="Nunito"/>
          </w:rPr>
          <w:t xml:space="preserve">institutions </w:t>
        </w:r>
      </w:ins>
      <w:r w:rsidRPr="00A62CB7">
        <w:rPr>
          <w:rFonts w:ascii="Nunito" w:eastAsia="Nunito" w:hAnsi="Nunito" w:cs="Nunito"/>
        </w:rPr>
        <w:t xml:space="preserve">wish to run analyses on the health data in the CSAG/UCT platform, they will use the DMAC </w:t>
      </w:r>
      <w:proofErr w:type="spellStart"/>
      <w:r w:rsidRPr="00A62CB7">
        <w:rPr>
          <w:rFonts w:ascii="Nunito" w:eastAsia="Nunito" w:hAnsi="Nunito" w:cs="Nunito"/>
        </w:rPr>
        <w:t>JupyterHub</w:t>
      </w:r>
      <w:proofErr w:type="spellEnd"/>
      <w:r w:rsidRPr="00A62CB7">
        <w:rPr>
          <w:rFonts w:ascii="Nunito" w:eastAsia="Nunito" w:hAnsi="Nunito" w:cs="Nunito"/>
        </w:rPr>
        <w:t xml:space="preserve"> environment</w:t>
      </w:r>
      <w:del w:id="2495" w:author="Sibusisiwe Makhanya" w:date="2024-08-05T08:49:00Z">
        <w:r w:rsidR="009511AE" w:rsidRPr="00A62CB7" w:rsidDel="0E3CF60B">
          <w:rPr>
            <w:rFonts w:ascii="Nunito" w:eastAsia="Nunito" w:hAnsi="Nunito" w:cs="Nunito"/>
          </w:rPr>
          <w:delText xml:space="preserve"> from which they will also be able to access data from the PAIRS system through an SDK</w:delText>
        </w:r>
      </w:del>
      <w:r w:rsidRPr="00A62CB7">
        <w:rPr>
          <w:rFonts w:ascii="Nunito" w:eastAsia="Nunito" w:hAnsi="Nunito" w:cs="Nunito"/>
        </w:rPr>
        <w:t>.</w:t>
      </w:r>
      <w:ins w:id="2496" w:author="Sibusisiwe Makhanya" w:date="2024-08-05T08:50:00Z">
        <w:r w:rsidRPr="00A62CB7">
          <w:rPr>
            <w:rFonts w:ascii="Nunito" w:eastAsia="Nunito" w:hAnsi="Nunito" w:cs="Nunito"/>
          </w:rPr>
          <w:t xml:space="preserve"> </w:t>
        </w:r>
      </w:ins>
      <w:ins w:id="2497" w:author="Sibusisiwe Makhanya" w:date="2024-08-05T08:51:00Z">
        <w:r w:rsidRPr="00A62CB7">
          <w:rPr>
            <w:rFonts w:ascii="Nunito" w:eastAsia="Nunito" w:hAnsi="Nunito" w:cs="Nunito"/>
            <w:color w:val="FF0000"/>
          </w:rPr>
          <w:t xml:space="preserve">(Missing – procedure for data sharing / transfer amongst </w:t>
        </w:r>
        <w:del w:id="2498" w:author="Craig Parker" w:date="2024-08-05T19:22:00Z">
          <w:r w:rsidRPr="00A62CB7" w:rsidDel="006A3891">
            <w:rPr>
              <w:rFonts w:ascii="Nunito" w:eastAsia="Nunito" w:hAnsi="Nunito" w:cs="Nunito"/>
              <w:color w:val="FF0000"/>
            </w:rPr>
            <w:delText>HE2AT</w:delText>
          </w:r>
        </w:del>
      </w:ins>
      <w:ins w:id="2499" w:author="Craig Parker" w:date="2024-08-05T19:22:00Z">
        <w:r w:rsidR="006A3891" w:rsidRPr="00A62CB7">
          <w:rPr>
            <w:rFonts w:ascii="Nunito" w:eastAsia="Nunito" w:hAnsi="Nunito" w:cs="Nunito"/>
            <w:color w:val="FF0000"/>
          </w:rPr>
          <w:t>HE²AT</w:t>
        </w:r>
      </w:ins>
      <w:ins w:id="2500" w:author="Sibusisiwe Makhanya" w:date="2024-08-05T08:51:00Z">
        <w:r w:rsidRPr="00A62CB7">
          <w:rPr>
            <w:rFonts w:ascii="Nunito" w:eastAsia="Nunito" w:hAnsi="Nunito" w:cs="Nunito"/>
            <w:color w:val="FF0000"/>
          </w:rPr>
          <w:t xml:space="preserve"> partners – requirements, formats, </w:t>
        </w:r>
      </w:ins>
      <w:ins w:id="2501" w:author="Sibusisiwe Makhanya" w:date="2024-08-05T08:52:00Z">
        <w:r w:rsidRPr="00A62CB7">
          <w:rPr>
            <w:rFonts w:ascii="Nunito" w:eastAsia="Nunito" w:hAnsi="Nunito" w:cs="Nunito"/>
            <w:color w:val="FF0000"/>
          </w:rPr>
          <w:t>elements of metadata file)</w:t>
        </w:r>
      </w:ins>
    </w:p>
    <w:p w14:paraId="000000ED" w14:textId="77777777" w:rsidR="007813F4" w:rsidRPr="00A62CB7" w:rsidRDefault="007813F4">
      <w:pPr>
        <w:rPr>
          <w:rFonts w:ascii="Nunito" w:eastAsia="Nunito" w:hAnsi="Nunito" w:cs="Nunito"/>
        </w:rPr>
      </w:pPr>
    </w:p>
    <w:p w14:paraId="000000EE" w14:textId="77777777" w:rsidR="007813F4" w:rsidRPr="00A62CB7" w:rsidRDefault="009511AE">
      <w:pPr>
        <w:rPr>
          <w:rFonts w:ascii="Nunito" w:eastAsia="Nunito" w:hAnsi="Nunito" w:cs="Nunito"/>
        </w:rPr>
      </w:pPr>
      <w:r w:rsidRPr="00A62CB7">
        <w:rPr>
          <w:rFonts w:ascii="Nunito" w:eastAsia="Nunito" w:hAnsi="Nunito" w:cs="Nunito"/>
        </w:rPr>
        <w:t>Primary data management will involve:</w:t>
      </w:r>
    </w:p>
    <w:p w14:paraId="000000EF" w14:textId="77777777" w:rsidR="007813F4" w:rsidRPr="00A62CB7" w:rsidDel="008D46E3" w:rsidRDefault="009511AE">
      <w:pPr>
        <w:numPr>
          <w:ilvl w:val="0"/>
          <w:numId w:val="14"/>
        </w:numPr>
        <w:pBdr>
          <w:top w:val="nil"/>
          <w:left w:val="nil"/>
          <w:bottom w:val="nil"/>
          <w:right w:val="nil"/>
          <w:between w:val="nil"/>
        </w:pBdr>
        <w:spacing w:before="240" w:after="240" w:line="240" w:lineRule="auto"/>
        <w:rPr>
          <w:del w:id="2502" w:author="Craig Parker" w:date="2024-08-05T18:59:00Z"/>
          <w:rFonts w:ascii="Nunito" w:eastAsia="Nunito" w:hAnsi="Nunito" w:cs="Nunito"/>
          <w:sz w:val="26"/>
          <w:szCs w:val="26"/>
        </w:rPr>
      </w:pPr>
      <w:commentRangeStart w:id="2503"/>
      <w:r w:rsidRPr="00A62CB7">
        <w:rPr>
          <w:rFonts w:ascii="Nunito" w:eastAsia="Nunito" w:hAnsi="Nunito" w:cs="Nunito"/>
          <w:color w:val="000000"/>
        </w:rPr>
        <w:t>Homogenization</w:t>
      </w:r>
      <w:commentRangeEnd w:id="2503"/>
      <w:r w:rsidR="00BD1B56" w:rsidRPr="00A62CB7">
        <w:rPr>
          <w:rStyle w:val="CommentReference"/>
          <w:rFonts w:ascii="Nunito" w:hAnsi="Nunito"/>
          <w:rPrChange w:id="2504" w:author="Craig Parker" w:date="2024-08-05T19:17:00Z">
            <w:rPr>
              <w:rStyle w:val="CommentReference"/>
            </w:rPr>
          </w:rPrChange>
        </w:rPr>
        <w:commentReference w:id="2503"/>
      </w:r>
      <w:r w:rsidRPr="00A62CB7">
        <w:rPr>
          <w:rFonts w:ascii="Nunito" w:eastAsia="Nunito" w:hAnsi="Nunito" w:cs="Nunito"/>
          <w:color w:val="000000"/>
        </w:rPr>
        <w:t xml:space="preserve"> to agreed data archive standards (see above for each class of data)</w:t>
      </w:r>
    </w:p>
    <w:p w14:paraId="000000F0" w14:textId="07573289" w:rsidR="007813F4" w:rsidRPr="00A62CB7" w:rsidRDefault="009511AE" w:rsidP="008D46E3">
      <w:pPr>
        <w:numPr>
          <w:ilvl w:val="0"/>
          <w:numId w:val="14"/>
        </w:numPr>
        <w:pBdr>
          <w:top w:val="nil"/>
          <w:left w:val="nil"/>
          <w:bottom w:val="nil"/>
          <w:right w:val="nil"/>
          <w:between w:val="nil"/>
        </w:pBdr>
        <w:spacing w:before="240" w:after="240" w:line="240" w:lineRule="auto"/>
        <w:rPr>
          <w:ins w:id="2505" w:author="Peter Marsh" w:date="2024-08-05T08:56:00Z"/>
          <w:rFonts w:ascii="Nunito" w:eastAsia="Nunito" w:hAnsi="Nunito" w:cs="Nunito"/>
          <w:sz w:val="26"/>
          <w:szCs w:val="26"/>
        </w:rPr>
      </w:pPr>
      <w:commentRangeStart w:id="2506"/>
      <w:del w:id="2507" w:author="Peter Marsh" w:date="2024-08-05T08:56:00Z">
        <w:r w:rsidRPr="00A62CB7" w:rsidDel="0E3CF60B">
          <w:rPr>
            <w:rFonts w:ascii="Nunito" w:eastAsia="Nunito" w:hAnsi="Nunito" w:cs="Nunito"/>
            <w:color w:val="000000" w:themeColor="text1"/>
          </w:rPr>
          <w:delText xml:space="preserve">Version control of datasets that are regularly updated to ensure prior </w:delText>
        </w:r>
      </w:del>
      <w:del w:id="2508" w:author="Craig Parker" w:date="2024-07-08T12:30:00Z">
        <w:r w:rsidRPr="00A62CB7" w:rsidDel="0E3CF60B">
          <w:rPr>
            <w:rFonts w:ascii="Nunito" w:eastAsia="Nunito" w:hAnsi="Nunito" w:cs="Nunito"/>
            <w:color w:val="000000" w:themeColor="text1"/>
          </w:rPr>
          <w:delText xml:space="preserve">version </w:delText>
        </w:r>
      </w:del>
      <w:ins w:id="2509" w:author="Craig Parker" w:date="2024-07-08T12:30:00Z">
        <w:del w:id="2510" w:author="Peter Marsh" w:date="2024-08-05T08:56:00Z">
          <w:r w:rsidRPr="00A62CB7" w:rsidDel="0E3CF60B">
            <w:rPr>
              <w:rFonts w:ascii="Nunito" w:eastAsia="Nunito" w:hAnsi="Nunito" w:cs="Nunito"/>
              <w:color w:val="000000" w:themeColor="text1"/>
            </w:rPr>
            <w:delText xml:space="preserve">versions </w:delText>
          </w:r>
        </w:del>
      </w:ins>
      <w:del w:id="2511" w:author="Peter Marsh" w:date="2024-08-05T08:56:00Z">
        <w:r w:rsidRPr="00A62CB7" w:rsidDel="0E3CF60B">
          <w:rPr>
            <w:rFonts w:ascii="Nunito" w:eastAsia="Nunito" w:hAnsi="Nunito" w:cs="Nunito"/>
            <w:color w:val="000000" w:themeColor="text1"/>
          </w:rPr>
          <w:delText>remain accessible</w:delText>
        </w:r>
      </w:del>
      <w:commentRangeEnd w:id="2506"/>
      <w:r w:rsidRPr="00A62CB7">
        <w:rPr>
          <w:rStyle w:val="CommentReference"/>
          <w:rFonts w:ascii="Nunito" w:hAnsi="Nunito"/>
          <w:rPrChange w:id="2512" w:author="Craig Parker" w:date="2024-08-05T19:17:00Z">
            <w:rPr>
              <w:rStyle w:val="CommentReference"/>
            </w:rPr>
          </w:rPrChange>
        </w:rPr>
        <w:commentReference w:id="2506"/>
      </w:r>
    </w:p>
    <w:p w14:paraId="50C00D81" w14:textId="64608A14" w:rsidR="0E3CF60B" w:rsidRPr="00A62CB7" w:rsidRDefault="0E3CF60B" w:rsidP="0E3CF60B">
      <w:pPr>
        <w:numPr>
          <w:ilvl w:val="0"/>
          <w:numId w:val="14"/>
        </w:numPr>
        <w:pBdr>
          <w:top w:val="nil"/>
          <w:left w:val="nil"/>
          <w:bottom w:val="nil"/>
          <w:right w:val="nil"/>
          <w:between w:val="nil"/>
        </w:pBdr>
        <w:spacing w:before="240" w:after="240" w:line="240" w:lineRule="auto"/>
        <w:rPr>
          <w:del w:id="2513" w:author="Peter Marsh" w:date="2024-08-05T08:56:00Z"/>
          <w:rFonts w:ascii="Nunito" w:eastAsia="Nunito" w:hAnsi="Nunito" w:cs="Nunito"/>
          <w:color w:val="000000" w:themeColor="text1"/>
        </w:rPr>
      </w:pPr>
      <w:ins w:id="2514" w:author="Peter Marsh" w:date="2024-08-05T08:56:00Z">
        <w:r w:rsidRPr="00A62CB7">
          <w:rPr>
            <w:rFonts w:ascii="Nunito" w:eastAsia="Nunito" w:hAnsi="Nunito" w:cs="Nunito"/>
            <w:color w:val="000000" w:themeColor="text1"/>
          </w:rPr>
          <w:t>Source data is backed up and remappin</w:t>
        </w:r>
      </w:ins>
      <w:ins w:id="2515" w:author="Peter Marsh" w:date="2024-08-05T08:57:00Z">
        <w:r w:rsidRPr="00A62CB7">
          <w:rPr>
            <w:rFonts w:ascii="Nunito" w:eastAsia="Nunito" w:hAnsi="Nunito" w:cs="Nunito"/>
            <w:color w:val="000000" w:themeColor="text1"/>
          </w:rPr>
          <w:t xml:space="preserve">g/recoding instructions are version controlled </w:t>
        </w:r>
      </w:ins>
    </w:p>
    <w:p w14:paraId="000000F1" w14:textId="60FCC3F9" w:rsidR="007813F4" w:rsidRPr="00A62CB7" w:rsidRDefault="009511AE">
      <w:pPr>
        <w:numPr>
          <w:ilvl w:val="0"/>
          <w:numId w:val="14"/>
        </w:numPr>
        <w:pBdr>
          <w:top w:val="nil"/>
          <w:left w:val="nil"/>
          <w:bottom w:val="nil"/>
          <w:right w:val="nil"/>
          <w:between w:val="nil"/>
        </w:pBdr>
        <w:spacing w:before="240" w:after="240" w:line="240" w:lineRule="auto"/>
        <w:rPr>
          <w:rFonts w:ascii="Nunito" w:eastAsia="Nunito" w:hAnsi="Nunito" w:cs="Nunito"/>
          <w:sz w:val="26"/>
          <w:szCs w:val="26"/>
        </w:rPr>
      </w:pPr>
      <w:r w:rsidRPr="00A62CB7">
        <w:rPr>
          <w:rFonts w:ascii="Nunito" w:eastAsia="Nunito" w:hAnsi="Nunito" w:cs="Nunito"/>
          <w:color w:val="000000"/>
        </w:rPr>
        <w:t xml:space="preserve">Harmonizing of </w:t>
      </w:r>
      <w:del w:id="2516" w:author="Craig Parker" w:date="2024-07-08T12:30:00Z">
        <w:r w:rsidRPr="00A62CB7" w:rsidDel="00BD1B56">
          <w:rPr>
            <w:rFonts w:ascii="Nunito" w:eastAsia="Nunito" w:hAnsi="Nunito" w:cs="Nunito"/>
            <w:color w:val="000000"/>
          </w:rPr>
          <w:delText>health related</w:delText>
        </w:r>
      </w:del>
      <w:ins w:id="2517" w:author="Craig Parker" w:date="2024-07-08T12:30:00Z">
        <w:r w:rsidR="00BD1B56" w:rsidRPr="00A62CB7">
          <w:rPr>
            <w:rFonts w:ascii="Nunito" w:eastAsia="Nunito" w:hAnsi="Nunito" w:cs="Nunito"/>
            <w:color w:val="000000"/>
          </w:rPr>
          <w:t>health-related</w:t>
        </w:r>
      </w:ins>
      <w:r w:rsidRPr="00A62CB7">
        <w:rPr>
          <w:rFonts w:ascii="Nunito" w:eastAsia="Nunito" w:hAnsi="Nunito" w:cs="Nunito"/>
          <w:color w:val="000000"/>
        </w:rPr>
        <w:t xml:space="preserve"> data</w:t>
      </w:r>
    </w:p>
    <w:p w14:paraId="000000F2" w14:textId="77777777" w:rsidR="007813F4" w:rsidRPr="00A62CB7" w:rsidRDefault="0E3CF60B" w:rsidP="0E3CF60B">
      <w:pPr>
        <w:numPr>
          <w:ilvl w:val="0"/>
          <w:numId w:val="14"/>
        </w:numPr>
        <w:pBdr>
          <w:top w:val="nil"/>
          <w:left w:val="nil"/>
          <w:bottom w:val="nil"/>
          <w:right w:val="nil"/>
          <w:between w:val="nil"/>
        </w:pBdr>
        <w:spacing w:before="240" w:after="240" w:line="240" w:lineRule="auto"/>
        <w:rPr>
          <w:rFonts w:ascii="Nunito" w:eastAsia="Nunito" w:hAnsi="Nunito" w:cs="Nunito"/>
          <w:sz w:val="26"/>
          <w:szCs w:val="26"/>
        </w:rPr>
      </w:pPr>
      <w:r w:rsidRPr="00A62CB7">
        <w:rPr>
          <w:rFonts w:ascii="Nunito" w:eastAsia="Nunito" w:hAnsi="Nunito" w:cs="Nunito"/>
          <w:color w:val="000000" w:themeColor="text1"/>
        </w:rPr>
        <w:t xml:space="preserve">Meta-data indexing within </w:t>
      </w:r>
      <w:del w:id="2518" w:author="Peter Marsh" w:date="2024-08-05T08:58:00Z">
        <w:r w:rsidR="009511AE" w:rsidRPr="00A62CB7" w:rsidDel="0E3CF60B">
          <w:rPr>
            <w:rFonts w:ascii="Nunito" w:eastAsia="Nunito" w:hAnsi="Nunito" w:cs="Nunito"/>
            <w:color w:val="000000" w:themeColor="text1"/>
          </w:rPr>
          <w:delText>the CSAG/UCT DMP as well as</w:delText>
        </w:r>
      </w:del>
      <w:r w:rsidRPr="00A62CB7">
        <w:rPr>
          <w:rFonts w:ascii="Nunito" w:eastAsia="Nunito" w:hAnsi="Nunito" w:cs="Nunito"/>
          <w:color w:val="000000" w:themeColor="text1"/>
        </w:rPr>
        <w:t xml:space="preserve"> DS-I Africa ODSP</w:t>
      </w:r>
    </w:p>
    <w:p w14:paraId="000000F3" w14:textId="77777777" w:rsidR="007813F4" w:rsidRPr="00A62CB7" w:rsidRDefault="009511AE">
      <w:pPr>
        <w:numPr>
          <w:ilvl w:val="0"/>
          <w:numId w:val="14"/>
        </w:numPr>
        <w:pBdr>
          <w:top w:val="nil"/>
          <w:left w:val="nil"/>
          <w:bottom w:val="nil"/>
          <w:right w:val="nil"/>
          <w:between w:val="nil"/>
        </w:pBdr>
        <w:spacing w:before="240" w:after="240" w:line="240" w:lineRule="auto"/>
        <w:rPr>
          <w:rFonts w:ascii="Nunito" w:eastAsia="Nunito" w:hAnsi="Nunito" w:cs="Nunito"/>
          <w:sz w:val="26"/>
          <w:szCs w:val="26"/>
        </w:rPr>
      </w:pPr>
      <w:r w:rsidRPr="00A62CB7">
        <w:rPr>
          <w:rFonts w:ascii="Nunito" w:eastAsia="Nunito" w:hAnsi="Nunito" w:cs="Nunito"/>
          <w:color w:val="000000"/>
        </w:rPr>
        <w:t>Documentation of data on CSAG/UCT GitLab wiki</w:t>
      </w:r>
    </w:p>
    <w:p w14:paraId="000000F4" w14:textId="77777777" w:rsidR="007813F4" w:rsidRPr="00A62CB7" w:rsidRDefault="009511AE">
      <w:pPr>
        <w:numPr>
          <w:ilvl w:val="0"/>
          <w:numId w:val="14"/>
        </w:numPr>
        <w:pBdr>
          <w:top w:val="nil"/>
          <w:left w:val="nil"/>
          <w:bottom w:val="nil"/>
          <w:right w:val="nil"/>
          <w:between w:val="nil"/>
        </w:pBdr>
        <w:spacing w:before="240" w:after="240" w:line="240" w:lineRule="auto"/>
        <w:rPr>
          <w:rFonts w:ascii="Nunito" w:eastAsia="Nunito" w:hAnsi="Nunito" w:cs="Nunito"/>
          <w:sz w:val="26"/>
          <w:szCs w:val="26"/>
        </w:rPr>
      </w:pPr>
      <w:r w:rsidRPr="00A62CB7">
        <w:rPr>
          <w:rFonts w:ascii="Nunito" w:eastAsia="Nunito" w:hAnsi="Nunito" w:cs="Nunito"/>
          <w:color w:val="000000"/>
        </w:rPr>
        <w:t>Sharing of data management code through CSAG/UCT GitLab code repositories</w:t>
      </w:r>
    </w:p>
    <w:p w14:paraId="000000F5" w14:textId="77777777" w:rsidR="007813F4" w:rsidRPr="00A62CB7" w:rsidRDefault="007813F4">
      <w:pPr>
        <w:rPr>
          <w:rFonts w:ascii="Nunito" w:eastAsia="Nunito" w:hAnsi="Nunito" w:cs="Nunito"/>
        </w:rPr>
      </w:pPr>
    </w:p>
    <w:p w14:paraId="000000F6" w14:textId="346E345E" w:rsidR="007813F4" w:rsidRPr="00A62CB7" w:rsidRDefault="6E1C0E23" w:rsidP="00A62CB7">
      <w:pPr>
        <w:pStyle w:val="Heading1"/>
        <w:numPr>
          <w:ilvl w:val="0"/>
          <w:numId w:val="40"/>
        </w:numPr>
        <w:rPr>
          <w:rFonts w:ascii="Nunito" w:eastAsia="Nunito" w:hAnsi="Nunito" w:cs="Nunito"/>
        </w:rPr>
        <w:pPrChange w:id="2519" w:author="Craig Parker" w:date="2024-08-05T19:08:00Z">
          <w:pPr>
            <w:pStyle w:val="Heading1"/>
          </w:pPr>
        </w:pPrChange>
      </w:pPr>
      <w:bookmarkStart w:id="2520" w:name="_Toc172635227"/>
      <w:bookmarkStart w:id="2521" w:name="_Toc173777813"/>
      <w:r w:rsidRPr="00A62CB7">
        <w:rPr>
          <w:rFonts w:ascii="Nunito" w:eastAsia="Nunito" w:hAnsi="Nunito" w:cs="Nunito"/>
        </w:rPr>
        <w:lastRenderedPageBreak/>
        <w:t>POPIA compliance and protection of personal information</w:t>
      </w:r>
      <w:bookmarkEnd w:id="2520"/>
      <w:bookmarkEnd w:id="2521"/>
    </w:p>
    <w:p w14:paraId="000000F7" w14:textId="7D38EDFB" w:rsidR="007813F4" w:rsidRPr="00A62CB7" w:rsidRDefault="009511AE">
      <w:pPr>
        <w:rPr>
          <w:rFonts w:ascii="Nunito" w:eastAsia="Nunito" w:hAnsi="Nunito" w:cs="Nunito"/>
        </w:rPr>
      </w:pPr>
      <w:r w:rsidRPr="00A62CB7">
        <w:rPr>
          <w:rFonts w:ascii="Nunito" w:eastAsia="Nunito" w:hAnsi="Nunito" w:cs="Nunito"/>
        </w:rPr>
        <w:t xml:space="preserve">The use of health datasets requires careful consideration of data security and confidentiality.  This is strongly guided by the relevant legislation context for each </w:t>
      </w:r>
      <w:del w:id="2522" w:author="Craig Parker" w:date="2024-07-08T12:30:00Z">
        <w:r w:rsidRPr="00A62CB7" w:rsidDel="00BD1B56">
          <w:rPr>
            <w:rFonts w:ascii="Nunito" w:eastAsia="Nunito" w:hAnsi="Nunito" w:cs="Nunito"/>
          </w:rPr>
          <w:delText>datasets including the specific country legislation around the use of personal/sensitive data and the cross border</w:delText>
        </w:r>
      </w:del>
      <w:ins w:id="2523" w:author="Craig Parker" w:date="2024-07-08T12:30:00Z">
        <w:r w:rsidR="00BD1B56" w:rsidRPr="00A62CB7">
          <w:rPr>
            <w:rFonts w:ascii="Nunito" w:eastAsia="Nunito" w:hAnsi="Nunito" w:cs="Nunito"/>
          </w:rPr>
          <w:t xml:space="preserve">dataset, including the specific country legislation around </w:t>
        </w:r>
      </w:ins>
      <w:ins w:id="2524" w:author="Craig Parker" w:date="2024-07-16T11:16:00Z">
        <w:r w:rsidR="00A74A73" w:rsidRPr="00A62CB7">
          <w:rPr>
            <w:rFonts w:ascii="Nunito" w:eastAsia="Nunito" w:hAnsi="Nunito" w:cs="Nunito"/>
          </w:rPr>
          <w:t>using</w:t>
        </w:r>
      </w:ins>
      <w:ins w:id="2525" w:author="Craig Parker" w:date="2024-07-08T12:30:00Z">
        <w:r w:rsidR="00BD1B56" w:rsidRPr="00A62CB7">
          <w:rPr>
            <w:rFonts w:ascii="Nunito" w:eastAsia="Nunito" w:hAnsi="Nunito" w:cs="Nunito"/>
          </w:rPr>
          <w:t xml:space="preserve"> personal/sensitive data and the cross-border</w:t>
        </w:r>
      </w:ins>
      <w:r w:rsidRPr="00A62CB7">
        <w:rPr>
          <w:rFonts w:ascii="Nunito" w:eastAsia="Nunito" w:hAnsi="Nunito" w:cs="Nunito"/>
        </w:rPr>
        <w:t xml:space="preserve"> transfer of such datasets.  The development and negotiation of these </w:t>
      </w:r>
      <w:del w:id="2526" w:author="Craig Parker" w:date="2024-07-08T12:30:00Z">
        <w:r w:rsidRPr="00A62CB7" w:rsidDel="00BD1B56">
          <w:rPr>
            <w:rFonts w:ascii="Nunito" w:eastAsia="Nunito" w:hAnsi="Nunito" w:cs="Nunito"/>
          </w:rPr>
          <w:delText>data sharing agreements lies in the intersection of DMAC and research projects</w:delText>
        </w:r>
      </w:del>
      <w:ins w:id="2527" w:author="Craig Parker" w:date="2024-07-08T12:30:00Z">
        <w:r w:rsidR="00BD1B56" w:rsidRPr="00A62CB7">
          <w:rPr>
            <w:rFonts w:ascii="Nunito" w:eastAsia="Nunito" w:hAnsi="Nunito" w:cs="Nunito"/>
          </w:rPr>
          <w:t>data-sharing agreements lie in the intersection of DMAC and research projects,</w:t>
        </w:r>
      </w:ins>
      <w:r w:rsidRPr="00A62CB7">
        <w:rPr>
          <w:rFonts w:ascii="Nunito" w:eastAsia="Nunito" w:hAnsi="Nunito" w:cs="Nunito"/>
        </w:rPr>
        <w:t xml:space="preserve"> as the research projects are the primary interface with the data sources.</w:t>
      </w:r>
    </w:p>
    <w:p w14:paraId="000000F8" w14:textId="77777777" w:rsidR="007813F4" w:rsidRPr="00A62CB7" w:rsidRDefault="007813F4">
      <w:pPr>
        <w:rPr>
          <w:rFonts w:ascii="Nunito" w:eastAsia="Nunito" w:hAnsi="Nunito" w:cs="Nunito"/>
        </w:rPr>
      </w:pPr>
    </w:p>
    <w:p w14:paraId="000000F9" w14:textId="272A1EF7" w:rsidR="007813F4" w:rsidRPr="00A62CB7" w:rsidRDefault="009511AE">
      <w:pPr>
        <w:rPr>
          <w:rFonts w:ascii="Nunito" w:eastAsia="Nunito" w:hAnsi="Nunito" w:cs="Nunito"/>
        </w:rPr>
      </w:pPr>
      <w:r w:rsidRPr="00A62CB7">
        <w:rPr>
          <w:rFonts w:ascii="Nunito" w:eastAsia="Nunito" w:hAnsi="Nunito" w:cs="Nunito"/>
        </w:rPr>
        <w:t xml:space="preserve">The Protection of Personal Information Act of South Africa (2013) institutes limitations on </w:t>
      </w:r>
      <w:del w:id="2528" w:author="Craig Parker" w:date="2024-07-08T12:30:00Z">
        <w:r w:rsidRPr="00A62CB7" w:rsidDel="00BD1B56">
          <w:rPr>
            <w:rFonts w:ascii="Nunito" w:eastAsia="Nunito" w:hAnsi="Nunito" w:cs="Nunito"/>
          </w:rPr>
          <w:delText xml:space="preserve"> </w:delText>
        </w:r>
      </w:del>
      <w:del w:id="2529" w:author="Craig Parker" w:date="2024-07-16T11:16:00Z">
        <w:r w:rsidRPr="00A62CB7" w:rsidDel="00A74A73">
          <w:rPr>
            <w:rFonts w:ascii="Nunito" w:eastAsia="Nunito" w:hAnsi="Nunito" w:cs="Nunito"/>
          </w:rPr>
          <w:delText>the processing of personal information</w:delText>
        </w:r>
      </w:del>
      <w:del w:id="2530" w:author="Craig Parker" w:date="2024-07-08T12:30:00Z">
        <w:r w:rsidRPr="00A62CB7" w:rsidDel="00BD1B56">
          <w:rPr>
            <w:rFonts w:ascii="Nunito" w:eastAsia="Nunito" w:hAnsi="Nunito" w:cs="Nunito"/>
          </w:rPr>
          <w:delText>,</w:delText>
        </w:r>
      </w:del>
      <w:del w:id="2531" w:author="Craig Parker" w:date="2024-07-16T11:16:00Z">
        <w:r w:rsidRPr="00A62CB7" w:rsidDel="00A74A73">
          <w:rPr>
            <w:rFonts w:ascii="Nunito" w:eastAsia="Nunito" w:hAnsi="Nunito" w:cs="Nunito"/>
          </w:rPr>
          <w:delText xml:space="preserve"> but also provides the legal basis for the use of</w:delText>
        </w:r>
      </w:del>
      <w:ins w:id="2532" w:author="Craig Parker" w:date="2024-07-16T11:16:00Z">
        <w:r w:rsidR="00A74A73" w:rsidRPr="00A62CB7">
          <w:rPr>
            <w:rFonts w:ascii="Nunito" w:eastAsia="Nunito" w:hAnsi="Nunito" w:cs="Nunito"/>
          </w:rPr>
          <w:t>processing personal information but also provides the legal basis for using</w:t>
        </w:r>
      </w:ins>
      <w:r w:rsidRPr="00A62CB7">
        <w:rPr>
          <w:rFonts w:ascii="Nunito" w:eastAsia="Nunito" w:hAnsi="Nunito" w:cs="Nunito"/>
        </w:rPr>
        <w:t xml:space="preserve"> personal information for </w:t>
      </w:r>
      <w:del w:id="2533" w:author="Craig Parker" w:date="2024-07-16T11:16:00Z">
        <w:r w:rsidRPr="00A62CB7" w:rsidDel="00A74A73">
          <w:rPr>
            <w:rFonts w:ascii="Nunito" w:eastAsia="Nunito" w:hAnsi="Nunito" w:cs="Nunito"/>
          </w:rPr>
          <w:delText xml:space="preserve">the purpose of </w:delText>
        </w:r>
      </w:del>
      <w:r w:rsidRPr="00A62CB7">
        <w:rPr>
          <w:rFonts w:ascii="Nunito" w:eastAsia="Nunito" w:hAnsi="Nunito" w:cs="Nunito"/>
        </w:rPr>
        <w:t xml:space="preserve">scientific research.  POPIA functions alongside other legislation and regulatory structures governing research in South Africa, such as the Constitution of the Republic of South Africa, the National Health Act No 61 of 2003 and regulations as prescribed by the Minister of Health, such as the South African Department of Health guidelines on Ethics in Health Research Principles, Processes and Structures 2015 (“DOH Guidelines”). The law </w:t>
      </w:r>
      <w:del w:id="2534" w:author="Craig Parker" w:date="2024-07-16T11:16:00Z">
        <w:r w:rsidRPr="00A62CB7" w:rsidDel="00A74A73">
          <w:rPr>
            <w:rFonts w:ascii="Nunito" w:eastAsia="Nunito" w:hAnsi="Nunito" w:cs="Nunito"/>
          </w:rPr>
          <w:delText xml:space="preserve">which takes </w:delText>
        </w:r>
      </w:del>
      <w:del w:id="2535" w:author="Craig Parker" w:date="2024-07-08T12:30:00Z">
        <w:r w:rsidRPr="00A62CB7" w:rsidDel="00BD1B56">
          <w:rPr>
            <w:rFonts w:ascii="Nunito" w:eastAsia="Nunito" w:hAnsi="Nunito" w:cs="Nunito"/>
          </w:rPr>
          <w:delText>precedent will be that which provides the most comprehensive protections to</w:delText>
        </w:r>
      </w:del>
      <w:ins w:id="2536" w:author="Craig Parker" w:date="2024-07-16T11:16:00Z">
        <w:r w:rsidR="00A74A73" w:rsidRPr="00A62CB7">
          <w:rPr>
            <w:rFonts w:ascii="Nunito" w:eastAsia="Nunito" w:hAnsi="Nunito" w:cs="Nunito"/>
          </w:rPr>
          <w:t>that takes precedence will provide the most comprehensive protection</w:t>
        </w:r>
      </w:ins>
      <w:ins w:id="2537" w:author="Craig Parker" w:date="2024-07-08T12:30:00Z">
        <w:r w:rsidR="00BD1B56" w:rsidRPr="00A62CB7">
          <w:rPr>
            <w:rFonts w:ascii="Nunito" w:eastAsia="Nunito" w:hAnsi="Nunito" w:cs="Nunito"/>
          </w:rPr>
          <w:t xml:space="preserve"> for</w:t>
        </w:r>
      </w:ins>
      <w:r w:rsidRPr="00A62CB7">
        <w:rPr>
          <w:rFonts w:ascii="Nunito" w:eastAsia="Nunito" w:hAnsi="Nunito" w:cs="Nunito"/>
        </w:rPr>
        <w:t xml:space="preserve"> the rights of individuals in South Africa.</w:t>
      </w:r>
    </w:p>
    <w:p w14:paraId="000000FA" w14:textId="77777777" w:rsidR="007813F4" w:rsidRPr="00A62CB7" w:rsidRDefault="007813F4">
      <w:pPr>
        <w:rPr>
          <w:rFonts w:ascii="Nunito" w:eastAsia="Nunito" w:hAnsi="Nunito" w:cs="Nunito"/>
        </w:rPr>
      </w:pPr>
    </w:p>
    <w:p w14:paraId="000000FB" w14:textId="77777777" w:rsidR="007813F4" w:rsidRPr="00A62CB7" w:rsidRDefault="007813F4">
      <w:pPr>
        <w:rPr>
          <w:rFonts w:ascii="Nunito" w:eastAsia="Nunito" w:hAnsi="Nunito" w:cs="Nunito"/>
        </w:rPr>
      </w:pPr>
    </w:p>
    <w:p w14:paraId="000000FC" w14:textId="5E2B96A2" w:rsidR="007813F4" w:rsidRPr="00A62CB7" w:rsidRDefault="54FBA741">
      <w:pPr>
        <w:rPr>
          <w:rFonts w:ascii="Nunito" w:eastAsia="Nunito" w:hAnsi="Nunito" w:cs="Nunito"/>
        </w:rPr>
      </w:pPr>
      <w:r w:rsidRPr="00A62CB7">
        <w:rPr>
          <w:rFonts w:ascii="Nunito" w:eastAsia="Nunito" w:hAnsi="Nunito" w:cs="Nunito"/>
        </w:rPr>
        <w:t>Section 6 of the Act indicates that the Act does not apply in cases where personal information has been de-identified to the extent that it cannot be re-identified again.  Where this is the case</w:t>
      </w:r>
      <w:ins w:id="2538" w:author="Craig Parker" w:date="2024-07-16T11:16:00Z">
        <w:r w:rsidR="00A74A73" w:rsidRPr="00A62CB7">
          <w:rPr>
            <w:rFonts w:ascii="Nunito" w:eastAsia="Nunito" w:hAnsi="Nunito" w:cs="Nunito"/>
          </w:rPr>
          <w:t>,</w:t>
        </w:r>
      </w:ins>
      <w:r w:rsidRPr="00A62CB7">
        <w:rPr>
          <w:rFonts w:ascii="Nunito" w:eastAsia="Nunito" w:hAnsi="Nunito" w:cs="Nunito"/>
        </w:rPr>
        <w:t xml:space="preserve"> the information can be used without restriction or </w:t>
      </w:r>
      <w:proofErr w:type="gramStart"/>
      <w:r w:rsidRPr="00A62CB7">
        <w:rPr>
          <w:rFonts w:ascii="Nunito" w:eastAsia="Nunito" w:hAnsi="Nunito" w:cs="Nunito"/>
        </w:rPr>
        <w:t>conditions</w:t>
      </w:r>
      <w:proofErr w:type="gramEnd"/>
      <w:r w:rsidRPr="00A62CB7">
        <w:rPr>
          <w:rFonts w:ascii="Nunito" w:eastAsia="Nunito" w:hAnsi="Nunito" w:cs="Nunito"/>
        </w:rPr>
        <w:t xml:space="preserve"> of the Act.  It is envisaged that </w:t>
      </w:r>
      <w:proofErr w:type="gramStart"/>
      <w:r w:rsidRPr="00A62CB7">
        <w:rPr>
          <w:rFonts w:ascii="Nunito" w:eastAsia="Nunito" w:hAnsi="Nunito" w:cs="Nunito"/>
        </w:rPr>
        <w:t>a number of</w:t>
      </w:r>
      <w:proofErr w:type="gramEnd"/>
      <w:r w:rsidRPr="00A62CB7">
        <w:rPr>
          <w:rFonts w:ascii="Nunito" w:eastAsia="Nunito" w:hAnsi="Nunito" w:cs="Nunito"/>
        </w:rPr>
        <w:t xml:space="preserve"> health databases acquired for </w:t>
      </w:r>
      <w:del w:id="2539" w:author="Craig Parker" w:date="2024-07-08T09:29:00Z">
        <w:r w:rsidR="009511AE" w:rsidRPr="00A62CB7" w:rsidDel="54FBA741">
          <w:rPr>
            <w:rFonts w:ascii="Nunito" w:eastAsia="Nunito" w:hAnsi="Nunito" w:cs="Nunito"/>
          </w:rPr>
          <w:delText>HE2AT</w:delText>
        </w:r>
      </w:del>
      <w:ins w:id="2540" w:author="Craig Parker" w:date="2024-07-08T09:29:00Z">
        <w:r w:rsidRPr="00A62CB7">
          <w:rPr>
            <w:rFonts w:ascii="Nunito" w:eastAsia="Nunito" w:hAnsi="Nunito" w:cs="Nunito"/>
          </w:rPr>
          <w:t>HE²AT</w:t>
        </w:r>
      </w:ins>
      <w:r w:rsidRPr="00A62CB7">
        <w:rPr>
          <w:rFonts w:ascii="Nunito" w:eastAsia="Nunito" w:hAnsi="Nunito" w:cs="Nunito"/>
        </w:rPr>
        <w:t xml:space="preserve"> will have been de-identified to the extent that re-identification is virtually impossible.  However, where this is not the case, the following sections of POPIA provide a basis for processing health data.</w:t>
      </w:r>
    </w:p>
    <w:p w14:paraId="000000FD" w14:textId="77777777" w:rsidR="007813F4" w:rsidRPr="00A62CB7" w:rsidRDefault="007813F4">
      <w:pPr>
        <w:rPr>
          <w:rFonts w:ascii="Nunito" w:eastAsia="Nunito" w:hAnsi="Nunito" w:cs="Nunito"/>
        </w:rPr>
      </w:pPr>
    </w:p>
    <w:p w14:paraId="000000FE" w14:textId="77777777" w:rsidR="007813F4" w:rsidRPr="00A62CB7" w:rsidRDefault="009511AE">
      <w:pPr>
        <w:rPr>
          <w:rFonts w:ascii="Nunito" w:eastAsia="Nunito" w:hAnsi="Nunito" w:cs="Nunito"/>
        </w:rPr>
      </w:pPr>
      <w:r w:rsidRPr="00A62CB7">
        <w:rPr>
          <w:rFonts w:ascii="Nunito" w:eastAsia="Nunito" w:hAnsi="Nunito" w:cs="Nunito"/>
        </w:rPr>
        <w:t xml:space="preserve">While Section 15(1) requires that personal information processing must be compatible with the purpose of collection, </w:t>
      </w:r>
      <w:r w:rsidRPr="00A62CB7">
        <w:rPr>
          <w:rFonts w:ascii="Nunito" w:eastAsia="Nunito" w:hAnsi="Nunito" w:cs="Nunito"/>
          <w:b/>
        </w:rPr>
        <w:t>Section 15(3)(e) allows for processing for the purposes of historical, statistical and research purposes</w:t>
      </w:r>
      <w:r w:rsidRPr="00A62CB7">
        <w:rPr>
          <w:rFonts w:ascii="Nunito" w:eastAsia="Nunito" w:hAnsi="Nunito" w:cs="Nunito"/>
        </w:rPr>
        <w:t xml:space="preserve"> regardless of the original purpose of collection.</w:t>
      </w:r>
    </w:p>
    <w:p w14:paraId="000000FF" w14:textId="77777777" w:rsidR="007813F4" w:rsidRPr="00A62CB7" w:rsidRDefault="007813F4">
      <w:pPr>
        <w:rPr>
          <w:rFonts w:ascii="Nunito" w:eastAsia="Nunito" w:hAnsi="Nunito" w:cs="Nunito"/>
        </w:rPr>
      </w:pPr>
    </w:p>
    <w:p w14:paraId="00000100" w14:textId="32F83201" w:rsidR="007813F4" w:rsidRPr="00A62CB7" w:rsidRDefault="54FBA741">
      <w:pPr>
        <w:rPr>
          <w:rFonts w:ascii="Nunito" w:eastAsia="Nunito" w:hAnsi="Nunito" w:cs="Nunito"/>
        </w:rPr>
      </w:pPr>
      <w:r w:rsidRPr="00A62CB7">
        <w:rPr>
          <w:rFonts w:ascii="Nunito" w:eastAsia="Nunito" w:hAnsi="Nunito" w:cs="Nunito"/>
        </w:rPr>
        <w:t xml:space="preserve">As </w:t>
      </w:r>
      <w:del w:id="2541" w:author="Craig Parker" w:date="2024-07-08T09:29:00Z">
        <w:r w:rsidR="009511AE" w:rsidRPr="00A62CB7" w:rsidDel="54FBA741">
          <w:rPr>
            <w:rFonts w:ascii="Nunito" w:eastAsia="Nunito" w:hAnsi="Nunito" w:cs="Nunito"/>
          </w:rPr>
          <w:delText>HE2AT</w:delText>
        </w:r>
      </w:del>
      <w:ins w:id="2542" w:author="Craig Parker" w:date="2024-07-08T09:29:00Z">
        <w:r w:rsidRPr="00A62CB7">
          <w:rPr>
            <w:rFonts w:ascii="Nunito" w:eastAsia="Nunito" w:hAnsi="Nunito" w:cs="Nunito"/>
          </w:rPr>
          <w:t>HE²AT</w:t>
        </w:r>
      </w:ins>
      <w:r w:rsidRPr="00A62CB7">
        <w:rPr>
          <w:rFonts w:ascii="Nunito" w:eastAsia="Nunito" w:hAnsi="Nunito" w:cs="Nunito"/>
        </w:rPr>
        <w:t xml:space="preserve"> will be using health datasets collected </w:t>
      </w:r>
      <w:del w:id="2543" w:author="Craig Parker" w:date="2024-07-08T12:31:00Z">
        <w:r w:rsidRPr="00A62CB7" w:rsidDel="00BD1B56">
          <w:rPr>
            <w:rFonts w:ascii="Nunito" w:eastAsia="Nunito" w:hAnsi="Nunito" w:cs="Nunito"/>
          </w:rPr>
          <w:delText>prior to</w:delText>
        </w:r>
      </w:del>
      <w:ins w:id="2544" w:author="Craig Parker" w:date="2024-07-08T12:31:00Z">
        <w:r w:rsidR="00BD1B56" w:rsidRPr="00A62CB7">
          <w:rPr>
            <w:rFonts w:ascii="Nunito" w:eastAsia="Nunito" w:hAnsi="Nunito" w:cs="Nunito"/>
          </w:rPr>
          <w:t>before</w:t>
        </w:r>
      </w:ins>
      <w:r w:rsidRPr="00A62CB7">
        <w:rPr>
          <w:rFonts w:ascii="Nunito" w:eastAsia="Nunito" w:hAnsi="Nunito" w:cs="Nunito"/>
        </w:rPr>
        <w:t xml:space="preserve"> the project, we will never be processing personal information compatible with the original purpose of collection, unless </w:t>
      </w:r>
      <w:del w:id="2545" w:author="Craig Parker" w:date="2024-07-16T11:17:00Z">
        <w:r w:rsidRPr="00A62CB7" w:rsidDel="00A74A73">
          <w:rPr>
            <w:rFonts w:ascii="Nunito" w:eastAsia="Nunito" w:hAnsi="Nunito" w:cs="Nunito"/>
          </w:rPr>
          <w:delText>specific consent for further processing was agreed to by the data subjects</w:delText>
        </w:r>
      </w:del>
      <w:ins w:id="2546" w:author="Craig Parker" w:date="2024-07-16T11:17:00Z">
        <w:r w:rsidR="00A74A73" w:rsidRPr="00A62CB7">
          <w:rPr>
            <w:rFonts w:ascii="Nunito" w:eastAsia="Nunito" w:hAnsi="Nunito" w:cs="Nunito"/>
          </w:rPr>
          <w:t>the data subjects agreed to specific consent for further processing</w:t>
        </w:r>
      </w:ins>
      <w:r w:rsidRPr="00A62CB7">
        <w:rPr>
          <w:rFonts w:ascii="Nunito" w:eastAsia="Nunito" w:hAnsi="Nunito" w:cs="Nunito"/>
        </w:rPr>
        <w:t>.  Section 15(3)(e)</w:t>
      </w:r>
      <w:del w:id="2547" w:author="Craig Parker" w:date="2024-07-08T12:31:00Z">
        <w:r w:rsidRPr="00A62CB7" w:rsidDel="00BD1B56">
          <w:rPr>
            <w:rFonts w:ascii="Nunito" w:eastAsia="Nunito" w:hAnsi="Nunito" w:cs="Nunito"/>
          </w:rPr>
          <w:delText xml:space="preserve"> therefore</w:delText>
        </w:r>
      </w:del>
      <w:ins w:id="2548" w:author="Craig Parker" w:date="2024-07-08T12:31:00Z">
        <w:r w:rsidR="00BD1B56" w:rsidRPr="00A62CB7">
          <w:rPr>
            <w:rFonts w:ascii="Nunito" w:eastAsia="Nunito" w:hAnsi="Nunito" w:cs="Nunito"/>
          </w:rPr>
          <w:t>, therefore,</w:t>
        </w:r>
      </w:ins>
      <w:r w:rsidRPr="00A62CB7">
        <w:rPr>
          <w:rFonts w:ascii="Nunito" w:eastAsia="Nunito" w:hAnsi="Nunito" w:cs="Nunito"/>
        </w:rPr>
        <w:t xml:space="preserve"> provides the basis for processing information where this specific consent was not obtained.</w:t>
      </w:r>
    </w:p>
    <w:p w14:paraId="00000101" w14:textId="77777777" w:rsidR="007813F4" w:rsidRPr="00A62CB7" w:rsidRDefault="007813F4">
      <w:pPr>
        <w:rPr>
          <w:rFonts w:ascii="Nunito" w:eastAsia="Nunito" w:hAnsi="Nunito" w:cs="Nunito"/>
        </w:rPr>
      </w:pPr>
    </w:p>
    <w:p w14:paraId="00000102" w14:textId="77777777" w:rsidR="007813F4" w:rsidRPr="00A62CB7" w:rsidRDefault="009511AE">
      <w:pPr>
        <w:rPr>
          <w:rFonts w:ascii="Nunito" w:eastAsia="Nunito" w:hAnsi="Nunito" w:cs="Nunito"/>
          <w:b/>
        </w:rPr>
      </w:pPr>
      <w:r w:rsidRPr="00A62CB7">
        <w:rPr>
          <w:rFonts w:ascii="Nunito" w:eastAsia="Nunito" w:hAnsi="Nunito" w:cs="Nunito"/>
        </w:rPr>
        <w:t xml:space="preserve">Furthermore, while Section 18(1) lays out requirements for informing the data subject that their personal information is being processed for a particular purpose, </w:t>
      </w:r>
      <w:r w:rsidRPr="00A62CB7">
        <w:rPr>
          <w:rFonts w:ascii="Nunito" w:eastAsia="Nunito" w:hAnsi="Nunito" w:cs="Nunito"/>
          <w:b/>
        </w:rPr>
        <w:t>Section 18(4)(f) provides for an exemption from these requirements where the information will be used for historical, statistical or research purposes.</w:t>
      </w:r>
    </w:p>
    <w:p w14:paraId="00000103" w14:textId="77777777" w:rsidR="007813F4" w:rsidRPr="00A62CB7" w:rsidRDefault="007813F4">
      <w:pPr>
        <w:rPr>
          <w:rFonts w:ascii="Nunito" w:eastAsia="Nunito" w:hAnsi="Nunito" w:cs="Nunito"/>
        </w:rPr>
      </w:pPr>
    </w:p>
    <w:p w14:paraId="00000104" w14:textId="77777777" w:rsidR="007813F4" w:rsidRPr="00A62CB7" w:rsidRDefault="009511AE">
      <w:pPr>
        <w:rPr>
          <w:rFonts w:ascii="Nunito" w:eastAsia="Nunito" w:hAnsi="Nunito" w:cs="Nunito"/>
        </w:rPr>
      </w:pPr>
      <w:r w:rsidRPr="00A62CB7">
        <w:rPr>
          <w:rFonts w:ascii="Nunito" w:eastAsia="Nunito" w:hAnsi="Nunito" w:cs="Nunito"/>
        </w:rPr>
        <w:t xml:space="preserve">Furthermore, </w:t>
      </w:r>
      <w:r w:rsidRPr="00A62CB7">
        <w:rPr>
          <w:rFonts w:ascii="Nunito" w:eastAsia="Nunito" w:hAnsi="Nunito" w:cs="Nunito"/>
          <w:b/>
        </w:rPr>
        <w:t>Section 14(2) allows for the retention of personal information for research purposes</w:t>
      </w:r>
      <w:r w:rsidRPr="00A62CB7">
        <w:rPr>
          <w:rFonts w:ascii="Nunito" w:eastAsia="Nunito" w:hAnsi="Nunito" w:cs="Nunito"/>
        </w:rPr>
        <w:t xml:space="preserve"> </w:t>
      </w:r>
      <w:proofErr w:type="gramStart"/>
      <w:r w:rsidRPr="00A62CB7">
        <w:rPr>
          <w:rFonts w:ascii="Nunito" w:eastAsia="Nunito" w:hAnsi="Nunito" w:cs="Nunito"/>
        </w:rPr>
        <w:t>as long as</w:t>
      </w:r>
      <w:proofErr w:type="gramEnd"/>
      <w:r w:rsidRPr="00A62CB7">
        <w:rPr>
          <w:rFonts w:ascii="Nunito" w:eastAsia="Nunito" w:hAnsi="Nunito" w:cs="Nunito"/>
        </w:rPr>
        <w:t xml:space="preserve"> safeguards are in place to prevent the use of the personal information for other purposes (see data encryption and storage isolation below)</w:t>
      </w:r>
    </w:p>
    <w:p w14:paraId="00000105" w14:textId="77777777" w:rsidR="007813F4" w:rsidRPr="00A62CB7" w:rsidRDefault="007813F4">
      <w:pPr>
        <w:rPr>
          <w:rFonts w:ascii="Nunito" w:eastAsia="Nunito" w:hAnsi="Nunito" w:cs="Nunito"/>
        </w:rPr>
      </w:pPr>
    </w:p>
    <w:p w14:paraId="00000106" w14:textId="4908F204" w:rsidR="007813F4" w:rsidRPr="00A62CB7" w:rsidRDefault="009511AE">
      <w:pPr>
        <w:rPr>
          <w:rFonts w:ascii="Nunito" w:eastAsia="Nunito" w:hAnsi="Nunito" w:cs="Nunito"/>
          <w:b/>
        </w:rPr>
      </w:pPr>
      <w:r w:rsidRPr="00A62CB7">
        <w:rPr>
          <w:rFonts w:ascii="Nunito" w:eastAsia="Nunito" w:hAnsi="Nunito" w:cs="Nunito"/>
        </w:rPr>
        <w:lastRenderedPageBreak/>
        <w:t xml:space="preserve">Section 16 requires that the responsible party takes reasonable </w:t>
      </w:r>
      <w:del w:id="2549" w:author="Craig Parker" w:date="2024-07-08T12:31:00Z">
        <w:r w:rsidRPr="00A62CB7" w:rsidDel="00BD1B56">
          <w:rPr>
            <w:rFonts w:ascii="Nunito" w:eastAsia="Nunito" w:hAnsi="Nunito" w:cs="Nunito"/>
          </w:rPr>
          <w:delText xml:space="preserve"> </w:delText>
        </w:r>
      </w:del>
      <w:r w:rsidRPr="00A62CB7">
        <w:rPr>
          <w:rFonts w:ascii="Nunito" w:eastAsia="Nunito" w:hAnsi="Nunito" w:cs="Nunito"/>
        </w:rPr>
        <w:t xml:space="preserve">measures to ensure data quality is maintained.  </w:t>
      </w:r>
      <w:r w:rsidRPr="00A62CB7">
        <w:rPr>
          <w:rFonts w:ascii="Nunito" w:eastAsia="Nunito" w:hAnsi="Nunito" w:cs="Nunito"/>
          <w:b/>
        </w:rPr>
        <w:t>We will implement data quality control as per section 8 above.</w:t>
      </w:r>
    </w:p>
    <w:p w14:paraId="00000107" w14:textId="77777777" w:rsidR="007813F4" w:rsidRPr="00A62CB7" w:rsidRDefault="007813F4">
      <w:pPr>
        <w:rPr>
          <w:rFonts w:ascii="Nunito" w:eastAsia="Nunito" w:hAnsi="Nunito" w:cs="Nunito"/>
        </w:rPr>
      </w:pPr>
    </w:p>
    <w:p w14:paraId="00000108" w14:textId="77777777" w:rsidR="007813F4" w:rsidRPr="00A62CB7" w:rsidRDefault="009511AE">
      <w:pPr>
        <w:rPr>
          <w:rFonts w:ascii="Nunito" w:eastAsia="Nunito" w:hAnsi="Nunito" w:cs="Nunito"/>
          <w:b/>
        </w:rPr>
      </w:pPr>
      <w:r w:rsidRPr="00A62CB7">
        <w:rPr>
          <w:rFonts w:ascii="Nunito" w:eastAsia="Nunito" w:hAnsi="Nunito" w:cs="Nunito"/>
        </w:rPr>
        <w:t xml:space="preserve">Section 17 requires that clear documentation regarding all processing is maintained.  </w:t>
      </w:r>
      <w:r w:rsidRPr="00A62CB7">
        <w:rPr>
          <w:rFonts w:ascii="Nunito" w:eastAsia="Nunito" w:hAnsi="Nunito" w:cs="Nunito"/>
          <w:b/>
        </w:rPr>
        <w:t>Our code management and meta-data management plans provide for this.</w:t>
      </w:r>
    </w:p>
    <w:p w14:paraId="00000109" w14:textId="77777777" w:rsidR="007813F4" w:rsidRPr="00A62CB7" w:rsidRDefault="007813F4">
      <w:pPr>
        <w:rPr>
          <w:rFonts w:ascii="Nunito" w:eastAsia="Nunito" w:hAnsi="Nunito" w:cs="Nunito"/>
        </w:rPr>
      </w:pPr>
    </w:p>
    <w:p w14:paraId="0000010A" w14:textId="77777777" w:rsidR="007813F4" w:rsidRPr="00A62CB7" w:rsidRDefault="009511AE">
      <w:pPr>
        <w:rPr>
          <w:rFonts w:ascii="Nunito" w:eastAsia="Nunito" w:hAnsi="Nunito" w:cs="Nunito"/>
          <w:b/>
        </w:rPr>
      </w:pPr>
      <w:r w:rsidRPr="00A62CB7">
        <w:rPr>
          <w:rFonts w:ascii="Nunito" w:eastAsia="Nunito" w:hAnsi="Nunito" w:cs="Nunito"/>
        </w:rPr>
        <w:t xml:space="preserve">Section 19 requires that security measures are implemented to prevent the unlawful access to or processing of personal information.  </w:t>
      </w:r>
      <w:r w:rsidRPr="00A62CB7">
        <w:rPr>
          <w:rFonts w:ascii="Nunito" w:eastAsia="Nunito" w:hAnsi="Nunito" w:cs="Nunito"/>
          <w:b/>
        </w:rPr>
        <w:t>We will implement extensive data security measures (see data encryption and storage isolation below)</w:t>
      </w:r>
    </w:p>
    <w:p w14:paraId="0000010B" w14:textId="77777777" w:rsidR="007813F4" w:rsidRPr="00A62CB7" w:rsidRDefault="007813F4">
      <w:pPr>
        <w:rPr>
          <w:rFonts w:ascii="Nunito" w:eastAsia="Nunito" w:hAnsi="Nunito" w:cs="Nunito"/>
        </w:rPr>
      </w:pPr>
    </w:p>
    <w:p w14:paraId="0000010C" w14:textId="714A12A2" w:rsidR="007813F4" w:rsidRPr="00A62CB7" w:rsidRDefault="009511AE">
      <w:pPr>
        <w:rPr>
          <w:rFonts w:ascii="Nunito" w:eastAsia="Nunito" w:hAnsi="Nunito" w:cs="Nunito"/>
          <w:b/>
        </w:rPr>
      </w:pPr>
      <w:r w:rsidRPr="00A62CB7">
        <w:rPr>
          <w:rFonts w:ascii="Nunito" w:eastAsia="Nunito" w:hAnsi="Nunito" w:cs="Nunito"/>
        </w:rPr>
        <w:t xml:space="preserve">Section 20 describes </w:t>
      </w:r>
      <w:del w:id="2550" w:author="Craig Parker" w:date="2024-07-08T12:31:00Z">
        <w:r w:rsidRPr="00A62CB7" w:rsidDel="00BD1B56">
          <w:rPr>
            <w:rFonts w:ascii="Nunito" w:eastAsia="Nunito" w:hAnsi="Nunito" w:cs="Nunito"/>
          </w:rPr>
          <w:delText xml:space="preserve">requirements around individuals operating on or processing personal information.  We have identified the individuals who will be responsible for this processing and will continually update this list.  </w:delText>
        </w:r>
      </w:del>
      <w:ins w:id="2551" w:author="Craig Parker" w:date="2024-07-08T12:31:00Z">
        <w:r w:rsidR="00BD1B56" w:rsidRPr="00A62CB7">
          <w:rPr>
            <w:rFonts w:ascii="Nunito" w:eastAsia="Nunito" w:hAnsi="Nunito" w:cs="Nunito"/>
          </w:rPr>
          <w:t xml:space="preserve">the requirements for individuals operating on or processing personal information. We have identified the individuals responsible for this processing and will continually update this list. </w:t>
        </w:r>
      </w:ins>
      <w:r w:rsidRPr="00A62CB7">
        <w:rPr>
          <w:rFonts w:ascii="Nunito" w:eastAsia="Nunito" w:hAnsi="Nunito" w:cs="Nunito"/>
          <w:b/>
        </w:rPr>
        <w:t xml:space="preserve">Access to personal information is restricted through passwords and other security measures so that only individuals </w:t>
      </w:r>
      <w:del w:id="2552" w:author="Craig Parker" w:date="2024-07-08T12:31:00Z">
        <w:r w:rsidRPr="00A62CB7" w:rsidDel="00BD1B56">
          <w:rPr>
            <w:rFonts w:ascii="Nunito" w:eastAsia="Nunito" w:hAnsi="Nunito" w:cs="Nunito"/>
            <w:b/>
          </w:rPr>
          <w:delText xml:space="preserve">authorized </w:delText>
        </w:r>
      </w:del>
      <w:proofErr w:type="spellStart"/>
      <w:ins w:id="2553" w:author="Craig Parker" w:date="2024-07-08T12:31:00Z">
        <w:r w:rsidR="00BD1B56" w:rsidRPr="00A62CB7">
          <w:rPr>
            <w:rFonts w:ascii="Nunito" w:eastAsia="Nunito" w:hAnsi="Nunito" w:cs="Nunito"/>
            <w:b/>
          </w:rPr>
          <w:t>authorised</w:t>
        </w:r>
        <w:proofErr w:type="spellEnd"/>
        <w:r w:rsidR="00BD1B56" w:rsidRPr="00A62CB7">
          <w:rPr>
            <w:rFonts w:ascii="Nunito" w:eastAsia="Nunito" w:hAnsi="Nunito" w:cs="Nunito"/>
            <w:b/>
          </w:rPr>
          <w:t xml:space="preserve"> </w:t>
        </w:r>
      </w:ins>
      <w:r w:rsidRPr="00A62CB7">
        <w:rPr>
          <w:rFonts w:ascii="Nunito" w:eastAsia="Nunito" w:hAnsi="Nunito" w:cs="Nunito"/>
          <w:b/>
        </w:rPr>
        <w:t>by the responsible party have access.</w:t>
      </w:r>
    </w:p>
    <w:p w14:paraId="0000010D" w14:textId="77777777" w:rsidR="007813F4" w:rsidRPr="00A62CB7" w:rsidRDefault="007813F4">
      <w:pPr>
        <w:rPr>
          <w:rFonts w:ascii="Nunito" w:eastAsia="Nunito" w:hAnsi="Nunito" w:cs="Nunito"/>
        </w:rPr>
      </w:pPr>
    </w:p>
    <w:p w14:paraId="0000010E" w14:textId="77777777" w:rsidR="007813F4" w:rsidRPr="00A62CB7" w:rsidRDefault="009511AE">
      <w:pPr>
        <w:rPr>
          <w:rFonts w:ascii="Nunito" w:eastAsia="Nunito" w:hAnsi="Nunito" w:cs="Nunito"/>
        </w:rPr>
      </w:pPr>
      <w:r w:rsidRPr="00A62CB7">
        <w:rPr>
          <w:rFonts w:ascii="Nunito" w:eastAsia="Nunito" w:hAnsi="Nunito" w:cs="Nunito"/>
        </w:rPr>
        <w:t>Section 21 requires a written contract between the responsible party and the operators implementing processing.  This contract will be signed by all individuals processing personal information and is presented in Annex 1 and includes agreement that the operator will inform the responsible party where there is any basis for believing that personal information has been accessed by an unauthorized person.</w:t>
      </w:r>
    </w:p>
    <w:p w14:paraId="0000010F" w14:textId="77777777" w:rsidR="007813F4" w:rsidRPr="00A62CB7" w:rsidRDefault="007813F4">
      <w:pPr>
        <w:rPr>
          <w:rFonts w:ascii="Nunito" w:eastAsia="Nunito" w:hAnsi="Nunito" w:cs="Nunito"/>
        </w:rPr>
      </w:pPr>
    </w:p>
    <w:p w14:paraId="00000110" w14:textId="78D81130" w:rsidR="007813F4" w:rsidRPr="00A62CB7" w:rsidRDefault="6E1C0E23" w:rsidP="00A62CB7">
      <w:pPr>
        <w:pStyle w:val="Heading1"/>
        <w:numPr>
          <w:ilvl w:val="0"/>
          <w:numId w:val="40"/>
        </w:numPr>
        <w:rPr>
          <w:rFonts w:ascii="Nunito" w:hAnsi="Nunito"/>
          <w:rPrChange w:id="2554" w:author="Craig Parker" w:date="2024-08-05T19:17:00Z">
            <w:rPr/>
          </w:rPrChange>
        </w:rPr>
        <w:pPrChange w:id="2555" w:author="Craig Parker" w:date="2024-08-05T19:09:00Z">
          <w:pPr>
            <w:pStyle w:val="Heading2"/>
          </w:pPr>
        </w:pPrChange>
      </w:pPr>
      <w:bookmarkStart w:id="2556" w:name="_heading=h.yn5tcnvnznyt"/>
      <w:bookmarkStart w:id="2557" w:name="_Toc172635228"/>
      <w:bookmarkStart w:id="2558" w:name="_Toc173777814"/>
      <w:bookmarkEnd w:id="2556"/>
      <w:r w:rsidRPr="00A62CB7">
        <w:rPr>
          <w:rFonts w:ascii="Nunito" w:hAnsi="Nunito"/>
          <w:rPrChange w:id="2559" w:author="Craig Parker" w:date="2024-08-05T19:17:00Z">
            <w:rPr/>
          </w:rPrChange>
        </w:rPr>
        <w:t>De-identification</w:t>
      </w:r>
      <w:bookmarkEnd w:id="2557"/>
      <w:bookmarkEnd w:id="2558"/>
    </w:p>
    <w:p w14:paraId="22CE2EF8" w14:textId="7BE2C8CC" w:rsidR="00477760" w:rsidRPr="00A62CB7" w:rsidRDefault="00477760" w:rsidP="00477760">
      <w:pPr>
        <w:rPr>
          <w:ins w:id="2560" w:author="Craig Parker" w:date="2024-07-16T11:46:00Z"/>
          <w:rFonts w:ascii="Nunito" w:eastAsia="Nunito" w:hAnsi="Nunito" w:cs="Nunito"/>
          <w:lang w:val="en-ZA"/>
        </w:rPr>
      </w:pPr>
      <w:ins w:id="2561" w:author="Craig Parker" w:date="2024-07-16T11:46:00Z">
        <w:r w:rsidRPr="00A62CB7">
          <w:rPr>
            <w:rFonts w:ascii="Nunito" w:eastAsia="Nunito" w:hAnsi="Nunito" w:cs="Nunito"/>
            <w:lang w:val="en-ZA"/>
          </w:rPr>
          <w:t>POPIA Section 10 prescribes the principle of Minimality, which means that only information relevant to the purpose of processing should be processed. Where personal information is acquired that is required to fulfil the research purposes described by the relevant research project protocols, de-identification will be implemented according to the following protocol, which is guided by US Department of Human and Health Services (HSS) guidelines and informed by the findings in Zandbergen’s 2014 review on geographic masking strategies</w:t>
        </w:r>
      </w:ins>
      <w:ins w:id="2562" w:author="Craig Parker" w:date="2024-07-16T11:52:00Z">
        <w:r w:rsidR="00FA5B59" w:rsidRPr="00A62CB7">
          <w:rPr>
            <w:rFonts w:ascii="Nunito" w:eastAsia="Nunito" w:hAnsi="Nunito" w:cs="Nunito"/>
            <w:vertAlign w:val="superscript"/>
          </w:rPr>
          <w:footnoteReference w:id="2"/>
        </w:r>
      </w:ins>
      <w:ins w:id="2565" w:author="Craig Parker" w:date="2024-07-16T11:46:00Z">
        <w:r w:rsidRPr="00A62CB7">
          <w:rPr>
            <w:rFonts w:ascii="Nunito" w:eastAsia="Nunito" w:hAnsi="Nunito" w:cs="Nunito"/>
            <w:lang w:val="en-ZA"/>
          </w:rPr>
          <w:t>.</w:t>
        </w:r>
      </w:ins>
    </w:p>
    <w:p w14:paraId="59762680" w14:textId="77777777" w:rsidR="00477760" w:rsidRPr="00A62CB7" w:rsidRDefault="00477760" w:rsidP="00477760">
      <w:pPr>
        <w:rPr>
          <w:ins w:id="2566" w:author="Craig Parker" w:date="2024-07-16T11:46:00Z"/>
          <w:rFonts w:ascii="Nunito" w:eastAsia="Nunito" w:hAnsi="Nunito" w:cs="Nunito"/>
          <w:lang w:val="en-ZA"/>
        </w:rPr>
      </w:pPr>
    </w:p>
    <w:p w14:paraId="5AEC9777" w14:textId="5E21E35D" w:rsidR="00477760" w:rsidRPr="00A62CB7" w:rsidRDefault="00807103">
      <w:pPr>
        <w:pStyle w:val="Heading2"/>
        <w:rPr>
          <w:ins w:id="2567" w:author="Craig Parker" w:date="2024-07-16T11:46:00Z"/>
          <w:rFonts w:ascii="Nunito" w:hAnsi="Nunito"/>
          <w:lang w:val="en-ZA"/>
          <w:rPrChange w:id="2568" w:author="Craig Parker" w:date="2024-08-05T19:17:00Z">
            <w:rPr>
              <w:ins w:id="2569" w:author="Craig Parker" w:date="2024-07-16T11:46:00Z"/>
              <w:rFonts w:eastAsia="Nunito"/>
              <w:lang w:val="en-ZA"/>
            </w:rPr>
          </w:rPrChange>
        </w:rPr>
        <w:pPrChange w:id="2570" w:author="Craig Parker" w:date="2024-08-05T19:10:00Z">
          <w:pPr>
            <w:numPr>
              <w:numId w:val="26"/>
            </w:numPr>
            <w:tabs>
              <w:tab w:val="num" w:pos="720"/>
            </w:tabs>
            <w:ind w:left="720" w:hanging="360"/>
          </w:pPr>
        </w:pPrChange>
      </w:pPr>
      <w:bookmarkStart w:id="2571" w:name="_Toc173777815"/>
      <w:ins w:id="2572" w:author="Craig Parker" w:date="2024-08-05T19:10:00Z">
        <w:r w:rsidRPr="00A62CB7">
          <w:rPr>
            <w:rFonts w:ascii="Nunito" w:hAnsi="Nunito"/>
            <w:lang w:val="en-ZA"/>
            <w:rPrChange w:id="2573" w:author="Craig Parker" w:date="2024-08-05T19:17:00Z">
              <w:rPr>
                <w:lang w:val="en-ZA"/>
              </w:rPr>
            </w:rPrChange>
          </w:rPr>
          <w:t xml:space="preserve">10.1. </w:t>
        </w:r>
      </w:ins>
      <w:ins w:id="2574" w:author="Craig Parker" w:date="2024-07-16T11:46:00Z">
        <w:r w:rsidR="00477760" w:rsidRPr="00A62CB7">
          <w:rPr>
            <w:rFonts w:ascii="Nunito" w:hAnsi="Nunito"/>
            <w:lang w:val="en-ZA"/>
            <w:rPrChange w:id="2575" w:author="Craig Parker" w:date="2024-08-05T19:17:00Z">
              <w:rPr>
                <w:rFonts w:eastAsia="Nunito"/>
                <w:lang w:val="en-ZA"/>
              </w:rPr>
            </w:rPrChange>
          </w:rPr>
          <w:t>Geographic Aggregation:</w:t>
        </w:r>
        <w:bookmarkEnd w:id="2571"/>
        <w:r w:rsidR="00477760" w:rsidRPr="00A62CB7">
          <w:rPr>
            <w:rFonts w:ascii="Nunito" w:hAnsi="Nunito"/>
            <w:lang w:val="en-ZA"/>
            <w:rPrChange w:id="2576" w:author="Craig Parker" w:date="2024-08-05T19:17:00Z">
              <w:rPr>
                <w:rFonts w:eastAsia="Nunito"/>
                <w:lang w:val="en-ZA"/>
              </w:rPr>
            </w:rPrChange>
          </w:rPr>
          <w:t xml:space="preserve"> </w:t>
        </w:r>
      </w:ins>
    </w:p>
    <w:p w14:paraId="417B92FC" w14:textId="77777777" w:rsidR="00477760" w:rsidRPr="00A62CB7" w:rsidRDefault="00477760" w:rsidP="00477760">
      <w:pPr>
        <w:numPr>
          <w:ilvl w:val="1"/>
          <w:numId w:val="26"/>
        </w:numPr>
        <w:rPr>
          <w:ins w:id="2577" w:author="Craig Parker" w:date="2024-07-16T11:46:00Z"/>
          <w:rFonts w:ascii="Nunito" w:eastAsia="Nunito" w:hAnsi="Nunito" w:cs="Nunito"/>
          <w:lang w:val="en-ZA"/>
        </w:rPr>
      </w:pPr>
      <w:ins w:id="2578" w:author="Craig Parker" w:date="2024-07-16T11:46:00Z">
        <w:r w:rsidRPr="00A62CB7">
          <w:rPr>
            <w:rFonts w:ascii="Nunito" w:eastAsia="Nunito" w:hAnsi="Nunito" w:cs="Nunito"/>
            <w:lang w:val="en-ZA"/>
          </w:rPr>
          <w:t>Street addresses may be aggregated into larger geographical regions to prevent the derivation of individual residential locations. For instance, in RP2, where the highest spatial granularity is needed to map urban heat-health outcomes, data will be aggregated at the level of census small areas or wards with spatial scales of 2 to 5 km. This approach ensures that many records map to the same region, mitigating the risk of re-identification. The aggregation process will also consider the number of records that map to the same geographical area to ensure privacy.</w:t>
        </w:r>
      </w:ins>
    </w:p>
    <w:p w14:paraId="60BE15EC" w14:textId="77777777" w:rsidR="00477760" w:rsidRPr="00A62CB7" w:rsidRDefault="00477760">
      <w:pPr>
        <w:ind w:left="1440"/>
        <w:rPr>
          <w:ins w:id="2579" w:author="Craig Parker" w:date="2024-07-16T11:46:00Z"/>
          <w:rFonts w:ascii="Nunito" w:eastAsia="Nunito" w:hAnsi="Nunito" w:cs="Nunito"/>
          <w:lang w:val="en-ZA"/>
        </w:rPr>
        <w:pPrChange w:id="2580" w:author="Craig Parker" w:date="2024-07-16T11:46:00Z">
          <w:pPr>
            <w:numPr>
              <w:ilvl w:val="1"/>
              <w:numId w:val="26"/>
            </w:numPr>
            <w:tabs>
              <w:tab w:val="num" w:pos="1440"/>
            </w:tabs>
            <w:ind w:left="1440" w:hanging="360"/>
          </w:pPr>
        </w:pPrChange>
      </w:pPr>
    </w:p>
    <w:p w14:paraId="3CC2B6D2" w14:textId="4884E6EB" w:rsidR="00477760" w:rsidRPr="00A62CB7" w:rsidRDefault="00807103">
      <w:pPr>
        <w:pStyle w:val="Heading2"/>
        <w:rPr>
          <w:ins w:id="2581" w:author="Craig Parker" w:date="2024-07-16T11:46:00Z"/>
          <w:rFonts w:ascii="Nunito" w:hAnsi="Nunito"/>
          <w:lang w:val="en-ZA"/>
          <w:rPrChange w:id="2582" w:author="Craig Parker" w:date="2024-08-05T19:17:00Z">
            <w:rPr>
              <w:ins w:id="2583" w:author="Craig Parker" w:date="2024-07-16T11:46:00Z"/>
              <w:rFonts w:eastAsia="Nunito"/>
              <w:lang w:val="en-ZA"/>
            </w:rPr>
          </w:rPrChange>
        </w:rPr>
        <w:pPrChange w:id="2584" w:author="Craig Parker" w:date="2024-08-05T19:10:00Z">
          <w:pPr>
            <w:numPr>
              <w:numId w:val="26"/>
            </w:numPr>
            <w:tabs>
              <w:tab w:val="num" w:pos="720"/>
            </w:tabs>
            <w:ind w:left="720" w:hanging="360"/>
          </w:pPr>
        </w:pPrChange>
      </w:pPr>
      <w:bookmarkStart w:id="2585" w:name="_Toc173777816"/>
      <w:ins w:id="2586" w:author="Craig Parker" w:date="2024-08-05T19:10:00Z">
        <w:r w:rsidRPr="00A62CB7">
          <w:rPr>
            <w:rFonts w:ascii="Nunito" w:hAnsi="Nunito"/>
            <w:lang w:val="en-ZA"/>
            <w:rPrChange w:id="2587" w:author="Craig Parker" w:date="2024-08-05T19:17:00Z">
              <w:rPr>
                <w:lang w:val="en-ZA"/>
              </w:rPr>
            </w:rPrChange>
          </w:rPr>
          <w:lastRenderedPageBreak/>
          <w:t xml:space="preserve">10.2. </w:t>
        </w:r>
      </w:ins>
      <w:ins w:id="2588" w:author="Craig Parker" w:date="2024-07-16T11:46:00Z">
        <w:r w:rsidR="00477760" w:rsidRPr="00A62CB7">
          <w:rPr>
            <w:rFonts w:ascii="Nunito" w:hAnsi="Nunito"/>
            <w:lang w:val="en-ZA"/>
            <w:rPrChange w:id="2589" w:author="Craig Parker" w:date="2024-08-05T19:17:00Z">
              <w:rPr>
                <w:rFonts w:eastAsia="Nunito"/>
                <w:b/>
                <w:bCs/>
                <w:lang w:val="en-ZA"/>
              </w:rPr>
            </w:rPrChange>
          </w:rPr>
          <w:t>Location Jittering</w:t>
        </w:r>
        <w:r w:rsidR="00477760" w:rsidRPr="00A62CB7">
          <w:rPr>
            <w:rFonts w:ascii="Nunito" w:hAnsi="Nunito"/>
            <w:lang w:val="en-ZA"/>
            <w:rPrChange w:id="2590" w:author="Craig Parker" w:date="2024-08-05T19:17:00Z">
              <w:rPr>
                <w:rFonts w:eastAsia="Nunito"/>
                <w:lang w:val="en-ZA"/>
              </w:rPr>
            </w:rPrChange>
          </w:rPr>
          <w:t>:</w:t>
        </w:r>
        <w:bookmarkEnd w:id="2585"/>
        <w:r w:rsidR="00477760" w:rsidRPr="00A62CB7">
          <w:rPr>
            <w:rFonts w:ascii="Nunito" w:hAnsi="Nunito"/>
            <w:lang w:val="en-ZA"/>
            <w:rPrChange w:id="2591" w:author="Craig Parker" w:date="2024-08-05T19:17:00Z">
              <w:rPr>
                <w:rFonts w:eastAsia="Nunito"/>
                <w:lang w:val="en-ZA"/>
              </w:rPr>
            </w:rPrChange>
          </w:rPr>
          <w:t xml:space="preserve"> </w:t>
        </w:r>
      </w:ins>
    </w:p>
    <w:p w14:paraId="14EC7800" w14:textId="77777777" w:rsidR="00477760" w:rsidRPr="00A62CB7" w:rsidRDefault="00477760" w:rsidP="00477760">
      <w:pPr>
        <w:numPr>
          <w:ilvl w:val="1"/>
          <w:numId w:val="26"/>
        </w:numPr>
        <w:rPr>
          <w:ins w:id="2592" w:author="Craig Parker" w:date="2024-07-16T11:51:00Z"/>
          <w:rFonts w:ascii="Nunito" w:eastAsia="Nunito" w:hAnsi="Nunito" w:cs="Nunito"/>
          <w:lang w:val="en-ZA"/>
        </w:rPr>
      </w:pPr>
      <w:ins w:id="2593" w:author="Craig Parker" w:date="2024-07-16T11:46:00Z">
        <w:r w:rsidRPr="00A62CB7">
          <w:rPr>
            <w:rFonts w:ascii="Nunito" w:eastAsia="Nunito" w:hAnsi="Nunito" w:cs="Nunito"/>
            <w:lang w:val="en-ZA"/>
          </w:rPr>
          <w:t xml:space="preserve">Latitude/longitude coordinates may be "jittered" by adding random values to each coordinate to obscure the exact location while retaining sufficient geographical information to support analysis. As detailed by Zandbergen (2014), jittering can involve various methods: </w:t>
        </w:r>
      </w:ins>
    </w:p>
    <w:p w14:paraId="69D2E03C" w14:textId="77777777" w:rsidR="00FA5B59" w:rsidRPr="00A62CB7" w:rsidRDefault="00FA5B59">
      <w:pPr>
        <w:ind w:left="1440"/>
        <w:rPr>
          <w:ins w:id="2594" w:author="Craig Parker" w:date="2024-07-16T11:46:00Z"/>
          <w:rFonts w:ascii="Nunito" w:eastAsia="Nunito" w:hAnsi="Nunito" w:cs="Nunito"/>
          <w:lang w:val="en-ZA"/>
        </w:rPr>
        <w:pPrChange w:id="2595" w:author="Craig Parker" w:date="2024-07-16T11:51:00Z">
          <w:pPr>
            <w:numPr>
              <w:ilvl w:val="1"/>
              <w:numId w:val="26"/>
            </w:numPr>
            <w:tabs>
              <w:tab w:val="num" w:pos="1440"/>
            </w:tabs>
            <w:ind w:left="1440" w:hanging="360"/>
          </w:pPr>
        </w:pPrChange>
      </w:pPr>
    </w:p>
    <w:p w14:paraId="4EC44615" w14:textId="63034FF5" w:rsidR="00477760" w:rsidRPr="00A62CB7" w:rsidRDefault="00477760" w:rsidP="00477760">
      <w:pPr>
        <w:numPr>
          <w:ilvl w:val="2"/>
          <w:numId w:val="26"/>
        </w:numPr>
        <w:rPr>
          <w:ins w:id="2596" w:author="Craig Parker" w:date="2024-07-16T11:46:00Z"/>
          <w:rFonts w:ascii="Nunito" w:eastAsia="Nunito" w:hAnsi="Nunito" w:cs="Nunito"/>
          <w:lang w:val="en-ZA"/>
        </w:rPr>
      </w:pPr>
      <w:ins w:id="2597" w:author="Craig Parker" w:date="2024-07-16T11:46:00Z">
        <w:r w:rsidRPr="00A62CB7">
          <w:rPr>
            <w:rFonts w:ascii="Nunito" w:eastAsia="Nunito" w:hAnsi="Nunito" w:cs="Nunito"/>
            <w:b/>
            <w:bCs/>
            <w:lang w:val="en-ZA"/>
          </w:rPr>
          <w:t>Random Direction and Fixed Radius</w:t>
        </w:r>
        <w:r w:rsidRPr="00A62CB7">
          <w:rPr>
            <w:rFonts w:ascii="Nunito" w:eastAsia="Nunito" w:hAnsi="Nunito" w:cs="Nunito"/>
            <w:lang w:val="en-ZA"/>
          </w:rPr>
          <w:t xml:space="preserve">: Masked points are placed </w:t>
        </w:r>
      </w:ins>
      <w:ins w:id="2598" w:author="Craig Parker" w:date="2024-07-16T11:53:00Z">
        <w:r w:rsidR="00FA5B59" w:rsidRPr="00A62CB7">
          <w:rPr>
            <w:rFonts w:ascii="Nunito" w:eastAsia="Nunito" w:hAnsi="Nunito" w:cs="Nunito"/>
            <w:lang w:val="en-ZA"/>
          </w:rPr>
          <w:t>randomly</w:t>
        </w:r>
      </w:ins>
      <w:ins w:id="2599" w:author="Craig Parker" w:date="2024-07-16T11:46:00Z">
        <w:r w:rsidRPr="00A62CB7">
          <w:rPr>
            <w:rFonts w:ascii="Nunito" w:eastAsia="Nunito" w:hAnsi="Nunito" w:cs="Nunito"/>
            <w:lang w:val="en-ZA"/>
          </w:rPr>
          <w:t xml:space="preserve"> on a circle around the original location, ensuring a fixed displacement.</w:t>
        </w:r>
      </w:ins>
    </w:p>
    <w:p w14:paraId="5AC1624D" w14:textId="77777777" w:rsidR="00477760" w:rsidRPr="00A62CB7" w:rsidRDefault="00477760" w:rsidP="00477760">
      <w:pPr>
        <w:numPr>
          <w:ilvl w:val="2"/>
          <w:numId w:val="26"/>
        </w:numPr>
        <w:rPr>
          <w:ins w:id="2600" w:author="Craig Parker" w:date="2024-07-16T11:46:00Z"/>
          <w:rFonts w:ascii="Nunito" w:eastAsia="Nunito" w:hAnsi="Nunito" w:cs="Nunito"/>
          <w:lang w:val="en-ZA"/>
        </w:rPr>
      </w:pPr>
      <w:ins w:id="2601" w:author="Craig Parker" w:date="2024-07-16T11:46:00Z">
        <w:r w:rsidRPr="00A62CB7">
          <w:rPr>
            <w:rFonts w:ascii="Nunito" w:eastAsia="Nunito" w:hAnsi="Nunito" w:cs="Nunito"/>
            <w:b/>
            <w:bCs/>
            <w:lang w:val="en-ZA"/>
          </w:rPr>
          <w:t>Random Perturbation within a Circle</w:t>
        </w:r>
        <w:r w:rsidRPr="00A62CB7">
          <w:rPr>
            <w:rFonts w:ascii="Nunito" w:eastAsia="Nunito" w:hAnsi="Nunito" w:cs="Nunito"/>
            <w:lang w:val="en-ZA"/>
          </w:rPr>
          <w:t>: Masked locations are placed within a circular area around the original location, with the displacement distance following a uniform or normal distribution.</w:t>
        </w:r>
      </w:ins>
    </w:p>
    <w:p w14:paraId="47E51989" w14:textId="77777777" w:rsidR="00477760" w:rsidRPr="00A62CB7" w:rsidRDefault="00477760" w:rsidP="00477760">
      <w:pPr>
        <w:numPr>
          <w:ilvl w:val="2"/>
          <w:numId w:val="26"/>
        </w:numPr>
        <w:rPr>
          <w:ins w:id="2602" w:author="Craig Parker" w:date="2024-07-16T11:46:00Z"/>
          <w:rFonts w:ascii="Nunito" w:eastAsia="Nunito" w:hAnsi="Nunito" w:cs="Nunito"/>
          <w:lang w:val="en-ZA"/>
        </w:rPr>
      </w:pPr>
      <w:ins w:id="2603" w:author="Craig Parker" w:date="2024-07-16T11:46:00Z">
        <w:r w:rsidRPr="00A62CB7">
          <w:rPr>
            <w:rFonts w:ascii="Nunito" w:eastAsia="Nunito" w:hAnsi="Nunito" w:cs="Nunito"/>
            <w:b/>
            <w:bCs/>
            <w:lang w:val="en-ZA"/>
          </w:rPr>
          <w:t>Gaussian Displacement</w:t>
        </w:r>
        <w:r w:rsidRPr="00A62CB7">
          <w:rPr>
            <w:rFonts w:ascii="Nunito" w:eastAsia="Nunito" w:hAnsi="Nunito" w:cs="Nunito"/>
            <w:lang w:val="en-ZA"/>
          </w:rPr>
          <w:t>: The direction of displacement is random, but the distance follows a Gaussian distribution, with dispersion adjusted based on local population density.</w:t>
        </w:r>
      </w:ins>
    </w:p>
    <w:p w14:paraId="3B117662" w14:textId="6625E9D0" w:rsidR="00477760" w:rsidRPr="00A62CB7" w:rsidRDefault="00477760" w:rsidP="00477760">
      <w:pPr>
        <w:numPr>
          <w:ilvl w:val="2"/>
          <w:numId w:val="26"/>
        </w:numPr>
        <w:rPr>
          <w:ins w:id="2604" w:author="Craig Parker" w:date="2024-07-16T11:46:00Z"/>
          <w:rFonts w:ascii="Nunito" w:eastAsia="Nunito" w:hAnsi="Nunito" w:cs="Nunito"/>
          <w:lang w:val="en-ZA"/>
        </w:rPr>
      </w:pPr>
      <w:ins w:id="2605" w:author="Craig Parker" w:date="2024-07-16T11:46:00Z">
        <w:r w:rsidRPr="00A62CB7">
          <w:rPr>
            <w:rFonts w:ascii="Nunito" w:eastAsia="Nunito" w:hAnsi="Nunito" w:cs="Nunito"/>
            <w:b/>
            <w:bCs/>
            <w:lang w:val="en-ZA"/>
          </w:rPr>
          <w:t>Donut Masking</w:t>
        </w:r>
        <w:r w:rsidRPr="00A62CB7">
          <w:rPr>
            <w:rFonts w:ascii="Nunito" w:eastAsia="Nunito" w:hAnsi="Nunito" w:cs="Nunito"/>
            <w:lang w:val="en-ZA"/>
          </w:rPr>
          <w:t xml:space="preserve">: This technique sets </w:t>
        </w:r>
      </w:ins>
      <w:ins w:id="2606" w:author="Craig Parker" w:date="2024-07-16T11:50:00Z">
        <w:r w:rsidR="00FA5B59" w:rsidRPr="00A62CB7">
          <w:rPr>
            <w:rFonts w:ascii="Nunito" w:eastAsia="Nunito" w:hAnsi="Nunito" w:cs="Nunito"/>
            <w:lang w:val="en-ZA"/>
          </w:rPr>
          <w:t>a minimum and maximum displacement level</w:t>
        </w:r>
      </w:ins>
      <w:ins w:id="2607" w:author="Craig Parker" w:date="2024-07-16T11:46:00Z">
        <w:r w:rsidRPr="00A62CB7">
          <w:rPr>
            <w:rFonts w:ascii="Nunito" w:eastAsia="Nunito" w:hAnsi="Nunito" w:cs="Nunito"/>
            <w:lang w:val="en-ZA"/>
          </w:rPr>
          <w:t>, ensuring masked locations are neither too close nor too far from the original points.</w:t>
        </w:r>
      </w:ins>
    </w:p>
    <w:p w14:paraId="27F770BC" w14:textId="5303FD1D" w:rsidR="00477760" w:rsidRPr="00A62CB7" w:rsidRDefault="00477760" w:rsidP="00477760">
      <w:pPr>
        <w:numPr>
          <w:ilvl w:val="2"/>
          <w:numId w:val="26"/>
        </w:numPr>
        <w:rPr>
          <w:ins w:id="2608" w:author="Craig Parker" w:date="2024-07-16T11:53:00Z"/>
          <w:rFonts w:ascii="Nunito" w:eastAsia="Nunito" w:hAnsi="Nunito" w:cs="Nunito"/>
          <w:lang w:val="en-ZA"/>
        </w:rPr>
      </w:pPr>
      <w:ins w:id="2609" w:author="Craig Parker" w:date="2024-07-16T11:46:00Z">
        <w:r w:rsidRPr="00A62CB7">
          <w:rPr>
            <w:rFonts w:ascii="Nunito" w:eastAsia="Nunito" w:hAnsi="Nunito" w:cs="Nunito"/>
            <w:b/>
            <w:bCs/>
            <w:lang w:val="en-ZA"/>
          </w:rPr>
          <w:t>Bimodal Gaussian Displacement</w:t>
        </w:r>
        <w:r w:rsidRPr="00A62CB7">
          <w:rPr>
            <w:rFonts w:ascii="Nunito" w:eastAsia="Nunito" w:hAnsi="Nunito" w:cs="Nunito"/>
            <w:lang w:val="en-ZA"/>
          </w:rPr>
          <w:t xml:space="preserve">: A variation of Gaussian masking, employing a bimodal distribution to achieve similar effects as </w:t>
        </w:r>
      </w:ins>
      <w:ins w:id="2610" w:author="Craig Parker" w:date="2024-07-16T11:52:00Z">
        <w:r w:rsidR="00FA5B59" w:rsidRPr="00A62CB7">
          <w:rPr>
            <w:rFonts w:ascii="Nunito" w:eastAsia="Nunito" w:hAnsi="Nunito" w:cs="Nunito"/>
            <w:lang w:val="en-ZA"/>
          </w:rPr>
          <w:t>doughnut</w:t>
        </w:r>
      </w:ins>
      <w:ins w:id="2611" w:author="Craig Parker" w:date="2024-07-16T11:46:00Z">
        <w:r w:rsidRPr="00A62CB7">
          <w:rPr>
            <w:rFonts w:ascii="Nunito" w:eastAsia="Nunito" w:hAnsi="Nunito" w:cs="Nunito"/>
            <w:lang w:val="en-ZA"/>
          </w:rPr>
          <w:t xml:space="preserve"> masking but with a less uniform probability of placement.</w:t>
        </w:r>
      </w:ins>
    </w:p>
    <w:p w14:paraId="597E6800" w14:textId="77777777" w:rsidR="00FA5B59" w:rsidRPr="00A62CB7" w:rsidRDefault="00FA5B59">
      <w:pPr>
        <w:keepNext/>
        <w:rPr>
          <w:ins w:id="2612" w:author="Craig Parker" w:date="2024-07-16T11:57:00Z"/>
          <w:rFonts w:ascii="Nunito" w:hAnsi="Nunito"/>
          <w:rPrChange w:id="2613" w:author="Craig Parker" w:date="2024-08-05T19:17:00Z">
            <w:rPr>
              <w:ins w:id="2614" w:author="Craig Parker" w:date="2024-07-16T11:57:00Z"/>
            </w:rPr>
          </w:rPrChange>
        </w:rPr>
        <w:pPrChange w:id="2615" w:author="Craig Parker" w:date="2024-07-16T11:57:00Z">
          <w:pPr/>
        </w:pPrChange>
      </w:pPr>
      <w:ins w:id="2616" w:author="Craig Parker" w:date="2024-07-16T11:53:00Z">
        <w:r w:rsidRPr="00A62CB7">
          <w:rPr>
            <w:rFonts w:ascii="Nunito" w:hAnsi="Nunito"/>
            <w:noProof/>
            <w:rPrChange w:id="2617" w:author="Craig Parker" w:date="2024-08-05T19:17:00Z">
              <w:rPr>
                <w:noProof/>
              </w:rPr>
            </w:rPrChange>
          </w:rPr>
          <w:drawing>
            <wp:inline distT="0" distB="0" distL="0" distR="0" wp14:anchorId="0A321CAB" wp14:editId="3F8273E9">
              <wp:extent cx="5251450" cy="3812912"/>
              <wp:effectExtent l="0" t="0" r="6350" b="0"/>
              <wp:docPr id="15351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0468" cy="3819460"/>
                      </a:xfrm>
                      <a:prstGeom prst="rect">
                        <a:avLst/>
                      </a:prstGeom>
                      <a:noFill/>
                      <a:ln>
                        <a:noFill/>
                      </a:ln>
                    </pic:spPr>
                  </pic:pic>
                </a:graphicData>
              </a:graphic>
            </wp:inline>
          </w:drawing>
        </w:r>
      </w:ins>
    </w:p>
    <w:p w14:paraId="6D0F892D" w14:textId="334B48EA" w:rsidR="00FA5B59" w:rsidRPr="00A62CB7" w:rsidRDefault="00FA5B59">
      <w:pPr>
        <w:pStyle w:val="Caption"/>
        <w:rPr>
          <w:ins w:id="2618" w:author="Craig Parker" w:date="2024-07-16T11:47:00Z"/>
          <w:rFonts w:ascii="Nunito" w:eastAsia="Nunito" w:hAnsi="Nunito" w:cs="Nunito"/>
          <w:lang w:val="en-ZA"/>
        </w:rPr>
        <w:pPrChange w:id="2619" w:author="Craig Parker" w:date="2024-07-16T11:57:00Z">
          <w:pPr>
            <w:numPr>
              <w:ilvl w:val="2"/>
              <w:numId w:val="26"/>
            </w:numPr>
            <w:tabs>
              <w:tab w:val="num" w:pos="2160"/>
            </w:tabs>
            <w:ind w:left="2160" w:hanging="360"/>
          </w:pPr>
        </w:pPrChange>
      </w:pPr>
      <w:ins w:id="2620" w:author="Craig Parker" w:date="2024-07-16T11:57:00Z">
        <w:r w:rsidRPr="00A62CB7">
          <w:rPr>
            <w:rFonts w:ascii="Nunito" w:hAnsi="Nunito"/>
            <w:rPrChange w:id="2621" w:author="Craig Parker" w:date="2024-08-05T19:17:00Z">
              <w:rPr/>
            </w:rPrChange>
          </w:rPr>
          <w:t xml:space="preserve">Figure </w:t>
        </w:r>
        <w:r w:rsidRPr="00A62CB7">
          <w:rPr>
            <w:rFonts w:ascii="Nunito" w:hAnsi="Nunito"/>
            <w:rPrChange w:id="2622" w:author="Craig Parker" w:date="2024-08-05T19:17:00Z">
              <w:rPr/>
            </w:rPrChange>
          </w:rPr>
          <w:fldChar w:fldCharType="begin"/>
        </w:r>
        <w:r w:rsidRPr="00A62CB7">
          <w:rPr>
            <w:rFonts w:ascii="Nunito" w:hAnsi="Nunito"/>
            <w:rPrChange w:id="2623" w:author="Craig Parker" w:date="2024-08-05T19:17:00Z">
              <w:rPr/>
            </w:rPrChange>
          </w:rPr>
          <w:instrText xml:space="preserve"> SEQ Figure \* ARABIC </w:instrText>
        </w:r>
      </w:ins>
      <w:r w:rsidRPr="00A62CB7">
        <w:rPr>
          <w:rFonts w:ascii="Nunito" w:hAnsi="Nunito"/>
          <w:rPrChange w:id="2624" w:author="Craig Parker" w:date="2024-08-05T19:17:00Z">
            <w:rPr/>
          </w:rPrChange>
        </w:rPr>
        <w:fldChar w:fldCharType="separate"/>
      </w:r>
      <w:ins w:id="2625" w:author="Craig Parker" w:date="2024-07-16T11:57:00Z">
        <w:r w:rsidRPr="00A62CB7">
          <w:rPr>
            <w:rFonts w:ascii="Nunito" w:hAnsi="Nunito"/>
            <w:noProof/>
            <w:rPrChange w:id="2626" w:author="Craig Parker" w:date="2024-08-05T19:17:00Z">
              <w:rPr>
                <w:noProof/>
              </w:rPr>
            </w:rPrChange>
          </w:rPr>
          <w:t>1</w:t>
        </w:r>
        <w:r w:rsidRPr="00A62CB7">
          <w:rPr>
            <w:rFonts w:ascii="Nunito" w:hAnsi="Nunito"/>
            <w:rPrChange w:id="2627" w:author="Craig Parker" w:date="2024-08-05T19:17:00Z">
              <w:rPr/>
            </w:rPrChange>
          </w:rPr>
          <w:fldChar w:fldCharType="end"/>
        </w:r>
        <w:r w:rsidRPr="00A62CB7">
          <w:rPr>
            <w:rFonts w:ascii="Nunito" w:hAnsi="Nunito"/>
            <w:rPrChange w:id="2628" w:author="Craig Parker" w:date="2024-08-05T19:17:00Z">
              <w:rPr/>
            </w:rPrChange>
          </w:rPr>
          <w:t xml:space="preserve">: Geographic Masking Techniques: </w:t>
        </w:r>
      </w:ins>
      <w:ins w:id="2629" w:author="Craig Parker" w:date="2024-07-16T11:58:00Z">
        <w:r w:rsidR="00D5020A" w:rsidRPr="00A62CB7">
          <w:rPr>
            <w:rFonts w:ascii="Nunito" w:hAnsi="Nunito"/>
            <w:rPrChange w:id="2630" w:author="Craig Parker" w:date="2024-08-05T19:17:00Z">
              <w:rPr/>
            </w:rPrChange>
          </w:rPr>
          <w:t>Different geographic masking techniques as described by Zandbergen (2014). (a) Random direction and fixed radius; (b) Random perturbation within a circle; (c) Gaussian displacement; (d) Donut masking; (e) Bimodal Gaussian displacement.</w:t>
        </w:r>
      </w:ins>
    </w:p>
    <w:p w14:paraId="1ED31D22" w14:textId="77777777" w:rsidR="00477760" w:rsidRPr="00A62CB7" w:rsidRDefault="00477760">
      <w:pPr>
        <w:ind w:left="2160"/>
        <w:rPr>
          <w:ins w:id="2631" w:author="Craig Parker" w:date="2024-07-16T11:46:00Z"/>
          <w:rFonts w:ascii="Nunito" w:eastAsia="Nunito" w:hAnsi="Nunito" w:cs="Nunito"/>
          <w:lang w:val="en-ZA"/>
        </w:rPr>
        <w:pPrChange w:id="2632" w:author="Craig Parker" w:date="2024-07-16T11:47:00Z">
          <w:pPr>
            <w:numPr>
              <w:ilvl w:val="2"/>
              <w:numId w:val="26"/>
            </w:numPr>
            <w:tabs>
              <w:tab w:val="num" w:pos="2160"/>
            </w:tabs>
            <w:ind w:left="2160" w:hanging="360"/>
          </w:pPr>
        </w:pPrChange>
      </w:pPr>
    </w:p>
    <w:p w14:paraId="5AAC9BAF" w14:textId="49A2F158" w:rsidR="00477760" w:rsidRPr="00A62CB7" w:rsidRDefault="00477760" w:rsidP="00477760">
      <w:pPr>
        <w:numPr>
          <w:ilvl w:val="1"/>
          <w:numId w:val="26"/>
        </w:numPr>
        <w:rPr>
          <w:ins w:id="2633" w:author="Craig Parker" w:date="2024-07-16T11:47:00Z"/>
          <w:rFonts w:ascii="Nunito" w:eastAsia="Nunito" w:hAnsi="Nunito" w:cs="Nunito"/>
          <w:lang w:val="en-ZA"/>
        </w:rPr>
      </w:pPr>
      <w:ins w:id="2634" w:author="Craig Parker" w:date="2024-07-16T11:46:00Z">
        <w:r w:rsidRPr="00A62CB7">
          <w:rPr>
            <w:rFonts w:ascii="Nunito" w:eastAsia="Nunito" w:hAnsi="Nunito" w:cs="Nunito"/>
            <w:lang w:val="en-ZA"/>
          </w:rPr>
          <w:t xml:space="preserve">For RP1, jittering will be used to shift latitude/longitude locations by tens of </w:t>
        </w:r>
      </w:ins>
      <w:ins w:id="2635" w:author="Craig Parker" w:date="2024-07-16T12:11:00Z">
        <w:r w:rsidR="009A39DB" w:rsidRPr="00A62CB7">
          <w:rPr>
            <w:rFonts w:ascii="Nunito" w:eastAsia="Nunito" w:hAnsi="Nunito" w:cs="Nunito"/>
            <w:lang w:val="en-ZA"/>
          </w:rPr>
          <w:t>kilometres</w:t>
        </w:r>
      </w:ins>
      <w:ins w:id="2636" w:author="Craig Parker" w:date="2024-07-16T11:46:00Z">
        <w:r w:rsidRPr="00A62CB7">
          <w:rPr>
            <w:rFonts w:ascii="Nunito" w:eastAsia="Nunito" w:hAnsi="Nunito" w:cs="Nunito"/>
            <w:lang w:val="en-ZA"/>
          </w:rPr>
          <w:t xml:space="preserve">, adequate to prevent locating individual residential locations. This approach will involve </w:t>
        </w:r>
      </w:ins>
      <w:ins w:id="2637" w:author="Craig Parker" w:date="2024-07-16T12:11:00Z">
        <w:r w:rsidR="009A39DB" w:rsidRPr="00A62CB7">
          <w:rPr>
            <w:rFonts w:ascii="Nunito" w:eastAsia="Nunito" w:hAnsi="Nunito" w:cs="Nunito"/>
            <w:lang w:val="en-ZA"/>
          </w:rPr>
          <w:t>UCT, IBM, and NIH expert determination</w:t>
        </w:r>
      </w:ins>
      <w:ins w:id="2638" w:author="Craig Parker" w:date="2024-07-16T11:46:00Z">
        <w:r w:rsidRPr="00A62CB7">
          <w:rPr>
            <w:rFonts w:ascii="Nunito" w:eastAsia="Nunito" w:hAnsi="Nunito" w:cs="Nunito"/>
            <w:lang w:val="en-ZA"/>
          </w:rPr>
          <w:t xml:space="preserve"> to ensure the balance between data utility and privacy.</w:t>
        </w:r>
      </w:ins>
    </w:p>
    <w:p w14:paraId="3BA0B7DA" w14:textId="77777777" w:rsidR="00477760" w:rsidRPr="00A62CB7" w:rsidRDefault="00477760">
      <w:pPr>
        <w:ind w:left="1440"/>
        <w:rPr>
          <w:ins w:id="2639" w:author="Craig Parker" w:date="2024-07-16T11:46:00Z"/>
          <w:rFonts w:ascii="Nunito" w:eastAsia="Nunito" w:hAnsi="Nunito" w:cs="Nunito"/>
          <w:lang w:val="en-ZA"/>
        </w:rPr>
        <w:pPrChange w:id="2640" w:author="Craig Parker" w:date="2024-07-16T11:47:00Z">
          <w:pPr>
            <w:numPr>
              <w:ilvl w:val="1"/>
              <w:numId w:val="26"/>
            </w:numPr>
            <w:tabs>
              <w:tab w:val="num" w:pos="1440"/>
            </w:tabs>
            <w:ind w:left="1440" w:hanging="360"/>
          </w:pPr>
        </w:pPrChange>
      </w:pPr>
    </w:p>
    <w:p w14:paraId="2ADD7C0A" w14:textId="77777777" w:rsidR="00477760" w:rsidRPr="00A62CB7" w:rsidRDefault="00477760" w:rsidP="00477760">
      <w:pPr>
        <w:numPr>
          <w:ilvl w:val="0"/>
          <w:numId w:val="26"/>
        </w:numPr>
        <w:rPr>
          <w:ins w:id="2641" w:author="Craig Parker" w:date="2024-07-16T11:46:00Z"/>
          <w:rFonts w:ascii="Nunito" w:eastAsia="Nunito" w:hAnsi="Nunito" w:cs="Nunito"/>
          <w:lang w:val="en-ZA"/>
        </w:rPr>
      </w:pPr>
      <w:ins w:id="2642" w:author="Craig Parker" w:date="2024-07-16T11:46:00Z">
        <w:r w:rsidRPr="00A62CB7">
          <w:rPr>
            <w:rFonts w:ascii="Nunito" w:eastAsia="Nunito" w:hAnsi="Nunito" w:cs="Nunito"/>
            <w:b/>
            <w:bCs/>
            <w:lang w:val="en-ZA"/>
          </w:rPr>
          <w:t>Expert Review and Validation</w:t>
        </w:r>
        <w:r w:rsidRPr="00A62CB7">
          <w:rPr>
            <w:rFonts w:ascii="Nunito" w:eastAsia="Nunito" w:hAnsi="Nunito" w:cs="Nunito"/>
            <w:lang w:val="en-ZA"/>
          </w:rPr>
          <w:t xml:space="preserve">: </w:t>
        </w:r>
      </w:ins>
    </w:p>
    <w:p w14:paraId="0DEC61F4" w14:textId="77777777" w:rsidR="00477760" w:rsidRPr="00A62CB7" w:rsidRDefault="00477760" w:rsidP="00477760">
      <w:pPr>
        <w:numPr>
          <w:ilvl w:val="1"/>
          <w:numId w:val="26"/>
        </w:numPr>
        <w:rPr>
          <w:ins w:id="2643" w:author="Craig Parker" w:date="2024-07-16T11:47:00Z"/>
          <w:rFonts w:ascii="Nunito" w:eastAsia="Nunito" w:hAnsi="Nunito" w:cs="Nunito"/>
          <w:lang w:val="en-ZA"/>
        </w:rPr>
      </w:pPr>
      <w:ins w:id="2644" w:author="Craig Parker" w:date="2024-07-16T11:46:00Z">
        <w:r w:rsidRPr="00A62CB7">
          <w:rPr>
            <w:rFonts w:ascii="Nunito" w:eastAsia="Nunito" w:hAnsi="Nunito" w:cs="Nunito"/>
            <w:lang w:val="en-ZA"/>
          </w:rPr>
          <w:t>Geo-location masking/jittering and aggregation techniques will be reviewed and validated through expert determination involving UCT, IBM, and NIH experts. This process will involve assessing the risk of re-identification and ensuring that the applied techniques sufficiently protect participant confidentiality while maintaining the integrity of spatial analyses.</w:t>
        </w:r>
      </w:ins>
    </w:p>
    <w:p w14:paraId="5069BC34" w14:textId="77777777" w:rsidR="00477760" w:rsidRPr="00A62CB7" w:rsidRDefault="00477760">
      <w:pPr>
        <w:ind w:left="1440"/>
        <w:rPr>
          <w:ins w:id="2645" w:author="Craig Parker" w:date="2024-07-16T11:46:00Z"/>
          <w:rFonts w:ascii="Nunito" w:eastAsia="Nunito" w:hAnsi="Nunito" w:cs="Nunito"/>
          <w:lang w:val="en-ZA"/>
        </w:rPr>
        <w:pPrChange w:id="2646" w:author="Craig Parker" w:date="2024-07-16T11:47:00Z">
          <w:pPr>
            <w:numPr>
              <w:ilvl w:val="1"/>
              <w:numId w:val="26"/>
            </w:numPr>
            <w:tabs>
              <w:tab w:val="num" w:pos="1440"/>
            </w:tabs>
            <w:ind w:left="1440" w:hanging="360"/>
          </w:pPr>
        </w:pPrChange>
      </w:pPr>
    </w:p>
    <w:p w14:paraId="40768AB5" w14:textId="77777777" w:rsidR="00477760" w:rsidRPr="00A62CB7" w:rsidRDefault="00477760" w:rsidP="00477760">
      <w:pPr>
        <w:numPr>
          <w:ilvl w:val="0"/>
          <w:numId w:val="26"/>
        </w:numPr>
        <w:rPr>
          <w:ins w:id="2647" w:author="Craig Parker" w:date="2024-07-16T11:46:00Z"/>
          <w:rFonts w:ascii="Nunito" w:eastAsia="Nunito" w:hAnsi="Nunito" w:cs="Nunito"/>
          <w:lang w:val="en-ZA"/>
        </w:rPr>
      </w:pPr>
      <w:ins w:id="2648" w:author="Craig Parker" w:date="2024-07-16T11:46:00Z">
        <w:r w:rsidRPr="00A62CB7">
          <w:rPr>
            <w:rFonts w:ascii="Nunito" w:eastAsia="Nunito" w:hAnsi="Nunito" w:cs="Nunito"/>
            <w:b/>
            <w:bCs/>
            <w:lang w:val="en-ZA"/>
          </w:rPr>
          <w:t>Assessing Re-identification Risk</w:t>
        </w:r>
        <w:r w:rsidRPr="00A62CB7">
          <w:rPr>
            <w:rFonts w:ascii="Nunito" w:eastAsia="Nunito" w:hAnsi="Nunito" w:cs="Nunito"/>
            <w:lang w:val="en-ZA"/>
          </w:rPr>
          <w:t xml:space="preserve">: </w:t>
        </w:r>
      </w:ins>
    </w:p>
    <w:p w14:paraId="1EB41D05" w14:textId="332392FE" w:rsidR="00477760" w:rsidRPr="00A62CB7" w:rsidRDefault="00477760" w:rsidP="00477760">
      <w:pPr>
        <w:numPr>
          <w:ilvl w:val="1"/>
          <w:numId w:val="26"/>
        </w:numPr>
        <w:rPr>
          <w:ins w:id="2649" w:author="Craig Parker" w:date="2024-07-16T11:46:00Z"/>
          <w:rFonts w:ascii="Nunito" w:eastAsia="Nunito" w:hAnsi="Nunito" w:cs="Nunito"/>
          <w:lang w:val="en-ZA"/>
        </w:rPr>
      </w:pPr>
      <w:ins w:id="2650" w:author="Craig Parker" w:date="2024-07-16T11:46:00Z">
        <w:r w:rsidRPr="00A62CB7">
          <w:rPr>
            <w:rFonts w:ascii="Nunito" w:eastAsia="Nunito" w:hAnsi="Nunito" w:cs="Nunito"/>
            <w:lang w:val="en-ZA"/>
          </w:rPr>
          <w:t>The risk of re-identification will be quantified using spatial k-anonymity metrics, as described by Zandbergen (2014). This involves ensuring that each masked location is indistinguishable from at least k-1 other locations within a specified distance. The displacement required for adequate masking will be inversely proportional to the local population density to maintain high spatial k-anonymity.</w:t>
        </w:r>
      </w:ins>
    </w:p>
    <w:p w14:paraId="201B62C9" w14:textId="77777777" w:rsidR="00477760" w:rsidRPr="00A62CB7" w:rsidRDefault="00477760" w:rsidP="00477760">
      <w:pPr>
        <w:rPr>
          <w:ins w:id="2651" w:author="Craig Parker" w:date="2024-07-16T11:46:00Z"/>
          <w:rFonts w:ascii="Nunito" w:eastAsia="Nunito" w:hAnsi="Nunito" w:cs="Nunito"/>
          <w:lang w:val="en-ZA"/>
        </w:rPr>
      </w:pPr>
    </w:p>
    <w:p w14:paraId="00000111" w14:textId="0DAD4095" w:rsidR="007813F4" w:rsidRPr="00A62CB7" w:rsidDel="00FA5B59" w:rsidRDefault="00477760">
      <w:pPr>
        <w:rPr>
          <w:del w:id="2652" w:author="Craig Parker" w:date="2024-07-16T11:50:00Z"/>
          <w:rFonts w:ascii="Nunito" w:eastAsia="Nunito" w:hAnsi="Nunito" w:cs="Nunito"/>
          <w:lang w:val="en-ZA"/>
          <w:rPrChange w:id="2653" w:author="Craig Parker" w:date="2024-08-05T19:17:00Z">
            <w:rPr>
              <w:del w:id="2654" w:author="Craig Parker" w:date="2024-07-16T11:50:00Z"/>
              <w:rFonts w:ascii="Nunito" w:eastAsia="Nunito" w:hAnsi="Nunito" w:cs="Nunito"/>
            </w:rPr>
          </w:rPrChange>
        </w:rPr>
      </w:pPr>
      <w:ins w:id="2655" w:author="Craig Parker" w:date="2024-07-16T11:46:00Z">
        <w:r w:rsidRPr="00A62CB7">
          <w:rPr>
            <w:rFonts w:ascii="Nunito" w:eastAsia="Nunito" w:hAnsi="Nunito" w:cs="Nunito"/>
            <w:lang w:val="en-ZA"/>
          </w:rPr>
          <w:t>By incorporating these enhanced de-identification techniques, we aim to ensure compliance with POPIA, protect participant privacy, and maintain the utility of the data for research purposes.</w:t>
        </w:r>
      </w:ins>
      <w:del w:id="2656" w:author="Craig Parker" w:date="2024-07-16T11:50:00Z">
        <w:r w:rsidR="009511AE" w:rsidRPr="00A62CB7" w:rsidDel="00FA5B59">
          <w:rPr>
            <w:rFonts w:ascii="Nunito" w:eastAsia="Nunito" w:hAnsi="Nunito" w:cs="Nunito"/>
          </w:rPr>
          <w:delText xml:space="preserve">POPIA Section 10 prescribes the principle of Minimality which means that </w:delText>
        </w:r>
        <w:r w:rsidR="009511AE" w:rsidRPr="00A62CB7" w:rsidDel="00FA5B59">
          <w:rPr>
            <w:rFonts w:ascii="Nunito" w:eastAsia="Nunito" w:hAnsi="Nunito" w:cs="Nunito"/>
            <w:i/>
          </w:rPr>
          <w:delText>only information relevant to the purpose of processing should be processed</w:delText>
        </w:r>
        <w:r w:rsidR="009511AE" w:rsidRPr="00A62CB7" w:rsidDel="00FA5B59">
          <w:rPr>
            <w:rFonts w:ascii="Nunito" w:eastAsia="Nunito" w:hAnsi="Nunito" w:cs="Nunito"/>
          </w:rPr>
          <w:delText xml:space="preserve">.  Where personal information is acquired that is required to </w:delText>
        </w:r>
      </w:del>
      <w:del w:id="2657" w:author="Craig Parker" w:date="2024-07-16T11:27:00Z">
        <w:r w:rsidR="009511AE" w:rsidRPr="00A62CB7" w:rsidDel="00317372">
          <w:rPr>
            <w:rFonts w:ascii="Nunito" w:eastAsia="Nunito" w:hAnsi="Nunito" w:cs="Nunito"/>
          </w:rPr>
          <w:delText xml:space="preserve">fulfill </w:delText>
        </w:r>
      </w:del>
      <w:del w:id="2658" w:author="Craig Parker" w:date="2024-07-16T11:50:00Z">
        <w:r w:rsidR="009511AE" w:rsidRPr="00A62CB7" w:rsidDel="00FA5B59">
          <w:rPr>
            <w:rFonts w:ascii="Nunito" w:eastAsia="Nunito" w:hAnsi="Nunito" w:cs="Nunito"/>
          </w:rPr>
          <w:delText>the research purposes described by the relevant research project protocols, de-identification will be implemented according to the following protocol which is guided by US Department of Human and Health Services (HSS) guidelines</w:delText>
        </w:r>
      </w:del>
      <w:r w:rsidR="009511AE" w:rsidRPr="00A62CB7">
        <w:rPr>
          <w:rFonts w:ascii="Nunito" w:eastAsia="Nunito" w:hAnsi="Nunito" w:cs="Nunito"/>
          <w:vertAlign w:val="superscript"/>
        </w:rPr>
        <w:footnoteReference w:id="3"/>
      </w:r>
      <w:del w:id="2659" w:author="Craig Parker" w:date="2024-07-16T11:50:00Z">
        <w:r w:rsidR="009511AE" w:rsidRPr="00A62CB7" w:rsidDel="00FA5B59">
          <w:rPr>
            <w:rFonts w:ascii="Nunito" w:eastAsia="Nunito" w:hAnsi="Nunito" w:cs="Nunito"/>
          </w:rPr>
          <w:delText xml:space="preserve">. </w:delText>
        </w:r>
      </w:del>
    </w:p>
    <w:p w14:paraId="00000112" w14:textId="77777777" w:rsidR="007813F4" w:rsidRPr="00A62CB7" w:rsidDel="00FA5B59" w:rsidRDefault="007813F4">
      <w:pPr>
        <w:rPr>
          <w:del w:id="2660" w:author="Craig Parker" w:date="2024-07-16T11:50:00Z"/>
          <w:rFonts w:ascii="Nunito" w:eastAsia="Nunito" w:hAnsi="Nunito" w:cs="Nunito"/>
        </w:rPr>
      </w:pPr>
    </w:p>
    <w:p w14:paraId="00000113" w14:textId="38225DFD" w:rsidR="007813F4" w:rsidRPr="00A62CB7" w:rsidDel="00FA5B59" w:rsidRDefault="009511AE">
      <w:pPr>
        <w:rPr>
          <w:del w:id="2661" w:author="Craig Parker" w:date="2024-07-16T11:49:00Z"/>
          <w:rFonts w:ascii="Nunito" w:eastAsia="Nunito" w:hAnsi="Nunito" w:cs="Nunito"/>
        </w:rPr>
        <w:pPrChange w:id="2662" w:author="Craig Parker" w:date="2024-07-16T11:50:00Z">
          <w:pPr>
            <w:numPr>
              <w:numId w:val="10"/>
            </w:numPr>
            <w:ind w:left="720" w:hanging="360"/>
          </w:pPr>
        </w:pPrChange>
      </w:pPr>
      <w:del w:id="2663" w:author="Craig Parker" w:date="2024-07-16T11:50:00Z">
        <w:r w:rsidRPr="00A62CB7" w:rsidDel="00FA5B59">
          <w:rPr>
            <w:rFonts w:ascii="Nunito" w:eastAsia="Nunito" w:hAnsi="Nunito" w:cs="Nunito"/>
          </w:rPr>
          <w:delText>Street addresses may be aggregated into geographical regions s</w:delText>
        </w:r>
      </w:del>
      <w:del w:id="2664" w:author="Craig Parker" w:date="2024-07-16T11:49:00Z">
        <w:r w:rsidRPr="00A62CB7" w:rsidDel="00FA5B59">
          <w:rPr>
            <w:rFonts w:ascii="Nunito" w:eastAsia="Nunito" w:hAnsi="Nunito" w:cs="Nunito"/>
          </w:rPr>
          <w:delText>uch that many records map to the same region</w:delText>
        </w:r>
      </w:del>
      <w:del w:id="2665" w:author="Craig Parker" w:date="2024-07-16T11:35:00Z">
        <w:r w:rsidRPr="00A62CB7" w:rsidDel="00317372">
          <w:rPr>
            <w:rFonts w:ascii="Nunito" w:eastAsia="Nunito" w:hAnsi="Nunito" w:cs="Nunito"/>
          </w:rPr>
          <w:delText xml:space="preserve"> and </w:delText>
        </w:r>
      </w:del>
      <w:del w:id="2666" w:author="Craig Parker" w:date="2024-07-16T11:27:00Z">
        <w:r w:rsidRPr="00A62CB7" w:rsidDel="00317372">
          <w:rPr>
            <w:rFonts w:ascii="Nunito" w:eastAsia="Nunito" w:hAnsi="Nunito" w:cs="Nunito"/>
          </w:rPr>
          <w:delText>it is no longer possible to derive individual residential locations</w:delText>
        </w:r>
      </w:del>
      <w:del w:id="2667" w:author="Craig Parker" w:date="2024-07-16T11:49:00Z">
        <w:r w:rsidRPr="00A62CB7" w:rsidDel="00FA5B59">
          <w:rPr>
            <w:rFonts w:ascii="Nunito" w:eastAsia="Nunito" w:hAnsi="Nunito" w:cs="Nunito"/>
          </w:rPr>
          <w:delText xml:space="preserve">.  For example, in RP2, where the highest spatial granularity is needed to map urban </w:delText>
        </w:r>
      </w:del>
      <w:del w:id="2668" w:author="Craig Parker" w:date="2024-07-08T12:31:00Z">
        <w:r w:rsidRPr="00A62CB7" w:rsidDel="00BD1B56">
          <w:rPr>
            <w:rFonts w:ascii="Nunito" w:eastAsia="Nunito" w:hAnsi="Nunito" w:cs="Nunito"/>
          </w:rPr>
          <w:delText>heat health</w:delText>
        </w:r>
      </w:del>
      <w:del w:id="2669" w:author="Craig Parker" w:date="2024-07-16T11:49:00Z">
        <w:r w:rsidRPr="00A62CB7" w:rsidDel="00FA5B59">
          <w:rPr>
            <w:rFonts w:ascii="Nunito" w:eastAsia="Nunito" w:hAnsi="Nunito" w:cs="Nunito"/>
          </w:rPr>
          <w:delText xml:space="preserve"> outcomes, census small areas or wards with spatial scales </w:delText>
        </w:r>
      </w:del>
      <w:del w:id="2670" w:author="Craig Parker" w:date="2024-07-16T11:27:00Z">
        <w:r w:rsidRPr="00A62CB7" w:rsidDel="00317372">
          <w:rPr>
            <w:rFonts w:ascii="Nunito" w:eastAsia="Nunito" w:hAnsi="Nunito" w:cs="Nunito"/>
          </w:rPr>
          <w:delText xml:space="preserve">of the order </w:delText>
        </w:r>
      </w:del>
      <w:del w:id="2671" w:author="Craig Parker" w:date="2024-07-16T11:49:00Z">
        <w:r w:rsidRPr="00A62CB7" w:rsidDel="00FA5B59">
          <w:rPr>
            <w:rFonts w:ascii="Nunito" w:eastAsia="Nunito" w:hAnsi="Nunito" w:cs="Nunito"/>
          </w:rPr>
          <w:delText xml:space="preserve">of 2 to 5 km will </w:delText>
        </w:r>
      </w:del>
      <w:del w:id="2672" w:author="Craig Parker" w:date="2024-07-16T11:35:00Z">
        <w:r w:rsidRPr="00A62CB7" w:rsidDel="00317372">
          <w:rPr>
            <w:rFonts w:ascii="Nunito" w:eastAsia="Nunito" w:hAnsi="Nunito" w:cs="Nunito"/>
          </w:rPr>
          <w:delText xml:space="preserve">be used to </w:delText>
        </w:r>
      </w:del>
      <w:del w:id="2673" w:author="Craig Parker" w:date="2024-07-16T11:49:00Z">
        <w:r w:rsidRPr="00A62CB7" w:rsidDel="00FA5B59">
          <w:rPr>
            <w:rFonts w:ascii="Nunito" w:eastAsia="Nunito" w:hAnsi="Nunito" w:cs="Nunito"/>
          </w:rPr>
          <w:delText>aggregate records.  Aggregation will also consider the number of records that map to the same geographical area.</w:delText>
        </w:r>
      </w:del>
    </w:p>
    <w:p w14:paraId="00000114" w14:textId="24943922" w:rsidR="007813F4" w:rsidRPr="00A62CB7" w:rsidDel="0000397F" w:rsidRDefault="009511AE">
      <w:pPr>
        <w:rPr>
          <w:del w:id="2674" w:author="Craig Parker" w:date="2024-07-16T11:47:00Z"/>
          <w:rFonts w:ascii="Nunito" w:eastAsia="Nunito" w:hAnsi="Nunito" w:cs="Nunito"/>
        </w:rPr>
        <w:pPrChange w:id="2675" w:author="Craig Parker" w:date="2024-07-16T11:50:00Z">
          <w:pPr>
            <w:numPr>
              <w:numId w:val="10"/>
            </w:numPr>
            <w:ind w:left="720" w:hanging="360"/>
          </w:pPr>
        </w:pPrChange>
      </w:pPr>
      <w:del w:id="2676" w:author="Craig Parker" w:date="2024-07-16T11:49:00Z">
        <w:r w:rsidRPr="00A62CB7" w:rsidDel="00FA5B59">
          <w:rPr>
            <w:rFonts w:ascii="Nunito" w:eastAsia="Nunito" w:hAnsi="Nunito" w:cs="Nunito"/>
          </w:rPr>
          <w:delText>Latitude/longitude coordinates may be “jittered”</w:delText>
        </w:r>
      </w:del>
      <w:del w:id="2677" w:author="Craig Parker" w:date="2024-07-16T11:28:00Z">
        <w:r w:rsidRPr="00A62CB7" w:rsidDel="00317372">
          <w:rPr>
            <w:rFonts w:ascii="Nunito" w:eastAsia="Nunito" w:hAnsi="Nunito" w:cs="Nunito"/>
          </w:rPr>
          <w:delText xml:space="preserve"> which involves adding random values to each coordinate such that the exact location is lost ( Zandbergen 2014 assesses different approaches to location masking and jittering),</w:delText>
        </w:r>
      </w:del>
      <w:del w:id="2678" w:author="Craig Parker" w:date="2024-07-16T11:49:00Z">
        <w:r w:rsidRPr="00A62CB7" w:rsidDel="00FA5B59">
          <w:rPr>
            <w:rFonts w:ascii="Nunito" w:eastAsia="Nunito" w:hAnsi="Nunito" w:cs="Nunito"/>
          </w:rPr>
          <w:delText xml:space="preserve"> while retaining sufficient geographical information to support the analysis.  This will likely be the c</w:delText>
        </w:r>
      </w:del>
      <w:del w:id="2679" w:author="Craig Parker" w:date="2024-07-16T11:48:00Z">
        <w:r w:rsidRPr="00A62CB7" w:rsidDel="00FA5B59">
          <w:rPr>
            <w:rFonts w:ascii="Nunito" w:eastAsia="Nunito" w:hAnsi="Nunito" w:cs="Nunito"/>
          </w:rPr>
          <w:delText>ase for RP1</w:delText>
        </w:r>
      </w:del>
      <w:del w:id="2680" w:author="Craig Parker" w:date="2024-07-16T11:27:00Z">
        <w:r w:rsidRPr="00A62CB7" w:rsidDel="00317372">
          <w:rPr>
            <w:rFonts w:ascii="Nunito" w:eastAsia="Nunito" w:hAnsi="Nunito" w:cs="Nunito"/>
          </w:rPr>
          <w:delText xml:space="preserve"> where jittering will be used to shift latitude/longitude locations in the order of 10s of kilometers</w:delText>
        </w:r>
      </w:del>
      <w:del w:id="2681" w:author="Craig Parker" w:date="2024-07-16T11:48:00Z">
        <w:r w:rsidRPr="00A62CB7" w:rsidDel="0000397F">
          <w:rPr>
            <w:rFonts w:ascii="Nunito" w:eastAsia="Nunito" w:hAnsi="Nunito" w:cs="Nunito"/>
          </w:rPr>
          <w:delText>, ade</w:delText>
        </w:r>
      </w:del>
      <w:del w:id="2682" w:author="Craig Parker" w:date="2024-07-16T11:47:00Z">
        <w:r w:rsidRPr="00A62CB7" w:rsidDel="0000397F">
          <w:rPr>
            <w:rFonts w:ascii="Nunito" w:eastAsia="Nunito" w:hAnsi="Nunito" w:cs="Nunito"/>
          </w:rPr>
          <w:delText xml:space="preserve">quate to prevent locating individual residential locations.  </w:delText>
        </w:r>
      </w:del>
    </w:p>
    <w:p w14:paraId="00000115" w14:textId="77777777" w:rsidR="007813F4" w:rsidRPr="00A62CB7" w:rsidDel="0000397F" w:rsidRDefault="007813F4" w:rsidP="00FA5B59">
      <w:pPr>
        <w:rPr>
          <w:del w:id="2683" w:author="Craig Parker" w:date="2024-07-16T11:47:00Z"/>
          <w:rFonts w:ascii="Nunito" w:eastAsia="Nunito" w:hAnsi="Nunito" w:cs="Nunito"/>
        </w:rPr>
      </w:pPr>
    </w:p>
    <w:p w14:paraId="00000116" w14:textId="01DB0D94" w:rsidR="007813F4" w:rsidRPr="00A62CB7" w:rsidRDefault="009511AE" w:rsidP="00FA5B59">
      <w:pPr>
        <w:rPr>
          <w:rFonts w:ascii="Nunito" w:eastAsia="Nunito" w:hAnsi="Nunito" w:cs="Nunito"/>
        </w:rPr>
      </w:pPr>
      <w:del w:id="2684" w:author="Craig Parker" w:date="2024-07-16T11:47:00Z">
        <w:r w:rsidRPr="00A62CB7" w:rsidDel="0000397F">
          <w:rPr>
            <w:rFonts w:ascii="Nunito" w:eastAsia="Nunito" w:hAnsi="Nunito" w:cs="Nunito"/>
          </w:rPr>
          <w:delText xml:space="preserve">Geo-location masking/jittering and aggregation will be considered adequate through expert determination involving </w:delText>
        </w:r>
      </w:del>
      <w:del w:id="2685" w:author="Craig Parker" w:date="2024-07-08T12:31:00Z">
        <w:r w:rsidRPr="00A62CB7" w:rsidDel="00BD1B56">
          <w:rPr>
            <w:rFonts w:ascii="Nunito" w:eastAsia="Nunito" w:hAnsi="Nunito" w:cs="Nunito"/>
          </w:rPr>
          <w:delText>experts from UCT, IBM and NIH</w:delText>
        </w:r>
      </w:del>
      <w:del w:id="2686" w:author="Craig Parker" w:date="2024-07-16T11:47:00Z">
        <w:r w:rsidRPr="00A62CB7" w:rsidDel="0000397F">
          <w:rPr>
            <w:rFonts w:ascii="Nunito" w:eastAsia="Nunito" w:hAnsi="Nunito" w:cs="Nunito"/>
          </w:rPr>
          <w:delText>.</w:delText>
        </w:r>
      </w:del>
    </w:p>
    <w:p w14:paraId="00000117" w14:textId="77777777" w:rsidR="007813F4" w:rsidRPr="00A62CB7" w:rsidRDefault="007813F4">
      <w:pPr>
        <w:rPr>
          <w:rFonts w:ascii="Nunito" w:eastAsia="Nunito" w:hAnsi="Nunito" w:cs="Nunito"/>
        </w:rPr>
      </w:pPr>
    </w:p>
    <w:p w14:paraId="00000118" w14:textId="7C99AF5E" w:rsidR="007813F4" w:rsidRPr="00A62CB7" w:rsidRDefault="007813F4">
      <w:pPr>
        <w:rPr>
          <w:rFonts w:ascii="Nunito" w:eastAsia="Nunito" w:hAnsi="Nunito" w:cs="Nunito"/>
        </w:rPr>
      </w:pPr>
    </w:p>
    <w:p w14:paraId="00000119" w14:textId="6EB0DF0D" w:rsidR="007813F4" w:rsidRPr="00A62CB7" w:rsidRDefault="6E1C0E23" w:rsidP="00A62CB7">
      <w:pPr>
        <w:pStyle w:val="Heading1"/>
        <w:numPr>
          <w:ilvl w:val="0"/>
          <w:numId w:val="40"/>
        </w:numPr>
        <w:rPr>
          <w:rFonts w:ascii="Nunito" w:eastAsia="Nunito" w:hAnsi="Nunito" w:cs="Nunito"/>
        </w:rPr>
        <w:pPrChange w:id="2687" w:author="Craig Parker" w:date="2024-08-05T19:12:00Z">
          <w:pPr>
            <w:pStyle w:val="Heading2"/>
          </w:pPr>
        </w:pPrChange>
      </w:pPr>
      <w:bookmarkStart w:id="2688" w:name="_Toc172635229"/>
      <w:bookmarkStart w:id="2689" w:name="_Toc173777817"/>
      <w:r w:rsidRPr="00A62CB7">
        <w:rPr>
          <w:rFonts w:ascii="Nunito" w:eastAsia="Nunito" w:hAnsi="Nunito" w:cs="Nunito"/>
        </w:rPr>
        <w:t>Data encryption</w:t>
      </w:r>
      <w:bookmarkEnd w:id="2688"/>
      <w:bookmarkEnd w:id="2689"/>
    </w:p>
    <w:p w14:paraId="0000011A" w14:textId="77777777" w:rsidR="007813F4" w:rsidRPr="00A62CB7" w:rsidRDefault="009511AE">
      <w:pPr>
        <w:rPr>
          <w:rFonts w:ascii="Nunito" w:eastAsia="Nunito" w:hAnsi="Nunito" w:cs="Nunito"/>
        </w:rPr>
      </w:pPr>
      <w:r w:rsidRPr="00A62CB7">
        <w:rPr>
          <w:rFonts w:ascii="Nunito" w:eastAsia="Nunito" w:hAnsi="Nunito" w:cs="Nunito"/>
        </w:rPr>
        <w:t>Primary data (before processing) will be stored in encrypted form using 256bit AES (Advanced Encryption Standard) a standard established by the US NIST (National Institute of Standards and Technology) with encryption keys only available to the minimum number of people required to implement the de-identification processing.</w:t>
      </w:r>
      <w:r w:rsidRPr="00A62CB7">
        <w:rPr>
          <w:rFonts w:ascii="Nunito" w:eastAsia="Nunito" w:hAnsi="Nunito" w:cs="Nunito"/>
        </w:rPr>
        <w:br/>
      </w:r>
      <w:r w:rsidRPr="00A62CB7">
        <w:rPr>
          <w:rFonts w:ascii="Nunito" w:eastAsia="Nunito" w:hAnsi="Nunito" w:cs="Nunito"/>
        </w:rPr>
        <w:br/>
        <w:t>The use of cryptographic modules validated to NIST</w:t>
      </w:r>
      <w:r w:rsidRPr="00A62CB7">
        <w:rPr>
          <w:rFonts w:ascii="Nunito" w:hAnsi="Nunito"/>
          <w:rPrChange w:id="2690" w:author="Craig Parker" w:date="2024-08-05T19:17:00Z">
            <w:rPr/>
          </w:rPrChange>
        </w:rPr>
        <w:fldChar w:fldCharType="begin"/>
      </w:r>
      <w:r w:rsidRPr="00A62CB7">
        <w:rPr>
          <w:rFonts w:ascii="Nunito" w:hAnsi="Nunito"/>
          <w:rPrChange w:id="2691" w:author="Craig Parker" w:date="2024-08-05T19:17:00Z">
            <w:rPr/>
          </w:rPrChange>
        </w:rPr>
        <w:instrText>HYPERLINK "https://en.wikipedia.org/wiki/FIPS_140-2" \h</w:instrText>
      </w:r>
      <w:r w:rsidRPr="00A62CB7">
        <w:rPr>
          <w:rFonts w:ascii="Nunito" w:hAnsi="Nunito"/>
        </w:rPr>
      </w:r>
      <w:r w:rsidRPr="00A62CB7">
        <w:rPr>
          <w:rFonts w:ascii="Nunito" w:hAnsi="Nunito"/>
          <w:rPrChange w:id="2692" w:author="Craig Parker" w:date="2024-08-05T19:17:00Z">
            <w:rPr>
              <w:rFonts w:ascii="Nunito" w:eastAsia="Nunito" w:hAnsi="Nunito" w:cs="Nunito"/>
              <w:color w:val="1155CC"/>
              <w:u w:val="single"/>
            </w:rPr>
          </w:rPrChange>
        </w:rPr>
        <w:fldChar w:fldCharType="separate"/>
      </w:r>
      <w:r w:rsidRPr="00A62CB7">
        <w:rPr>
          <w:rFonts w:ascii="Nunito" w:eastAsia="Nunito" w:hAnsi="Nunito" w:cs="Nunito"/>
          <w:color w:val="1155CC"/>
          <w:u w:val="single"/>
        </w:rPr>
        <w:t xml:space="preserve"> FIPS 140-2</w:t>
      </w:r>
      <w:r w:rsidRPr="00A62CB7">
        <w:rPr>
          <w:rFonts w:ascii="Nunito" w:eastAsia="Nunito" w:hAnsi="Nunito" w:cs="Nunito"/>
          <w:color w:val="1155CC"/>
          <w:u w:val="single"/>
        </w:rPr>
        <w:fldChar w:fldCharType="end"/>
      </w:r>
      <w:r w:rsidRPr="00A62CB7">
        <w:rPr>
          <w:rFonts w:ascii="Nunito" w:eastAsia="Nunito" w:hAnsi="Nunito" w:cs="Nunito"/>
        </w:rPr>
        <w:t xml:space="preserve"> is required by the United States Government for encryption of all data that has a classification of Sensitive but Unclassified (SBU) or above.</w:t>
      </w:r>
      <w:r w:rsidRPr="00A62CB7">
        <w:rPr>
          <w:rFonts w:ascii="Nunito" w:eastAsia="Nunito" w:hAnsi="Nunito" w:cs="Nunito"/>
        </w:rPr>
        <w:br/>
      </w:r>
    </w:p>
    <w:p w14:paraId="0000011B" w14:textId="77777777" w:rsidR="007813F4" w:rsidRPr="00A62CB7" w:rsidRDefault="009511AE">
      <w:pPr>
        <w:rPr>
          <w:rFonts w:ascii="Nunito" w:eastAsia="Nunito" w:hAnsi="Nunito" w:cs="Nunito"/>
        </w:rPr>
      </w:pPr>
      <w:r w:rsidRPr="00A62CB7">
        <w:rPr>
          <w:rFonts w:ascii="Nunito" w:eastAsia="Nunito" w:hAnsi="Nunito" w:cs="Nunito"/>
        </w:rPr>
        <w:t>For datasets that include personal identifiers (</w:t>
      </w:r>
      <w:proofErr w:type="spellStart"/>
      <w:r w:rsidRPr="00A62CB7">
        <w:rPr>
          <w:rFonts w:ascii="Nunito" w:eastAsia="Nunito" w:hAnsi="Nunito" w:cs="Nunito"/>
        </w:rPr>
        <w:t>ie</w:t>
      </w:r>
      <w:proofErr w:type="spellEnd"/>
      <w:r w:rsidRPr="00A62CB7">
        <w:rPr>
          <w:rFonts w:ascii="Nunito" w:eastAsia="Nunito" w:hAnsi="Nunito" w:cs="Nunito"/>
        </w:rPr>
        <w:t>. personally identifiable data), datasets will be encrypted by the original data holder and transferred to UCT through a secure data transfer that uses TLS encryption.</w:t>
      </w:r>
    </w:p>
    <w:p w14:paraId="0000011C" w14:textId="21AAC500" w:rsidR="007813F4" w:rsidRPr="00A62CB7" w:rsidRDefault="6E1C0E23" w:rsidP="00A62CB7">
      <w:pPr>
        <w:pStyle w:val="Heading1"/>
        <w:numPr>
          <w:ilvl w:val="0"/>
          <w:numId w:val="40"/>
        </w:numPr>
        <w:rPr>
          <w:rFonts w:ascii="Nunito" w:eastAsia="Nunito" w:hAnsi="Nunito" w:cs="Nunito"/>
        </w:rPr>
        <w:pPrChange w:id="2693" w:author="Craig Parker" w:date="2024-08-05T19:12:00Z">
          <w:pPr>
            <w:pStyle w:val="Heading2"/>
          </w:pPr>
        </w:pPrChange>
      </w:pPr>
      <w:bookmarkStart w:id="2694" w:name="_Toc172635230"/>
      <w:bookmarkStart w:id="2695" w:name="_Toc173777818"/>
      <w:r w:rsidRPr="00A62CB7">
        <w:rPr>
          <w:rFonts w:ascii="Nunito" w:eastAsia="Nunito" w:hAnsi="Nunito" w:cs="Nunito"/>
        </w:rPr>
        <w:t>Storage isolation</w:t>
      </w:r>
      <w:bookmarkEnd w:id="2694"/>
      <w:bookmarkEnd w:id="2695"/>
    </w:p>
    <w:p w14:paraId="0000011D" w14:textId="77777777" w:rsidR="007813F4" w:rsidRPr="00A62CB7" w:rsidRDefault="009511AE">
      <w:pPr>
        <w:rPr>
          <w:rFonts w:ascii="Nunito" w:eastAsia="Nunito" w:hAnsi="Nunito" w:cs="Nunito"/>
        </w:rPr>
      </w:pPr>
      <w:r w:rsidRPr="00A62CB7">
        <w:rPr>
          <w:rFonts w:ascii="Nunito" w:eastAsia="Nunito" w:hAnsi="Nunito" w:cs="Nunito"/>
        </w:rPr>
        <w:t>Encrypted data will be stored in an isolated virtual storage server that is only accessible to the private data team.</w:t>
      </w:r>
    </w:p>
    <w:p w14:paraId="0000011E" w14:textId="77777777" w:rsidR="007813F4" w:rsidRPr="00A62CB7" w:rsidRDefault="007813F4">
      <w:pPr>
        <w:rPr>
          <w:rFonts w:ascii="Nunito" w:eastAsia="Nunito" w:hAnsi="Nunito" w:cs="Nunito"/>
        </w:rPr>
      </w:pPr>
    </w:p>
    <w:p w14:paraId="0000011F" w14:textId="7639DE28" w:rsidR="007813F4" w:rsidRPr="00A62CB7" w:rsidRDefault="6E1C0E23" w:rsidP="00A62CB7">
      <w:pPr>
        <w:pStyle w:val="Heading1"/>
        <w:numPr>
          <w:ilvl w:val="0"/>
          <w:numId w:val="40"/>
        </w:numPr>
        <w:rPr>
          <w:rFonts w:ascii="Nunito" w:eastAsia="Nunito" w:hAnsi="Nunito" w:cs="Nunito"/>
        </w:rPr>
        <w:pPrChange w:id="2696" w:author="Craig Parker" w:date="2024-08-05T19:12:00Z">
          <w:pPr>
            <w:pStyle w:val="Heading2"/>
          </w:pPr>
        </w:pPrChange>
      </w:pPr>
      <w:bookmarkStart w:id="2697" w:name="_Toc172635231"/>
      <w:bookmarkStart w:id="2698" w:name="_Toc173777819"/>
      <w:r w:rsidRPr="00A62CB7">
        <w:rPr>
          <w:rFonts w:ascii="Nunito" w:eastAsia="Nunito" w:hAnsi="Nunito" w:cs="Nunito"/>
        </w:rPr>
        <w:lastRenderedPageBreak/>
        <w:t>Network firewall and Virtual Private Network</w:t>
      </w:r>
      <w:bookmarkEnd w:id="2697"/>
      <w:bookmarkEnd w:id="2698"/>
    </w:p>
    <w:p w14:paraId="00000120" w14:textId="4850FCF5" w:rsidR="007813F4" w:rsidRPr="00A62CB7" w:rsidRDefault="009511AE">
      <w:pPr>
        <w:rPr>
          <w:rFonts w:ascii="Nunito" w:eastAsia="Nunito" w:hAnsi="Nunito" w:cs="Nunito"/>
        </w:rPr>
      </w:pPr>
      <w:r w:rsidRPr="00A62CB7">
        <w:rPr>
          <w:rFonts w:ascii="Nunito" w:eastAsia="Nunito" w:hAnsi="Nunito" w:cs="Nunito"/>
        </w:rPr>
        <w:t xml:space="preserve">CSAG compute infrastructure </w:t>
      </w:r>
      <w:del w:id="2699" w:author="Craig Parker" w:date="2024-07-16T12:12:00Z">
        <w:r w:rsidRPr="00A62CB7" w:rsidDel="009A39DB">
          <w:rPr>
            <w:rFonts w:ascii="Nunito" w:eastAsia="Nunito" w:hAnsi="Nunito" w:cs="Nunito"/>
          </w:rPr>
          <w:delText xml:space="preserve">sits within the UCT intranet and falls under the broader UCT security policies and services.  </w:delText>
        </w:r>
      </w:del>
      <w:ins w:id="2700" w:author="Craig Parker" w:date="2024-07-16T12:12:00Z">
        <w:r w:rsidR="009A39DB" w:rsidRPr="00A62CB7">
          <w:rPr>
            <w:rFonts w:ascii="Nunito" w:eastAsia="Nunito" w:hAnsi="Nunito" w:cs="Nunito"/>
          </w:rPr>
          <w:t xml:space="preserve">is part of the UCT intranet and is covered by the broader UCT security policies and services. </w:t>
        </w:r>
      </w:ins>
      <w:r w:rsidRPr="00A62CB7">
        <w:rPr>
          <w:rFonts w:ascii="Nunito" w:eastAsia="Nunito" w:hAnsi="Nunito" w:cs="Nunito"/>
        </w:rPr>
        <w:t xml:space="preserve">This ensures that network access to CSAG servers and computer services is carefully controlled and limited to </w:t>
      </w:r>
      <w:del w:id="2701" w:author="Craig Parker" w:date="2024-07-16T12:12:00Z">
        <w:r w:rsidRPr="00A62CB7" w:rsidDel="009A39DB">
          <w:rPr>
            <w:rFonts w:ascii="Nunito" w:eastAsia="Nunito" w:hAnsi="Nunito" w:cs="Nunito"/>
          </w:rPr>
          <w:delText xml:space="preserve">authorized </w:delText>
        </w:r>
      </w:del>
      <w:proofErr w:type="spellStart"/>
      <w:ins w:id="2702" w:author="Craig Parker" w:date="2024-07-16T12:12:00Z">
        <w:r w:rsidR="009A39DB" w:rsidRPr="00A62CB7">
          <w:rPr>
            <w:rFonts w:ascii="Nunito" w:eastAsia="Nunito" w:hAnsi="Nunito" w:cs="Nunito"/>
          </w:rPr>
          <w:t>authorised</w:t>
        </w:r>
        <w:proofErr w:type="spellEnd"/>
        <w:r w:rsidR="009A39DB" w:rsidRPr="00A62CB7">
          <w:rPr>
            <w:rFonts w:ascii="Nunito" w:eastAsia="Nunito" w:hAnsi="Nunito" w:cs="Nunito"/>
          </w:rPr>
          <w:t xml:space="preserve"> </w:t>
        </w:r>
      </w:ins>
      <w:r w:rsidRPr="00A62CB7">
        <w:rPr>
          <w:rFonts w:ascii="Nunito" w:eastAsia="Nunito" w:hAnsi="Nunito" w:cs="Nunito"/>
        </w:rPr>
        <w:t>users only.</w:t>
      </w:r>
    </w:p>
    <w:p w14:paraId="00000121" w14:textId="77777777" w:rsidR="007813F4" w:rsidRPr="00A62CB7" w:rsidRDefault="007813F4">
      <w:pPr>
        <w:rPr>
          <w:rFonts w:ascii="Nunito" w:eastAsia="Nunito" w:hAnsi="Nunito" w:cs="Nunito"/>
        </w:rPr>
      </w:pPr>
    </w:p>
    <w:p w14:paraId="00000122" w14:textId="77777777" w:rsidR="007813F4" w:rsidRPr="00A62CB7" w:rsidRDefault="009511AE">
      <w:pPr>
        <w:rPr>
          <w:rFonts w:ascii="Nunito" w:eastAsia="Nunito" w:hAnsi="Nunito" w:cs="Nunito"/>
          <w:i/>
        </w:rPr>
      </w:pPr>
      <w:r w:rsidRPr="00A62CB7">
        <w:rPr>
          <w:rFonts w:ascii="Nunito" w:eastAsia="Nunito" w:hAnsi="Nunito" w:cs="Nunito"/>
          <w:i/>
        </w:rPr>
        <w:t>UCT broader security policy</w:t>
      </w:r>
    </w:p>
    <w:p w14:paraId="00000123" w14:textId="77777777" w:rsidR="007813F4" w:rsidRPr="00A62CB7" w:rsidRDefault="00000000">
      <w:pPr>
        <w:rPr>
          <w:rFonts w:ascii="Nunito" w:eastAsia="Nunito" w:hAnsi="Nunito" w:cs="Nunito"/>
        </w:rPr>
      </w:pPr>
      <w:r w:rsidRPr="00A62CB7">
        <w:rPr>
          <w:rFonts w:ascii="Nunito" w:hAnsi="Nunito"/>
          <w:rPrChange w:id="2703" w:author="Craig Parker" w:date="2024-08-05T19:17:00Z">
            <w:rPr/>
          </w:rPrChange>
        </w:rPr>
        <w:fldChar w:fldCharType="begin"/>
      </w:r>
      <w:r w:rsidRPr="00A62CB7">
        <w:rPr>
          <w:rFonts w:ascii="Nunito" w:hAnsi="Nunito"/>
          <w:rPrChange w:id="2704" w:author="Craig Parker" w:date="2024-08-05T19:17:00Z">
            <w:rPr/>
          </w:rPrChange>
        </w:rPr>
        <w:instrText>HYPERLINK "http://www.icts.uct.ac.za/sites/default/files/image_tool/images/286/UCT_Information_Security_Policy_PC03_2020.pdf" \h</w:instrText>
      </w:r>
      <w:r w:rsidRPr="00A62CB7">
        <w:rPr>
          <w:rFonts w:ascii="Nunito" w:hAnsi="Nunito"/>
        </w:rPr>
      </w:r>
      <w:r w:rsidRPr="00A62CB7">
        <w:rPr>
          <w:rFonts w:ascii="Nunito" w:hAnsi="Nunito"/>
          <w:rPrChange w:id="2705" w:author="Craig Parker" w:date="2024-08-05T19:17:00Z">
            <w:rPr>
              <w:rFonts w:ascii="Nunito" w:eastAsia="Nunito" w:hAnsi="Nunito" w:cs="Nunito"/>
              <w:color w:val="1155CC"/>
              <w:u w:val="single"/>
            </w:rPr>
          </w:rPrChange>
        </w:rPr>
        <w:fldChar w:fldCharType="separate"/>
      </w:r>
      <w:r w:rsidR="009511AE" w:rsidRPr="00A62CB7">
        <w:rPr>
          <w:rFonts w:ascii="Nunito" w:eastAsia="Nunito" w:hAnsi="Nunito" w:cs="Nunito"/>
          <w:color w:val="1155CC"/>
          <w:u w:val="single"/>
        </w:rPr>
        <w:t>http://www.icts.uct.ac.za/sites/default/files/image_tool/images/286/UCT_Information_Security_Policy_PC03_2020.pdf</w:t>
      </w:r>
      <w:r w:rsidRPr="00A62CB7">
        <w:rPr>
          <w:rFonts w:ascii="Nunito" w:eastAsia="Nunito" w:hAnsi="Nunito" w:cs="Nunito"/>
          <w:color w:val="1155CC"/>
          <w:u w:val="single"/>
        </w:rPr>
        <w:fldChar w:fldCharType="end"/>
      </w:r>
    </w:p>
    <w:p w14:paraId="00000124" w14:textId="77777777" w:rsidR="007813F4" w:rsidRPr="00A62CB7" w:rsidRDefault="007813F4">
      <w:pPr>
        <w:rPr>
          <w:rFonts w:ascii="Nunito" w:eastAsia="Nunito" w:hAnsi="Nunito" w:cs="Nunito"/>
          <w:b/>
        </w:rPr>
      </w:pPr>
    </w:p>
    <w:p w14:paraId="00000125" w14:textId="77777777" w:rsidR="007813F4" w:rsidRPr="00A62CB7" w:rsidRDefault="009511AE">
      <w:pPr>
        <w:rPr>
          <w:rFonts w:ascii="Nunito" w:eastAsia="Nunito" w:hAnsi="Nunito" w:cs="Nunito"/>
        </w:rPr>
      </w:pPr>
      <w:r w:rsidRPr="00A62CB7">
        <w:rPr>
          <w:rFonts w:ascii="Nunito" w:eastAsia="Nunito" w:hAnsi="Nunito" w:cs="Nunito"/>
        </w:rPr>
        <w:t>UCT ICTS implements a Cisco firewall and Cisco Virtual Private Network service to ensure that intranet access is limited to authorized UCT users only.</w:t>
      </w:r>
      <w:r w:rsidRPr="00A62CB7">
        <w:rPr>
          <w:rFonts w:ascii="Nunito" w:eastAsia="Nunito" w:hAnsi="Nunito" w:cs="Nunito"/>
        </w:rPr>
        <w:br/>
      </w:r>
    </w:p>
    <w:p w14:paraId="00000126" w14:textId="4F0C13DD" w:rsidR="007813F4" w:rsidRPr="00A62CB7" w:rsidRDefault="009511AE">
      <w:pPr>
        <w:rPr>
          <w:rFonts w:ascii="Nunito" w:eastAsia="Nunito" w:hAnsi="Nunito" w:cs="Nunito"/>
        </w:rPr>
      </w:pPr>
      <w:r w:rsidRPr="00A62CB7">
        <w:rPr>
          <w:rFonts w:ascii="Nunito" w:eastAsia="Nunito" w:hAnsi="Nunito" w:cs="Nunito"/>
        </w:rPr>
        <w:t>The UCT firewall policy describes the UCT firewall implementation</w:t>
      </w:r>
      <w:ins w:id="2706" w:author="Craig Parker" w:date="2024-07-16T12:12:00Z">
        <w:r w:rsidR="009A39DB" w:rsidRPr="00A62CB7">
          <w:rPr>
            <w:rFonts w:ascii="Nunito" w:eastAsia="Nunito" w:hAnsi="Nunito" w:cs="Nunito"/>
          </w:rPr>
          <w:t>,</w:t>
        </w:r>
      </w:ins>
      <w:r w:rsidRPr="00A62CB7">
        <w:rPr>
          <w:rFonts w:ascii="Nunito" w:eastAsia="Nunito" w:hAnsi="Nunito" w:cs="Nunito"/>
        </w:rPr>
        <w:t xml:space="preserve"> which ensures that only </w:t>
      </w:r>
      <w:del w:id="2707" w:author="Craig Parker" w:date="2024-07-16T12:12:00Z">
        <w:r w:rsidRPr="00A62CB7" w:rsidDel="009A39DB">
          <w:rPr>
            <w:rFonts w:ascii="Nunito" w:eastAsia="Nunito" w:hAnsi="Nunito" w:cs="Nunito"/>
          </w:rPr>
          <w:delText xml:space="preserve">authorized </w:delText>
        </w:r>
      </w:del>
      <w:proofErr w:type="spellStart"/>
      <w:ins w:id="2708" w:author="Craig Parker" w:date="2024-07-16T12:12:00Z">
        <w:r w:rsidR="009A39DB" w:rsidRPr="00A62CB7">
          <w:rPr>
            <w:rFonts w:ascii="Nunito" w:eastAsia="Nunito" w:hAnsi="Nunito" w:cs="Nunito"/>
          </w:rPr>
          <w:t>authorised</w:t>
        </w:r>
        <w:proofErr w:type="spellEnd"/>
        <w:r w:rsidR="009A39DB" w:rsidRPr="00A62CB7">
          <w:rPr>
            <w:rFonts w:ascii="Nunito" w:eastAsia="Nunito" w:hAnsi="Nunito" w:cs="Nunito"/>
          </w:rPr>
          <w:t xml:space="preserve"> </w:t>
        </w:r>
      </w:ins>
      <w:r w:rsidRPr="00A62CB7">
        <w:rPr>
          <w:rFonts w:ascii="Nunito" w:eastAsia="Nunito" w:hAnsi="Nunito" w:cs="Nunito"/>
        </w:rPr>
        <w:t>access to the UCT intranet occurs.</w:t>
      </w:r>
      <w:r w:rsidRPr="00A62CB7">
        <w:rPr>
          <w:rFonts w:ascii="Nunito" w:eastAsia="Nunito" w:hAnsi="Nunito" w:cs="Nunito"/>
        </w:rPr>
        <w:br/>
      </w:r>
      <w:r w:rsidRPr="00A62CB7">
        <w:rPr>
          <w:rFonts w:ascii="Nunito" w:hAnsi="Nunito"/>
          <w:rPrChange w:id="2709" w:author="Craig Parker" w:date="2024-08-05T19:17:00Z">
            <w:rPr/>
          </w:rPrChange>
        </w:rPr>
        <w:fldChar w:fldCharType="begin"/>
      </w:r>
      <w:r w:rsidRPr="00A62CB7">
        <w:rPr>
          <w:rFonts w:ascii="Nunito" w:hAnsi="Nunito"/>
          <w:rPrChange w:id="2710" w:author="Craig Parker" w:date="2024-08-05T19:17:00Z">
            <w:rPr/>
          </w:rPrChange>
        </w:rPr>
        <w:instrText>HYPERLINK "http://www.icts.uct.ac.za/uct-perimeter-firewall-policy" \h</w:instrText>
      </w:r>
      <w:r w:rsidRPr="00A62CB7">
        <w:rPr>
          <w:rFonts w:ascii="Nunito" w:hAnsi="Nunito"/>
        </w:rPr>
      </w:r>
      <w:r w:rsidRPr="00A62CB7">
        <w:rPr>
          <w:rFonts w:ascii="Nunito" w:hAnsi="Nunito"/>
          <w:rPrChange w:id="2711" w:author="Craig Parker" w:date="2024-08-05T19:17:00Z">
            <w:rPr>
              <w:rFonts w:ascii="Nunito" w:eastAsia="Nunito" w:hAnsi="Nunito" w:cs="Nunito"/>
              <w:color w:val="1155CC"/>
              <w:u w:val="single"/>
            </w:rPr>
          </w:rPrChange>
        </w:rPr>
        <w:fldChar w:fldCharType="separate"/>
      </w:r>
      <w:r w:rsidRPr="00A62CB7">
        <w:rPr>
          <w:rFonts w:ascii="Nunito" w:eastAsia="Nunito" w:hAnsi="Nunito" w:cs="Nunito"/>
          <w:color w:val="1155CC"/>
          <w:u w:val="single"/>
        </w:rPr>
        <w:t>http://www.icts.uct.ac.za/uct-perimeter-firewall-policy</w:t>
      </w:r>
      <w:r w:rsidRPr="00A62CB7">
        <w:rPr>
          <w:rFonts w:ascii="Nunito" w:eastAsia="Nunito" w:hAnsi="Nunito" w:cs="Nunito"/>
          <w:color w:val="1155CC"/>
          <w:u w:val="single"/>
        </w:rPr>
        <w:fldChar w:fldCharType="end"/>
      </w:r>
    </w:p>
    <w:p w14:paraId="00000127" w14:textId="77777777" w:rsidR="007813F4" w:rsidRPr="00A62CB7" w:rsidRDefault="007813F4">
      <w:pPr>
        <w:rPr>
          <w:rFonts w:ascii="Nunito" w:eastAsia="Nunito" w:hAnsi="Nunito" w:cs="Nunito"/>
        </w:rPr>
      </w:pPr>
    </w:p>
    <w:p w14:paraId="00000128" w14:textId="7F158E94" w:rsidR="007813F4" w:rsidRPr="00A62CB7" w:rsidRDefault="009511AE">
      <w:pPr>
        <w:rPr>
          <w:rFonts w:ascii="Nunito" w:eastAsia="Nunito" w:hAnsi="Nunito" w:cs="Nunito"/>
        </w:rPr>
      </w:pPr>
      <w:r w:rsidRPr="00A62CB7">
        <w:rPr>
          <w:rFonts w:ascii="Nunito" w:eastAsia="Nunito" w:hAnsi="Nunito" w:cs="Nunito"/>
        </w:rPr>
        <w:t xml:space="preserve">These </w:t>
      </w:r>
      <w:del w:id="2712" w:author="Craig Parker" w:date="2024-07-16T12:12:00Z">
        <w:r w:rsidRPr="00A62CB7" w:rsidDel="009A39DB">
          <w:rPr>
            <w:rFonts w:ascii="Nunito" w:eastAsia="Nunito" w:hAnsi="Nunito" w:cs="Nunito"/>
          </w:rPr>
          <w:delText>network level security measures ensure that access to the UCT intranet is controlled to</w:delText>
        </w:r>
      </w:del>
      <w:ins w:id="2713" w:author="Craig Parker" w:date="2024-07-16T12:12:00Z">
        <w:r w:rsidR="009A39DB" w:rsidRPr="00A62CB7">
          <w:rPr>
            <w:rFonts w:ascii="Nunito" w:eastAsia="Nunito" w:hAnsi="Nunito" w:cs="Nunito"/>
          </w:rPr>
          <w:t>network-level security measures ensure that access to the UCT intranet is controlled by</w:t>
        </w:r>
      </w:ins>
      <w:r w:rsidRPr="00A62CB7">
        <w:rPr>
          <w:rFonts w:ascii="Nunito" w:eastAsia="Nunito" w:hAnsi="Nunito" w:cs="Nunito"/>
        </w:rPr>
        <w:t xml:space="preserve"> </w:t>
      </w:r>
      <w:del w:id="2714" w:author="Craig Parker" w:date="2024-07-16T12:12:00Z">
        <w:r w:rsidRPr="00A62CB7" w:rsidDel="009A39DB">
          <w:rPr>
            <w:rFonts w:ascii="Nunito" w:eastAsia="Nunito" w:hAnsi="Nunito" w:cs="Nunito"/>
          </w:rPr>
          <w:delText xml:space="preserve">authorized </w:delText>
        </w:r>
      </w:del>
      <w:proofErr w:type="spellStart"/>
      <w:ins w:id="2715" w:author="Craig Parker" w:date="2024-07-16T12:12:00Z">
        <w:r w:rsidR="009A39DB" w:rsidRPr="00A62CB7">
          <w:rPr>
            <w:rFonts w:ascii="Nunito" w:eastAsia="Nunito" w:hAnsi="Nunito" w:cs="Nunito"/>
          </w:rPr>
          <w:t>authorised</w:t>
        </w:r>
        <w:proofErr w:type="spellEnd"/>
        <w:r w:rsidR="009A39DB" w:rsidRPr="00A62CB7">
          <w:rPr>
            <w:rFonts w:ascii="Nunito" w:eastAsia="Nunito" w:hAnsi="Nunito" w:cs="Nunito"/>
          </w:rPr>
          <w:t xml:space="preserve"> </w:t>
        </w:r>
      </w:ins>
      <w:r w:rsidRPr="00A62CB7">
        <w:rPr>
          <w:rFonts w:ascii="Nunito" w:eastAsia="Nunito" w:hAnsi="Nunito" w:cs="Nunito"/>
        </w:rPr>
        <w:t>UCT users.  Furthermore, CSAG server access is controlled by CSAG authentication and authorization as described below.</w:t>
      </w:r>
      <w:r w:rsidRPr="00A62CB7">
        <w:rPr>
          <w:rFonts w:ascii="Nunito" w:eastAsia="Nunito" w:hAnsi="Nunito" w:cs="Nunito"/>
        </w:rPr>
        <w:br/>
      </w:r>
    </w:p>
    <w:p w14:paraId="00000129" w14:textId="350CB485" w:rsidR="007813F4" w:rsidRPr="00A62CB7" w:rsidRDefault="6E1C0E23" w:rsidP="00A62CB7">
      <w:pPr>
        <w:pStyle w:val="Heading1"/>
        <w:numPr>
          <w:ilvl w:val="0"/>
          <w:numId w:val="40"/>
        </w:numPr>
        <w:rPr>
          <w:rFonts w:ascii="Nunito" w:eastAsia="Nunito" w:hAnsi="Nunito" w:cs="Nunito"/>
        </w:rPr>
        <w:pPrChange w:id="2716" w:author="Craig Parker" w:date="2024-08-05T19:12:00Z">
          <w:pPr>
            <w:pStyle w:val="Heading2"/>
          </w:pPr>
        </w:pPrChange>
      </w:pPr>
      <w:bookmarkStart w:id="2717" w:name="_Toc172635232"/>
      <w:bookmarkStart w:id="2718" w:name="_Toc173777820"/>
      <w:r w:rsidRPr="00A62CB7">
        <w:rPr>
          <w:rFonts w:ascii="Nunito" w:eastAsia="Nunito" w:hAnsi="Nunito" w:cs="Nunito"/>
        </w:rPr>
        <w:t xml:space="preserve">Local authentication and </w:t>
      </w:r>
      <w:del w:id="2719" w:author="Craig Parker" w:date="2024-07-31T13:02:00Z">
        <w:r w:rsidR="009511AE" w:rsidRPr="00A62CB7" w:rsidDel="6E1C0E23">
          <w:rPr>
            <w:rFonts w:ascii="Nunito" w:eastAsia="Nunito" w:hAnsi="Nunito" w:cs="Nunito"/>
          </w:rPr>
          <w:delText>authorization</w:delText>
        </w:r>
      </w:del>
      <w:bookmarkEnd w:id="2717"/>
      <w:proofErr w:type="spellStart"/>
      <w:ins w:id="2720" w:author="Craig Parker" w:date="2024-07-31T13:02:00Z">
        <w:r w:rsidRPr="00A62CB7">
          <w:rPr>
            <w:rFonts w:ascii="Nunito" w:eastAsia="Nunito" w:hAnsi="Nunito" w:cs="Nunito"/>
          </w:rPr>
          <w:t>authorisation</w:t>
        </w:r>
      </w:ins>
      <w:bookmarkEnd w:id="2718"/>
      <w:proofErr w:type="spellEnd"/>
    </w:p>
    <w:p w14:paraId="0000012A" w14:textId="35C6833B" w:rsidR="007813F4" w:rsidRPr="00A62CB7" w:rsidRDefault="009511AE">
      <w:pPr>
        <w:rPr>
          <w:rFonts w:ascii="Nunito" w:eastAsia="Nunito" w:hAnsi="Nunito" w:cs="Nunito"/>
        </w:rPr>
      </w:pPr>
      <w:r w:rsidRPr="00A62CB7">
        <w:rPr>
          <w:rFonts w:ascii="Nunito" w:eastAsia="Nunito" w:hAnsi="Nunito" w:cs="Nunito"/>
        </w:rPr>
        <w:t xml:space="preserve">While CSAG compute servers sit within </w:t>
      </w:r>
      <w:del w:id="2721" w:author="Craig Parker" w:date="2024-07-31T13:03:00Z">
        <w:r w:rsidRPr="00A62CB7" w:rsidDel="00E16D7A">
          <w:rPr>
            <w:rFonts w:ascii="Nunito" w:eastAsia="Nunito" w:hAnsi="Nunito" w:cs="Nunito"/>
          </w:rPr>
          <w:delText>UCTs intranet, the CSAG/UCT platform (storage and compute infrastructure) implements an independent authentication and authorization service (Linux filesystem and LDAP authentication).  Access to restricted datasets will therefore</w:delText>
        </w:r>
      </w:del>
      <w:ins w:id="2722" w:author="Craig Parker" w:date="2024-07-31T13:03:00Z">
        <w:r w:rsidR="00E16D7A" w:rsidRPr="00A62CB7">
          <w:rPr>
            <w:rFonts w:ascii="Nunito" w:eastAsia="Nunito" w:hAnsi="Nunito" w:cs="Nunito"/>
          </w:rPr>
          <w:t>UCT's intranet, the CSAG/UCT platform (storage and compute infrastructure) implements an independent authentication and authorization service (Linux filesystem and LDAP authentication). Access to restricted datasets will, therefore,</w:t>
        </w:r>
      </w:ins>
      <w:r w:rsidRPr="00A62CB7">
        <w:rPr>
          <w:rFonts w:ascii="Nunito" w:eastAsia="Nunito" w:hAnsi="Nunito" w:cs="Nunito"/>
        </w:rPr>
        <w:t xml:space="preserve"> be ensured through both UCT authentication protocols and internal CSAG DMP authentication and authorizations.</w:t>
      </w:r>
    </w:p>
    <w:p w14:paraId="0000012B" w14:textId="767BC317" w:rsidR="007813F4" w:rsidRPr="00A62CB7" w:rsidRDefault="6E1C0E23" w:rsidP="00A62CB7">
      <w:pPr>
        <w:pStyle w:val="Heading1"/>
        <w:numPr>
          <w:ilvl w:val="0"/>
          <w:numId w:val="40"/>
        </w:numPr>
        <w:rPr>
          <w:rFonts w:ascii="Nunito" w:eastAsia="Nunito" w:hAnsi="Nunito" w:cs="Nunito"/>
        </w:rPr>
        <w:pPrChange w:id="2723" w:author="Craig Parker" w:date="2024-08-05T19:12:00Z">
          <w:pPr>
            <w:pStyle w:val="Heading1"/>
          </w:pPr>
        </w:pPrChange>
      </w:pPr>
      <w:bookmarkStart w:id="2724" w:name="_Toc172635233"/>
      <w:bookmarkStart w:id="2725" w:name="_Toc173777821"/>
      <w:commentRangeStart w:id="2726"/>
      <w:commentRangeStart w:id="2727"/>
      <w:commentRangeStart w:id="2728"/>
      <w:r w:rsidRPr="00A62CB7">
        <w:rPr>
          <w:rFonts w:ascii="Nunito" w:eastAsia="Nunito" w:hAnsi="Nunito" w:cs="Nunito"/>
        </w:rPr>
        <w:t>Data Sharing and Open Access</w:t>
      </w:r>
      <w:commentRangeEnd w:id="2726"/>
      <w:r w:rsidR="009511AE" w:rsidRPr="00A62CB7">
        <w:rPr>
          <w:rStyle w:val="CommentReference"/>
          <w:rFonts w:ascii="Nunito" w:hAnsi="Nunito"/>
          <w:rPrChange w:id="2729" w:author="Craig Parker" w:date="2024-08-05T19:17:00Z">
            <w:rPr>
              <w:rStyle w:val="CommentReference"/>
            </w:rPr>
          </w:rPrChange>
        </w:rPr>
        <w:commentReference w:id="2726"/>
      </w:r>
      <w:commentRangeEnd w:id="2727"/>
      <w:r w:rsidR="009511AE" w:rsidRPr="00A62CB7">
        <w:rPr>
          <w:rStyle w:val="CommentReference"/>
          <w:rFonts w:ascii="Nunito" w:hAnsi="Nunito"/>
          <w:rPrChange w:id="2730" w:author="Craig Parker" w:date="2024-08-05T19:17:00Z">
            <w:rPr>
              <w:rStyle w:val="CommentReference"/>
            </w:rPr>
          </w:rPrChange>
        </w:rPr>
        <w:commentReference w:id="2727"/>
      </w:r>
      <w:commentRangeEnd w:id="2728"/>
      <w:r w:rsidR="009511AE" w:rsidRPr="00A62CB7">
        <w:rPr>
          <w:rStyle w:val="CommentReference"/>
          <w:rFonts w:ascii="Nunito" w:hAnsi="Nunito"/>
          <w:rPrChange w:id="2731" w:author="Craig Parker" w:date="2024-08-05T19:17:00Z">
            <w:rPr>
              <w:rStyle w:val="CommentReference"/>
            </w:rPr>
          </w:rPrChange>
        </w:rPr>
        <w:commentReference w:id="2728"/>
      </w:r>
      <w:bookmarkEnd w:id="2724"/>
      <w:bookmarkEnd w:id="2725"/>
    </w:p>
    <w:p w14:paraId="0000012C" w14:textId="698C7E21" w:rsidR="007813F4" w:rsidRPr="00A62CB7" w:rsidRDefault="009511AE">
      <w:pPr>
        <w:rPr>
          <w:rFonts w:ascii="Nunito" w:eastAsia="Nunito" w:hAnsi="Nunito" w:cs="Nunito"/>
        </w:rPr>
      </w:pPr>
      <w:r w:rsidRPr="00A62CB7">
        <w:rPr>
          <w:rFonts w:ascii="Nunito" w:eastAsia="Nunito" w:hAnsi="Nunito" w:cs="Nunito"/>
        </w:rPr>
        <w:t>According to the Research Data Management policy, ‘publicly funded research data are a public good, produced in the public interest, which should be made openly available with as few restrictions as possible in a timely and responsible manner’. Data is</w:t>
      </w:r>
      <w:del w:id="2732" w:author="Craig Parker" w:date="2024-07-09T11:42:00Z">
        <w:r w:rsidRPr="00A62CB7" w:rsidDel="002116FB">
          <w:rPr>
            <w:rFonts w:ascii="Nunito" w:eastAsia="Nunito" w:hAnsi="Nunito" w:cs="Nunito"/>
          </w:rPr>
          <w:delText xml:space="preserve"> therefore open by default, closed by exception (e.g. privately-funded research,</w:delText>
        </w:r>
      </w:del>
      <w:ins w:id="2733" w:author="Craig Parker" w:date="2024-07-09T11:42:00Z">
        <w:r w:rsidR="002116FB" w:rsidRPr="00A62CB7">
          <w:rPr>
            <w:rFonts w:ascii="Nunito" w:eastAsia="Nunito" w:hAnsi="Nunito" w:cs="Nunito"/>
          </w:rPr>
          <w:t xml:space="preserve">, therefore, open by default and closed by exception (e.g. </w:t>
        </w:r>
      </w:ins>
      <w:ins w:id="2734" w:author="Craig Parker" w:date="2024-07-16T12:12:00Z">
        <w:r w:rsidR="009A39DB" w:rsidRPr="00A62CB7">
          <w:rPr>
            <w:rFonts w:ascii="Nunito" w:eastAsia="Nunito" w:hAnsi="Nunito" w:cs="Nunito"/>
          </w:rPr>
          <w:t>privately funded</w:t>
        </w:r>
      </w:ins>
      <w:ins w:id="2735" w:author="Craig Parker" w:date="2024-07-09T11:42:00Z">
        <w:r w:rsidR="002116FB" w:rsidRPr="00A62CB7">
          <w:rPr>
            <w:rFonts w:ascii="Nunito" w:eastAsia="Nunito" w:hAnsi="Nunito" w:cs="Nunito"/>
          </w:rPr>
          <w:t xml:space="preserve"> research</w:t>
        </w:r>
      </w:ins>
      <w:r w:rsidRPr="00A62CB7">
        <w:rPr>
          <w:rFonts w:ascii="Nunito" w:eastAsia="Nunito" w:hAnsi="Nunito" w:cs="Nunito"/>
        </w:rPr>
        <w:t xml:space="preserve"> or research with </w:t>
      </w:r>
      <w:proofErr w:type="spellStart"/>
      <w:r w:rsidRPr="00A62CB7">
        <w:rPr>
          <w:rFonts w:ascii="Nunito" w:eastAsia="Nunito" w:hAnsi="Nunito" w:cs="Nunito"/>
        </w:rPr>
        <w:t>commercialisation</w:t>
      </w:r>
      <w:proofErr w:type="spellEnd"/>
      <w:r w:rsidRPr="00A62CB7">
        <w:rPr>
          <w:rFonts w:ascii="Nunito" w:eastAsia="Nunito" w:hAnsi="Nunito" w:cs="Nunito"/>
        </w:rPr>
        <w:t xml:space="preserve"> possibilities). </w:t>
      </w:r>
    </w:p>
    <w:p w14:paraId="0000012D" w14:textId="77777777" w:rsidR="007813F4" w:rsidRPr="00A62CB7" w:rsidRDefault="007813F4">
      <w:pPr>
        <w:rPr>
          <w:rFonts w:ascii="Nunito" w:eastAsia="Nunito" w:hAnsi="Nunito" w:cs="Nunito"/>
        </w:rPr>
      </w:pPr>
    </w:p>
    <w:p w14:paraId="0000012E" w14:textId="77777777" w:rsidR="007813F4" w:rsidRPr="00A62CB7" w:rsidRDefault="009511AE">
      <w:pPr>
        <w:rPr>
          <w:rFonts w:ascii="Nunito" w:eastAsia="Nunito" w:hAnsi="Nunito" w:cs="Nunito"/>
        </w:rPr>
      </w:pPr>
      <w:r w:rsidRPr="00A62CB7">
        <w:rPr>
          <w:rFonts w:ascii="Nunito" w:eastAsia="Nunito" w:hAnsi="Nunito" w:cs="Nunito"/>
          <w:b/>
        </w:rPr>
        <w:t>Restrictions to data sharing</w:t>
      </w:r>
    </w:p>
    <w:p w14:paraId="0000012F" w14:textId="77777777" w:rsidR="007813F4" w:rsidRPr="00A62CB7" w:rsidRDefault="009511AE">
      <w:pPr>
        <w:rPr>
          <w:rFonts w:ascii="Nunito" w:eastAsia="Nunito" w:hAnsi="Nunito" w:cs="Nunito"/>
        </w:rPr>
      </w:pPr>
      <w:r w:rsidRPr="00A62CB7">
        <w:rPr>
          <w:rFonts w:ascii="Nunito" w:eastAsia="Nunito" w:hAnsi="Nunito" w:cs="Nunito"/>
        </w:rPr>
        <w:t xml:space="preserve">According to Section 4.6 of the </w:t>
      </w:r>
      <w:r w:rsidRPr="00A62CB7">
        <w:rPr>
          <w:rFonts w:ascii="Nunito" w:hAnsi="Nunito"/>
          <w:rPrChange w:id="2736" w:author="Craig Parker" w:date="2024-08-05T19:17:00Z">
            <w:rPr/>
          </w:rPrChange>
        </w:rPr>
        <w:fldChar w:fldCharType="begin"/>
      </w:r>
      <w:r w:rsidRPr="00A62CB7">
        <w:rPr>
          <w:rFonts w:ascii="Nunito" w:hAnsi="Nunito"/>
          <w:rPrChange w:id="2737" w:author="Craig Parker" w:date="2024-08-05T19:17:00Z">
            <w:rPr/>
          </w:rPrChange>
        </w:rPr>
        <w:instrText>HYPERLINK "http://www.digitalservices.lib.uct.ac.za/dls/rdm-policy" \h</w:instrText>
      </w:r>
      <w:r w:rsidRPr="00A62CB7">
        <w:rPr>
          <w:rFonts w:ascii="Nunito" w:hAnsi="Nunito"/>
        </w:rPr>
      </w:r>
      <w:r w:rsidRPr="00A62CB7">
        <w:rPr>
          <w:rFonts w:ascii="Nunito" w:hAnsi="Nunito"/>
          <w:rPrChange w:id="2738" w:author="Craig Parker" w:date="2024-08-05T19:17:00Z">
            <w:rPr>
              <w:rFonts w:ascii="Nunito" w:eastAsia="Nunito" w:hAnsi="Nunito" w:cs="Nunito"/>
              <w:color w:val="000080"/>
              <w:u w:val="single"/>
            </w:rPr>
          </w:rPrChange>
        </w:rPr>
        <w:fldChar w:fldCharType="separate"/>
      </w:r>
      <w:r w:rsidRPr="00A62CB7">
        <w:rPr>
          <w:rFonts w:ascii="Nunito" w:eastAsia="Nunito" w:hAnsi="Nunito" w:cs="Nunito"/>
          <w:color w:val="000080"/>
          <w:u w:val="single"/>
        </w:rPr>
        <w:t>UCT Research Data Management policy</w:t>
      </w:r>
      <w:r w:rsidRPr="00A62CB7">
        <w:rPr>
          <w:rFonts w:ascii="Nunito" w:eastAsia="Nunito" w:hAnsi="Nunito" w:cs="Nunito"/>
          <w:color w:val="000080"/>
          <w:u w:val="single"/>
        </w:rPr>
        <w:fldChar w:fldCharType="end"/>
      </w:r>
      <w:r w:rsidRPr="00A62CB7">
        <w:rPr>
          <w:rFonts w:ascii="Nunito" w:eastAsia="Nunito" w:hAnsi="Nunito" w:cs="Nunito"/>
        </w:rPr>
        <w:t xml:space="preserve">, </w:t>
      </w:r>
    </w:p>
    <w:p w14:paraId="00000130" w14:textId="77777777" w:rsidR="007813F4" w:rsidRPr="00A62CB7" w:rsidRDefault="007813F4">
      <w:pPr>
        <w:rPr>
          <w:rFonts w:ascii="Nunito" w:eastAsia="Nunito" w:hAnsi="Nunito" w:cs="Nunito"/>
        </w:rPr>
      </w:pPr>
    </w:p>
    <w:p w14:paraId="00000131" w14:textId="77777777" w:rsidR="007813F4" w:rsidRPr="00A62CB7" w:rsidRDefault="009511AE">
      <w:pPr>
        <w:rPr>
          <w:rFonts w:ascii="Nunito" w:eastAsia="Nunito" w:hAnsi="Nunito" w:cs="Nunito"/>
        </w:rPr>
      </w:pPr>
      <w:r w:rsidRPr="00A62CB7">
        <w:rPr>
          <w:rFonts w:ascii="Nunito" w:eastAsia="Nunito" w:hAnsi="Nunito" w:cs="Nunito"/>
        </w:rPr>
        <w:lastRenderedPageBreak/>
        <w:t>"[n]</w:t>
      </w:r>
      <w:proofErr w:type="spellStart"/>
      <w:r w:rsidRPr="00A62CB7">
        <w:rPr>
          <w:rFonts w:ascii="Nunito" w:eastAsia="Nunito" w:hAnsi="Nunito" w:cs="Nunito"/>
        </w:rPr>
        <w:t>ecessary</w:t>
      </w:r>
      <w:proofErr w:type="spellEnd"/>
      <w:r w:rsidRPr="00A62CB7">
        <w:rPr>
          <w:rFonts w:ascii="Nunito" w:eastAsia="Nunito" w:hAnsi="Nunito" w:cs="Nunito"/>
        </w:rPr>
        <w:t xml:space="preserve"> constraints on the availability of data include the protection of personal data; the protection of intellectual property; the protection of commercial interests of project partners; and security concerns."  </w:t>
      </w:r>
    </w:p>
    <w:p w14:paraId="00000132" w14:textId="77777777" w:rsidR="007813F4" w:rsidRPr="00A62CB7" w:rsidRDefault="007813F4">
      <w:pPr>
        <w:rPr>
          <w:rFonts w:ascii="Nunito" w:eastAsia="Nunito" w:hAnsi="Nunito" w:cs="Nunito"/>
        </w:rPr>
      </w:pPr>
    </w:p>
    <w:p w14:paraId="00000135" w14:textId="77777777" w:rsidR="007813F4" w:rsidRPr="00A62CB7" w:rsidRDefault="009511AE">
      <w:pPr>
        <w:rPr>
          <w:rFonts w:ascii="Nunito" w:eastAsia="Nunito" w:hAnsi="Nunito" w:cs="Nunito"/>
          <w:b/>
        </w:rPr>
      </w:pPr>
      <w:r w:rsidRPr="00A62CB7">
        <w:rPr>
          <w:rFonts w:ascii="Nunito" w:eastAsia="Nunito" w:hAnsi="Nunito" w:cs="Nunito"/>
          <w:b/>
        </w:rPr>
        <w:t>Discoverability</w:t>
      </w:r>
    </w:p>
    <w:p w14:paraId="00000136" w14:textId="422E6F53" w:rsidR="007813F4" w:rsidRPr="00A62CB7" w:rsidRDefault="009511AE">
      <w:pPr>
        <w:rPr>
          <w:rFonts w:ascii="Nunito" w:eastAsia="Nunito" w:hAnsi="Nunito" w:cs="Nunito"/>
        </w:rPr>
      </w:pPr>
      <w:r w:rsidRPr="00A62CB7">
        <w:rPr>
          <w:rFonts w:ascii="Nunito" w:eastAsia="Nunito" w:hAnsi="Nunito" w:cs="Nunito"/>
        </w:rPr>
        <w:t xml:space="preserve">The </w:t>
      </w:r>
      <w:del w:id="2739" w:author="Craig Parker" w:date="2024-08-05T19:21:00Z">
        <w:r w:rsidRPr="00A62CB7" w:rsidDel="00BC335B">
          <w:rPr>
            <w:rFonts w:ascii="Nunito" w:eastAsia="Nunito" w:hAnsi="Nunito" w:cs="Nunito"/>
          </w:rPr>
          <w:delText>HEAT</w:delText>
        </w:r>
      </w:del>
      <w:ins w:id="2740" w:author="Craig Parker" w:date="2024-08-05T19:21:00Z">
        <w:r w:rsidR="00BC335B" w:rsidRPr="00A62CB7">
          <w:rPr>
            <w:rFonts w:ascii="Nunito" w:eastAsia="Nunito" w:hAnsi="Nunito" w:cs="Nunito"/>
          </w:rPr>
          <w:t>HE²AT</w:t>
        </w:r>
      </w:ins>
      <w:r w:rsidRPr="00A62CB7">
        <w:rPr>
          <w:rFonts w:ascii="Nunito" w:eastAsia="Nunito" w:hAnsi="Nunito" w:cs="Nunito"/>
        </w:rPr>
        <w:t xml:space="preserve"> Center and DMAC will implement FAIR principles:</w:t>
      </w:r>
    </w:p>
    <w:p w14:paraId="00000137" w14:textId="77777777" w:rsidR="007813F4" w:rsidRPr="00A62CB7" w:rsidRDefault="007813F4">
      <w:pPr>
        <w:rPr>
          <w:rFonts w:ascii="Nunito" w:eastAsia="Nunito" w:hAnsi="Nunito" w:cs="Nunito"/>
        </w:rPr>
      </w:pPr>
    </w:p>
    <w:p w14:paraId="00000138" w14:textId="6DC173E0" w:rsidR="007813F4" w:rsidRPr="00A62CB7" w:rsidRDefault="0E3CF60B" w:rsidP="0E3CF60B">
      <w:pPr>
        <w:numPr>
          <w:ilvl w:val="0"/>
          <w:numId w:val="13"/>
        </w:numPr>
        <w:pBdr>
          <w:top w:val="nil"/>
          <w:left w:val="nil"/>
          <w:bottom w:val="nil"/>
          <w:right w:val="nil"/>
          <w:between w:val="nil"/>
        </w:pBdr>
        <w:spacing w:before="240" w:after="240" w:line="240" w:lineRule="auto"/>
        <w:rPr>
          <w:rFonts w:ascii="Nunito" w:hAnsi="Nunito"/>
          <w:rPrChange w:id="2741" w:author="Craig Parker" w:date="2024-08-05T19:17:00Z">
            <w:rPr/>
          </w:rPrChange>
        </w:rPr>
      </w:pPr>
      <w:r w:rsidRPr="00A62CB7">
        <w:rPr>
          <w:rFonts w:ascii="Nunito" w:eastAsia="Nunito" w:hAnsi="Nunito" w:cs="Nunito"/>
          <w:color w:val="000000" w:themeColor="text1"/>
        </w:rPr>
        <w:t xml:space="preserve">Data will be </w:t>
      </w:r>
      <w:r w:rsidRPr="00A62CB7">
        <w:rPr>
          <w:rFonts w:ascii="Nunito" w:eastAsia="Nunito" w:hAnsi="Nunito" w:cs="Nunito"/>
          <w:b/>
          <w:bCs/>
          <w:color w:val="000000" w:themeColor="text1"/>
        </w:rPr>
        <w:t>findable</w:t>
      </w:r>
      <w:r w:rsidRPr="00A62CB7">
        <w:rPr>
          <w:rFonts w:ascii="Nunito" w:eastAsia="Nunito" w:hAnsi="Nunito" w:cs="Nunito"/>
          <w:color w:val="000000" w:themeColor="text1"/>
        </w:rPr>
        <w:t xml:space="preserve"> through public</w:t>
      </w:r>
      <w:del w:id="2742" w:author="Prestige Tatenda Makanga" w:date="2024-08-05T08:32:00Z">
        <w:r w:rsidR="009511AE" w:rsidRPr="00A62CB7" w:rsidDel="0E3CF60B">
          <w:rPr>
            <w:rFonts w:ascii="Nunito" w:eastAsia="Nunito" w:hAnsi="Nunito" w:cs="Nunito"/>
            <w:color w:val="000000" w:themeColor="text1"/>
          </w:rPr>
          <w:delText>al</w:delText>
        </w:r>
      </w:del>
      <w:r w:rsidRPr="00A62CB7">
        <w:rPr>
          <w:rFonts w:ascii="Nunito" w:eastAsia="Nunito" w:hAnsi="Nunito" w:cs="Nunito"/>
          <w:color w:val="000000" w:themeColor="text1"/>
        </w:rPr>
        <w:t xml:space="preserve">ly accessible and searchable meta-data indexes (need to decide if the DS-I Africa ODSP is going to be the primary </w:t>
      </w:r>
      <w:del w:id="2743" w:author="Craig Parker" w:date="2024-07-09T11:42:00Z">
        <w:r w:rsidR="009511AE" w:rsidRPr="00A62CB7" w:rsidDel="0E3CF60B">
          <w:rPr>
            <w:rFonts w:ascii="Nunito" w:eastAsia="Nunito" w:hAnsi="Nunito" w:cs="Nunito"/>
            <w:color w:val="000000" w:themeColor="text1"/>
          </w:rPr>
          <w:delText xml:space="preserve">mechanisms </w:delText>
        </w:r>
      </w:del>
      <w:ins w:id="2744" w:author="Craig Parker" w:date="2024-07-09T11:42:00Z">
        <w:r w:rsidRPr="00A62CB7">
          <w:rPr>
            <w:rFonts w:ascii="Nunito" w:eastAsia="Nunito" w:hAnsi="Nunito" w:cs="Nunito"/>
            <w:color w:val="000000" w:themeColor="text1"/>
          </w:rPr>
          <w:t xml:space="preserve">mechanism </w:t>
        </w:r>
      </w:ins>
      <w:r w:rsidRPr="00A62CB7">
        <w:rPr>
          <w:rFonts w:ascii="Nunito" w:eastAsia="Nunito" w:hAnsi="Nunito" w:cs="Nunito"/>
          <w:color w:val="000000" w:themeColor="text1"/>
        </w:rPr>
        <w:t>for meta-data search</w:t>
      </w:r>
      <w:del w:id="2745" w:author="Craig Parker" w:date="2024-07-09T11:42:00Z">
        <w:r w:rsidR="009511AE" w:rsidRPr="00A62CB7" w:rsidDel="0E3CF60B">
          <w:rPr>
            <w:rFonts w:ascii="Nunito" w:eastAsia="Nunito" w:hAnsi="Nunito" w:cs="Nunito"/>
            <w:color w:val="000000" w:themeColor="text1"/>
          </w:rPr>
          <w:delText xml:space="preserve">, </w:delText>
        </w:r>
      </w:del>
      <w:ins w:id="2746" w:author="Craig Parker" w:date="2024-07-09T11:42:00Z">
        <w:r w:rsidRPr="00A62CB7">
          <w:rPr>
            <w:rFonts w:ascii="Nunito" w:eastAsia="Nunito" w:hAnsi="Nunito" w:cs="Nunito"/>
            <w:color w:val="000000" w:themeColor="text1"/>
          </w:rPr>
          <w:t xml:space="preserve">; </w:t>
        </w:r>
      </w:ins>
      <w:r w:rsidRPr="00A62CB7">
        <w:rPr>
          <w:rFonts w:ascii="Nunito" w:eastAsia="Nunito" w:hAnsi="Nunito" w:cs="Nunito"/>
          <w:color w:val="000000" w:themeColor="text1"/>
        </w:rPr>
        <w:t xml:space="preserve">UCT also hosts the </w:t>
      </w:r>
      <w:proofErr w:type="spellStart"/>
      <w:r w:rsidRPr="00A62CB7">
        <w:rPr>
          <w:rFonts w:ascii="Nunito" w:eastAsia="Nunito" w:hAnsi="Nunito" w:cs="Nunito"/>
          <w:color w:val="000000" w:themeColor="text1"/>
        </w:rPr>
        <w:t>ZivaHub</w:t>
      </w:r>
      <w:proofErr w:type="spellEnd"/>
      <w:r w:rsidRPr="00A62CB7">
        <w:rPr>
          <w:rFonts w:ascii="Nunito" w:eastAsia="Nunito" w:hAnsi="Nunito" w:cs="Nunito"/>
          <w:color w:val="000000" w:themeColor="text1"/>
        </w:rPr>
        <w:t xml:space="preserve"> repository)</w:t>
      </w:r>
    </w:p>
    <w:p w14:paraId="00000139" w14:textId="2E45AE48" w:rsidR="007813F4" w:rsidRPr="00A62CB7" w:rsidRDefault="009511AE">
      <w:pPr>
        <w:numPr>
          <w:ilvl w:val="0"/>
          <w:numId w:val="13"/>
        </w:numPr>
        <w:pBdr>
          <w:top w:val="nil"/>
          <w:left w:val="nil"/>
          <w:bottom w:val="nil"/>
          <w:right w:val="nil"/>
          <w:between w:val="nil"/>
        </w:pBdr>
        <w:spacing w:before="240" w:after="240" w:line="240" w:lineRule="auto"/>
        <w:rPr>
          <w:rFonts w:ascii="Nunito" w:hAnsi="Nunito"/>
          <w:rPrChange w:id="2747" w:author="Craig Parker" w:date="2024-08-05T19:17:00Z">
            <w:rPr/>
          </w:rPrChange>
        </w:rPr>
      </w:pPr>
      <w:r w:rsidRPr="00A62CB7">
        <w:rPr>
          <w:rFonts w:ascii="Nunito" w:eastAsia="Nunito" w:hAnsi="Nunito" w:cs="Nunito"/>
          <w:color w:val="000000"/>
        </w:rPr>
        <w:t xml:space="preserve">Data will be </w:t>
      </w:r>
      <w:r w:rsidRPr="00A62CB7">
        <w:rPr>
          <w:rFonts w:ascii="Nunito" w:eastAsia="Nunito" w:hAnsi="Nunito" w:cs="Nunito"/>
          <w:b/>
          <w:color w:val="000000"/>
        </w:rPr>
        <w:t>accessible</w:t>
      </w:r>
      <w:r w:rsidRPr="00A62CB7">
        <w:rPr>
          <w:rFonts w:ascii="Nunito" w:eastAsia="Nunito" w:hAnsi="Nunito" w:cs="Nunito"/>
          <w:color w:val="000000"/>
        </w:rPr>
        <w:t xml:space="preserve"> either openly through a </w:t>
      </w:r>
      <w:del w:id="2748" w:author="Craig Parker" w:date="2024-07-09T11:42:00Z">
        <w:r w:rsidRPr="00A62CB7" w:rsidDel="002116FB">
          <w:rPr>
            <w:rFonts w:ascii="Nunito" w:eastAsia="Nunito" w:hAnsi="Nunito" w:cs="Nunito"/>
            <w:color w:val="000000"/>
          </w:rPr>
          <w:delText>public facing</w:delText>
        </w:r>
      </w:del>
      <w:ins w:id="2749" w:author="Craig Parker" w:date="2024-07-09T11:42:00Z">
        <w:r w:rsidR="002116FB" w:rsidRPr="00A62CB7">
          <w:rPr>
            <w:rFonts w:ascii="Nunito" w:eastAsia="Nunito" w:hAnsi="Nunito" w:cs="Nunito"/>
            <w:color w:val="000000"/>
          </w:rPr>
          <w:t>public-facing</w:t>
        </w:r>
      </w:ins>
      <w:r w:rsidRPr="00A62CB7">
        <w:rPr>
          <w:rFonts w:ascii="Nunito" w:eastAsia="Nunito" w:hAnsi="Nunito" w:cs="Nunito"/>
          <w:color w:val="000000"/>
        </w:rPr>
        <w:t xml:space="preserve"> component of the DMP data repository</w:t>
      </w:r>
      <w:del w:id="2750" w:author="Craig Parker" w:date="2024-07-09T11:42:00Z">
        <w:r w:rsidRPr="00A62CB7" w:rsidDel="002116FB">
          <w:rPr>
            <w:rFonts w:ascii="Nunito" w:eastAsia="Nunito" w:hAnsi="Nunito" w:cs="Nunito"/>
            <w:color w:val="000000"/>
          </w:rPr>
          <w:delText>,</w:delText>
        </w:r>
      </w:del>
      <w:r w:rsidRPr="00A62CB7">
        <w:rPr>
          <w:rFonts w:ascii="Nunito" w:eastAsia="Nunito" w:hAnsi="Nunito" w:cs="Nunito"/>
          <w:color w:val="000000"/>
        </w:rPr>
        <w:t xml:space="preserve"> or through a data access request to DMAC (where a Data Sharing Agreement is required)</w:t>
      </w:r>
    </w:p>
    <w:p w14:paraId="0000013A" w14:textId="77777777" w:rsidR="007813F4" w:rsidRPr="00A62CB7" w:rsidRDefault="009511AE">
      <w:pPr>
        <w:numPr>
          <w:ilvl w:val="0"/>
          <w:numId w:val="13"/>
        </w:numPr>
        <w:pBdr>
          <w:top w:val="nil"/>
          <w:left w:val="nil"/>
          <w:bottom w:val="nil"/>
          <w:right w:val="nil"/>
          <w:between w:val="nil"/>
        </w:pBdr>
        <w:spacing w:before="240" w:after="240" w:line="240" w:lineRule="auto"/>
        <w:rPr>
          <w:rFonts w:ascii="Nunito" w:hAnsi="Nunito"/>
          <w:rPrChange w:id="2751" w:author="Craig Parker" w:date="2024-08-05T19:17:00Z">
            <w:rPr/>
          </w:rPrChange>
        </w:rPr>
      </w:pPr>
      <w:r w:rsidRPr="00A62CB7">
        <w:rPr>
          <w:rFonts w:ascii="Nunito" w:eastAsia="Nunito" w:hAnsi="Nunito" w:cs="Nunito"/>
          <w:b/>
        </w:rPr>
        <w:t>Interoperability</w:t>
      </w:r>
      <w:r w:rsidRPr="00A62CB7">
        <w:rPr>
          <w:rFonts w:ascii="Nunito" w:eastAsia="Nunito" w:hAnsi="Nunito" w:cs="Nunito"/>
          <w:color w:val="000000"/>
        </w:rPr>
        <w:t xml:space="preserve"> will be enabled through the strict adherence to </w:t>
      </w:r>
      <w:proofErr w:type="gramStart"/>
      <w:r w:rsidRPr="00A62CB7">
        <w:rPr>
          <w:rFonts w:ascii="Nunito" w:eastAsia="Nunito" w:hAnsi="Nunito" w:cs="Nunito"/>
          <w:color w:val="000000"/>
        </w:rPr>
        <w:t>established</w:t>
      </w:r>
      <w:proofErr w:type="gramEnd"/>
      <w:r w:rsidRPr="00A62CB7">
        <w:rPr>
          <w:rFonts w:ascii="Nunito" w:eastAsia="Nunito" w:hAnsi="Nunito" w:cs="Nunito"/>
          <w:color w:val="000000"/>
        </w:rPr>
        <w:t xml:space="preserve"> data and meta-data standards (see above)</w:t>
      </w:r>
    </w:p>
    <w:p w14:paraId="0000013B" w14:textId="7C51D136" w:rsidR="007813F4" w:rsidRPr="00A62CB7" w:rsidRDefault="009511AE">
      <w:pPr>
        <w:numPr>
          <w:ilvl w:val="0"/>
          <w:numId w:val="13"/>
        </w:numPr>
        <w:pBdr>
          <w:top w:val="nil"/>
          <w:left w:val="nil"/>
          <w:bottom w:val="nil"/>
          <w:right w:val="nil"/>
          <w:between w:val="nil"/>
        </w:pBdr>
        <w:spacing w:before="240" w:after="240" w:line="240" w:lineRule="auto"/>
        <w:rPr>
          <w:rFonts w:ascii="Nunito" w:hAnsi="Nunito"/>
          <w:rPrChange w:id="2752" w:author="Craig Parker" w:date="2024-08-05T19:17:00Z">
            <w:rPr/>
          </w:rPrChange>
        </w:rPr>
      </w:pPr>
      <w:r w:rsidRPr="00A62CB7">
        <w:rPr>
          <w:rFonts w:ascii="Nunito" w:eastAsia="Nunito" w:hAnsi="Nunito" w:cs="Nunito"/>
          <w:b/>
          <w:color w:val="000000"/>
        </w:rPr>
        <w:t xml:space="preserve">Reuse </w:t>
      </w:r>
      <w:r w:rsidRPr="00A62CB7">
        <w:rPr>
          <w:rFonts w:ascii="Nunito" w:eastAsia="Nunito" w:hAnsi="Nunito" w:cs="Nunito"/>
          <w:color w:val="000000"/>
        </w:rPr>
        <w:t xml:space="preserve">will be supported through rigorous </w:t>
      </w:r>
      <w:del w:id="2753" w:author="Craig Parker" w:date="2024-07-09T11:42:00Z">
        <w:r w:rsidRPr="00A62CB7" w:rsidDel="00707C35">
          <w:rPr>
            <w:rFonts w:ascii="Nunito" w:eastAsia="Nunito" w:hAnsi="Nunito" w:cs="Nunito"/>
            <w:color w:val="000000"/>
          </w:rPr>
          <w:delText>documentation of the data</w:delText>
        </w:r>
      </w:del>
      <w:ins w:id="2754" w:author="Craig Parker" w:date="2024-07-09T11:42:00Z">
        <w:r w:rsidR="00707C35" w:rsidRPr="00A62CB7">
          <w:rPr>
            <w:rFonts w:ascii="Nunito" w:eastAsia="Nunito" w:hAnsi="Nunito" w:cs="Nunito"/>
            <w:color w:val="000000"/>
          </w:rPr>
          <w:t>data documentation,</w:t>
        </w:r>
      </w:ins>
      <w:r w:rsidRPr="00A62CB7">
        <w:rPr>
          <w:rFonts w:ascii="Nunito" w:eastAsia="Nunito" w:hAnsi="Nunito" w:cs="Nunito"/>
          <w:color w:val="000000"/>
        </w:rPr>
        <w:t xml:space="preserve"> including limitations and guidance for reuse. </w:t>
      </w:r>
    </w:p>
    <w:p w14:paraId="0000013C" w14:textId="77777777" w:rsidR="007813F4" w:rsidRPr="00A62CB7" w:rsidRDefault="007813F4">
      <w:pPr>
        <w:rPr>
          <w:rFonts w:ascii="Nunito" w:eastAsia="Nunito" w:hAnsi="Nunito" w:cs="Nunito"/>
        </w:rPr>
      </w:pPr>
    </w:p>
    <w:p w14:paraId="0000013D" w14:textId="77777777" w:rsidR="007813F4" w:rsidRPr="00A62CB7" w:rsidRDefault="007813F4">
      <w:pPr>
        <w:rPr>
          <w:rFonts w:ascii="Nunito" w:eastAsia="Nunito" w:hAnsi="Nunito" w:cs="Nunito"/>
          <w:highlight w:val="yellow"/>
        </w:rPr>
      </w:pPr>
    </w:p>
    <w:p w14:paraId="0000013E" w14:textId="77777777" w:rsidR="007813F4" w:rsidRPr="00A62CB7" w:rsidRDefault="007813F4">
      <w:pPr>
        <w:rPr>
          <w:rFonts w:ascii="Nunito" w:eastAsia="Nunito" w:hAnsi="Nunito" w:cs="Nunito"/>
          <w:highlight w:val="yellow"/>
        </w:rPr>
      </w:pPr>
    </w:p>
    <w:p w14:paraId="0000013F" w14:textId="77777777" w:rsidR="007813F4" w:rsidRPr="00A62CB7" w:rsidRDefault="007813F4">
      <w:pPr>
        <w:rPr>
          <w:rFonts w:ascii="Nunito" w:eastAsia="Nunito" w:hAnsi="Nunito" w:cs="Nunito"/>
        </w:rPr>
      </w:pPr>
    </w:p>
    <w:p w14:paraId="00000140" w14:textId="442BFFCF" w:rsidR="007813F4" w:rsidRPr="00A62CB7" w:rsidRDefault="6E1C0E23" w:rsidP="00A62CB7">
      <w:pPr>
        <w:pStyle w:val="Heading1"/>
        <w:numPr>
          <w:ilvl w:val="0"/>
          <w:numId w:val="40"/>
        </w:numPr>
        <w:spacing w:before="280" w:line="240" w:lineRule="auto"/>
        <w:rPr>
          <w:rFonts w:ascii="Nunito" w:eastAsia="Nunito" w:hAnsi="Nunito" w:cs="Nunito"/>
        </w:rPr>
        <w:pPrChange w:id="2755" w:author="Craig Parker" w:date="2024-08-05T19:12:00Z">
          <w:pPr>
            <w:pStyle w:val="Heading1"/>
            <w:spacing w:before="280" w:line="240" w:lineRule="auto"/>
          </w:pPr>
        </w:pPrChange>
      </w:pPr>
      <w:bookmarkStart w:id="2756" w:name="_Toc172635234"/>
      <w:bookmarkStart w:id="2757" w:name="_Toc173777822"/>
      <w:r w:rsidRPr="00A62CB7">
        <w:rPr>
          <w:rFonts w:ascii="Nunito" w:eastAsia="Nunito" w:hAnsi="Nunito" w:cs="Nunito"/>
        </w:rPr>
        <w:t>Procedure for making data available to qualified individuals</w:t>
      </w:r>
      <w:bookmarkEnd w:id="2756"/>
      <w:bookmarkEnd w:id="2757"/>
    </w:p>
    <w:p w14:paraId="00000141" w14:textId="48245C67" w:rsidR="007813F4" w:rsidRPr="00A62CB7" w:rsidRDefault="0E3CF60B">
      <w:pPr>
        <w:jc w:val="both"/>
        <w:rPr>
          <w:rFonts w:ascii="Nunito" w:eastAsia="Nunito" w:hAnsi="Nunito" w:cs="Nunito"/>
        </w:rPr>
      </w:pPr>
      <w:r w:rsidRPr="00A62CB7">
        <w:rPr>
          <w:rFonts w:ascii="Nunito" w:eastAsia="Nunito" w:hAnsi="Nunito" w:cs="Nunito"/>
        </w:rPr>
        <w:t>The S</w:t>
      </w:r>
      <w:ins w:id="2758" w:author="Matthew Chersich" w:date="2024-08-04T20:25:00Z">
        <w:r w:rsidRPr="00A62CB7">
          <w:rPr>
            <w:rFonts w:ascii="Nunito" w:eastAsia="Nunito" w:hAnsi="Nunito" w:cs="Nunito"/>
          </w:rPr>
          <w:t xml:space="preserve">teering </w:t>
        </w:r>
      </w:ins>
      <w:r w:rsidRPr="00A62CB7">
        <w:rPr>
          <w:rFonts w:ascii="Nunito" w:eastAsia="Nunito" w:hAnsi="Nunito" w:cs="Nunito"/>
        </w:rPr>
        <w:t>C</w:t>
      </w:r>
      <w:ins w:id="2759" w:author="Matthew Chersich" w:date="2024-08-04T20:25:00Z">
        <w:r w:rsidRPr="00A62CB7">
          <w:rPr>
            <w:rFonts w:ascii="Nunito" w:eastAsia="Nunito" w:hAnsi="Nunito" w:cs="Nunito"/>
          </w:rPr>
          <w:t>ommittee</w:t>
        </w:r>
      </w:ins>
      <w:r w:rsidRPr="00A62CB7">
        <w:rPr>
          <w:rFonts w:ascii="Nunito" w:eastAsia="Nunito" w:hAnsi="Nunito" w:cs="Nunito"/>
        </w:rPr>
        <w:t xml:space="preserve"> will develop a Data Access Request Form</w:t>
      </w:r>
      <w:ins w:id="2760" w:author="Matthew Chersich" w:date="2024-08-04T20:28:00Z">
        <w:r w:rsidRPr="00A62CB7">
          <w:rPr>
            <w:rFonts w:ascii="Nunito" w:eastAsia="Nunito" w:hAnsi="Nunito" w:cs="Nunito"/>
          </w:rPr>
          <w:t xml:space="preserve"> for </w:t>
        </w:r>
      </w:ins>
      <w:ins w:id="2761" w:author="Matthew Chersich" w:date="2024-08-04T20:29:00Z">
        <w:r w:rsidRPr="00A62CB7">
          <w:rPr>
            <w:rFonts w:ascii="Nunito" w:eastAsia="Nunito" w:hAnsi="Nunito" w:cs="Nunito"/>
          </w:rPr>
          <w:t>researchers outside of th</w:t>
        </w:r>
      </w:ins>
      <w:ins w:id="2762" w:author="Matthew Chersich" w:date="2024-08-05T08:32:00Z">
        <w:r w:rsidRPr="00A62CB7">
          <w:rPr>
            <w:rFonts w:ascii="Nunito" w:eastAsia="Nunito" w:hAnsi="Nunito" w:cs="Nunito"/>
          </w:rPr>
          <w:t>e</w:t>
        </w:r>
      </w:ins>
      <w:ins w:id="2763" w:author="Matthew Chersich" w:date="2024-08-04T20:29:00Z">
        <w:r w:rsidRPr="00A62CB7">
          <w:rPr>
            <w:rFonts w:ascii="Nunito" w:eastAsia="Nunito" w:hAnsi="Nunito" w:cs="Nunito"/>
          </w:rPr>
          <w:t xml:space="preserve"> </w:t>
        </w:r>
        <w:del w:id="2764" w:author="Craig Parker" w:date="2024-08-05T19:21:00Z">
          <w:r w:rsidRPr="00A62CB7" w:rsidDel="00BC335B">
            <w:rPr>
              <w:rFonts w:ascii="Nunito" w:eastAsia="Nunito" w:hAnsi="Nunito" w:cs="Nunito"/>
            </w:rPr>
            <w:delText>HEAT</w:delText>
          </w:r>
        </w:del>
      </w:ins>
      <w:ins w:id="2765" w:author="Craig Parker" w:date="2024-08-05T19:21:00Z">
        <w:r w:rsidR="00BC335B" w:rsidRPr="00A62CB7">
          <w:rPr>
            <w:rFonts w:ascii="Nunito" w:eastAsia="Nunito" w:hAnsi="Nunito" w:cs="Nunito"/>
          </w:rPr>
          <w:t>HE²AT</w:t>
        </w:r>
      </w:ins>
      <w:ins w:id="2766" w:author="Matthew Chersich" w:date="2024-08-04T20:29:00Z">
        <w:r w:rsidRPr="00A62CB7">
          <w:rPr>
            <w:rFonts w:ascii="Nunito" w:eastAsia="Nunito" w:hAnsi="Nunito" w:cs="Nunito"/>
          </w:rPr>
          <w:t xml:space="preserve"> Center team to request </w:t>
        </w:r>
      </w:ins>
      <w:ins w:id="2767" w:author="Matthew Chersich" w:date="2024-08-04T20:28:00Z">
        <w:r w:rsidRPr="00A62CB7">
          <w:rPr>
            <w:rFonts w:ascii="Nunito" w:eastAsia="Nunito" w:hAnsi="Nunito" w:cs="Nunito"/>
          </w:rPr>
          <w:t xml:space="preserve">access to </w:t>
        </w:r>
      </w:ins>
      <w:ins w:id="2768" w:author="Matthew Chersich" w:date="2024-08-04T20:29:00Z">
        <w:r w:rsidRPr="00A62CB7">
          <w:rPr>
            <w:rFonts w:ascii="Nunito" w:eastAsia="Nunito" w:hAnsi="Nunito" w:cs="Nunito"/>
          </w:rPr>
          <w:t xml:space="preserve">the </w:t>
        </w:r>
      </w:ins>
      <w:ins w:id="2769" w:author="Matthew Chersich" w:date="2024-08-04T20:28:00Z">
        <w:r w:rsidRPr="00A62CB7">
          <w:rPr>
            <w:rFonts w:ascii="Nunito" w:eastAsia="Nunito" w:hAnsi="Nunito" w:cs="Nunito"/>
          </w:rPr>
          <w:t xml:space="preserve">RP1/RP2 de-identified data. </w:t>
        </w:r>
      </w:ins>
      <w:del w:id="2770" w:author="Matthew Chersich" w:date="2024-08-04T20:28:00Z">
        <w:r w:rsidR="009511AE" w:rsidRPr="00A62CB7" w:rsidDel="0E3CF60B">
          <w:rPr>
            <w:rFonts w:ascii="Nunito" w:eastAsia="Nunito" w:hAnsi="Nunito" w:cs="Nunito"/>
          </w:rPr>
          <w:delText xml:space="preserve">, which </w:delText>
        </w:r>
      </w:del>
      <w:del w:id="2771" w:author="Matthew Chersich" w:date="2024-08-04T20:26:00Z">
        <w:r w:rsidR="009511AE" w:rsidRPr="00A62CB7" w:rsidDel="0E3CF60B">
          <w:rPr>
            <w:rFonts w:ascii="Nunito" w:eastAsia="Nunito" w:hAnsi="Nunito" w:cs="Nunito"/>
          </w:rPr>
          <w:delText xml:space="preserve">people </w:delText>
        </w:r>
      </w:del>
      <w:del w:id="2772" w:author="Matthew Chersich" w:date="2024-08-04T20:29:00Z">
        <w:r w:rsidR="009511AE" w:rsidRPr="00A62CB7" w:rsidDel="0E3CF60B">
          <w:rPr>
            <w:rFonts w:ascii="Nunito" w:eastAsia="Nunito" w:hAnsi="Nunito" w:cs="Nunito"/>
          </w:rPr>
          <w:delText>requesting data need to complete prior to consideration ofmust complete</w:delText>
        </w:r>
      </w:del>
      <w:ins w:id="2773" w:author="Matthew Chersich" w:date="2024-08-04T20:26:00Z">
        <w:r w:rsidRPr="00A62CB7">
          <w:rPr>
            <w:rFonts w:ascii="Nunito" w:eastAsia="Nunito" w:hAnsi="Nunito" w:cs="Nunito"/>
          </w:rPr>
          <w:t xml:space="preserve">The </w:t>
        </w:r>
      </w:ins>
      <w:ins w:id="2774" w:author="Matthew Chersich" w:date="2024-08-04T20:27:00Z">
        <w:r w:rsidRPr="00A62CB7">
          <w:rPr>
            <w:rFonts w:ascii="Nunito" w:eastAsia="Nunito" w:hAnsi="Nunito" w:cs="Nunito"/>
          </w:rPr>
          <w:t>completed</w:t>
        </w:r>
      </w:ins>
      <w:ins w:id="2775" w:author="Matthew Chersich" w:date="2024-08-04T20:26:00Z">
        <w:r w:rsidRPr="00A62CB7">
          <w:rPr>
            <w:rFonts w:ascii="Nunito" w:eastAsia="Nunito" w:hAnsi="Nunito" w:cs="Nunito"/>
          </w:rPr>
          <w:t xml:space="preserve"> form </w:t>
        </w:r>
      </w:ins>
      <w:ins w:id="2776" w:author="Matthew Chersich" w:date="2024-08-04T20:27:00Z">
        <w:r w:rsidRPr="00A62CB7">
          <w:rPr>
            <w:rFonts w:ascii="Nunito" w:eastAsia="Nunito" w:hAnsi="Nunito" w:cs="Nunito"/>
          </w:rPr>
          <w:t xml:space="preserve">is then assessed by the </w:t>
        </w:r>
      </w:ins>
      <w:del w:id="2777" w:author="Matthew Chersich" w:date="2024-08-04T20:27:00Z">
        <w:r w:rsidR="009511AE" w:rsidRPr="00A62CB7" w:rsidDel="0E3CF60B">
          <w:rPr>
            <w:rFonts w:ascii="Nunito" w:eastAsia="Nunito" w:hAnsi="Nunito" w:cs="Nunito"/>
          </w:rPr>
          <w:delText xml:space="preserve"> before </w:delText>
        </w:r>
      </w:del>
      <w:ins w:id="2778" w:author="Matthew Chersich" w:date="2024-08-04T20:26:00Z">
        <w:r w:rsidRPr="00A62CB7">
          <w:rPr>
            <w:rFonts w:ascii="Nunito" w:eastAsia="Nunito" w:hAnsi="Nunito" w:cs="Nunito"/>
          </w:rPr>
          <w:t>Data</w:t>
        </w:r>
      </w:ins>
      <w:ins w:id="2779" w:author="Matthew Chersich" w:date="2024-08-04T20:27:00Z">
        <w:r w:rsidRPr="00A62CB7">
          <w:rPr>
            <w:rFonts w:ascii="Nunito" w:eastAsia="Nunito" w:hAnsi="Nunito" w:cs="Nunito"/>
          </w:rPr>
          <w:t xml:space="preserve"> Access Committee</w:t>
        </w:r>
      </w:ins>
      <w:ins w:id="2780" w:author="Matthew Chersich" w:date="2024-08-04T20:26:00Z">
        <w:r w:rsidRPr="00A62CB7">
          <w:rPr>
            <w:rFonts w:ascii="Nunito" w:eastAsia="Nunito" w:hAnsi="Nunito" w:cs="Nunito"/>
          </w:rPr>
          <w:t xml:space="preserve"> </w:t>
        </w:r>
      </w:ins>
      <w:ins w:id="2781" w:author="Craig Parker" w:date="2024-07-09T11:43:00Z">
        <w:r w:rsidRPr="00A62CB7">
          <w:rPr>
            <w:rFonts w:ascii="Nunito" w:eastAsia="Nunito" w:hAnsi="Nunito" w:cs="Nunito"/>
          </w:rPr>
          <w:t>considering</w:t>
        </w:r>
      </w:ins>
      <w:r w:rsidRPr="00A62CB7">
        <w:rPr>
          <w:rFonts w:ascii="Nunito" w:eastAsia="Nunito" w:hAnsi="Nunito" w:cs="Nunito"/>
        </w:rPr>
        <w:t xml:space="preserve"> their request. The form will include a proposal outline of the intended research</w:t>
      </w:r>
      <w:del w:id="2782" w:author="Craig Parker" w:date="2024-07-16T11:59:00Z">
        <w:r w:rsidR="009511AE" w:rsidRPr="00A62CB7" w:rsidDel="0E3CF60B">
          <w:rPr>
            <w:rFonts w:ascii="Nunito" w:eastAsia="Nunito" w:hAnsi="Nunito" w:cs="Nunito"/>
          </w:rPr>
          <w:delText xml:space="preserve">, </w:delText>
        </w:r>
      </w:del>
      <w:del w:id="2783" w:author="Craig Parker" w:date="2024-07-09T11:43:00Z">
        <w:r w:rsidR="009511AE" w:rsidRPr="00A62CB7" w:rsidDel="0E3CF60B">
          <w:rPr>
            <w:rFonts w:ascii="Nunito" w:eastAsia="Nunito" w:hAnsi="Nunito" w:cs="Nunito"/>
          </w:rPr>
          <w:delText xml:space="preserve">and </w:delText>
        </w:r>
      </w:del>
      <w:ins w:id="2784" w:author="Craig Parker" w:date="2024-07-16T11:59:00Z">
        <w:r w:rsidRPr="00A62CB7">
          <w:rPr>
            <w:rFonts w:ascii="Nunito" w:eastAsia="Nunito" w:hAnsi="Nunito" w:cs="Nunito"/>
          </w:rPr>
          <w:t xml:space="preserve"> and</w:t>
        </w:r>
      </w:ins>
      <w:ins w:id="2785" w:author="Craig Parker" w:date="2024-07-09T11:43:00Z">
        <w:r w:rsidRPr="00A62CB7">
          <w:rPr>
            <w:rFonts w:ascii="Nunito" w:eastAsia="Nunito" w:hAnsi="Nunito" w:cs="Nunito"/>
          </w:rPr>
          <w:t xml:space="preserve"> </w:t>
        </w:r>
      </w:ins>
      <w:r w:rsidRPr="00A62CB7">
        <w:rPr>
          <w:rFonts w:ascii="Nunito" w:eastAsia="Nunito" w:hAnsi="Nunito" w:cs="Nunito"/>
        </w:rPr>
        <w:t>the procedures to maintain data confidentiality and security.</w:t>
      </w:r>
      <w:ins w:id="2786" w:author="Matthew Chersich" w:date="2024-08-05T08:34:00Z">
        <w:r w:rsidRPr="00A62CB7">
          <w:rPr>
            <w:rFonts w:ascii="Nunito" w:eastAsia="Nunito" w:hAnsi="Nunito" w:cs="Nunito"/>
          </w:rPr>
          <w:t xml:space="preserve"> The </w:t>
        </w:r>
      </w:ins>
      <w:ins w:id="2787" w:author="Matthew Chersich" w:date="2024-08-05T08:36:00Z">
        <w:r w:rsidRPr="00A62CB7">
          <w:rPr>
            <w:rFonts w:ascii="Nunito" w:eastAsia="Nunito" w:hAnsi="Nunito" w:cs="Nunito"/>
          </w:rPr>
          <w:t xml:space="preserve">data </w:t>
        </w:r>
      </w:ins>
      <w:ins w:id="2788" w:author="Matthew Chersich" w:date="2024-08-05T08:35:00Z">
        <w:r w:rsidRPr="00A62CB7">
          <w:rPr>
            <w:rFonts w:ascii="Nunito" w:eastAsia="Nunito" w:hAnsi="Nunito" w:cs="Nunito"/>
          </w:rPr>
          <w:t xml:space="preserve">sharing </w:t>
        </w:r>
      </w:ins>
      <w:ins w:id="2789" w:author="Matthew Chersich" w:date="2024-08-05T08:36:00Z">
        <w:r w:rsidRPr="00A62CB7">
          <w:rPr>
            <w:rFonts w:ascii="Nunito" w:eastAsia="Nunito" w:hAnsi="Nunito" w:cs="Nunito"/>
          </w:rPr>
          <w:t xml:space="preserve">will be </w:t>
        </w:r>
      </w:ins>
      <w:ins w:id="2790" w:author="Matthew Chersich" w:date="2024-08-05T08:35:00Z">
        <w:r w:rsidRPr="00A62CB7">
          <w:rPr>
            <w:rFonts w:ascii="Nunito" w:eastAsia="Nunito" w:hAnsi="Nunito" w:cs="Nunito"/>
          </w:rPr>
          <w:t xml:space="preserve">conditional on proof of ethics approval, a. </w:t>
        </w:r>
      </w:ins>
    </w:p>
    <w:p w14:paraId="00000142" w14:textId="77777777" w:rsidR="007813F4" w:rsidRPr="00A62CB7" w:rsidRDefault="009511AE">
      <w:pPr>
        <w:jc w:val="both"/>
        <w:rPr>
          <w:rFonts w:ascii="Nunito" w:eastAsia="Nunito" w:hAnsi="Nunito" w:cs="Nunito"/>
        </w:rPr>
      </w:pPr>
      <w:r w:rsidRPr="00A62CB7">
        <w:rPr>
          <w:rFonts w:ascii="Nunito" w:eastAsia="Nunito" w:hAnsi="Nunito" w:cs="Nunito"/>
        </w:rPr>
        <w:t xml:space="preserve"> </w:t>
      </w:r>
    </w:p>
    <w:p w14:paraId="409FD09B" w14:textId="1725C922" w:rsidR="007813F4" w:rsidRPr="00A62CB7" w:rsidRDefault="0E3CF60B" w:rsidP="0E3CF60B">
      <w:pPr>
        <w:jc w:val="both"/>
        <w:rPr>
          <w:ins w:id="2791" w:author="Matthew Chersich" w:date="2024-08-05T08:36:00Z"/>
          <w:rFonts w:ascii="Nunito" w:eastAsia="Nunito" w:hAnsi="Nunito" w:cs="Nunito"/>
        </w:rPr>
      </w:pPr>
      <w:r w:rsidRPr="00A62CB7">
        <w:rPr>
          <w:rFonts w:ascii="Nunito" w:eastAsia="Nunito" w:hAnsi="Nunito" w:cs="Nunito"/>
        </w:rPr>
        <w:t xml:space="preserve">The </w:t>
      </w:r>
      <w:ins w:id="2792" w:author="Matthew Chersich" w:date="2024-08-04T20:27:00Z">
        <w:r w:rsidRPr="00A62CB7">
          <w:rPr>
            <w:rFonts w:ascii="Nunito" w:eastAsia="Nunito" w:hAnsi="Nunito" w:cs="Nunito"/>
          </w:rPr>
          <w:t>Steering Committee</w:t>
        </w:r>
      </w:ins>
      <w:del w:id="2793" w:author="Matthew Chersich" w:date="2024-08-04T20:27:00Z">
        <w:r w:rsidR="54FBA741" w:rsidRPr="00A62CB7" w:rsidDel="0E3CF60B">
          <w:rPr>
            <w:rFonts w:ascii="Nunito" w:eastAsia="Nunito" w:hAnsi="Nunito" w:cs="Nunito"/>
          </w:rPr>
          <w:delText>SC</w:delText>
        </w:r>
      </w:del>
      <w:r w:rsidRPr="00A62CB7">
        <w:rPr>
          <w:rFonts w:ascii="Nunito" w:eastAsia="Nunito" w:hAnsi="Nunito" w:cs="Nunito"/>
        </w:rPr>
        <w:t xml:space="preserve"> will review and approve or reject all </w:t>
      </w:r>
      <w:del w:id="2794" w:author="Craig Parker" w:date="2024-07-09T11:43:00Z">
        <w:r w:rsidR="54FBA741" w:rsidRPr="00A62CB7" w:rsidDel="0E3CF60B">
          <w:rPr>
            <w:rFonts w:ascii="Nunito" w:eastAsia="Nunito" w:hAnsi="Nunito" w:cs="Nunito"/>
          </w:rPr>
          <w:delText>requests from the research community, which includes</w:delText>
        </w:r>
      </w:del>
      <w:ins w:id="2795" w:author="Craig Parker" w:date="2024-07-09T11:43:00Z">
        <w:r w:rsidRPr="00A62CB7">
          <w:rPr>
            <w:rFonts w:ascii="Nunito" w:eastAsia="Nunito" w:hAnsi="Nunito" w:cs="Nunito"/>
          </w:rPr>
          <w:t>research community requests, including</w:t>
        </w:r>
      </w:ins>
      <w:r w:rsidRPr="00A62CB7">
        <w:rPr>
          <w:rFonts w:ascii="Nunito" w:eastAsia="Nunito" w:hAnsi="Nunito" w:cs="Nunito"/>
        </w:rPr>
        <w:t xml:space="preserve"> </w:t>
      </w:r>
      <w:ins w:id="2796" w:author="Craig Parker" w:date="2024-07-16T11:59:00Z">
        <w:r w:rsidRPr="00A62CB7">
          <w:rPr>
            <w:rFonts w:ascii="Nunito" w:eastAsia="Nunito" w:hAnsi="Nunito" w:cs="Nunito"/>
          </w:rPr>
          <w:t xml:space="preserve">those of </w:t>
        </w:r>
      </w:ins>
      <w:r w:rsidRPr="00A62CB7">
        <w:rPr>
          <w:rFonts w:ascii="Nunito" w:eastAsia="Nunito" w:hAnsi="Nunito" w:cs="Nunito"/>
        </w:rPr>
        <w:t xml:space="preserve">scientists or medical professionals working at academic, </w:t>
      </w:r>
      <w:ins w:id="2797" w:author="Matthew Chersich" w:date="2024-08-05T08:40:00Z">
        <w:r w:rsidRPr="00A62CB7">
          <w:rPr>
            <w:rFonts w:ascii="Nunito" w:eastAsia="Nunito" w:hAnsi="Nunito" w:cs="Nunito"/>
          </w:rPr>
          <w:t xml:space="preserve">or </w:t>
        </w:r>
      </w:ins>
      <w:r w:rsidRPr="00A62CB7">
        <w:rPr>
          <w:rFonts w:ascii="Nunito" w:eastAsia="Nunito" w:hAnsi="Nunito" w:cs="Nunito"/>
        </w:rPr>
        <w:t>non‐</w:t>
      </w:r>
      <w:commentRangeStart w:id="2798"/>
      <w:r w:rsidRPr="00A62CB7">
        <w:rPr>
          <w:rFonts w:ascii="Nunito" w:eastAsia="Nunito" w:hAnsi="Nunito" w:cs="Nunito"/>
        </w:rPr>
        <w:t>profit</w:t>
      </w:r>
      <w:ins w:id="2799" w:author="Matthew Chersich" w:date="2024-08-05T08:41:00Z">
        <w:r w:rsidRPr="00A62CB7">
          <w:rPr>
            <w:rFonts w:ascii="Nunito" w:eastAsia="Nunito" w:hAnsi="Nunito" w:cs="Nunito"/>
          </w:rPr>
          <w:t xml:space="preserve"> </w:t>
        </w:r>
      </w:ins>
      <w:del w:id="2800" w:author="Matthew Chersich" w:date="2024-08-05T08:40:00Z">
        <w:r w:rsidR="54FBA741" w:rsidRPr="00A62CB7" w:rsidDel="0E3CF60B">
          <w:rPr>
            <w:rFonts w:ascii="Nunito" w:eastAsia="Nunito" w:hAnsi="Nunito" w:cs="Nunito"/>
          </w:rPr>
          <w:delText xml:space="preserve"> or government </w:delText>
        </w:r>
      </w:del>
      <w:r w:rsidRPr="00A62CB7">
        <w:rPr>
          <w:rFonts w:ascii="Nunito" w:eastAsia="Nunito" w:hAnsi="Nunito" w:cs="Nunito"/>
        </w:rPr>
        <w:t>institutions</w:t>
      </w:r>
      <w:commentRangeEnd w:id="2798"/>
      <w:r w:rsidR="54FBA741" w:rsidRPr="00A62CB7">
        <w:rPr>
          <w:rStyle w:val="CommentReference"/>
          <w:rFonts w:ascii="Nunito" w:hAnsi="Nunito"/>
          <w:rPrChange w:id="2801" w:author="Craig Parker" w:date="2024-08-05T19:17:00Z">
            <w:rPr>
              <w:rStyle w:val="CommentReference"/>
            </w:rPr>
          </w:rPrChange>
        </w:rPr>
        <w:commentReference w:id="2798"/>
      </w:r>
      <w:del w:id="2802" w:author="Craig Parker" w:date="2024-07-16T12:12:00Z">
        <w:r w:rsidR="54FBA741" w:rsidRPr="00A62CB7" w:rsidDel="0E3CF60B">
          <w:rPr>
            <w:rFonts w:ascii="Nunito" w:eastAsia="Nunito" w:hAnsi="Nunito" w:cs="Nunito"/>
          </w:rPr>
          <w:delText>,</w:delText>
        </w:r>
      </w:del>
      <w:del w:id="2803" w:author="Matthew Chersich" w:date="2024-08-05T08:40:00Z">
        <w:r w:rsidR="54FBA741" w:rsidRPr="00A62CB7" w:rsidDel="0E3CF60B">
          <w:rPr>
            <w:rFonts w:ascii="Nunito" w:eastAsia="Nunito" w:hAnsi="Nunito" w:cs="Nunito"/>
          </w:rPr>
          <w:delText xml:space="preserve"> or commercial companies</w:delText>
        </w:r>
      </w:del>
      <w:r w:rsidRPr="00A62CB7">
        <w:rPr>
          <w:rFonts w:ascii="Nunito" w:eastAsia="Nunito" w:hAnsi="Nunito" w:cs="Nunito"/>
        </w:rPr>
        <w:t xml:space="preserve">. </w:t>
      </w:r>
      <w:ins w:id="2804" w:author="Matthew Chersich" w:date="2024-08-05T08:36:00Z">
        <w:r w:rsidRPr="00A62CB7">
          <w:rPr>
            <w:rFonts w:ascii="Nunito" w:eastAsia="Nunito" w:hAnsi="Nunito" w:cs="Nunito"/>
          </w:rPr>
          <w:t xml:space="preserve">Approval can be conditional on an applicant submitting their ethics approval at some stage. Data will only be shared once </w:t>
        </w:r>
        <w:proofErr w:type="gramStart"/>
        <w:r w:rsidRPr="00A62CB7">
          <w:rPr>
            <w:rFonts w:ascii="Nunito" w:eastAsia="Nunito" w:hAnsi="Nunito" w:cs="Nunito"/>
          </w:rPr>
          <w:t>applicant</w:t>
        </w:r>
        <w:proofErr w:type="gramEnd"/>
        <w:r w:rsidRPr="00A62CB7">
          <w:rPr>
            <w:rFonts w:ascii="Nunito" w:eastAsia="Nunito" w:hAnsi="Nunito" w:cs="Nunito"/>
          </w:rPr>
          <w:t xml:space="preserve"> h</w:t>
        </w:r>
      </w:ins>
      <w:ins w:id="2805" w:author="Matthew Chersich" w:date="2024-08-05T08:37:00Z">
        <w:r w:rsidRPr="00A62CB7">
          <w:rPr>
            <w:rFonts w:ascii="Nunito" w:eastAsia="Nunito" w:hAnsi="Nunito" w:cs="Nunito"/>
          </w:rPr>
          <w:t xml:space="preserve">as secured formal ethical approval for their institutional ethics committee. </w:t>
        </w:r>
      </w:ins>
      <w:ins w:id="2806" w:author="Matthew Chersich" w:date="2024-08-05T08:43:00Z">
        <w:r w:rsidRPr="00A62CB7">
          <w:rPr>
            <w:rFonts w:ascii="Nunito" w:eastAsia="Nunito" w:hAnsi="Nunito" w:cs="Nunito"/>
          </w:rPr>
          <w:t xml:space="preserve">Data will only be shared if the applicant </w:t>
        </w:r>
      </w:ins>
      <w:ins w:id="2807" w:author="Matthew Chersich" w:date="2024-08-05T08:44:00Z">
        <w:r w:rsidRPr="00A62CB7">
          <w:rPr>
            <w:rFonts w:ascii="Nunito" w:eastAsia="Nunito" w:hAnsi="Nunito" w:cs="Nunito"/>
          </w:rPr>
          <w:t xml:space="preserve">states that it is in full compliance with the law of its country. </w:t>
        </w:r>
      </w:ins>
    </w:p>
    <w:p w14:paraId="0A768A25" w14:textId="7E02E09B" w:rsidR="007813F4" w:rsidRPr="00A62CB7" w:rsidRDefault="007813F4" w:rsidP="0E3CF60B">
      <w:pPr>
        <w:jc w:val="both"/>
        <w:rPr>
          <w:ins w:id="2808" w:author="Matthew Chersich" w:date="2024-08-05T08:36:00Z"/>
          <w:rFonts w:ascii="Nunito" w:eastAsia="Nunito" w:hAnsi="Nunito" w:cs="Nunito"/>
        </w:rPr>
      </w:pPr>
    </w:p>
    <w:p w14:paraId="0E5A5765" w14:textId="3E452788" w:rsidR="007813F4" w:rsidRPr="00A62CB7" w:rsidRDefault="0E3CF60B" w:rsidP="0E3CF60B">
      <w:pPr>
        <w:jc w:val="both"/>
        <w:rPr>
          <w:rFonts w:ascii="Nunito" w:eastAsia="Nunito" w:hAnsi="Nunito" w:cs="Nunito"/>
        </w:rPr>
      </w:pPr>
      <w:r w:rsidRPr="00A62CB7">
        <w:rPr>
          <w:rFonts w:ascii="Nunito" w:eastAsia="Nunito" w:hAnsi="Nunito" w:cs="Nunito"/>
        </w:rPr>
        <w:t>We will ensure that all requests conform with NIH policies and procedures</w:t>
      </w:r>
      <w:ins w:id="2809" w:author="Craig Parker" w:date="2024-07-09T11:43:00Z">
        <w:r w:rsidRPr="00A62CB7">
          <w:rPr>
            <w:rFonts w:ascii="Nunito" w:eastAsia="Nunito" w:hAnsi="Nunito" w:cs="Nunito"/>
          </w:rPr>
          <w:t>,</w:t>
        </w:r>
      </w:ins>
      <w:r w:rsidRPr="00A62CB7">
        <w:rPr>
          <w:rFonts w:ascii="Nunito" w:eastAsia="Nunito" w:hAnsi="Nunito" w:cs="Nunito"/>
        </w:rPr>
        <w:t xml:space="preserve"> including compliance with informed consent procedures if relevant</w:t>
      </w:r>
      <w:del w:id="2810" w:author="Craig Parker" w:date="2024-07-09T11:43:00Z">
        <w:r w:rsidR="54FBA741" w:rsidRPr="00A62CB7" w:rsidDel="0E3CF60B">
          <w:rPr>
            <w:rFonts w:ascii="Nunito" w:eastAsia="Nunito" w:hAnsi="Nunito" w:cs="Nunito"/>
          </w:rPr>
          <w:delText>,</w:delText>
        </w:r>
      </w:del>
      <w:r w:rsidRPr="00A62CB7">
        <w:rPr>
          <w:rFonts w:ascii="Nunito" w:eastAsia="Nunito" w:hAnsi="Nunito" w:cs="Nunito"/>
        </w:rPr>
        <w:t xml:space="preserve"> and any limitations stipulated by the institutions/investigators who contributed data to either </w:t>
      </w:r>
      <w:del w:id="2811" w:author="Craig Parker" w:date="2024-07-09T11:43:00Z">
        <w:r w:rsidR="54FBA741" w:rsidRPr="00A62CB7" w:rsidDel="0E3CF60B">
          <w:rPr>
            <w:rFonts w:ascii="Nunito" w:eastAsia="Nunito" w:hAnsi="Nunito" w:cs="Nunito"/>
          </w:rPr>
          <w:delText xml:space="preserve">of the </w:delText>
        </w:r>
      </w:del>
      <w:r w:rsidRPr="00A62CB7">
        <w:rPr>
          <w:rFonts w:ascii="Nunito" w:eastAsia="Nunito" w:hAnsi="Nunito" w:cs="Nunito"/>
        </w:rPr>
        <w:t xml:space="preserve">RPs. </w:t>
      </w:r>
      <w:del w:id="2812" w:author="Matthew Chersich" w:date="2024-08-05T08:44:00Z">
        <w:r w:rsidR="54FBA741" w:rsidRPr="00A62CB7" w:rsidDel="0E3CF60B">
          <w:rPr>
            <w:rFonts w:ascii="Nunito" w:eastAsia="Nunito" w:hAnsi="Nunito" w:cs="Nunito"/>
          </w:rPr>
          <w:delText xml:space="preserve">The study will comply with the principles of the Data Protection Act of the country of the participating site. </w:delText>
        </w:r>
      </w:del>
    </w:p>
    <w:p w14:paraId="301513BA" w14:textId="2DB7B714" w:rsidR="007813F4" w:rsidRPr="00A62CB7" w:rsidRDefault="007813F4" w:rsidP="0E3CF60B">
      <w:pPr>
        <w:jc w:val="both"/>
        <w:rPr>
          <w:ins w:id="2813" w:author="Matthew Chersich" w:date="2024-08-05T08:43:00Z"/>
          <w:rFonts w:ascii="Nunito" w:eastAsia="Nunito" w:hAnsi="Nunito" w:cs="Nunito"/>
        </w:rPr>
      </w:pPr>
    </w:p>
    <w:p w14:paraId="00000143" w14:textId="3422C7FF" w:rsidR="007813F4" w:rsidRPr="00A62CB7" w:rsidRDefault="54FBA741">
      <w:pPr>
        <w:jc w:val="both"/>
        <w:rPr>
          <w:rFonts w:ascii="Nunito" w:eastAsia="Nunito" w:hAnsi="Nunito" w:cs="Nunito"/>
        </w:rPr>
      </w:pPr>
      <w:del w:id="2814" w:author="Matthew Chersich" w:date="2024-08-05T08:43:00Z">
        <w:r w:rsidRPr="00A62CB7" w:rsidDel="0E3CF60B">
          <w:rPr>
            <w:rFonts w:ascii="Nunito" w:eastAsia="Nunito" w:hAnsi="Nunito" w:cs="Nunito"/>
          </w:rPr>
          <w:lastRenderedPageBreak/>
          <w:delText xml:space="preserve">Some countries may </w:delText>
        </w:r>
      </w:del>
      <w:del w:id="2815" w:author="Craig Parker" w:date="2024-07-09T11:43:00Z">
        <w:r w:rsidRPr="00A62CB7" w:rsidDel="0E3CF60B">
          <w:rPr>
            <w:rFonts w:ascii="Nunito" w:eastAsia="Nunito" w:hAnsi="Nunito" w:cs="Nunito"/>
          </w:rPr>
          <w:delText xml:space="preserve">have restrictions </w:delText>
        </w:r>
      </w:del>
      <w:del w:id="2816" w:author="Matthew Chersich" w:date="2024-08-05T08:43:00Z">
        <w:r w:rsidRPr="00A62CB7" w:rsidDel="0E3CF60B">
          <w:rPr>
            <w:rFonts w:ascii="Nunito" w:eastAsia="Nunito" w:hAnsi="Nunito" w:cs="Nunito"/>
          </w:rPr>
          <w:delText>on</w:delText>
        </w:r>
      </w:del>
      <w:ins w:id="2817" w:author="Craig Parker" w:date="2024-07-09T11:43:00Z">
        <w:del w:id="2818" w:author="Matthew Chersich" w:date="2024-08-05T08:43:00Z">
          <w:r w:rsidRPr="00A62CB7" w:rsidDel="0E3CF60B">
            <w:rPr>
              <w:rFonts w:ascii="Nunito" w:eastAsia="Nunito" w:hAnsi="Nunito" w:cs="Nunito"/>
            </w:rPr>
            <w:delText>restrict</w:delText>
          </w:r>
        </w:del>
      </w:ins>
      <w:del w:id="2819" w:author="Matthew Chersich" w:date="2024-08-05T08:43:00Z">
        <w:r w:rsidRPr="00A62CB7" w:rsidDel="0E3CF60B">
          <w:rPr>
            <w:rFonts w:ascii="Nunito" w:eastAsia="Nunito" w:hAnsi="Nunito" w:cs="Nunito"/>
          </w:rPr>
          <w:delText xml:space="preserve"> data sharing outside </w:delText>
        </w:r>
      </w:del>
      <w:del w:id="2820" w:author="Craig Parker" w:date="2024-07-23T13:15:00Z">
        <w:r w:rsidRPr="00A62CB7" w:rsidDel="0E3CF60B">
          <w:rPr>
            <w:rFonts w:ascii="Nunito" w:eastAsia="Nunito" w:hAnsi="Nunito" w:cs="Nunito"/>
          </w:rPr>
          <w:delText xml:space="preserve">of </w:delText>
        </w:r>
      </w:del>
      <w:del w:id="2821" w:author="Matthew Chersich" w:date="2024-08-05T08:43:00Z">
        <w:r w:rsidRPr="00A62CB7" w:rsidDel="0E3CF60B">
          <w:rPr>
            <w:rFonts w:ascii="Nunito" w:eastAsia="Nunito" w:hAnsi="Nunito" w:cs="Nunito"/>
          </w:rPr>
          <w:delText xml:space="preserve">the host country, which we will abide by. </w:delText>
        </w:r>
      </w:del>
      <w:r w:rsidR="0E3CF60B" w:rsidRPr="00A62CB7">
        <w:rPr>
          <w:rFonts w:ascii="Nunito" w:eastAsia="Nunito" w:hAnsi="Nunito" w:cs="Nunito"/>
        </w:rPr>
        <w:t xml:space="preserve">Researchers who request to share the resources of the </w:t>
      </w:r>
      <w:del w:id="2822" w:author="Craig Parker" w:date="2024-07-08T09:29:00Z">
        <w:r w:rsidRPr="00A62CB7" w:rsidDel="0E3CF60B">
          <w:rPr>
            <w:rFonts w:ascii="Nunito" w:eastAsia="Nunito" w:hAnsi="Nunito" w:cs="Nunito"/>
          </w:rPr>
          <w:delText>HE</w:delText>
        </w:r>
        <w:r w:rsidRPr="00A62CB7" w:rsidDel="0E3CF60B">
          <w:rPr>
            <w:rFonts w:ascii="Nunito" w:eastAsia="Nunito" w:hAnsi="Nunito" w:cs="Nunito"/>
            <w:vertAlign w:val="superscript"/>
          </w:rPr>
          <w:delText>2</w:delText>
        </w:r>
        <w:r w:rsidRPr="00A62CB7" w:rsidDel="0E3CF60B">
          <w:rPr>
            <w:rFonts w:ascii="Nunito" w:eastAsia="Nunito" w:hAnsi="Nunito" w:cs="Nunito"/>
          </w:rPr>
          <w:delText>AT</w:delText>
        </w:r>
      </w:del>
      <w:ins w:id="2823" w:author="Craig Parker" w:date="2024-07-08T09:29:00Z">
        <w:r w:rsidR="0E3CF60B" w:rsidRPr="00A62CB7">
          <w:rPr>
            <w:rFonts w:ascii="Nunito" w:eastAsia="Nunito" w:hAnsi="Nunito" w:cs="Nunito"/>
          </w:rPr>
          <w:t>HE²AT</w:t>
        </w:r>
      </w:ins>
      <w:r w:rsidR="0E3CF60B" w:rsidRPr="00A62CB7">
        <w:rPr>
          <w:rFonts w:ascii="Nunito" w:eastAsia="Nunito" w:hAnsi="Nunito" w:cs="Nunito"/>
        </w:rPr>
        <w:t xml:space="preserve"> Center will need to agree </w:t>
      </w:r>
      <w:del w:id="2824" w:author="Craig Parker" w:date="2024-07-16T11:59:00Z">
        <w:r w:rsidRPr="00A62CB7" w:rsidDel="0E3CF60B">
          <w:rPr>
            <w:rFonts w:ascii="Nunito" w:eastAsia="Nunito" w:hAnsi="Nunito" w:cs="Nunito"/>
          </w:rPr>
          <w:delText>to not seek</w:delText>
        </w:r>
      </w:del>
      <w:ins w:id="2825" w:author="Craig Parker" w:date="2024-07-16T11:59:00Z">
        <w:r w:rsidR="0E3CF60B" w:rsidRPr="00A62CB7">
          <w:rPr>
            <w:rFonts w:ascii="Nunito" w:eastAsia="Nunito" w:hAnsi="Nunito" w:cs="Nunito"/>
          </w:rPr>
          <w:t>not to seek</w:t>
        </w:r>
      </w:ins>
      <w:r w:rsidR="0E3CF60B" w:rsidRPr="00A62CB7">
        <w:rPr>
          <w:rFonts w:ascii="Nunito" w:eastAsia="Nunito" w:hAnsi="Nunito" w:cs="Nunito"/>
        </w:rPr>
        <w:t xml:space="preserve"> to identify individuals within the dataset, not distribute the data to any other entity, keep the data secure, and acknowledge the </w:t>
      </w:r>
      <w:del w:id="2826" w:author="Craig Parker" w:date="2024-07-08T09:29:00Z">
        <w:r w:rsidRPr="00A62CB7" w:rsidDel="0E3CF60B">
          <w:rPr>
            <w:rFonts w:ascii="Nunito" w:eastAsia="Nunito" w:hAnsi="Nunito" w:cs="Nunito"/>
          </w:rPr>
          <w:delText>HE</w:delText>
        </w:r>
        <w:r w:rsidRPr="00A62CB7" w:rsidDel="0E3CF60B">
          <w:rPr>
            <w:rFonts w:ascii="Nunito" w:eastAsia="Nunito" w:hAnsi="Nunito" w:cs="Nunito"/>
            <w:vertAlign w:val="superscript"/>
          </w:rPr>
          <w:delText>2</w:delText>
        </w:r>
        <w:r w:rsidRPr="00A62CB7" w:rsidDel="0E3CF60B">
          <w:rPr>
            <w:rFonts w:ascii="Nunito" w:eastAsia="Nunito" w:hAnsi="Nunito" w:cs="Nunito"/>
          </w:rPr>
          <w:delText>AT</w:delText>
        </w:r>
      </w:del>
      <w:ins w:id="2827" w:author="Craig Parker" w:date="2024-07-08T09:29:00Z">
        <w:r w:rsidR="0E3CF60B" w:rsidRPr="00A62CB7">
          <w:rPr>
            <w:rFonts w:ascii="Nunito" w:eastAsia="Nunito" w:hAnsi="Nunito" w:cs="Nunito"/>
          </w:rPr>
          <w:t>HE²AT</w:t>
        </w:r>
      </w:ins>
      <w:r w:rsidR="0E3CF60B" w:rsidRPr="00A62CB7">
        <w:rPr>
          <w:rFonts w:ascii="Nunito" w:eastAsia="Nunito" w:hAnsi="Nunito" w:cs="Nunito"/>
        </w:rPr>
        <w:t xml:space="preserve"> Center and DS-I Africa as appropriate in publications and presentations (the exact acknowledgement text to be agreed among the DS-I Africa Program). Further, researchers who share the Center’s resources will be strongly encouraged to collaborate with and train African investigators as part of </w:t>
      </w:r>
      <w:del w:id="2828" w:author="Craig Parker" w:date="2024-07-09T11:43:00Z">
        <w:r w:rsidRPr="00A62CB7" w:rsidDel="0E3CF60B">
          <w:rPr>
            <w:rFonts w:ascii="Nunito" w:eastAsia="Nunito" w:hAnsi="Nunito" w:cs="Nunito"/>
          </w:rPr>
          <w:delText>the work they conduct</w:delText>
        </w:r>
      </w:del>
      <w:ins w:id="2829" w:author="Craig Parker" w:date="2024-07-09T11:43:00Z">
        <w:r w:rsidR="0E3CF60B" w:rsidRPr="00A62CB7">
          <w:rPr>
            <w:rFonts w:ascii="Nunito" w:eastAsia="Nunito" w:hAnsi="Nunito" w:cs="Nunito"/>
          </w:rPr>
          <w:t>their work</w:t>
        </w:r>
      </w:ins>
      <w:r w:rsidR="0E3CF60B" w:rsidRPr="00A62CB7">
        <w:rPr>
          <w:rFonts w:ascii="Nunito" w:eastAsia="Nunito" w:hAnsi="Nunito" w:cs="Nunito"/>
        </w:rPr>
        <w:t xml:space="preserve"> with the resources shared.</w:t>
      </w:r>
    </w:p>
    <w:p w14:paraId="00000144" w14:textId="77777777" w:rsidR="007813F4" w:rsidRPr="00A62CB7" w:rsidRDefault="009511AE">
      <w:pPr>
        <w:jc w:val="both"/>
        <w:rPr>
          <w:rFonts w:ascii="Nunito" w:eastAsia="Nunito" w:hAnsi="Nunito" w:cs="Nunito"/>
        </w:rPr>
      </w:pPr>
      <w:r w:rsidRPr="00A62CB7">
        <w:rPr>
          <w:rFonts w:ascii="Nunito" w:eastAsia="Nunito" w:hAnsi="Nunito" w:cs="Nunito"/>
        </w:rPr>
        <w:t xml:space="preserve"> </w:t>
      </w:r>
    </w:p>
    <w:p w14:paraId="00000145" w14:textId="5ACE3209" w:rsidR="007813F4" w:rsidRPr="00A62CB7" w:rsidRDefault="0E3CF60B">
      <w:pPr>
        <w:jc w:val="both"/>
        <w:rPr>
          <w:ins w:id="2830" w:author="Matthew Chersich" w:date="2024-08-05T08:50:00Z"/>
          <w:rFonts w:ascii="Nunito" w:eastAsia="Nunito" w:hAnsi="Nunito" w:cs="Nunito"/>
        </w:rPr>
      </w:pPr>
      <w:r w:rsidRPr="00A62CB7">
        <w:rPr>
          <w:rFonts w:ascii="Nunito" w:eastAsia="Nunito" w:hAnsi="Nunito" w:cs="Nunito"/>
        </w:rPr>
        <w:t xml:space="preserve">There may be exceptions to the </w:t>
      </w:r>
      <w:del w:id="2831" w:author="Craig Parker" w:date="2024-07-09T11:43:00Z">
        <w:r w:rsidR="009511AE" w:rsidRPr="00A62CB7" w:rsidDel="0E3CF60B">
          <w:rPr>
            <w:rFonts w:ascii="Nunito" w:eastAsia="Nunito" w:hAnsi="Nunito" w:cs="Nunito"/>
          </w:rPr>
          <w:delText>resource sharing</w:delText>
        </w:r>
      </w:del>
      <w:ins w:id="2832" w:author="Craig Parker" w:date="2024-07-09T11:43:00Z">
        <w:r w:rsidRPr="00A62CB7">
          <w:rPr>
            <w:rFonts w:ascii="Nunito" w:eastAsia="Nunito" w:hAnsi="Nunito" w:cs="Nunito"/>
          </w:rPr>
          <w:t>resource-sharing</w:t>
        </w:r>
      </w:ins>
      <w:r w:rsidRPr="00A62CB7">
        <w:rPr>
          <w:rFonts w:ascii="Nunito" w:eastAsia="Nunito" w:hAnsi="Nunito" w:cs="Nunito"/>
        </w:rPr>
        <w:t xml:space="preserve"> plans outlined above. Firstly, there may be considerations around intellectual property protections for the research products that the consortium aims to </w:t>
      </w:r>
      <w:del w:id="2833" w:author="Craig Parker" w:date="2024-07-09T11:43:00Z">
        <w:r w:rsidR="009511AE" w:rsidRPr="00A62CB7" w:rsidDel="0E3CF60B">
          <w:rPr>
            <w:rFonts w:ascii="Nunito" w:eastAsia="Nunito" w:hAnsi="Nunito" w:cs="Nunito"/>
          </w:rPr>
          <w:delText>commercialize</w:delText>
        </w:r>
      </w:del>
      <w:del w:id="2834" w:author="Matthew Chersich" w:date="2024-08-05T06:58:00Z">
        <w:r w:rsidR="009511AE" w:rsidRPr="00A62CB7" w:rsidDel="0E3CF60B">
          <w:rPr>
            <w:rFonts w:ascii="Nunito" w:eastAsia="Nunito" w:hAnsi="Nunito" w:cs="Nunito"/>
          </w:rPr>
          <w:delText>commercialise</w:delText>
        </w:r>
      </w:del>
      <w:ins w:id="2835" w:author="Matthew Chersich" w:date="2024-08-05T06:58:00Z">
        <w:r w:rsidRPr="00A62CB7">
          <w:rPr>
            <w:rFonts w:ascii="Nunito" w:eastAsia="Nunito" w:hAnsi="Nunito" w:cs="Nunito"/>
          </w:rPr>
          <w:t>commercialize</w:t>
        </w:r>
      </w:ins>
      <w:r w:rsidRPr="00A62CB7">
        <w:rPr>
          <w:rFonts w:ascii="Nunito" w:eastAsia="Nunito" w:hAnsi="Nunito" w:cs="Nunito"/>
        </w:rPr>
        <w:t xml:space="preserve">. Decisions about resource sharing in these circumstances will follow the NIH policies in this regard, including those on resource sharing, disseminating unique research resources, and program </w:t>
      </w:r>
      <w:proofErr w:type="gramStart"/>
      <w:r w:rsidRPr="00A62CB7">
        <w:rPr>
          <w:rFonts w:ascii="Nunito" w:eastAsia="Nunito" w:hAnsi="Nunito" w:cs="Nunito"/>
        </w:rPr>
        <w:t>income</w:t>
      </w:r>
      <w:r w:rsidRPr="00A62CB7">
        <w:rPr>
          <w:rFonts w:ascii="Nunito" w:eastAsia="Nunito" w:hAnsi="Nunito" w:cs="Nunito"/>
          <w:vertAlign w:val="superscript"/>
        </w:rPr>
        <w:t>[</w:t>
      </w:r>
      <w:proofErr w:type="gramEnd"/>
      <w:r w:rsidRPr="00A62CB7">
        <w:rPr>
          <w:rFonts w:ascii="Nunito" w:eastAsia="Nunito" w:hAnsi="Nunito" w:cs="Nunito"/>
          <w:vertAlign w:val="superscript"/>
        </w:rPr>
        <w:t>1, 2]</w:t>
      </w:r>
      <w:r w:rsidRPr="00A62CB7">
        <w:rPr>
          <w:rFonts w:ascii="Nunito" w:eastAsia="Nunito" w:hAnsi="Nunito" w:cs="Nunito"/>
        </w:rPr>
        <w:t xml:space="preserve">. The NIH will </w:t>
      </w:r>
      <w:del w:id="2836" w:author="Craig Parker" w:date="2024-07-09T11:44:00Z">
        <w:r w:rsidR="009511AE" w:rsidRPr="00A62CB7" w:rsidDel="0E3CF60B">
          <w:rPr>
            <w:rFonts w:ascii="Nunito" w:eastAsia="Nunito" w:hAnsi="Nunito" w:cs="Nunito"/>
          </w:rPr>
          <w:delText>be provided with</w:delText>
        </w:r>
      </w:del>
      <w:ins w:id="2837" w:author="Craig Parker" w:date="2024-07-09T11:44:00Z">
        <w:r w:rsidRPr="00A62CB7">
          <w:rPr>
            <w:rFonts w:ascii="Nunito" w:eastAsia="Nunito" w:hAnsi="Nunito" w:cs="Nunito"/>
          </w:rPr>
          <w:t>receive</w:t>
        </w:r>
      </w:ins>
      <w:r w:rsidRPr="00A62CB7">
        <w:rPr>
          <w:rFonts w:ascii="Nunito" w:eastAsia="Nunito" w:hAnsi="Nunito" w:cs="Nunito"/>
        </w:rPr>
        <w:t xml:space="preserve"> a copy of documents or samples of these products developed under the grant award (e.g. the Digital App).  A large portion of the data we will use in the Project activities will be drawn from the IBM</w:t>
      </w:r>
      <w:del w:id="2838" w:author="Craig Parker" w:date="2024-07-23T13:15:00Z">
        <w:r w:rsidR="009511AE" w:rsidRPr="00A62CB7" w:rsidDel="0E3CF60B">
          <w:rPr>
            <w:rFonts w:ascii="Nunito" w:eastAsia="Nunito" w:hAnsi="Nunito" w:cs="Nunito"/>
          </w:rPr>
          <w:delText>-PAIRS</w:delText>
        </w:r>
      </w:del>
      <w:r w:rsidRPr="00A62CB7">
        <w:rPr>
          <w:rFonts w:ascii="Nunito" w:eastAsia="Nunito" w:hAnsi="Nunito" w:cs="Nunito"/>
        </w:rPr>
        <w:t xml:space="preserve"> platform, which contains several datasets that require a license for access. We will thus not be able to share those datasets without permission from the licensee.</w:t>
      </w:r>
    </w:p>
    <w:p w14:paraId="1EC9B413" w14:textId="244391C6" w:rsidR="0E3CF60B" w:rsidRPr="00A62CB7" w:rsidRDefault="0E3CF60B">
      <w:pPr>
        <w:jc w:val="both"/>
        <w:rPr>
          <w:rFonts w:ascii="Nunito" w:eastAsia="Nunito" w:hAnsi="Nunito" w:cs="Nunito"/>
          <w:highlight w:val="yellow"/>
          <w:rPrChange w:id="2839" w:author="Craig Parker" w:date="2024-08-05T19:17:00Z">
            <w:rPr>
              <w:rFonts w:ascii="Nunito" w:eastAsia="Nunito" w:hAnsi="Nunito" w:cs="Nunito"/>
            </w:rPr>
          </w:rPrChange>
        </w:rPr>
      </w:pPr>
      <w:ins w:id="2840" w:author="Matthew Chersich" w:date="2024-08-05T08:50:00Z">
        <w:r w:rsidRPr="00A62CB7">
          <w:rPr>
            <w:rFonts w:ascii="Nunito" w:eastAsia="Nunito" w:hAnsi="Nunito" w:cs="Nunito"/>
          </w:rPr>
          <w:t xml:space="preserve">Applicants will be contractually bound not to attempt to reidentify individuals. </w:t>
        </w:r>
      </w:ins>
      <w:ins w:id="2841" w:author="Matthew Chersich" w:date="2024-08-05T08:51:00Z">
        <w:r w:rsidRPr="00A62CB7">
          <w:rPr>
            <w:rFonts w:ascii="Nunito" w:eastAsia="Nunito" w:hAnsi="Nunito" w:cs="Nunito"/>
            <w:highlight w:val="yellow"/>
            <w:rPrChange w:id="2842" w:author="Craig Parker" w:date="2024-08-05T19:17:00Z">
              <w:rPr>
                <w:rFonts w:ascii="Nunito" w:eastAsia="Nunito" w:hAnsi="Nunito" w:cs="Nunito"/>
              </w:rPr>
            </w:rPrChange>
          </w:rPr>
          <w:t xml:space="preserve">The Data </w:t>
        </w:r>
        <w:commentRangeStart w:id="2843"/>
        <w:r w:rsidRPr="00A62CB7">
          <w:rPr>
            <w:rFonts w:ascii="Nunito" w:eastAsia="Nunito" w:hAnsi="Nunito" w:cs="Nunito"/>
            <w:highlight w:val="yellow"/>
            <w:rPrChange w:id="2844" w:author="Craig Parker" w:date="2024-08-05T19:17:00Z">
              <w:rPr>
                <w:rFonts w:ascii="Nunito" w:eastAsia="Nunito" w:hAnsi="Nunito" w:cs="Nunito"/>
              </w:rPr>
            </w:rPrChange>
          </w:rPr>
          <w:t>Acces</w:t>
        </w:r>
      </w:ins>
      <w:ins w:id="2845" w:author="Matthew Chersich" w:date="2024-08-05T08:52:00Z">
        <w:r w:rsidRPr="00A62CB7">
          <w:rPr>
            <w:rFonts w:ascii="Nunito" w:eastAsia="Nunito" w:hAnsi="Nunito" w:cs="Nunito"/>
            <w:highlight w:val="yellow"/>
            <w:rPrChange w:id="2846" w:author="Craig Parker" w:date="2024-08-05T19:17:00Z">
              <w:rPr>
                <w:rFonts w:ascii="Nunito" w:eastAsia="Nunito" w:hAnsi="Nunito" w:cs="Nunito"/>
              </w:rPr>
            </w:rPrChange>
          </w:rPr>
          <w:t>s</w:t>
        </w:r>
      </w:ins>
      <w:commentRangeEnd w:id="2843"/>
      <w:r w:rsidRPr="00A62CB7">
        <w:rPr>
          <w:rStyle w:val="CommentReference"/>
          <w:rFonts w:ascii="Nunito" w:hAnsi="Nunito"/>
          <w:rPrChange w:id="2847" w:author="Craig Parker" w:date="2024-08-05T19:17:00Z">
            <w:rPr>
              <w:rStyle w:val="CommentReference"/>
            </w:rPr>
          </w:rPrChange>
        </w:rPr>
        <w:commentReference w:id="2843"/>
      </w:r>
      <w:ins w:id="2848" w:author="Matthew Chersich" w:date="2024-08-05T08:51:00Z">
        <w:r w:rsidRPr="00A62CB7">
          <w:rPr>
            <w:rFonts w:ascii="Nunito" w:eastAsia="Nunito" w:hAnsi="Nunito" w:cs="Nunito"/>
            <w:highlight w:val="yellow"/>
            <w:rPrChange w:id="2849" w:author="Craig Parker" w:date="2024-08-05T19:17:00Z">
              <w:rPr>
                <w:rFonts w:ascii="Nunito" w:eastAsia="Nunito" w:hAnsi="Nunito" w:cs="Nunito"/>
              </w:rPr>
            </w:rPrChange>
          </w:rPr>
          <w:t xml:space="preserve"> Committee may remove further indirect identifiers</w:t>
        </w:r>
      </w:ins>
      <w:ins w:id="2850" w:author="Matthew Chersich" w:date="2024-08-05T08:52:00Z">
        <w:r w:rsidRPr="00A62CB7">
          <w:rPr>
            <w:rFonts w:ascii="Nunito" w:eastAsia="Nunito" w:hAnsi="Nunito" w:cs="Nunito"/>
            <w:highlight w:val="yellow"/>
            <w:rPrChange w:id="2851" w:author="Craig Parker" w:date="2024-08-05T19:17:00Z">
              <w:rPr>
                <w:rFonts w:ascii="Nunito" w:eastAsia="Nunito" w:hAnsi="Nunito" w:cs="Nunito"/>
              </w:rPr>
            </w:rPrChange>
          </w:rPr>
          <w:t xml:space="preserve"> on a case-by-case basis</w:t>
        </w:r>
      </w:ins>
      <w:ins w:id="2852" w:author="Matthew Chersich" w:date="2024-08-05T08:53:00Z">
        <w:r w:rsidRPr="00A62CB7">
          <w:rPr>
            <w:rFonts w:ascii="Nunito" w:eastAsia="Nunito" w:hAnsi="Nunito" w:cs="Nunito"/>
            <w:highlight w:val="yellow"/>
          </w:rPr>
          <w:t xml:space="preserve">, </w:t>
        </w:r>
      </w:ins>
      <w:ins w:id="2853" w:author="Matthew Chersich" w:date="2024-08-05T08:54:00Z">
        <w:r w:rsidRPr="00A62CB7">
          <w:rPr>
            <w:rFonts w:ascii="Nunito" w:eastAsia="Nunito" w:hAnsi="Nunito" w:cs="Nunito"/>
          </w:rPr>
          <w:t xml:space="preserve">based on a </w:t>
        </w:r>
      </w:ins>
      <w:ins w:id="2854" w:author="Matthew Chersich" w:date="2024-08-05T08:53:00Z">
        <w:r w:rsidRPr="00A62CB7">
          <w:rPr>
            <w:rFonts w:ascii="Nunito" w:eastAsia="Nunito" w:hAnsi="Nunito" w:cs="Nunito"/>
            <w:highlight w:val="yellow"/>
          </w:rPr>
          <w:t>risk assessment</w:t>
        </w:r>
      </w:ins>
      <w:ins w:id="2855" w:author="Matthew Chersich" w:date="2024-08-05T08:54:00Z">
        <w:r w:rsidRPr="00A62CB7">
          <w:rPr>
            <w:rFonts w:ascii="Nunito" w:eastAsia="Nunito" w:hAnsi="Nunito" w:cs="Nunito"/>
            <w:highlight w:val="yellow"/>
          </w:rPr>
          <w:t xml:space="preserve"> of the applicant.</w:t>
        </w:r>
      </w:ins>
      <w:r w:rsidRPr="00A62CB7">
        <w:rPr>
          <w:rFonts w:ascii="Nunito" w:eastAsia="Nunito" w:hAnsi="Nunito" w:cs="Nunito"/>
          <w:highlight w:val="yellow"/>
        </w:rPr>
        <w:t xml:space="preserve"> </w:t>
      </w:r>
    </w:p>
    <w:p w14:paraId="00000146" w14:textId="77777777" w:rsidR="007813F4" w:rsidRPr="00A62CB7" w:rsidRDefault="0E3CF60B" w:rsidP="0E3CF60B">
      <w:pPr>
        <w:jc w:val="both"/>
        <w:rPr>
          <w:rFonts w:ascii="Nunito" w:eastAsia="Nunito" w:hAnsi="Nunito" w:cs="Nunito"/>
          <w:highlight w:val="yellow"/>
          <w:rPrChange w:id="2856" w:author="Craig Parker" w:date="2024-08-05T19:17:00Z">
            <w:rPr>
              <w:rFonts w:ascii="Nunito" w:eastAsia="Nunito" w:hAnsi="Nunito" w:cs="Nunito"/>
            </w:rPr>
          </w:rPrChange>
        </w:rPr>
      </w:pPr>
      <w:r w:rsidRPr="00A62CB7">
        <w:rPr>
          <w:rFonts w:ascii="Nunito" w:eastAsia="Nunito" w:hAnsi="Nunito" w:cs="Nunito"/>
          <w:highlight w:val="yellow"/>
          <w:rPrChange w:id="2857" w:author="Craig Parker" w:date="2024-08-05T19:17:00Z">
            <w:rPr>
              <w:rFonts w:ascii="Nunito" w:eastAsia="Nunito" w:hAnsi="Nunito" w:cs="Nunito"/>
            </w:rPr>
          </w:rPrChange>
        </w:rPr>
        <w:t xml:space="preserve"> </w:t>
      </w:r>
    </w:p>
    <w:p w14:paraId="00000147" w14:textId="559757FE" w:rsidR="007813F4" w:rsidRPr="00A62CB7" w:rsidRDefault="0E3CF60B">
      <w:pPr>
        <w:jc w:val="both"/>
        <w:rPr>
          <w:ins w:id="2858" w:author="Matthew Chersich" w:date="2024-08-05T08:55:00Z"/>
          <w:rFonts w:ascii="Nunito" w:eastAsia="Nunito" w:hAnsi="Nunito" w:cs="Nunito"/>
        </w:rPr>
      </w:pPr>
      <w:ins w:id="2859" w:author="Craig Parker" w:date="2024-07-23T13:15:00Z">
        <w:r w:rsidRPr="00A62CB7">
          <w:rPr>
            <w:rFonts w:ascii="Nunito" w:eastAsia="Nunito" w:hAnsi="Nunito" w:cs="Nunito"/>
          </w:rPr>
          <w:t>The</w:t>
        </w:r>
      </w:ins>
      <w:del w:id="2860" w:author="Craig Parker" w:date="2024-07-23T13:15:00Z">
        <w:r w:rsidR="00F10B46" w:rsidRPr="00A62CB7" w:rsidDel="0E3CF60B">
          <w:rPr>
            <w:rFonts w:ascii="Nunito" w:eastAsia="Nunito" w:hAnsi="Nunito" w:cs="Nunito"/>
          </w:rPr>
          <w:delText>Clearly, the</w:delText>
        </w:r>
      </w:del>
      <w:r w:rsidRPr="00A62CB7">
        <w:rPr>
          <w:rFonts w:ascii="Nunito" w:eastAsia="Nunito" w:hAnsi="Nunito" w:cs="Nunito"/>
        </w:rPr>
        <w:t xml:space="preserve"> rights and privacy of individuals who participate in research must be </w:t>
      </w:r>
      <w:proofErr w:type="gramStart"/>
      <w:r w:rsidRPr="00A62CB7">
        <w:rPr>
          <w:rFonts w:ascii="Nunito" w:eastAsia="Nunito" w:hAnsi="Nunito" w:cs="Nunito"/>
        </w:rPr>
        <w:t>protected at all times</w:t>
      </w:r>
      <w:proofErr w:type="gramEnd"/>
      <w:r w:rsidRPr="00A62CB7">
        <w:rPr>
          <w:rFonts w:ascii="Nunito" w:eastAsia="Nunito" w:hAnsi="Nunito" w:cs="Nunito"/>
        </w:rPr>
        <w:t xml:space="preserve">. </w:t>
      </w:r>
      <w:commentRangeStart w:id="2861"/>
      <w:r w:rsidRPr="00A62CB7">
        <w:rPr>
          <w:rFonts w:ascii="Nunito" w:eastAsia="Nunito" w:hAnsi="Nunito" w:cs="Nunito"/>
        </w:rPr>
        <w:t>Thus</w:t>
      </w:r>
      <w:commentRangeEnd w:id="2861"/>
      <w:r w:rsidR="00F10B46" w:rsidRPr="00A62CB7">
        <w:rPr>
          <w:rStyle w:val="CommentReference"/>
          <w:rFonts w:ascii="Nunito" w:hAnsi="Nunito"/>
          <w:rPrChange w:id="2862" w:author="Craig Parker" w:date="2024-08-05T19:17:00Z">
            <w:rPr>
              <w:rStyle w:val="CommentReference"/>
            </w:rPr>
          </w:rPrChange>
        </w:rPr>
        <w:commentReference w:id="2861"/>
      </w:r>
      <w:r w:rsidRPr="00A62CB7">
        <w:rPr>
          <w:rFonts w:ascii="Nunito" w:eastAsia="Nunito" w:hAnsi="Nunito" w:cs="Nunito"/>
        </w:rPr>
        <w:t xml:space="preserve">, data intended for broader use should be </w:t>
      </w:r>
      <w:r w:rsidRPr="00A62CB7">
        <w:rPr>
          <w:rFonts w:ascii="Nunito" w:eastAsia="Nunito" w:hAnsi="Nunito" w:cs="Nunito"/>
          <w:highlight w:val="yellow"/>
          <w:rPrChange w:id="2863" w:author="Craig Parker" w:date="2024-08-05T19:17:00Z">
            <w:rPr>
              <w:rFonts w:ascii="Nunito" w:eastAsia="Nunito" w:hAnsi="Nunito" w:cs="Nunito"/>
            </w:rPr>
          </w:rPrChange>
        </w:rPr>
        <w:t xml:space="preserve">free of </w:t>
      </w:r>
      <w:ins w:id="2864" w:author="Matthew Chersich" w:date="2024-08-05T08:47:00Z">
        <w:r w:rsidRPr="00A62CB7">
          <w:rPr>
            <w:rFonts w:ascii="Nunito" w:eastAsia="Nunito" w:hAnsi="Nunito" w:cs="Nunito"/>
            <w:highlight w:val="yellow"/>
            <w:rPrChange w:id="2865" w:author="Craig Parker" w:date="2024-08-05T19:17:00Z">
              <w:rPr>
                <w:rFonts w:ascii="Nunito" w:eastAsia="Nunito" w:hAnsi="Nunito" w:cs="Nunito"/>
              </w:rPr>
            </w:rPrChange>
          </w:rPr>
          <w:t xml:space="preserve">direct </w:t>
        </w:r>
      </w:ins>
      <w:r w:rsidRPr="00A62CB7">
        <w:rPr>
          <w:rFonts w:ascii="Nunito" w:eastAsia="Nunito" w:hAnsi="Nunito" w:cs="Nunito"/>
          <w:highlight w:val="yellow"/>
          <w:rPrChange w:id="2866" w:author="Craig Parker" w:date="2024-08-05T19:17:00Z">
            <w:rPr>
              <w:rFonts w:ascii="Nunito" w:eastAsia="Nunito" w:hAnsi="Nunito" w:cs="Nunito"/>
            </w:rPr>
          </w:rPrChange>
        </w:rPr>
        <w:t>identifiers</w:t>
      </w:r>
      <w:r w:rsidRPr="00A62CB7">
        <w:rPr>
          <w:rFonts w:ascii="Nunito" w:eastAsia="Nunito" w:hAnsi="Nunito" w:cs="Nunito"/>
        </w:rPr>
        <w:t xml:space="preserve"> that would permit linkages to individual research participants and variables that could lead to deductive disclosure of the identity of individual subjects.  All data shared beyond the </w:t>
      </w:r>
      <w:del w:id="2867" w:author="Craig Parker" w:date="2024-08-05T19:21:00Z">
        <w:r w:rsidRPr="00A62CB7" w:rsidDel="00BC335B">
          <w:rPr>
            <w:rFonts w:ascii="Nunito" w:eastAsia="Nunito" w:hAnsi="Nunito" w:cs="Nunito"/>
          </w:rPr>
          <w:delText>HEAT</w:delText>
        </w:r>
      </w:del>
      <w:ins w:id="2868" w:author="Craig Parker" w:date="2024-08-05T19:21:00Z">
        <w:r w:rsidR="00BC335B" w:rsidRPr="00A62CB7">
          <w:rPr>
            <w:rFonts w:ascii="Nunito" w:eastAsia="Nunito" w:hAnsi="Nunito" w:cs="Nunito"/>
          </w:rPr>
          <w:t>HE²AT</w:t>
        </w:r>
      </w:ins>
      <w:r w:rsidRPr="00A62CB7">
        <w:rPr>
          <w:rFonts w:ascii="Nunito" w:eastAsia="Nunito" w:hAnsi="Nunito" w:cs="Nunito"/>
        </w:rPr>
        <w:t xml:space="preserve"> Center will be de-identified following the </w:t>
      </w:r>
      <w:del w:id="2869" w:author="Craig Parker" w:date="2024-07-16T12:13:00Z">
        <w:r w:rsidR="00F10B46" w:rsidRPr="00A62CB7" w:rsidDel="0E3CF60B">
          <w:rPr>
            <w:rFonts w:ascii="Nunito" w:eastAsia="Nunito" w:hAnsi="Nunito" w:cs="Nunito"/>
          </w:rPr>
          <w:delText>procedures described above</w:delText>
        </w:r>
      </w:del>
      <w:ins w:id="2870" w:author="Craig Parker" w:date="2024-07-16T12:13:00Z">
        <w:r w:rsidRPr="00A62CB7">
          <w:rPr>
            <w:rFonts w:ascii="Nunito" w:eastAsia="Nunito" w:hAnsi="Nunito" w:cs="Nunito"/>
          </w:rPr>
          <w:t>abovementioned procedures</w:t>
        </w:r>
      </w:ins>
      <w:r w:rsidRPr="00A62CB7">
        <w:rPr>
          <w:rFonts w:ascii="Nunito" w:eastAsia="Nunito" w:hAnsi="Nunito" w:cs="Nunito"/>
        </w:rPr>
        <w:t xml:space="preserve">.  Requests for original data containing personally identifiable or sensitive information will be </w:t>
      </w:r>
      <w:proofErr w:type="gramStart"/>
      <w:r w:rsidRPr="00A62CB7">
        <w:rPr>
          <w:rFonts w:ascii="Nunito" w:eastAsia="Nunito" w:hAnsi="Nunito" w:cs="Nunito"/>
        </w:rPr>
        <w:t>referred back</w:t>
      </w:r>
      <w:proofErr w:type="gramEnd"/>
      <w:r w:rsidRPr="00A62CB7">
        <w:rPr>
          <w:rFonts w:ascii="Nunito" w:eastAsia="Nunito" w:hAnsi="Nunito" w:cs="Nunito"/>
        </w:rPr>
        <w:t xml:space="preserve"> to the original study.</w:t>
      </w:r>
    </w:p>
    <w:p w14:paraId="00000148" w14:textId="77777777" w:rsidR="007813F4" w:rsidRPr="00A62CB7" w:rsidRDefault="009511AE">
      <w:pPr>
        <w:jc w:val="both"/>
        <w:rPr>
          <w:rFonts w:ascii="Nunito" w:eastAsia="Nunito" w:hAnsi="Nunito" w:cs="Nunito"/>
        </w:rPr>
      </w:pPr>
      <w:r w:rsidRPr="00A62CB7">
        <w:rPr>
          <w:rFonts w:ascii="Nunito" w:eastAsia="Nunito" w:hAnsi="Nunito" w:cs="Nunito"/>
        </w:rPr>
        <w:t xml:space="preserve"> </w:t>
      </w:r>
    </w:p>
    <w:p w14:paraId="00000149" w14:textId="446C92A6" w:rsidR="007813F4" w:rsidRPr="00A62CB7" w:rsidRDefault="0E3CF60B">
      <w:pPr>
        <w:jc w:val="both"/>
        <w:rPr>
          <w:rFonts w:ascii="Nunito" w:eastAsia="Nunito" w:hAnsi="Nunito" w:cs="Nunito"/>
        </w:rPr>
      </w:pPr>
      <w:r w:rsidRPr="00A62CB7">
        <w:rPr>
          <w:rFonts w:ascii="Nunito" w:eastAsia="Nunito" w:hAnsi="Nunito" w:cs="Nunito"/>
        </w:rPr>
        <w:t xml:space="preserve">The </w:t>
      </w:r>
      <w:del w:id="2871" w:author="Craig Parker" w:date="2024-07-08T09:29:00Z">
        <w:r w:rsidR="54FBA741" w:rsidRPr="00A62CB7" w:rsidDel="0E3CF60B">
          <w:rPr>
            <w:rFonts w:ascii="Nunito" w:eastAsia="Nunito" w:hAnsi="Nunito" w:cs="Nunito"/>
          </w:rPr>
          <w:delText>HE</w:delText>
        </w:r>
        <w:r w:rsidR="54FBA741" w:rsidRPr="00A62CB7" w:rsidDel="0E3CF60B">
          <w:rPr>
            <w:rFonts w:ascii="Nunito" w:eastAsia="Nunito" w:hAnsi="Nunito" w:cs="Nunito"/>
            <w:vertAlign w:val="superscript"/>
          </w:rPr>
          <w:delText>2</w:delText>
        </w:r>
        <w:r w:rsidR="54FBA741" w:rsidRPr="00A62CB7" w:rsidDel="0E3CF60B">
          <w:rPr>
            <w:rFonts w:ascii="Nunito" w:eastAsia="Nunito" w:hAnsi="Nunito" w:cs="Nunito"/>
          </w:rPr>
          <w:delText>AT</w:delText>
        </w:r>
      </w:del>
      <w:ins w:id="2872" w:author="Craig Parker" w:date="2024-07-08T09:29:00Z">
        <w:r w:rsidRPr="00A62CB7">
          <w:rPr>
            <w:rFonts w:ascii="Nunito" w:eastAsia="Nunito" w:hAnsi="Nunito" w:cs="Nunito"/>
          </w:rPr>
          <w:t>HE²AT</w:t>
        </w:r>
      </w:ins>
      <w:r w:rsidRPr="00A62CB7">
        <w:rPr>
          <w:rFonts w:ascii="Nunito" w:eastAsia="Nunito" w:hAnsi="Nunito" w:cs="Nunito"/>
        </w:rPr>
        <w:t xml:space="preserve"> Center team will especially </w:t>
      </w:r>
      <w:del w:id="2873" w:author="Craig Parker" w:date="2024-07-09T11:44:00Z">
        <w:r w:rsidR="54FBA741" w:rsidRPr="00A62CB7" w:rsidDel="0E3CF60B">
          <w:rPr>
            <w:rFonts w:ascii="Nunito" w:eastAsia="Nunito" w:hAnsi="Nunito" w:cs="Nunito"/>
          </w:rPr>
          <w:delText xml:space="preserve">endeavor </w:delText>
        </w:r>
      </w:del>
      <w:ins w:id="2874" w:author="Craig Parker" w:date="2024-07-09T11:44:00Z">
        <w:del w:id="2875" w:author="Matthew Chersich" w:date="2024-08-05T08:50:00Z">
          <w:r w:rsidR="54FBA741" w:rsidRPr="00A62CB7" w:rsidDel="0E3CF60B">
            <w:rPr>
              <w:rFonts w:ascii="Nunito" w:eastAsia="Nunito" w:hAnsi="Nunito" w:cs="Nunito"/>
            </w:rPr>
            <w:delText>endeavour</w:delText>
          </w:r>
        </w:del>
      </w:ins>
      <w:ins w:id="2876" w:author="Matthew Chersich" w:date="2024-08-05T08:50:00Z">
        <w:r w:rsidRPr="00A62CB7">
          <w:rPr>
            <w:rFonts w:ascii="Nunito" w:eastAsia="Nunito" w:hAnsi="Nunito" w:cs="Nunito"/>
          </w:rPr>
          <w:t>endeavor</w:t>
        </w:r>
      </w:ins>
      <w:ins w:id="2877" w:author="Craig Parker" w:date="2024-07-09T11:44:00Z">
        <w:r w:rsidRPr="00A62CB7">
          <w:rPr>
            <w:rFonts w:ascii="Nunito" w:eastAsia="Nunito" w:hAnsi="Nunito" w:cs="Nunito"/>
          </w:rPr>
          <w:t xml:space="preserve"> </w:t>
        </w:r>
      </w:ins>
      <w:r w:rsidRPr="00A62CB7">
        <w:rPr>
          <w:rFonts w:ascii="Nunito" w:eastAsia="Nunito" w:hAnsi="Nunito" w:cs="Nunito"/>
        </w:rPr>
        <w:t xml:space="preserve">to make the unique research resources </w:t>
      </w:r>
      <w:del w:id="2878" w:author="Craig Parker" w:date="2024-07-09T11:44:00Z">
        <w:r w:rsidR="54FBA741" w:rsidRPr="00A62CB7" w:rsidDel="0E3CF60B">
          <w:rPr>
            <w:rFonts w:ascii="Nunito" w:eastAsia="Nunito" w:hAnsi="Nunito" w:cs="Nunito"/>
          </w:rPr>
          <w:delText xml:space="preserve">that </w:delText>
        </w:r>
      </w:del>
      <w:r w:rsidRPr="00A62CB7">
        <w:rPr>
          <w:rFonts w:ascii="Nunito" w:eastAsia="Nunito" w:hAnsi="Nunito" w:cs="Nunito"/>
        </w:rPr>
        <w:t xml:space="preserve">we develop readily available to other researchers working on climate and health. There is a pressing need within the field to expedite </w:t>
      </w:r>
      <w:del w:id="2879" w:author="Craig Parker" w:date="2024-07-31T13:02:00Z">
        <w:r w:rsidR="54FBA741" w:rsidRPr="00A62CB7" w:rsidDel="0E3CF60B">
          <w:rPr>
            <w:rFonts w:ascii="Nunito" w:eastAsia="Nunito" w:hAnsi="Nunito" w:cs="Nunito"/>
          </w:rPr>
          <w:delText>the translation of data</w:delText>
        </w:r>
      </w:del>
      <w:ins w:id="2880" w:author="Craig Parker" w:date="2024-07-31T13:02:00Z">
        <w:r w:rsidRPr="00A62CB7">
          <w:rPr>
            <w:rFonts w:ascii="Nunito" w:eastAsia="Nunito" w:hAnsi="Nunito" w:cs="Nunito"/>
          </w:rPr>
          <w:t>data translation</w:t>
        </w:r>
      </w:ins>
      <w:r w:rsidRPr="00A62CB7">
        <w:rPr>
          <w:rFonts w:ascii="Nunito" w:eastAsia="Nunito" w:hAnsi="Nunito" w:cs="Nunito"/>
        </w:rPr>
        <w:t xml:space="preserve"> into knowledge</w:t>
      </w:r>
      <w:del w:id="2881" w:author="Craig Parker" w:date="2024-07-09T11:44:00Z">
        <w:r w:rsidR="54FBA741" w:rsidRPr="00A62CB7" w:rsidDel="0E3CF60B">
          <w:rPr>
            <w:rFonts w:ascii="Nunito" w:eastAsia="Nunito" w:hAnsi="Nunito" w:cs="Nunito"/>
          </w:rPr>
          <w:delText xml:space="preserve"> and, in particular, into</w:delText>
        </w:r>
      </w:del>
      <w:ins w:id="2882" w:author="Craig Parker" w:date="2024-07-09T11:44:00Z">
        <w:r w:rsidRPr="00A62CB7">
          <w:rPr>
            <w:rFonts w:ascii="Nunito" w:eastAsia="Nunito" w:hAnsi="Nunito" w:cs="Nunito"/>
          </w:rPr>
          <w:t>, particularly</w:t>
        </w:r>
      </w:ins>
      <w:r w:rsidRPr="00A62CB7">
        <w:rPr>
          <w:rFonts w:ascii="Nunito" w:eastAsia="Nunito" w:hAnsi="Nunito" w:cs="Nunito"/>
        </w:rPr>
        <w:t xml:space="preserve"> interventions that protect people against extreme heat and other manifestations of climate change. We thus feel obligated to expedite our responses to such data requests. Fellow researchers wishing to access the data will thus not have to wait for our research findings to be accepted for publication or </w:t>
      </w:r>
      <w:del w:id="2883" w:author="Craig Parker" w:date="2024-07-09T11:44:00Z">
        <w:r w:rsidR="54FBA741" w:rsidRPr="00A62CB7" w:rsidDel="0E3CF60B">
          <w:rPr>
            <w:rFonts w:ascii="Nunito" w:eastAsia="Nunito" w:hAnsi="Nunito" w:cs="Nunito"/>
          </w:rPr>
          <w:delText xml:space="preserve">for </w:delText>
        </w:r>
      </w:del>
      <w:r w:rsidRPr="00A62CB7">
        <w:rPr>
          <w:rFonts w:ascii="Nunito" w:eastAsia="Nunito" w:hAnsi="Nunito" w:cs="Nunito"/>
        </w:rPr>
        <w:t xml:space="preserve">the ‘final research data” </w:t>
      </w:r>
      <w:del w:id="2884" w:author="Craig Parker" w:date="2024-07-09T11:44:00Z">
        <w:r w:rsidR="54FBA741" w:rsidRPr="00A62CB7" w:rsidDel="0E3CF60B">
          <w:rPr>
            <w:rFonts w:ascii="Nunito" w:eastAsia="Nunito" w:hAnsi="Nunito" w:cs="Nunito"/>
          </w:rPr>
          <w:delText>prior to</w:delText>
        </w:r>
      </w:del>
      <w:ins w:id="2885" w:author="Craig Parker" w:date="2024-07-09T11:44:00Z">
        <w:r w:rsidRPr="00A62CB7">
          <w:rPr>
            <w:rFonts w:ascii="Nunito" w:eastAsia="Nunito" w:hAnsi="Nunito" w:cs="Nunito"/>
          </w:rPr>
          <w:t>before</w:t>
        </w:r>
      </w:ins>
      <w:r w:rsidRPr="00A62CB7">
        <w:rPr>
          <w:rFonts w:ascii="Nunito" w:eastAsia="Nunito" w:hAnsi="Nunito" w:cs="Nunito"/>
        </w:rPr>
        <w:t xml:space="preserve"> data sharing, provided the research questions they are exploring do not directly overlap with the specific question we are addressing.</w:t>
      </w:r>
    </w:p>
    <w:p w14:paraId="0000014A" w14:textId="77777777" w:rsidR="007813F4" w:rsidRPr="00A62CB7" w:rsidRDefault="009511AE">
      <w:pPr>
        <w:jc w:val="both"/>
        <w:rPr>
          <w:rFonts w:ascii="Nunito" w:eastAsia="Nunito" w:hAnsi="Nunito" w:cs="Nunito"/>
        </w:rPr>
      </w:pPr>
      <w:r w:rsidRPr="00A62CB7">
        <w:rPr>
          <w:rFonts w:ascii="Nunito" w:eastAsia="Nunito" w:hAnsi="Nunito" w:cs="Nunito"/>
        </w:rPr>
        <w:t xml:space="preserve"> </w:t>
      </w:r>
    </w:p>
    <w:p w14:paraId="2BA5BDB2" w14:textId="1949F6EB" w:rsidR="007813F4" w:rsidRPr="00A62CB7" w:rsidRDefault="0E3CF60B" w:rsidP="0E3CF60B">
      <w:pPr>
        <w:jc w:val="both"/>
        <w:rPr>
          <w:rFonts w:ascii="Nunito" w:eastAsia="Nunito" w:hAnsi="Nunito" w:cs="Nunito"/>
        </w:rPr>
      </w:pPr>
      <w:r w:rsidRPr="00A62CB7">
        <w:rPr>
          <w:rFonts w:ascii="Nunito" w:eastAsia="Nunito" w:hAnsi="Nunito" w:cs="Nunito"/>
        </w:rPr>
        <w:t xml:space="preserve">The IPD in RP1 involves ‘data sharing’ on a large scale, where we </w:t>
      </w:r>
      <w:del w:id="2886" w:author="Craig Parker" w:date="2024-07-09T11:44:00Z">
        <w:r w:rsidR="54FBA741" w:rsidRPr="00A62CB7" w:rsidDel="0E3CF60B">
          <w:rPr>
            <w:rFonts w:ascii="Nunito" w:eastAsia="Nunito" w:hAnsi="Nunito" w:cs="Nunito"/>
          </w:rPr>
          <w:delText>are reliant on the willingness and ability of data owners</w:delText>
        </w:r>
      </w:del>
      <w:ins w:id="2887" w:author="Craig Parker" w:date="2024-07-09T11:44:00Z">
        <w:r w:rsidRPr="00A62CB7">
          <w:rPr>
            <w:rFonts w:ascii="Nunito" w:eastAsia="Nunito" w:hAnsi="Nunito" w:cs="Nunito"/>
          </w:rPr>
          <w:t xml:space="preserve">rely on data </w:t>
        </w:r>
      </w:ins>
      <w:r w:rsidRPr="00A62CB7">
        <w:rPr>
          <w:rFonts w:ascii="Nunito" w:eastAsia="Nunito" w:hAnsi="Nunito" w:cs="Nunito"/>
        </w:rPr>
        <w:t>provider</w:t>
      </w:r>
      <w:ins w:id="2888" w:author="Craig Parker" w:date="2024-07-09T11:44:00Z">
        <w:r w:rsidRPr="00A62CB7">
          <w:rPr>
            <w:rFonts w:ascii="Nunito" w:eastAsia="Nunito" w:hAnsi="Nunito" w:cs="Nunito"/>
          </w:rPr>
          <w:t>s' willingness and ability</w:t>
        </w:r>
      </w:ins>
      <w:r w:rsidRPr="00A62CB7">
        <w:rPr>
          <w:rFonts w:ascii="Nunito" w:eastAsia="Nunito" w:hAnsi="Nunito" w:cs="Nunito"/>
        </w:rPr>
        <w:t xml:space="preserve"> to share. </w:t>
      </w:r>
      <w:r w:rsidRPr="00A62CB7">
        <w:rPr>
          <w:rFonts w:ascii="Nunito" w:eastAsia="Nunito" w:hAnsi="Nunito" w:cs="Nunito"/>
          <w:highlight w:val="yellow"/>
        </w:rPr>
        <w:t>In that spirit, as the owner of the IPD RP1/RP2 Deidentified database</w:t>
      </w:r>
      <w:ins w:id="2889" w:author="Craig Parker" w:date="2024-07-09T11:44:00Z">
        <w:r w:rsidRPr="00A62CB7">
          <w:rPr>
            <w:rFonts w:ascii="Nunito" w:eastAsia="Nunito" w:hAnsi="Nunito" w:cs="Nunito"/>
            <w:highlight w:val="yellow"/>
          </w:rPr>
          <w:t>,</w:t>
        </w:r>
      </w:ins>
      <w:r w:rsidRPr="00A62CB7">
        <w:rPr>
          <w:rFonts w:ascii="Nunito" w:eastAsia="Nunito" w:hAnsi="Nunito" w:cs="Nunito"/>
          <w:highlight w:val="yellow"/>
        </w:rPr>
        <w:t xml:space="preserve"> it will be our aim </w:t>
      </w:r>
      <w:ins w:id="2890" w:author="Craig Parker" w:date="2024-07-09T11:46:00Z">
        <w:r w:rsidRPr="00A62CB7">
          <w:rPr>
            <w:rFonts w:ascii="Nunito" w:eastAsia="Nunito" w:hAnsi="Nunito" w:cs="Nunito"/>
            <w:highlight w:val="yellow"/>
          </w:rPr>
          <w:t xml:space="preserve">to </w:t>
        </w:r>
      </w:ins>
      <w:ins w:id="2891" w:author="Craig Parker" w:date="2024-07-09T11:44:00Z">
        <w:r w:rsidRPr="00A62CB7">
          <w:rPr>
            <w:rFonts w:ascii="Nunito" w:eastAsia="Nunito" w:hAnsi="Nunito" w:cs="Nunito"/>
            <w:highlight w:val="yellow"/>
          </w:rPr>
          <w:t xml:space="preserve">share the data with other groups, provided the data </w:t>
        </w:r>
      </w:ins>
      <w:r w:rsidRPr="00A62CB7">
        <w:rPr>
          <w:rFonts w:ascii="Nunito" w:eastAsia="Nunito" w:hAnsi="Nunito" w:cs="Nunito"/>
          <w:highlight w:val="yellow"/>
        </w:rPr>
        <w:t>providers</w:t>
      </w:r>
      <w:ins w:id="2892" w:author="Craig Parker" w:date="2024-07-09T11:44:00Z">
        <w:r w:rsidRPr="00A62CB7">
          <w:rPr>
            <w:rFonts w:ascii="Nunito" w:eastAsia="Nunito" w:hAnsi="Nunito" w:cs="Nunito"/>
            <w:highlight w:val="yellow"/>
          </w:rPr>
          <w:t xml:space="preserve"> </w:t>
        </w:r>
      </w:ins>
      <w:r w:rsidRPr="00A62CB7">
        <w:rPr>
          <w:rFonts w:ascii="Nunito" w:eastAsia="Nunito" w:hAnsi="Nunito" w:cs="Nunito"/>
          <w:highlight w:val="yellow"/>
        </w:rPr>
        <w:t xml:space="preserve">have </w:t>
      </w:r>
      <w:ins w:id="2893" w:author="Craig Parker" w:date="2024-07-09T11:44:00Z">
        <w:r w:rsidRPr="00A62CB7">
          <w:rPr>
            <w:rFonts w:ascii="Nunito" w:eastAsia="Nunito" w:hAnsi="Nunito" w:cs="Nunito"/>
            <w:highlight w:val="yellow"/>
          </w:rPr>
          <w:t>agree</w:t>
        </w:r>
      </w:ins>
      <w:r w:rsidRPr="00A62CB7">
        <w:rPr>
          <w:rFonts w:ascii="Nunito" w:eastAsia="Nunito" w:hAnsi="Nunito" w:cs="Nunito"/>
          <w:highlight w:val="yellow"/>
        </w:rPr>
        <w:t>d</w:t>
      </w:r>
      <w:ins w:id="2894" w:author="Craig Parker" w:date="2024-07-09T11:44:00Z">
        <w:r w:rsidRPr="00A62CB7">
          <w:rPr>
            <w:rFonts w:ascii="Nunito" w:eastAsia="Nunito" w:hAnsi="Nunito" w:cs="Nunito"/>
            <w:highlight w:val="yellow"/>
          </w:rPr>
          <w:t xml:space="preserve"> to share</w:t>
        </w:r>
      </w:ins>
      <w:r w:rsidRPr="00A62CB7">
        <w:rPr>
          <w:rFonts w:ascii="Nunito" w:eastAsia="Nunito" w:hAnsi="Nunito" w:cs="Nunito"/>
          <w:highlight w:val="yellow"/>
        </w:rPr>
        <w:t xml:space="preserve"> data in the DTA, and the procedures of </w:t>
      </w:r>
      <w:del w:id="2895" w:author="Craig Parker" w:date="2024-07-08T09:29:00Z">
        <w:r w:rsidR="54FBA741" w:rsidRPr="00A62CB7" w:rsidDel="0E3CF60B">
          <w:rPr>
            <w:rFonts w:ascii="Nunito" w:eastAsia="Nunito" w:hAnsi="Nunito" w:cs="Nunito"/>
            <w:highlight w:val="yellow"/>
          </w:rPr>
          <w:delText>HE</w:delText>
        </w:r>
        <w:r w:rsidR="54FBA741" w:rsidRPr="00A62CB7" w:rsidDel="0E3CF60B">
          <w:rPr>
            <w:rFonts w:ascii="Nunito" w:eastAsia="Nunito" w:hAnsi="Nunito" w:cs="Nunito"/>
            <w:highlight w:val="yellow"/>
            <w:vertAlign w:val="superscript"/>
          </w:rPr>
          <w:delText>2</w:delText>
        </w:r>
        <w:r w:rsidR="54FBA741" w:rsidRPr="00A62CB7" w:rsidDel="0E3CF60B">
          <w:rPr>
            <w:rFonts w:ascii="Nunito" w:eastAsia="Nunito" w:hAnsi="Nunito" w:cs="Nunito"/>
            <w:highlight w:val="yellow"/>
          </w:rPr>
          <w:delText>AT</w:delText>
        </w:r>
      </w:del>
      <w:ins w:id="2896" w:author="Craig Parker" w:date="2024-07-08T09:29:00Z">
        <w:r w:rsidRPr="00A62CB7">
          <w:rPr>
            <w:rFonts w:ascii="Nunito" w:eastAsia="Nunito" w:hAnsi="Nunito" w:cs="Nunito"/>
            <w:highlight w:val="yellow"/>
          </w:rPr>
          <w:t>HE²AT</w:t>
        </w:r>
      </w:ins>
      <w:r w:rsidRPr="00A62CB7">
        <w:rPr>
          <w:rFonts w:ascii="Nunito" w:eastAsia="Nunito" w:hAnsi="Nunito" w:cs="Nunito"/>
          <w:highlight w:val="yellow"/>
        </w:rPr>
        <w:t xml:space="preserve"> Center data sharing processes are followed.</w:t>
      </w:r>
      <w:r w:rsidRPr="00A62CB7">
        <w:rPr>
          <w:rFonts w:ascii="Nunito" w:eastAsia="Nunito" w:hAnsi="Nunito" w:cs="Nunito"/>
        </w:rPr>
        <w:t xml:space="preserve"> </w:t>
      </w:r>
    </w:p>
    <w:p w14:paraId="51FCB796" w14:textId="7EF0497A" w:rsidR="007813F4" w:rsidRPr="00A62CB7" w:rsidRDefault="0E3CF60B" w:rsidP="0E3CF60B">
      <w:pPr>
        <w:jc w:val="both"/>
        <w:rPr>
          <w:rFonts w:ascii="Nunito" w:eastAsia="Nunito" w:hAnsi="Nunito" w:cs="Nunito"/>
          <w:highlight w:val="yellow"/>
        </w:rPr>
      </w:pPr>
      <w:r w:rsidRPr="00A62CB7">
        <w:rPr>
          <w:rFonts w:ascii="Nunito" w:eastAsia="Nunito" w:hAnsi="Nunito" w:cs="Nunito"/>
          <w:highlight w:val="yellow"/>
        </w:rPr>
        <w:t xml:space="preserve">[CHECK IN DTA THAT IF THEY </w:t>
      </w:r>
      <w:proofErr w:type="gramStart"/>
      <w:r w:rsidRPr="00A62CB7">
        <w:rPr>
          <w:rFonts w:ascii="Nunito" w:eastAsia="Nunito" w:hAnsi="Nunito" w:cs="Nunito"/>
          <w:highlight w:val="yellow"/>
        </w:rPr>
        <w:t>OPT OUT</w:t>
      </w:r>
      <w:proofErr w:type="gramEnd"/>
      <w:r w:rsidRPr="00A62CB7">
        <w:rPr>
          <w:rFonts w:ascii="Nunito" w:eastAsia="Nunito" w:hAnsi="Nunito" w:cs="Nunito"/>
          <w:highlight w:val="yellow"/>
        </w:rPr>
        <w:t xml:space="preserve"> OF ON SHARING THAT THE OPT OUT ONLY AFFECTS ORIGINAL SOURCE DATA, OR DEIDENTIFIED </w:t>
      </w:r>
      <w:proofErr w:type="gramStart"/>
      <w:r w:rsidRPr="00A62CB7">
        <w:rPr>
          <w:rFonts w:ascii="Nunito" w:eastAsia="Nunito" w:hAnsi="Nunito" w:cs="Nunito"/>
          <w:highlight w:val="yellow"/>
        </w:rPr>
        <w:t>DATA..</w:t>
      </w:r>
      <w:proofErr w:type="gramEnd"/>
      <w:r w:rsidRPr="00A62CB7">
        <w:rPr>
          <w:rFonts w:ascii="Nunito" w:eastAsia="Nunito" w:hAnsi="Nunito" w:cs="Nunito"/>
          <w:highlight w:val="yellow"/>
        </w:rPr>
        <w:t>]... we will adhere to whatever level of sharing that the provider has agreed to...</w:t>
      </w:r>
      <w:r w:rsidRPr="00A62CB7">
        <w:rPr>
          <w:rFonts w:ascii="Nunito" w:eastAsia="Nunito" w:hAnsi="Nunito" w:cs="Nunito"/>
        </w:rPr>
        <w:t xml:space="preserve"> </w:t>
      </w:r>
    </w:p>
    <w:p w14:paraId="0EF1D362" w14:textId="6F883DFE" w:rsidR="007813F4" w:rsidRPr="00A62CB7" w:rsidRDefault="007813F4" w:rsidP="0E3CF60B">
      <w:pPr>
        <w:jc w:val="both"/>
        <w:rPr>
          <w:rFonts w:ascii="Nunito" w:eastAsia="Nunito" w:hAnsi="Nunito" w:cs="Nunito"/>
        </w:rPr>
      </w:pPr>
    </w:p>
    <w:p w14:paraId="7CF484CE" w14:textId="7F0A7DFE" w:rsidR="007813F4" w:rsidRPr="00A62CB7" w:rsidRDefault="0E3CF60B" w:rsidP="0E3CF60B">
      <w:pPr>
        <w:jc w:val="both"/>
        <w:rPr>
          <w:rFonts w:ascii="Nunito" w:eastAsia="Nunito" w:hAnsi="Nunito" w:cs="Nunito"/>
        </w:rPr>
      </w:pPr>
      <w:r w:rsidRPr="00A62CB7">
        <w:rPr>
          <w:rFonts w:ascii="Nunito" w:eastAsia="Nunito" w:hAnsi="Nunito" w:cs="Nunito"/>
        </w:rPr>
        <w:t xml:space="preserve">We will develop formal collaboration agreements around data sharing with the data providers who contribute data to the IPD, which </w:t>
      </w:r>
      <w:del w:id="2897" w:author="Craig Parker" w:date="2024-07-09T11:44:00Z">
        <w:r w:rsidR="54FBA741" w:rsidRPr="00A62CB7" w:rsidDel="0E3CF60B">
          <w:rPr>
            <w:rFonts w:ascii="Nunito" w:eastAsia="Nunito" w:hAnsi="Nunito" w:cs="Nunito"/>
          </w:rPr>
          <w:delText xml:space="preserve">set </w:delText>
        </w:r>
      </w:del>
      <w:ins w:id="2898" w:author="Craig Parker" w:date="2024-07-09T11:44:00Z">
        <w:r w:rsidRPr="00A62CB7">
          <w:rPr>
            <w:rFonts w:ascii="Nunito" w:eastAsia="Nunito" w:hAnsi="Nunito" w:cs="Nunito"/>
          </w:rPr>
          <w:t xml:space="preserve">sets </w:t>
        </w:r>
      </w:ins>
      <w:r w:rsidRPr="00A62CB7">
        <w:rPr>
          <w:rFonts w:ascii="Nunito" w:eastAsia="Nunito" w:hAnsi="Nunito" w:cs="Nunito"/>
        </w:rPr>
        <w:t xml:space="preserve">out the terms and conditions for data reuse. This is important, </w:t>
      </w:r>
      <w:del w:id="2899" w:author="Craig Parker" w:date="2024-07-09T11:44:00Z">
        <w:r w:rsidR="54FBA741" w:rsidRPr="00A62CB7" w:rsidDel="0E3CF60B">
          <w:rPr>
            <w:rFonts w:ascii="Nunito" w:eastAsia="Nunito" w:hAnsi="Nunito" w:cs="Nunito"/>
          </w:rPr>
          <w:delText>as for example</w:delText>
        </w:r>
      </w:del>
      <w:ins w:id="2900" w:author="Craig Parker" w:date="2024-07-09T11:44:00Z">
        <w:r w:rsidRPr="00A62CB7">
          <w:rPr>
            <w:rFonts w:ascii="Nunito" w:eastAsia="Nunito" w:hAnsi="Nunito" w:cs="Nunito"/>
          </w:rPr>
          <w:t>as</w:t>
        </w:r>
      </w:ins>
      <w:del w:id="2901" w:author="Craig Parker" w:date="2024-07-09T11:46:00Z">
        <w:r w:rsidR="54FBA741" w:rsidRPr="00A62CB7" w:rsidDel="0E3CF60B">
          <w:rPr>
            <w:rFonts w:ascii="Nunito" w:eastAsia="Nunito" w:hAnsi="Nunito" w:cs="Nunito"/>
          </w:rPr>
          <w:delText>,</w:delText>
        </w:r>
      </w:del>
      <w:r w:rsidRPr="00A62CB7">
        <w:rPr>
          <w:rFonts w:ascii="Nunito" w:eastAsia="Nunito" w:hAnsi="Nunito" w:cs="Nunito"/>
        </w:rPr>
        <w:t xml:space="preserve"> some of these investigators may not wish their data to be shared with third parties</w:t>
      </w:r>
      <w:del w:id="2902" w:author="Craig Parker" w:date="2024-07-09T11:46:00Z">
        <w:r w:rsidR="54FBA741" w:rsidRPr="00A62CB7" w:rsidDel="0E3CF60B">
          <w:rPr>
            <w:rFonts w:ascii="Nunito" w:eastAsia="Nunito" w:hAnsi="Nunito" w:cs="Nunito"/>
          </w:rPr>
          <w:delText>, for example</w:delText>
        </w:r>
      </w:del>
      <w:r w:rsidRPr="00A62CB7">
        <w:rPr>
          <w:rFonts w:ascii="Nunito" w:eastAsia="Nunito" w:hAnsi="Nunito" w:cs="Nunito"/>
        </w:rPr>
        <w:t xml:space="preserve">. While a willingness to share data forms the basis for an IPD and most often reflects a desire of investigators to collaborate, this may not necessarily translate into a willingness </w:t>
      </w:r>
      <w:del w:id="2903" w:author="Craig Parker" w:date="2024-07-09T11:44:00Z">
        <w:r w:rsidR="54FBA741" w:rsidRPr="00A62CB7" w:rsidDel="0E3CF60B">
          <w:rPr>
            <w:rFonts w:ascii="Nunito" w:eastAsia="Nunito" w:hAnsi="Nunito" w:cs="Nunito"/>
          </w:rPr>
          <w:delText>to then share data beyond the Center</w:delText>
        </w:r>
      </w:del>
      <w:ins w:id="2904" w:author="Craig Parker" w:date="2024-07-09T11:44:00Z">
        <w:r w:rsidRPr="00A62CB7">
          <w:rPr>
            <w:rFonts w:ascii="Nunito" w:eastAsia="Nunito" w:hAnsi="Nunito" w:cs="Nunito"/>
          </w:rPr>
          <w:t>to share data beyond the Center then</w:t>
        </w:r>
      </w:ins>
      <w:r w:rsidRPr="00A62CB7">
        <w:rPr>
          <w:rFonts w:ascii="Nunito" w:eastAsia="Nunito" w:hAnsi="Nunito" w:cs="Nunito"/>
        </w:rPr>
        <w:t xml:space="preserve">. Where data providers have not agreed to sharing deidentified data to external </w:t>
      </w:r>
      <w:r w:rsidRPr="00A62CB7">
        <w:rPr>
          <w:rFonts w:ascii="Nunito" w:eastAsia="Nunito" w:hAnsi="Nunito" w:cs="Nunito"/>
        </w:rPr>
        <w:lastRenderedPageBreak/>
        <w:t xml:space="preserve">parties in the signed DTA, their data will not be shared. The synthetic datasets and the aggregated datasets that we create using their data can be shared.  </w:t>
      </w:r>
    </w:p>
    <w:p w14:paraId="039161B5" w14:textId="52ADB7D2" w:rsidR="007813F4" w:rsidRPr="00A62CB7" w:rsidRDefault="007813F4" w:rsidP="0E3CF60B">
      <w:pPr>
        <w:jc w:val="both"/>
        <w:rPr>
          <w:rFonts w:ascii="Nunito" w:eastAsia="Nunito" w:hAnsi="Nunito" w:cs="Nunito"/>
        </w:rPr>
      </w:pPr>
    </w:p>
    <w:p w14:paraId="6066062C" w14:textId="27F84C31" w:rsidR="007813F4" w:rsidRPr="00A62CB7" w:rsidRDefault="007813F4" w:rsidP="0E3CF60B">
      <w:pPr>
        <w:jc w:val="both"/>
        <w:rPr>
          <w:rFonts w:ascii="Nunito" w:eastAsia="Nunito" w:hAnsi="Nunito" w:cs="Nunito"/>
        </w:rPr>
      </w:pPr>
    </w:p>
    <w:p w14:paraId="6532DCA3" w14:textId="0D30904F" w:rsidR="007813F4" w:rsidRPr="00A62CB7" w:rsidRDefault="0E3CF60B" w:rsidP="0E3CF60B">
      <w:pPr>
        <w:jc w:val="both"/>
        <w:rPr>
          <w:rFonts w:ascii="Nunito" w:eastAsia="Nunito" w:hAnsi="Nunito" w:cs="Nunito"/>
        </w:rPr>
      </w:pPr>
      <w:r w:rsidRPr="00A62CB7">
        <w:rPr>
          <w:rFonts w:ascii="Nunito" w:eastAsia="Nunito" w:hAnsi="Nunito" w:cs="Nunito"/>
        </w:rPr>
        <w:t xml:space="preserve">Sharing </w:t>
      </w:r>
      <w:del w:id="2905" w:author="Craig Parker" w:date="2024-07-09T11:44:00Z">
        <w:r w:rsidR="54FBA741" w:rsidRPr="00A62CB7" w:rsidDel="0E3CF60B">
          <w:rPr>
            <w:rFonts w:ascii="Nunito" w:eastAsia="Nunito" w:hAnsi="Nunito" w:cs="Nunito"/>
          </w:rPr>
          <w:delText xml:space="preserve">of </w:delText>
        </w:r>
      </w:del>
      <w:r w:rsidRPr="00A62CB7">
        <w:rPr>
          <w:rFonts w:ascii="Nunito" w:eastAsia="Nunito" w:hAnsi="Nunito" w:cs="Nunito"/>
        </w:rPr>
        <w:t xml:space="preserve">the datasets gathered into the IPD database will thus require </w:t>
      </w:r>
      <w:ins w:id="2906" w:author="Craig Parker" w:date="2024-07-09T11:44:00Z">
        <w:r w:rsidRPr="00A62CB7">
          <w:rPr>
            <w:rFonts w:ascii="Nunito" w:eastAsia="Nunito" w:hAnsi="Nunito" w:cs="Nunito"/>
          </w:rPr>
          <w:t xml:space="preserve">a </w:t>
        </w:r>
      </w:ins>
      <w:r w:rsidRPr="00A62CB7">
        <w:rPr>
          <w:rFonts w:ascii="Nunito" w:eastAsia="Nunito" w:hAnsi="Nunito" w:cs="Nunito"/>
        </w:rPr>
        <w:t xml:space="preserve">signed agreement from the original data owners and may require an application to the local IRB where the original study was done. </w:t>
      </w:r>
    </w:p>
    <w:p w14:paraId="0ED20A42" w14:textId="2FC45361" w:rsidR="007813F4" w:rsidRPr="00A62CB7" w:rsidRDefault="007813F4" w:rsidP="0E3CF60B">
      <w:pPr>
        <w:jc w:val="both"/>
        <w:rPr>
          <w:rFonts w:ascii="Nunito" w:eastAsia="Nunito" w:hAnsi="Nunito" w:cs="Nunito"/>
        </w:rPr>
      </w:pPr>
    </w:p>
    <w:p w14:paraId="0000014B" w14:textId="4F4445B5" w:rsidR="007813F4" w:rsidRPr="00A62CB7" w:rsidRDefault="0E3CF60B" w:rsidP="0E3CF60B">
      <w:pPr>
        <w:jc w:val="both"/>
        <w:rPr>
          <w:rFonts w:ascii="Nunito" w:eastAsia="Nunito" w:hAnsi="Nunito" w:cs="Nunito"/>
          <w:highlight w:val="yellow"/>
        </w:rPr>
      </w:pPr>
      <w:r w:rsidRPr="00A62CB7">
        <w:rPr>
          <w:rFonts w:ascii="Nunito" w:eastAsia="Nunito" w:hAnsi="Nunito" w:cs="Nunito"/>
          <w:highlight w:val="yellow"/>
        </w:rPr>
        <w:t xml:space="preserve">People who </w:t>
      </w:r>
      <w:del w:id="2907" w:author="Craig Parker" w:date="2024-07-09T11:45:00Z">
        <w:r w:rsidR="54FBA741" w:rsidRPr="00A62CB7" w:rsidDel="0E3CF60B">
          <w:rPr>
            <w:rFonts w:ascii="Nunito" w:eastAsia="Nunito" w:hAnsi="Nunito" w:cs="Nunito"/>
            <w:highlight w:val="yellow"/>
          </w:rPr>
          <w:delText xml:space="preserve">make use of the IPD database will have to undertake </w:delText>
        </w:r>
      </w:del>
      <w:ins w:id="2908" w:author="Craig Parker" w:date="2024-07-09T11:45:00Z">
        <w:r w:rsidRPr="00A62CB7">
          <w:rPr>
            <w:rFonts w:ascii="Nunito" w:eastAsia="Nunito" w:hAnsi="Nunito" w:cs="Nunito"/>
            <w:highlight w:val="yellow"/>
          </w:rPr>
          <w:t xml:space="preserve">use the IPD database </w:t>
        </w:r>
      </w:ins>
      <w:ins w:id="2909" w:author="Craig Parker" w:date="2024-07-31T13:02:00Z">
        <w:r w:rsidRPr="00A62CB7">
          <w:rPr>
            <w:rFonts w:ascii="Nunito" w:eastAsia="Nunito" w:hAnsi="Nunito" w:cs="Nunito"/>
            <w:highlight w:val="yellow"/>
          </w:rPr>
          <w:t>must</w:t>
        </w:r>
      </w:ins>
      <w:del w:id="2910" w:author="Craig Parker" w:date="2024-07-31T13:02:00Z">
        <w:r w:rsidR="54FBA741" w:rsidRPr="00A62CB7" w:rsidDel="0E3CF60B">
          <w:rPr>
            <w:rFonts w:ascii="Nunito" w:eastAsia="Nunito" w:hAnsi="Nunito" w:cs="Nunito"/>
            <w:highlight w:val="yellow"/>
          </w:rPr>
          <w:delText>to</w:delText>
        </w:r>
      </w:del>
      <w:r w:rsidRPr="00A62CB7">
        <w:rPr>
          <w:rFonts w:ascii="Nunito" w:eastAsia="Nunito" w:hAnsi="Nunito" w:cs="Nunito"/>
          <w:highlight w:val="yellow"/>
        </w:rPr>
        <w:t xml:space="preserve"> adhere to the authorship guidelines stipulated in the collaboration agreement signed between the </w:t>
      </w:r>
      <w:del w:id="2911" w:author="Craig Parker" w:date="2024-07-08T09:29:00Z">
        <w:r w:rsidR="54FBA741" w:rsidRPr="00A62CB7" w:rsidDel="0E3CF60B">
          <w:rPr>
            <w:rFonts w:ascii="Nunito" w:eastAsia="Nunito" w:hAnsi="Nunito" w:cs="Nunito"/>
            <w:highlight w:val="yellow"/>
          </w:rPr>
          <w:delText>HE</w:delText>
        </w:r>
        <w:r w:rsidR="54FBA741" w:rsidRPr="00A62CB7" w:rsidDel="0E3CF60B">
          <w:rPr>
            <w:rFonts w:ascii="Nunito" w:eastAsia="Nunito" w:hAnsi="Nunito" w:cs="Nunito"/>
            <w:highlight w:val="yellow"/>
            <w:vertAlign w:val="superscript"/>
          </w:rPr>
          <w:delText>2</w:delText>
        </w:r>
        <w:r w:rsidR="54FBA741" w:rsidRPr="00A62CB7" w:rsidDel="0E3CF60B">
          <w:rPr>
            <w:rFonts w:ascii="Nunito" w:eastAsia="Nunito" w:hAnsi="Nunito" w:cs="Nunito"/>
            <w:highlight w:val="yellow"/>
          </w:rPr>
          <w:delText>AT</w:delText>
        </w:r>
      </w:del>
      <w:ins w:id="2912" w:author="Craig Parker" w:date="2024-07-08T09:29:00Z">
        <w:r w:rsidRPr="00A62CB7">
          <w:rPr>
            <w:rFonts w:ascii="Nunito" w:eastAsia="Nunito" w:hAnsi="Nunito" w:cs="Nunito"/>
            <w:highlight w:val="yellow"/>
          </w:rPr>
          <w:t>HE²AT</w:t>
        </w:r>
      </w:ins>
      <w:r w:rsidRPr="00A62CB7">
        <w:rPr>
          <w:rFonts w:ascii="Nunito" w:eastAsia="Nunito" w:hAnsi="Nunito" w:cs="Nunito"/>
          <w:highlight w:val="yellow"/>
        </w:rPr>
        <w:t xml:space="preserve"> Center and the research groups who contributed their data.</w:t>
      </w:r>
      <w:r w:rsidRPr="00A62CB7">
        <w:rPr>
          <w:rFonts w:ascii="Nunito" w:eastAsia="Nunito" w:hAnsi="Nunito" w:cs="Nunito"/>
        </w:rPr>
        <w:t xml:space="preserve"> </w:t>
      </w:r>
    </w:p>
    <w:p w14:paraId="0000014C" w14:textId="77777777" w:rsidR="007813F4" w:rsidRPr="00A62CB7" w:rsidRDefault="009511AE">
      <w:pPr>
        <w:jc w:val="both"/>
        <w:rPr>
          <w:rFonts w:ascii="Nunito" w:eastAsia="Nunito" w:hAnsi="Nunito" w:cs="Nunito"/>
        </w:rPr>
      </w:pPr>
      <w:r w:rsidRPr="00A62CB7">
        <w:rPr>
          <w:rFonts w:ascii="Nunito" w:eastAsia="Nunito" w:hAnsi="Nunito" w:cs="Nunito"/>
        </w:rPr>
        <w:t xml:space="preserve"> </w:t>
      </w:r>
    </w:p>
    <w:p w14:paraId="0000014D" w14:textId="04A69495" w:rsidR="007813F4" w:rsidRPr="00A62CB7" w:rsidRDefault="54FBA741">
      <w:pPr>
        <w:jc w:val="both"/>
        <w:rPr>
          <w:rFonts w:ascii="Nunito" w:eastAsia="Nunito" w:hAnsi="Nunito" w:cs="Nunito"/>
        </w:rPr>
      </w:pPr>
      <w:del w:id="2913" w:author="Craig Parker" w:date="2024-07-09T11:46:00Z">
        <w:r w:rsidRPr="00A62CB7" w:rsidDel="00707C35">
          <w:rPr>
            <w:rFonts w:ascii="Nunito" w:eastAsia="Nunito" w:hAnsi="Nunito" w:cs="Nunito"/>
          </w:rPr>
          <w:delText xml:space="preserve">Of note, </w:delText>
        </w:r>
      </w:del>
      <w:ins w:id="2914" w:author="Craig Parker" w:date="2024-07-09T11:46:00Z">
        <w:r w:rsidR="00707C35" w:rsidRPr="00A62CB7">
          <w:rPr>
            <w:rFonts w:ascii="Nunito" w:eastAsia="Nunito" w:hAnsi="Nunito" w:cs="Nunito"/>
          </w:rPr>
          <w:t xml:space="preserve">It is worth noting that </w:t>
        </w:r>
      </w:ins>
      <w:r w:rsidRPr="00A62CB7">
        <w:rPr>
          <w:rFonts w:ascii="Nunito" w:eastAsia="Nunito" w:hAnsi="Nunito" w:cs="Nunito"/>
        </w:rPr>
        <w:t xml:space="preserve">much of the data and resources generated by the Hub will be </w:t>
      </w:r>
      <w:del w:id="2915" w:author="Craig Parker" w:date="2024-07-09T11:45:00Z">
        <w:r w:rsidRPr="00A62CB7" w:rsidDel="00707C35">
          <w:rPr>
            <w:rFonts w:ascii="Nunito" w:eastAsia="Nunito" w:hAnsi="Nunito" w:cs="Nunito"/>
          </w:rPr>
          <w:delText>useful for</w:delText>
        </w:r>
      </w:del>
      <w:ins w:id="2916" w:author="Craig Parker" w:date="2024-07-09T11:45:00Z">
        <w:r w:rsidR="00707C35" w:rsidRPr="00A62CB7">
          <w:rPr>
            <w:rFonts w:ascii="Nunito" w:eastAsia="Nunito" w:hAnsi="Nunito" w:cs="Nunito"/>
          </w:rPr>
          <w:t>helpful in</w:t>
        </w:r>
      </w:ins>
      <w:r w:rsidRPr="00A62CB7">
        <w:rPr>
          <w:rFonts w:ascii="Nunito" w:eastAsia="Nunito" w:hAnsi="Nunito" w:cs="Nunito"/>
        </w:rPr>
        <w:t xml:space="preserve"> a range of other disciplines. The research resources generated by the RP2 team</w:t>
      </w:r>
      <w:del w:id="2917" w:author="Craig Parker" w:date="2024-07-09T11:45:00Z">
        <w:r w:rsidRPr="00A62CB7" w:rsidDel="00707C35">
          <w:rPr>
            <w:rFonts w:ascii="Nunito" w:eastAsia="Nunito" w:hAnsi="Nunito" w:cs="Nunito"/>
          </w:rPr>
          <w:delText xml:space="preserve"> such as vulnerability-heat-health data visualization </w:delText>
        </w:r>
      </w:del>
      <w:ins w:id="2918" w:author="Craig Parker" w:date="2024-07-09T11:45:00Z">
        <w:r w:rsidR="00707C35" w:rsidRPr="00A62CB7">
          <w:rPr>
            <w:rFonts w:ascii="Nunito" w:eastAsia="Nunito" w:hAnsi="Nunito" w:cs="Nunito"/>
          </w:rPr>
          <w:t xml:space="preserve">, such as vulnerability-heat-health data </w:t>
        </w:r>
        <w:proofErr w:type="spellStart"/>
        <w:r w:rsidR="00707C35" w:rsidRPr="00A62CB7">
          <w:rPr>
            <w:rFonts w:ascii="Nunito" w:eastAsia="Nunito" w:hAnsi="Nunito" w:cs="Nunito"/>
          </w:rPr>
          <w:t>visualisation</w:t>
        </w:r>
        <w:proofErr w:type="spellEnd"/>
        <w:r w:rsidR="00707C35" w:rsidRPr="00A62CB7">
          <w:rPr>
            <w:rFonts w:ascii="Nunito" w:eastAsia="Nunito" w:hAnsi="Nunito" w:cs="Nunito"/>
          </w:rPr>
          <w:t xml:space="preserve">, </w:t>
        </w:r>
      </w:ins>
      <w:r w:rsidRPr="00A62CB7">
        <w:rPr>
          <w:rFonts w:ascii="Nunito" w:eastAsia="Nunito" w:hAnsi="Nunito" w:cs="Nunito"/>
        </w:rPr>
        <w:t>will also potentially have a wide range of applications</w:t>
      </w:r>
      <w:del w:id="2919" w:author="Craig Parker" w:date="2024-07-09T11:45:00Z">
        <w:r w:rsidRPr="00A62CB7" w:rsidDel="00707C35">
          <w:rPr>
            <w:rFonts w:ascii="Nunito" w:eastAsia="Nunito" w:hAnsi="Nunito" w:cs="Nunito"/>
          </w:rPr>
          <w:delText>,</w:delText>
        </w:r>
      </w:del>
      <w:r w:rsidRPr="00A62CB7">
        <w:rPr>
          <w:rFonts w:ascii="Nunito" w:eastAsia="Nunito" w:hAnsi="Nunito" w:cs="Nunito"/>
        </w:rPr>
        <w:t xml:space="preserve"> among people working on urban geography or planning</w:t>
      </w:r>
      <w:del w:id="2920" w:author="Craig Parker" w:date="2024-07-09T11:45:00Z">
        <w:r w:rsidRPr="00A62CB7" w:rsidDel="00707C35">
          <w:rPr>
            <w:rFonts w:ascii="Nunito" w:eastAsia="Nunito" w:hAnsi="Nunito" w:cs="Nunito"/>
          </w:rPr>
          <w:delText>, for example</w:delText>
        </w:r>
      </w:del>
      <w:r w:rsidRPr="00A62CB7">
        <w:rPr>
          <w:rFonts w:ascii="Nunito" w:eastAsia="Nunito" w:hAnsi="Nunito" w:cs="Nunito"/>
        </w:rPr>
        <w:t>. Additionally, the datasets we will generate in the IPD in RP1 have tremendous potential to answer a wide range of questions</w:t>
      </w:r>
      <w:del w:id="2921" w:author="Craig Parker" w:date="2024-07-09T11:45:00Z">
        <w:r w:rsidRPr="00A62CB7" w:rsidDel="00707C35">
          <w:rPr>
            <w:rFonts w:ascii="Nunito" w:eastAsia="Nunito" w:hAnsi="Nunito" w:cs="Nunito"/>
          </w:rPr>
          <w:delText>,</w:delText>
        </w:r>
      </w:del>
      <w:r w:rsidRPr="00A62CB7">
        <w:rPr>
          <w:rFonts w:ascii="Nunito" w:eastAsia="Nunito" w:hAnsi="Nunito" w:cs="Nunito"/>
        </w:rPr>
        <w:t xml:space="preserve"> outside of environmental health. We will facilitate </w:t>
      </w:r>
      <w:del w:id="2922" w:author="Craig Parker" w:date="2024-07-09T11:45:00Z">
        <w:r w:rsidRPr="00A62CB7" w:rsidDel="00707C35">
          <w:rPr>
            <w:rFonts w:ascii="Nunito" w:eastAsia="Nunito" w:hAnsi="Nunito" w:cs="Nunito"/>
          </w:rPr>
          <w:delText>access to these resources by interested parties</w:delText>
        </w:r>
      </w:del>
      <w:ins w:id="2923" w:author="Craig Parker" w:date="2024-07-09T11:45:00Z">
        <w:r w:rsidR="00707C35" w:rsidRPr="00A62CB7">
          <w:rPr>
            <w:rFonts w:ascii="Nunito" w:eastAsia="Nunito" w:hAnsi="Nunito" w:cs="Nunito"/>
          </w:rPr>
          <w:t>interested parties' access to these resources</w:t>
        </w:r>
      </w:ins>
      <w:r w:rsidRPr="00A62CB7">
        <w:rPr>
          <w:rFonts w:ascii="Nunito" w:eastAsia="Nunito" w:hAnsi="Nunito" w:cs="Nunito"/>
        </w:rPr>
        <w:t xml:space="preserve">. We also </w:t>
      </w:r>
      <w:del w:id="2924" w:author="Craig Parker" w:date="2024-07-09T11:46:00Z">
        <w:r w:rsidRPr="00A62CB7" w:rsidDel="00707C35">
          <w:rPr>
            <w:rFonts w:ascii="Nunito" w:eastAsia="Nunito" w:hAnsi="Nunito" w:cs="Nunito"/>
          </w:rPr>
          <w:delText xml:space="preserve">undertake to </w:delText>
        </w:r>
      </w:del>
      <w:r w:rsidRPr="00A62CB7">
        <w:rPr>
          <w:rFonts w:ascii="Nunito" w:eastAsia="Nunito" w:hAnsi="Nunito" w:cs="Nunito"/>
        </w:rPr>
        <w:t xml:space="preserve">share data and resources generated by the </w:t>
      </w:r>
      <w:del w:id="2925" w:author="Craig Parker" w:date="2024-07-08T09:29:00Z">
        <w:r w:rsidR="009511AE" w:rsidRPr="00A62CB7" w:rsidDel="54FBA741">
          <w:rPr>
            <w:rFonts w:ascii="Nunito" w:eastAsia="Nunito" w:hAnsi="Nunito" w:cs="Nunito"/>
          </w:rPr>
          <w:delText>HE</w:delText>
        </w:r>
        <w:r w:rsidR="009511AE" w:rsidRPr="00A62CB7" w:rsidDel="54FBA741">
          <w:rPr>
            <w:rFonts w:ascii="Nunito" w:eastAsia="Nunito" w:hAnsi="Nunito" w:cs="Nunito"/>
            <w:vertAlign w:val="superscript"/>
          </w:rPr>
          <w:delText>2</w:delText>
        </w:r>
        <w:r w:rsidR="009511AE" w:rsidRPr="00A62CB7" w:rsidDel="54FBA741">
          <w:rPr>
            <w:rFonts w:ascii="Nunito" w:eastAsia="Nunito" w:hAnsi="Nunito" w:cs="Nunito"/>
          </w:rPr>
          <w:delText>AT</w:delText>
        </w:r>
      </w:del>
      <w:ins w:id="2926" w:author="Craig Parker" w:date="2024-07-08T09:29:00Z">
        <w:r w:rsidRPr="00A62CB7">
          <w:rPr>
            <w:rFonts w:ascii="Nunito" w:eastAsia="Nunito" w:hAnsi="Nunito" w:cs="Nunito"/>
          </w:rPr>
          <w:t>HE²AT</w:t>
        </w:r>
      </w:ins>
      <w:r w:rsidRPr="00A62CB7">
        <w:rPr>
          <w:rFonts w:ascii="Nunito" w:eastAsia="Nunito" w:hAnsi="Nunito" w:cs="Nunito"/>
        </w:rPr>
        <w:t xml:space="preserve"> Center with other Hubs or components in the DS-I Africa program, wherever possible. In particular, the DS-I Africa Open Data Science Platform will be used </w:t>
      </w:r>
      <w:del w:id="2927" w:author="Craig Parker" w:date="2024-07-09T11:46:00Z">
        <w:r w:rsidRPr="00A62CB7" w:rsidDel="00707C35">
          <w:rPr>
            <w:rFonts w:ascii="Nunito" w:eastAsia="Nunito" w:hAnsi="Nunito" w:cs="Nunito"/>
          </w:rPr>
          <w:delText>as a mechanism for making</w:delText>
        </w:r>
      </w:del>
      <w:ins w:id="2928" w:author="Craig Parker" w:date="2024-07-09T11:46:00Z">
        <w:r w:rsidR="00707C35" w:rsidRPr="00A62CB7">
          <w:rPr>
            <w:rFonts w:ascii="Nunito" w:eastAsia="Nunito" w:hAnsi="Nunito" w:cs="Nunito"/>
          </w:rPr>
          <w:t>to make</w:t>
        </w:r>
      </w:ins>
      <w:r w:rsidRPr="00A62CB7">
        <w:rPr>
          <w:rFonts w:ascii="Nunito" w:eastAsia="Nunito" w:hAnsi="Nunito" w:cs="Nunito"/>
        </w:rPr>
        <w:t xml:space="preserve"> relevant datasets from the </w:t>
      </w:r>
      <w:del w:id="2929" w:author="Craig Parker" w:date="2024-07-08T09:29:00Z">
        <w:r w:rsidR="009511AE" w:rsidRPr="00A62CB7" w:rsidDel="54FBA741">
          <w:rPr>
            <w:rFonts w:ascii="Nunito" w:eastAsia="Nunito" w:hAnsi="Nunito" w:cs="Nunito"/>
          </w:rPr>
          <w:delText>HE</w:delText>
        </w:r>
        <w:r w:rsidR="009511AE" w:rsidRPr="00A62CB7" w:rsidDel="54FBA741">
          <w:rPr>
            <w:rFonts w:ascii="Nunito" w:eastAsia="Nunito" w:hAnsi="Nunito" w:cs="Nunito"/>
            <w:vertAlign w:val="superscript"/>
          </w:rPr>
          <w:delText>2</w:delText>
        </w:r>
        <w:r w:rsidR="009511AE" w:rsidRPr="00A62CB7" w:rsidDel="54FBA741">
          <w:rPr>
            <w:rFonts w:ascii="Nunito" w:eastAsia="Nunito" w:hAnsi="Nunito" w:cs="Nunito"/>
          </w:rPr>
          <w:delText>AT</w:delText>
        </w:r>
      </w:del>
      <w:ins w:id="2930" w:author="Craig Parker" w:date="2024-07-08T09:29:00Z">
        <w:r w:rsidRPr="00A62CB7">
          <w:rPr>
            <w:rFonts w:ascii="Nunito" w:eastAsia="Nunito" w:hAnsi="Nunito" w:cs="Nunito"/>
          </w:rPr>
          <w:t>HE²AT</w:t>
        </w:r>
      </w:ins>
      <w:r w:rsidRPr="00A62CB7">
        <w:rPr>
          <w:rFonts w:ascii="Nunito" w:eastAsia="Nunito" w:hAnsi="Nunito" w:cs="Nunito"/>
        </w:rPr>
        <w:t xml:space="preserve"> Center available across the program</w:t>
      </w:r>
      <w:del w:id="2931" w:author="Craig Parker" w:date="2024-07-09T11:46:00Z">
        <w:r w:rsidRPr="00A62CB7" w:rsidDel="00707C35">
          <w:rPr>
            <w:rFonts w:ascii="Nunito" w:eastAsia="Nunito" w:hAnsi="Nunito" w:cs="Nunito"/>
          </w:rPr>
          <w:delText>,</w:delText>
        </w:r>
      </w:del>
      <w:r w:rsidRPr="00A62CB7">
        <w:rPr>
          <w:rFonts w:ascii="Nunito" w:eastAsia="Nunito" w:hAnsi="Nunito" w:cs="Nunito"/>
        </w:rPr>
        <w:t xml:space="preserve"> and beyond.</w:t>
      </w:r>
    </w:p>
    <w:p w14:paraId="0000014E" w14:textId="77777777" w:rsidR="007813F4" w:rsidRPr="00A62CB7" w:rsidRDefault="009511AE">
      <w:pPr>
        <w:jc w:val="both"/>
        <w:rPr>
          <w:rFonts w:ascii="Nunito" w:eastAsia="Nunito" w:hAnsi="Nunito" w:cs="Nunito"/>
          <w:b/>
        </w:rPr>
      </w:pPr>
      <w:r w:rsidRPr="00A62CB7">
        <w:rPr>
          <w:rFonts w:ascii="Nunito" w:eastAsia="Nunito" w:hAnsi="Nunito" w:cs="Nunito"/>
          <w:b/>
        </w:rPr>
        <w:t xml:space="preserve"> </w:t>
      </w:r>
    </w:p>
    <w:p w14:paraId="0000014F" w14:textId="4BBD0695" w:rsidR="007813F4" w:rsidRPr="00A62CB7" w:rsidRDefault="009511AE">
      <w:pPr>
        <w:jc w:val="both"/>
        <w:rPr>
          <w:rFonts w:ascii="Nunito" w:eastAsia="Nunito" w:hAnsi="Nunito" w:cs="Nunito"/>
        </w:rPr>
      </w:pPr>
      <w:r w:rsidRPr="00A62CB7">
        <w:rPr>
          <w:rFonts w:ascii="Nunito" w:eastAsia="Nunito" w:hAnsi="Nunito" w:cs="Nunito"/>
        </w:rPr>
        <w:t>In terms of the DMAC activities, data and data resources (primarily software/code) will be shared through standard protocols such as File Transfer Protocol (FTP) servers and the UCT instance of Gitlab (software version control system). UCT also hosts an open data portal</w:t>
      </w:r>
      <w:del w:id="2932" w:author="Craig Parker" w:date="2024-07-09T11:46:00Z">
        <w:r w:rsidRPr="00A62CB7" w:rsidDel="00707C35">
          <w:rPr>
            <w:rFonts w:ascii="Nunito" w:eastAsia="Nunito" w:hAnsi="Nunito" w:cs="Nunito"/>
          </w:rPr>
          <w:delText xml:space="preserve"> which will be used to make more final datasets such the urban heat vulnerability maps developed in RP2</w:delText>
        </w:r>
      </w:del>
      <w:ins w:id="2933" w:author="Craig Parker" w:date="2024-07-09T11:46:00Z">
        <w:r w:rsidR="00707C35" w:rsidRPr="00A62CB7">
          <w:rPr>
            <w:rFonts w:ascii="Nunito" w:eastAsia="Nunito" w:hAnsi="Nunito" w:cs="Nunito"/>
          </w:rPr>
          <w:t>, which will be used to make more final datasets, such as the urban heat vulnerability maps developed in RP2,</w:t>
        </w:r>
      </w:ins>
      <w:r w:rsidRPr="00A62CB7">
        <w:rPr>
          <w:rFonts w:ascii="Nunito" w:eastAsia="Nunito" w:hAnsi="Nunito" w:cs="Nunito"/>
        </w:rPr>
        <w:t xml:space="preserve"> available following FAIR principles</w:t>
      </w:r>
      <w:r w:rsidRPr="00A62CB7">
        <w:rPr>
          <w:rFonts w:ascii="Nunito" w:eastAsia="Nunito" w:hAnsi="Nunito" w:cs="Nunito"/>
          <w:vertAlign w:val="superscript"/>
        </w:rPr>
        <w:t>[3]</w:t>
      </w:r>
      <w:r w:rsidRPr="00A62CB7">
        <w:rPr>
          <w:rFonts w:ascii="Nunito" w:eastAsia="Nunito" w:hAnsi="Nunito" w:cs="Nunito"/>
        </w:rPr>
        <w:t xml:space="preserve">. Data that is made publicly or otherwise available through data use and sharing agreements will be accompanied by metadata such as data dictionaries and data descriptors such as principal investigator, funding sources, data collector, project description, sample and sampling procedures, temporal and geographic coverage of the data collection, variables, technical information on files (file formats, linking, etc.), interviewer guides and coding instruments.  </w:t>
      </w:r>
    </w:p>
    <w:p w14:paraId="00000150" w14:textId="77777777" w:rsidR="007813F4" w:rsidRPr="00A62CB7" w:rsidRDefault="009511AE">
      <w:pPr>
        <w:jc w:val="both"/>
        <w:rPr>
          <w:rFonts w:ascii="Nunito" w:eastAsia="Nunito" w:hAnsi="Nunito" w:cs="Nunito"/>
        </w:rPr>
      </w:pPr>
      <w:r w:rsidRPr="00A62CB7">
        <w:rPr>
          <w:rFonts w:ascii="Nunito" w:eastAsia="Nunito" w:hAnsi="Nunito" w:cs="Nunito"/>
        </w:rPr>
        <w:t xml:space="preserve"> </w:t>
      </w:r>
    </w:p>
    <w:p w14:paraId="00000151" w14:textId="2A33762F" w:rsidR="007813F4" w:rsidRPr="00A62CB7" w:rsidRDefault="54FBA741">
      <w:pPr>
        <w:rPr>
          <w:rFonts w:ascii="Nunito" w:eastAsia="Nunito" w:hAnsi="Nunito" w:cs="Nunito"/>
        </w:rPr>
      </w:pPr>
      <w:r w:rsidRPr="00A62CB7">
        <w:rPr>
          <w:rFonts w:ascii="Nunito" w:eastAsia="Nunito" w:hAnsi="Nunito" w:cs="Nunito"/>
        </w:rPr>
        <w:t xml:space="preserve">Analytic data sets will be provided as de-identified data files that can be read by common statistical package software, such as SAS or Stata. De-identified data sets will have names and other personal health identifiers removed (see above). Data and other resources will be transferred to others under the terms of a </w:t>
      </w:r>
      <w:del w:id="2934" w:author="Craig Parker" w:date="2024-07-16T11:38:00Z">
        <w:r w:rsidRPr="00A62CB7" w:rsidDel="00477760">
          <w:rPr>
            <w:rFonts w:ascii="Nunito" w:eastAsia="Nunito" w:hAnsi="Nunito" w:cs="Nunito"/>
          </w:rPr>
          <w:delText>data sharing</w:delText>
        </w:r>
      </w:del>
      <w:ins w:id="2935" w:author="Craig Parker" w:date="2024-07-16T11:38:00Z">
        <w:r w:rsidR="00477760" w:rsidRPr="00A62CB7">
          <w:rPr>
            <w:rFonts w:ascii="Nunito" w:eastAsia="Nunito" w:hAnsi="Nunito" w:cs="Nunito"/>
          </w:rPr>
          <w:t>data-sharing</w:t>
        </w:r>
      </w:ins>
      <w:r w:rsidRPr="00A62CB7">
        <w:rPr>
          <w:rFonts w:ascii="Nunito" w:eastAsia="Nunito" w:hAnsi="Nunito" w:cs="Nunito"/>
        </w:rPr>
        <w:t xml:space="preserve"> agreement to ensure that the data will be used for the proposed purpose and that no attempts will be made to identify participants. We will maintain records of all researchers </w:t>
      </w:r>
      <w:ins w:id="2936" w:author="Craig Parker" w:date="2024-07-09T11:46:00Z">
        <w:r w:rsidR="00707C35" w:rsidRPr="00A62CB7">
          <w:rPr>
            <w:rFonts w:ascii="Nunito" w:eastAsia="Nunito" w:hAnsi="Nunito" w:cs="Nunito"/>
          </w:rPr>
          <w:t xml:space="preserve">who are </w:t>
        </w:r>
      </w:ins>
      <w:del w:id="2937" w:author="Craig Parker" w:date="2024-07-09T11:46:00Z">
        <w:r w:rsidRPr="00A62CB7" w:rsidDel="00707C35">
          <w:rPr>
            <w:rFonts w:ascii="Nunito" w:eastAsia="Nunito" w:hAnsi="Nunito" w:cs="Nunito"/>
          </w:rPr>
          <w:delText xml:space="preserve">who have been </w:delText>
        </w:r>
      </w:del>
      <w:r w:rsidRPr="00A62CB7">
        <w:rPr>
          <w:rFonts w:ascii="Nunito" w:eastAsia="Nunito" w:hAnsi="Nunito" w:cs="Nunito"/>
        </w:rPr>
        <w:t xml:space="preserve">given access to the research resources. Results of the </w:t>
      </w:r>
      <w:del w:id="2938" w:author="Craig Parker" w:date="2024-07-08T09:29:00Z">
        <w:r w:rsidR="009511AE" w:rsidRPr="00A62CB7" w:rsidDel="54FBA741">
          <w:rPr>
            <w:rFonts w:ascii="Nunito" w:eastAsia="Nunito" w:hAnsi="Nunito" w:cs="Nunito"/>
          </w:rPr>
          <w:delText>HE</w:delText>
        </w:r>
        <w:r w:rsidR="009511AE" w:rsidRPr="00A62CB7" w:rsidDel="54FBA741">
          <w:rPr>
            <w:rFonts w:ascii="Nunito" w:eastAsia="Nunito" w:hAnsi="Nunito" w:cs="Nunito"/>
            <w:vertAlign w:val="superscript"/>
          </w:rPr>
          <w:delText>2</w:delText>
        </w:r>
        <w:r w:rsidR="009511AE" w:rsidRPr="00A62CB7" w:rsidDel="54FBA741">
          <w:rPr>
            <w:rFonts w:ascii="Nunito" w:eastAsia="Nunito" w:hAnsi="Nunito" w:cs="Nunito"/>
          </w:rPr>
          <w:delText>AT</w:delText>
        </w:r>
      </w:del>
      <w:ins w:id="2939" w:author="Craig Parker" w:date="2024-07-08T09:29:00Z">
        <w:r w:rsidRPr="00A62CB7">
          <w:rPr>
            <w:rFonts w:ascii="Nunito" w:eastAsia="Nunito" w:hAnsi="Nunito" w:cs="Nunito"/>
          </w:rPr>
          <w:t>HE²AT</w:t>
        </w:r>
      </w:ins>
      <w:r w:rsidRPr="00A62CB7">
        <w:rPr>
          <w:rFonts w:ascii="Nunito" w:eastAsia="Nunito" w:hAnsi="Nunito" w:cs="Nunito"/>
        </w:rPr>
        <w:t xml:space="preserve"> Center activities will be shared with the research community and the public through conference presentations, publication in peer-reviewed journals and media interactions, as described in the Training and Engagement Core.</w:t>
      </w:r>
    </w:p>
    <w:p w14:paraId="00000152" w14:textId="77777777" w:rsidR="007813F4" w:rsidRPr="00A62CB7" w:rsidRDefault="007813F4">
      <w:pPr>
        <w:rPr>
          <w:rFonts w:ascii="Nunito" w:eastAsia="Nunito" w:hAnsi="Nunito" w:cs="Nunito"/>
        </w:rPr>
      </w:pPr>
    </w:p>
    <w:p w14:paraId="2F0C0F5A" w14:textId="1682351A" w:rsidR="0E3CF60B" w:rsidRPr="00A62CB7" w:rsidRDefault="0E3CF60B" w:rsidP="00A62CB7">
      <w:pPr>
        <w:pStyle w:val="Heading1"/>
        <w:numPr>
          <w:ilvl w:val="0"/>
          <w:numId w:val="40"/>
        </w:numPr>
        <w:rPr>
          <w:rFonts w:ascii="Nunito" w:hAnsi="Nunito"/>
          <w:rPrChange w:id="2940" w:author="Craig Parker" w:date="2024-08-05T19:17:00Z">
            <w:rPr/>
          </w:rPrChange>
        </w:rPr>
        <w:pPrChange w:id="2941" w:author="Craig Parker" w:date="2024-08-05T19:12:00Z">
          <w:pPr>
            <w:pStyle w:val="Heading1"/>
          </w:pPr>
        </w:pPrChange>
      </w:pPr>
      <w:bookmarkStart w:id="2942" w:name="_Toc173777823"/>
      <w:r w:rsidRPr="00A62CB7">
        <w:rPr>
          <w:rFonts w:ascii="Nunito" w:hAnsi="Nunito"/>
          <w:rPrChange w:id="2943" w:author="Craig Parker" w:date="2024-08-05T19:17:00Z">
            <w:rPr/>
          </w:rPrChange>
        </w:rPr>
        <w:t>G</w:t>
      </w:r>
      <w:ins w:id="2944" w:author="Matthew Chersich" w:date="2024-08-05T08:56:00Z">
        <w:r w:rsidRPr="00A62CB7">
          <w:rPr>
            <w:rFonts w:ascii="Nunito" w:hAnsi="Nunito"/>
            <w:rPrChange w:id="2945" w:author="Craig Parker" w:date="2024-08-05T19:17:00Z">
              <w:rPr/>
            </w:rPrChange>
          </w:rPr>
          <w:t>overnance</w:t>
        </w:r>
      </w:ins>
      <w:r w:rsidRPr="00A62CB7">
        <w:rPr>
          <w:rFonts w:ascii="Nunito" w:hAnsi="Nunito"/>
          <w:rPrChange w:id="2946" w:author="Craig Parker" w:date="2024-08-05T19:17:00Z">
            <w:rPr/>
          </w:rPrChange>
        </w:rPr>
        <w:t xml:space="preserve"> of data sharing</w:t>
      </w:r>
      <w:bookmarkEnd w:id="2942"/>
    </w:p>
    <w:p w14:paraId="405CA0E7" w14:textId="396CC178" w:rsidR="0E3CF60B" w:rsidRPr="00A62CB7" w:rsidRDefault="0E3CF60B" w:rsidP="0E3CF60B">
      <w:pPr>
        <w:rPr>
          <w:rFonts w:ascii="Nunito" w:hAnsi="Nunito"/>
          <w:b/>
          <w:bCs/>
          <w:rPrChange w:id="2947" w:author="Craig Parker" w:date="2024-08-05T19:17:00Z">
            <w:rPr>
              <w:b/>
              <w:bCs/>
            </w:rPr>
          </w:rPrChange>
        </w:rPr>
      </w:pPr>
      <w:r w:rsidRPr="00A62CB7">
        <w:rPr>
          <w:rFonts w:ascii="Nunito" w:hAnsi="Nunito"/>
          <w:b/>
          <w:bCs/>
          <w:rPrChange w:id="2948" w:author="Craig Parker" w:date="2024-08-05T19:17:00Z">
            <w:rPr>
              <w:b/>
              <w:bCs/>
            </w:rPr>
          </w:rPrChange>
        </w:rPr>
        <w:t xml:space="preserve">Draw on the Data Sharing and Access Guideline for DS-I </w:t>
      </w:r>
      <w:proofErr w:type="gramStart"/>
      <w:r w:rsidRPr="00A62CB7">
        <w:rPr>
          <w:rFonts w:ascii="Nunito" w:hAnsi="Nunito"/>
          <w:b/>
          <w:bCs/>
          <w:rPrChange w:id="2949" w:author="Craig Parker" w:date="2024-08-05T19:17:00Z">
            <w:rPr>
              <w:b/>
              <w:bCs/>
            </w:rPr>
          </w:rPrChange>
        </w:rPr>
        <w:t>Africa;</w:t>
      </w:r>
      <w:proofErr w:type="gramEnd"/>
      <w:r w:rsidRPr="00A62CB7">
        <w:rPr>
          <w:rFonts w:ascii="Nunito" w:hAnsi="Nunito"/>
          <w:b/>
          <w:bCs/>
          <w:rPrChange w:id="2950" w:author="Craig Parker" w:date="2024-08-05T19:17:00Z">
            <w:rPr>
              <w:b/>
              <w:bCs/>
            </w:rPr>
          </w:rPrChange>
        </w:rPr>
        <w:t xml:space="preserve"> and other DACs </w:t>
      </w:r>
    </w:p>
    <w:p w14:paraId="5E200AB7" w14:textId="0C2B2D18" w:rsidR="0E3CF60B" w:rsidRPr="00A62CB7" w:rsidRDefault="0E3CF60B" w:rsidP="0E3CF60B">
      <w:pPr>
        <w:rPr>
          <w:rFonts w:ascii="Nunito" w:hAnsi="Nunito"/>
          <w:rPrChange w:id="2951" w:author="Craig Parker" w:date="2024-08-05T19:17:00Z">
            <w:rPr/>
          </w:rPrChange>
        </w:rPr>
      </w:pPr>
      <w:r w:rsidRPr="00A62CB7">
        <w:rPr>
          <w:rFonts w:ascii="Nunito" w:hAnsi="Nunito"/>
          <w:rPrChange w:id="2952" w:author="Craig Parker" w:date="2024-08-05T19:17:00Z">
            <w:rPr/>
          </w:rPrChange>
        </w:rPr>
        <w:t>Protection measures</w:t>
      </w:r>
    </w:p>
    <w:p w14:paraId="52A34700" w14:textId="07A78A78" w:rsidR="0E3CF60B" w:rsidRPr="00A62CB7" w:rsidRDefault="0E3CF60B" w:rsidP="0E3CF60B">
      <w:pPr>
        <w:rPr>
          <w:rFonts w:ascii="Nunito" w:hAnsi="Nunito"/>
          <w:rPrChange w:id="2953" w:author="Craig Parker" w:date="2024-08-05T19:17:00Z">
            <w:rPr/>
          </w:rPrChange>
        </w:rPr>
      </w:pPr>
      <w:r w:rsidRPr="00A62CB7">
        <w:rPr>
          <w:rFonts w:ascii="Nunito" w:hAnsi="Nunito"/>
          <w:rPrChange w:id="2954" w:author="Craig Parker" w:date="2024-08-05T19:17:00Z">
            <w:rPr/>
          </w:rPrChange>
        </w:rPr>
        <w:lastRenderedPageBreak/>
        <w:t>DPIA</w:t>
      </w:r>
    </w:p>
    <w:p w14:paraId="27BE1AB0" w14:textId="7F66DFFF" w:rsidR="0E3CF60B" w:rsidRPr="00A62CB7" w:rsidRDefault="0E3CF60B" w:rsidP="0E3CF60B">
      <w:pPr>
        <w:rPr>
          <w:rFonts w:ascii="Nunito" w:hAnsi="Nunito"/>
          <w:rPrChange w:id="2955" w:author="Craig Parker" w:date="2024-08-05T19:17:00Z">
            <w:rPr/>
          </w:rPrChange>
        </w:rPr>
      </w:pPr>
      <w:r w:rsidRPr="00A62CB7">
        <w:rPr>
          <w:rFonts w:ascii="Nunito" w:hAnsi="Nunito"/>
          <w:rPrChange w:id="2956" w:author="Craig Parker" w:date="2024-08-05T19:17:00Z">
            <w:rPr/>
          </w:rPrChange>
        </w:rPr>
        <w:t>Make public the data we have</w:t>
      </w:r>
    </w:p>
    <w:p w14:paraId="6857BACE" w14:textId="488DE4DC" w:rsidR="0E3CF60B" w:rsidRPr="00A62CB7" w:rsidRDefault="0E3CF60B">
      <w:pPr>
        <w:rPr>
          <w:ins w:id="2957" w:author="Matthew Chersich" w:date="2024-08-05T08:56:00Z"/>
          <w:rFonts w:ascii="Nunito" w:hAnsi="Nunito"/>
          <w:rPrChange w:id="2958" w:author="Craig Parker" w:date="2024-08-05T19:17:00Z">
            <w:rPr>
              <w:ins w:id="2959" w:author="Matthew Chersich" w:date="2024-08-05T08:56:00Z"/>
            </w:rPr>
          </w:rPrChange>
        </w:rPr>
        <w:pPrChange w:id="2960" w:author="Matthew Chersich" w:date="2024-08-05T08:56:00Z">
          <w:pPr>
            <w:pStyle w:val="Heading1"/>
          </w:pPr>
        </w:pPrChange>
      </w:pPr>
    </w:p>
    <w:p w14:paraId="0F07FB7D" w14:textId="00E89F12" w:rsidR="6E1C0E23" w:rsidRPr="00A62CB7" w:rsidRDefault="0E3CF60B" w:rsidP="00A62CB7">
      <w:pPr>
        <w:pStyle w:val="Heading1"/>
        <w:numPr>
          <w:ilvl w:val="0"/>
          <w:numId w:val="40"/>
        </w:numPr>
        <w:rPr>
          <w:rFonts w:ascii="Nunito" w:eastAsia="Nunito" w:hAnsi="Nunito" w:cs="Nunito"/>
        </w:rPr>
        <w:pPrChange w:id="2961" w:author="Craig Parker" w:date="2024-08-05T19:12:00Z">
          <w:pPr>
            <w:pStyle w:val="Heading1"/>
          </w:pPr>
        </w:pPrChange>
      </w:pPr>
      <w:bookmarkStart w:id="2962" w:name="_Toc173777824"/>
      <w:r w:rsidRPr="00A62CB7">
        <w:rPr>
          <w:rFonts w:ascii="Nunito" w:hAnsi="Nunito"/>
          <w:rPrChange w:id="2963" w:author="Craig Parker" w:date="2024-08-05T19:17:00Z">
            <w:rPr/>
          </w:rPrChange>
        </w:rPr>
        <w:t>Data Access Committee</w:t>
      </w:r>
      <w:bookmarkEnd w:id="2962"/>
      <w:r w:rsidRPr="00A62CB7">
        <w:rPr>
          <w:rFonts w:ascii="Nunito" w:hAnsi="Nunito"/>
          <w:rPrChange w:id="2964" w:author="Craig Parker" w:date="2024-08-05T19:17:00Z">
            <w:rPr/>
          </w:rPrChange>
        </w:rPr>
        <w:t xml:space="preserve"> </w:t>
      </w:r>
    </w:p>
    <w:p w14:paraId="3E2D8A53" w14:textId="7E14AD62" w:rsidR="0E3CF60B" w:rsidRPr="00A62CB7" w:rsidRDefault="0E3CF60B" w:rsidP="0E3CF60B">
      <w:pPr>
        <w:rPr>
          <w:ins w:id="2965" w:author="Matthew Chersich" w:date="2024-08-05T08:55:00Z"/>
          <w:rFonts w:ascii="Nunito" w:eastAsia="Nunito" w:hAnsi="Nunito" w:cs="Nunito"/>
        </w:rPr>
      </w:pPr>
    </w:p>
    <w:p w14:paraId="7673FB5B" w14:textId="696373AD" w:rsidR="6E1C0E23" w:rsidRPr="00A62CB7" w:rsidRDefault="0E3CF60B" w:rsidP="6E1C0E23">
      <w:pPr>
        <w:rPr>
          <w:ins w:id="2966" w:author="Matthew Chersich" w:date="2024-08-05T08:56:00Z"/>
          <w:rFonts w:ascii="Nunito" w:hAnsi="Nunito"/>
          <w:rPrChange w:id="2967" w:author="Craig Parker" w:date="2024-08-05T19:17:00Z">
            <w:rPr>
              <w:ins w:id="2968" w:author="Matthew Chersich" w:date="2024-08-05T08:56:00Z"/>
            </w:rPr>
          </w:rPrChange>
        </w:rPr>
      </w:pPr>
      <w:r w:rsidRPr="00A62CB7">
        <w:rPr>
          <w:rFonts w:ascii="Nunito" w:eastAsia="Nunito" w:hAnsi="Nunito" w:cs="Nunito"/>
        </w:rPr>
        <w:t>The Data Access Committees</w:t>
      </w:r>
      <w:ins w:id="2969" w:author="Matthew Chersich" w:date="2024-08-05T08:55:00Z">
        <w:r w:rsidRPr="00A62CB7">
          <w:rPr>
            <w:rFonts w:ascii="Nunito" w:eastAsia="Nunito" w:hAnsi="Nunito" w:cs="Nunito"/>
          </w:rPr>
          <w:t xml:space="preserve"> </w:t>
        </w:r>
      </w:ins>
      <w:r w:rsidRPr="00A62CB7">
        <w:rPr>
          <w:rFonts w:ascii="Nunito" w:eastAsia="Nunito" w:hAnsi="Nunito" w:cs="Nunito"/>
        </w:rPr>
        <w:t xml:space="preserve">(DACs) </w:t>
      </w:r>
      <w:proofErr w:type="gramStart"/>
      <w:r w:rsidRPr="00A62CB7">
        <w:rPr>
          <w:rFonts w:ascii="Nunito" w:eastAsia="Nunito" w:hAnsi="Nunito" w:cs="Nunito"/>
        </w:rPr>
        <w:t>plays</w:t>
      </w:r>
      <w:proofErr w:type="gramEnd"/>
      <w:r w:rsidRPr="00A62CB7">
        <w:rPr>
          <w:rFonts w:ascii="Nunito" w:eastAsia="Nunito" w:hAnsi="Nunito" w:cs="Nunito"/>
        </w:rPr>
        <w:t xml:space="preserve"> a crucial role in the governance of data access within the DSI Africa Consortium. It evaluates and decides whether and on what conditions to make data available to bone fide researchers that apply for data. The DAC ensures that data access requests are evaluated fairly and in alignment with the ethical guidelines, privacy standards, and research objectives.</w:t>
      </w:r>
    </w:p>
    <w:p w14:paraId="6522A031" w14:textId="5189FDB8" w:rsidR="0E3CF60B" w:rsidRPr="00A62CB7" w:rsidRDefault="0E3CF60B" w:rsidP="0E3CF60B">
      <w:pPr>
        <w:rPr>
          <w:ins w:id="2970" w:author="Matthew Chersich" w:date="2024-08-05T08:59:00Z"/>
          <w:rFonts w:ascii="Nunito" w:eastAsia="Nunito" w:hAnsi="Nunito" w:cs="Nunito"/>
        </w:rPr>
      </w:pPr>
    </w:p>
    <w:p w14:paraId="37D69070" w14:textId="40B89FC3" w:rsidR="0E3CF60B" w:rsidRPr="00A62CB7" w:rsidRDefault="0E3CF60B" w:rsidP="0E3CF60B">
      <w:pPr>
        <w:rPr>
          <w:ins w:id="2971" w:author="Matthew Chersich" w:date="2024-08-05T09:03:00Z"/>
          <w:rFonts w:ascii="Nunito" w:eastAsia="Nunito" w:hAnsi="Nunito" w:cs="Nunito"/>
        </w:rPr>
      </w:pPr>
      <w:ins w:id="2972" w:author="Matthew Chersich" w:date="2024-08-05T09:00:00Z">
        <w:r w:rsidRPr="00A62CB7">
          <w:rPr>
            <w:rFonts w:ascii="Nunito" w:eastAsia="Nunito" w:hAnsi="Nunito" w:cs="Nunito"/>
          </w:rPr>
          <w:t xml:space="preserve">Following completion of the </w:t>
        </w:r>
        <w:del w:id="2973" w:author="Craig Parker" w:date="2024-08-05T19:21:00Z">
          <w:r w:rsidRPr="00A62CB7" w:rsidDel="006A3891">
            <w:rPr>
              <w:rFonts w:ascii="Nunito" w:eastAsia="Nunito" w:hAnsi="Nunito" w:cs="Nunito"/>
            </w:rPr>
            <w:delText>HEAT</w:delText>
          </w:r>
        </w:del>
      </w:ins>
      <w:ins w:id="2974" w:author="Craig Parker" w:date="2024-08-05T19:21:00Z">
        <w:r w:rsidR="006A3891" w:rsidRPr="00A62CB7">
          <w:rPr>
            <w:rFonts w:ascii="Nunito" w:eastAsia="Nunito" w:hAnsi="Nunito" w:cs="Nunito"/>
          </w:rPr>
          <w:t>HE²AT</w:t>
        </w:r>
      </w:ins>
      <w:ins w:id="2975" w:author="Matthew Chersich" w:date="2024-08-05T09:00:00Z">
        <w:r w:rsidRPr="00A62CB7">
          <w:rPr>
            <w:rFonts w:ascii="Nunito" w:eastAsia="Nunito" w:hAnsi="Nunito" w:cs="Nunito"/>
          </w:rPr>
          <w:t xml:space="preserve"> Center funding, data oversight will need to be maintained either through </w:t>
        </w:r>
      </w:ins>
      <w:ins w:id="2976" w:author="Matthew Chersich" w:date="2024-08-05T08:59:00Z">
        <w:r w:rsidRPr="00A62CB7">
          <w:rPr>
            <w:rFonts w:ascii="Nunito" w:eastAsia="Nunito" w:hAnsi="Nunito" w:cs="Nunito"/>
          </w:rPr>
          <w:t>continuation of the existing DAC</w:t>
        </w:r>
      </w:ins>
      <w:ins w:id="2977" w:author="Matthew Chersich" w:date="2024-08-05T09:00:00Z">
        <w:r w:rsidRPr="00A62CB7">
          <w:rPr>
            <w:rFonts w:ascii="Nunito" w:eastAsia="Nunito" w:hAnsi="Nunito" w:cs="Nunito"/>
          </w:rPr>
          <w:t xml:space="preserve"> provided fun</w:t>
        </w:r>
      </w:ins>
      <w:ins w:id="2978" w:author="Matthew Chersich" w:date="2024-08-05T09:01:00Z">
        <w:r w:rsidRPr="00A62CB7">
          <w:rPr>
            <w:rFonts w:ascii="Nunito" w:eastAsia="Nunito" w:hAnsi="Nunito" w:cs="Nunito"/>
          </w:rPr>
          <w:t>d</w:t>
        </w:r>
      </w:ins>
      <w:ins w:id="2979" w:author="Matthew Chersich" w:date="2024-08-05T09:00:00Z">
        <w:r w:rsidRPr="00A62CB7">
          <w:rPr>
            <w:rFonts w:ascii="Nunito" w:eastAsia="Nunito" w:hAnsi="Nunito" w:cs="Nunito"/>
          </w:rPr>
          <w:t>ing is available</w:t>
        </w:r>
      </w:ins>
      <w:ins w:id="2980" w:author="Matthew Chersich" w:date="2024-08-05T08:59:00Z">
        <w:r w:rsidRPr="00A62CB7">
          <w:rPr>
            <w:rFonts w:ascii="Nunito" w:eastAsia="Nunito" w:hAnsi="Nunito" w:cs="Nunito"/>
          </w:rPr>
          <w:t xml:space="preserve">; </w:t>
        </w:r>
      </w:ins>
      <w:ins w:id="2981" w:author="Matthew Chersich" w:date="2024-08-05T09:00:00Z">
        <w:r w:rsidRPr="00A62CB7">
          <w:rPr>
            <w:rFonts w:ascii="Nunito" w:eastAsia="Nunito" w:hAnsi="Nunito" w:cs="Nunito"/>
          </w:rPr>
          <w:t>or through the DS-I Africa</w:t>
        </w:r>
      </w:ins>
      <w:ins w:id="2982" w:author="Matthew Chersich" w:date="2024-08-05T09:02:00Z">
        <w:r w:rsidRPr="00A62CB7">
          <w:rPr>
            <w:rFonts w:ascii="Nunito" w:eastAsia="Nunito" w:hAnsi="Nunito" w:cs="Nunito"/>
          </w:rPr>
          <w:t xml:space="preserve">. </w:t>
        </w:r>
      </w:ins>
    </w:p>
    <w:p w14:paraId="218F42A9" w14:textId="6F49A024" w:rsidR="0E3CF60B" w:rsidRPr="00A62CB7" w:rsidRDefault="0E3CF60B" w:rsidP="0E3CF60B">
      <w:pPr>
        <w:rPr>
          <w:ins w:id="2983" w:author="Matthew Chersich" w:date="2024-08-05T09:03:00Z"/>
          <w:rFonts w:ascii="Nunito" w:eastAsia="Nunito" w:hAnsi="Nunito" w:cs="Nunito"/>
        </w:rPr>
      </w:pPr>
    </w:p>
    <w:p w14:paraId="041E9482" w14:textId="16879BC3" w:rsidR="0E3CF60B" w:rsidRPr="00A62CB7" w:rsidRDefault="0E3CF60B" w:rsidP="0E3CF60B">
      <w:pPr>
        <w:rPr>
          <w:rFonts w:ascii="Nunito" w:eastAsia="Nunito" w:hAnsi="Nunito" w:cs="Nunito"/>
        </w:rPr>
      </w:pPr>
      <w:ins w:id="2984" w:author="Matthew Chersich" w:date="2024-08-05T09:02:00Z">
        <w:r w:rsidRPr="00A62CB7">
          <w:rPr>
            <w:rFonts w:ascii="Nunito" w:eastAsia="Nunito" w:hAnsi="Nunito" w:cs="Nunito"/>
          </w:rPr>
          <w:t xml:space="preserve">Where it is the case that the </w:t>
        </w:r>
        <w:del w:id="2985" w:author="Craig Parker" w:date="2024-08-05T19:21:00Z">
          <w:r w:rsidRPr="00A62CB7" w:rsidDel="006A3891">
            <w:rPr>
              <w:rFonts w:ascii="Nunito" w:eastAsia="Nunito" w:hAnsi="Nunito" w:cs="Nunito"/>
            </w:rPr>
            <w:delText>HEAT</w:delText>
          </w:r>
        </w:del>
      </w:ins>
      <w:ins w:id="2986" w:author="Craig Parker" w:date="2024-08-05T19:21:00Z">
        <w:r w:rsidR="006A3891" w:rsidRPr="00A62CB7">
          <w:rPr>
            <w:rFonts w:ascii="Nunito" w:eastAsia="Nunito" w:hAnsi="Nunito" w:cs="Nunito"/>
          </w:rPr>
          <w:t>HE²AT</w:t>
        </w:r>
      </w:ins>
      <w:ins w:id="2987" w:author="Matthew Chersich" w:date="2024-08-05T09:02:00Z">
        <w:r w:rsidRPr="00A62CB7">
          <w:rPr>
            <w:rFonts w:ascii="Nunito" w:eastAsia="Nunito" w:hAnsi="Nunito" w:cs="Nunito"/>
          </w:rPr>
          <w:t xml:space="preserve"> Center does not </w:t>
        </w:r>
      </w:ins>
      <w:ins w:id="2988" w:author="Matthew Chersich" w:date="2024-08-05T09:03:00Z">
        <w:r w:rsidRPr="00A62CB7">
          <w:rPr>
            <w:rFonts w:ascii="Nunito" w:eastAsia="Nunito" w:hAnsi="Nunito" w:cs="Nunito"/>
          </w:rPr>
          <w:t xml:space="preserve">own the data instances </w:t>
        </w:r>
      </w:ins>
      <w:ins w:id="2989" w:author="Matthew Chersich" w:date="2024-08-05T09:04:00Z">
        <w:r w:rsidRPr="00A62CB7">
          <w:rPr>
            <w:rFonts w:ascii="Nunito" w:eastAsia="Nunito" w:hAnsi="Nunito" w:cs="Nunito"/>
          </w:rPr>
          <w:t xml:space="preserve">in </w:t>
        </w:r>
      </w:ins>
      <w:ins w:id="2990" w:author="Matthew Chersich" w:date="2024-08-05T09:02:00Z">
        <w:r w:rsidRPr="00A62CB7">
          <w:rPr>
            <w:rFonts w:ascii="Nunito" w:eastAsia="Nunito" w:hAnsi="Nunito" w:cs="Nunito"/>
          </w:rPr>
          <w:t>the Consortium-Shared data, these d</w:t>
        </w:r>
      </w:ins>
      <w:ins w:id="2991" w:author="Matthew Chersich" w:date="2024-08-05T09:03:00Z">
        <w:r w:rsidRPr="00A62CB7">
          <w:rPr>
            <w:rFonts w:ascii="Nunito" w:eastAsia="Nunito" w:hAnsi="Nunito" w:cs="Nunito"/>
          </w:rPr>
          <w:t xml:space="preserve">ata will be destroyed. </w:t>
        </w:r>
      </w:ins>
      <w:ins w:id="2992" w:author="Matthew Chersich" w:date="2024-08-05T09:02:00Z">
        <w:r w:rsidRPr="00A62CB7">
          <w:rPr>
            <w:rFonts w:ascii="Nunito" w:eastAsia="Nunito" w:hAnsi="Nunito" w:cs="Nunito"/>
          </w:rPr>
          <w:t xml:space="preserve"> </w:t>
        </w:r>
      </w:ins>
    </w:p>
    <w:p w14:paraId="1BA81865" w14:textId="39E92799" w:rsidR="6E1C0E23" w:rsidRPr="00A62CB7" w:rsidRDefault="6E1C0E23" w:rsidP="6E1C0E23">
      <w:pPr>
        <w:rPr>
          <w:rFonts w:ascii="Nunito" w:eastAsia="Nunito" w:hAnsi="Nunito" w:cs="Nunito"/>
        </w:rPr>
      </w:pPr>
    </w:p>
    <w:p w14:paraId="40A5746E" w14:textId="370E03C7" w:rsidR="6E1C0E23" w:rsidRPr="00A62CB7" w:rsidRDefault="0E3CF60B" w:rsidP="0E3CF60B">
      <w:pPr>
        <w:rPr>
          <w:rFonts w:ascii="Nunito" w:eastAsia="Nunito" w:hAnsi="Nunito" w:cs="Nunito"/>
        </w:rPr>
      </w:pPr>
      <w:r w:rsidRPr="00A62CB7">
        <w:rPr>
          <w:rFonts w:ascii="Nunito" w:eastAsia="Nunito" w:hAnsi="Nunito" w:cs="Nunito"/>
          <w:b/>
          <w:bCs/>
          <w:highlight w:val="yellow"/>
          <w:rPrChange w:id="2993" w:author="Craig Parker" w:date="2024-08-05T19:17:00Z">
            <w:rPr>
              <w:rFonts w:ascii="Nunito" w:eastAsia="Nunito" w:hAnsi="Nunito" w:cs="Nunito"/>
              <w:highlight w:val="yellow"/>
            </w:rPr>
          </w:rPrChange>
        </w:rPr>
        <w:t>Membership of the DAC:</w:t>
      </w:r>
      <w:r w:rsidRPr="00A62CB7">
        <w:rPr>
          <w:rFonts w:ascii="Nunito" w:eastAsia="Nunito" w:hAnsi="Nunito" w:cs="Nunito"/>
        </w:rPr>
        <w:t xml:space="preserve"> </w:t>
      </w:r>
      <w:ins w:id="2994" w:author="Matthew Chersich" w:date="2024-08-05T08:56:00Z">
        <w:r w:rsidRPr="00A62CB7">
          <w:rPr>
            <w:rFonts w:ascii="Nunito" w:eastAsia="Nunito" w:hAnsi="Nunito" w:cs="Nunito"/>
          </w:rPr>
          <w:t xml:space="preserve"> UCT ethics representative</w:t>
        </w:r>
      </w:ins>
      <w:ins w:id="2995" w:author="Matthew Chersich" w:date="2024-08-05T08:57:00Z">
        <w:r w:rsidRPr="00A62CB7">
          <w:rPr>
            <w:rFonts w:ascii="Nunito" w:eastAsia="Nunito" w:hAnsi="Nunito" w:cs="Nunito"/>
          </w:rPr>
          <w:t>; ELSI team</w:t>
        </w:r>
      </w:ins>
      <w:r w:rsidRPr="00A62CB7">
        <w:rPr>
          <w:rFonts w:ascii="Nunito" w:eastAsia="Nunito" w:hAnsi="Nunito" w:cs="Nunito"/>
        </w:rPr>
        <w:t xml:space="preserve"> representative</w:t>
      </w:r>
      <w:ins w:id="2996" w:author="Matthew Chersich" w:date="2024-08-05T08:57:00Z">
        <w:r w:rsidRPr="00A62CB7">
          <w:rPr>
            <w:rFonts w:ascii="Nunito" w:eastAsia="Nunito" w:hAnsi="Nunito" w:cs="Nunito"/>
          </w:rPr>
          <w:t xml:space="preserve">; </w:t>
        </w:r>
        <w:proofErr w:type="spellStart"/>
        <w:r w:rsidRPr="00A62CB7">
          <w:rPr>
            <w:rFonts w:ascii="Nunito" w:eastAsia="Nunito" w:hAnsi="Nunito" w:cs="Nunito"/>
          </w:rPr>
          <w:t>eLwazi</w:t>
        </w:r>
      </w:ins>
      <w:proofErr w:type="spellEnd"/>
      <w:r w:rsidRPr="00A62CB7">
        <w:rPr>
          <w:rFonts w:ascii="Nunito" w:eastAsia="Nunito" w:hAnsi="Nunito" w:cs="Nunito"/>
        </w:rPr>
        <w:t xml:space="preserve"> representatives</w:t>
      </w:r>
      <w:ins w:id="2997" w:author="Matthew Chersich" w:date="2024-08-05T08:57:00Z">
        <w:r w:rsidRPr="00A62CB7">
          <w:rPr>
            <w:rFonts w:ascii="Nunito" w:eastAsia="Nunito" w:hAnsi="Nunito" w:cs="Nunito"/>
          </w:rPr>
          <w:t xml:space="preserve">; </w:t>
        </w:r>
      </w:ins>
      <w:r w:rsidRPr="00A62CB7">
        <w:rPr>
          <w:rFonts w:ascii="Nunito" w:eastAsia="Nunito" w:hAnsi="Nunito" w:cs="Nunito"/>
        </w:rPr>
        <w:t xml:space="preserve">Study Principal Investigators; independent scientists from outside the </w:t>
      </w:r>
      <w:del w:id="2998" w:author="Craig Parker" w:date="2024-08-05T19:21:00Z">
        <w:r w:rsidRPr="00A62CB7" w:rsidDel="006A3891">
          <w:rPr>
            <w:rFonts w:ascii="Nunito" w:eastAsia="Nunito" w:hAnsi="Nunito" w:cs="Nunito"/>
          </w:rPr>
          <w:delText>HEAT</w:delText>
        </w:r>
      </w:del>
      <w:ins w:id="2999" w:author="Craig Parker" w:date="2024-08-05T19:21:00Z">
        <w:r w:rsidR="006A3891" w:rsidRPr="00A62CB7">
          <w:rPr>
            <w:rFonts w:ascii="Nunito" w:eastAsia="Nunito" w:hAnsi="Nunito" w:cs="Nunito"/>
          </w:rPr>
          <w:t>HE²AT</w:t>
        </w:r>
      </w:ins>
      <w:r w:rsidRPr="00A62CB7">
        <w:rPr>
          <w:rFonts w:ascii="Nunito" w:eastAsia="Nunito" w:hAnsi="Nunito" w:cs="Nunito"/>
        </w:rPr>
        <w:t xml:space="preserve"> Center. </w:t>
      </w:r>
    </w:p>
    <w:p w14:paraId="790B6FB1" w14:textId="2492A14E" w:rsidR="0E3CF60B" w:rsidRPr="00A62CB7" w:rsidRDefault="0E3CF60B" w:rsidP="0E3CF60B">
      <w:pPr>
        <w:rPr>
          <w:ins w:id="3000" w:author="Matthew Chersich" w:date="2024-08-05T08:58:00Z"/>
          <w:rFonts w:ascii="Nunito" w:eastAsia="Nunito" w:hAnsi="Nunito" w:cs="Nunito"/>
        </w:rPr>
      </w:pPr>
    </w:p>
    <w:p w14:paraId="5FFC97D5" w14:textId="79A1F056" w:rsidR="0E3CF60B" w:rsidRPr="00A62CB7" w:rsidRDefault="0E3CF60B" w:rsidP="0E3CF60B">
      <w:pPr>
        <w:rPr>
          <w:rFonts w:ascii="Nunito" w:eastAsia="Nunito" w:hAnsi="Nunito" w:cs="Nunito"/>
        </w:rPr>
      </w:pPr>
      <w:ins w:id="3001" w:author="Matthew Chersich" w:date="2024-08-05T08:58:00Z">
        <w:r w:rsidRPr="00A62CB7">
          <w:rPr>
            <w:rFonts w:ascii="Nunito" w:eastAsia="Nunito" w:hAnsi="Nunito" w:cs="Nunito"/>
            <w:b/>
            <w:bCs/>
            <w:rPrChange w:id="3002" w:author="Craig Parker" w:date="2024-08-05T19:17:00Z">
              <w:rPr>
                <w:rFonts w:ascii="Nunito" w:eastAsia="Nunito" w:hAnsi="Nunito" w:cs="Nunito"/>
              </w:rPr>
            </w:rPrChange>
          </w:rPr>
          <w:t>Terms of reference</w:t>
        </w:r>
        <w:r w:rsidRPr="00A62CB7">
          <w:rPr>
            <w:rFonts w:ascii="Nunito" w:eastAsia="Nunito" w:hAnsi="Nunito" w:cs="Nunito"/>
          </w:rPr>
          <w:t>:</w:t>
        </w:r>
      </w:ins>
    </w:p>
    <w:p w14:paraId="73E3E7DB" w14:textId="15523291" w:rsidR="6E1C0E23" w:rsidRPr="00A62CB7" w:rsidRDefault="6E1C0E23" w:rsidP="6E1C0E23">
      <w:pPr>
        <w:rPr>
          <w:rFonts w:ascii="Nunito" w:eastAsia="Nunito" w:hAnsi="Nunito" w:cs="Nunito"/>
        </w:rPr>
      </w:pPr>
    </w:p>
    <w:p w14:paraId="06A063D0" w14:textId="22CAC6A0" w:rsidR="6E1C0E23" w:rsidRPr="00A62CB7" w:rsidRDefault="6E1C0E23" w:rsidP="6E1C0E23">
      <w:pPr>
        <w:rPr>
          <w:rFonts w:ascii="Nunito" w:hAnsi="Nunito"/>
          <w:rPrChange w:id="3003" w:author="Craig Parker" w:date="2024-08-05T19:17:00Z">
            <w:rPr/>
          </w:rPrChange>
        </w:rPr>
      </w:pPr>
      <w:r w:rsidRPr="00A62CB7">
        <w:rPr>
          <w:rFonts w:ascii="Nunito" w:eastAsia="Nunito" w:hAnsi="Nunito" w:cs="Nunito"/>
        </w:rPr>
        <w:t>We follow a protocol in reviewing data access requests, outlined in the steps below:</w:t>
      </w:r>
    </w:p>
    <w:p w14:paraId="1F880DF0" w14:textId="5FFB967A" w:rsidR="6E1C0E23" w:rsidRPr="00A62CB7" w:rsidRDefault="6E1C0E23" w:rsidP="6E1C0E23">
      <w:pPr>
        <w:rPr>
          <w:rFonts w:ascii="Nunito" w:hAnsi="Nunito"/>
          <w:rPrChange w:id="3004" w:author="Craig Parker" w:date="2024-08-05T19:17:00Z">
            <w:rPr/>
          </w:rPrChange>
        </w:rPr>
      </w:pPr>
      <w:r w:rsidRPr="00A62CB7">
        <w:rPr>
          <w:rFonts w:ascii="Nunito" w:eastAsia="Nunito" w:hAnsi="Nunito" w:cs="Nunito"/>
        </w:rPr>
        <w:t>1.1.2       Step 1: Confirmation of Bona Fide Researcher Status</w:t>
      </w:r>
    </w:p>
    <w:p w14:paraId="4FF612AA" w14:textId="5BDE2BBC" w:rsidR="6E1C0E23" w:rsidRPr="00A62CB7" w:rsidRDefault="6E1C0E23" w:rsidP="6E1C0E23">
      <w:pPr>
        <w:rPr>
          <w:rFonts w:ascii="Nunito" w:hAnsi="Nunito"/>
          <w:rPrChange w:id="3005" w:author="Craig Parker" w:date="2024-08-05T19:17:00Z">
            <w:rPr/>
          </w:rPrChange>
        </w:rPr>
      </w:pPr>
      <w:r w:rsidRPr="00A62CB7">
        <w:rPr>
          <w:rFonts w:ascii="Nunito" w:eastAsia="Nunito" w:hAnsi="Nunito" w:cs="Nunito"/>
        </w:rPr>
        <w:t xml:space="preserve">External applicants, i.e., those not affiliated with the </w:t>
      </w:r>
      <w:del w:id="3006" w:author="Craig Parker" w:date="2024-08-05T19:21:00Z">
        <w:r w:rsidRPr="00A62CB7" w:rsidDel="006A3891">
          <w:rPr>
            <w:rFonts w:ascii="Nunito" w:eastAsia="Nunito" w:hAnsi="Nunito" w:cs="Nunito"/>
          </w:rPr>
          <w:delText>HEAT</w:delText>
        </w:r>
      </w:del>
      <w:ins w:id="3007" w:author="Craig Parker" w:date="2024-08-05T19:21:00Z">
        <w:r w:rsidR="006A3891" w:rsidRPr="00A62CB7">
          <w:rPr>
            <w:rFonts w:ascii="Nunito" w:eastAsia="Nunito" w:hAnsi="Nunito" w:cs="Nunito"/>
          </w:rPr>
          <w:t>HE²AT</w:t>
        </w:r>
      </w:ins>
      <w:r w:rsidRPr="00A62CB7">
        <w:rPr>
          <w:rFonts w:ascii="Nunito" w:eastAsia="Nunito" w:hAnsi="Nunito" w:cs="Nunito"/>
        </w:rPr>
        <w:t xml:space="preserve"> Center Consortium, undergo a thorough verification to confirm their status as bona fide researchers. A DAC reviews the provided credentials, affiliations and the research track record to ensure that applicants are engaged in legitimate scientific research and adhere to ethical research practices. This may involve requesting additional documentation or references to substantiate the applicant's bona fide status.</w:t>
      </w:r>
    </w:p>
    <w:p w14:paraId="5C8A2B39" w14:textId="4E4CD551" w:rsidR="6E1C0E23" w:rsidRPr="00A62CB7" w:rsidRDefault="6E1C0E23" w:rsidP="6E1C0E23">
      <w:pPr>
        <w:rPr>
          <w:rFonts w:ascii="Nunito" w:hAnsi="Nunito"/>
          <w:rPrChange w:id="3008" w:author="Craig Parker" w:date="2024-08-05T19:17:00Z">
            <w:rPr/>
          </w:rPrChange>
        </w:rPr>
      </w:pPr>
      <w:r w:rsidRPr="00A62CB7">
        <w:rPr>
          <w:rFonts w:ascii="Nunito" w:eastAsia="Nunito" w:hAnsi="Nunito" w:cs="Nunito"/>
        </w:rPr>
        <w:t>1.1.3       Step 3: Assessment of Research Purpose</w:t>
      </w:r>
    </w:p>
    <w:p w14:paraId="743D5B69" w14:textId="4E59DE75" w:rsidR="6E1C0E23" w:rsidRPr="00A62CB7" w:rsidRDefault="6E1C0E23" w:rsidP="6E1C0E23">
      <w:pPr>
        <w:rPr>
          <w:rFonts w:ascii="Nunito" w:hAnsi="Nunito"/>
          <w:rPrChange w:id="3009" w:author="Craig Parker" w:date="2024-08-05T19:17:00Z">
            <w:rPr/>
          </w:rPrChange>
        </w:rPr>
      </w:pPr>
      <w:r w:rsidRPr="00A62CB7">
        <w:rPr>
          <w:rFonts w:ascii="Nunito" w:eastAsia="Nunito" w:hAnsi="Nunito" w:cs="Nunito"/>
        </w:rPr>
        <w:t xml:space="preserve">A DAC applies three criteria for access: </w:t>
      </w:r>
    </w:p>
    <w:p w14:paraId="13F9C03D" w14:textId="0D49D19F" w:rsidR="6E1C0E23" w:rsidRPr="00A62CB7" w:rsidRDefault="6E1C0E23" w:rsidP="6E1C0E23">
      <w:pPr>
        <w:rPr>
          <w:rFonts w:ascii="Nunito" w:hAnsi="Nunito"/>
          <w:rPrChange w:id="3010" w:author="Craig Parker" w:date="2024-08-05T19:17:00Z">
            <w:rPr/>
          </w:rPrChange>
        </w:rPr>
      </w:pPr>
      <w:r w:rsidRPr="00A62CB7">
        <w:rPr>
          <w:rFonts w:ascii="Nunito" w:eastAsia="Nunito" w:hAnsi="Nunito" w:cs="Nunito"/>
        </w:rPr>
        <w:t xml:space="preserve">First, that the data request must be aligned with the Data Use Permission (see clause 11.2.5 above). </w:t>
      </w:r>
    </w:p>
    <w:p w14:paraId="1DD25B49" w14:textId="2DABF194" w:rsidR="6E1C0E23" w:rsidRPr="00A62CB7" w:rsidRDefault="6E1C0E23" w:rsidP="6E1C0E23">
      <w:pPr>
        <w:rPr>
          <w:rFonts w:ascii="Nunito" w:hAnsi="Nunito"/>
          <w:rPrChange w:id="3011" w:author="Craig Parker" w:date="2024-08-05T19:17:00Z">
            <w:rPr/>
          </w:rPrChange>
        </w:rPr>
      </w:pPr>
      <w:r w:rsidRPr="00A62CB7">
        <w:rPr>
          <w:rFonts w:ascii="Nunito" w:eastAsia="Nunito" w:hAnsi="Nunito" w:cs="Nunito"/>
        </w:rPr>
        <w:t xml:space="preserve">Second, that potential risks to the privacy of research participants associated with the proposed use of the data, where relevant, have been identified and addressed in a satisfactory manner. </w:t>
      </w:r>
    </w:p>
    <w:p w14:paraId="68969366" w14:textId="1CD54A9B" w:rsidR="6E1C0E23" w:rsidRPr="00A62CB7" w:rsidRDefault="6E1C0E23" w:rsidP="6E1C0E23">
      <w:pPr>
        <w:rPr>
          <w:rFonts w:ascii="Nunito" w:hAnsi="Nunito"/>
          <w:rPrChange w:id="3012" w:author="Craig Parker" w:date="2024-08-05T19:17:00Z">
            <w:rPr/>
          </w:rPrChange>
        </w:rPr>
      </w:pPr>
      <w:r w:rsidRPr="00A62CB7">
        <w:rPr>
          <w:rFonts w:ascii="Nunito" w:eastAsia="Nunito" w:hAnsi="Nunito" w:cs="Nunito"/>
        </w:rPr>
        <w:t xml:space="preserve">Third, that the proposed research does not overlap with or pre-empt the results of the ongoing Consortium projects. Should the latter be the case, the DAC should impose a temporary embargo on </w:t>
      </w:r>
      <w:proofErr w:type="gramStart"/>
      <w:r w:rsidRPr="00A62CB7">
        <w:rPr>
          <w:rFonts w:ascii="Nunito" w:eastAsia="Nunito" w:hAnsi="Nunito" w:cs="Nunito"/>
        </w:rPr>
        <w:t>the Data</w:t>
      </w:r>
      <w:proofErr w:type="gramEnd"/>
      <w:r w:rsidRPr="00A62CB7">
        <w:rPr>
          <w:rFonts w:ascii="Nunito" w:eastAsia="Nunito" w:hAnsi="Nunito" w:cs="Nunito"/>
        </w:rPr>
        <w:t xml:space="preserve"> Sharing, instead of declining access. An embargo period allows Consortium members to complete their research and publish results before the data is made available to external parties. The length of the embargo should be determined based on the specific circumstances and projected timelines of the involved Consortium projects.</w:t>
      </w:r>
    </w:p>
    <w:p w14:paraId="502E4C68" w14:textId="7243650A" w:rsidR="6E1C0E23" w:rsidRPr="00A62CB7" w:rsidRDefault="6E1C0E23" w:rsidP="6E1C0E23">
      <w:pPr>
        <w:rPr>
          <w:rFonts w:ascii="Nunito" w:hAnsi="Nunito"/>
          <w:rPrChange w:id="3013" w:author="Craig Parker" w:date="2024-08-05T19:17:00Z">
            <w:rPr/>
          </w:rPrChange>
        </w:rPr>
      </w:pPr>
      <w:r w:rsidRPr="00A62CB7">
        <w:rPr>
          <w:rFonts w:ascii="Nunito" w:eastAsia="Nunito" w:hAnsi="Nunito" w:cs="Nunito"/>
        </w:rPr>
        <w:t>1.1.4       Step 4: Recording and Communication of Decision Reasons</w:t>
      </w:r>
    </w:p>
    <w:p w14:paraId="7A0C7C61" w14:textId="7770A9E5" w:rsidR="6E1C0E23" w:rsidRPr="00A62CB7" w:rsidRDefault="6E1C0E23" w:rsidP="6E1C0E23">
      <w:pPr>
        <w:rPr>
          <w:rFonts w:ascii="Nunito" w:hAnsi="Nunito"/>
          <w:rPrChange w:id="3014" w:author="Craig Parker" w:date="2024-08-05T19:17:00Z">
            <w:rPr/>
          </w:rPrChange>
        </w:rPr>
      </w:pPr>
      <w:r w:rsidRPr="00A62CB7">
        <w:rPr>
          <w:rFonts w:ascii="Nunito" w:eastAsia="Nunito" w:hAnsi="Nunito" w:cs="Nunito"/>
        </w:rPr>
        <w:lastRenderedPageBreak/>
        <w:t>Once a decision has been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must be met by the applicant.</w:t>
      </w:r>
    </w:p>
    <w:p w14:paraId="2A14A892" w14:textId="2E1FAFA1" w:rsidR="6E1C0E23" w:rsidRPr="00A62CB7" w:rsidRDefault="6E1C0E23" w:rsidP="6E1C0E23">
      <w:pPr>
        <w:rPr>
          <w:rFonts w:ascii="Nunito" w:eastAsia="Nunito" w:hAnsi="Nunito" w:cs="Nunito"/>
        </w:rPr>
      </w:pPr>
    </w:p>
    <w:p w14:paraId="00000153" w14:textId="067C2A81" w:rsidR="007813F4" w:rsidRPr="00A62CB7" w:rsidRDefault="6E1C0E23" w:rsidP="00A62CB7">
      <w:pPr>
        <w:pStyle w:val="Heading1"/>
        <w:numPr>
          <w:ilvl w:val="0"/>
          <w:numId w:val="40"/>
        </w:numPr>
        <w:rPr>
          <w:rFonts w:ascii="Nunito" w:hAnsi="Nunito"/>
          <w:rPrChange w:id="3015" w:author="Craig Parker" w:date="2024-08-05T19:17:00Z">
            <w:rPr/>
          </w:rPrChange>
        </w:rPr>
        <w:pPrChange w:id="3016" w:author="Craig Parker" w:date="2024-08-05T19:14:00Z">
          <w:pPr>
            <w:pStyle w:val="Heading2"/>
          </w:pPr>
        </w:pPrChange>
      </w:pPr>
      <w:bookmarkStart w:id="3017" w:name="_Toc172635235"/>
      <w:bookmarkStart w:id="3018" w:name="_Toc173777825"/>
      <w:commentRangeStart w:id="3019"/>
      <w:r w:rsidRPr="00A62CB7">
        <w:rPr>
          <w:rFonts w:ascii="Nunito" w:hAnsi="Nunito"/>
          <w:rPrChange w:id="3020" w:author="Craig Parker" w:date="2024-08-05T19:17:00Z">
            <w:rPr/>
          </w:rPrChange>
        </w:rPr>
        <w:t>Data Retention</w:t>
      </w:r>
      <w:commentRangeEnd w:id="3019"/>
      <w:r w:rsidR="009511AE" w:rsidRPr="00A62CB7">
        <w:rPr>
          <w:rStyle w:val="CommentReference"/>
          <w:rFonts w:ascii="Nunito" w:hAnsi="Nunito"/>
          <w:sz w:val="40"/>
          <w:szCs w:val="40"/>
          <w:rPrChange w:id="3021" w:author="Craig Parker" w:date="2024-08-05T19:17:00Z">
            <w:rPr>
              <w:rStyle w:val="CommentReference"/>
              <w:sz w:val="20"/>
              <w:szCs w:val="20"/>
            </w:rPr>
          </w:rPrChange>
        </w:rPr>
        <w:commentReference w:id="3019"/>
      </w:r>
      <w:bookmarkEnd w:id="3017"/>
      <w:bookmarkEnd w:id="3018"/>
    </w:p>
    <w:p w14:paraId="4359C057" w14:textId="3646A67D" w:rsidR="007813F4" w:rsidRPr="00A62CB7" w:rsidRDefault="0E3CF60B" w:rsidP="0E3CF60B">
      <w:pPr>
        <w:rPr>
          <w:ins w:id="3022" w:author="Matthew Chersich" w:date="2024-08-05T08:59:00Z"/>
          <w:rFonts w:ascii="Nunito" w:eastAsia="Nunito" w:hAnsi="Nunito" w:cs="Nunito"/>
        </w:rPr>
      </w:pPr>
      <w:r w:rsidRPr="00A62CB7">
        <w:rPr>
          <w:rFonts w:ascii="Nunito" w:eastAsia="Nunito" w:hAnsi="Nunito" w:cs="Nunito"/>
        </w:rPr>
        <w:t xml:space="preserve">Participant data </w:t>
      </w:r>
      <w:del w:id="3023" w:author="Matthew Chersich" w:date="2024-08-05T08:58:00Z">
        <w:r w:rsidR="009511AE" w:rsidRPr="00A62CB7" w:rsidDel="0E3CF60B">
          <w:rPr>
            <w:rFonts w:ascii="Nunito" w:eastAsia="Nunito" w:hAnsi="Nunito" w:cs="Nunito"/>
          </w:rPr>
          <w:delText xml:space="preserve">and the data of the children </w:delText>
        </w:r>
      </w:del>
      <w:r w:rsidRPr="00A62CB7">
        <w:rPr>
          <w:rFonts w:ascii="Nunito" w:eastAsia="Nunito" w:hAnsi="Nunito" w:cs="Nunito"/>
        </w:rPr>
        <w:t xml:space="preserve">will be retained for </w:t>
      </w:r>
      <w:del w:id="3024" w:author="Craig Parker" w:date="2024-07-16T11:38:00Z">
        <w:r w:rsidR="009511AE" w:rsidRPr="00A62CB7" w:rsidDel="0E3CF60B">
          <w:rPr>
            <w:rFonts w:ascii="Nunito" w:eastAsia="Nunito" w:hAnsi="Nunito" w:cs="Nunito"/>
          </w:rPr>
          <w:delText xml:space="preserve">a period </w:delText>
        </w:r>
      </w:del>
      <w:del w:id="3025" w:author="Craig Parker" w:date="2024-07-16T11:37:00Z">
        <w:r w:rsidR="009511AE" w:rsidRPr="00A62CB7" w:rsidDel="0E3CF60B">
          <w:rPr>
            <w:rFonts w:ascii="Nunito" w:eastAsia="Nunito" w:hAnsi="Nunito" w:cs="Nunito"/>
          </w:rPr>
          <w:delText xml:space="preserve">for </w:delText>
        </w:r>
      </w:del>
      <w:del w:id="3026" w:author="Craig Parker" w:date="2024-07-16T11:38:00Z">
        <w:r w:rsidR="009511AE" w:rsidRPr="00A62CB7" w:rsidDel="0E3CF60B">
          <w:rPr>
            <w:rFonts w:ascii="Nunito" w:eastAsia="Nunito" w:hAnsi="Nunito" w:cs="Nunito"/>
          </w:rPr>
          <w:delText xml:space="preserve">at least </w:delText>
        </w:r>
      </w:del>
      <w:del w:id="3027" w:author="Craig Parker" w:date="2024-07-16T11:37:00Z">
        <w:r w:rsidR="009511AE" w:rsidRPr="00A62CB7" w:rsidDel="0E3CF60B">
          <w:rPr>
            <w:rFonts w:ascii="Nunito" w:eastAsia="Nunito" w:hAnsi="Nunito" w:cs="Nunito"/>
          </w:rPr>
          <w:delText xml:space="preserve">5 </w:delText>
        </w:r>
      </w:del>
      <w:del w:id="3028" w:author="Craig Parker" w:date="2024-07-16T11:38:00Z">
        <w:r w:rsidR="009511AE" w:rsidRPr="00A62CB7" w:rsidDel="0E3CF60B">
          <w:rPr>
            <w:rFonts w:ascii="Nunito" w:eastAsia="Nunito" w:hAnsi="Nunito" w:cs="Nunito"/>
          </w:rPr>
          <w:delText>years after the completion of the project for historical, statistical or research purposes as provided for by POPIA. Appropriate safeguards will be established to secure the records and ensure that the data is not used for any other purpose than the purpose for which the data</w:delText>
        </w:r>
      </w:del>
      <w:ins w:id="3029" w:author="Craig Parker" w:date="2024-07-16T11:38:00Z">
        <w:r w:rsidRPr="00A62CB7">
          <w:rPr>
            <w:rFonts w:ascii="Nunito" w:eastAsia="Nunito" w:hAnsi="Nunito" w:cs="Nunito"/>
          </w:rPr>
          <w:t>at least five years after the completion of the project for historical, statistical, or research purposes as provided for by POPIA. Appropriate safeguards will be established to secure the records and ensure that the data is not used for any purpose other than the purpose for which it</w:t>
        </w:r>
      </w:ins>
      <w:r w:rsidRPr="00A62CB7">
        <w:rPr>
          <w:rFonts w:ascii="Nunito" w:eastAsia="Nunito" w:hAnsi="Nunito" w:cs="Nunito"/>
        </w:rPr>
        <w:t xml:space="preserve"> was originally collected. In any event, no records will be retained for longer than as per applicable regulations.</w:t>
      </w:r>
    </w:p>
    <w:p w14:paraId="00000154" w14:textId="4B9B989E" w:rsidR="007813F4" w:rsidRPr="00A62CB7" w:rsidRDefault="0E3CF60B">
      <w:pPr>
        <w:rPr>
          <w:rFonts w:ascii="Nunito" w:eastAsia="Nunito" w:hAnsi="Nunito" w:cs="Nunito"/>
        </w:rPr>
      </w:pPr>
      <w:r w:rsidRPr="00A62CB7">
        <w:rPr>
          <w:rFonts w:ascii="Nunito" w:eastAsia="Nunito" w:hAnsi="Nunito" w:cs="Nunito"/>
        </w:rPr>
        <w:t xml:space="preserve"> </w:t>
      </w:r>
    </w:p>
    <w:p w14:paraId="00000155" w14:textId="77777777" w:rsidR="007813F4" w:rsidRPr="00A62CB7" w:rsidRDefault="007813F4">
      <w:pPr>
        <w:rPr>
          <w:rFonts w:ascii="Nunito" w:eastAsia="Nunito" w:hAnsi="Nunito" w:cs="Nunito"/>
        </w:rPr>
      </w:pPr>
    </w:p>
    <w:p w14:paraId="00000156" w14:textId="77777777" w:rsidR="007813F4" w:rsidRPr="00A62CB7" w:rsidRDefault="007813F4">
      <w:pPr>
        <w:rPr>
          <w:rFonts w:ascii="Nunito" w:eastAsia="Nunito" w:hAnsi="Nunito" w:cs="Nunito"/>
        </w:rPr>
      </w:pPr>
    </w:p>
    <w:p w14:paraId="00000157" w14:textId="72C654A8" w:rsidR="007813F4" w:rsidRPr="00A62CB7" w:rsidRDefault="6E1C0E23" w:rsidP="00A62CB7">
      <w:pPr>
        <w:pStyle w:val="Heading1"/>
        <w:numPr>
          <w:ilvl w:val="0"/>
          <w:numId w:val="40"/>
        </w:numPr>
        <w:rPr>
          <w:rFonts w:ascii="Nunito" w:hAnsi="Nunito"/>
          <w:rPrChange w:id="3030" w:author="Craig Parker" w:date="2024-08-05T19:17:00Z">
            <w:rPr/>
          </w:rPrChange>
        </w:rPr>
        <w:pPrChange w:id="3031" w:author="Craig Parker" w:date="2024-08-05T19:14:00Z">
          <w:pPr>
            <w:pStyle w:val="Heading1"/>
          </w:pPr>
        </w:pPrChange>
      </w:pPr>
      <w:bookmarkStart w:id="3032" w:name="_Toc172635236"/>
      <w:bookmarkStart w:id="3033" w:name="_Toc173777826"/>
      <w:r w:rsidRPr="00A62CB7">
        <w:rPr>
          <w:rFonts w:ascii="Nunito" w:hAnsi="Nunito"/>
          <w:rPrChange w:id="3034" w:author="Craig Parker" w:date="2024-08-05T19:17:00Z">
            <w:rPr/>
          </w:rPrChange>
        </w:rPr>
        <w:t>Roles and Responsibilities</w:t>
      </w:r>
      <w:bookmarkEnd w:id="3032"/>
      <w:bookmarkEnd w:id="3033"/>
    </w:p>
    <w:p w14:paraId="00000158" w14:textId="77777777" w:rsidR="007813F4" w:rsidRPr="00A62CB7" w:rsidRDefault="009511AE">
      <w:pPr>
        <w:rPr>
          <w:rFonts w:ascii="Nunito" w:eastAsia="Nunito" w:hAnsi="Nunito" w:cs="Nunito"/>
        </w:rPr>
      </w:pPr>
      <w:r w:rsidRPr="00A62CB7">
        <w:rPr>
          <w:rFonts w:ascii="Nunito" w:eastAsia="Nunito" w:hAnsi="Nunito" w:cs="Nunito"/>
        </w:rPr>
        <w:t>The table below details the various roles and responsibilities associated with the data management plan, as well as who is currently associated with each, their institution, and contact details</w:t>
      </w:r>
    </w:p>
    <w:p w14:paraId="00000159" w14:textId="77777777" w:rsidR="007813F4" w:rsidRPr="00A62CB7" w:rsidRDefault="007813F4">
      <w:pPr>
        <w:rPr>
          <w:rFonts w:ascii="Nunito" w:eastAsia="Nunito" w:hAnsi="Nunito" w:cs="Nunito"/>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3035" w:author="Craig Parker" w:date="2024-07-16T12:18:00Z">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3105"/>
        <w:gridCol w:w="1847"/>
        <w:gridCol w:w="1588"/>
        <w:gridCol w:w="2820"/>
        <w:tblGridChange w:id="3036">
          <w:tblGrid>
            <w:gridCol w:w="3105"/>
            <w:gridCol w:w="1847"/>
            <w:gridCol w:w="298"/>
            <w:gridCol w:w="1290"/>
            <w:gridCol w:w="2820"/>
          </w:tblGrid>
        </w:tblGridChange>
      </w:tblGrid>
      <w:tr w:rsidR="007813F4" w:rsidRPr="00A62CB7" w14:paraId="0CE152DA" w14:textId="77777777" w:rsidTr="00F72F87">
        <w:tc>
          <w:tcPr>
            <w:tcW w:w="3105" w:type="dxa"/>
            <w:shd w:val="clear" w:color="auto" w:fill="auto"/>
            <w:tcMar>
              <w:top w:w="100" w:type="dxa"/>
              <w:left w:w="100" w:type="dxa"/>
              <w:bottom w:w="100" w:type="dxa"/>
              <w:right w:w="100" w:type="dxa"/>
            </w:tcMar>
            <w:tcPrChange w:id="3037" w:author="Craig Parker" w:date="2024-07-16T12:18:00Z">
              <w:tcPr>
                <w:tcW w:w="3105" w:type="dxa"/>
                <w:shd w:val="clear" w:color="auto" w:fill="auto"/>
                <w:tcMar>
                  <w:top w:w="100" w:type="dxa"/>
                  <w:left w:w="100" w:type="dxa"/>
                  <w:bottom w:w="100" w:type="dxa"/>
                  <w:right w:w="100" w:type="dxa"/>
                </w:tcMar>
              </w:tcPr>
            </w:tcPrChange>
          </w:tcPr>
          <w:p w14:paraId="0000015A"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Role and responsibilities</w:t>
            </w:r>
          </w:p>
        </w:tc>
        <w:tc>
          <w:tcPr>
            <w:tcW w:w="1847" w:type="dxa"/>
            <w:shd w:val="clear" w:color="auto" w:fill="auto"/>
            <w:tcMar>
              <w:top w:w="100" w:type="dxa"/>
              <w:left w:w="100" w:type="dxa"/>
              <w:bottom w:w="100" w:type="dxa"/>
              <w:right w:w="100" w:type="dxa"/>
            </w:tcMar>
            <w:tcPrChange w:id="3038" w:author="Craig Parker" w:date="2024-07-16T12:18:00Z">
              <w:tcPr>
                <w:tcW w:w="2145" w:type="dxa"/>
                <w:gridSpan w:val="2"/>
                <w:shd w:val="clear" w:color="auto" w:fill="auto"/>
                <w:tcMar>
                  <w:top w:w="100" w:type="dxa"/>
                  <w:left w:w="100" w:type="dxa"/>
                  <w:bottom w:w="100" w:type="dxa"/>
                  <w:right w:w="100" w:type="dxa"/>
                </w:tcMar>
              </w:tcPr>
            </w:tcPrChange>
          </w:tcPr>
          <w:p w14:paraId="0000015B"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People</w:t>
            </w:r>
          </w:p>
        </w:tc>
        <w:tc>
          <w:tcPr>
            <w:tcW w:w="1588" w:type="dxa"/>
            <w:shd w:val="clear" w:color="auto" w:fill="auto"/>
            <w:tcMar>
              <w:top w:w="100" w:type="dxa"/>
              <w:left w:w="100" w:type="dxa"/>
              <w:bottom w:w="100" w:type="dxa"/>
              <w:right w:w="100" w:type="dxa"/>
            </w:tcMar>
            <w:tcPrChange w:id="3039" w:author="Craig Parker" w:date="2024-07-16T12:18:00Z">
              <w:tcPr>
                <w:tcW w:w="1290" w:type="dxa"/>
                <w:shd w:val="clear" w:color="auto" w:fill="auto"/>
                <w:tcMar>
                  <w:top w:w="100" w:type="dxa"/>
                  <w:left w:w="100" w:type="dxa"/>
                  <w:bottom w:w="100" w:type="dxa"/>
                  <w:right w:w="100" w:type="dxa"/>
                </w:tcMar>
              </w:tcPr>
            </w:tcPrChange>
          </w:tcPr>
          <w:p w14:paraId="0000015C"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Institution</w:t>
            </w:r>
          </w:p>
        </w:tc>
        <w:tc>
          <w:tcPr>
            <w:tcW w:w="2820" w:type="dxa"/>
            <w:shd w:val="clear" w:color="auto" w:fill="auto"/>
            <w:tcMar>
              <w:top w:w="100" w:type="dxa"/>
              <w:left w:w="100" w:type="dxa"/>
              <w:bottom w:w="100" w:type="dxa"/>
              <w:right w:w="100" w:type="dxa"/>
            </w:tcMar>
            <w:tcPrChange w:id="3040" w:author="Craig Parker" w:date="2024-07-16T12:18:00Z">
              <w:tcPr>
                <w:tcW w:w="2820" w:type="dxa"/>
                <w:shd w:val="clear" w:color="auto" w:fill="auto"/>
                <w:tcMar>
                  <w:top w:w="100" w:type="dxa"/>
                  <w:left w:w="100" w:type="dxa"/>
                  <w:bottom w:w="100" w:type="dxa"/>
                  <w:right w:w="100" w:type="dxa"/>
                </w:tcMar>
              </w:tcPr>
            </w:tcPrChange>
          </w:tcPr>
          <w:p w14:paraId="0000015D"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Contact</w:t>
            </w:r>
          </w:p>
        </w:tc>
      </w:tr>
      <w:tr w:rsidR="007813F4" w:rsidRPr="00A62CB7" w14:paraId="3B342A78" w14:textId="77777777" w:rsidTr="00F72F87">
        <w:tc>
          <w:tcPr>
            <w:tcW w:w="3105" w:type="dxa"/>
            <w:shd w:val="clear" w:color="auto" w:fill="auto"/>
            <w:tcMar>
              <w:top w:w="100" w:type="dxa"/>
              <w:left w:w="100" w:type="dxa"/>
              <w:bottom w:w="100" w:type="dxa"/>
              <w:right w:w="100" w:type="dxa"/>
            </w:tcMar>
            <w:tcPrChange w:id="3041" w:author="Craig Parker" w:date="2024-07-16T12:18:00Z">
              <w:tcPr>
                <w:tcW w:w="3105" w:type="dxa"/>
                <w:shd w:val="clear" w:color="auto" w:fill="auto"/>
                <w:tcMar>
                  <w:top w:w="100" w:type="dxa"/>
                  <w:left w:w="100" w:type="dxa"/>
                  <w:bottom w:w="100" w:type="dxa"/>
                  <w:right w:w="100" w:type="dxa"/>
                </w:tcMar>
              </w:tcPr>
            </w:tcPrChange>
          </w:tcPr>
          <w:p w14:paraId="0000015E"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DMAC PIs</w:t>
            </w:r>
          </w:p>
          <w:p w14:paraId="0000015F"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60"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Responsible for ongoing (quarterly) assessment of data management and changes to the data management plan (annual)</w:t>
            </w:r>
          </w:p>
        </w:tc>
        <w:tc>
          <w:tcPr>
            <w:tcW w:w="1847" w:type="dxa"/>
            <w:shd w:val="clear" w:color="auto" w:fill="auto"/>
            <w:tcMar>
              <w:top w:w="100" w:type="dxa"/>
              <w:left w:w="100" w:type="dxa"/>
              <w:bottom w:w="100" w:type="dxa"/>
              <w:right w:w="100" w:type="dxa"/>
            </w:tcMar>
            <w:tcPrChange w:id="3042" w:author="Craig Parker" w:date="2024-07-16T12:18:00Z">
              <w:tcPr>
                <w:tcW w:w="2145" w:type="dxa"/>
                <w:gridSpan w:val="2"/>
                <w:shd w:val="clear" w:color="auto" w:fill="auto"/>
                <w:tcMar>
                  <w:top w:w="100" w:type="dxa"/>
                  <w:left w:w="100" w:type="dxa"/>
                  <w:bottom w:w="100" w:type="dxa"/>
                  <w:right w:w="100" w:type="dxa"/>
                </w:tcMar>
              </w:tcPr>
            </w:tcPrChange>
          </w:tcPr>
          <w:p w14:paraId="00000161"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Christopher Jack</w:t>
            </w:r>
          </w:p>
          <w:p w14:paraId="00000162"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63"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 xml:space="preserve">Sibusisiwe Makhanya </w:t>
            </w:r>
          </w:p>
        </w:tc>
        <w:tc>
          <w:tcPr>
            <w:tcW w:w="1588" w:type="dxa"/>
            <w:shd w:val="clear" w:color="auto" w:fill="auto"/>
            <w:tcMar>
              <w:top w:w="100" w:type="dxa"/>
              <w:left w:w="100" w:type="dxa"/>
              <w:bottom w:w="100" w:type="dxa"/>
              <w:right w:w="100" w:type="dxa"/>
            </w:tcMar>
            <w:tcPrChange w:id="3043" w:author="Craig Parker" w:date="2024-07-16T12:18:00Z">
              <w:tcPr>
                <w:tcW w:w="1290" w:type="dxa"/>
                <w:shd w:val="clear" w:color="auto" w:fill="auto"/>
                <w:tcMar>
                  <w:top w:w="100" w:type="dxa"/>
                  <w:left w:w="100" w:type="dxa"/>
                  <w:bottom w:w="100" w:type="dxa"/>
                  <w:right w:w="100" w:type="dxa"/>
                </w:tcMar>
              </w:tcPr>
            </w:tcPrChange>
          </w:tcPr>
          <w:p w14:paraId="00000164"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UCT</w:t>
            </w:r>
          </w:p>
          <w:p w14:paraId="00000165"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66"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IBM</w:t>
            </w:r>
          </w:p>
        </w:tc>
        <w:tc>
          <w:tcPr>
            <w:tcW w:w="2820" w:type="dxa"/>
            <w:shd w:val="clear" w:color="auto" w:fill="auto"/>
            <w:tcMar>
              <w:top w:w="100" w:type="dxa"/>
              <w:left w:w="100" w:type="dxa"/>
              <w:bottom w:w="100" w:type="dxa"/>
              <w:right w:w="100" w:type="dxa"/>
            </w:tcMar>
            <w:tcPrChange w:id="3044" w:author="Craig Parker" w:date="2024-07-16T12:18:00Z">
              <w:tcPr>
                <w:tcW w:w="2820" w:type="dxa"/>
                <w:shd w:val="clear" w:color="auto" w:fill="auto"/>
                <w:tcMar>
                  <w:top w:w="100" w:type="dxa"/>
                  <w:left w:w="100" w:type="dxa"/>
                  <w:bottom w:w="100" w:type="dxa"/>
                  <w:right w:w="100" w:type="dxa"/>
                </w:tcMar>
              </w:tcPr>
            </w:tcPrChange>
          </w:tcPr>
          <w:p w14:paraId="00000167" w14:textId="77777777" w:rsidR="007813F4" w:rsidRPr="00A62CB7" w:rsidRDefault="00000000">
            <w:pPr>
              <w:widowControl w:val="0"/>
              <w:pBdr>
                <w:top w:val="nil"/>
                <w:left w:val="nil"/>
                <w:bottom w:val="nil"/>
                <w:right w:val="nil"/>
                <w:between w:val="nil"/>
              </w:pBdr>
              <w:spacing w:line="240" w:lineRule="auto"/>
              <w:rPr>
                <w:rFonts w:ascii="Nunito" w:eastAsia="Nunito" w:hAnsi="Nunito" w:cs="Nunito"/>
              </w:rPr>
            </w:pPr>
            <w:r w:rsidRPr="00A62CB7">
              <w:rPr>
                <w:rFonts w:ascii="Nunito" w:hAnsi="Nunito"/>
                <w:rPrChange w:id="3045" w:author="Craig Parker" w:date="2024-08-05T19:17:00Z">
                  <w:rPr/>
                </w:rPrChange>
              </w:rPr>
              <w:fldChar w:fldCharType="begin"/>
            </w:r>
            <w:r w:rsidRPr="00A62CB7">
              <w:rPr>
                <w:rFonts w:ascii="Nunito" w:hAnsi="Nunito"/>
                <w:rPrChange w:id="3046" w:author="Craig Parker" w:date="2024-08-05T19:17:00Z">
                  <w:rPr/>
                </w:rPrChange>
              </w:rPr>
              <w:instrText>HYPERLINK "mailto:cjack@csag.uct.ac.za" \h</w:instrText>
            </w:r>
            <w:r w:rsidRPr="00A62CB7">
              <w:rPr>
                <w:rFonts w:ascii="Nunito" w:hAnsi="Nunito"/>
              </w:rPr>
            </w:r>
            <w:r w:rsidRPr="00A62CB7">
              <w:rPr>
                <w:rFonts w:ascii="Nunito" w:hAnsi="Nunito"/>
                <w:rPrChange w:id="3047" w:author="Craig Parker" w:date="2024-08-05T19:17:00Z">
                  <w:rPr>
                    <w:rFonts w:ascii="Nunito" w:eastAsia="Nunito" w:hAnsi="Nunito" w:cs="Nunito"/>
                    <w:color w:val="1155CC"/>
                    <w:u w:val="single"/>
                  </w:rPr>
                </w:rPrChange>
              </w:rPr>
              <w:fldChar w:fldCharType="separate"/>
            </w:r>
            <w:r w:rsidR="009511AE" w:rsidRPr="00A62CB7">
              <w:rPr>
                <w:rFonts w:ascii="Nunito" w:eastAsia="Nunito" w:hAnsi="Nunito" w:cs="Nunito"/>
                <w:color w:val="1155CC"/>
                <w:u w:val="single"/>
              </w:rPr>
              <w:t>cjack@csag.uct.ac.za</w:t>
            </w:r>
            <w:r w:rsidRPr="00A62CB7">
              <w:rPr>
                <w:rFonts w:ascii="Nunito" w:eastAsia="Nunito" w:hAnsi="Nunito" w:cs="Nunito"/>
                <w:color w:val="1155CC"/>
                <w:u w:val="single"/>
              </w:rPr>
              <w:fldChar w:fldCharType="end"/>
            </w:r>
          </w:p>
          <w:p w14:paraId="00000168"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69"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sibusisiwe.makhanya@ibm.com</w:t>
            </w:r>
          </w:p>
        </w:tc>
      </w:tr>
      <w:tr w:rsidR="007813F4" w:rsidRPr="00A62CB7" w14:paraId="5B4E1D0D" w14:textId="77777777" w:rsidTr="00F72F87">
        <w:tc>
          <w:tcPr>
            <w:tcW w:w="3105" w:type="dxa"/>
            <w:shd w:val="clear" w:color="auto" w:fill="auto"/>
            <w:tcMar>
              <w:top w:w="100" w:type="dxa"/>
              <w:left w:w="100" w:type="dxa"/>
              <w:bottom w:w="100" w:type="dxa"/>
              <w:right w:w="100" w:type="dxa"/>
            </w:tcMar>
            <w:tcPrChange w:id="3048" w:author="Craig Parker" w:date="2024-07-16T12:18:00Z">
              <w:tcPr>
                <w:tcW w:w="3105" w:type="dxa"/>
                <w:shd w:val="clear" w:color="auto" w:fill="auto"/>
                <w:tcMar>
                  <w:top w:w="100" w:type="dxa"/>
                  <w:left w:w="100" w:type="dxa"/>
                  <w:bottom w:w="100" w:type="dxa"/>
                  <w:right w:w="100" w:type="dxa"/>
                </w:tcMar>
              </w:tcPr>
            </w:tcPrChange>
          </w:tcPr>
          <w:p w14:paraId="0000016A"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Health data acquisition</w:t>
            </w:r>
          </w:p>
          <w:p w14:paraId="0000016B"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6C" w14:textId="549EDC6D" w:rsidR="007813F4" w:rsidRPr="00A62CB7" w:rsidRDefault="54FBA741" w:rsidP="54FBA741">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 xml:space="preserve">Identification of relevant health datasets, coordination and development of the </w:t>
            </w:r>
            <w:del w:id="3049" w:author="Craig Parker" w:date="2024-07-08T09:33:00Z">
              <w:r w:rsidR="009511AE" w:rsidRPr="00A62CB7" w:rsidDel="54FBA741">
                <w:rPr>
                  <w:rFonts w:ascii="Nunito" w:eastAsia="Nunito" w:hAnsi="Nunito" w:cs="Nunito"/>
                </w:rPr>
                <w:delText>DSA</w:delText>
              </w:r>
            </w:del>
            <w:ins w:id="3050" w:author="Craig Parker" w:date="2024-07-08T09:33:00Z">
              <w:r w:rsidRPr="00A62CB7">
                <w:rPr>
                  <w:rFonts w:ascii="Nunito" w:eastAsia="Nunito" w:hAnsi="Nunito" w:cs="Nunito"/>
                </w:rPr>
                <w:t>DTA</w:t>
              </w:r>
            </w:ins>
          </w:p>
        </w:tc>
        <w:tc>
          <w:tcPr>
            <w:tcW w:w="1847" w:type="dxa"/>
            <w:shd w:val="clear" w:color="auto" w:fill="auto"/>
            <w:tcMar>
              <w:top w:w="100" w:type="dxa"/>
              <w:left w:w="100" w:type="dxa"/>
              <w:bottom w:w="100" w:type="dxa"/>
              <w:right w:w="100" w:type="dxa"/>
            </w:tcMar>
            <w:tcPrChange w:id="3051" w:author="Craig Parker" w:date="2024-07-16T12:18:00Z">
              <w:tcPr>
                <w:tcW w:w="2145" w:type="dxa"/>
                <w:gridSpan w:val="2"/>
                <w:shd w:val="clear" w:color="auto" w:fill="auto"/>
                <w:tcMar>
                  <w:top w:w="100" w:type="dxa"/>
                  <w:left w:w="100" w:type="dxa"/>
                  <w:bottom w:w="100" w:type="dxa"/>
                  <w:right w:w="100" w:type="dxa"/>
                </w:tcMar>
              </w:tcPr>
            </w:tcPrChange>
          </w:tcPr>
          <w:p w14:paraId="0000016D"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Matthew Chersich for RP2</w:t>
            </w:r>
          </w:p>
          <w:p w14:paraId="0000016E"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6F"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Craig Parker for RP2</w:t>
            </w:r>
          </w:p>
          <w:p w14:paraId="00000170"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71"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Stanley Luchters for RP1</w:t>
            </w:r>
          </w:p>
        </w:tc>
        <w:tc>
          <w:tcPr>
            <w:tcW w:w="1588" w:type="dxa"/>
            <w:shd w:val="clear" w:color="auto" w:fill="auto"/>
            <w:tcMar>
              <w:top w:w="100" w:type="dxa"/>
              <w:left w:w="100" w:type="dxa"/>
              <w:bottom w:w="100" w:type="dxa"/>
              <w:right w:w="100" w:type="dxa"/>
            </w:tcMar>
            <w:tcPrChange w:id="3052" w:author="Craig Parker" w:date="2024-07-16T12:18:00Z">
              <w:tcPr>
                <w:tcW w:w="1290" w:type="dxa"/>
                <w:shd w:val="clear" w:color="auto" w:fill="auto"/>
                <w:tcMar>
                  <w:top w:w="100" w:type="dxa"/>
                  <w:left w:w="100" w:type="dxa"/>
                  <w:bottom w:w="100" w:type="dxa"/>
                  <w:right w:w="100" w:type="dxa"/>
                </w:tcMar>
              </w:tcPr>
            </w:tcPrChange>
          </w:tcPr>
          <w:p w14:paraId="00000172" w14:textId="6BC14D79" w:rsidR="007813F4" w:rsidRPr="00A62CB7" w:rsidRDefault="009511AE">
            <w:pPr>
              <w:widowControl w:val="0"/>
              <w:pBdr>
                <w:top w:val="nil"/>
                <w:left w:val="nil"/>
                <w:bottom w:val="nil"/>
                <w:right w:val="nil"/>
                <w:between w:val="nil"/>
              </w:pBdr>
              <w:spacing w:line="240" w:lineRule="auto"/>
              <w:rPr>
                <w:rFonts w:ascii="Nunito" w:eastAsia="Nunito" w:hAnsi="Nunito" w:cs="Nunito"/>
              </w:rPr>
            </w:pPr>
            <w:del w:id="3053" w:author="Craig Parker" w:date="2024-07-08T11:54:00Z">
              <w:r w:rsidRPr="00A62CB7" w:rsidDel="003C65B3">
                <w:rPr>
                  <w:rFonts w:ascii="Nunito" w:eastAsia="Nunito" w:hAnsi="Nunito" w:cs="Nunito"/>
                </w:rPr>
                <w:delText>WITS RHI</w:delText>
              </w:r>
            </w:del>
            <w:ins w:id="3054" w:author="Craig Parker" w:date="2024-07-08T11:54:00Z">
              <w:r w:rsidR="003C65B3" w:rsidRPr="00A62CB7">
                <w:rPr>
                  <w:rFonts w:ascii="Nunito" w:eastAsia="Nunito" w:hAnsi="Nunito" w:cs="Nunito"/>
                </w:rPr>
                <w:t>WITS PLANETARY HEALTH RESEARCH</w:t>
              </w:r>
            </w:ins>
          </w:p>
          <w:p w14:paraId="00000173"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74"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AAD0D60" w14:textId="77777777" w:rsidR="00F72F87" w:rsidRPr="00A62CB7" w:rsidRDefault="00F72F87" w:rsidP="00F72F87">
            <w:pPr>
              <w:widowControl w:val="0"/>
              <w:pBdr>
                <w:top w:val="nil"/>
                <w:left w:val="nil"/>
                <w:bottom w:val="nil"/>
                <w:right w:val="nil"/>
                <w:between w:val="nil"/>
              </w:pBdr>
              <w:spacing w:line="240" w:lineRule="auto"/>
              <w:rPr>
                <w:ins w:id="3055" w:author="Craig Parker" w:date="2024-07-16T12:18:00Z"/>
                <w:rFonts w:ascii="Nunito" w:eastAsia="Nunito" w:hAnsi="Nunito" w:cs="Nunito"/>
                <w:lang w:val="en-ZA"/>
                <w:rPrChange w:id="3056" w:author="Craig Parker" w:date="2024-08-05T19:17:00Z">
                  <w:rPr>
                    <w:ins w:id="3057" w:author="Craig Parker" w:date="2024-07-16T12:18:00Z"/>
                    <w:rFonts w:ascii="Nunito" w:eastAsia="Nunito" w:hAnsi="Nunito" w:cs="Nunito"/>
                    <w:b/>
                    <w:bCs/>
                    <w:lang w:val="en-ZA"/>
                  </w:rPr>
                </w:rPrChange>
              </w:rPr>
            </w:pPr>
            <w:ins w:id="3058" w:author="Craig Parker" w:date="2024-07-16T12:18:00Z">
              <w:r w:rsidRPr="00A62CB7">
                <w:rPr>
                  <w:rFonts w:ascii="Nunito" w:eastAsia="Nunito" w:hAnsi="Nunito" w:cs="Nunito"/>
                  <w:lang w:val="en-ZA"/>
                  <w:rPrChange w:id="3059" w:author="Craig Parker" w:date="2024-08-05T19:17:00Z">
                    <w:rPr>
                      <w:rFonts w:ascii="Nunito" w:eastAsia="Nunito" w:hAnsi="Nunito" w:cs="Nunito"/>
                      <w:b/>
                      <w:bCs/>
                      <w:lang w:val="en-ZA"/>
                    </w:rPr>
                  </w:rPrChange>
                </w:rPr>
                <w:t>The Centre for Sexual Health and HIV/AIDS Research Zimbabwe (</w:t>
              </w:r>
              <w:proofErr w:type="spellStart"/>
              <w:r w:rsidRPr="00A62CB7">
                <w:rPr>
                  <w:rFonts w:ascii="Nunito" w:eastAsia="Nunito" w:hAnsi="Nunito" w:cs="Nunito"/>
                  <w:lang w:val="en-ZA"/>
                  <w:rPrChange w:id="3060" w:author="Craig Parker" w:date="2024-08-05T19:17:00Z">
                    <w:rPr>
                      <w:rFonts w:ascii="Nunito" w:eastAsia="Nunito" w:hAnsi="Nunito" w:cs="Nunito"/>
                      <w:b/>
                      <w:bCs/>
                      <w:lang w:val="en-ZA"/>
                    </w:rPr>
                  </w:rPrChange>
                </w:rPr>
                <w:t>CeSHHAR</w:t>
              </w:r>
              <w:proofErr w:type="spellEnd"/>
              <w:r w:rsidRPr="00A62CB7">
                <w:rPr>
                  <w:rFonts w:ascii="Nunito" w:eastAsia="Nunito" w:hAnsi="Nunito" w:cs="Nunito"/>
                  <w:lang w:val="en-ZA"/>
                  <w:rPrChange w:id="3061" w:author="Craig Parker" w:date="2024-08-05T19:17:00Z">
                    <w:rPr>
                      <w:rFonts w:ascii="Nunito" w:eastAsia="Nunito" w:hAnsi="Nunito" w:cs="Nunito"/>
                      <w:b/>
                      <w:bCs/>
                      <w:lang w:val="en-ZA"/>
                    </w:rPr>
                  </w:rPrChange>
                </w:rPr>
                <w:t xml:space="preserve"> </w:t>
              </w:r>
              <w:r w:rsidRPr="00A62CB7">
                <w:rPr>
                  <w:rFonts w:ascii="Nunito" w:eastAsia="Nunito" w:hAnsi="Nunito" w:cs="Nunito"/>
                  <w:lang w:val="en-ZA"/>
                  <w:rPrChange w:id="3062" w:author="Craig Parker" w:date="2024-08-05T19:17:00Z">
                    <w:rPr>
                      <w:rFonts w:ascii="Nunito" w:eastAsia="Nunito" w:hAnsi="Nunito" w:cs="Nunito"/>
                      <w:b/>
                      <w:bCs/>
                      <w:lang w:val="en-ZA"/>
                    </w:rPr>
                  </w:rPrChange>
                </w:rPr>
                <w:lastRenderedPageBreak/>
                <w:t>Zimbabwe)</w:t>
              </w:r>
            </w:ins>
          </w:p>
          <w:p w14:paraId="4BF3AFEC" w14:textId="4ABE897B" w:rsidR="00F72F87" w:rsidRPr="00A62CB7" w:rsidRDefault="009511AE">
            <w:pPr>
              <w:widowControl w:val="0"/>
              <w:pBdr>
                <w:top w:val="nil"/>
                <w:left w:val="nil"/>
                <w:bottom w:val="nil"/>
                <w:right w:val="nil"/>
                <w:between w:val="nil"/>
              </w:pBdr>
              <w:spacing w:line="240" w:lineRule="auto"/>
              <w:rPr>
                <w:ins w:id="3063" w:author="Craig Parker" w:date="2024-07-16T12:14:00Z"/>
                <w:rFonts w:ascii="Nunito" w:eastAsia="Nunito" w:hAnsi="Nunito" w:cs="Nunito"/>
              </w:rPr>
            </w:pPr>
            <w:del w:id="3064" w:author="Craig Parker" w:date="2024-07-08T11:54:00Z">
              <w:r w:rsidRPr="00A62CB7" w:rsidDel="003C65B3">
                <w:rPr>
                  <w:rFonts w:ascii="Nunito" w:eastAsia="Nunito" w:hAnsi="Nunito" w:cs="Nunito"/>
                </w:rPr>
                <w:delText>WITS RHI</w:delText>
              </w:r>
            </w:del>
          </w:p>
          <w:p w14:paraId="5F914CF0" w14:textId="77777777" w:rsidR="009A39DB" w:rsidRPr="00A62CB7" w:rsidRDefault="009A39DB">
            <w:pPr>
              <w:widowControl w:val="0"/>
              <w:pBdr>
                <w:top w:val="nil"/>
                <w:left w:val="nil"/>
                <w:bottom w:val="nil"/>
                <w:right w:val="nil"/>
                <w:between w:val="nil"/>
              </w:pBdr>
              <w:spacing w:line="240" w:lineRule="auto"/>
              <w:rPr>
                <w:ins w:id="3065" w:author="Craig Parker" w:date="2024-07-16T12:14:00Z"/>
                <w:rFonts w:ascii="Nunito" w:eastAsia="Nunito" w:hAnsi="Nunito" w:cs="Nunito"/>
              </w:rPr>
            </w:pPr>
          </w:p>
          <w:p w14:paraId="58377FEA" w14:textId="77777777" w:rsidR="009A39DB" w:rsidRPr="00A62CB7" w:rsidRDefault="009A39DB">
            <w:pPr>
              <w:widowControl w:val="0"/>
              <w:pBdr>
                <w:top w:val="nil"/>
                <w:left w:val="nil"/>
                <w:bottom w:val="nil"/>
                <w:right w:val="nil"/>
                <w:between w:val="nil"/>
              </w:pBdr>
              <w:spacing w:line="240" w:lineRule="auto"/>
              <w:rPr>
                <w:rFonts w:ascii="Nunito" w:eastAsia="Nunito" w:hAnsi="Nunito" w:cs="Nunito"/>
              </w:rPr>
            </w:pPr>
          </w:p>
          <w:p w14:paraId="00000176"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77"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tc>
        <w:tc>
          <w:tcPr>
            <w:tcW w:w="2820" w:type="dxa"/>
            <w:shd w:val="clear" w:color="auto" w:fill="auto"/>
            <w:tcMar>
              <w:top w:w="100" w:type="dxa"/>
              <w:left w:w="100" w:type="dxa"/>
              <w:bottom w:w="100" w:type="dxa"/>
              <w:right w:w="100" w:type="dxa"/>
            </w:tcMar>
            <w:tcPrChange w:id="3066" w:author="Craig Parker" w:date="2024-07-16T12:18:00Z">
              <w:tcPr>
                <w:tcW w:w="2820" w:type="dxa"/>
                <w:shd w:val="clear" w:color="auto" w:fill="auto"/>
                <w:tcMar>
                  <w:top w:w="100" w:type="dxa"/>
                  <w:left w:w="100" w:type="dxa"/>
                  <w:bottom w:w="100" w:type="dxa"/>
                  <w:right w:w="100" w:type="dxa"/>
                </w:tcMar>
              </w:tcPr>
            </w:tcPrChange>
          </w:tcPr>
          <w:p w14:paraId="00000178" w14:textId="700325A3" w:rsidR="007813F4" w:rsidRPr="00A62CB7" w:rsidDel="003C65B3" w:rsidRDefault="003C65B3">
            <w:pPr>
              <w:widowControl w:val="0"/>
              <w:pBdr>
                <w:top w:val="nil"/>
                <w:left w:val="nil"/>
                <w:bottom w:val="nil"/>
                <w:right w:val="nil"/>
                <w:between w:val="nil"/>
              </w:pBdr>
              <w:spacing w:line="240" w:lineRule="auto"/>
              <w:rPr>
                <w:del w:id="3067" w:author="Craig Parker" w:date="2024-07-08T11:56:00Z"/>
                <w:rFonts w:ascii="Nunito" w:hAnsi="Nunito"/>
                <w:rPrChange w:id="3068" w:author="Craig Parker" w:date="2024-08-05T19:17:00Z">
                  <w:rPr>
                    <w:del w:id="3069" w:author="Craig Parker" w:date="2024-07-08T11:56:00Z"/>
                  </w:rPr>
                </w:rPrChange>
              </w:rPr>
            </w:pPr>
            <w:ins w:id="3070" w:author="Craig Parker" w:date="2024-07-08T11:56:00Z">
              <w:r w:rsidRPr="00A62CB7">
                <w:rPr>
                  <w:rFonts w:ascii="Nunito" w:hAnsi="Nunito"/>
                  <w:rPrChange w:id="3071" w:author="Craig Parker" w:date="2024-08-05T19:17:00Z">
                    <w:rPr/>
                  </w:rPrChange>
                </w:rPr>
                <w:lastRenderedPageBreak/>
                <w:fldChar w:fldCharType="begin"/>
              </w:r>
              <w:r w:rsidRPr="00A62CB7">
                <w:rPr>
                  <w:rFonts w:ascii="Nunito" w:hAnsi="Nunito"/>
                  <w:rPrChange w:id="3072" w:author="Craig Parker" w:date="2024-08-05T19:17:00Z">
                    <w:rPr/>
                  </w:rPrChange>
                </w:rPr>
                <w:instrText>HYPERLINK "mailto:matthew.chersich@tcd.ie"</w:instrText>
              </w:r>
              <w:r w:rsidRPr="00A62CB7">
                <w:rPr>
                  <w:rFonts w:ascii="Nunito" w:hAnsi="Nunito"/>
                </w:rPr>
              </w:r>
              <w:r w:rsidRPr="00A62CB7">
                <w:rPr>
                  <w:rFonts w:ascii="Nunito" w:hAnsi="Nunito"/>
                  <w:rPrChange w:id="3073" w:author="Craig Parker" w:date="2024-08-05T19:17:00Z">
                    <w:rPr/>
                  </w:rPrChange>
                </w:rPr>
                <w:fldChar w:fldCharType="separate"/>
              </w:r>
              <w:r w:rsidRPr="00A62CB7">
                <w:rPr>
                  <w:rStyle w:val="Hyperlink"/>
                  <w:rFonts w:ascii="Nunito" w:hAnsi="Nunito"/>
                  <w:rPrChange w:id="3074" w:author="Craig Parker" w:date="2024-08-05T19:17:00Z">
                    <w:rPr>
                      <w:rStyle w:val="Hyperlink"/>
                    </w:rPr>
                  </w:rPrChange>
                </w:rPr>
                <w:t>matthew.chersich@tcd.ie</w:t>
              </w:r>
              <w:r w:rsidRPr="00A62CB7">
                <w:rPr>
                  <w:rFonts w:ascii="Nunito" w:hAnsi="Nunito"/>
                  <w:rPrChange w:id="3075" w:author="Craig Parker" w:date="2024-08-05T19:17:00Z">
                    <w:rPr/>
                  </w:rPrChange>
                </w:rPr>
                <w:fldChar w:fldCharType="end"/>
              </w:r>
            </w:ins>
            <w:del w:id="3076" w:author="Craig Parker" w:date="2024-07-08T11:56:00Z">
              <w:r w:rsidRPr="00A62CB7" w:rsidDel="003C65B3">
                <w:rPr>
                  <w:rFonts w:ascii="Nunito" w:hAnsi="Nunito"/>
                  <w:rPrChange w:id="3077" w:author="Craig Parker" w:date="2024-08-05T19:17:00Z">
                    <w:rPr/>
                  </w:rPrChange>
                </w:rPr>
                <w:fldChar w:fldCharType="begin"/>
              </w:r>
              <w:r w:rsidRPr="00A62CB7" w:rsidDel="003C65B3">
                <w:rPr>
                  <w:rFonts w:ascii="Nunito" w:hAnsi="Nunito"/>
                  <w:rPrChange w:id="3078" w:author="Craig Parker" w:date="2024-08-05T19:17:00Z">
                    <w:rPr/>
                  </w:rPrChange>
                </w:rPr>
                <w:delInstrText>HYPERLINK "mailto:MChersich@wrhi.ac.za" \h</w:delInstrText>
              </w:r>
              <w:r w:rsidRPr="00A62CB7" w:rsidDel="003C65B3">
                <w:rPr>
                  <w:rFonts w:ascii="Nunito" w:hAnsi="Nunito"/>
                </w:rPr>
              </w:r>
              <w:r w:rsidRPr="00A62CB7" w:rsidDel="003C65B3">
                <w:rPr>
                  <w:rFonts w:ascii="Nunito" w:hAnsi="Nunito"/>
                  <w:rPrChange w:id="3079" w:author="Craig Parker" w:date="2024-08-05T19:17:00Z">
                    <w:rPr>
                      <w:rFonts w:ascii="Nunito" w:eastAsia="Nunito" w:hAnsi="Nunito" w:cs="Nunito"/>
                      <w:color w:val="1155CC"/>
                      <w:u w:val="single"/>
                    </w:rPr>
                  </w:rPrChange>
                </w:rPr>
                <w:fldChar w:fldCharType="separate"/>
              </w:r>
              <w:r w:rsidR="009511AE" w:rsidRPr="00A62CB7" w:rsidDel="003C65B3">
                <w:rPr>
                  <w:rFonts w:ascii="Nunito" w:eastAsia="Nunito" w:hAnsi="Nunito" w:cs="Nunito"/>
                  <w:color w:val="1155CC"/>
                  <w:u w:val="single"/>
                </w:rPr>
                <w:delText>MChersich@</w:delText>
              </w:r>
            </w:del>
            <w:del w:id="3080" w:author="Craig Parker" w:date="2024-07-08T11:52:00Z">
              <w:r w:rsidR="009511AE" w:rsidRPr="00A62CB7" w:rsidDel="00D30C12">
                <w:rPr>
                  <w:rFonts w:ascii="Nunito" w:eastAsia="Nunito" w:hAnsi="Nunito" w:cs="Nunito"/>
                  <w:color w:val="1155CC"/>
                  <w:u w:val="single"/>
                </w:rPr>
                <w:delText>wrhi</w:delText>
              </w:r>
            </w:del>
            <w:del w:id="3081" w:author="Craig Parker" w:date="2024-07-08T11:56:00Z">
              <w:r w:rsidR="009511AE" w:rsidRPr="00A62CB7" w:rsidDel="003C65B3">
                <w:rPr>
                  <w:rFonts w:ascii="Nunito" w:eastAsia="Nunito" w:hAnsi="Nunito" w:cs="Nunito"/>
                  <w:color w:val="1155CC"/>
                  <w:u w:val="single"/>
                </w:rPr>
                <w:delText>.ac.za</w:delText>
              </w:r>
              <w:r w:rsidRPr="00A62CB7" w:rsidDel="003C65B3">
                <w:rPr>
                  <w:rFonts w:ascii="Nunito" w:eastAsia="Nunito" w:hAnsi="Nunito" w:cs="Nunito"/>
                  <w:color w:val="1155CC"/>
                  <w:u w:val="single"/>
                </w:rPr>
                <w:fldChar w:fldCharType="end"/>
              </w:r>
            </w:del>
          </w:p>
          <w:p w14:paraId="36AB8774" w14:textId="77777777" w:rsidR="003C65B3" w:rsidRPr="00A62CB7" w:rsidRDefault="003C65B3">
            <w:pPr>
              <w:widowControl w:val="0"/>
              <w:pBdr>
                <w:top w:val="nil"/>
                <w:left w:val="nil"/>
                <w:bottom w:val="nil"/>
                <w:right w:val="nil"/>
                <w:between w:val="nil"/>
              </w:pBdr>
              <w:spacing w:line="240" w:lineRule="auto"/>
              <w:rPr>
                <w:ins w:id="3082" w:author="Craig Parker" w:date="2024-07-08T11:56:00Z"/>
                <w:rFonts w:ascii="Nunito" w:eastAsia="Nunito" w:hAnsi="Nunito" w:cs="Nunito"/>
              </w:rPr>
            </w:pPr>
          </w:p>
          <w:p w14:paraId="00000179"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7A"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7B" w14:textId="583798D9" w:rsidR="007813F4" w:rsidRPr="00A62CB7" w:rsidRDefault="00D30C12">
            <w:pPr>
              <w:widowControl w:val="0"/>
              <w:pBdr>
                <w:top w:val="nil"/>
                <w:left w:val="nil"/>
                <w:bottom w:val="nil"/>
                <w:right w:val="nil"/>
                <w:between w:val="nil"/>
              </w:pBdr>
              <w:spacing w:line="240" w:lineRule="auto"/>
              <w:rPr>
                <w:ins w:id="3083" w:author="Craig Parker" w:date="2024-07-08T11:53:00Z"/>
                <w:rFonts w:ascii="Nunito" w:hAnsi="Nunito"/>
                <w:rPrChange w:id="3084" w:author="Craig Parker" w:date="2024-08-05T19:17:00Z">
                  <w:rPr>
                    <w:ins w:id="3085" w:author="Craig Parker" w:date="2024-07-08T11:53:00Z"/>
                  </w:rPr>
                </w:rPrChange>
              </w:rPr>
            </w:pPr>
            <w:ins w:id="3086" w:author="Craig Parker" w:date="2024-07-08T11:53:00Z">
              <w:r w:rsidRPr="00A62CB7">
                <w:rPr>
                  <w:rFonts w:ascii="Nunito" w:hAnsi="Nunito"/>
                  <w:rPrChange w:id="3087" w:author="Craig Parker" w:date="2024-08-05T19:17:00Z">
                    <w:rPr/>
                  </w:rPrChange>
                </w:rPr>
                <w:fldChar w:fldCharType="begin"/>
              </w:r>
              <w:r w:rsidRPr="00A62CB7">
                <w:rPr>
                  <w:rFonts w:ascii="Nunito" w:hAnsi="Nunito"/>
                  <w:rPrChange w:id="3088" w:author="Craig Parker" w:date="2024-08-05T19:17:00Z">
                    <w:rPr/>
                  </w:rPrChange>
                </w:rPr>
                <w:instrText>HYPERLINK "mailto:Craig.parker@witsphr.org"</w:instrText>
              </w:r>
              <w:r w:rsidRPr="00A62CB7">
                <w:rPr>
                  <w:rFonts w:ascii="Nunito" w:hAnsi="Nunito"/>
                </w:rPr>
              </w:r>
              <w:r w:rsidRPr="00A62CB7">
                <w:rPr>
                  <w:rFonts w:ascii="Nunito" w:hAnsi="Nunito"/>
                  <w:rPrChange w:id="3089" w:author="Craig Parker" w:date="2024-08-05T19:17:00Z">
                    <w:rPr/>
                  </w:rPrChange>
                </w:rPr>
                <w:fldChar w:fldCharType="separate"/>
              </w:r>
              <w:r w:rsidRPr="00A62CB7">
                <w:rPr>
                  <w:rStyle w:val="Hyperlink"/>
                  <w:rFonts w:ascii="Nunito" w:hAnsi="Nunito"/>
                  <w:rPrChange w:id="3090" w:author="Craig Parker" w:date="2024-08-05T19:17:00Z">
                    <w:rPr>
                      <w:rStyle w:val="Hyperlink"/>
                    </w:rPr>
                  </w:rPrChange>
                </w:rPr>
                <w:t>Craig.parker@witsphr.org</w:t>
              </w:r>
              <w:r w:rsidRPr="00A62CB7">
                <w:rPr>
                  <w:rFonts w:ascii="Nunito" w:hAnsi="Nunito"/>
                  <w:rPrChange w:id="3091" w:author="Craig Parker" w:date="2024-08-05T19:17:00Z">
                    <w:rPr/>
                  </w:rPrChange>
                </w:rPr>
                <w:fldChar w:fldCharType="end"/>
              </w:r>
            </w:ins>
            <w:del w:id="3092" w:author="Craig Parker" w:date="2024-07-08T11:53:00Z">
              <w:r w:rsidRPr="00A62CB7" w:rsidDel="00D30C12">
                <w:rPr>
                  <w:rFonts w:ascii="Nunito" w:hAnsi="Nunito"/>
                  <w:rPrChange w:id="3093" w:author="Craig Parker" w:date="2024-08-05T19:17:00Z">
                    <w:rPr/>
                  </w:rPrChange>
                </w:rPr>
                <w:fldChar w:fldCharType="begin"/>
              </w:r>
              <w:r w:rsidRPr="00A62CB7" w:rsidDel="00D30C12">
                <w:rPr>
                  <w:rFonts w:ascii="Nunito" w:hAnsi="Nunito"/>
                  <w:rPrChange w:id="3094" w:author="Craig Parker" w:date="2024-08-05T19:17:00Z">
                    <w:rPr/>
                  </w:rPrChange>
                </w:rPr>
                <w:delInstrText>HYPERLINK "mailto:cparker@wrhi.ac.za" \h</w:delInstrText>
              </w:r>
              <w:r w:rsidRPr="00A62CB7" w:rsidDel="00D30C12">
                <w:rPr>
                  <w:rFonts w:ascii="Nunito" w:hAnsi="Nunito"/>
                </w:rPr>
              </w:r>
              <w:r w:rsidRPr="00A62CB7" w:rsidDel="00D30C12">
                <w:rPr>
                  <w:rFonts w:ascii="Nunito" w:hAnsi="Nunito"/>
                  <w:rPrChange w:id="3095" w:author="Craig Parker" w:date="2024-08-05T19:17:00Z">
                    <w:rPr>
                      <w:rFonts w:ascii="Nunito" w:eastAsia="Nunito" w:hAnsi="Nunito" w:cs="Nunito"/>
                      <w:color w:val="1155CC"/>
                      <w:u w:val="single"/>
                    </w:rPr>
                  </w:rPrChange>
                </w:rPr>
                <w:fldChar w:fldCharType="separate"/>
              </w:r>
              <w:r w:rsidR="009511AE" w:rsidRPr="00A62CB7" w:rsidDel="00D30C12">
                <w:rPr>
                  <w:rFonts w:ascii="Nunito" w:eastAsia="Nunito" w:hAnsi="Nunito" w:cs="Nunito"/>
                  <w:color w:val="1155CC"/>
                  <w:u w:val="single"/>
                </w:rPr>
                <w:delText>cparker@</w:delText>
              </w:r>
            </w:del>
            <w:del w:id="3096" w:author="Craig Parker" w:date="2024-07-08T11:52:00Z">
              <w:r w:rsidR="009511AE" w:rsidRPr="00A62CB7" w:rsidDel="00D30C12">
                <w:rPr>
                  <w:rFonts w:ascii="Nunito" w:eastAsia="Nunito" w:hAnsi="Nunito" w:cs="Nunito"/>
                  <w:color w:val="1155CC"/>
                  <w:u w:val="single"/>
                </w:rPr>
                <w:delText>wrhi</w:delText>
              </w:r>
            </w:del>
            <w:del w:id="3097" w:author="Craig Parker" w:date="2024-07-08T11:53:00Z">
              <w:r w:rsidR="009511AE" w:rsidRPr="00A62CB7" w:rsidDel="00D30C12">
                <w:rPr>
                  <w:rFonts w:ascii="Nunito" w:eastAsia="Nunito" w:hAnsi="Nunito" w:cs="Nunito"/>
                  <w:color w:val="1155CC"/>
                  <w:u w:val="single"/>
                </w:rPr>
                <w:delText>.ac.za</w:delText>
              </w:r>
              <w:r w:rsidRPr="00A62CB7" w:rsidDel="00D30C12">
                <w:rPr>
                  <w:rFonts w:ascii="Nunito" w:eastAsia="Nunito" w:hAnsi="Nunito" w:cs="Nunito"/>
                  <w:color w:val="1155CC"/>
                  <w:u w:val="single"/>
                </w:rPr>
                <w:fldChar w:fldCharType="end"/>
              </w:r>
            </w:del>
          </w:p>
          <w:p w14:paraId="1D9860BD" w14:textId="77777777" w:rsidR="00D30C12" w:rsidRPr="00A62CB7" w:rsidRDefault="00D30C12">
            <w:pPr>
              <w:widowControl w:val="0"/>
              <w:pBdr>
                <w:top w:val="nil"/>
                <w:left w:val="nil"/>
                <w:bottom w:val="nil"/>
                <w:right w:val="nil"/>
                <w:between w:val="nil"/>
              </w:pBdr>
              <w:spacing w:line="240" w:lineRule="auto"/>
              <w:rPr>
                <w:rFonts w:ascii="Nunito" w:eastAsia="Nunito" w:hAnsi="Nunito" w:cs="Nunito"/>
              </w:rPr>
            </w:pPr>
          </w:p>
          <w:p w14:paraId="0000017C"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7D"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7E" w14:textId="42D78BC7" w:rsidR="007813F4" w:rsidRPr="00A62CB7" w:rsidRDefault="009A39DB">
            <w:pPr>
              <w:widowControl w:val="0"/>
              <w:pBdr>
                <w:top w:val="nil"/>
                <w:left w:val="nil"/>
                <w:bottom w:val="nil"/>
                <w:right w:val="nil"/>
                <w:between w:val="nil"/>
              </w:pBdr>
              <w:spacing w:line="240" w:lineRule="auto"/>
              <w:rPr>
                <w:rFonts w:ascii="Nunito" w:eastAsia="Nunito" w:hAnsi="Nunito" w:cs="Nunito"/>
                <w:u w:val="single"/>
                <w:rPrChange w:id="3098" w:author="Craig Parker" w:date="2024-08-05T19:17:00Z">
                  <w:rPr>
                    <w:rFonts w:ascii="Nunito" w:eastAsia="Nunito" w:hAnsi="Nunito" w:cs="Nunito"/>
                  </w:rPr>
                </w:rPrChange>
              </w:rPr>
            </w:pPr>
            <w:ins w:id="3099" w:author="Craig Parker" w:date="2024-07-16T12:13:00Z">
              <w:r w:rsidRPr="00A62CB7">
                <w:rPr>
                  <w:rFonts w:ascii="Nunito" w:eastAsia="Nunito" w:hAnsi="Nunito" w:cs="Nunito"/>
                  <w:color w:val="4472C4" w:themeColor="accent1"/>
                  <w:u w:val="single"/>
                  <w:rPrChange w:id="3100" w:author="Craig Parker" w:date="2024-08-05T19:17:00Z">
                    <w:rPr>
                      <w:rFonts w:ascii="Nunito" w:eastAsia="Nunito" w:hAnsi="Nunito" w:cs="Nunito"/>
                    </w:rPr>
                  </w:rPrChange>
                </w:rPr>
                <w:t>stanley.luchters@ceshhar.co.zw</w:t>
              </w:r>
            </w:ins>
            <w:del w:id="3101" w:author="Craig Parker" w:date="2024-07-16T12:13:00Z">
              <w:r w:rsidR="009511AE" w:rsidRPr="00A62CB7" w:rsidDel="009A39DB">
                <w:rPr>
                  <w:rFonts w:ascii="Nunito" w:eastAsia="Nunito" w:hAnsi="Nunito" w:cs="Nunito"/>
                  <w:u w:val="single"/>
                  <w:rPrChange w:id="3102" w:author="Craig Parker" w:date="2024-08-05T19:17:00Z">
                    <w:rPr>
                      <w:rFonts w:ascii="Nunito" w:eastAsia="Nunito" w:hAnsi="Nunito" w:cs="Nunito"/>
                    </w:rPr>
                  </w:rPrChange>
                </w:rPr>
                <w:delText>stanley.luchters@aku.edu</w:delText>
              </w:r>
            </w:del>
          </w:p>
        </w:tc>
      </w:tr>
      <w:tr w:rsidR="007813F4" w:rsidRPr="00A62CB7" w14:paraId="5EBD654C" w14:textId="77777777" w:rsidTr="00F72F87">
        <w:tc>
          <w:tcPr>
            <w:tcW w:w="3105" w:type="dxa"/>
            <w:shd w:val="clear" w:color="auto" w:fill="auto"/>
            <w:tcMar>
              <w:top w:w="100" w:type="dxa"/>
              <w:left w:w="100" w:type="dxa"/>
              <w:bottom w:w="100" w:type="dxa"/>
              <w:right w:w="100" w:type="dxa"/>
            </w:tcMar>
            <w:tcPrChange w:id="3103" w:author="Craig Parker" w:date="2024-07-16T12:18:00Z">
              <w:tcPr>
                <w:tcW w:w="3105" w:type="dxa"/>
                <w:shd w:val="clear" w:color="auto" w:fill="auto"/>
                <w:tcMar>
                  <w:top w:w="100" w:type="dxa"/>
                  <w:left w:w="100" w:type="dxa"/>
                  <w:bottom w:w="100" w:type="dxa"/>
                  <w:right w:w="100" w:type="dxa"/>
                </w:tcMar>
              </w:tcPr>
            </w:tcPrChange>
          </w:tcPr>
          <w:p w14:paraId="0000017F" w14:textId="15E16E28"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 xml:space="preserve">Data processing and </w:t>
            </w:r>
            <w:del w:id="3104" w:author="Craig Parker" w:date="2024-07-08T11:53:00Z">
              <w:r w:rsidRPr="00A62CB7" w:rsidDel="00D30C12">
                <w:rPr>
                  <w:rFonts w:ascii="Nunito" w:eastAsia="Nunito" w:hAnsi="Nunito" w:cs="Nunito"/>
                  <w:b/>
                </w:rPr>
                <w:delText xml:space="preserve">harmonization </w:delText>
              </w:r>
            </w:del>
            <w:proofErr w:type="spellStart"/>
            <w:ins w:id="3105" w:author="Craig Parker" w:date="2024-07-08T11:53:00Z">
              <w:r w:rsidR="00D30C12" w:rsidRPr="00A62CB7">
                <w:rPr>
                  <w:rFonts w:ascii="Nunito" w:eastAsia="Nunito" w:hAnsi="Nunito" w:cs="Nunito"/>
                  <w:b/>
                </w:rPr>
                <w:t>harmonisation</w:t>
              </w:r>
              <w:proofErr w:type="spellEnd"/>
              <w:r w:rsidR="00D30C12" w:rsidRPr="00A62CB7">
                <w:rPr>
                  <w:rFonts w:ascii="Nunito" w:eastAsia="Nunito" w:hAnsi="Nunito" w:cs="Nunito"/>
                  <w:b/>
                </w:rPr>
                <w:t xml:space="preserve"> </w:t>
              </w:r>
            </w:ins>
            <w:r w:rsidRPr="00A62CB7">
              <w:rPr>
                <w:rFonts w:ascii="Nunito" w:eastAsia="Nunito" w:hAnsi="Nunito" w:cs="Nunito"/>
                <w:b/>
              </w:rPr>
              <w:t>(including de-identification)</w:t>
            </w:r>
          </w:p>
          <w:p w14:paraId="00000180"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b/>
              </w:rPr>
            </w:pPr>
          </w:p>
          <w:p w14:paraId="00000181" w14:textId="7D8A3CE6"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 xml:space="preserve">De-identification, quality control, remapping, </w:t>
            </w:r>
            <w:del w:id="3106" w:author="Craig Parker" w:date="2024-07-08T11:53:00Z">
              <w:r w:rsidRPr="00A62CB7" w:rsidDel="00D30C12">
                <w:rPr>
                  <w:rFonts w:ascii="Nunito" w:eastAsia="Nunito" w:hAnsi="Nunito" w:cs="Nunito"/>
                </w:rPr>
                <w:delText xml:space="preserve">harmonization </w:delText>
              </w:r>
            </w:del>
            <w:proofErr w:type="spellStart"/>
            <w:ins w:id="3107" w:author="Craig Parker" w:date="2024-07-08T11:53:00Z">
              <w:r w:rsidR="00D30C12" w:rsidRPr="00A62CB7">
                <w:rPr>
                  <w:rFonts w:ascii="Nunito" w:eastAsia="Nunito" w:hAnsi="Nunito" w:cs="Nunito"/>
                </w:rPr>
                <w:t>harmonisation</w:t>
              </w:r>
              <w:proofErr w:type="spellEnd"/>
              <w:r w:rsidR="00D30C12" w:rsidRPr="00A62CB7">
                <w:rPr>
                  <w:rFonts w:ascii="Nunito" w:eastAsia="Nunito" w:hAnsi="Nunito" w:cs="Nunito"/>
                </w:rPr>
                <w:t xml:space="preserve"> </w:t>
              </w:r>
            </w:ins>
            <w:r w:rsidRPr="00A62CB7">
              <w:rPr>
                <w:rFonts w:ascii="Nunito" w:eastAsia="Nunito" w:hAnsi="Nunito" w:cs="Nunito"/>
              </w:rPr>
              <w:t>and integration of all datasets</w:t>
            </w:r>
          </w:p>
          <w:p w14:paraId="00000182"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83"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Note: These are the only individuals with access to encryption keys for original sensitive data</w:t>
            </w:r>
          </w:p>
          <w:p w14:paraId="00000184"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b/>
              </w:rPr>
            </w:pPr>
          </w:p>
          <w:p w14:paraId="00000185"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b/>
              </w:rPr>
            </w:pPr>
          </w:p>
        </w:tc>
        <w:tc>
          <w:tcPr>
            <w:tcW w:w="1847" w:type="dxa"/>
            <w:shd w:val="clear" w:color="auto" w:fill="auto"/>
            <w:tcMar>
              <w:top w:w="100" w:type="dxa"/>
              <w:left w:w="100" w:type="dxa"/>
              <w:bottom w:w="100" w:type="dxa"/>
              <w:right w:w="100" w:type="dxa"/>
            </w:tcMar>
            <w:tcPrChange w:id="3108" w:author="Craig Parker" w:date="2024-07-16T12:18:00Z">
              <w:tcPr>
                <w:tcW w:w="2145" w:type="dxa"/>
                <w:gridSpan w:val="2"/>
                <w:shd w:val="clear" w:color="auto" w:fill="auto"/>
                <w:tcMar>
                  <w:top w:w="100" w:type="dxa"/>
                  <w:left w:w="100" w:type="dxa"/>
                  <w:bottom w:w="100" w:type="dxa"/>
                  <w:right w:w="100" w:type="dxa"/>
                </w:tcMar>
              </w:tcPr>
            </w:tcPrChange>
          </w:tcPr>
          <w:p w14:paraId="00000186" w14:textId="77777777" w:rsidR="007813F4" w:rsidRPr="00A62CB7" w:rsidRDefault="00000000">
            <w:pPr>
              <w:widowControl w:val="0"/>
              <w:pBdr>
                <w:top w:val="nil"/>
                <w:left w:val="nil"/>
                <w:bottom w:val="nil"/>
                <w:right w:val="nil"/>
                <w:between w:val="nil"/>
              </w:pBdr>
              <w:spacing w:line="240" w:lineRule="auto"/>
              <w:rPr>
                <w:rFonts w:ascii="Nunito" w:eastAsia="Nunito" w:hAnsi="Nunito" w:cs="Nunito"/>
              </w:rPr>
            </w:pPr>
            <w:r w:rsidRPr="00A62CB7">
              <w:rPr>
                <w:rFonts w:ascii="Nunito" w:hAnsi="Nunito"/>
                <w:rPrChange w:id="3109" w:author="Craig Parker" w:date="2024-08-05T19:17:00Z">
                  <w:rPr/>
                </w:rPrChange>
              </w:rPr>
              <w:fldChar w:fldCharType="begin"/>
            </w:r>
            <w:r w:rsidRPr="00A62CB7">
              <w:rPr>
                <w:rFonts w:ascii="Nunito" w:hAnsi="Nunito"/>
                <w:rPrChange w:id="3110" w:author="Craig Parker" w:date="2024-08-05T19:17:00Z">
                  <w:rPr/>
                </w:rPrChange>
              </w:rPr>
              <w:instrText xml:space="preserve">HYPERLINK </w:instrText>
            </w:r>
            <w:r w:rsidRPr="00A62CB7">
              <w:rPr>
                <w:rFonts w:ascii="Nunito" w:hAnsi="Nunito"/>
                <w:rPrChange w:id="3111" w:author="Craig Parker" w:date="2024-08-05T19:17:00Z">
                  <w:rPr/>
                </w:rPrChange>
              </w:rPr>
              <w:instrText>"mailto:lisa.vanaardenne@uct.ac.za" \h</w:instrText>
            </w:r>
            <w:r w:rsidRPr="00A62CB7">
              <w:rPr>
                <w:rFonts w:ascii="Nunito" w:hAnsi="Nunito"/>
              </w:rPr>
            </w:r>
            <w:r w:rsidRPr="00A62CB7">
              <w:rPr>
                <w:rFonts w:ascii="Nunito" w:hAnsi="Nunito"/>
                <w:rPrChange w:id="3112" w:author="Craig Parker" w:date="2024-08-05T19:17:00Z">
                  <w:rPr>
                    <w:color w:val="0000EE"/>
                    <w:u w:val="single"/>
                  </w:rPr>
                </w:rPrChange>
              </w:rPr>
              <w:fldChar w:fldCharType="separate"/>
            </w:r>
            <w:r w:rsidR="009511AE" w:rsidRPr="00A62CB7">
              <w:rPr>
                <w:rFonts w:ascii="Nunito" w:hAnsi="Nunito"/>
                <w:color w:val="0000EE"/>
                <w:u w:val="single"/>
                <w:rPrChange w:id="3113" w:author="Craig Parker" w:date="2024-08-05T19:17:00Z">
                  <w:rPr>
                    <w:color w:val="0000EE"/>
                    <w:u w:val="single"/>
                  </w:rPr>
                </w:rPrChange>
              </w:rPr>
              <w:t>Lisa van Aardenne</w:t>
            </w:r>
            <w:r w:rsidRPr="00A62CB7">
              <w:rPr>
                <w:rFonts w:ascii="Nunito" w:hAnsi="Nunito"/>
                <w:color w:val="0000EE"/>
                <w:u w:val="single"/>
                <w:rPrChange w:id="3114" w:author="Craig Parker" w:date="2024-08-05T19:17:00Z">
                  <w:rPr>
                    <w:color w:val="0000EE"/>
                    <w:u w:val="single"/>
                  </w:rPr>
                </w:rPrChange>
              </w:rPr>
              <w:fldChar w:fldCharType="end"/>
            </w:r>
          </w:p>
          <w:p w14:paraId="00000187"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88" w14:textId="77777777" w:rsidR="007813F4" w:rsidRPr="00A62CB7" w:rsidRDefault="00000000">
            <w:pPr>
              <w:widowControl w:val="0"/>
              <w:pBdr>
                <w:top w:val="nil"/>
                <w:left w:val="nil"/>
                <w:bottom w:val="nil"/>
                <w:right w:val="nil"/>
                <w:between w:val="nil"/>
              </w:pBdr>
              <w:spacing w:line="240" w:lineRule="auto"/>
              <w:rPr>
                <w:rFonts w:ascii="Nunito" w:eastAsia="Nunito" w:hAnsi="Nunito" w:cs="Nunito"/>
              </w:rPr>
            </w:pPr>
            <w:r w:rsidRPr="00A62CB7">
              <w:rPr>
                <w:rFonts w:ascii="Nunito" w:hAnsi="Nunito"/>
                <w:rPrChange w:id="3115" w:author="Craig Parker" w:date="2024-08-05T19:17:00Z">
                  <w:rPr/>
                </w:rPrChange>
              </w:rPr>
              <w:fldChar w:fldCharType="begin"/>
            </w:r>
            <w:r w:rsidRPr="00A62CB7">
              <w:rPr>
                <w:rFonts w:ascii="Nunito" w:hAnsi="Nunito"/>
                <w:rPrChange w:id="3116" w:author="Craig Parker" w:date="2024-08-05T19:17:00Z">
                  <w:rPr/>
                </w:rPrChange>
              </w:rPr>
              <w:instrText>HYPERLINK "mailto:pierre.kloppers@uct.ac.za" \h</w:instrText>
            </w:r>
            <w:r w:rsidRPr="00A62CB7">
              <w:rPr>
                <w:rFonts w:ascii="Nunito" w:hAnsi="Nunito"/>
              </w:rPr>
            </w:r>
            <w:r w:rsidRPr="00A62CB7">
              <w:rPr>
                <w:rFonts w:ascii="Nunito" w:hAnsi="Nunito"/>
                <w:rPrChange w:id="3117" w:author="Craig Parker" w:date="2024-08-05T19:17:00Z">
                  <w:rPr>
                    <w:color w:val="0000EE"/>
                    <w:u w:val="single"/>
                  </w:rPr>
                </w:rPrChange>
              </w:rPr>
              <w:fldChar w:fldCharType="separate"/>
            </w:r>
            <w:r w:rsidR="009511AE" w:rsidRPr="00A62CB7">
              <w:rPr>
                <w:rFonts w:ascii="Nunito" w:hAnsi="Nunito"/>
                <w:color w:val="0000EE"/>
                <w:u w:val="single"/>
                <w:rPrChange w:id="3118" w:author="Craig Parker" w:date="2024-08-05T19:17:00Z">
                  <w:rPr>
                    <w:color w:val="0000EE"/>
                    <w:u w:val="single"/>
                  </w:rPr>
                </w:rPrChange>
              </w:rPr>
              <w:t>Pierre Kloppers</w:t>
            </w:r>
            <w:r w:rsidRPr="00A62CB7">
              <w:rPr>
                <w:rFonts w:ascii="Nunito" w:hAnsi="Nunito"/>
                <w:color w:val="0000EE"/>
                <w:u w:val="single"/>
                <w:rPrChange w:id="3119" w:author="Craig Parker" w:date="2024-08-05T19:17:00Z">
                  <w:rPr>
                    <w:color w:val="0000EE"/>
                    <w:u w:val="single"/>
                  </w:rPr>
                </w:rPrChange>
              </w:rPr>
              <w:fldChar w:fldCharType="end"/>
            </w:r>
          </w:p>
          <w:p w14:paraId="00000189"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8A" w14:textId="77777777" w:rsidR="007813F4" w:rsidRPr="00A62CB7" w:rsidRDefault="0C32A488" w:rsidP="0C32A488">
            <w:pPr>
              <w:widowControl w:val="0"/>
              <w:pBdr>
                <w:top w:val="nil"/>
                <w:left w:val="nil"/>
                <w:bottom w:val="nil"/>
                <w:right w:val="nil"/>
                <w:between w:val="nil"/>
              </w:pBdr>
              <w:spacing w:line="240" w:lineRule="auto"/>
              <w:rPr>
                <w:ins w:id="3120" w:author="Lisa van Aardenne" w:date="2024-04-19T08:46:00Z"/>
                <w:rFonts w:ascii="Nunito" w:eastAsia="Nunito" w:hAnsi="Nunito" w:cs="Nunito"/>
              </w:rPr>
            </w:pPr>
            <w:r w:rsidRPr="00A62CB7">
              <w:rPr>
                <w:rFonts w:ascii="Nunito" w:eastAsia="Nunito" w:hAnsi="Nunito" w:cs="Nunito"/>
              </w:rPr>
              <w:t>Piotr Wolski</w:t>
            </w:r>
          </w:p>
          <w:p w14:paraId="2D017375" w14:textId="0003D7F0" w:rsidR="0C32A488" w:rsidRPr="00A62CB7" w:rsidRDefault="0C32A488" w:rsidP="0C32A488">
            <w:pPr>
              <w:widowControl w:val="0"/>
              <w:pBdr>
                <w:top w:val="nil"/>
                <w:left w:val="nil"/>
                <w:bottom w:val="nil"/>
                <w:right w:val="nil"/>
                <w:between w:val="nil"/>
              </w:pBdr>
              <w:spacing w:line="240" w:lineRule="auto"/>
              <w:rPr>
                <w:ins w:id="3121" w:author="Lisa van Aardenne" w:date="2024-04-19T08:46:00Z"/>
                <w:rFonts w:ascii="Nunito" w:eastAsia="Nunito" w:hAnsi="Nunito" w:cs="Nunito"/>
              </w:rPr>
            </w:pPr>
          </w:p>
          <w:p w14:paraId="3CEB9234" w14:textId="44A67A22" w:rsidR="0C32A488" w:rsidRPr="00A62CB7" w:rsidRDefault="0C32A488" w:rsidP="0C32A488">
            <w:pPr>
              <w:widowControl w:val="0"/>
              <w:pBdr>
                <w:top w:val="nil"/>
                <w:left w:val="nil"/>
                <w:bottom w:val="nil"/>
                <w:right w:val="nil"/>
                <w:between w:val="nil"/>
              </w:pBdr>
              <w:spacing w:line="240" w:lineRule="auto"/>
              <w:rPr>
                <w:rFonts w:ascii="Nunito" w:eastAsia="Nunito" w:hAnsi="Nunito" w:cs="Nunito"/>
              </w:rPr>
            </w:pPr>
            <w:ins w:id="3122" w:author="Lisa van Aardenne" w:date="2024-04-19T08:46:00Z">
              <w:r w:rsidRPr="00A62CB7">
                <w:rPr>
                  <w:rFonts w:ascii="Nunito" w:eastAsia="Nunito" w:hAnsi="Nunito" w:cs="Nunito"/>
                </w:rPr>
                <w:t>Peter Marsh</w:t>
              </w:r>
            </w:ins>
          </w:p>
          <w:p w14:paraId="0000018B"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8C" w14:textId="77777777" w:rsidR="007813F4" w:rsidRPr="00A62CB7" w:rsidRDefault="009511AE" w:rsidP="0C32A488">
            <w:pPr>
              <w:widowControl w:val="0"/>
              <w:pBdr>
                <w:top w:val="nil"/>
                <w:left w:val="nil"/>
                <w:bottom w:val="nil"/>
                <w:right w:val="nil"/>
                <w:between w:val="nil"/>
              </w:pBdr>
              <w:spacing w:line="240" w:lineRule="auto"/>
              <w:rPr>
                <w:rFonts w:ascii="Nunito" w:eastAsia="Nunito" w:hAnsi="Nunito" w:cs="Nunito"/>
              </w:rPr>
            </w:pPr>
            <w:del w:id="3123" w:author="Lisa van Aardenne" w:date="2024-04-19T08:48:00Z">
              <w:r w:rsidRPr="00A62CB7" w:rsidDel="0C32A488">
                <w:rPr>
                  <w:rFonts w:ascii="Nunito" w:eastAsia="Nunito" w:hAnsi="Nunito" w:cs="Nunito"/>
                </w:rPr>
                <w:delText>Nelson Bore</w:delText>
              </w:r>
            </w:del>
          </w:p>
          <w:p w14:paraId="0000018D"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8E" w14:textId="77777777" w:rsidR="007813F4" w:rsidRPr="00A62CB7" w:rsidRDefault="009511AE" w:rsidP="0C32A488">
            <w:pPr>
              <w:widowControl w:val="0"/>
              <w:pBdr>
                <w:top w:val="nil"/>
                <w:left w:val="nil"/>
                <w:bottom w:val="nil"/>
                <w:right w:val="nil"/>
                <w:between w:val="nil"/>
              </w:pBdr>
              <w:spacing w:line="240" w:lineRule="auto"/>
              <w:rPr>
                <w:ins w:id="3124" w:author="Lisa van Aardenne" w:date="2024-04-19T08:49:00Z"/>
                <w:rFonts w:ascii="Nunito" w:eastAsia="Nunito" w:hAnsi="Nunito" w:cs="Nunito"/>
              </w:rPr>
            </w:pPr>
            <w:del w:id="3125" w:author="Lisa van Aardenne" w:date="2024-04-19T08:48:00Z">
              <w:r w:rsidRPr="00A62CB7" w:rsidDel="0C32A488">
                <w:rPr>
                  <w:rFonts w:ascii="Nunito" w:eastAsia="Nunito" w:hAnsi="Nunito" w:cs="Nunito"/>
                </w:rPr>
                <w:delText>Toby Kurien</w:delText>
              </w:r>
            </w:del>
          </w:p>
          <w:p w14:paraId="0F392681" w14:textId="3E32B6B3" w:rsidR="0C32A488" w:rsidRPr="00A62CB7" w:rsidRDefault="0C32A488" w:rsidP="0C32A488">
            <w:pPr>
              <w:widowControl w:val="0"/>
              <w:pBdr>
                <w:top w:val="nil"/>
                <w:left w:val="nil"/>
                <w:bottom w:val="nil"/>
                <w:right w:val="nil"/>
                <w:between w:val="nil"/>
              </w:pBdr>
              <w:spacing w:line="240" w:lineRule="auto"/>
              <w:rPr>
                <w:ins w:id="3126" w:author="Lisa van Aardenne" w:date="2024-04-19T08:49:00Z"/>
                <w:rFonts w:ascii="Nunito" w:eastAsia="Nunito" w:hAnsi="Nunito" w:cs="Nunito"/>
              </w:rPr>
            </w:pPr>
          </w:p>
          <w:p w14:paraId="1AD72CFF" w14:textId="7DE39229" w:rsidR="0C32A488" w:rsidRPr="00A62CB7" w:rsidRDefault="0C32A488" w:rsidP="0C32A488">
            <w:pPr>
              <w:widowControl w:val="0"/>
              <w:pBdr>
                <w:top w:val="nil"/>
                <w:left w:val="nil"/>
                <w:bottom w:val="nil"/>
                <w:right w:val="nil"/>
                <w:between w:val="nil"/>
              </w:pBdr>
              <w:spacing w:line="240" w:lineRule="auto"/>
              <w:rPr>
                <w:del w:id="3127" w:author="Lisa van Aardenne" w:date="2024-04-19T08:48:00Z"/>
                <w:rFonts w:ascii="Nunito" w:eastAsia="Nunito" w:hAnsi="Nunito" w:cs="Nunito"/>
              </w:rPr>
            </w:pPr>
            <w:ins w:id="3128" w:author="Lisa van Aardenne" w:date="2024-04-19T08:50:00Z">
              <w:r w:rsidRPr="00A62CB7">
                <w:rPr>
                  <w:rFonts w:ascii="Nunito" w:eastAsia="Nunito" w:hAnsi="Nunito" w:cs="Nunito"/>
                </w:rPr>
                <w:t>Nicholas Brink</w:t>
              </w:r>
            </w:ins>
          </w:p>
          <w:p w14:paraId="3ADFCDEB" w14:textId="0E6F6969" w:rsidR="007813F4" w:rsidRPr="00A62CB7" w:rsidRDefault="007813F4" w:rsidP="0C32A488">
            <w:pPr>
              <w:widowControl w:val="0"/>
              <w:pBdr>
                <w:top w:val="nil"/>
                <w:left w:val="nil"/>
                <w:bottom w:val="nil"/>
                <w:right w:val="nil"/>
                <w:between w:val="nil"/>
              </w:pBdr>
              <w:spacing w:line="240" w:lineRule="auto"/>
              <w:rPr>
                <w:ins w:id="3129" w:author="Lisa van Aardenne" w:date="2024-04-19T08:52:00Z"/>
                <w:rFonts w:ascii="Nunito" w:eastAsia="Nunito" w:hAnsi="Nunito" w:cs="Nunito"/>
              </w:rPr>
            </w:pPr>
          </w:p>
          <w:p w14:paraId="0000018F" w14:textId="0627D4CB" w:rsidR="007813F4" w:rsidRPr="00A62CB7" w:rsidRDefault="0C32A488" w:rsidP="0C32A488">
            <w:pPr>
              <w:widowControl w:val="0"/>
              <w:pBdr>
                <w:top w:val="nil"/>
                <w:left w:val="nil"/>
                <w:bottom w:val="nil"/>
                <w:right w:val="nil"/>
                <w:between w:val="nil"/>
              </w:pBdr>
              <w:spacing w:line="240" w:lineRule="auto"/>
              <w:rPr>
                <w:rFonts w:ascii="Nunito" w:eastAsia="Nunito" w:hAnsi="Nunito" w:cs="Nunito"/>
              </w:rPr>
            </w:pPr>
            <w:ins w:id="3130" w:author="Lisa van Aardenne" w:date="2024-04-19T08:52:00Z">
              <w:r w:rsidRPr="00A62CB7">
                <w:rPr>
                  <w:rFonts w:ascii="Nunito" w:eastAsia="Nunito" w:hAnsi="Nunito" w:cs="Nunito"/>
                </w:rPr>
                <w:t>Craig Parker</w:t>
              </w:r>
            </w:ins>
          </w:p>
        </w:tc>
        <w:tc>
          <w:tcPr>
            <w:tcW w:w="1588" w:type="dxa"/>
            <w:shd w:val="clear" w:color="auto" w:fill="auto"/>
            <w:tcMar>
              <w:top w:w="100" w:type="dxa"/>
              <w:left w:w="100" w:type="dxa"/>
              <w:bottom w:w="100" w:type="dxa"/>
              <w:right w:w="100" w:type="dxa"/>
            </w:tcMar>
            <w:tcPrChange w:id="3131" w:author="Craig Parker" w:date="2024-07-16T12:18:00Z">
              <w:tcPr>
                <w:tcW w:w="1290" w:type="dxa"/>
                <w:shd w:val="clear" w:color="auto" w:fill="auto"/>
                <w:tcMar>
                  <w:top w:w="100" w:type="dxa"/>
                  <w:left w:w="100" w:type="dxa"/>
                  <w:bottom w:w="100" w:type="dxa"/>
                  <w:right w:w="100" w:type="dxa"/>
                </w:tcMar>
              </w:tcPr>
            </w:tcPrChange>
          </w:tcPr>
          <w:p w14:paraId="00000190"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UCT</w:t>
            </w:r>
          </w:p>
          <w:p w14:paraId="00000191"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92"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UCT</w:t>
            </w:r>
          </w:p>
          <w:p w14:paraId="00000193"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94" w14:textId="77777777" w:rsidR="007813F4" w:rsidRPr="00A62CB7" w:rsidRDefault="0C32A488" w:rsidP="0C32A488">
            <w:pPr>
              <w:widowControl w:val="0"/>
              <w:pBdr>
                <w:top w:val="nil"/>
                <w:left w:val="nil"/>
                <w:bottom w:val="nil"/>
                <w:right w:val="nil"/>
                <w:between w:val="nil"/>
              </w:pBdr>
              <w:spacing w:line="240" w:lineRule="auto"/>
              <w:rPr>
                <w:ins w:id="3132" w:author="Lisa van Aardenne" w:date="2024-04-19T08:46:00Z"/>
                <w:rFonts w:ascii="Nunito" w:eastAsia="Nunito" w:hAnsi="Nunito" w:cs="Nunito"/>
              </w:rPr>
            </w:pPr>
            <w:r w:rsidRPr="00A62CB7">
              <w:rPr>
                <w:rFonts w:ascii="Nunito" w:eastAsia="Nunito" w:hAnsi="Nunito" w:cs="Nunito"/>
              </w:rPr>
              <w:t>UCT</w:t>
            </w:r>
          </w:p>
          <w:p w14:paraId="407338DD" w14:textId="657A9E8C" w:rsidR="0C32A488" w:rsidRPr="00A62CB7" w:rsidRDefault="0C32A488" w:rsidP="0C32A488">
            <w:pPr>
              <w:widowControl w:val="0"/>
              <w:pBdr>
                <w:top w:val="nil"/>
                <w:left w:val="nil"/>
                <w:bottom w:val="nil"/>
                <w:right w:val="nil"/>
                <w:between w:val="nil"/>
              </w:pBdr>
              <w:spacing w:line="240" w:lineRule="auto"/>
              <w:rPr>
                <w:ins w:id="3133" w:author="Lisa van Aardenne" w:date="2024-04-19T08:46:00Z"/>
                <w:rFonts w:ascii="Nunito" w:eastAsia="Nunito" w:hAnsi="Nunito" w:cs="Nunito"/>
              </w:rPr>
            </w:pPr>
          </w:p>
          <w:p w14:paraId="0B0F2660" w14:textId="41EADA41" w:rsidR="0C32A488" w:rsidRPr="00A62CB7" w:rsidRDefault="0C32A488" w:rsidP="0C32A488">
            <w:pPr>
              <w:widowControl w:val="0"/>
              <w:pBdr>
                <w:top w:val="nil"/>
                <w:left w:val="nil"/>
                <w:bottom w:val="nil"/>
                <w:right w:val="nil"/>
                <w:between w:val="nil"/>
              </w:pBdr>
              <w:spacing w:line="240" w:lineRule="auto"/>
              <w:rPr>
                <w:rFonts w:ascii="Nunito" w:eastAsia="Nunito" w:hAnsi="Nunito" w:cs="Nunito"/>
              </w:rPr>
            </w:pPr>
            <w:ins w:id="3134" w:author="Lisa van Aardenne" w:date="2024-04-19T08:46:00Z">
              <w:r w:rsidRPr="00A62CB7">
                <w:rPr>
                  <w:rFonts w:ascii="Nunito" w:eastAsia="Nunito" w:hAnsi="Nunito" w:cs="Nunito"/>
                </w:rPr>
                <w:t>UCT</w:t>
              </w:r>
            </w:ins>
          </w:p>
          <w:p w14:paraId="00000195"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96" w14:textId="77777777" w:rsidR="007813F4" w:rsidRPr="00A62CB7" w:rsidRDefault="009511AE" w:rsidP="0C32A488">
            <w:pPr>
              <w:widowControl w:val="0"/>
              <w:pBdr>
                <w:top w:val="nil"/>
                <w:left w:val="nil"/>
                <w:bottom w:val="nil"/>
                <w:right w:val="nil"/>
                <w:between w:val="nil"/>
              </w:pBdr>
              <w:spacing w:line="240" w:lineRule="auto"/>
              <w:rPr>
                <w:rFonts w:ascii="Nunito" w:eastAsia="Nunito" w:hAnsi="Nunito" w:cs="Nunito"/>
              </w:rPr>
            </w:pPr>
            <w:del w:id="3135" w:author="Lisa van Aardenne" w:date="2024-04-19T08:49:00Z">
              <w:r w:rsidRPr="00A62CB7" w:rsidDel="0C32A488">
                <w:rPr>
                  <w:rFonts w:ascii="Nunito" w:eastAsia="Nunito" w:hAnsi="Nunito" w:cs="Nunito"/>
                </w:rPr>
                <w:delText>IBM</w:delText>
              </w:r>
            </w:del>
          </w:p>
          <w:p w14:paraId="00000197"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722DBAFE" w14:textId="0984B13A" w:rsidR="007813F4" w:rsidRPr="00A62CB7" w:rsidRDefault="009511AE" w:rsidP="0C32A488">
            <w:pPr>
              <w:widowControl w:val="0"/>
              <w:pBdr>
                <w:top w:val="nil"/>
                <w:left w:val="nil"/>
                <w:bottom w:val="nil"/>
                <w:right w:val="nil"/>
                <w:between w:val="nil"/>
              </w:pBdr>
              <w:spacing w:line="240" w:lineRule="auto"/>
              <w:rPr>
                <w:ins w:id="3136" w:author="Lisa van Aardenne" w:date="2024-04-19T08:50:00Z"/>
                <w:rFonts w:ascii="Nunito" w:eastAsia="Nunito" w:hAnsi="Nunito" w:cs="Nunito"/>
              </w:rPr>
            </w:pPr>
            <w:del w:id="3137" w:author="Lisa van Aardenne" w:date="2024-04-19T08:49:00Z">
              <w:r w:rsidRPr="00A62CB7" w:rsidDel="0C32A488">
                <w:rPr>
                  <w:rFonts w:ascii="Nunito" w:eastAsia="Nunito" w:hAnsi="Nunito" w:cs="Nunito"/>
                </w:rPr>
                <w:delText>IBM</w:delText>
              </w:r>
            </w:del>
          </w:p>
          <w:p w14:paraId="66E84B14" w14:textId="21ACD6CA" w:rsidR="007813F4" w:rsidRPr="00A62CB7" w:rsidRDefault="007813F4" w:rsidP="0C32A488">
            <w:pPr>
              <w:widowControl w:val="0"/>
              <w:pBdr>
                <w:top w:val="nil"/>
                <w:left w:val="nil"/>
                <w:bottom w:val="nil"/>
                <w:right w:val="nil"/>
                <w:between w:val="nil"/>
              </w:pBdr>
              <w:spacing w:line="240" w:lineRule="auto"/>
              <w:rPr>
                <w:ins w:id="3138" w:author="Lisa van Aardenne" w:date="2024-04-19T08:50:00Z"/>
                <w:rFonts w:ascii="Nunito" w:eastAsia="Nunito" w:hAnsi="Nunito" w:cs="Nunito"/>
              </w:rPr>
            </w:pPr>
          </w:p>
          <w:p w14:paraId="347686CB" w14:textId="6321FFC6" w:rsidR="007813F4" w:rsidRPr="00A62CB7" w:rsidRDefault="0C32A488" w:rsidP="0C32A488">
            <w:pPr>
              <w:widowControl w:val="0"/>
              <w:pBdr>
                <w:top w:val="nil"/>
                <w:left w:val="nil"/>
                <w:bottom w:val="nil"/>
                <w:right w:val="nil"/>
                <w:between w:val="nil"/>
              </w:pBdr>
              <w:spacing w:line="240" w:lineRule="auto"/>
              <w:rPr>
                <w:ins w:id="3139" w:author="Lisa van Aardenne" w:date="2024-04-19T08:52:00Z"/>
                <w:rFonts w:ascii="Nunito" w:eastAsia="Nunito" w:hAnsi="Nunito" w:cs="Nunito"/>
              </w:rPr>
            </w:pPr>
            <w:ins w:id="3140" w:author="Lisa van Aardenne" w:date="2024-04-19T08:50:00Z">
              <w:del w:id="3141" w:author="Craig Parker" w:date="2024-07-08T11:52:00Z">
                <w:r w:rsidRPr="00A62CB7" w:rsidDel="00D30C12">
                  <w:rPr>
                    <w:rFonts w:ascii="Nunito" w:eastAsia="Nunito" w:hAnsi="Nunito" w:cs="Nunito"/>
                  </w:rPr>
                  <w:delText>WRHI</w:delText>
                </w:r>
              </w:del>
            </w:ins>
            <w:ins w:id="3142" w:author="Craig Parker" w:date="2024-07-08T11:52:00Z">
              <w:r w:rsidR="00D30C12" w:rsidRPr="00A62CB7">
                <w:rPr>
                  <w:rFonts w:ascii="Nunito" w:eastAsia="Nunito" w:hAnsi="Nunito" w:cs="Nunito"/>
                </w:rPr>
                <w:t>WITS PLANETARY HEALTH RESEARCH</w:t>
              </w:r>
            </w:ins>
          </w:p>
          <w:p w14:paraId="4872C371" w14:textId="69E34DFF" w:rsidR="007813F4" w:rsidRPr="00A62CB7" w:rsidRDefault="007813F4" w:rsidP="0C32A488">
            <w:pPr>
              <w:widowControl w:val="0"/>
              <w:pBdr>
                <w:top w:val="nil"/>
                <w:left w:val="nil"/>
                <w:bottom w:val="nil"/>
                <w:right w:val="nil"/>
                <w:between w:val="nil"/>
              </w:pBdr>
              <w:spacing w:line="240" w:lineRule="auto"/>
              <w:rPr>
                <w:ins w:id="3143" w:author="Lisa van Aardenne" w:date="2024-04-19T08:52:00Z"/>
                <w:rFonts w:ascii="Nunito" w:eastAsia="Nunito" w:hAnsi="Nunito" w:cs="Nunito"/>
              </w:rPr>
            </w:pPr>
          </w:p>
          <w:p w14:paraId="00000198" w14:textId="7F38F017" w:rsidR="007813F4" w:rsidRPr="00A62CB7" w:rsidRDefault="0C32A488" w:rsidP="0C32A488">
            <w:pPr>
              <w:widowControl w:val="0"/>
              <w:pBdr>
                <w:top w:val="nil"/>
                <w:left w:val="nil"/>
                <w:bottom w:val="nil"/>
                <w:right w:val="nil"/>
                <w:between w:val="nil"/>
              </w:pBdr>
              <w:spacing w:line="240" w:lineRule="auto"/>
              <w:rPr>
                <w:rFonts w:ascii="Nunito" w:eastAsia="Nunito" w:hAnsi="Nunito" w:cs="Nunito"/>
              </w:rPr>
            </w:pPr>
            <w:ins w:id="3144" w:author="Lisa van Aardenne" w:date="2024-04-19T08:52:00Z">
              <w:del w:id="3145" w:author="Craig Parker" w:date="2024-07-08T11:52:00Z">
                <w:r w:rsidRPr="00A62CB7" w:rsidDel="00D30C12">
                  <w:rPr>
                    <w:rFonts w:ascii="Nunito" w:eastAsia="Nunito" w:hAnsi="Nunito" w:cs="Nunito"/>
                  </w:rPr>
                  <w:delText>WRHI</w:delText>
                </w:r>
              </w:del>
            </w:ins>
            <w:ins w:id="3146" w:author="Craig Parker" w:date="2024-07-08T11:52:00Z">
              <w:r w:rsidR="00D30C12" w:rsidRPr="00A62CB7">
                <w:rPr>
                  <w:rFonts w:ascii="Nunito" w:eastAsia="Nunito" w:hAnsi="Nunito" w:cs="Nunito"/>
                </w:rPr>
                <w:t>WITS PLANETARY HEALTH RESEARCH</w:t>
              </w:r>
            </w:ins>
          </w:p>
        </w:tc>
        <w:tc>
          <w:tcPr>
            <w:tcW w:w="2820" w:type="dxa"/>
            <w:shd w:val="clear" w:color="auto" w:fill="auto"/>
            <w:tcMar>
              <w:top w:w="100" w:type="dxa"/>
              <w:left w:w="100" w:type="dxa"/>
              <w:bottom w:w="100" w:type="dxa"/>
              <w:right w:w="100" w:type="dxa"/>
            </w:tcMar>
            <w:tcPrChange w:id="3147" w:author="Craig Parker" w:date="2024-07-16T12:18:00Z">
              <w:tcPr>
                <w:tcW w:w="2820" w:type="dxa"/>
                <w:shd w:val="clear" w:color="auto" w:fill="auto"/>
                <w:tcMar>
                  <w:top w:w="100" w:type="dxa"/>
                  <w:left w:w="100" w:type="dxa"/>
                  <w:bottom w:w="100" w:type="dxa"/>
                  <w:right w:w="100" w:type="dxa"/>
                </w:tcMar>
              </w:tcPr>
            </w:tcPrChange>
          </w:tcPr>
          <w:p w14:paraId="00000199" w14:textId="77777777" w:rsidR="007813F4" w:rsidRPr="00A62CB7" w:rsidRDefault="00000000">
            <w:pPr>
              <w:widowControl w:val="0"/>
              <w:pBdr>
                <w:top w:val="nil"/>
                <w:left w:val="nil"/>
                <w:bottom w:val="nil"/>
                <w:right w:val="nil"/>
                <w:between w:val="nil"/>
              </w:pBdr>
              <w:spacing w:line="240" w:lineRule="auto"/>
              <w:rPr>
                <w:rFonts w:ascii="Nunito" w:eastAsia="Nunito" w:hAnsi="Nunito" w:cs="Nunito"/>
              </w:rPr>
            </w:pPr>
            <w:r w:rsidRPr="00A62CB7">
              <w:rPr>
                <w:rFonts w:ascii="Nunito" w:hAnsi="Nunito"/>
                <w:rPrChange w:id="3148" w:author="Craig Parker" w:date="2024-08-05T19:17:00Z">
                  <w:rPr/>
                </w:rPrChange>
              </w:rPr>
              <w:fldChar w:fldCharType="begin"/>
            </w:r>
            <w:r w:rsidRPr="00A62CB7">
              <w:rPr>
                <w:rFonts w:ascii="Nunito" w:hAnsi="Nunito"/>
                <w:rPrChange w:id="3149" w:author="Craig Parker" w:date="2024-08-05T19:17:00Z">
                  <w:rPr/>
                </w:rPrChange>
              </w:rPr>
              <w:instrText xml:space="preserve">HYPERLINK </w:instrText>
            </w:r>
            <w:r w:rsidRPr="00A62CB7">
              <w:rPr>
                <w:rFonts w:ascii="Nunito" w:hAnsi="Nunito"/>
                <w:rPrChange w:id="3150" w:author="Craig Parker" w:date="2024-08-05T19:17:00Z">
                  <w:rPr/>
                </w:rPrChange>
              </w:rPr>
              <w:instrText>"mailto:lisa@csag.uct.ac.za" \h</w:instrText>
            </w:r>
            <w:r w:rsidRPr="00A62CB7">
              <w:rPr>
                <w:rFonts w:ascii="Nunito" w:hAnsi="Nunito"/>
              </w:rPr>
            </w:r>
            <w:r w:rsidRPr="00A62CB7">
              <w:rPr>
                <w:rFonts w:ascii="Nunito" w:hAnsi="Nunito"/>
                <w:rPrChange w:id="3151" w:author="Craig Parker" w:date="2024-08-05T19:17:00Z">
                  <w:rPr>
                    <w:rFonts w:ascii="Nunito" w:eastAsia="Nunito" w:hAnsi="Nunito" w:cs="Nunito"/>
                    <w:color w:val="1155CC"/>
                    <w:u w:val="single"/>
                  </w:rPr>
                </w:rPrChange>
              </w:rPr>
              <w:fldChar w:fldCharType="separate"/>
            </w:r>
            <w:r w:rsidR="009511AE" w:rsidRPr="00A62CB7">
              <w:rPr>
                <w:rFonts w:ascii="Nunito" w:eastAsia="Nunito" w:hAnsi="Nunito" w:cs="Nunito"/>
                <w:color w:val="1155CC"/>
                <w:u w:val="single"/>
              </w:rPr>
              <w:t>lisa@csag.uct.ac.za</w:t>
            </w:r>
            <w:r w:rsidRPr="00A62CB7">
              <w:rPr>
                <w:rFonts w:ascii="Nunito" w:eastAsia="Nunito" w:hAnsi="Nunito" w:cs="Nunito"/>
                <w:color w:val="1155CC"/>
                <w:u w:val="single"/>
              </w:rPr>
              <w:fldChar w:fldCharType="end"/>
            </w:r>
          </w:p>
          <w:p w14:paraId="0000019A"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0000019B" w14:textId="77777777" w:rsidR="007813F4" w:rsidRPr="00A62CB7" w:rsidRDefault="00000000">
            <w:pPr>
              <w:widowControl w:val="0"/>
              <w:pBdr>
                <w:top w:val="nil"/>
                <w:left w:val="nil"/>
                <w:bottom w:val="nil"/>
                <w:right w:val="nil"/>
                <w:between w:val="nil"/>
              </w:pBdr>
              <w:spacing w:line="240" w:lineRule="auto"/>
              <w:rPr>
                <w:rFonts w:ascii="Nunito" w:eastAsia="Nunito" w:hAnsi="Nunito" w:cs="Nunito"/>
              </w:rPr>
            </w:pPr>
            <w:r w:rsidRPr="00A62CB7">
              <w:rPr>
                <w:rFonts w:ascii="Nunito" w:hAnsi="Nunito"/>
                <w:rPrChange w:id="3152" w:author="Craig Parker" w:date="2024-08-05T19:17:00Z">
                  <w:rPr/>
                </w:rPrChange>
              </w:rPr>
              <w:fldChar w:fldCharType="begin"/>
            </w:r>
            <w:r w:rsidRPr="00A62CB7">
              <w:rPr>
                <w:rFonts w:ascii="Nunito" w:hAnsi="Nunito"/>
                <w:rPrChange w:id="3153" w:author="Craig Parker" w:date="2024-08-05T19:17:00Z">
                  <w:rPr/>
                </w:rPrChange>
              </w:rPr>
              <w:instrText>HYPERLINK "mailto:pierre@csag.uct.ac.za" \h</w:instrText>
            </w:r>
            <w:r w:rsidRPr="00A62CB7">
              <w:rPr>
                <w:rFonts w:ascii="Nunito" w:hAnsi="Nunito"/>
              </w:rPr>
            </w:r>
            <w:r w:rsidRPr="00A62CB7">
              <w:rPr>
                <w:rFonts w:ascii="Nunito" w:hAnsi="Nunito"/>
                <w:rPrChange w:id="3154" w:author="Craig Parker" w:date="2024-08-05T19:17:00Z">
                  <w:rPr>
                    <w:rFonts w:ascii="Nunito" w:eastAsia="Nunito" w:hAnsi="Nunito" w:cs="Nunito"/>
                    <w:color w:val="1155CC"/>
                    <w:u w:val="single"/>
                  </w:rPr>
                </w:rPrChange>
              </w:rPr>
              <w:fldChar w:fldCharType="separate"/>
            </w:r>
            <w:r w:rsidR="009511AE" w:rsidRPr="00A62CB7">
              <w:rPr>
                <w:rFonts w:ascii="Nunito" w:eastAsia="Nunito" w:hAnsi="Nunito" w:cs="Nunito"/>
                <w:color w:val="1155CC"/>
                <w:u w:val="single"/>
              </w:rPr>
              <w:t>pierre@csag.uct.ac.za</w:t>
            </w:r>
            <w:r w:rsidRPr="00A62CB7">
              <w:rPr>
                <w:rFonts w:ascii="Nunito" w:eastAsia="Nunito" w:hAnsi="Nunito" w:cs="Nunito"/>
                <w:color w:val="1155CC"/>
                <w:u w:val="single"/>
              </w:rPr>
              <w:fldChar w:fldCharType="end"/>
            </w:r>
          </w:p>
          <w:p w14:paraId="0000019C" w14:textId="77777777" w:rsidR="007813F4" w:rsidRPr="00A62CB7" w:rsidRDefault="007813F4">
            <w:pPr>
              <w:widowControl w:val="0"/>
              <w:pBdr>
                <w:top w:val="nil"/>
                <w:left w:val="nil"/>
                <w:bottom w:val="nil"/>
                <w:right w:val="nil"/>
                <w:between w:val="nil"/>
              </w:pBdr>
              <w:spacing w:line="240" w:lineRule="auto"/>
              <w:rPr>
                <w:rFonts w:ascii="Nunito" w:eastAsia="Nunito" w:hAnsi="Nunito" w:cs="Nunito"/>
              </w:rPr>
            </w:pPr>
          </w:p>
          <w:p w14:paraId="4EE3EEE9" w14:textId="6562D1E9" w:rsidR="0C32A488" w:rsidRPr="00A62CB7" w:rsidRDefault="00000000" w:rsidP="0C32A488">
            <w:pPr>
              <w:widowControl w:val="0"/>
              <w:pBdr>
                <w:top w:val="nil"/>
                <w:left w:val="nil"/>
                <w:bottom w:val="nil"/>
                <w:right w:val="nil"/>
                <w:between w:val="nil"/>
              </w:pBdr>
              <w:spacing w:line="240" w:lineRule="auto"/>
              <w:rPr>
                <w:rFonts w:ascii="Nunito" w:eastAsia="Nunito" w:hAnsi="Nunito" w:cstheme="minorHAnsi"/>
              </w:rPr>
            </w:pPr>
            <w:r w:rsidRPr="00A62CB7">
              <w:rPr>
                <w:rFonts w:ascii="Nunito" w:hAnsi="Nunito" w:cstheme="minorHAnsi"/>
                <w:rPrChange w:id="3155" w:author="Craig Parker" w:date="2024-08-05T19:17:00Z">
                  <w:rPr/>
                </w:rPrChange>
              </w:rPr>
              <w:fldChar w:fldCharType="begin"/>
            </w:r>
            <w:r w:rsidRPr="00A62CB7">
              <w:rPr>
                <w:rFonts w:ascii="Nunito" w:hAnsi="Nunito" w:cstheme="minorHAnsi"/>
                <w:rPrChange w:id="3156" w:author="Craig Parker" w:date="2024-08-05T19:17:00Z">
                  <w:rPr/>
                </w:rPrChange>
              </w:rPr>
              <w:instrText>HYPERLINK "mailto:wolski@csag.uct.ac.za" \h</w:instrText>
            </w:r>
            <w:r w:rsidRPr="00A62CB7">
              <w:rPr>
                <w:rFonts w:ascii="Nunito" w:hAnsi="Nunito" w:cstheme="minorHAnsi"/>
              </w:rPr>
            </w:r>
            <w:r w:rsidRPr="00A62CB7">
              <w:rPr>
                <w:rFonts w:ascii="Nunito" w:hAnsi="Nunito" w:cstheme="minorHAnsi"/>
                <w:rPrChange w:id="3157" w:author="Craig Parker" w:date="2024-08-05T19:17:00Z">
                  <w:rPr>
                    <w:rFonts w:ascii="Nunito" w:eastAsia="Nunito" w:hAnsi="Nunito" w:cstheme="minorHAnsi"/>
                    <w:color w:val="1155CC"/>
                    <w:u w:val="single"/>
                  </w:rPr>
                </w:rPrChange>
              </w:rPr>
              <w:fldChar w:fldCharType="separate"/>
            </w:r>
            <w:r w:rsidR="0C32A488" w:rsidRPr="00A62CB7">
              <w:rPr>
                <w:rFonts w:ascii="Nunito" w:eastAsia="Nunito" w:hAnsi="Nunito" w:cstheme="minorHAnsi"/>
                <w:color w:val="1155CC"/>
                <w:u w:val="single"/>
              </w:rPr>
              <w:t>wolski@csag.uct.ac.za</w:t>
            </w:r>
            <w:r w:rsidRPr="00A62CB7">
              <w:rPr>
                <w:rFonts w:ascii="Nunito" w:eastAsia="Nunito" w:hAnsi="Nunito" w:cstheme="minorHAnsi"/>
                <w:color w:val="1155CC"/>
                <w:u w:val="single"/>
              </w:rPr>
              <w:fldChar w:fldCharType="end"/>
            </w:r>
          </w:p>
          <w:p w14:paraId="0000019E" w14:textId="77777777" w:rsidR="007813F4" w:rsidRPr="00A62CB7" w:rsidRDefault="007813F4" w:rsidP="0C32A488">
            <w:pPr>
              <w:widowControl w:val="0"/>
              <w:pBdr>
                <w:top w:val="nil"/>
                <w:left w:val="nil"/>
                <w:bottom w:val="nil"/>
                <w:right w:val="nil"/>
                <w:between w:val="nil"/>
              </w:pBdr>
              <w:spacing w:line="240" w:lineRule="auto"/>
              <w:rPr>
                <w:ins w:id="3158" w:author="Lisa van Aardenne" w:date="2024-04-19T08:46:00Z"/>
                <w:rFonts w:ascii="Nunito" w:eastAsia="Nunito" w:hAnsi="Nunito" w:cstheme="minorHAnsi"/>
              </w:rPr>
            </w:pPr>
          </w:p>
          <w:p w14:paraId="316BFFBA" w14:textId="460DC232" w:rsidR="0C32A488" w:rsidRPr="00A62CB7" w:rsidRDefault="0C32A488" w:rsidP="0C32A488">
            <w:pPr>
              <w:widowControl w:val="0"/>
              <w:pBdr>
                <w:top w:val="nil"/>
                <w:left w:val="nil"/>
                <w:bottom w:val="nil"/>
                <w:right w:val="nil"/>
                <w:between w:val="nil"/>
              </w:pBdr>
              <w:spacing w:line="240" w:lineRule="auto"/>
              <w:rPr>
                <w:ins w:id="3159" w:author="Lisa van Aardenne" w:date="2024-04-19T08:48:00Z"/>
                <w:rFonts w:ascii="Nunito" w:eastAsia="Nunito" w:hAnsi="Nunito" w:cstheme="minorHAnsi"/>
                <w:color w:val="4472C4" w:themeColor="accent1"/>
                <w:u w:val="single"/>
                <w:rPrChange w:id="3160" w:author="Craig Parker" w:date="2024-08-05T19:17:00Z">
                  <w:rPr>
                    <w:ins w:id="3161" w:author="Lisa van Aardenne" w:date="2024-04-19T08:48:00Z"/>
                    <w:rFonts w:ascii="Nunito" w:eastAsia="Nunito" w:hAnsi="Nunito" w:cs="Nunito"/>
                  </w:rPr>
                </w:rPrChange>
              </w:rPr>
            </w:pPr>
            <w:ins w:id="3162" w:author="Lisa van Aardenne" w:date="2024-04-19T08:48:00Z">
              <w:r w:rsidRPr="00A62CB7">
                <w:rPr>
                  <w:rFonts w:ascii="Nunito" w:eastAsia="Nunito" w:hAnsi="Nunito" w:cstheme="minorHAnsi"/>
                  <w:color w:val="4472C4" w:themeColor="accent1"/>
                  <w:u w:val="single"/>
                  <w:rPrChange w:id="3163" w:author="Craig Parker" w:date="2024-08-05T19:17:00Z">
                    <w:rPr>
                      <w:rFonts w:ascii="Nunito" w:eastAsia="Nunito" w:hAnsi="Nunito" w:cs="Nunito"/>
                    </w:rPr>
                  </w:rPrChange>
                </w:rPr>
                <w:t>Peter.marsh.uct.ac.za</w:t>
              </w:r>
            </w:ins>
          </w:p>
          <w:p w14:paraId="554FE0C3" w14:textId="37886A2B" w:rsidR="0C32A488" w:rsidRPr="00A62CB7" w:rsidRDefault="0C32A488" w:rsidP="0C32A488">
            <w:pPr>
              <w:widowControl w:val="0"/>
              <w:pBdr>
                <w:top w:val="nil"/>
                <w:left w:val="nil"/>
                <w:bottom w:val="nil"/>
                <w:right w:val="nil"/>
                <w:between w:val="nil"/>
              </w:pBdr>
              <w:spacing w:line="240" w:lineRule="auto"/>
              <w:rPr>
                <w:rFonts w:ascii="Nunito" w:eastAsia="Nunito" w:hAnsi="Nunito" w:cstheme="minorHAnsi"/>
              </w:rPr>
            </w:pPr>
          </w:p>
          <w:p w14:paraId="0000019F" w14:textId="77777777" w:rsidR="007813F4" w:rsidRPr="00A62CB7" w:rsidRDefault="009511AE" w:rsidP="0C32A488">
            <w:pPr>
              <w:widowControl w:val="0"/>
              <w:pBdr>
                <w:top w:val="nil"/>
                <w:left w:val="nil"/>
                <w:bottom w:val="nil"/>
                <w:right w:val="nil"/>
                <w:between w:val="nil"/>
              </w:pBdr>
              <w:spacing w:line="240" w:lineRule="auto"/>
              <w:rPr>
                <w:del w:id="3164" w:author="Lisa van Aardenne" w:date="2024-04-19T08:49:00Z"/>
                <w:rFonts w:ascii="Nunito" w:eastAsia="Nunito" w:hAnsi="Nunito" w:cstheme="minorHAnsi"/>
              </w:rPr>
            </w:pPr>
            <w:del w:id="3165" w:author="Lisa van Aardenne" w:date="2024-04-19T08:49:00Z">
              <w:r w:rsidRPr="00A62CB7">
                <w:rPr>
                  <w:rFonts w:ascii="Nunito" w:hAnsi="Nunito" w:cstheme="minorHAnsi"/>
                  <w:rPrChange w:id="3166" w:author="Craig Parker" w:date="2024-08-05T19:17:00Z">
                    <w:rPr/>
                  </w:rPrChange>
                </w:rPr>
                <w:fldChar w:fldCharType="begin"/>
              </w:r>
              <w:r w:rsidRPr="00A62CB7">
                <w:rPr>
                  <w:rFonts w:ascii="Nunito" w:hAnsi="Nunito" w:cstheme="minorHAnsi"/>
                  <w:rPrChange w:id="3167" w:author="Craig Parker" w:date="2024-08-05T19:17:00Z">
                    <w:rPr/>
                  </w:rPrChange>
                </w:rPr>
                <w:delInstrText xml:space="preserve">HYPERLINK "mailto:nelson.bore@ibm.com" </w:delInstrText>
              </w:r>
              <w:r w:rsidRPr="00A62CB7">
                <w:rPr>
                  <w:rFonts w:ascii="Nunito" w:hAnsi="Nunito" w:cstheme="minorHAnsi"/>
                </w:rPr>
              </w:r>
              <w:r w:rsidRPr="00A62CB7">
                <w:rPr>
                  <w:rFonts w:ascii="Nunito" w:hAnsi="Nunito" w:cstheme="minorHAnsi"/>
                  <w:rPrChange w:id="3168" w:author="Craig Parker" w:date="2024-08-05T19:17:00Z">
                    <w:rPr/>
                  </w:rPrChange>
                </w:rPr>
                <w:fldChar w:fldCharType="separate"/>
              </w:r>
              <w:r w:rsidRPr="00A62CB7" w:rsidDel="0C32A488">
                <w:rPr>
                  <w:rFonts w:ascii="Nunito" w:eastAsia="Nunito" w:hAnsi="Nunito" w:cstheme="minorHAnsi"/>
                  <w:color w:val="1155CC"/>
                  <w:u w:val="single"/>
                </w:rPr>
                <w:delText>nelson.bore@ibm.com</w:delText>
              </w:r>
              <w:r w:rsidRPr="00A62CB7">
                <w:rPr>
                  <w:rFonts w:ascii="Nunito" w:hAnsi="Nunito" w:cstheme="minorHAnsi"/>
                  <w:rPrChange w:id="3169" w:author="Craig Parker" w:date="2024-08-05T19:17:00Z">
                    <w:rPr/>
                  </w:rPrChange>
                </w:rPr>
                <w:fldChar w:fldCharType="end"/>
              </w:r>
            </w:del>
          </w:p>
          <w:p w14:paraId="000001A0" w14:textId="77777777" w:rsidR="007813F4" w:rsidRPr="00A62CB7" w:rsidRDefault="007813F4">
            <w:pPr>
              <w:widowControl w:val="0"/>
              <w:pBdr>
                <w:top w:val="nil"/>
                <w:left w:val="nil"/>
                <w:bottom w:val="nil"/>
                <w:right w:val="nil"/>
                <w:between w:val="nil"/>
              </w:pBdr>
              <w:spacing w:line="240" w:lineRule="auto"/>
              <w:rPr>
                <w:rFonts w:ascii="Nunito" w:eastAsia="Nunito" w:hAnsi="Nunito" w:cstheme="minorHAnsi"/>
              </w:rPr>
            </w:pPr>
          </w:p>
          <w:p w14:paraId="000001A1" w14:textId="77777777" w:rsidR="007813F4" w:rsidRPr="00A62CB7" w:rsidRDefault="009511AE" w:rsidP="0C32A488">
            <w:pPr>
              <w:widowControl w:val="0"/>
              <w:pBdr>
                <w:top w:val="nil"/>
                <w:left w:val="nil"/>
                <w:bottom w:val="nil"/>
                <w:right w:val="nil"/>
                <w:between w:val="nil"/>
              </w:pBdr>
              <w:spacing w:line="240" w:lineRule="auto"/>
              <w:rPr>
                <w:del w:id="3170" w:author="Lisa van Aardenne" w:date="2024-04-19T08:49:00Z"/>
                <w:rFonts w:ascii="Nunito" w:eastAsia="Nunito" w:hAnsi="Nunito" w:cstheme="minorHAnsi"/>
              </w:rPr>
            </w:pPr>
            <w:del w:id="3171" w:author="Lisa van Aardenne" w:date="2024-04-19T08:49:00Z">
              <w:r w:rsidRPr="00A62CB7">
                <w:rPr>
                  <w:rFonts w:ascii="Nunito" w:hAnsi="Nunito" w:cstheme="minorHAnsi"/>
                  <w:rPrChange w:id="3172" w:author="Craig Parker" w:date="2024-08-05T19:17:00Z">
                    <w:rPr/>
                  </w:rPrChange>
                </w:rPr>
                <w:fldChar w:fldCharType="begin"/>
              </w:r>
              <w:r w:rsidRPr="00A62CB7">
                <w:rPr>
                  <w:rFonts w:ascii="Nunito" w:hAnsi="Nunito" w:cstheme="minorHAnsi"/>
                  <w:rPrChange w:id="3173" w:author="Craig Parker" w:date="2024-08-05T19:17:00Z">
                    <w:rPr/>
                  </w:rPrChange>
                </w:rPr>
                <w:delInstrText xml:space="preserve">HYPERLINK "mailto:toby.kurien@za.ibm.com" </w:delInstrText>
              </w:r>
              <w:r w:rsidRPr="00A62CB7">
                <w:rPr>
                  <w:rFonts w:ascii="Nunito" w:hAnsi="Nunito" w:cstheme="minorHAnsi"/>
                </w:rPr>
              </w:r>
              <w:r w:rsidRPr="00A62CB7">
                <w:rPr>
                  <w:rFonts w:ascii="Nunito" w:hAnsi="Nunito" w:cstheme="minorHAnsi"/>
                  <w:rPrChange w:id="3174" w:author="Craig Parker" w:date="2024-08-05T19:17:00Z">
                    <w:rPr/>
                  </w:rPrChange>
                </w:rPr>
                <w:fldChar w:fldCharType="separate"/>
              </w:r>
              <w:r w:rsidRPr="00A62CB7" w:rsidDel="0C32A488">
                <w:rPr>
                  <w:rFonts w:ascii="Nunito" w:eastAsia="Nunito" w:hAnsi="Nunito" w:cstheme="minorHAnsi"/>
                  <w:color w:val="1155CC"/>
                  <w:u w:val="single"/>
                </w:rPr>
                <w:delText>toby.kurien@za.ibm.com</w:delText>
              </w:r>
              <w:r w:rsidRPr="00A62CB7">
                <w:rPr>
                  <w:rFonts w:ascii="Nunito" w:hAnsi="Nunito" w:cstheme="minorHAnsi"/>
                  <w:rPrChange w:id="3175" w:author="Craig Parker" w:date="2024-08-05T19:17:00Z">
                    <w:rPr/>
                  </w:rPrChange>
                </w:rPr>
                <w:fldChar w:fldCharType="end"/>
              </w:r>
            </w:del>
          </w:p>
          <w:p w14:paraId="1E000075" w14:textId="23050A36" w:rsidR="007813F4" w:rsidRPr="00A62CB7" w:rsidRDefault="007813F4" w:rsidP="0C32A488">
            <w:pPr>
              <w:widowControl w:val="0"/>
              <w:pBdr>
                <w:top w:val="nil"/>
                <w:left w:val="nil"/>
                <w:bottom w:val="nil"/>
                <w:right w:val="nil"/>
                <w:between w:val="nil"/>
              </w:pBdr>
              <w:spacing w:line="240" w:lineRule="auto"/>
              <w:rPr>
                <w:ins w:id="3176" w:author="Lisa van Aardenne" w:date="2024-04-19T08:50:00Z"/>
                <w:rFonts w:ascii="Nunito" w:eastAsia="Nunito" w:hAnsi="Nunito" w:cstheme="minorHAnsi"/>
              </w:rPr>
            </w:pPr>
          </w:p>
          <w:p w14:paraId="6B61840D" w14:textId="67AAF8A0" w:rsidR="007813F4" w:rsidRPr="00A62CB7" w:rsidDel="003C65B3" w:rsidRDefault="003C65B3" w:rsidP="0C32A488">
            <w:pPr>
              <w:widowControl w:val="0"/>
              <w:pBdr>
                <w:top w:val="nil"/>
                <w:left w:val="nil"/>
                <w:bottom w:val="nil"/>
                <w:right w:val="nil"/>
                <w:between w:val="nil"/>
              </w:pBdr>
              <w:spacing w:line="240" w:lineRule="auto"/>
              <w:rPr>
                <w:ins w:id="3177" w:author="Lisa van Aardenne" w:date="2024-04-19T08:51:00Z"/>
                <w:del w:id="3178" w:author="Craig Parker" w:date="2024-07-08T11:57:00Z"/>
                <w:rFonts w:ascii="Nunito" w:eastAsia="Nunito" w:hAnsi="Nunito" w:cstheme="minorHAnsi"/>
                <w:color w:val="4472C4" w:themeColor="accent1"/>
                <w:u w:val="single"/>
                <w:rPrChange w:id="3179" w:author="Craig Parker" w:date="2024-08-05T19:17:00Z">
                  <w:rPr>
                    <w:ins w:id="3180" w:author="Lisa van Aardenne" w:date="2024-04-19T08:51:00Z"/>
                    <w:del w:id="3181" w:author="Craig Parker" w:date="2024-07-08T11:57:00Z"/>
                    <w:rFonts w:ascii="Nunito" w:eastAsia="Nunito" w:hAnsi="Nunito" w:cs="Nunito"/>
                  </w:rPr>
                </w:rPrChange>
              </w:rPr>
            </w:pPr>
            <w:ins w:id="3182" w:author="Craig Parker" w:date="2024-07-08T11:57:00Z">
              <w:r w:rsidRPr="00A62CB7">
                <w:rPr>
                  <w:rFonts w:ascii="Nunito" w:hAnsi="Nunito" w:cstheme="minorHAnsi"/>
                  <w:color w:val="4472C4" w:themeColor="accent1"/>
                  <w:u w:val="single"/>
                  <w:rPrChange w:id="3183" w:author="Craig Parker" w:date="2024-08-05T19:17:00Z">
                    <w:rPr/>
                  </w:rPrChange>
                </w:rPr>
                <w:t>nicholas.brink@witsphr.org</w:t>
              </w:r>
            </w:ins>
            <w:ins w:id="3184" w:author="Lisa van Aardenne" w:date="2024-04-19T08:51:00Z">
              <w:del w:id="3185" w:author="Craig Parker" w:date="2024-07-08T11:57:00Z">
                <w:r w:rsidR="007813F4" w:rsidRPr="00A62CB7" w:rsidDel="003C65B3">
                  <w:rPr>
                    <w:rFonts w:ascii="Nunito" w:hAnsi="Nunito" w:cstheme="minorHAnsi"/>
                    <w:color w:val="4472C4" w:themeColor="accent1"/>
                    <w:u w:val="single"/>
                    <w:rPrChange w:id="3186" w:author="Craig Parker" w:date="2024-08-05T19:17:00Z">
                      <w:rPr/>
                    </w:rPrChange>
                  </w:rPr>
                  <w:fldChar w:fldCharType="begin"/>
                </w:r>
                <w:r w:rsidR="007813F4" w:rsidRPr="00A62CB7" w:rsidDel="003C65B3">
                  <w:rPr>
                    <w:rFonts w:ascii="Nunito" w:hAnsi="Nunito" w:cstheme="minorHAnsi"/>
                    <w:color w:val="4472C4" w:themeColor="accent1"/>
                    <w:u w:val="single"/>
                    <w:rPrChange w:id="3187" w:author="Craig Parker" w:date="2024-08-05T19:17:00Z">
                      <w:rPr/>
                    </w:rPrChange>
                  </w:rPr>
                  <w:delInstrText xml:space="preserve">HYPERLINK "mailto:Nbrink@wrhi.ac.za" </w:delInstrText>
                </w:r>
                <w:r w:rsidR="007813F4" w:rsidRPr="00A62CB7" w:rsidDel="003C65B3">
                  <w:rPr>
                    <w:rFonts w:ascii="Nunito" w:hAnsi="Nunito" w:cstheme="minorHAnsi"/>
                    <w:color w:val="4472C4" w:themeColor="accent1"/>
                    <w:u w:val="single"/>
                  </w:rPr>
                </w:r>
                <w:r w:rsidR="007813F4" w:rsidRPr="00A62CB7" w:rsidDel="003C65B3">
                  <w:rPr>
                    <w:rFonts w:ascii="Nunito" w:hAnsi="Nunito" w:cstheme="minorHAnsi"/>
                    <w:color w:val="4472C4" w:themeColor="accent1"/>
                    <w:u w:val="single"/>
                    <w:rPrChange w:id="3188" w:author="Craig Parker" w:date="2024-08-05T19:17:00Z">
                      <w:rPr/>
                    </w:rPrChange>
                  </w:rPr>
                  <w:fldChar w:fldCharType="separate"/>
                </w:r>
                <w:r w:rsidR="0C32A488" w:rsidRPr="00A62CB7" w:rsidDel="003C65B3">
                  <w:rPr>
                    <w:rStyle w:val="Hyperlink"/>
                    <w:rFonts w:ascii="Nunito" w:eastAsia="Nunito" w:hAnsi="Nunito" w:cstheme="minorHAnsi"/>
                    <w:color w:val="4472C4" w:themeColor="accent1"/>
                    <w:rPrChange w:id="3189" w:author="Craig Parker" w:date="2024-08-05T19:17:00Z">
                      <w:rPr>
                        <w:rStyle w:val="Hyperlink"/>
                        <w:rFonts w:ascii="Nunito" w:eastAsia="Nunito" w:hAnsi="Nunito" w:cs="Nunito"/>
                      </w:rPr>
                    </w:rPrChange>
                  </w:rPr>
                  <w:delText>Nbrink@</w:delText>
                </w:r>
              </w:del>
              <w:del w:id="3190" w:author="Craig Parker" w:date="2024-07-08T11:52:00Z">
                <w:r w:rsidR="0C32A488" w:rsidRPr="00A62CB7" w:rsidDel="00D30C12">
                  <w:rPr>
                    <w:rStyle w:val="Hyperlink"/>
                    <w:rFonts w:ascii="Nunito" w:eastAsia="Nunito" w:hAnsi="Nunito" w:cstheme="minorHAnsi"/>
                    <w:color w:val="4472C4" w:themeColor="accent1"/>
                    <w:rPrChange w:id="3191" w:author="Craig Parker" w:date="2024-08-05T19:17:00Z">
                      <w:rPr>
                        <w:rStyle w:val="Hyperlink"/>
                        <w:rFonts w:ascii="Nunito" w:eastAsia="Nunito" w:hAnsi="Nunito" w:cs="Nunito"/>
                      </w:rPr>
                    </w:rPrChange>
                  </w:rPr>
                  <w:delText>wrhi</w:delText>
                </w:r>
              </w:del>
              <w:del w:id="3192" w:author="Craig Parker" w:date="2024-07-08T11:57:00Z">
                <w:r w:rsidR="0C32A488" w:rsidRPr="00A62CB7" w:rsidDel="003C65B3">
                  <w:rPr>
                    <w:rStyle w:val="Hyperlink"/>
                    <w:rFonts w:ascii="Nunito" w:eastAsia="Nunito" w:hAnsi="Nunito" w:cstheme="minorHAnsi"/>
                    <w:color w:val="4472C4" w:themeColor="accent1"/>
                    <w:rPrChange w:id="3193" w:author="Craig Parker" w:date="2024-08-05T19:17:00Z">
                      <w:rPr>
                        <w:rStyle w:val="Hyperlink"/>
                        <w:rFonts w:ascii="Nunito" w:eastAsia="Nunito" w:hAnsi="Nunito" w:cs="Nunito"/>
                      </w:rPr>
                    </w:rPrChange>
                  </w:rPr>
                  <w:delText>.ac.za</w:delText>
                </w:r>
                <w:r w:rsidR="007813F4" w:rsidRPr="00A62CB7" w:rsidDel="003C65B3">
                  <w:rPr>
                    <w:rFonts w:ascii="Nunito" w:hAnsi="Nunito" w:cstheme="minorHAnsi"/>
                    <w:color w:val="4472C4" w:themeColor="accent1"/>
                    <w:u w:val="single"/>
                    <w:rPrChange w:id="3194" w:author="Craig Parker" w:date="2024-08-05T19:17:00Z">
                      <w:rPr/>
                    </w:rPrChange>
                  </w:rPr>
                  <w:fldChar w:fldCharType="end"/>
                </w:r>
              </w:del>
            </w:ins>
          </w:p>
          <w:p w14:paraId="7E94AF33" w14:textId="776D4603" w:rsidR="007813F4" w:rsidRPr="00A62CB7" w:rsidRDefault="007813F4" w:rsidP="0C32A488">
            <w:pPr>
              <w:widowControl w:val="0"/>
              <w:pBdr>
                <w:top w:val="nil"/>
                <w:left w:val="nil"/>
                <w:bottom w:val="nil"/>
                <w:right w:val="nil"/>
                <w:between w:val="nil"/>
              </w:pBdr>
              <w:spacing w:line="240" w:lineRule="auto"/>
              <w:rPr>
                <w:ins w:id="3195" w:author="Lisa van Aardenne" w:date="2024-04-19T08:51:00Z"/>
                <w:rStyle w:val="Hyperlink"/>
                <w:rFonts w:ascii="Nunito" w:eastAsia="Nunito" w:hAnsi="Nunito" w:cstheme="minorHAnsi"/>
              </w:rPr>
            </w:pPr>
          </w:p>
          <w:p w14:paraId="39B2DE62" w14:textId="77777777" w:rsidR="00D30C12" w:rsidRPr="00A62CB7" w:rsidRDefault="00D30C12" w:rsidP="00D30C12">
            <w:pPr>
              <w:widowControl w:val="0"/>
              <w:pBdr>
                <w:top w:val="nil"/>
                <w:left w:val="nil"/>
                <w:bottom w:val="nil"/>
                <w:right w:val="nil"/>
                <w:between w:val="nil"/>
              </w:pBdr>
              <w:spacing w:line="240" w:lineRule="auto"/>
              <w:rPr>
                <w:ins w:id="3196" w:author="Craig Parker" w:date="2024-07-08T11:53:00Z"/>
                <w:rFonts w:ascii="Nunito" w:hAnsi="Nunito" w:cstheme="minorHAnsi"/>
                <w:rPrChange w:id="3197" w:author="Craig Parker" w:date="2024-08-05T19:17:00Z">
                  <w:rPr>
                    <w:ins w:id="3198" w:author="Craig Parker" w:date="2024-07-08T11:53:00Z"/>
                  </w:rPr>
                </w:rPrChange>
              </w:rPr>
            </w:pPr>
            <w:ins w:id="3199" w:author="Craig Parker" w:date="2024-07-08T11:53:00Z">
              <w:r w:rsidRPr="00A62CB7">
                <w:rPr>
                  <w:rFonts w:ascii="Nunito" w:hAnsi="Nunito" w:cstheme="minorHAnsi"/>
                  <w:rPrChange w:id="3200" w:author="Craig Parker" w:date="2024-08-05T19:17:00Z">
                    <w:rPr>
                      <w:color w:val="0563C1" w:themeColor="hyperlink"/>
                      <w:u w:val="single"/>
                    </w:rPr>
                  </w:rPrChange>
                </w:rPr>
                <w:fldChar w:fldCharType="begin"/>
              </w:r>
              <w:r w:rsidRPr="00A62CB7">
                <w:rPr>
                  <w:rFonts w:ascii="Nunito" w:hAnsi="Nunito" w:cstheme="minorHAnsi"/>
                  <w:rPrChange w:id="3201" w:author="Craig Parker" w:date="2024-08-05T19:17:00Z">
                    <w:rPr/>
                  </w:rPrChange>
                </w:rPr>
                <w:instrText>HYPERLINK "mailto:Craig.parker@witsphr.org"</w:instrText>
              </w:r>
              <w:r w:rsidRPr="00A62CB7">
                <w:rPr>
                  <w:rFonts w:ascii="Nunito" w:hAnsi="Nunito" w:cstheme="minorHAnsi"/>
                </w:rPr>
              </w:r>
              <w:r w:rsidRPr="00A62CB7">
                <w:rPr>
                  <w:rFonts w:ascii="Nunito" w:hAnsi="Nunito" w:cstheme="minorHAnsi"/>
                  <w:rPrChange w:id="3202" w:author="Craig Parker" w:date="2024-08-05T19:17:00Z">
                    <w:rPr/>
                  </w:rPrChange>
                </w:rPr>
                <w:fldChar w:fldCharType="separate"/>
              </w:r>
              <w:r w:rsidRPr="00A62CB7">
                <w:rPr>
                  <w:rStyle w:val="Hyperlink"/>
                  <w:rFonts w:ascii="Nunito" w:hAnsi="Nunito" w:cstheme="minorHAnsi"/>
                  <w:rPrChange w:id="3203" w:author="Craig Parker" w:date="2024-08-05T19:17:00Z">
                    <w:rPr>
                      <w:rStyle w:val="Hyperlink"/>
                    </w:rPr>
                  </w:rPrChange>
                </w:rPr>
                <w:t>Craig.parker@witsphr.org</w:t>
              </w:r>
              <w:r w:rsidRPr="00A62CB7">
                <w:rPr>
                  <w:rFonts w:ascii="Nunito" w:hAnsi="Nunito" w:cstheme="minorHAnsi"/>
                  <w:rPrChange w:id="3204" w:author="Craig Parker" w:date="2024-08-05T19:17:00Z">
                    <w:rPr/>
                  </w:rPrChange>
                </w:rPr>
                <w:fldChar w:fldCharType="end"/>
              </w:r>
            </w:ins>
          </w:p>
          <w:p w14:paraId="15CDEF33" w14:textId="27DF39A3" w:rsidR="007813F4" w:rsidRPr="00A62CB7" w:rsidDel="00D30C12" w:rsidRDefault="007813F4" w:rsidP="0C32A488">
            <w:pPr>
              <w:widowControl w:val="0"/>
              <w:pBdr>
                <w:top w:val="nil"/>
                <w:left w:val="nil"/>
                <w:bottom w:val="nil"/>
                <w:right w:val="nil"/>
                <w:between w:val="nil"/>
              </w:pBdr>
              <w:spacing w:line="240" w:lineRule="auto"/>
              <w:rPr>
                <w:ins w:id="3205" w:author="Lisa van Aardenne" w:date="2024-04-19T08:51:00Z"/>
                <w:del w:id="3206" w:author="Craig Parker" w:date="2024-07-08T11:53:00Z"/>
                <w:rStyle w:val="Hyperlink"/>
                <w:rFonts w:ascii="Nunito" w:eastAsia="Nunito" w:hAnsi="Nunito" w:cs="Nunito"/>
              </w:rPr>
            </w:pPr>
            <w:ins w:id="3207" w:author="Lisa van Aardenne" w:date="2024-04-19T08:51:00Z">
              <w:del w:id="3208" w:author="Craig Parker" w:date="2024-07-08T11:53:00Z">
                <w:r w:rsidRPr="00A62CB7" w:rsidDel="00D30C12">
                  <w:rPr>
                    <w:rFonts w:ascii="Nunito" w:hAnsi="Nunito"/>
                    <w:rPrChange w:id="3209" w:author="Craig Parker" w:date="2024-08-05T19:17:00Z">
                      <w:rPr/>
                    </w:rPrChange>
                  </w:rPr>
                  <w:fldChar w:fldCharType="begin"/>
                </w:r>
                <w:r w:rsidRPr="00A62CB7" w:rsidDel="00D30C12">
                  <w:rPr>
                    <w:rFonts w:ascii="Nunito" w:hAnsi="Nunito"/>
                    <w:rPrChange w:id="3210" w:author="Craig Parker" w:date="2024-08-05T19:17:00Z">
                      <w:rPr/>
                    </w:rPrChange>
                  </w:rPr>
                  <w:delInstrText xml:space="preserve">HYPERLINK "mailto:Cparker@wrhi.ac.za" </w:delInstrText>
                </w:r>
                <w:r w:rsidRPr="00A62CB7" w:rsidDel="00D30C12">
                  <w:rPr>
                    <w:rFonts w:ascii="Nunito" w:hAnsi="Nunito"/>
                  </w:rPr>
                </w:r>
                <w:r w:rsidRPr="00A62CB7" w:rsidDel="00D30C12">
                  <w:rPr>
                    <w:rFonts w:ascii="Nunito" w:hAnsi="Nunito"/>
                    <w:rPrChange w:id="3211" w:author="Craig Parker" w:date="2024-08-05T19:17:00Z">
                      <w:rPr/>
                    </w:rPrChange>
                  </w:rPr>
                  <w:fldChar w:fldCharType="separate"/>
                </w:r>
                <w:r w:rsidR="0C32A488" w:rsidRPr="00A62CB7" w:rsidDel="00D30C12">
                  <w:rPr>
                    <w:rStyle w:val="Hyperlink"/>
                    <w:rFonts w:ascii="Nunito" w:eastAsia="Nunito" w:hAnsi="Nunito" w:cs="Nunito"/>
                  </w:rPr>
                  <w:delText>Cparker@</w:delText>
                </w:r>
              </w:del>
              <w:del w:id="3212" w:author="Craig Parker" w:date="2024-07-08T11:52:00Z">
                <w:r w:rsidR="0C32A488" w:rsidRPr="00A62CB7" w:rsidDel="00D30C12">
                  <w:rPr>
                    <w:rStyle w:val="Hyperlink"/>
                    <w:rFonts w:ascii="Nunito" w:eastAsia="Nunito" w:hAnsi="Nunito" w:cs="Nunito"/>
                  </w:rPr>
                  <w:delText>wrhi</w:delText>
                </w:r>
              </w:del>
              <w:del w:id="3213" w:author="Craig Parker" w:date="2024-07-08T11:53:00Z">
                <w:r w:rsidR="0C32A488" w:rsidRPr="00A62CB7" w:rsidDel="00D30C12">
                  <w:rPr>
                    <w:rStyle w:val="Hyperlink"/>
                    <w:rFonts w:ascii="Nunito" w:eastAsia="Nunito" w:hAnsi="Nunito" w:cs="Nunito"/>
                  </w:rPr>
                  <w:delText>.ac.za</w:delText>
                </w:r>
                <w:r w:rsidRPr="00A62CB7" w:rsidDel="00D30C12">
                  <w:rPr>
                    <w:rFonts w:ascii="Nunito" w:hAnsi="Nunito"/>
                    <w:rPrChange w:id="3214" w:author="Craig Parker" w:date="2024-08-05T19:17:00Z">
                      <w:rPr/>
                    </w:rPrChange>
                  </w:rPr>
                  <w:fldChar w:fldCharType="end"/>
                </w:r>
              </w:del>
            </w:ins>
          </w:p>
          <w:p w14:paraId="741AAF81" w14:textId="7087DF9A" w:rsidR="007813F4" w:rsidRPr="00A62CB7" w:rsidRDefault="007813F4" w:rsidP="0C32A488">
            <w:pPr>
              <w:widowControl w:val="0"/>
              <w:pBdr>
                <w:top w:val="nil"/>
                <w:left w:val="nil"/>
                <w:bottom w:val="nil"/>
                <w:right w:val="nil"/>
                <w:between w:val="nil"/>
              </w:pBdr>
              <w:spacing w:line="240" w:lineRule="auto"/>
              <w:rPr>
                <w:ins w:id="3215" w:author="Lisa van Aardenne" w:date="2024-04-19T08:51:00Z"/>
                <w:rStyle w:val="Hyperlink"/>
                <w:rFonts w:ascii="Nunito" w:eastAsia="Nunito" w:hAnsi="Nunito" w:cs="Nunito"/>
              </w:rPr>
            </w:pPr>
          </w:p>
          <w:p w14:paraId="69FA5FE2" w14:textId="462F52F0" w:rsidR="007813F4" w:rsidRPr="00A62CB7" w:rsidRDefault="007813F4" w:rsidP="0C32A488">
            <w:pPr>
              <w:widowControl w:val="0"/>
              <w:pBdr>
                <w:top w:val="nil"/>
                <w:left w:val="nil"/>
                <w:bottom w:val="nil"/>
                <w:right w:val="nil"/>
                <w:between w:val="nil"/>
              </w:pBdr>
              <w:spacing w:line="240" w:lineRule="auto"/>
              <w:rPr>
                <w:ins w:id="3216" w:author="Lisa van Aardenne" w:date="2024-04-19T08:51:00Z"/>
                <w:rStyle w:val="Hyperlink"/>
                <w:rFonts w:ascii="Nunito" w:eastAsia="Nunito" w:hAnsi="Nunito" w:cs="Nunito"/>
              </w:rPr>
            </w:pPr>
          </w:p>
          <w:p w14:paraId="000001A2" w14:textId="711E17EE" w:rsidR="007813F4" w:rsidRPr="00A62CB7" w:rsidRDefault="007813F4" w:rsidP="0C32A488">
            <w:pPr>
              <w:widowControl w:val="0"/>
              <w:pBdr>
                <w:top w:val="nil"/>
                <w:left w:val="nil"/>
                <w:bottom w:val="nil"/>
                <w:right w:val="nil"/>
                <w:between w:val="nil"/>
              </w:pBdr>
              <w:spacing w:line="240" w:lineRule="auto"/>
              <w:rPr>
                <w:rFonts w:ascii="Nunito" w:eastAsia="Nunito" w:hAnsi="Nunito" w:cs="Nunito"/>
              </w:rPr>
            </w:pPr>
          </w:p>
        </w:tc>
      </w:tr>
      <w:tr w:rsidR="007813F4" w:rsidRPr="00A62CB7" w14:paraId="22E3EBD4" w14:textId="77777777" w:rsidTr="00F72F87">
        <w:tc>
          <w:tcPr>
            <w:tcW w:w="3105" w:type="dxa"/>
            <w:shd w:val="clear" w:color="auto" w:fill="auto"/>
            <w:tcMar>
              <w:top w:w="100" w:type="dxa"/>
              <w:left w:w="100" w:type="dxa"/>
              <w:bottom w:w="100" w:type="dxa"/>
              <w:right w:w="100" w:type="dxa"/>
            </w:tcMar>
            <w:tcPrChange w:id="3217" w:author="Craig Parker" w:date="2024-07-16T12:18:00Z">
              <w:tcPr>
                <w:tcW w:w="3105" w:type="dxa"/>
                <w:shd w:val="clear" w:color="auto" w:fill="auto"/>
                <w:tcMar>
                  <w:top w:w="100" w:type="dxa"/>
                  <w:left w:w="100" w:type="dxa"/>
                  <w:bottom w:w="100" w:type="dxa"/>
                  <w:right w:w="100" w:type="dxa"/>
                </w:tcMar>
              </w:tcPr>
            </w:tcPrChange>
          </w:tcPr>
          <w:p w14:paraId="000001A3"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Managing access to UCT data analysis platform</w:t>
            </w:r>
          </w:p>
        </w:tc>
        <w:tc>
          <w:tcPr>
            <w:tcW w:w="1847" w:type="dxa"/>
            <w:shd w:val="clear" w:color="auto" w:fill="auto"/>
            <w:tcMar>
              <w:top w:w="100" w:type="dxa"/>
              <w:left w:w="100" w:type="dxa"/>
              <w:bottom w:w="100" w:type="dxa"/>
              <w:right w:w="100" w:type="dxa"/>
            </w:tcMar>
            <w:tcPrChange w:id="3218" w:author="Craig Parker" w:date="2024-07-16T12:18:00Z">
              <w:tcPr>
                <w:tcW w:w="2145" w:type="dxa"/>
                <w:gridSpan w:val="2"/>
                <w:shd w:val="clear" w:color="auto" w:fill="auto"/>
                <w:tcMar>
                  <w:top w:w="100" w:type="dxa"/>
                  <w:left w:w="100" w:type="dxa"/>
                  <w:bottom w:w="100" w:type="dxa"/>
                  <w:right w:w="100" w:type="dxa"/>
                </w:tcMar>
              </w:tcPr>
            </w:tcPrChange>
          </w:tcPr>
          <w:p w14:paraId="000001A4"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Rodger Duffett</w:t>
            </w:r>
          </w:p>
        </w:tc>
        <w:tc>
          <w:tcPr>
            <w:tcW w:w="1588" w:type="dxa"/>
            <w:shd w:val="clear" w:color="auto" w:fill="auto"/>
            <w:tcMar>
              <w:top w:w="100" w:type="dxa"/>
              <w:left w:w="100" w:type="dxa"/>
              <w:bottom w:w="100" w:type="dxa"/>
              <w:right w:w="100" w:type="dxa"/>
            </w:tcMar>
            <w:tcPrChange w:id="3219" w:author="Craig Parker" w:date="2024-07-16T12:18:00Z">
              <w:tcPr>
                <w:tcW w:w="1290" w:type="dxa"/>
                <w:shd w:val="clear" w:color="auto" w:fill="auto"/>
                <w:tcMar>
                  <w:top w:w="100" w:type="dxa"/>
                  <w:left w:w="100" w:type="dxa"/>
                  <w:bottom w:w="100" w:type="dxa"/>
                  <w:right w:w="100" w:type="dxa"/>
                </w:tcMar>
              </w:tcPr>
            </w:tcPrChange>
          </w:tcPr>
          <w:p w14:paraId="000001A5"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UCT</w:t>
            </w:r>
          </w:p>
        </w:tc>
        <w:tc>
          <w:tcPr>
            <w:tcW w:w="2820" w:type="dxa"/>
            <w:shd w:val="clear" w:color="auto" w:fill="auto"/>
            <w:tcMar>
              <w:top w:w="100" w:type="dxa"/>
              <w:left w:w="100" w:type="dxa"/>
              <w:bottom w:w="100" w:type="dxa"/>
              <w:right w:w="100" w:type="dxa"/>
            </w:tcMar>
            <w:tcPrChange w:id="3220" w:author="Craig Parker" w:date="2024-07-16T12:18:00Z">
              <w:tcPr>
                <w:tcW w:w="2820" w:type="dxa"/>
                <w:shd w:val="clear" w:color="auto" w:fill="auto"/>
                <w:tcMar>
                  <w:top w:w="100" w:type="dxa"/>
                  <w:left w:w="100" w:type="dxa"/>
                  <w:bottom w:w="100" w:type="dxa"/>
                  <w:right w:w="100" w:type="dxa"/>
                </w:tcMar>
              </w:tcPr>
            </w:tcPrChange>
          </w:tcPr>
          <w:p w14:paraId="000001A6"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u w:val="single"/>
                <w:rPrChange w:id="3221" w:author="Craig Parker" w:date="2024-08-05T19:17:00Z">
                  <w:rPr>
                    <w:rFonts w:ascii="Nunito" w:eastAsia="Nunito" w:hAnsi="Nunito" w:cs="Nunito"/>
                  </w:rPr>
                </w:rPrChange>
              </w:rPr>
            </w:pPr>
            <w:r w:rsidRPr="00A62CB7">
              <w:rPr>
                <w:rFonts w:ascii="Nunito" w:eastAsia="Nunito" w:hAnsi="Nunito" w:cs="Nunito"/>
                <w:color w:val="4472C4" w:themeColor="accent1"/>
                <w:u w:val="single"/>
                <w:rPrChange w:id="3222" w:author="Craig Parker" w:date="2024-08-05T19:17:00Z">
                  <w:rPr>
                    <w:rFonts w:ascii="Nunito" w:eastAsia="Nunito" w:hAnsi="Nunito" w:cs="Nunito"/>
                  </w:rPr>
                </w:rPrChange>
              </w:rPr>
              <w:t>rodger@csag.uct.ac.za</w:t>
            </w:r>
          </w:p>
        </w:tc>
      </w:tr>
      <w:tr w:rsidR="007813F4" w:rsidRPr="00A62CB7" w14:paraId="1CDAE7FA" w14:textId="77777777" w:rsidTr="00F72F87">
        <w:tc>
          <w:tcPr>
            <w:tcW w:w="3105" w:type="dxa"/>
            <w:shd w:val="clear" w:color="auto" w:fill="auto"/>
            <w:tcMar>
              <w:top w:w="100" w:type="dxa"/>
              <w:left w:w="100" w:type="dxa"/>
              <w:bottom w:w="100" w:type="dxa"/>
              <w:right w:w="100" w:type="dxa"/>
            </w:tcMar>
            <w:tcPrChange w:id="3223" w:author="Craig Parker" w:date="2024-07-16T12:18:00Z">
              <w:tcPr>
                <w:tcW w:w="3105" w:type="dxa"/>
                <w:shd w:val="clear" w:color="auto" w:fill="auto"/>
                <w:tcMar>
                  <w:top w:w="100" w:type="dxa"/>
                  <w:left w:w="100" w:type="dxa"/>
                  <w:bottom w:w="100" w:type="dxa"/>
                  <w:right w:w="100" w:type="dxa"/>
                </w:tcMar>
              </w:tcPr>
            </w:tcPrChange>
          </w:tcPr>
          <w:p w14:paraId="000001A7"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b/>
              </w:rPr>
            </w:pPr>
            <w:r w:rsidRPr="00A62CB7">
              <w:rPr>
                <w:rFonts w:ascii="Nunito" w:eastAsia="Nunito" w:hAnsi="Nunito" w:cs="Nunito"/>
                <w:b/>
              </w:rPr>
              <w:t>Managing access to IBM</w:t>
            </w:r>
            <w:del w:id="3224" w:author="Craig Parker" w:date="2024-07-16T11:11:00Z">
              <w:r w:rsidRPr="00A62CB7" w:rsidDel="00A74A73">
                <w:rPr>
                  <w:rFonts w:ascii="Nunito" w:eastAsia="Nunito" w:hAnsi="Nunito" w:cs="Nunito"/>
                  <w:b/>
                </w:rPr>
                <w:delText xml:space="preserve"> PAIRS</w:delText>
              </w:r>
            </w:del>
            <w:r w:rsidRPr="00A62CB7">
              <w:rPr>
                <w:rFonts w:ascii="Nunito" w:eastAsia="Nunito" w:hAnsi="Nunito" w:cs="Nunito"/>
                <w:b/>
              </w:rPr>
              <w:t xml:space="preserve"> platform</w:t>
            </w:r>
          </w:p>
        </w:tc>
        <w:tc>
          <w:tcPr>
            <w:tcW w:w="1847" w:type="dxa"/>
            <w:shd w:val="clear" w:color="auto" w:fill="auto"/>
            <w:tcMar>
              <w:top w:w="100" w:type="dxa"/>
              <w:left w:w="100" w:type="dxa"/>
              <w:bottom w:w="100" w:type="dxa"/>
              <w:right w:w="100" w:type="dxa"/>
            </w:tcMar>
            <w:tcPrChange w:id="3225" w:author="Craig Parker" w:date="2024-07-16T12:18:00Z">
              <w:tcPr>
                <w:tcW w:w="2145" w:type="dxa"/>
                <w:gridSpan w:val="2"/>
                <w:shd w:val="clear" w:color="auto" w:fill="auto"/>
                <w:tcMar>
                  <w:top w:w="100" w:type="dxa"/>
                  <w:left w:w="100" w:type="dxa"/>
                  <w:bottom w:w="100" w:type="dxa"/>
                  <w:right w:w="100" w:type="dxa"/>
                </w:tcMar>
              </w:tcPr>
            </w:tcPrChange>
          </w:tcPr>
          <w:p w14:paraId="000001A8" w14:textId="77777777" w:rsidR="007813F4" w:rsidRPr="00A62CB7" w:rsidRDefault="009511AE" w:rsidP="0C32A488">
            <w:pPr>
              <w:widowControl w:val="0"/>
              <w:pBdr>
                <w:top w:val="nil"/>
                <w:left w:val="nil"/>
                <w:bottom w:val="nil"/>
                <w:right w:val="nil"/>
                <w:between w:val="nil"/>
              </w:pBdr>
              <w:spacing w:line="240" w:lineRule="auto"/>
              <w:rPr>
                <w:rFonts w:ascii="Nunito" w:eastAsia="Nunito" w:hAnsi="Nunito" w:cs="Nunito"/>
              </w:rPr>
            </w:pPr>
            <w:del w:id="3226" w:author="Lisa van Aardenne" w:date="2024-04-19T09:38:00Z">
              <w:r w:rsidRPr="00A62CB7" w:rsidDel="0C32A488">
                <w:rPr>
                  <w:rFonts w:ascii="Nunito" w:eastAsia="Nunito" w:hAnsi="Nunito" w:cs="Nunito"/>
                </w:rPr>
                <w:delText>Toby Kurien</w:delText>
              </w:r>
            </w:del>
          </w:p>
        </w:tc>
        <w:tc>
          <w:tcPr>
            <w:tcW w:w="1588" w:type="dxa"/>
            <w:shd w:val="clear" w:color="auto" w:fill="auto"/>
            <w:tcMar>
              <w:top w:w="100" w:type="dxa"/>
              <w:left w:w="100" w:type="dxa"/>
              <w:bottom w:w="100" w:type="dxa"/>
              <w:right w:w="100" w:type="dxa"/>
            </w:tcMar>
            <w:tcPrChange w:id="3227" w:author="Craig Parker" w:date="2024-07-16T12:18:00Z">
              <w:tcPr>
                <w:tcW w:w="1290" w:type="dxa"/>
                <w:shd w:val="clear" w:color="auto" w:fill="auto"/>
                <w:tcMar>
                  <w:top w:w="100" w:type="dxa"/>
                  <w:left w:w="100" w:type="dxa"/>
                  <w:bottom w:w="100" w:type="dxa"/>
                  <w:right w:w="100" w:type="dxa"/>
                </w:tcMar>
              </w:tcPr>
            </w:tcPrChange>
          </w:tcPr>
          <w:p w14:paraId="000001A9" w14:textId="77777777" w:rsidR="007813F4" w:rsidRPr="00A62CB7" w:rsidRDefault="009511AE">
            <w:pPr>
              <w:widowControl w:val="0"/>
              <w:pBdr>
                <w:top w:val="nil"/>
                <w:left w:val="nil"/>
                <w:bottom w:val="nil"/>
                <w:right w:val="nil"/>
                <w:between w:val="nil"/>
              </w:pBdr>
              <w:spacing w:line="240" w:lineRule="auto"/>
              <w:rPr>
                <w:rFonts w:ascii="Nunito" w:eastAsia="Nunito" w:hAnsi="Nunito" w:cs="Nunito"/>
              </w:rPr>
            </w:pPr>
            <w:r w:rsidRPr="00A62CB7">
              <w:rPr>
                <w:rFonts w:ascii="Nunito" w:eastAsia="Nunito" w:hAnsi="Nunito" w:cs="Nunito"/>
              </w:rPr>
              <w:t>IBM</w:t>
            </w:r>
          </w:p>
        </w:tc>
        <w:tc>
          <w:tcPr>
            <w:tcW w:w="2820" w:type="dxa"/>
            <w:shd w:val="clear" w:color="auto" w:fill="auto"/>
            <w:tcMar>
              <w:top w:w="100" w:type="dxa"/>
              <w:left w:w="100" w:type="dxa"/>
              <w:bottom w:w="100" w:type="dxa"/>
              <w:right w:w="100" w:type="dxa"/>
            </w:tcMar>
            <w:tcPrChange w:id="3228" w:author="Craig Parker" w:date="2024-07-16T12:18:00Z">
              <w:tcPr>
                <w:tcW w:w="2820" w:type="dxa"/>
                <w:shd w:val="clear" w:color="auto" w:fill="auto"/>
                <w:tcMar>
                  <w:top w:w="100" w:type="dxa"/>
                  <w:left w:w="100" w:type="dxa"/>
                  <w:bottom w:w="100" w:type="dxa"/>
                  <w:right w:w="100" w:type="dxa"/>
                </w:tcMar>
              </w:tcPr>
            </w:tcPrChange>
          </w:tcPr>
          <w:p w14:paraId="000001AA" w14:textId="77777777" w:rsidR="007813F4" w:rsidRPr="00A62CB7" w:rsidRDefault="009511AE" w:rsidP="0C32A488">
            <w:pPr>
              <w:widowControl w:val="0"/>
              <w:pBdr>
                <w:top w:val="nil"/>
                <w:left w:val="nil"/>
                <w:bottom w:val="nil"/>
                <w:right w:val="nil"/>
                <w:between w:val="nil"/>
              </w:pBdr>
              <w:spacing w:line="240" w:lineRule="auto"/>
              <w:rPr>
                <w:rFonts w:ascii="Nunito" w:eastAsia="Nunito" w:hAnsi="Nunito" w:cs="Nunito"/>
              </w:rPr>
            </w:pPr>
            <w:del w:id="3229" w:author="Lisa van Aardenne" w:date="2024-04-19T08:52:00Z">
              <w:r w:rsidRPr="00A62CB7" w:rsidDel="0C32A488">
                <w:rPr>
                  <w:rFonts w:ascii="Nunito" w:eastAsia="Nunito" w:hAnsi="Nunito" w:cs="Nunito"/>
                </w:rPr>
                <w:delText>toby.kurien@ibm.com</w:delText>
              </w:r>
            </w:del>
          </w:p>
        </w:tc>
      </w:tr>
    </w:tbl>
    <w:p w14:paraId="000001AB" w14:textId="77777777" w:rsidR="007813F4" w:rsidRPr="00A62CB7" w:rsidRDefault="007813F4">
      <w:pPr>
        <w:rPr>
          <w:rFonts w:ascii="Nunito" w:eastAsia="Nunito" w:hAnsi="Nunito" w:cs="Nunito"/>
        </w:rPr>
      </w:pPr>
    </w:p>
    <w:p w14:paraId="000001AC" w14:textId="77777777" w:rsidR="007813F4" w:rsidRPr="00A62CB7" w:rsidRDefault="007813F4">
      <w:pPr>
        <w:rPr>
          <w:rFonts w:ascii="Nunito" w:eastAsia="Nunito" w:hAnsi="Nunito" w:cs="Nunito"/>
        </w:rPr>
      </w:pPr>
    </w:p>
    <w:p w14:paraId="000001AD" w14:textId="77777777" w:rsidR="007813F4" w:rsidRPr="00A62CB7" w:rsidRDefault="009511AE">
      <w:pPr>
        <w:pStyle w:val="Heading1"/>
        <w:rPr>
          <w:rFonts w:ascii="Nunito" w:hAnsi="Nunito"/>
          <w:rPrChange w:id="3230" w:author="Craig Parker" w:date="2024-08-05T19:17:00Z">
            <w:rPr/>
          </w:rPrChange>
        </w:rPr>
      </w:pPr>
      <w:bookmarkStart w:id="3231" w:name="_heading=h.n7aofj4e89lv" w:colFirst="0" w:colLast="0"/>
      <w:bookmarkEnd w:id="3231"/>
      <w:r w:rsidRPr="00A62CB7">
        <w:rPr>
          <w:rFonts w:ascii="Nunito" w:hAnsi="Nunito"/>
          <w:rPrChange w:id="3232" w:author="Craig Parker" w:date="2024-08-05T19:17:00Z">
            <w:rPr/>
          </w:rPrChange>
        </w:rPr>
        <w:br w:type="page"/>
      </w:r>
    </w:p>
    <w:p w14:paraId="000001AE" w14:textId="0F9EEC37" w:rsidR="007813F4" w:rsidRPr="00A62CB7" w:rsidRDefault="6E1C0E23" w:rsidP="00A62CB7">
      <w:pPr>
        <w:pStyle w:val="Heading1"/>
        <w:numPr>
          <w:ilvl w:val="0"/>
          <w:numId w:val="40"/>
        </w:numPr>
        <w:rPr>
          <w:rFonts w:ascii="Nunito" w:hAnsi="Nunito"/>
          <w:rPrChange w:id="3233" w:author="Craig Parker" w:date="2024-08-05T19:17:00Z">
            <w:rPr/>
          </w:rPrChange>
        </w:rPr>
        <w:pPrChange w:id="3234" w:author="Craig Parker" w:date="2024-08-05T19:14:00Z">
          <w:pPr>
            <w:pStyle w:val="Heading1"/>
          </w:pPr>
        </w:pPrChange>
      </w:pPr>
      <w:bookmarkStart w:id="3235" w:name="_Toc172635237"/>
      <w:bookmarkStart w:id="3236" w:name="_Toc173777827"/>
      <w:r w:rsidRPr="00A62CB7">
        <w:rPr>
          <w:rFonts w:ascii="Nunito" w:hAnsi="Nunito"/>
          <w:rPrChange w:id="3237" w:author="Craig Parker" w:date="2024-08-05T19:17:00Z">
            <w:rPr/>
          </w:rPrChange>
        </w:rPr>
        <w:lastRenderedPageBreak/>
        <w:t>Assessment and revision</w:t>
      </w:r>
      <w:bookmarkEnd w:id="3235"/>
      <w:bookmarkEnd w:id="3236"/>
    </w:p>
    <w:p w14:paraId="000001AF" w14:textId="4A1555BE" w:rsidR="007813F4" w:rsidRPr="00A62CB7" w:rsidRDefault="009511AE">
      <w:pPr>
        <w:rPr>
          <w:rFonts w:ascii="Nunito" w:hAnsi="Nunito"/>
          <w:rPrChange w:id="3238" w:author="Craig Parker" w:date="2024-08-05T19:17:00Z">
            <w:rPr/>
          </w:rPrChange>
        </w:rPr>
      </w:pPr>
      <w:r w:rsidRPr="00A62CB7">
        <w:rPr>
          <w:rFonts w:ascii="Nunito" w:hAnsi="Nunito"/>
          <w:rPrChange w:id="3239" w:author="Craig Parker" w:date="2024-08-05T19:17:00Z">
            <w:rPr/>
          </w:rPrChange>
        </w:rPr>
        <w:t xml:space="preserve">The </w:t>
      </w:r>
      <w:del w:id="3240" w:author="Craig Parker" w:date="2024-07-08T11:58:00Z">
        <w:r w:rsidRPr="00A62CB7" w:rsidDel="003C65B3">
          <w:rPr>
            <w:rFonts w:ascii="Nunito" w:hAnsi="Nunito"/>
            <w:rPrChange w:id="3241" w:author="Craig Parker" w:date="2024-08-05T19:17:00Z">
              <w:rPr/>
            </w:rPrChange>
          </w:rPr>
          <w:delText xml:space="preserve">Data Management Plan will be periodically assessed by the DMAC co-PIs in consultation with the HEAT Steering Committee including RP1 and RP2 leads.  This will take place at least </w:delText>
        </w:r>
        <w:r w:rsidRPr="00A62CB7" w:rsidDel="003C65B3">
          <w:rPr>
            <w:rFonts w:ascii="Nunito" w:hAnsi="Nunito"/>
            <w:i/>
            <w:rPrChange w:id="3242" w:author="Craig Parker" w:date="2024-08-05T19:17:00Z">
              <w:rPr>
                <w:i/>
              </w:rPr>
            </w:rPrChange>
          </w:rPr>
          <w:delText>every 6</w:delText>
        </w:r>
      </w:del>
      <w:ins w:id="3243" w:author="Craig Parker" w:date="2024-07-08T11:58:00Z">
        <w:r w:rsidR="003C65B3" w:rsidRPr="00A62CB7">
          <w:rPr>
            <w:rFonts w:ascii="Nunito" w:hAnsi="Nunito"/>
            <w:rPrChange w:id="3244" w:author="Craig Parker" w:date="2024-08-05T19:17:00Z">
              <w:rPr/>
            </w:rPrChange>
          </w:rPr>
          <w:t xml:space="preserve">DMAC co-PIs will periodically </w:t>
        </w:r>
      </w:ins>
      <w:ins w:id="3245" w:author="Matthew Chersich" w:date="2024-08-04T20:17:00Z">
        <w:r w:rsidR="00AE02E3" w:rsidRPr="00A62CB7">
          <w:rPr>
            <w:rFonts w:ascii="Nunito" w:hAnsi="Nunito"/>
          </w:rPr>
          <w:t>re-</w:t>
        </w:r>
      </w:ins>
      <w:ins w:id="3246" w:author="Craig Parker" w:date="2024-07-08T11:58:00Z">
        <w:r w:rsidR="003C65B3" w:rsidRPr="00A62CB7">
          <w:rPr>
            <w:rFonts w:ascii="Nunito" w:hAnsi="Nunito"/>
            <w:rPrChange w:id="3247" w:author="Craig Parker" w:date="2024-08-05T19:17:00Z">
              <w:rPr/>
            </w:rPrChange>
          </w:rPr>
          <w:t xml:space="preserve">assess the Data Management Plan in consultation with the </w:t>
        </w:r>
      </w:ins>
      <w:ins w:id="3248" w:author="Craig Parker" w:date="2024-08-05T19:21:00Z">
        <w:r w:rsidR="006A3891" w:rsidRPr="00A62CB7">
          <w:rPr>
            <w:rFonts w:ascii="Nunito" w:hAnsi="Nunito"/>
          </w:rPr>
          <w:t>HE²AT</w:t>
        </w:r>
      </w:ins>
      <w:ins w:id="3249" w:author="Craig Parker" w:date="2024-07-08T11:58:00Z">
        <w:r w:rsidR="003C65B3" w:rsidRPr="00A62CB7">
          <w:rPr>
            <w:rFonts w:ascii="Nunito" w:hAnsi="Nunito"/>
            <w:rPrChange w:id="3250" w:author="Craig Parker" w:date="2024-08-05T19:17:00Z">
              <w:rPr/>
            </w:rPrChange>
          </w:rPr>
          <w:t xml:space="preserve"> </w:t>
        </w:r>
      </w:ins>
      <w:ins w:id="3251" w:author="Matthew Chersich" w:date="2024-08-04T20:17:00Z">
        <w:r w:rsidR="00AE02E3" w:rsidRPr="00A62CB7">
          <w:rPr>
            <w:rFonts w:ascii="Nunito" w:hAnsi="Nunito"/>
          </w:rPr>
          <w:t xml:space="preserve">Center </w:t>
        </w:r>
      </w:ins>
      <w:ins w:id="3252" w:author="Craig Parker" w:date="2024-07-08T11:58:00Z">
        <w:r w:rsidR="003C65B3" w:rsidRPr="00A62CB7">
          <w:rPr>
            <w:rFonts w:ascii="Nunito" w:hAnsi="Nunito"/>
            <w:rPrChange w:id="3253" w:author="Craig Parker" w:date="2024-08-05T19:17:00Z">
              <w:rPr/>
            </w:rPrChange>
          </w:rPr>
          <w:t xml:space="preserve">Steering Committee, including the RP1 and RP2 leads. This will take place at least every </w:t>
        </w:r>
        <w:commentRangeStart w:id="3254"/>
        <w:r w:rsidR="003C65B3" w:rsidRPr="00A62CB7">
          <w:rPr>
            <w:rFonts w:ascii="Nunito" w:hAnsi="Nunito"/>
            <w:rPrChange w:id="3255" w:author="Craig Parker" w:date="2024-08-05T19:17:00Z">
              <w:rPr/>
            </w:rPrChange>
          </w:rPr>
          <w:t>six</w:t>
        </w:r>
      </w:ins>
      <w:r w:rsidRPr="00A62CB7">
        <w:rPr>
          <w:rFonts w:ascii="Nunito" w:hAnsi="Nunito"/>
          <w:i/>
          <w:rPrChange w:id="3256" w:author="Craig Parker" w:date="2024-08-05T19:17:00Z">
            <w:rPr>
              <w:i/>
            </w:rPr>
          </w:rPrChange>
        </w:rPr>
        <w:t xml:space="preserve"> months</w:t>
      </w:r>
      <w:commentRangeEnd w:id="3254"/>
      <w:r w:rsidR="003C65B3" w:rsidRPr="00A62CB7">
        <w:rPr>
          <w:rStyle w:val="CommentReference"/>
          <w:rFonts w:ascii="Nunito" w:hAnsi="Nunito"/>
          <w:rPrChange w:id="3257" w:author="Craig Parker" w:date="2024-08-05T19:17:00Z">
            <w:rPr>
              <w:rStyle w:val="CommentReference"/>
            </w:rPr>
          </w:rPrChange>
        </w:rPr>
        <w:commentReference w:id="3254"/>
      </w:r>
      <w:r w:rsidRPr="00A62CB7">
        <w:rPr>
          <w:rFonts w:ascii="Nunito" w:hAnsi="Nunito"/>
          <w:rPrChange w:id="3258" w:author="Craig Parker" w:date="2024-08-05T19:17:00Z">
            <w:rPr/>
          </w:rPrChange>
        </w:rPr>
        <w:t>.</w:t>
      </w:r>
    </w:p>
    <w:p w14:paraId="000001B0" w14:textId="77777777" w:rsidR="007813F4" w:rsidRPr="00A62CB7" w:rsidRDefault="007813F4">
      <w:pPr>
        <w:rPr>
          <w:rFonts w:ascii="Nunito" w:hAnsi="Nunito"/>
          <w:rPrChange w:id="3259" w:author="Craig Parker" w:date="2024-08-05T19:17:00Z">
            <w:rPr/>
          </w:rPrChange>
        </w:rPr>
      </w:pPr>
    </w:p>
    <w:p w14:paraId="000001B1" w14:textId="77777777" w:rsidR="007813F4" w:rsidRPr="00A62CB7" w:rsidRDefault="009511AE">
      <w:pPr>
        <w:rPr>
          <w:rFonts w:ascii="Nunito" w:hAnsi="Nunito"/>
          <w:rPrChange w:id="3260" w:author="Craig Parker" w:date="2024-08-05T19:17:00Z">
            <w:rPr/>
          </w:rPrChange>
        </w:rPr>
      </w:pPr>
      <w:r w:rsidRPr="00A62CB7">
        <w:rPr>
          <w:rFonts w:ascii="Nunito" w:hAnsi="Nunito"/>
          <w:rPrChange w:id="3261" w:author="Craig Parker" w:date="2024-08-05T19:17:00Z">
            <w:rPr/>
          </w:rPrChange>
        </w:rPr>
        <w:t>The assessment will look at three aspects of the data management plan:</w:t>
      </w:r>
    </w:p>
    <w:p w14:paraId="000001B2" w14:textId="77777777" w:rsidR="007813F4" w:rsidRPr="00A62CB7" w:rsidRDefault="007813F4">
      <w:pPr>
        <w:rPr>
          <w:rFonts w:ascii="Nunito" w:hAnsi="Nunito"/>
          <w:rPrChange w:id="3262" w:author="Craig Parker" w:date="2024-08-05T19:17:00Z">
            <w:rPr/>
          </w:rPrChange>
        </w:rPr>
      </w:pPr>
    </w:p>
    <w:p w14:paraId="000001B3" w14:textId="2C57E473" w:rsidR="007813F4" w:rsidRPr="00A62CB7" w:rsidRDefault="54FBA741">
      <w:pPr>
        <w:numPr>
          <w:ilvl w:val="0"/>
          <w:numId w:val="8"/>
        </w:numPr>
        <w:rPr>
          <w:rFonts w:ascii="Nunito" w:hAnsi="Nunito"/>
          <w:rPrChange w:id="3263" w:author="Craig Parker" w:date="2024-08-05T19:17:00Z">
            <w:rPr/>
          </w:rPrChange>
        </w:rPr>
      </w:pPr>
      <w:r w:rsidRPr="00A62CB7">
        <w:rPr>
          <w:rFonts w:ascii="Nunito" w:hAnsi="Nunito"/>
          <w:rPrChange w:id="3264" w:author="Craig Parker" w:date="2024-08-05T19:17:00Z">
            <w:rPr/>
          </w:rPrChange>
        </w:rPr>
        <w:t xml:space="preserve">Data acquisition processes: Are the data </w:t>
      </w:r>
      <w:del w:id="3265" w:author="Craig Parker" w:date="2024-07-16T11:35:00Z">
        <w:r w:rsidRPr="00A62CB7" w:rsidDel="00317372">
          <w:rPr>
            <w:rFonts w:ascii="Nunito" w:hAnsi="Nunito"/>
            <w:rPrChange w:id="3266" w:author="Craig Parker" w:date="2024-08-05T19:17:00Z">
              <w:rPr/>
            </w:rPrChange>
          </w:rPr>
          <w:delText xml:space="preserve">aquisition </w:delText>
        </w:r>
      </w:del>
      <w:ins w:id="3267" w:author="Craig Parker" w:date="2024-07-16T11:35:00Z">
        <w:r w:rsidR="00317372" w:rsidRPr="00A62CB7">
          <w:rPr>
            <w:rFonts w:ascii="Nunito" w:hAnsi="Nunito"/>
          </w:rPr>
          <w:t>acquisition</w:t>
        </w:r>
        <w:r w:rsidR="00317372" w:rsidRPr="00A62CB7">
          <w:rPr>
            <w:rFonts w:ascii="Nunito" w:hAnsi="Nunito"/>
            <w:rPrChange w:id="3268" w:author="Craig Parker" w:date="2024-08-05T19:17:00Z">
              <w:rPr/>
            </w:rPrChange>
          </w:rPr>
          <w:t xml:space="preserve"> </w:t>
        </w:r>
      </w:ins>
      <w:r w:rsidRPr="00A62CB7">
        <w:rPr>
          <w:rFonts w:ascii="Nunito" w:hAnsi="Nunito"/>
          <w:rPrChange w:id="3269" w:author="Craig Parker" w:date="2024-08-05T19:17:00Z">
            <w:rPr/>
          </w:rPrChange>
        </w:rPr>
        <w:t xml:space="preserve">processes working </w:t>
      </w:r>
      <w:del w:id="3270" w:author="Craig Parker" w:date="2024-07-16T11:35:00Z">
        <w:r w:rsidRPr="00A62CB7" w:rsidDel="00317372">
          <w:rPr>
            <w:rFonts w:ascii="Nunito" w:hAnsi="Nunito"/>
            <w:rPrChange w:id="3271" w:author="Craig Parker" w:date="2024-08-05T19:17:00Z">
              <w:rPr/>
            </w:rPrChange>
          </w:rPr>
          <w:delText>with respect to</w:delText>
        </w:r>
      </w:del>
      <w:ins w:id="3272" w:author="Craig Parker" w:date="2024-07-16T11:35:00Z">
        <w:r w:rsidR="00317372" w:rsidRPr="00A62CB7">
          <w:rPr>
            <w:rFonts w:ascii="Nunito" w:hAnsi="Nunito"/>
          </w:rPr>
          <w:t>concerning</w:t>
        </w:r>
      </w:ins>
      <w:r w:rsidRPr="00A62CB7">
        <w:rPr>
          <w:rFonts w:ascii="Nunito" w:hAnsi="Nunito"/>
          <w:rPrChange w:id="3273" w:author="Craig Parker" w:date="2024-08-05T19:17:00Z">
            <w:rPr/>
          </w:rPrChange>
        </w:rPr>
        <w:t xml:space="preserve"> developing </w:t>
      </w:r>
      <w:del w:id="3274" w:author="Craig Parker" w:date="2024-07-08T09:33:00Z">
        <w:r w:rsidR="009511AE" w:rsidRPr="00A62CB7" w:rsidDel="54FBA741">
          <w:rPr>
            <w:rFonts w:ascii="Nunito" w:hAnsi="Nunito"/>
            <w:rPrChange w:id="3275" w:author="Craig Parker" w:date="2024-08-05T19:17:00Z">
              <w:rPr/>
            </w:rPrChange>
          </w:rPr>
          <w:delText>DSA</w:delText>
        </w:r>
      </w:del>
      <w:ins w:id="3276" w:author="Craig Parker" w:date="2024-07-08T09:33:00Z">
        <w:r w:rsidRPr="00A62CB7">
          <w:rPr>
            <w:rFonts w:ascii="Nunito" w:hAnsi="Nunito"/>
            <w:rPrChange w:id="3277" w:author="Craig Parker" w:date="2024-08-05T19:17:00Z">
              <w:rPr/>
            </w:rPrChange>
          </w:rPr>
          <w:t>DTA</w:t>
        </w:r>
      </w:ins>
      <w:r w:rsidRPr="00A62CB7">
        <w:rPr>
          <w:rFonts w:ascii="Nunito" w:hAnsi="Nunito"/>
          <w:rPrChange w:id="3278" w:author="Craig Parker" w:date="2024-08-05T19:17:00Z">
            <w:rPr/>
          </w:rPrChange>
        </w:rPr>
        <w:t>s, transferring the data, and satisfying ethical reviews</w:t>
      </w:r>
    </w:p>
    <w:p w14:paraId="000001B4" w14:textId="77777777" w:rsidR="007813F4" w:rsidRPr="00A62CB7" w:rsidRDefault="009511AE">
      <w:pPr>
        <w:numPr>
          <w:ilvl w:val="0"/>
          <w:numId w:val="8"/>
        </w:numPr>
        <w:rPr>
          <w:rFonts w:ascii="Nunito" w:hAnsi="Nunito"/>
          <w:rPrChange w:id="3279" w:author="Craig Parker" w:date="2024-08-05T19:17:00Z">
            <w:rPr/>
          </w:rPrChange>
        </w:rPr>
      </w:pPr>
      <w:r w:rsidRPr="00A62CB7">
        <w:rPr>
          <w:rFonts w:ascii="Nunito" w:hAnsi="Nunito"/>
          <w:rPrChange w:id="3280" w:author="Craig Parker" w:date="2024-08-05T19:17:00Z">
            <w:rPr/>
          </w:rPrChange>
        </w:rPr>
        <w:t>Data process: Is the data processing workflow working effectively and resulting in data that is ready for analysis?</w:t>
      </w:r>
    </w:p>
    <w:p w14:paraId="000001B5" w14:textId="77777777" w:rsidR="007813F4" w:rsidRPr="00A62CB7" w:rsidRDefault="009511AE">
      <w:pPr>
        <w:numPr>
          <w:ilvl w:val="0"/>
          <w:numId w:val="8"/>
        </w:numPr>
        <w:rPr>
          <w:rFonts w:ascii="Nunito" w:hAnsi="Nunito"/>
          <w:rPrChange w:id="3281" w:author="Craig Parker" w:date="2024-08-05T19:17:00Z">
            <w:rPr/>
          </w:rPrChange>
        </w:rPr>
      </w:pPr>
      <w:r w:rsidRPr="00A62CB7">
        <w:rPr>
          <w:rFonts w:ascii="Nunito" w:hAnsi="Nunito"/>
          <w:rPrChange w:id="3282" w:author="Craig Parker" w:date="2024-08-05T19:17:00Z">
            <w:rPr/>
          </w:rPrChange>
        </w:rPr>
        <w:t xml:space="preserve">Data </w:t>
      </w:r>
      <w:commentRangeStart w:id="3283"/>
      <w:r w:rsidRPr="00A62CB7">
        <w:rPr>
          <w:rFonts w:ascii="Nunito" w:hAnsi="Nunito"/>
          <w:rPrChange w:id="3284" w:author="Craig Parker" w:date="2024-08-05T19:17:00Z">
            <w:rPr/>
          </w:rPrChange>
        </w:rPr>
        <w:t>analysis</w:t>
      </w:r>
      <w:commentRangeEnd w:id="3283"/>
      <w:r w:rsidR="00AE02E3" w:rsidRPr="00A62CB7">
        <w:rPr>
          <w:rStyle w:val="CommentReference"/>
          <w:rFonts w:ascii="Nunito" w:hAnsi="Nunito"/>
          <w:rPrChange w:id="3285" w:author="Craig Parker" w:date="2024-08-05T19:17:00Z">
            <w:rPr>
              <w:rStyle w:val="CommentReference"/>
            </w:rPr>
          </w:rPrChange>
        </w:rPr>
        <w:commentReference w:id="3283"/>
      </w:r>
      <w:r w:rsidRPr="00A62CB7">
        <w:rPr>
          <w:rFonts w:ascii="Nunito" w:hAnsi="Nunito"/>
          <w:rPrChange w:id="3286" w:author="Craig Parker" w:date="2024-08-05T19:17:00Z">
            <w:rPr/>
          </w:rPrChange>
        </w:rPr>
        <w:t xml:space="preserve"> support: Is DMAC providing sufficient support and services to enable the data analysis plans for RP1, RP2, and any pilot projects?</w:t>
      </w:r>
    </w:p>
    <w:p w14:paraId="000001B6" w14:textId="77777777" w:rsidR="007813F4" w:rsidRPr="00A62CB7" w:rsidRDefault="007813F4">
      <w:pPr>
        <w:rPr>
          <w:rFonts w:ascii="Nunito" w:hAnsi="Nunito"/>
          <w:rPrChange w:id="3287" w:author="Craig Parker" w:date="2024-08-05T19:17:00Z">
            <w:rPr/>
          </w:rPrChange>
        </w:rPr>
      </w:pPr>
    </w:p>
    <w:p w14:paraId="000001B7" w14:textId="7EFBA529" w:rsidR="007813F4" w:rsidRPr="00A62CB7" w:rsidRDefault="009511AE">
      <w:pPr>
        <w:rPr>
          <w:rFonts w:ascii="Nunito" w:hAnsi="Nunito"/>
          <w:rPrChange w:id="3288" w:author="Craig Parker" w:date="2024-08-05T19:17:00Z">
            <w:rPr/>
          </w:rPrChange>
        </w:rPr>
      </w:pPr>
      <w:del w:id="3289" w:author="Craig Parker" w:date="2024-07-23T13:42:00Z">
        <w:r w:rsidRPr="00A62CB7" w:rsidDel="00C743C9">
          <w:rPr>
            <w:rFonts w:ascii="Nunito" w:hAnsi="Nunito"/>
            <w:rPrChange w:id="3290" w:author="Craig Parker" w:date="2024-08-05T19:17:00Z">
              <w:rPr/>
            </w:rPrChange>
          </w:rPr>
          <w:delText xml:space="preserve">Based on the assessment, the Data Management Plan will be updated and </w:delText>
        </w:r>
      </w:del>
      <w:del w:id="3291" w:author="Craig Parker" w:date="2024-07-09T11:48:00Z">
        <w:r w:rsidRPr="00A62CB7" w:rsidDel="00707C35">
          <w:rPr>
            <w:rFonts w:ascii="Nunito" w:hAnsi="Nunito"/>
            <w:rPrChange w:id="3292" w:author="Craig Parker" w:date="2024-08-05T19:17:00Z">
              <w:rPr/>
            </w:rPrChange>
          </w:rPr>
          <w:delText>changes will be implemented.  Revisions to the Data Management Plan will be proposed by the DMAC Co-PIs (see above) and</w:delText>
        </w:r>
      </w:del>
      <w:ins w:id="3293" w:author="Craig Parker" w:date="2024-07-23T13:42:00Z">
        <w:r w:rsidR="00C743C9" w:rsidRPr="00A62CB7">
          <w:rPr>
            <w:rFonts w:ascii="Nunito" w:hAnsi="Nunito"/>
          </w:rPr>
          <w:t>The Data Management Plan will be updated and changed based on the assessment. The DMAC co-PIs</w:t>
        </w:r>
      </w:ins>
      <w:ins w:id="3294" w:author="Craig Parker" w:date="2024-07-09T11:48:00Z">
        <w:r w:rsidR="00707C35" w:rsidRPr="00A62CB7">
          <w:rPr>
            <w:rFonts w:ascii="Nunito" w:hAnsi="Nunito"/>
          </w:rPr>
          <w:t xml:space="preserve"> (see above) will propose revisions to the plan, which will be</w:t>
        </w:r>
      </w:ins>
      <w:r w:rsidRPr="00A62CB7">
        <w:rPr>
          <w:rFonts w:ascii="Nunito" w:hAnsi="Nunito"/>
          <w:rPrChange w:id="3295" w:author="Craig Parker" w:date="2024-08-05T19:17:00Z">
            <w:rPr/>
          </w:rPrChange>
        </w:rPr>
        <w:t xml:space="preserve"> approved by the SC.</w:t>
      </w:r>
    </w:p>
    <w:p w14:paraId="000001B8" w14:textId="77777777" w:rsidR="007813F4" w:rsidRPr="00A62CB7" w:rsidRDefault="007813F4">
      <w:pPr>
        <w:rPr>
          <w:rFonts w:ascii="Nunito" w:hAnsi="Nunito"/>
          <w:rPrChange w:id="3296" w:author="Craig Parker" w:date="2024-08-05T19:17:00Z">
            <w:rPr/>
          </w:rPrChange>
        </w:rPr>
      </w:pPr>
    </w:p>
    <w:p w14:paraId="400EA0A3" w14:textId="7562BC1A" w:rsidR="00400083" w:rsidRPr="00A62CB7" w:rsidRDefault="6E1C0E23" w:rsidP="00A62CB7">
      <w:pPr>
        <w:pStyle w:val="Heading1"/>
        <w:numPr>
          <w:ilvl w:val="0"/>
          <w:numId w:val="40"/>
        </w:numPr>
        <w:rPr>
          <w:ins w:id="3297" w:author="Craig Parker" w:date="2024-07-09T11:55:00Z"/>
          <w:rFonts w:ascii="Nunito" w:hAnsi="Nunito"/>
          <w:rPrChange w:id="3298" w:author="Craig Parker" w:date="2024-08-05T19:17:00Z">
            <w:rPr>
              <w:ins w:id="3299" w:author="Craig Parker" w:date="2024-07-09T11:55:00Z"/>
            </w:rPr>
          </w:rPrChange>
        </w:rPr>
        <w:pPrChange w:id="3300" w:author="Craig Parker" w:date="2024-08-05T19:15:00Z">
          <w:pPr>
            <w:pStyle w:val="Heading1"/>
          </w:pPr>
        </w:pPrChange>
      </w:pPr>
      <w:bookmarkStart w:id="3301" w:name="_Toc172635238"/>
      <w:bookmarkStart w:id="3302" w:name="_Toc173777828"/>
      <w:ins w:id="3303" w:author="Craig Parker" w:date="2024-07-09T11:55:00Z">
        <w:r w:rsidRPr="00A62CB7">
          <w:rPr>
            <w:rFonts w:ascii="Nunito" w:hAnsi="Nunito"/>
            <w:rPrChange w:id="3304" w:author="Craig Parker" w:date="2024-08-05T19:17:00Z">
              <w:rPr/>
            </w:rPrChange>
          </w:rPr>
          <w:t>References</w:t>
        </w:r>
        <w:bookmarkEnd w:id="3301"/>
        <w:bookmarkEnd w:id="3302"/>
      </w:ins>
    </w:p>
    <w:p w14:paraId="0C3560EA" w14:textId="77777777" w:rsidR="00400083" w:rsidRPr="00A62CB7" w:rsidRDefault="00400083" w:rsidP="00400083">
      <w:pPr>
        <w:rPr>
          <w:ins w:id="3305" w:author="Craig Parker" w:date="2024-07-09T11:55:00Z"/>
          <w:rFonts w:ascii="Nunito" w:hAnsi="Nunito"/>
          <w:rPrChange w:id="3306" w:author="Craig Parker" w:date="2024-08-05T19:17:00Z">
            <w:rPr>
              <w:ins w:id="3307" w:author="Craig Parker" w:date="2024-07-09T11:55:00Z"/>
            </w:rPr>
          </w:rPrChange>
        </w:rPr>
      </w:pPr>
      <w:ins w:id="3308" w:author="Craig Parker" w:date="2024-07-09T11:55:00Z">
        <w:r w:rsidRPr="00A62CB7">
          <w:rPr>
            <w:rFonts w:ascii="Nunito" w:hAnsi="Nunito"/>
            <w:rPrChange w:id="3309" w:author="Craig Parker" w:date="2024-08-05T19:17:00Z">
              <w:rPr/>
            </w:rPrChange>
          </w:rPr>
          <w:t xml:space="preserve">Zandbergen, P. A. (2014). Ensuring confidentiality of geocoded health data: assessing geographic masking strategies for individual-level data. </w:t>
        </w:r>
        <w:r w:rsidRPr="00A62CB7">
          <w:rPr>
            <w:rFonts w:ascii="Nunito" w:hAnsi="Nunito"/>
            <w:i/>
            <w:rPrChange w:id="3310" w:author="Craig Parker" w:date="2024-08-05T19:17:00Z">
              <w:rPr>
                <w:i/>
              </w:rPr>
            </w:rPrChange>
          </w:rPr>
          <w:t>Advances in medicine</w:t>
        </w:r>
        <w:r w:rsidRPr="00A62CB7">
          <w:rPr>
            <w:rFonts w:ascii="Nunito" w:hAnsi="Nunito"/>
            <w:rPrChange w:id="3311" w:author="Craig Parker" w:date="2024-08-05T19:17:00Z">
              <w:rPr/>
            </w:rPrChange>
          </w:rPr>
          <w:t xml:space="preserve">, </w:t>
        </w:r>
        <w:r w:rsidRPr="00A62CB7">
          <w:rPr>
            <w:rFonts w:ascii="Nunito" w:hAnsi="Nunito"/>
            <w:i/>
            <w:rPrChange w:id="3312" w:author="Craig Parker" w:date="2024-08-05T19:17:00Z">
              <w:rPr>
                <w:i/>
              </w:rPr>
            </w:rPrChange>
          </w:rPr>
          <w:t>2014</w:t>
        </w:r>
        <w:r w:rsidRPr="00A62CB7">
          <w:rPr>
            <w:rFonts w:ascii="Nunito" w:hAnsi="Nunito"/>
            <w:rPrChange w:id="3313" w:author="Craig Parker" w:date="2024-08-05T19:17:00Z">
              <w:rPr/>
            </w:rPrChange>
          </w:rPr>
          <w:t>.</w:t>
        </w:r>
      </w:ins>
    </w:p>
    <w:p w14:paraId="53883FCD" w14:textId="5E0728A7" w:rsidR="003C65B3" w:rsidRPr="00A62CB7" w:rsidRDefault="003C65B3">
      <w:pPr>
        <w:overflowPunct/>
        <w:autoSpaceDE/>
        <w:autoSpaceDN/>
        <w:adjustRightInd/>
        <w:rPr>
          <w:ins w:id="3314" w:author="Craig Parker" w:date="2024-07-08T12:00:00Z"/>
          <w:rFonts w:ascii="Nunito" w:hAnsi="Nunito"/>
          <w:sz w:val="40"/>
          <w:szCs w:val="40"/>
          <w:rPrChange w:id="3315" w:author="Craig Parker" w:date="2024-08-05T19:17:00Z">
            <w:rPr>
              <w:ins w:id="3316" w:author="Craig Parker" w:date="2024-07-08T12:00:00Z"/>
              <w:sz w:val="40"/>
              <w:szCs w:val="40"/>
            </w:rPr>
          </w:rPrChange>
        </w:rPr>
      </w:pPr>
      <w:ins w:id="3317" w:author="Craig Parker" w:date="2024-07-08T12:00:00Z">
        <w:r w:rsidRPr="00A62CB7">
          <w:rPr>
            <w:rFonts w:ascii="Nunito" w:hAnsi="Nunito"/>
            <w:rPrChange w:id="3318" w:author="Craig Parker" w:date="2024-08-05T19:17:00Z">
              <w:rPr/>
            </w:rPrChange>
          </w:rPr>
          <w:br w:type="page"/>
        </w:r>
      </w:ins>
    </w:p>
    <w:p w14:paraId="08E138E9" w14:textId="77777777" w:rsidR="003C65B3" w:rsidRPr="00A62CB7" w:rsidRDefault="003C65B3">
      <w:pPr>
        <w:pStyle w:val="Heading1"/>
        <w:rPr>
          <w:ins w:id="3319" w:author="Craig Parker" w:date="2024-07-08T12:00:00Z"/>
          <w:rFonts w:ascii="Nunito" w:hAnsi="Nunito"/>
          <w:rPrChange w:id="3320" w:author="Craig Parker" w:date="2024-08-05T19:17:00Z">
            <w:rPr>
              <w:ins w:id="3321" w:author="Craig Parker" w:date="2024-07-08T12:00:00Z"/>
            </w:rPr>
          </w:rPrChange>
        </w:rPr>
        <w:sectPr w:rsidR="003C65B3" w:rsidRPr="00A62CB7">
          <w:headerReference w:type="default" r:id="rId18"/>
          <w:pgSz w:w="12240" w:h="15840"/>
          <w:pgMar w:top="1440" w:right="1440" w:bottom="1440" w:left="1440" w:header="708" w:footer="708" w:gutter="0"/>
          <w:pgNumType w:start="1"/>
          <w:cols w:space="720"/>
        </w:sectPr>
      </w:pPr>
    </w:p>
    <w:p w14:paraId="000001B9" w14:textId="1D65F3AB" w:rsidR="007813F4" w:rsidRPr="00A62CB7" w:rsidRDefault="6E1C0E23">
      <w:pPr>
        <w:pStyle w:val="Heading1"/>
        <w:rPr>
          <w:rFonts w:ascii="Nunito" w:hAnsi="Nunito"/>
          <w:rPrChange w:id="3322" w:author="Craig Parker" w:date="2024-08-05T19:17:00Z">
            <w:rPr/>
          </w:rPrChange>
        </w:rPr>
      </w:pPr>
      <w:bookmarkStart w:id="3323" w:name="_Toc172635239"/>
      <w:bookmarkStart w:id="3324" w:name="_Toc173777829"/>
      <w:commentRangeStart w:id="3325"/>
      <w:r w:rsidRPr="00A62CB7">
        <w:rPr>
          <w:rFonts w:ascii="Nunito" w:hAnsi="Nunito"/>
          <w:rPrChange w:id="3326" w:author="Craig Parker" w:date="2024-08-05T19:17:00Z">
            <w:rPr/>
          </w:rPrChange>
        </w:rPr>
        <w:lastRenderedPageBreak/>
        <w:t>Annex</w:t>
      </w:r>
      <w:del w:id="3327" w:author="Matthew Chersich" w:date="2024-08-04T18:07:00Z">
        <w:r w:rsidR="009511AE" w:rsidRPr="00A62CB7" w:rsidDel="6E1C0E23">
          <w:rPr>
            <w:rFonts w:ascii="Nunito" w:hAnsi="Nunito"/>
            <w:rPrChange w:id="3328" w:author="Craig Parker" w:date="2024-08-05T19:17:00Z">
              <w:rPr/>
            </w:rPrChange>
          </w:rPr>
          <w:delText>e</w:delText>
        </w:r>
      </w:del>
      <w:commentRangeEnd w:id="3325"/>
      <w:r w:rsidR="009511AE" w:rsidRPr="00A62CB7">
        <w:rPr>
          <w:rStyle w:val="CommentReference"/>
          <w:rFonts w:ascii="Nunito" w:hAnsi="Nunito"/>
          <w:rPrChange w:id="3329" w:author="Craig Parker" w:date="2024-08-05T19:17:00Z">
            <w:rPr>
              <w:rStyle w:val="CommentReference"/>
            </w:rPr>
          </w:rPrChange>
        </w:rPr>
        <w:commentReference w:id="3325"/>
      </w:r>
      <w:r w:rsidRPr="00A62CB7">
        <w:rPr>
          <w:rFonts w:ascii="Nunito" w:hAnsi="Nunito"/>
          <w:rPrChange w:id="3330" w:author="Craig Parker" w:date="2024-08-05T19:17:00Z">
            <w:rPr/>
          </w:rPrChange>
        </w:rPr>
        <w:t xml:space="preserve"> 1: Key data sources</w:t>
      </w:r>
      <w:bookmarkEnd w:id="3323"/>
      <w:bookmarkEnd w:id="3324"/>
    </w:p>
    <w:p w14:paraId="000001BA" w14:textId="77777777" w:rsidR="007813F4" w:rsidRPr="00A62CB7" w:rsidRDefault="007813F4">
      <w:pPr>
        <w:widowControl w:val="0"/>
        <w:spacing w:line="240" w:lineRule="auto"/>
        <w:ind w:left="119"/>
        <w:rPr>
          <w:rFonts w:ascii="Nunito" w:hAnsi="Nunito"/>
          <w:b/>
          <w:sz w:val="19"/>
          <w:szCs w:val="19"/>
          <w:rPrChange w:id="3331" w:author="Craig Parker" w:date="2024-08-05T19:17:00Z">
            <w:rPr>
              <w:b/>
              <w:sz w:val="19"/>
              <w:szCs w:val="19"/>
            </w:rPr>
          </w:rPrChange>
        </w:rPr>
      </w:pPr>
    </w:p>
    <w:tbl>
      <w:tblPr>
        <w:tblStyle w:val="a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Change w:id="3332" w:author="Matthew Chersich" w:date="2024-08-04T20:16:00Z">
          <w:tblPr>
            <w:tblStyle w:val="a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PrChange>
      </w:tblPr>
      <w:tblGrid>
        <w:gridCol w:w="5384"/>
        <w:gridCol w:w="2104"/>
        <w:gridCol w:w="1015"/>
        <w:gridCol w:w="1637"/>
        <w:gridCol w:w="1263"/>
        <w:gridCol w:w="1537"/>
        <w:tblGridChange w:id="3333">
          <w:tblGrid>
            <w:gridCol w:w="5247"/>
            <w:gridCol w:w="137"/>
            <w:gridCol w:w="2104"/>
            <w:gridCol w:w="70"/>
            <w:gridCol w:w="945"/>
            <w:gridCol w:w="32"/>
            <w:gridCol w:w="1605"/>
            <w:gridCol w:w="33"/>
            <w:gridCol w:w="627"/>
            <w:gridCol w:w="603"/>
            <w:gridCol w:w="27"/>
            <w:gridCol w:w="1510"/>
          </w:tblGrid>
        </w:tblGridChange>
      </w:tblGrid>
      <w:tr w:rsidR="003C65B3" w:rsidRPr="00A62CB7" w14:paraId="150231FF" w14:textId="77777777" w:rsidTr="00AE02E3">
        <w:trPr>
          <w:trHeight w:val="398"/>
          <w:trPrChange w:id="3334" w:author="Matthew Chersich" w:date="2024-08-04T20:16:00Z">
            <w:trPr>
              <w:trHeight w:val="398"/>
            </w:trPr>
          </w:trPrChange>
        </w:trPr>
        <w:tc>
          <w:tcPr>
            <w:tcW w:w="1530" w:type="pct"/>
            <w:shd w:val="clear" w:color="auto" w:fill="auto"/>
            <w:tcMar>
              <w:top w:w="100" w:type="dxa"/>
              <w:left w:w="100" w:type="dxa"/>
              <w:bottom w:w="100" w:type="dxa"/>
              <w:right w:w="100" w:type="dxa"/>
            </w:tcMar>
            <w:vAlign w:val="center"/>
            <w:tcPrChange w:id="3335" w:author="Matthew Chersich" w:date="2024-08-04T20:16:00Z">
              <w:tcPr>
                <w:tcW w:w="1366" w:type="pct"/>
                <w:shd w:val="clear" w:color="auto" w:fill="auto"/>
                <w:tcMar>
                  <w:top w:w="100" w:type="dxa"/>
                  <w:left w:w="100" w:type="dxa"/>
                  <w:bottom w:w="100" w:type="dxa"/>
                  <w:right w:w="100" w:type="dxa"/>
                </w:tcMar>
              </w:tcPr>
            </w:tcPrChange>
          </w:tcPr>
          <w:p w14:paraId="000001BB" w14:textId="77777777" w:rsidR="007813F4" w:rsidRPr="00A62CB7" w:rsidRDefault="009511AE">
            <w:pPr>
              <w:widowControl w:val="0"/>
              <w:spacing w:line="234" w:lineRule="auto"/>
              <w:ind w:left="121" w:right="91" w:firstLine="5"/>
              <w:rPr>
                <w:rFonts w:ascii="Nunito" w:hAnsi="Nunito"/>
                <w:b/>
                <w:sz w:val="16"/>
                <w:szCs w:val="16"/>
                <w:rPrChange w:id="3336" w:author="Craig Parker" w:date="2024-08-05T19:17:00Z">
                  <w:rPr>
                    <w:b/>
                    <w:sz w:val="16"/>
                    <w:szCs w:val="16"/>
                  </w:rPr>
                </w:rPrChange>
              </w:rPr>
            </w:pPr>
            <w:r w:rsidRPr="00A62CB7">
              <w:rPr>
                <w:rFonts w:ascii="Nunito" w:hAnsi="Nunito"/>
                <w:b/>
                <w:sz w:val="16"/>
                <w:szCs w:val="16"/>
                <w:rPrChange w:id="3337" w:author="Craig Parker" w:date="2024-08-05T19:17:00Z">
                  <w:rPr>
                    <w:b/>
                    <w:sz w:val="16"/>
                    <w:szCs w:val="16"/>
                  </w:rPr>
                </w:rPrChange>
              </w:rPr>
              <w:t xml:space="preserve">Name and source </w:t>
            </w:r>
            <w:del w:id="3338" w:author="Matthew Chersich" w:date="2024-08-04T20:12:00Z">
              <w:r w:rsidRPr="00A62CB7" w:rsidDel="00AE02E3">
                <w:rPr>
                  <w:rFonts w:ascii="Nunito" w:hAnsi="Nunito"/>
                  <w:b/>
                  <w:sz w:val="16"/>
                  <w:szCs w:val="16"/>
                  <w:rPrChange w:id="3339" w:author="Craig Parker" w:date="2024-08-05T19:17:00Z">
                    <w:rPr>
                      <w:b/>
                      <w:sz w:val="16"/>
                      <w:szCs w:val="16"/>
                    </w:rPr>
                  </w:rPrChange>
                </w:rPr>
                <w:delText xml:space="preserve"> </w:delText>
              </w:r>
            </w:del>
            <w:r w:rsidRPr="00A62CB7">
              <w:rPr>
                <w:rFonts w:ascii="Nunito" w:hAnsi="Nunito"/>
                <w:b/>
                <w:sz w:val="16"/>
                <w:szCs w:val="16"/>
                <w:rPrChange w:id="3340" w:author="Craig Parker" w:date="2024-08-05T19:17:00Z">
                  <w:rPr>
                    <w:b/>
                    <w:sz w:val="16"/>
                    <w:szCs w:val="16"/>
                  </w:rPr>
                </w:rPrChange>
              </w:rPr>
              <w:t xml:space="preserve">of dataset </w:t>
            </w:r>
          </w:p>
        </w:tc>
        <w:tc>
          <w:tcPr>
            <w:tcW w:w="1391" w:type="pct"/>
            <w:shd w:val="clear" w:color="auto" w:fill="auto"/>
            <w:tcMar>
              <w:top w:w="100" w:type="dxa"/>
              <w:left w:w="100" w:type="dxa"/>
              <w:bottom w:w="100" w:type="dxa"/>
              <w:right w:w="100" w:type="dxa"/>
            </w:tcMar>
            <w:vAlign w:val="center"/>
            <w:tcPrChange w:id="3341" w:author="Matthew Chersich" w:date="2024-08-04T20:16:00Z">
              <w:tcPr>
                <w:tcW w:w="1555" w:type="pct"/>
                <w:gridSpan w:val="3"/>
                <w:shd w:val="clear" w:color="auto" w:fill="auto"/>
                <w:tcMar>
                  <w:top w:w="100" w:type="dxa"/>
                  <w:left w:w="100" w:type="dxa"/>
                  <w:bottom w:w="100" w:type="dxa"/>
                  <w:right w:w="100" w:type="dxa"/>
                </w:tcMar>
              </w:tcPr>
            </w:tcPrChange>
          </w:tcPr>
          <w:p w14:paraId="000001BC" w14:textId="77777777" w:rsidR="007813F4" w:rsidRPr="00A62CB7" w:rsidRDefault="009511AE">
            <w:pPr>
              <w:widowControl w:val="0"/>
              <w:spacing w:line="240" w:lineRule="auto"/>
              <w:ind w:left="122"/>
              <w:rPr>
                <w:rFonts w:ascii="Nunito" w:hAnsi="Nunito"/>
                <w:b/>
                <w:sz w:val="16"/>
                <w:szCs w:val="16"/>
                <w:rPrChange w:id="3342" w:author="Craig Parker" w:date="2024-08-05T19:17:00Z">
                  <w:rPr>
                    <w:b/>
                    <w:sz w:val="16"/>
                    <w:szCs w:val="16"/>
                  </w:rPr>
                </w:rPrChange>
              </w:rPr>
            </w:pPr>
            <w:r w:rsidRPr="00A62CB7">
              <w:rPr>
                <w:rFonts w:ascii="Nunito" w:hAnsi="Nunito"/>
                <w:b/>
                <w:sz w:val="16"/>
                <w:szCs w:val="16"/>
                <w:rPrChange w:id="3343" w:author="Craig Parker" w:date="2024-08-05T19:17:00Z">
                  <w:rPr>
                    <w:b/>
                    <w:sz w:val="16"/>
                    <w:szCs w:val="16"/>
                  </w:rPr>
                </w:rPrChange>
              </w:rPr>
              <w:t xml:space="preserve">Description </w:t>
            </w:r>
          </w:p>
        </w:tc>
        <w:tc>
          <w:tcPr>
            <w:tcW w:w="378" w:type="pct"/>
            <w:shd w:val="clear" w:color="auto" w:fill="auto"/>
            <w:tcMar>
              <w:top w:w="100" w:type="dxa"/>
              <w:left w:w="100" w:type="dxa"/>
              <w:bottom w:w="100" w:type="dxa"/>
              <w:right w:w="100" w:type="dxa"/>
            </w:tcMar>
            <w:vAlign w:val="center"/>
            <w:tcPrChange w:id="3344" w:author="Matthew Chersich" w:date="2024-08-04T20:16:00Z">
              <w:tcPr>
                <w:tcW w:w="378" w:type="pct"/>
                <w:gridSpan w:val="2"/>
                <w:shd w:val="clear" w:color="auto" w:fill="auto"/>
                <w:tcMar>
                  <w:top w:w="100" w:type="dxa"/>
                  <w:left w:w="100" w:type="dxa"/>
                  <w:bottom w:w="100" w:type="dxa"/>
                  <w:right w:w="100" w:type="dxa"/>
                </w:tcMar>
              </w:tcPr>
            </w:tcPrChange>
          </w:tcPr>
          <w:p w14:paraId="000001BD" w14:textId="77777777" w:rsidR="007813F4" w:rsidRPr="00A62CB7" w:rsidRDefault="009511AE">
            <w:pPr>
              <w:widowControl w:val="0"/>
              <w:spacing w:line="240" w:lineRule="auto"/>
              <w:ind w:left="127"/>
              <w:rPr>
                <w:rFonts w:ascii="Nunito" w:hAnsi="Nunito"/>
                <w:b/>
                <w:sz w:val="16"/>
                <w:szCs w:val="16"/>
                <w:rPrChange w:id="3345" w:author="Craig Parker" w:date="2024-08-05T19:17:00Z">
                  <w:rPr>
                    <w:b/>
                    <w:sz w:val="16"/>
                    <w:szCs w:val="16"/>
                  </w:rPr>
                </w:rPrChange>
              </w:rPr>
            </w:pPr>
            <w:r w:rsidRPr="00A62CB7">
              <w:rPr>
                <w:rFonts w:ascii="Nunito" w:hAnsi="Nunito"/>
                <w:b/>
                <w:sz w:val="16"/>
                <w:szCs w:val="16"/>
                <w:rPrChange w:id="3346" w:author="Craig Parker" w:date="2024-08-05T19:17:00Z">
                  <w:rPr>
                    <w:b/>
                    <w:sz w:val="16"/>
                    <w:szCs w:val="16"/>
                  </w:rPr>
                </w:rPrChange>
              </w:rPr>
              <w:t xml:space="preserve">UCT / </w:t>
            </w:r>
          </w:p>
          <w:p w14:paraId="000001BE" w14:textId="77777777" w:rsidR="007813F4" w:rsidRPr="00A62CB7" w:rsidRDefault="009511AE">
            <w:pPr>
              <w:widowControl w:val="0"/>
              <w:spacing w:line="240" w:lineRule="auto"/>
              <w:ind w:left="127"/>
              <w:rPr>
                <w:rFonts w:ascii="Nunito" w:hAnsi="Nunito"/>
                <w:b/>
                <w:sz w:val="16"/>
                <w:szCs w:val="16"/>
                <w:rPrChange w:id="3347" w:author="Craig Parker" w:date="2024-08-05T19:17:00Z">
                  <w:rPr>
                    <w:b/>
                    <w:sz w:val="16"/>
                    <w:szCs w:val="16"/>
                  </w:rPr>
                </w:rPrChange>
              </w:rPr>
            </w:pPr>
            <w:r w:rsidRPr="00A62CB7">
              <w:rPr>
                <w:rFonts w:ascii="Nunito" w:hAnsi="Nunito"/>
                <w:b/>
                <w:sz w:val="16"/>
                <w:szCs w:val="16"/>
                <w:rPrChange w:id="3348" w:author="Craig Parker" w:date="2024-08-05T19:17:00Z">
                  <w:rPr>
                    <w:b/>
                    <w:sz w:val="16"/>
                    <w:szCs w:val="16"/>
                  </w:rPr>
                </w:rPrChange>
              </w:rPr>
              <w:t xml:space="preserve">PAIRS </w:t>
            </w:r>
          </w:p>
        </w:tc>
        <w:tc>
          <w:tcPr>
            <w:tcW w:w="633" w:type="pct"/>
            <w:shd w:val="clear" w:color="auto" w:fill="auto"/>
            <w:tcMar>
              <w:top w:w="100" w:type="dxa"/>
              <w:left w:w="100" w:type="dxa"/>
              <w:bottom w:w="100" w:type="dxa"/>
              <w:right w:w="100" w:type="dxa"/>
            </w:tcMar>
            <w:vAlign w:val="center"/>
            <w:tcPrChange w:id="3349" w:author="Matthew Chersich" w:date="2024-08-04T20:16:00Z">
              <w:tcPr>
                <w:tcW w:w="633" w:type="pct"/>
                <w:gridSpan w:val="2"/>
                <w:shd w:val="clear" w:color="auto" w:fill="auto"/>
                <w:tcMar>
                  <w:top w:w="100" w:type="dxa"/>
                  <w:left w:w="100" w:type="dxa"/>
                  <w:bottom w:w="100" w:type="dxa"/>
                  <w:right w:w="100" w:type="dxa"/>
                </w:tcMar>
              </w:tcPr>
            </w:tcPrChange>
          </w:tcPr>
          <w:p w14:paraId="000001BF" w14:textId="77777777" w:rsidR="007813F4" w:rsidRPr="00A62CB7" w:rsidRDefault="009511AE">
            <w:pPr>
              <w:widowControl w:val="0"/>
              <w:spacing w:line="240" w:lineRule="auto"/>
              <w:ind w:left="122"/>
              <w:rPr>
                <w:rFonts w:ascii="Nunito" w:hAnsi="Nunito"/>
                <w:b/>
                <w:sz w:val="16"/>
                <w:szCs w:val="16"/>
                <w:rPrChange w:id="3350" w:author="Craig Parker" w:date="2024-08-05T19:17:00Z">
                  <w:rPr>
                    <w:b/>
                    <w:sz w:val="16"/>
                    <w:szCs w:val="16"/>
                  </w:rPr>
                </w:rPrChange>
              </w:rPr>
            </w:pPr>
            <w:r w:rsidRPr="00A62CB7">
              <w:rPr>
                <w:rFonts w:ascii="Nunito" w:hAnsi="Nunito"/>
                <w:b/>
                <w:sz w:val="16"/>
                <w:szCs w:val="16"/>
                <w:rPrChange w:id="3351" w:author="Craig Parker" w:date="2024-08-05T19:17:00Z">
                  <w:rPr>
                    <w:b/>
                    <w:sz w:val="16"/>
                    <w:szCs w:val="16"/>
                  </w:rPr>
                </w:rPrChange>
              </w:rPr>
              <w:t xml:space="preserve">Key variables </w:t>
            </w:r>
          </w:p>
        </w:tc>
        <w:tc>
          <w:tcPr>
            <w:tcW w:w="486" w:type="pct"/>
            <w:shd w:val="clear" w:color="auto" w:fill="auto"/>
            <w:tcMar>
              <w:top w:w="100" w:type="dxa"/>
              <w:left w:w="100" w:type="dxa"/>
              <w:bottom w:w="100" w:type="dxa"/>
              <w:right w:w="100" w:type="dxa"/>
            </w:tcMar>
            <w:vAlign w:val="center"/>
            <w:tcPrChange w:id="3352" w:author="Matthew Chersich" w:date="2024-08-04T20:16:00Z">
              <w:tcPr>
                <w:tcW w:w="486" w:type="pct"/>
                <w:gridSpan w:val="3"/>
                <w:shd w:val="clear" w:color="auto" w:fill="auto"/>
                <w:tcMar>
                  <w:top w:w="100" w:type="dxa"/>
                  <w:left w:w="100" w:type="dxa"/>
                  <w:bottom w:w="100" w:type="dxa"/>
                  <w:right w:w="100" w:type="dxa"/>
                </w:tcMar>
              </w:tcPr>
            </w:tcPrChange>
          </w:tcPr>
          <w:p w14:paraId="000001C0" w14:textId="77777777" w:rsidR="007813F4" w:rsidRPr="00A62CB7" w:rsidRDefault="009511AE">
            <w:pPr>
              <w:widowControl w:val="0"/>
              <w:spacing w:line="234" w:lineRule="auto"/>
              <w:ind w:left="122" w:right="103" w:hanging="1"/>
              <w:rPr>
                <w:rFonts w:ascii="Nunito" w:hAnsi="Nunito"/>
                <w:b/>
                <w:sz w:val="16"/>
                <w:szCs w:val="16"/>
                <w:rPrChange w:id="3353" w:author="Craig Parker" w:date="2024-08-05T19:17:00Z">
                  <w:rPr>
                    <w:b/>
                    <w:sz w:val="16"/>
                    <w:szCs w:val="16"/>
                  </w:rPr>
                </w:rPrChange>
              </w:rPr>
            </w:pPr>
            <w:proofErr w:type="spellStart"/>
            <w:r w:rsidRPr="00A62CB7">
              <w:rPr>
                <w:rFonts w:ascii="Nunito" w:hAnsi="Nunito"/>
                <w:b/>
                <w:sz w:val="16"/>
                <w:szCs w:val="16"/>
                <w:rPrChange w:id="3354" w:author="Craig Parker" w:date="2024-08-05T19:17:00Z">
                  <w:rPr>
                    <w:b/>
                    <w:sz w:val="16"/>
                    <w:szCs w:val="16"/>
                  </w:rPr>
                </w:rPrChange>
              </w:rPr>
              <w:t>Spatio</w:t>
            </w:r>
            <w:proofErr w:type="spellEnd"/>
            <w:r w:rsidRPr="00A62CB7">
              <w:rPr>
                <w:rFonts w:ascii="Nunito" w:hAnsi="Nunito"/>
                <w:b/>
                <w:sz w:val="16"/>
                <w:szCs w:val="16"/>
                <w:rPrChange w:id="3355" w:author="Craig Parker" w:date="2024-08-05T19:17:00Z">
                  <w:rPr>
                    <w:b/>
                    <w:sz w:val="16"/>
                    <w:szCs w:val="16"/>
                  </w:rPr>
                </w:rPrChange>
              </w:rPr>
              <w:t>-</w:t>
            </w:r>
            <w:proofErr w:type="gramStart"/>
            <w:r w:rsidRPr="00A62CB7">
              <w:rPr>
                <w:rFonts w:ascii="Nunito" w:hAnsi="Nunito"/>
                <w:b/>
                <w:sz w:val="16"/>
                <w:szCs w:val="16"/>
                <w:rPrChange w:id="3356" w:author="Craig Parker" w:date="2024-08-05T19:17:00Z">
                  <w:rPr>
                    <w:b/>
                    <w:sz w:val="16"/>
                    <w:szCs w:val="16"/>
                  </w:rPr>
                </w:rPrChange>
              </w:rPr>
              <w:t>temporal  coverage</w:t>
            </w:r>
            <w:proofErr w:type="gramEnd"/>
          </w:p>
        </w:tc>
        <w:tc>
          <w:tcPr>
            <w:tcW w:w="583" w:type="pct"/>
            <w:shd w:val="clear" w:color="auto" w:fill="auto"/>
            <w:tcMar>
              <w:top w:w="100" w:type="dxa"/>
              <w:left w:w="100" w:type="dxa"/>
              <w:bottom w:w="100" w:type="dxa"/>
              <w:right w:w="100" w:type="dxa"/>
            </w:tcMar>
            <w:vAlign w:val="center"/>
            <w:tcPrChange w:id="3357" w:author="Matthew Chersich" w:date="2024-08-04T20:16:00Z">
              <w:tcPr>
                <w:tcW w:w="583" w:type="pct"/>
                <w:shd w:val="clear" w:color="auto" w:fill="auto"/>
                <w:tcMar>
                  <w:top w:w="100" w:type="dxa"/>
                  <w:left w:w="100" w:type="dxa"/>
                  <w:bottom w:w="100" w:type="dxa"/>
                  <w:right w:w="100" w:type="dxa"/>
                </w:tcMar>
              </w:tcPr>
            </w:tcPrChange>
          </w:tcPr>
          <w:p w14:paraId="000001C1" w14:textId="77777777" w:rsidR="007813F4" w:rsidRPr="00A62CB7" w:rsidRDefault="009511AE">
            <w:pPr>
              <w:widowControl w:val="0"/>
              <w:spacing w:line="240" w:lineRule="auto"/>
              <w:ind w:left="127"/>
              <w:rPr>
                <w:rFonts w:ascii="Nunito" w:hAnsi="Nunito"/>
                <w:b/>
                <w:sz w:val="16"/>
                <w:szCs w:val="16"/>
                <w:rPrChange w:id="3358" w:author="Craig Parker" w:date="2024-08-05T19:17:00Z">
                  <w:rPr>
                    <w:b/>
                    <w:sz w:val="16"/>
                    <w:szCs w:val="16"/>
                  </w:rPr>
                </w:rPrChange>
              </w:rPr>
            </w:pPr>
            <w:r w:rsidRPr="00A62CB7">
              <w:rPr>
                <w:rFonts w:ascii="Nunito" w:hAnsi="Nunito"/>
                <w:b/>
                <w:sz w:val="16"/>
                <w:szCs w:val="16"/>
                <w:rPrChange w:id="3359" w:author="Craig Parker" w:date="2024-08-05T19:17:00Z">
                  <w:rPr>
                    <w:b/>
                    <w:sz w:val="16"/>
                    <w:szCs w:val="16"/>
                  </w:rPr>
                </w:rPrChange>
              </w:rPr>
              <w:t>Relevance</w:t>
            </w:r>
          </w:p>
        </w:tc>
      </w:tr>
      <w:tr w:rsidR="007813F4" w:rsidRPr="00A62CB7" w14:paraId="1044C4C1" w14:textId="77777777" w:rsidTr="00AE02E3">
        <w:tblPrEx>
          <w:tblPrExChange w:id="3360" w:author="Matthew Chersich" w:date="2024-08-04T20:16:00Z">
            <w:tblPrEx>
              <w:tblW w:w="10800" w:type="dxa"/>
              <w:tblLayout w:type="fixed"/>
            </w:tblPrEx>
          </w:tblPrExChange>
        </w:tblPrEx>
        <w:trPr>
          <w:trHeight w:val="196"/>
          <w:trPrChange w:id="3361" w:author="Matthew Chersich" w:date="2024-08-04T20:16:00Z">
            <w:trPr>
              <w:gridAfter w:val="0"/>
              <w:trHeight w:val="196"/>
            </w:trPr>
          </w:trPrChange>
        </w:trPr>
        <w:tc>
          <w:tcPr>
            <w:tcW w:w="5000" w:type="pct"/>
            <w:gridSpan w:val="6"/>
            <w:shd w:val="clear" w:color="auto" w:fill="E7E6E6" w:themeFill="background2"/>
            <w:tcMar>
              <w:top w:w="100" w:type="dxa"/>
              <w:left w:w="100" w:type="dxa"/>
              <w:bottom w:w="100" w:type="dxa"/>
              <w:right w:w="100" w:type="dxa"/>
            </w:tcMar>
            <w:vAlign w:val="center"/>
            <w:tcPrChange w:id="3362" w:author="Matthew Chersich" w:date="2024-08-04T20:16:00Z">
              <w:tcPr>
                <w:tcW w:w="10800" w:type="dxa"/>
                <w:gridSpan w:val="9"/>
                <w:shd w:val="clear" w:color="auto" w:fill="auto"/>
                <w:tcMar>
                  <w:top w:w="100" w:type="dxa"/>
                  <w:left w:w="100" w:type="dxa"/>
                  <w:bottom w:w="100" w:type="dxa"/>
                  <w:right w:w="100" w:type="dxa"/>
                </w:tcMar>
              </w:tcPr>
            </w:tcPrChange>
          </w:tcPr>
          <w:p w14:paraId="000001C2" w14:textId="77777777" w:rsidR="007813F4" w:rsidRPr="00A62CB7" w:rsidRDefault="009511AE">
            <w:pPr>
              <w:widowControl w:val="0"/>
              <w:spacing w:line="240" w:lineRule="auto"/>
              <w:jc w:val="center"/>
              <w:rPr>
                <w:rFonts w:ascii="Nunito" w:hAnsi="Nunito"/>
                <w:b/>
                <w:bCs/>
                <w:sz w:val="15"/>
                <w:szCs w:val="15"/>
                <w:shd w:val="clear" w:color="auto" w:fill="D9D9D9"/>
                <w:rPrChange w:id="3363" w:author="Craig Parker" w:date="2024-08-05T19:17:00Z">
                  <w:rPr>
                    <w:sz w:val="15"/>
                    <w:szCs w:val="15"/>
                    <w:shd w:val="clear" w:color="auto" w:fill="D9D9D9"/>
                  </w:rPr>
                </w:rPrChange>
              </w:rPr>
            </w:pPr>
            <w:r w:rsidRPr="00A62CB7">
              <w:rPr>
                <w:rFonts w:ascii="Nunito" w:hAnsi="Nunito"/>
                <w:b/>
                <w:bCs/>
                <w:sz w:val="15"/>
                <w:szCs w:val="15"/>
                <w:shd w:val="clear" w:color="auto" w:fill="D9D9D9"/>
                <w:rPrChange w:id="3364" w:author="Craig Parker" w:date="2024-08-05T19:17:00Z">
                  <w:rPr>
                    <w:sz w:val="15"/>
                    <w:szCs w:val="15"/>
                    <w:shd w:val="clear" w:color="auto" w:fill="D9D9D9"/>
                  </w:rPr>
                </w:rPrChange>
              </w:rPr>
              <w:t>Biomedical data</w:t>
            </w:r>
          </w:p>
        </w:tc>
      </w:tr>
      <w:tr w:rsidR="003C65B3" w:rsidRPr="00A62CB7" w14:paraId="393CCDAC" w14:textId="77777777" w:rsidTr="00AE02E3">
        <w:trPr>
          <w:trHeight w:val="1113"/>
          <w:trPrChange w:id="3365" w:author="Matthew Chersich" w:date="2024-08-04T20:16:00Z">
            <w:trPr>
              <w:trHeight w:val="1113"/>
            </w:trPr>
          </w:trPrChange>
        </w:trPr>
        <w:tc>
          <w:tcPr>
            <w:tcW w:w="1530" w:type="pct"/>
            <w:shd w:val="clear" w:color="auto" w:fill="auto"/>
            <w:tcMar>
              <w:top w:w="100" w:type="dxa"/>
              <w:left w:w="100" w:type="dxa"/>
              <w:bottom w:w="100" w:type="dxa"/>
              <w:right w:w="100" w:type="dxa"/>
            </w:tcMar>
            <w:vAlign w:val="center"/>
            <w:tcPrChange w:id="3366" w:author="Matthew Chersich" w:date="2024-08-04T20:16:00Z">
              <w:tcPr>
                <w:tcW w:w="1366" w:type="pct"/>
                <w:shd w:val="clear" w:color="auto" w:fill="auto"/>
                <w:tcMar>
                  <w:top w:w="100" w:type="dxa"/>
                  <w:left w:w="100" w:type="dxa"/>
                  <w:bottom w:w="100" w:type="dxa"/>
                  <w:right w:w="100" w:type="dxa"/>
                </w:tcMar>
              </w:tcPr>
            </w:tcPrChange>
          </w:tcPr>
          <w:p w14:paraId="000001C8" w14:textId="64FBCBFA" w:rsidR="007813F4" w:rsidRPr="00A62CB7" w:rsidDel="00AE02E3" w:rsidRDefault="009511AE">
            <w:pPr>
              <w:widowControl w:val="0"/>
              <w:spacing w:line="240" w:lineRule="auto"/>
              <w:ind w:left="129"/>
              <w:rPr>
                <w:del w:id="3367" w:author="Matthew Chersich" w:date="2024-08-04T20:17:00Z"/>
                <w:rFonts w:ascii="Nunito" w:hAnsi="Nunito"/>
                <w:sz w:val="15"/>
                <w:szCs w:val="15"/>
                <w:rPrChange w:id="3368" w:author="Craig Parker" w:date="2024-08-05T19:17:00Z">
                  <w:rPr>
                    <w:del w:id="3369" w:author="Matthew Chersich" w:date="2024-08-04T20:17:00Z"/>
                    <w:sz w:val="15"/>
                    <w:szCs w:val="15"/>
                  </w:rPr>
                </w:rPrChange>
              </w:rPr>
            </w:pPr>
            <w:r w:rsidRPr="00A62CB7">
              <w:rPr>
                <w:rFonts w:ascii="Nunito" w:hAnsi="Nunito"/>
                <w:sz w:val="15"/>
                <w:szCs w:val="15"/>
                <w:rPrChange w:id="3370" w:author="Craig Parker" w:date="2024-08-05T19:17:00Z">
                  <w:rPr>
                    <w:sz w:val="15"/>
                    <w:szCs w:val="15"/>
                  </w:rPr>
                </w:rPrChange>
              </w:rPr>
              <w:t xml:space="preserve">Individual  </w:t>
            </w:r>
          </w:p>
          <w:p w14:paraId="000001C9" w14:textId="2BF414C7" w:rsidR="007813F4" w:rsidRPr="00A62CB7" w:rsidDel="00AE02E3" w:rsidRDefault="009511AE">
            <w:pPr>
              <w:widowControl w:val="0"/>
              <w:spacing w:line="240" w:lineRule="auto"/>
              <w:rPr>
                <w:del w:id="3371" w:author="Matthew Chersich" w:date="2024-08-04T20:17:00Z"/>
                <w:rFonts w:ascii="Nunito" w:hAnsi="Nunito"/>
                <w:sz w:val="15"/>
                <w:szCs w:val="15"/>
                <w:rPrChange w:id="3372" w:author="Craig Parker" w:date="2024-08-05T19:17:00Z">
                  <w:rPr>
                    <w:del w:id="3373" w:author="Matthew Chersich" w:date="2024-08-04T20:17:00Z"/>
                    <w:sz w:val="15"/>
                    <w:szCs w:val="15"/>
                  </w:rPr>
                </w:rPrChange>
              </w:rPr>
              <w:pPrChange w:id="3374" w:author="Matthew Chersich" w:date="2024-08-04T20:17:00Z">
                <w:pPr>
                  <w:widowControl w:val="0"/>
                  <w:spacing w:before="2" w:line="240" w:lineRule="auto"/>
                  <w:ind w:left="127"/>
                </w:pPr>
              </w:pPrChange>
            </w:pPr>
            <w:r w:rsidRPr="00A62CB7">
              <w:rPr>
                <w:rFonts w:ascii="Nunito" w:hAnsi="Nunito"/>
                <w:sz w:val="15"/>
                <w:szCs w:val="15"/>
                <w:rPrChange w:id="3375" w:author="Craig Parker" w:date="2024-08-05T19:17:00Z">
                  <w:rPr>
                    <w:sz w:val="15"/>
                    <w:szCs w:val="15"/>
                  </w:rPr>
                </w:rPrChange>
              </w:rPr>
              <w:t xml:space="preserve">Participant Data </w:t>
            </w:r>
            <w:del w:id="3376" w:author="Matthew Chersich" w:date="2024-08-04T20:17:00Z">
              <w:r w:rsidRPr="00A62CB7" w:rsidDel="00AE02E3">
                <w:rPr>
                  <w:rFonts w:ascii="Nunito" w:hAnsi="Nunito"/>
                  <w:sz w:val="15"/>
                  <w:szCs w:val="15"/>
                  <w:rPrChange w:id="3377" w:author="Craig Parker" w:date="2024-08-05T19:17:00Z">
                    <w:rPr>
                      <w:sz w:val="15"/>
                      <w:szCs w:val="15"/>
                    </w:rPr>
                  </w:rPrChange>
                </w:rPr>
                <w:delText xml:space="preserve"> </w:delText>
              </w:r>
            </w:del>
          </w:p>
          <w:p w14:paraId="000001CA" w14:textId="77777777" w:rsidR="007813F4" w:rsidRPr="00A62CB7" w:rsidRDefault="009511AE">
            <w:pPr>
              <w:widowControl w:val="0"/>
              <w:spacing w:line="240" w:lineRule="auto"/>
              <w:rPr>
                <w:rFonts w:ascii="Nunito" w:hAnsi="Nunito"/>
                <w:sz w:val="15"/>
                <w:szCs w:val="15"/>
                <w:rPrChange w:id="3378" w:author="Craig Parker" w:date="2024-08-05T19:17:00Z">
                  <w:rPr>
                    <w:sz w:val="15"/>
                    <w:szCs w:val="15"/>
                  </w:rPr>
                </w:rPrChange>
              </w:rPr>
              <w:pPrChange w:id="3379" w:author="Matthew Chersich" w:date="2024-08-04T20:17:00Z">
                <w:pPr>
                  <w:widowControl w:val="0"/>
                  <w:spacing w:line="240" w:lineRule="auto"/>
                  <w:ind w:left="125"/>
                </w:pPr>
              </w:pPrChange>
            </w:pPr>
            <w:r w:rsidRPr="00A62CB7">
              <w:rPr>
                <w:rFonts w:ascii="Nunito" w:hAnsi="Nunito"/>
                <w:sz w:val="15"/>
                <w:szCs w:val="15"/>
                <w:rPrChange w:id="3380" w:author="Craig Parker" w:date="2024-08-05T19:17:00Z">
                  <w:rPr>
                    <w:sz w:val="15"/>
                    <w:szCs w:val="15"/>
                  </w:rPr>
                </w:rPrChange>
              </w:rPr>
              <w:t>platform</w:t>
            </w:r>
          </w:p>
        </w:tc>
        <w:tc>
          <w:tcPr>
            <w:tcW w:w="1391" w:type="pct"/>
            <w:shd w:val="clear" w:color="auto" w:fill="auto"/>
            <w:tcMar>
              <w:top w:w="100" w:type="dxa"/>
              <w:left w:w="100" w:type="dxa"/>
              <w:bottom w:w="100" w:type="dxa"/>
              <w:right w:w="100" w:type="dxa"/>
            </w:tcMar>
            <w:vAlign w:val="center"/>
            <w:tcPrChange w:id="3381" w:author="Matthew Chersich" w:date="2024-08-04T20:16:00Z">
              <w:tcPr>
                <w:tcW w:w="1555" w:type="pct"/>
                <w:gridSpan w:val="3"/>
                <w:shd w:val="clear" w:color="auto" w:fill="auto"/>
                <w:tcMar>
                  <w:top w:w="100" w:type="dxa"/>
                  <w:left w:w="100" w:type="dxa"/>
                  <w:bottom w:w="100" w:type="dxa"/>
                  <w:right w:w="100" w:type="dxa"/>
                </w:tcMar>
              </w:tcPr>
            </w:tcPrChange>
          </w:tcPr>
          <w:p w14:paraId="000001CB" w14:textId="77777777" w:rsidR="007813F4" w:rsidRPr="00A62CB7" w:rsidRDefault="009511AE">
            <w:pPr>
              <w:widowControl w:val="0"/>
              <w:spacing w:line="232" w:lineRule="auto"/>
              <w:ind w:left="111" w:right="321" w:firstLine="6"/>
              <w:rPr>
                <w:rFonts w:ascii="Nunito" w:hAnsi="Nunito"/>
                <w:sz w:val="15"/>
                <w:szCs w:val="15"/>
                <w:rPrChange w:id="3382" w:author="Craig Parker" w:date="2024-08-05T19:17:00Z">
                  <w:rPr>
                    <w:sz w:val="15"/>
                    <w:szCs w:val="15"/>
                  </w:rPr>
                </w:rPrChange>
              </w:rPr>
            </w:pPr>
            <w:r w:rsidRPr="00A62CB7">
              <w:rPr>
                <w:rFonts w:ascii="Nunito" w:hAnsi="Nunito"/>
                <w:sz w:val="15"/>
                <w:szCs w:val="15"/>
                <w:rPrChange w:id="3383" w:author="Craig Parker" w:date="2024-08-05T19:17:00Z">
                  <w:rPr>
                    <w:sz w:val="15"/>
                    <w:szCs w:val="15"/>
                  </w:rPr>
                </w:rPrChange>
              </w:rPr>
              <w:t xml:space="preserve">Collation of </w:t>
            </w:r>
            <w:proofErr w:type="gramStart"/>
            <w:r w:rsidRPr="00A62CB7">
              <w:rPr>
                <w:rFonts w:ascii="Nunito" w:hAnsi="Nunito"/>
                <w:sz w:val="15"/>
                <w:szCs w:val="15"/>
                <w:rPrChange w:id="3384" w:author="Craig Parker" w:date="2024-08-05T19:17:00Z">
                  <w:rPr>
                    <w:sz w:val="15"/>
                    <w:szCs w:val="15"/>
                  </w:rPr>
                </w:rPrChange>
              </w:rPr>
              <w:t>prospectively  collected</w:t>
            </w:r>
            <w:proofErr w:type="gramEnd"/>
            <w:r w:rsidRPr="00A62CB7">
              <w:rPr>
                <w:rFonts w:ascii="Nunito" w:hAnsi="Nunito"/>
                <w:sz w:val="15"/>
                <w:szCs w:val="15"/>
                <w:rPrChange w:id="3385" w:author="Craig Parker" w:date="2024-08-05T19:17:00Z">
                  <w:rPr>
                    <w:sz w:val="15"/>
                    <w:szCs w:val="15"/>
                  </w:rPr>
                </w:rPrChange>
              </w:rPr>
              <w:t xml:space="preserve"> high-quality data  from of pregnant women &amp;  and/or neonates  </w:t>
            </w:r>
          </w:p>
          <w:p w14:paraId="000001CC" w14:textId="77777777" w:rsidR="007813F4" w:rsidRPr="00A62CB7" w:rsidRDefault="009511AE">
            <w:pPr>
              <w:widowControl w:val="0"/>
              <w:spacing w:before="2" w:line="240" w:lineRule="auto"/>
              <w:ind w:left="120"/>
              <w:rPr>
                <w:rFonts w:ascii="Nunito" w:hAnsi="Nunito"/>
                <w:sz w:val="15"/>
                <w:szCs w:val="15"/>
                <w:rPrChange w:id="3386" w:author="Craig Parker" w:date="2024-08-05T19:17:00Z">
                  <w:rPr>
                    <w:sz w:val="15"/>
                    <w:szCs w:val="15"/>
                  </w:rPr>
                </w:rPrChange>
              </w:rPr>
            </w:pPr>
            <w:r w:rsidRPr="00A62CB7">
              <w:rPr>
                <w:rFonts w:ascii="Nunito" w:hAnsi="Nunito"/>
                <w:sz w:val="15"/>
                <w:szCs w:val="15"/>
                <w:rPrChange w:id="3387" w:author="Craig Parker" w:date="2024-08-05T19:17:00Z">
                  <w:rPr>
                    <w:sz w:val="15"/>
                    <w:szCs w:val="15"/>
                  </w:rPr>
                </w:rPrChange>
              </w:rPr>
              <w:t xml:space="preserve">(PROSPERO:  </w:t>
            </w:r>
          </w:p>
          <w:p w14:paraId="000001CD" w14:textId="77777777" w:rsidR="007813F4" w:rsidRPr="00A62CB7" w:rsidRDefault="009511AE">
            <w:pPr>
              <w:widowControl w:val="0"/>
              <w:spacing w:before="2" w:line="240" w:lineRule="auto"/>
              <w:ind w:left="118"/>
              <w:rPr>
                <w:rFonts w:ascii="Nunito" w:hAnsi="Nunito"/>
                <w:sz w:val="15"/>
                <w:szCs w:val="15"/>
                <w:rPrChange w:id="3388" w:author="Craig Parker" w:date="2024-08-05T19:17:00Z">
                  <w:rPr>
                    <w:sz w:val="15"/>
                    <w:szCs w:val="15"/>
                  </w:rPr>
                </w:rPrChange>
              </w:rPr>
            </w:pPr>
            <w:r w:rsidRPr="00A62CB7">
              <w:rPr>
                <w:rFonts w:ascii="Nunito" w:hAnsi="Nunito"/>
                <w:sz w:val="15"/>
                <w:szCs w:val="15"/>
                <w:rPrChange w:id="3389" w:author="Craig Parker" w:date="2024-08-05T19:17:00Z">
                  <w:rPr>
                    <w:sz w:val="15"/>
                    <w:szCs w:val="15"/>
                  </w:rPr>
                </w:rPrChange>
              </w:rPr>
              <w:t>CRD42020214637)</w:t>
            </w:r>
          </w:p>
        </w:tc>
        <w:tc>
          <w:tcPr>
            <w:tcW w:w="378" w:type="pct"/>
            <w:shd w:val="clear" w:color="auto" w:fill="auto"/>
            <w:tcMar>
              <w:top w:w="100" w:type="dxa"/>
              <w:left w:w="100" w:type="dxa"/>
              <w:bottom w:w="100" w:type="dxa"/>
              <w:right w:w="100" w:type="dxa"/>
            </w:tcMar>
            <w:vAlign w:val="center"/>
            <w:tcPrChange w:id="3390" w:author="Matthew Chersich" w:date="2024-08-04T20:16:00Z">
              <w:tcPr>
                <w:tcW w:w="378" w:type="pct"/>
                <w:gridSpan w:val="2"/>
                <w:shd w:val="clear" w:color="auto" w:fill="auto"/>
                <w:tcMar>
                  <w:top w:w="100" w:type="dxa"/>
                  <w:left w:w="100" w:type="dxa"/>
                  <w:bottom w:w="100" w:type="dxa"/>
                  <w:right w:w="100" w:type="dxa"/>
                </w:tcMar>
              </w:tcPr>
            </w:tcPrChange>
          </w:tcPr>
          <w:p w14:paraId="000001CE" w14:textId="77777777" w:rsidR="007813F4" w:rsidRPr="00A62CB7" w:rsidRDefault="009511AE">
            <w:pPr>
              <w:widowControl w:val="0"/>
              <w:spacing w:line="240" w:lineRule="auto"/>
              <w:ind w:left="127"/>
              <w:rPr>
                <w:rFonts w:ascii="Nunito" w:hAnsi="Nunito"/>
                <w:sz w:val="15"/>
                <w:szCs w:val="15"/>
                <w:rPrChange w:id="3391" w:author="Craig Parker" w:date="2024-08-05T19:17:00Z">
                  <w:rPr>
                    <w:sz w:val="15"/>
                    <w:szCs w:val="15"/>
                  </w:rPr>
                </w:rPrChange>
              </w:rPr>
            </w:pPr>
            <w:r w:rsidRPr="00A62CB7">
              <w:rPr>
                <w:rFonts w:ascii="Nunito" w:hAnsi="Nunito"/>
                <w:sz w:val="15"/>
                <w:szCs w:val="15"/>
                <w:rPrChange w:id="3392" w:author="Craig Parker" w:date="2024-08-05T19:17:00Z">
                  <w:rPr>
                    <w:sz w:val="15"/>
                    <w:szCs w:val="15"/>
                  </w:rPr>
                </w:rPrChange>
              </w:rPr>
              <w:t xml:space="preserve">Data  </w:t>
            </w:r>
          </w:p>
          <w:p w14:paraId="000001CF" w14:textId="77777777" w:rsidR="007813F4" w:rsidRPr="00A62CB7" w:rsidRDefault="009511AE">
            <w:pPr>
              <w:widowControl w:val="0"/>
              <w:spacing w:line="236" w:lineRule="auto"/>
              <w:ind w:left="125" w:right="110" w:hanging="5"/>
              <w:rPr>
                <w:rFonts w:ascii="Nunito" w:hAnsi="Nunito"/>
                <w:sz w:val="15"/>
                <w:szCs w:val="15"/>
                <w:rPrChange w:id="3393" w:author="Craig Parker" w:date="2024-08-05T19:17:00Z">
                  <w:rPr>
                    <w:sz w:val="15"/>
                    <w:szCs w:val="15"/>
                  </w:rPr>
                </w:rPrChange>
              </w:rPr>
            </w:pPr>
            <w:r w:rsidRPr="00A62CB7">
              <w:rPr>
                <w:rFonts w:ascii="Nunito" w:hAnsi="Nunito"/>
                <w:sz w:val="15"/>
                <w:szCs w:val="15"/>
                <w:rPrChange w:id="3394" w:author="Craig Parker" w:date="2024-08-05T19:17:00Z">
                  <w:rPr>
                    <w:sz w:val="15"/>
                    <w:szCs w:val="15"/>
                  </w:rPr>
                </w:rPrChange>
              </w:rPr>
              <w:t xml:space="preserve">owners; ki platform  </w:t>
            </w:r>
          </w:p>
          <w:p w14:paraId="000001D0" w14:textId="77777777" w:rsidR="007813F4" w:rsidRPr="00A62CB7" w:rsidRDefault="009511AE">
            <w:pPr>
              <w:widowControl w:val="0"/>
              <w:spacing w:line="240" w:lineRule="auto"/>
              <w:jc w:val="center"/>
              <w:rPr>
                <w:rFonts w:ascii="Nunito" w:hAnsi="Nunito"/>
                <w:sz w:val="15"/>
                <w:szCs w:val="15"/>
                <w:rPrChange w:id="3395" w:author="Craig Parker" w:date="2024-08-05T19:17:00Z">
                  <w:rPr>
                    <w:sz w:val="15"/>
                    <w:szCs w:val="15"/>
                  </w:rPr>
                </w:rPrChange>
              </w:rPr>
            </w:pPr>
            <w:r w:rsidRPr="00A62CB7">
              <w:rPr>
                <w:rFonts w:ascii="Nunito" w:hAnsi="Nunito"/>
                <w:sz w:val="15"/>
                <w:szCs w:val="15"/>
                <w:rPrChange w:id="3396" w:author="Craig Parker" w:date="2024-08-05T19:17:00Z">
                  <w:rPr>
                    <w:sz w:val="15"/>
                    <w:szCs w:val="15"/>
                  </w:rPr>
                </w:rPrChange>
              </w:rPr>
              <w:t xml:space="preserve">and NICD  </w:t>
            </w:r>
          </w:p>
          <w:p w14:paraId="000001D1" w14:textId="77777777" w:rsidR="007813F4" w:rsidRPr="00A62CB7" w:rsidRDefault="009511AE">
            <w:pPr>
              <w:widowControl w:val="0"/>
              <w:spacing w:line="240" w:lineRule="auto"/>
              <w:jc w:val="center"/>
              <w:rPr>
                <w:rFonts w:ascii="Nunito" w:hAnsi="Nunito"/>
                <w:sz w:val="15"/>
                <w:szCs w:val="15"/>
                <w:rPrChange w:id="3397" w:author="Craig Parker" w:date="2024-08-05T19:17:00Z">
                  <w:rPr>
                    <w:sz w:val="15"/>
                    <w:szCs w:val="15"/>
                  </w:rPr>
                </w:rPrChange>
              </w:rPr>
            </w:pPr>
            <w:r w:rsidRPr="00A62CB7">
              <w:rPr>
                <w:rFonts w:ascii="Nunito" w:hAnsi="Nunito"/>
                <w:sz w:val="15"/>
                <w:szCs w:val="15"/>
                <w:rPrChange w:id="3398" w:author="Craig Parker" w:date="2024-08-05T19:17:00Z">
                  <w:rPr>
                    <w:sz w:val="15"/>
                    <w:szCs w:val="15"/>
                  </w:rPr>
                </w:rPrChange>
              </w:rPr>
              <w:t>repository</w:t>
            </w:r>
          </w:p>
        </w:tc>
        <w:tc>
          <w:tcPr>
            <w:tcW w:w="633" w:type="pct"/>
            <w:shd w:val="clear" w:color="auto" w:fill="auto"/>
            <w:tcMar>
              <w:top w:w="100" w:type="dxa"/>
              <w:left w:w="100" w:type="dxa"/>
              <w:bottom w:w="100" w:type="dxa"/>
              <w:right w:w="100" w:type="dxa"/>
            </w:tcMar>
            <w:vAlign w:val="center"/>
            <w:tcPrChange w:id="3399" w:author="Matthew Chersich" w:date="2024-08-04T20:16:00Z">
              <w:tcPr>
                <w:tcW w:w="633" w:type="pct"/>
                <w:gridSpan w:val="2"/>
                <w:shd w:val="clear" w:color="auto" w:fill="auto"/>
                <w:tcMar>
                  <w:top w:w="100" w:type="dxa"/>
                  <w:left w:w="100" w:type="dxa"/>
                  <w:bottom w:w="100" w:type="dxa"/>
                  <w:right w:w="100" w:type="dxa"/>
                </w:tcMar>
              </w:tcPr>
            </w:tcPrChange>
          </w:tcPr>
          <w:p w14:paraId="000001D2" w14:textId="77777777" w:rsidR="007813F4" w:rsidRPr="00A62CB7" w:rsidRDefault="009511AE">
            <w:pPr>
              <w:widowControl w:val="0"/>
              <w:spacing w:line="230" w:lineRule="auto"/>
              <w:ind w:left="120" w:right="379" w:firstLine="1"/>
              <w:rPr>
                <w:rFonts w:ascii="Nunito" w:hAnsi="Nunito"/>
                <w:sz w:val="15"/>
                <w:szCs w:val="15"/>
                <w:rPrChange w:id="3400" w:author="Craig Parker" w:date="2024-08-05T19:17:00Z">
                  <w:rPr>
                    <w:sz w:val="15"/>
                    <w:szCs w:val="15"/>
                  </w:rPr>
                </w:rPrChange>
              </w:rPr>
            </w:pPr>
            <w:r w:rsidRPr="00A62CB7">
              <w:rPr>
                <w:rFonts w:ascii="Nunito" w:hAnsi="Nunito"/>
                <w:sz w:val="15"/>
                <w:szCs w:val="15"/>
                <w:rPrChange w:id="3401" w:author="Craig Parker" w:date="2024-08-05T19:17:00Z">
                  <w:rPr>
                    <w:sz w:val="15"/>
                    <w:szCs w:val="15"/>
                  </w:rPr>
                </w:rPrChange>
              </w:rPr>
              <w:t>Preterm birth, pre-</w:t>
            </w:r>
            <w:proofErr w:type="gramStart"/>
            <w:r w:rsidRPr="00A62CB7">
              <w:rPr>
                <w:rFonts w:ascii="Nunito" w:hAnsi="Nunito"/>
                <w:sz w:val="15"/>
                <w:szCs w:val="15"/>
                <w:rPrChange w:id="3402" w:author="Craig Parker" w:date="2024-08-05T19:17:00Z">
                  <w:rPr>
                    <w:sz w:val="15"/>
                    <w:szCs w:val="15"/>
                  </w:rPr>
                </w:rPrChange>
              </w:rPr>
              <w:t>eclampsia,  neonatal</w:t>
            </w:r>
            <w:proofErr w:type="gramEnd"/>
            <w:r w:rsidRPr="00A62CB7">
              <w:rPr>
                <w:rFonts w:ascii="Nunito" w:hAnsi="Nunito"/>
                <w:sz w:val="15"/>
                <w:szCs w:val="15"/>
                <w:rPrChange w:id="3403" w:author="Craig Parker" w:date="2024-08-05T19:17:00Z">
                  <w:rPr>
                    <w:sz w:val="15"/>
                    <w:szCs w:val="15"/>
                  </w:rPr>
                </w:rPrChange>
              </w:rPr>
              <w:t xml:space="preserve"> admission</w:t>
            </w:r>
          </w:p>
        </w:tc>
        <w:tc>
          <w:tcPr>
            <w:tcW w:w="486" w:type="pct"/>
            <w:shd w:val="clear" w:color="auto" w:fill="auto"/>
            <w:tcMar>
              <w:top w:w="100" w:type="dxa"/>
              <w:left w:w="100" w:type="dxa"/>
              <w:bottom w:w="100" w:type="dxa"/>
              <w:right w:w="100" w:type="dxa"/>
            </w:tcMar>
            <w:vAlign w:val="center"/>
            <w:tcPrChange w:id="3404" w:author="Matthew Chersich" w:date="2024-08-04T20:16:00Z">
              <w:tcPr>
                <w:tcW w:w="486" w:type="pct"/>
                <w:gridSpan w:val="3"/>
                <w:shd w:val="clear" w:color="auto" w:fill="auto"/>
                <w:tcMar>
                  <w:top w:w="100" w:type="dxa"/>
                  <w:left w:w="100" w:type="dxa"/>
                  <w:bottom w:w="100" w:type="dxa"/>
                  <w:right w:w="100" w:type="dxa"/>
                </w:tcMar>
              </w:tcPr>
            </w:tcPrChange>
          </w:tcPr>
          <w:p w14:paraId="000001D3" w14:textId="77777777" w:rsidR="007813F4" w:rsidRPr="00A62CB7" w:rsidRDefault="009511AE">
            <w:pPr>
              <w:widowControl w:val="0"/>
              <w:spacing w:line="240" w:lineRule="auto"/>
              <w:ind w:left="115"/>
              <w:rPr>
                <w:rFonts w:ascii="Nunito" w:hAnsi="Nunito"/>
                <w:sz w:val="15"/>
                <w:szCs w:val="15"/>
                <w:rPrChange w:id="3405" w:author="Craig Parker" w:date="2024-08-05T19:17:00Z">
                  <w:rPr>
                    <w:sz w:val="15"/>
                    <w:szCs w:val="15"/>
                  </w:rPr>
                </w:rPrChange>
              </w:rPr>
            </w:pPr>
            <w:r w:rsidRPr="00A62CB7">
              <w:rPr>
                <w:rFonts w:ascii="Nunito" w:hAnsi="Nunito"/>
                <w:sz w:val="15"/>
                <w:szCs w:val="15"/>
                <w:rPrChange w:id="3406" w:author="Craig Parker" w:date="2024-08-05T19:17:00Z">
                  <w:rPr>
                    <w:sz w:val="15"/>
                    <w:szCs w:val="15"/>
                  </w:rPr>
                </w:rPrChange>
              </w:rPr>
              <w:t xml:space="preserve">African cohorts </w:t>
            </w:r>
          </w:p>
          <w:p w14:paraId="000001D4" w14:textId="77777777" w:rsidR="007813F4" w:rsidRPr="00A62CB7" w:rsidRDefault="009511AE">
            <w:pPr>
              <w:widowControl w:val="0"/>
              <w:spacing w:line="240" w:lineRule="auto"/>
              <w:ind w:left="120"/>
              <w:rPr>
                <w:rFonts w:ascii="Nunito" w:hAnsi="Nunito"/>
                <w:sz w:val="15"/>
                <w:szCs w:val="15"/>
                <w:rPrChange w:id="3407" w:author="Craig Parker" w:date="2024-08-05T19:17:00Z">
                  <w:rPr>
                    <w:sz w:val="15"/>
                    <w:szCs w:val="15"/>
                  </w:rPr>
                </w:rPrChange>
              </w:rPr>
            </w:pPr>
            <w:r w:rsidRPr="00A62CB7">
              <w:rPr>
                <w:rFonts w:ascii="Nunito" w:hAnsi="Nunito"/>
                <w:sz w:val="15"/>
                <w:szCs w:val="15"/>
                <w:rPrChange w:id="3408" w:author="Craig Parker" w:date="2024-08-05T19:17:00Z">
                  <w:rPr>
                    <w:sz w:val="15"/>
                    <w:szCs w:val="15"/>
                  </w:rPr>
                </w:rPrChange>
              </w:rPr>
              <w:t xml:space="preserve">and trials  </w:t>
            </w:r>
          </w:p>
          <w:p w14:paraId="000001D5" w14:textId="77777777" w:rsidR="007813F4" w:rsidRPr="00A62CB7" w:rsidRDefault="009511AE">
            <w:pPr>
              <w:widowControl w:val="0"/>
              <w:spacing w:before="2" w:line="240" w:lineRule="auto"/>
              <w:ind w:left="121"/>
              <w:rPr>
                <w:rFonts w:ascii="Nunito" w:hAnsi="Nunito"/>
                <w:sz w:val="15"/>
                <w:szCs w:val="15"/>
                <w:rPrChange w:id="3409" w:author="Craig Parker" w:date="2024-08-05T19:17:00Z">
                  <w:rPr>
                    <w:sz w:val="15"/>
                    <w:szCs w:val="15"/>
                  </w:rPr>
                </w:rPrChange>
              </w:rPr>
            </w:pPr>
            <w:r w:rsidRPr="00A62CB7">
              <w:rPr>
                <w:rFonts w:ascii="Nunito" w:hAnsi="Nunito"/>
                <w:sz w:val="15"/>
                <w:szCs w:val="15"/>
                <w:rPrChange w:id="3410" w:author="Craig Parker" w:date="2024-08-05T19:17:00Z">
                  <w:rPr>
                    <w:sz w:val="15"/>
                    <w:szCs w:val="15"/>
                  </w:rPr>
                </w:rPrChange>
              </w:rPr>
              <w:t xml:space="preserve">conduced  </w:t>
            </w:r>
          </w:p>
          <w:p w14:paraId="000001D6" w14:textId="77777777" w:rsidR="007813F4" w:rsidRPr="00A62CB7" w:rsidRDefault="009511AE">
            <w:pPr>
              <w:widowControl w:val="0"/>
              <w:spacing w:line="230" w:lineRule="auto"/>
              <w:ind w:left="122" w:right="83" w:firstLine="2"/>
              <w:rPr>
                <w:rFonts w:ascii="Nunito" w:hAnsi="Nunito"/>
                <w:sz w:val="15"/>
                <w:szCs w:val="15"/>
                <w:rPrChange w:id="3411" w:author="Craig Parker" w:date="2024-08-05T19:17:00Z">
                  <w:rPr>
                    <w:sz w:val="15"/>
                    <w:szCs w:val="15"/>
                  </w:rPr>
                </w:rPrChange>
              </w:rPr>
            </w:pPr>
            <w:r w:rsidRPr="00A62CB7">
              <w:rPr>
                <w:rFonts w:ascii="Nunito" w:hAnsi="Nunito"/>
                <w:sz w:val="15"/>
                <w:szCs w:val="15"/>
                <w:rPrChange w:id="3412" w:author="Craig Parker" w:date="2024-08-05T19:17:00Z">
                  <w:rPr>
                    <w:sz w:val="15"/>
                    <w:szCs w:val="15"/>
                  </w:rPr>
                </w:rPrChange>
              </w:rPr>
              <w:t xml:space="preserve">between 2000 </w:t>
            </w:r>
            <w:proofErr w:type="gramStart"/>
            <w:r w:rsidRPr="00A62CB7">
              <w:rPr>
                <w:rFonts w:ascii="Nunito" w:hAnsi="Nunito"/>
                <w:sz w:val="15"/>
                <w:szCs w:val="15"/>
                <w:rPrChange w:id="3413" w:author="Craig Parker" w:date="2024-08-05T19:17:00Z">
                  <w:rPr>
                    <w:sz w:val="15"/>
                    <w:szCs w:val="15"/>
                  </w:rPr>
                </w:rPrChange>
              </w:rPr>
              <w:t>and  Oct</w:t>
            </w:r>
            <w:proofErr w:type="gramEnd"/>
            <w:r w:rsidRPr="00A62CB7">
              <w:rPr>
                <w:rFonts w:ascii="Nunito" w:hAnsi="Nunito"/>
                <w:sz w:val="15"/>
                <w:szCs w:val="15"/>
                <w:rPrChange w:id="3414" w:author="Craig Parker" w:date="2024-08-05T19:17:00Z">
                  <w:rPr>
                    <w:sz w:val="15"/>
                    <w:szCs w:val="15"/>
                  </w:rPr>
                </w:rPrChange>
              </w:rPr>
              <w:t xml:space="preserve"> 2020</w:t>
            </w:r>
          </w:p>
        </w:tc>
        <w:tc>
          <w:tcPr>
            <w:tcW w:w="583" w:type="pct"/>
            <w:shd w:val="clear" w:color="auto" w:fill="auto"/>
            <w:tcMar>
              <w:top w:w="100" w:type="dxa"/>
              <w:left w:w="100" w:type="dxa"/>
              <w:bottom w:w="100" w:type="dxa"/>
              <w:right w:w="100" w:type="dxa"/>
            </w:tcMar>
            <w:vAlign w:val="center"/>
            <w:tcPrChange w:id="3415" w:author="Matthew Chersich" w:date="2024-08-04T20:16:00Z">
              <w:tcPr>
                <w:tcW w:w="583" w:type="pct"/>
                <w:shd w:val="clear" w:color="auto" w:fill="auto"/>
                <w:tcMar>
                  <w:top w:w="100" w:type="dxa"/>
                  <w:left w:w="100" w:type="dxa"/>
                  <w:bottom w:w="100" w:type="dxa"/>
                  <w:right w:w="100" w:type="dxa"/>
                </w:tcMar>
              </w:tcPr>
            </w:tcPrChange>
          </w:tcPr>
          <w:p w14:paraId="000001D7" w14:textId="77777777" w:rsidR="007813F4" w:rsidRPr="00A62CB7" w:rsidRDefault="009511AE">
            <w:pPr>
              <w:widowControl w:val="0"/>
              <w:spacing w:line="240" w:lineRule="auto"/>
              <w:ind w:left="127"/>
              <w:rPr>
                <w:rFonts w:ascii="Nunito" w:hAnsi="Nunito"/>
                <w:sz w:val="15"/>
                <w:szCs w:val="15"/>
                <w:rPrChange w:id="3416" w:author="Craig Parker" w:date="2024-08-05T19:17:00Z">
                  <w:rPr>
                    <w:sz w:val="15"/>
                    <w:szCs w:val="15"/>
                  </w:rPr>
                </w:rPrChange>
              </w:rPr>
            </w:pPr>
            <w:r w:rsidRPr="00A62CB7">
              <w:rPr>
                <w:rFonts w:ascii="Nunito" w:hAnsi="Nunito"/>
                <w:sz w:val="15"/>
                <w:szCs w:val="15"/>
                <w:rPrChange w:id="3417" w:author="Craig Parker" w:date="2024-08-05T19:17:00Z">
                  <w:rPr>
                    <w:sz w:val="15"/>
                    <w:szCs w:val="15"/>
                  </w:rPr>
                </w:rPrChange>
              </w:rPr>
              <w:t>Research Project 1</w:t>
            </w:r>
          </w:p>
        </w:tc>
      </w:tr>
      <w:tr w:rsidR="003C65B3" w:rsidRPr="00A62CB7" w14:paraId="6CAB03BE" w14:textId="77777777" w:rsidTr="00AE02E3">
        <w:trPr>
          <w:trHeight w:val="1113"/>
          <w:trPrChange w:id="3418" w:author="Matthew Chersich" w:date="2024-08-04T20:16:00Z">
            <w:trPr>
              <w:trHeight w:val="1113"/>
            </w:trPr>
          </w:trPrChange>
        </w:trPr>
        <w:tc>
          <w:tcPr>
            <w:tcW w:w="1530" w:type="pct"/>
            <w:shd w:val="clear" w:color="auto" w:fill="auto"/>
            <w:tcMar>
              <w:top w:w="100" w:type="dxa"/>
              <w:left w:w="100" w:type="dxa"/>
              <w:bottom w:w="100" w:type="dxa"/>
              <w:right w:w="100" w:type="dxa"/>
            </w:tcMar>
            <w:vAlign w:val="center"/>
            <w:tcPrChange w:id="3419" w:author="Matthew Chersich" w:date="2024-08-04T20:16:00Z">
              <w:tcPr>
                <w:tcW w:w="1366" w:type="pct"/>
                <w:shd w:val="clear" w:color="auto" w:fill="auto"/>
                <w:tcMar>
                  <w:top w:w="100" w:type="dxa"/>
                  <w:left w:w="100" w:type="dxa"/>
                  <w:bottom w:w="100" w:type="dxa"/>
                  <w:right w:w="100" w:type="dxa"/>
                </w:tcMar>
              </w:tcPr>
            </w:tcPrChange>
          </w:tcPr>
          <w:p w14:paraId="000001D8" w14:textId="77777777" w:rsidR="007813F4" w:rsidRPr="00A62CB7" w:rsidRDefault="009511AE">
            <w:pPr>
              <w:widowControl w:val="0"/>
              <w:spacing w:line="240" w:lineRule="auto"/>
              <w:ind w:left="127"/>
              <w:rPr>
                <w:rFonts w:ascii="Nunito" w:hAnsi="Nunito"/>
                <w:sz w:val="15"/>
                <w:szCs w:val="15"/>
                <w:rPrChange w:id="3420" w:author="Craig Parker" w:date="2024-08-05T19:17:00Z">
                  <w:rPr>
                    <w:sz w:val="15"/>
                    <w:szCs w:val="15"/>
                  </w:rPr>
                </w:rPrChange>
              </w:rPr>
            </w:pPr>
            <w:r w:rsidRPr="00A62CB7">
              <w:rPr>
                <w:rFonts w:ascii="Nunito" w:hAnsi="Nunito"/>
                <w:sz w:val="15"/>
                <w:szCs w:val="15"/>
                <w:rPrChange w:id="3421" w:author="Craig Parker" w:date="2024-08-05T19:17:00Z">
                  <w:rPr>
                    <w:sz w:val="15"/>
                    <w:szCs w:val="15"/>
                  </w:rPr>
                </w:rPrChange>
              </w:rPr>
              <w:t>HIV databases</w:t>
            </w:r>
          </w:p>
        </w:tc>
        <w:tc>
          <w:tcPr>
            <w:tcW w:w="1391" w:type="pct"/>
            <w:shd w:val="clear" w:color="auto" w:fill="auto"/>
            <w:tcMar>
              <w:top w:w="100" w:type="dxa"/>
              <w:left w:w="100" w:type="dxa"/>
              <w:bottom w:w="100" w:type="dxa"/>
              <w:right w:w="100" w:type="dxa"/>
            </w:tcMar>
            <w:vAlign w:val="center"/>
            <w:tcPrChange w:id="3422" w:author="Matthew Chersich" w:date="2024-08-04T20:16:00Z">
              <w:tcPr>
                <w:tcW w:w="1555" w:type="pct"/>
                <w:gridSpan w:val="3"/>
                <w:shd w:val="clear" w:color="auto" w:fill="auto"/>
                <w:tcMar>
                  <w:top w:w="100" w:type="dxa"/>
                  <w:left w:w="100" w:type="dxa"/>
                  <w:bottom w:w="100" w:type="dxa"/>
                  <w:right w:w="100" w:type="dxa"/>
                </w:tcMar>
              </w:tcPr>
            </w:tcPrChange>
          </w:tcPr>
          <w:p w14:paraId="000001D9" w14:textId="77777777" w:rsidR="007813F4" w:rsidRPr="00A62CB7" w:rsidRDefault="009511AE">
            <w:pPr>
              <w:widowControl w:val="0"/>
              <w:spacing w:line="236" w:lineRule="auto"/>
              <w:ind w:left="120" w:right="161" w:firstLine="1"/>
              <w:rPr>
                <w:rFonts w:ascii="Nunito" w:hAnsi="Nunito"/>
                <w:sz w:val="15"/>
                <w:szCs w:val="15"/>
                <w:rPrChange w:id="3423" w:author="Craig Parker" w:date="2024-08-05T19:17:00Z">
                  <w:rPr>
                    <w:sz w:val="15"/>
                    <w:szCs w:val="15"/>
                  </w:rPr>
                </w:rPrChange>
              </w:rPr>
            </w:pPr>
            <w:r w:rsidRPr="00A62CB7">
              <w:rPr>
                <w:rFonts w:ascii="Nunito" w:hAnsi="Nunito"/>
                <w:sz w:val="15"/>
                <w:szCs w:val="15"/>
                <w:rPrChange w:id="3424" w:author="Craig Parker" w:date="2024-08-05T19:17:00Z">
                  <w:rPr>
                    <w:sz w:val="15"/>
                    <w:szCs w:val="15"/>
                  </w:rPr>
                </w:rPrChange>
              </w:rPr>
              <w:t xml:space="preserve">Pooled health database </w:t>
            </w:r>
            <w:proofErr w:type="gramStart"/>
            <w:r w:rsidRPr="00A62CB7">
              <w:rPr>
                <w:rFonts w:ascii="Nunito" w:hAnsi="Nunito"/>
                <w:sz w:val="15"/>
                <w:szCs w:val="15"/>
                <w:rPrChange w:id="3425" w:author="Craig Parker" w:date="2024-08-05T19:17:00Z">
                  <w:rPr>
                    <w:sz w:val="15"/>
                    <w:szCs w:val="15"/>
                  </w:rPr>
                </w:rPrChange>
              </w:rPr>
              <w:t>from  multiple</w:t>
            </w:r>
            <w:proofErr w:type="gramEnd"/>
            <w:r w:rsidRPr="00A62CB7">
              <w:rPr>
                <w:rFonts w:ascii="Nunito" w:hAnsi="Nunito"/>
                <w:sz w:val="15"/>
                <w:szCs w:val="15"/>
                <w:rPrChange w:id="3426" w:author="Craig Parker" w:date="2024-08-05T19:17:00Z">
                  <w:rPr>
                    <w:sz w:val="15"/>
                    <w:szCs w:val="15"/>
                  </w:rPr>
                </w:rPrChange>
              </w:rPr>
              <w:t xml:space="preserve"> large HIV trials  </w:t>
            </w:r>
          </w:p>
          <w:p w14:paraId="000001DA" w14:textId="77777777" w:rsidR="007813F4" w:rsidRPr="00A62CB7" w:rsidRDefault="009511AE">
            <w:pPr>
              <w:widowControl w:val="0"/>
              <w:spacing w:line="230" w:lineRule="auto"/>
              <w:ind w:left="114" w:right="283" w:firstLine="1"/>
              <w:rPr>
                <w:rFonts w:ascii="Nunito" w:hAnsi="Nunito"/>
                <w:sz w:val="15"/>
                <w:szCs w:val="15"/>
                <w:rPrChange w:id="3427" w:author="Craig Parker" w:date="2024-08-05T19:17:00Z">
                  <w:rPr>
                    <w:sz w:val="15"/>
                    <w:szCs w:val="15"/>
                  </w:rPr>
                </w:rPrChange>
              </w:rPr>
            </w:pPr>
            <w:r w:rsidRPr="00A62CB7">
              <w:rPr>
                <w:rFonts w:ascii="Nunito" w:hAnsi="Nunito"/>
                <w:sz w:val="15"/>
                <w:szCs w:val="15"/>
                <w:rPrChange w:id="3428" w:author="Craig Parker" w:date="2024-08-05T19:17:00Z">
                  <w:rPr>
                    <w:sz w:val="15"/>
                    <w:szCs w:val="15"/>
                  </w:rPr>
                </w:rPrChange>
              </w:rPr>
              <w:t xml:space="preserve">conducted among adults </w:t>
            </w:r>
            <w:proofErr w:type="gramStart"/>
            <w:r w:rsidRPr="00A62CB7">
              <w:rPr>
                <w:rFonts w:ascii="Nunito" w:hAnsi="Nunito"/>
                <w:sz w:val="15"/>
                <w:szCs w:val="15"/>
                <w:rPrChange w:id="3429" w:author="Craig Parker" w:date="2024-08-05T19:17:00Z">
                  <w:rPr>
                    <w:sz w:val="15"/>
                    <w:szCs w:val="15"/>
                  </w:rPr>
                </w:rPrChange>
              </w:rPr>
              <w:t>in  Johannesburg</w:t>
            </w:r>
            <w:proofErr w:type="gramEnd"/>
            <w:r w:rsidRPr="00A62CB7">
              <w:rPr>
                <w:rFonts w:ascii="Nunito" w:hAnsi="Nunito"/>
                <w:sz w:val="15"/>
                <w:szCs w:val="15"/>
                <w:rPrChange w:id="3430" w:author="Craig Parker" w:date="2024-08-05T19:17:00Z">
                  <w:rPr>
                    <w:sz w:val="15"/>
                    <w:szCs w:val="15"/>
                  </w:rPr>
                </w:rPrChange>
              </w:rPr>
              <w:t>, South Africa</w:t>
            </w:r>
          </w:p>
        </w:tc>
        <w:tc>
          <w:tcPr>
            <w:tcW w:w="378" w:type="pct"/>
            <w:shd w:val="clear" w:color="auto" w:fill="auto"/>
            <w:tcMar>
              <w:top w:w="100" w:type="dxa"/>
              <w:left w:w="100" w:type="dxa"/>
              <w:bottom w:w="100" w:type="dxa"/>
              <w:right w:w="100" w:type="dxa"/>
            </w:tcMar>
            <w:vAlign w:val="center"/>
            <w:tcPrChange w:id="3431" w:author="Matthew Chersich" w:date="2024-08-04T20:16:00Z">
              <w:tcPr>
                <w:tcW w:w="378" w:type="pct"/>
                <w:gridSpan w:val="2"/>
                <w:shd w:val="clear" w:color="auto" w:fill="auto"/>
                <w:tcMar>
                  <w:top w:w="100" w:type="dxa"/>
                  <w:left w:w="100" w:type="dxa"/>
                  <w:bottom w:w="100" w:type="dxa"/>
                  <w:right w:w="100" w:type="dxa"/>
                </w:tcMar>
              </w:tcPr>
            </w:tcPrChange>
          </w:tcPr>
          <w:p w14:paraId="000001DB" w14:textId="77777777" w:rsidR="007813F4" w:rsidRPr="00A62CB7" w:rsidRDefault="009511AE">
            <w:pPr>
              <w:widowControl w:val="0"/>
              <w:spacing w:line="240" w:lineRule="auto"/>
              <w:ind w:left="117"/>
              <w:rPr>
                <w:rFonts w:ascii="Nunito" w:hAnsi="Nunito"/>
                <w:sz w:val="15"/>
                <w:szCs w:val="15"/>
                <w:rPrChange w:id="3432" w:author="Craig Parker" w:date="2024-08-05T19:17:00Z">
                  <w:rPr>
                    <w:sz w:val="15"/>
                    <w:szCs w:val="15"/>
                  </w:rPr>
                </w:rPrChange>
              </w:rPr>
            </w:pPr>
            <w:r w:rsidRPr="00A62CB7">
              <w:rPr>
                <w:rFonts w:ascii="Nunito" w:hAnsi="Nunito"/>
                <w:sz w:val="15"/>
                <w:szCs w:val="15"/>
                <w:rPrChange w:id="3433" w:author="Craig Parker" w:date="2024-08-05T19:17:00Z">
                  <w:rPr>
                    <w:sz w:val="15"/>
                    <w:szCs w:val="15"/>
                  </w:rPr>
                </w:rPrChange>
              </w:rPr>
              <w:t xml:space="preserve">WHC  </w:t>
            </w:r>
          </w:p>
          <w:p w14:paraId="000001DC" w14:textId="77777777" w:rsidR="007813F4" w:rsidRPr="00A62CB7" w:rsidRDefault="009511AE">
            <w:pPr>
              <w:widowControl w:val="0"/>
              <w:spacing w:line="240" w:lineRule="auto"/>
              <w:ind w:left="120"/>
              <w:rPr>
                <w:rFonts w:ascii="Nunito" w:hAnsi="Nunito"/>
                <w:sz w:val="15"/>
                <w:szCs w:val="15"/>
                <w:rPrChange w:id="3434" w:author="Craig Parker" w:date="2024-08-05T19:17:00Z">
                  <w:rPr>
                    <w:sz w:val="15"/>
                    <w:szCs w:val="15"/>
                  </w:rPr>
                </w:rPrChange>
              </w:rPr>
            </w:pPr>
            <w:r w:rsidRPr="00A62CB7">
              <w:rPr>
                <w:rFonts w:ascii="Nunito" w:hAnsi="Nunito"/>
                <w:sz w:val="15"/>
                <w:szCs w:val="15"/>
                <w:rPrChange w:id="3435" w:author="Craig Parker" w:date="2024-08-05T19:17:00Z">
                  <w:rPr>
                    <w:sz w:val="15"/>
                    <w:szCs w:val="15"/>
                  </w:rPr>
                </w:rPrChange>
              </w:rPr>
              <w:t>studies</w:t>
            </w:r>
          </w:p>
        </w:tc>
        <w:tc>
          <w:tcPr>
            <w:tcW w:w="633" w:type="pct"/>
            <w:shd w:val="clear" w:color="auto" w:fill="auto"/>
            <w:tcMar>
              <w:top w:w="100" w:type="dxa"/>
              <w:left w:w="100" w:type="dxa"/>
              <w:bottom w:w="100" w:type="dxa"/>
              <w:right w:w="100" w:type="dxa"/>
            </w:tcMar>
            <w:vAlign w:val="center"/>
            <w:tcPrChange w:id="3436" w:author="Matthew Chersich" w:date="2024-08-04T20:16:00Z">
              <w:tcPr>
                <w:tcW w:w="633" w:type="pct"/>
                <w:gridSpan w:val="2"/>
                <w:shd w:val="clear" w:color="auto" w:fill="auto"/>
                <w:tcMar>
                  <w:top w:w="100" w:type="dxa"/>
                  <w:left w:w="100" w:type="dxa"/>
                  <w:bottom w:w="100" w:type="dxa"/>
                  <w:right w:w="100" w:type="dxa"/>
                </w:tcMar>
              </w:tcPr>
            </w:tcPrChange>
          </w:tcPr>
          <w:p w14:paraId="000001DD" w14:textId="77777777" w:rsidR="007813F4" w:rsidRPr="00A62CB7" w:rsidRDefault="009511AE">
            <w:pPr>
              <w:widowControl w:val="0"/>
              <w:spacing w:line="231" w:lineRule="auto"/>
              <w:ind w:left="110" w:right="66" w:firstLine="11"/>
              <w:rPr>
                <w:rFonts w:ascii="Nunito" w:hAnsi="Nunito"/>
                <w:sz w:val="15"/>
                <w:szCs w:val="15"/>
                <w:rPrChange w:id="3437" w:author="Craig Parker" w:date="2024-08-05T19:17:00Z">
                  <w:rPr>
                    <w:sz w:val="15"/>
                    <w:szCs w:val="15"/>
                  </w:rPr>
                </w:rPrChange>
              </w:rPr>
            </w:pPr>
            <w:r w:rsidRPr="00A62CB7">
              <w:rPr>
                <w:rFonts w:ascii="Nunito" w:hAnsi="Nunito"/>
                <w:sz w:val="15"/>
                <w:szCs w:val="15"/>
                <w:rPrChange w:id="3438" w:author="Craig Parker" w:date="2024-08-05T19:17:00Z">
                  <w:rPr>
                    <w:sz w:val="15"/>
                    <w:szCs w:val="15"/>
                  </w:rPr>
                </w:rPrChange>
              </w:rPr>
              <w:t xml:space="preserve">Participants are followed </w:t>
            </w:r>
            <w:proofErr w:type="gramStart"/>
            <w:r w:rsidRPr="00A62CB7">
              <w:rPr>
                <w:rFonts w:ascii="Nunito" w:hAnsi="Nunito"/>
                <w:sz w:val="15"/>
                <w:szCs w:val="15"/>
                <w:rPrChange w:id="3439" w:author="Craig Parker" w:date="2024-08-05T19:17:00Z">
                  <w:rPr>
                    <w:sz w:val="15"/>
                    <w:szCs w:val="15"/>
                  </w:rPr>
                </w:rPrChange>
              </w:rPr>
              <w:t>up  every</w:t>
            </w:r>
            <w:proofErr w:type="gramEnd"/>
            <w:r w:rsidRPr="00A62CB7">
              <w:rPr>
                <w:rFonts w:ascii="Nunito" w:hAnsi="Nunito"/>
                <w:sz w:val="15"/>
                <w:szCs w:val="15"/>
                <w:rPrChange w:id="3440" w:author="Craig Parker" w:date="2024-08-05T19:17:00Z">
                  <w:rPr>
                    <w:sz w:val="15"/>
                    <w:szCs w:val="15"/>
                  </w:rPr>
                </w:rPrChange>
              </w:rPr>
              <w:t xml:space="preserve"> 3-months for several years,  with a multitude of physical  measurements, laboratory tests,  images and health  </w:t>
            </w:r>
          </w:p>
          <w:p w14:paraId="000001DE" w14:textId="77777777" w:rsidR="007813F4" w:rsidRPr="00A62CB7" w:rsidRDefault="009511AE">
            <w:pPr>
              <w:widowControl w:val="0"/>
              <w:spacing w:before="7" w:line="240" w:lineRule="auto"/>
              <w:ind w:left="115"/>
              <w:rPr>
                <w:rFonts w:ascii="Nunito" w:hAnsi="Nunito"/>
                <w:sz w:val="15"/>
                <w:szCs w:val="15"/>
                <w:rPrChange w:id="3441" w:author="Craig Parker" w:date="2024-08-05T19:17:00Z">
                  <w:rPr>
                    <w:sz w:val="15"/>
                    <w:szCs w:val="15"/>
                  </w:rPr>
                </w:rPrChange>
              </w:rPr>
            </w:pPr>
            <w:r w:rsidRPr="00A62CB7">
              <w:rPr>
                <w:rFonts w:ascii="Nunito" w:hAnsi="Nunito"/>
                <w:sz w:val="15"/>
                <w:szCs w:val="15"/>
                <w:rPrChange w:id="3442" w:author="Craig Parker" w:date="2024-08-05T19:17:00Z">
                  <w:rPr>
                    <w:sz w:val="15"/>
                    <w:szCs w:val="15"/>
                  </w:rPr>
                </w:rPrChange>
              </w:rPr>
              <w:t>questionnaires</w:t>
            </w:r>
          </w:p>
        </w:tc>
        <w:tc>
          <w:tcPr>
            <w:tcW w:w="486" w:type="pct"/>
            <w:shd w:val="clear" w:color="auto" w:fill="auto"/>
            <w:tcMar>
              <w:top w:w="100" w:type="dxa"/>
              <w:left w:w="100" w:type="dxa"/>
              <w:bottom w:w="100" w:type="dxa"/>
              <w:right w:w="100" w:type="dxa"/>
            </w:tcMar>
            <w:vAlign w:val="center"/>
            <w:tcPrChange w:id="3443" w:author="Matthew Chersich" w:date="2024-08-04T20:16:00Z">
              <w:tcPr>
                <w:tcW w:w="486" w:type="pct"/>
                <w:gridSpan w:val="3"/>
                <w:shd w:val="clear" w:color="auto" w:fill="auto"/>
                <w:tcMar>
                  <w:top w:w="100" w:type="dxa"/>
                  <w:left w:w="100" w:type="dxa"/>
                  <w:bottom w:w="100" w:type="dxa"/>
                  <w:right w:w="100" w:type="dxa"/>
                </w:tcMar>
              </w:tcPr>
            </w:tcPrChange>
          </w:tcPr>
          <w:p w14:paraId="000001DF" w14:textId="77777777" w:rsidR="007813F4" w:rsidRPr="00A62CB7" w:rsidRDefault="007813F4">
            <w:pPr>
              <w:widowControl w:val="0"/>
              <w:rPr>
                <w:rFonts w:ascii="Nunito" w:hAnsi="Nunito"/>
                <w:sz w:val="15"/>
                <w:szCs w:val="15"/>
                <w:rPrChange w:id="3444" w:author="Craig Parker" w:date="2024-08-05T19:17:00Z">
                  <w:rPr>
                    <w:sz w:val="15"/>
                    <w:szCs w:val="15"/>
                  </w:rPr>
                </w:rPrChange>
              </w:rPr>
            </w:pPr>
          </w:p>
        </w:tc>
        <w:tc>
          <w:tcPr>
            <w:tcW w:w="583" w:type="pct"/>
            <w:shd w:val="clear" w:color="auto" w:fill="auto"/>
            <w:tcMar>
              <w:top w:w="100" w:type="dxa"/>
              <w:left w:w="100" w:type="dxa"/>
              <w:bottom w:w="100" w:type="dxa"/>
              <w:right w:w="100" w:type="dxa"/>
            </w:tcMar>
            <w:vAlign w:val="center"/>
            <w:tcPrChange w:id="3445" w:author="Matthew Chersich" w:date="2024-08-04T20:16:00Z">
              <w:tcPr>
                <w:tcW w:w="583" w:type="pct"/>
                <w:shd w:val="clear" w:color="auto" w:fill="auto"/>
                <w:tcMar>
                  <w:top w:w="100" w:type="dxa"/>
                  <w:left w:w="100" w:type="dxa"/>
                  <w:bottom w:w="100" w:type="dxa"/>
                  <w:right w:w="100" w:type="dxa"/>
                </w:tcMar>
              </w:tcPr>
            </w:tcPrChange>
          </w:tcPr>
          <w:p w14:paraId="000001E0" w14:textId="77777777" w:rsidR="007813F4" w:rsidRPr="00A62CB7" w:rsidRDefault="009511AE">
            <w:pPr>
              <w:widowControl w:val="0"/>
              <w:spacing w:line="240" w:lineRule="auto"/>
              <w:ind w:left="127"/>
              <w:rPr>
                <w:rFonts w:ascii="Nunito" w:hAnsi="Nunito"/>
                <w:sz w:val="15"/>
                <w:szCs w:val="15"/>
                <w:rPrChange w:id="3446" w:author="Craig Parker" w:date="2024-08-05T19:17:00Z">
                  <w:rPr>
                    <w:sz w:val="15"/>
                    <w:szCs w:val="15"/>
                  </w:rPr>
                </w:rPrChange>
              </w:rPr>
            </w:pPr>
            <w:r w:rsidRPr="00A62CB7">
              <w:rPr>
                <w:rFonts w:ascii="Nunito" w:hAnsi="Nunito"/>
                <w:sz w:val="15"/>
                <w:szCs w:val="15"/>
                <w:rPrChange w:id="3447" w:author="Craig Parker" w:date="2024-08-05T19:17:00Z">
                  <w:rPr>
                    <w:sz w:val="15"/>
                    <w:szCs w:val="15"/>
                  </w:rPr>
                </w:rPrChange>
              </w:rPr>
              <w:t xml:space="preserve">Research Project 2:  </w:t>
            </w:r>
          </w:p>
          <w:p w14:paraId="000001E1" w14:textId="77777777" w:rsidR="007813F4" w:rsidRPr="00A62CB7" w:rsidRDefault="009511AE">
            <w:pPr>
              <w:widowControl w:val="0"/>
              <w:spacing w:before="2" w:line="230" w:lineRule="auto"/>
              <w:ind w:left="125" w:right="294" w:hanging="6"/>
              <w:rPr>
                <w:rFonts w:ascii="Nunito" w:hAnsi="Nunito"/>
                <w:sz w:val="15"/>
                <w:szCs w:val="15"/>
                <w:rPrChange w:id="3448" w:author="Craig Parker" w:date="2024-08-05T19:17:00Z">
                  <w:rPr>
                    <w:sz w:val="15"/>
                    <w:szCs w:val="15"/>
                  </w:rPr>
                </w:rPrChange>
              </w:rPr>
            </w:pPr>
            <w:r w:rsidRPr="00A62CB7">
              <w:rPr>
                <w:rFonts w:ascii="Nunito" w:hAnsi="Nunito"/>
                <w:sz w:val="15"/>
                <w:szCs w:val="15"/>
                <w:rPrChange w:id="3449" w:author="Craig Parker" w:date="2024-08-05T19:17:00Z">
                  <w:rPr>
                    <w:sz w:val="15"/>
                    <w:szCs w:val="15"/>
                  </w:rPr>
                </w:rPrChange>
              </w:rPr>
              <w:t xml:space="preserve">The study </w:t>
            </w:r>
            <w:proofErr w:type="gramStart"/>
            <w:r w:rsidRPr="00A62CB7">
              <w:rPr>
                <w:rFonts w:ascii="Nunito" w:hAnsi="Nunito"/>
                <w:sz w:val="15"/>
                <w:szCs w:val="15"/>
                <w:rPrChange w:id="3450" w:author="Craig Parker" w:date="2024-08-05T19:17:00Z">
                  <w:rPr>
                    <w:sz w:val="15"/>
                    <w:szCs w:val="15"/>
                  </w:rPr>
                </w:rPrChange>
              </w:rPr>
              <w:t>population  has</w:t>
            </w:r>
            <w:proofErr w:type="gramEnd"/>
            <w:r w:rsidRPr="00A62CB7">
              <w:rPr>
                <w:rFonts w:ascii="Nunito" w:hAnsi="Nunito"/>
                <w:sz w:val="15"/>
                <w:szCs w:val="15"/>
                <w:rPrChange w:id="3451" w:author="Craig Parker" w:date="2024-08-05T19:17:00Z">
                  <w:rPr>
                    <w:sz w:val="15"/>
                    <w:szCs w:val="15"/>
                  </w:rPr>
                </w:rPrChange>
              </w:rPr>
              <w:t xml:space="preserve"> high rates of co </w:t>
            </w:r>
          </w:p>
          <w:p w14:paraId="000001E2" w14:textId="77777777" w:rsidR="007813F4" w:rsidRPr="00A62CB7" w:rsidRDefault="009511AE">
            <w:pPr>
              <w:widowControl w:val="0"/>
              <w:spacing w:before="4" w:line="230" w:lineRule="auto"/>
              <w:ind w:left="125" w:right="80"/>
              <w:rPr>
                <w:rFonts w:ascii="Nunito" w:hAnsi="Nunito"/>
                <w:sz w:val="15"/>
                <w:szCs w:val="15"/>
                <w:rPrChange w:id="3452" w:author="Craig Parker" w:date="2024-08-05T19:17:00Z">
                  <w:rPr>
                    <w:sz w:val="15"/>
                    <w:szCs w:val="15"/>
                  </w:rPr>
                </w:rPrChange>
              </w:rPr>
            </w:pPr>
            <w:r w:rsidRPr="00A62CB7">
              <w:rPr>
                <w:rFonts w:ascii="Nunito" w:hAnsi="Nunito"/>
                <w:sz w:val="15"/>
                <w:szCs w:val="15"/>
                <w:rPrChange w:id="3453" w:author="Craig Parker" w:date="2024-08-05T19:17:00Z">
                  <w:rPr>
                    <w:sz w:val="15"/>
                    <w:szCs w:val="15"/>
                  </w:rPr>
                </w:rPrChange>
              </w:rPr>
              <w:t xml:space="preserve">morbidities and </w:t>
            </w:r>
            <w:proofErr w:type="gramStart"/>
            <w:r w:rsidRPr="00A62CB7">
              <w:rPr>
                <w:rFonts w:ascii="Nunito" w:hAnsi="Nunito"/>
                <w:sz w:val="15"/>
                <w:szCs w:val="15"/>
                <w:rPrChange w:id="3454" w:author="Craig Parker" w:date="2024-08-05T19:17:00Z">
                  <w:rPr>
                    <w:sz w:val="15"/>
                    <w:szCs w:val="15"/>
                  </w:rPr>
                </w:rPrChange>
              </w:rPr>
              <w:t>adverse  health</w:t>
            </w:r>
            <w:proofErr w:type="gramEnd"/>
            <w:r w:rsidRPr="00A62CB7">
              <w:rPr>
                <w:rFonts w:ascii="Nunito" w:hAnsi="Nunito"/>
                <w:sz w:val="15"/>
                <w:szCs w:val="15"/>
                <w:rPrChange w:id="3455" w:author="Craig Parker" w:date="2024-08-05T19:17:00Z">
                  <w:rPr>
                    <w:sz w:val="15"/>
                    <w:szCs w:val="15"/>
                  </w:rPr>
                </w:rPrChange>
              </w:rPr>
              <w:t xml:space="preserve"> outcomes</w:t>
            </w:r>
          </w:p>
        </w:tc>
      </w:tr>
      <w:tr w:rsidR="007813F4" w:rsidRPr="00A62CB7" w14:paraId="77BB7C11" w14:textId="77777777" w:rsidTr="00AE02E3">
        <w:tblPrEx>
          <w:tblPrExChange w:id="3456" w:author="Matthew Chersich" w:date="2024-08-04T20:16:00Z">
            <w:tblPrEx>
              <w:tblW w:w="10800" w:type="dxa"/>
              <w:tblLayout w:type="fixed"/>
            </w:tblPrEx>
          </w:tblPrExChange>
        </w:tblPrEx>
        <w:trPr>
          <w:trHeight w:val="191"/>
          <w:trPrChange w:id="3457" w:author="Matthew Chersich" w:date="2024-08-04T20:16:00Z">
            <w:trPr>
              <w:gridAfter w:val="0"/>
              <w:trHeight w:val="191"/>
            </w:trPr>
          </w:trPrChange>
        </w:trPr>
        <w:tc>
          <w:tcPr>
            <w:tcW w:w="5000" w:type="pct"/>
            <w:gridSpan w:val="6"/>
            <w:shd w:val="clear" w:color="auto" w:fill="D9D9D9" w:themeFill="background1" w:themeFillShade="D9"/>
            <w:tcMar>
              <w:top w:w="100" w:type="dxa"/>
              <w:left w:w="100" w:type="dxa"/>
              <w:bottom w:w="100" w:type="dxa"/>
              <w:right w:w="100" w:type="dxa"/>
            </w:tcMar>
            <w:vAlign w:val="center"/>
            <w:tcPrChange w:id="3458" w:author="Matthew Chersich" w:date="2024-08-04T20:16:00Z">
              <w:tcPr>
                <w:tcW w:w="10800" w:type="dxa"/>
                <w:gridSpan w:val="9"/>
                <w:shd w:val="clear" w:color="auto" w:fill="auto"/>
                <w:tcMar>
                  <w:top w:w="100" w:type="dxa"/>
                  <w:left w:w="100" w:type="dxa"/>
                  <w:bottom w:w="100" w:type="dxa"/>
                  <w:right w:w="100" w:type="dxa"/>
                </w:tcMar>
              </w:tcPr>
            </w:tcPrChange>
          </w:tcPr>
          <w:p w14:paraId="000001E3" w14:textId="77777777" w:rsidR="007813F4" w:rsidRPr="00A62CB7" w:rsidRDefault="009511AE">
            <w:pPr>
              <w:widowControl w:val="0"/>
              <w:spacing w:line="240" w:lineRule="auto"/>
              <w:jc w:val="center"/>
              <w:rPr>
                <w:rFonts w:ascii="Nunito" w:hAnsi="Nunito"/>
                <w:b/>
                <w:bCs/>
                <w:sz w:val="15"/>
                <w:szCs w:val="15"/>
                <w:shd w:val="clear" w:color="auto" w:fill="D9D9D9"/>
                <w:rPrChange w:id="3459" w:author="Craig Parker" w:date="2024-08-05T19:17:00Z">
                  <w:rPr>
                    <w:sz w:val="15"/>
                    <w:szCs w:val="15"/>
                    <w:shd w:val="clear" w:color="auto" w:fill="D9D9D9"/>
                  </w:rPr>
                </w:rPrChange>
              </w:rPr>
            </w:pPr>
            <w:r w:rsidRPr="00A62CB7">
              <w:rPr>
                <w:rFonts w:ascii="Nunito" w:hAnsi="Nunito"/>
                <w:b/>
                <w:bCs/>
                <w:sz w:val="15"/>
                <w:szCs w:val="15"/>
                <w:shd w:val="clear" w:color="auto" w:fill="D9D9D9"/>
                <w:rPrChange w:id="3460" w:author="Craig Parker" w:date="2024-08-05T19:17:00Z">
                  <w:rPr>
                    <w:sz w:val="15"/>
                    <w:szCs w:val="15"/>
                    <w:shd w:val="clear" w:color="auto" w:fill="D9D9D9"/>
                  </w:rPr>
                </w:rPrChange>
              </w:rPr>
              <w:t>Climate/</w:t>
            </w:r>
            <w:del w:id="3461" w:author="Matthew Chersich" w:date="2024-08-04T20:14:00Z">
              <w:r w:rsidRPr="00A62CB7" w:rsidDel="00AE02E3">
                <w:rPr>
                  <w:rFonts w:ascii="Nunito" w:hAnsi="Nunito"/>
                  <w:b/>
                  <w:bCs/>
                  <w:sz w:val="15"/>
                  <w:szCs w:val="15"/>
                  <w:shd w:val="clear" w:color="auto" w:fill="D9D9D9"/>
                  <w:rPrChange w:id="3462" w:author="Craig Parker" w:date="2024-08-05T19:17:00Z">
                    <w:rPr>
                      <w:sz w:val="15"/>
                      <w:szCs w:val="15"/>
                      <w:shd w:val="clear" w:color="auto" w:fill="D9D9D9"/>
                    </w:rPr>
                  </w:rPrChange>
                </w:rPr>
                <w:delText xml:space="preserve"> </w:delText>
              </w:r>
            </w:del>
            <w:r w:rsidRPr="00A62CB7">
              <w:rPr>
                <w:rFonts w:ascii="Nunito" w:hAnsi="Nunito"/>
                <w:b/>
                <w:bCs/>
                <w:sz w:val="15"/>
                <w:szCs w:val="15"/>
                <w:shd w:val="clear" w:color="auto" w:fill="D9D9D9"/>
                <w:rPrChange w:id="3463" w:author="Craig Parker" w:date="2024-08-05T19:17:00Z">
                  <w:rPr>
                    <w:sz w:val="15"/>
                    <w:szCs w:val="15"/>
                    <w:shd w:val="clear" w:color="auto" w:fill="D9D9D9"/>
                  </w:rPr>
                </w:rPrChange>
              </w:rPr>
              <w:t>weather data</w:t>
            </w:r>
          </w:p>
        </w:tc>
      </w:tr>
      <w:tr w:rsidR="003C65B3" w:rsidRPr="00A62CB7" w14:paraId="6E9395AE" w14:textId="77777777" w:rsidTr="00AE02E3">
        <w:trPr>
          <w:trHeight w:val="1300"/>
          <w:trPrChange w:id="3464" w:author="Matthew Chersich" w:date="2024-08-04T20:16:00Z">
            <w:trPr>
              <w:trHeight w:val="1300"/>
            </w:trPr>
          </w:trPrChange>
        </w:trPr>
        <w:tc>
          <w:tcPr>
            <w:tcW w:w="1530" w:type="pct"/>
            <w:shd w:val="clear" w:color="auto" w:fill="auto"/>
            <w:tcMar>
              <w:top w:w="100" w:type="dxa"/>
              <w:left w:w="100" w:type="dxa"/>
              <w:bottom w:w="100" w:type="dxa"/>
              <w:right w:w="100" w:type="dxa"/>
            </w:tcMar>
            <w:vAlign w:val="center"/>
            <w:tcPrChange w:id="3465" w:author="Matthew Chersich" w:date="2024-08-04T20:16:00Z">
              <w:tcPr>
                <w:tcW w:w="1366" w:type="pct"/>
                <w:shd w:val="clear" w:color="auto" w:fill="auto"/>
                <w:tcMar>
                  <w:top w:w="100" w:type="dxa"/>
                  <w:left w:w="100" w:type="dxa"/>
                  <w:bottom w:w="100" w:type="dxa"/>
                  <w:right w:w="100" w:type="dxa"/>
                </w:tcMar>
              </w:tcPr>
            </w:tcPrChange>
          </w:tcPr>
          <w:p w14:paraId="000001E9" w14:textId="77777777" w:rsidR="007813F4" w:rsidRPr="00A62CB7" w:rsidRDefault="009511AE">
            <w:pPr>
              <w:widowControl w:val="0"/>
              <w:spacing w:line="236" w:lineRule="auto"/>
              <w:ind w:left="126" w:right="61"/>
              <w:rPr>
                <w:rFonts w:ascii="Nunito" w:hAnsi="Nunito"/>
                <w:sz w:val="15"/>
                <w:szCs w:val="15"/>
                <w:rPrChange w:id="3466" w:author="Craig Parker" w:date="2024-08-05T19:17:00Z">
                  <w:rPr>
                    <w:sz w:val="15"/>
                    <w:szCs w:val="15"/>
                  </w:rPr>
                </w:rPrChange>
              </w:rPr>
            </w:pPr>
            <w:r w:rsidRPr="00A62CB7">
              <w:rPr>
                <w:rFonts w:ascii="Nunito" w:hAnsi="Nunito"/>
                <w:sz w:val="15"/>
                <w:szCs w:val="15"/>
                <w:rPrChange w:id="3467" w:author="Craig Parker" w:date="2024-08-05T19:17:00Z">
                  <w:rPr>
                    <w:sz w:val="15"/>
                    <w:szCs w:val="15"/>
                  </w:rPr>
                </w:rPrChange>
              </w:rPr>
              <w:lastRenderedPageBreak/>
              <w:t xml:space="preserve">European Centre </w:t>
            </w:r>
            <w:proofErr w:type="gramStart"/>
            <w:r w:rsidRPr="00A62CB7">
              <w:rPr>
                <w:rFonts w:ascii="Nunito" w:hAnsi="Nunito"/>
                <w:sz w:val="15"/>
                <w:szCs w:val="15"/>
                <w:rPrChange w:id="3468" w:author="Craig Parker" w:date="2024-08-05T19:17:00Z">
                  <w:rPr>
                    <w:sz w:val="15"/>
                    <w:szCs w:val="15"/>
                  </w:rPr>
                </w:rPrChange>
              </w:rPr>
              <w:t>for  Medium</w:t>
            </w:r>
            <w:proofErr w:type="gramEnd"/>
            <w:r w:rsidRPr="00A62CB7">
              <w:rPr>
                <w:rFonts w:ascii="Nunito" w:hAnsi="Nunito"/>
                <w:sz w:val="15"/>
                <w:szCs w:val="15"/>
                <w:rPrChange w:id="3469" w:author="Craig Parker" w:date="2024-08-05T19:17:00Z">
                  <w:rPr>
                    <w:sz w:val="15"/>
                    <w:szCs w:val="15"/>
                  </w:rPr>
                </w:rPrChange>
              </w:rPr>
              <w:t xml:space="preserve">-Range  </w:t>
            </w:r>
          </w:p>
          <w:p w14:paraId="000001EA" w14:textId="77777777" w:rsidR="007813F4" w:rsidRPr="00A62CB7" w:rsidRDefault="009511AE">
            <w:pPr>
              <w:widowControl w:val="0"/>
              <w:spacing w:line="230" w:lineRule="auto"/>
              <w:ind w:left="124" w:right="159" w:hanging="7"/>
              <w:rPr>
                <w:rFonts w:ascii="Nunito" w:hAnsi="Nunito"/>
                <w:sz w:val="15"/>
                <w:szCs w:val="15"/>
                <w:rPrChange w:id="3470" w:author="Craig Parker" w:date="2024-08-05T19:17:00Z">
                  <w:rPr>
                    <w:sz w:val="15"/>
                    <w:szCs w:val="15"/>
                  </w:rPr>
                </w:rPrChange>
              </w:rPr>
            </w:pPr>
            <w:r w:rsidRPr="00A62CB7">
              <w:rPr>
                <w:rFonts w:ascii="Nunito" w:hAnsi="Nunito"/>
                <w:sz w:val="15"/>
                <w:szCs w:val="15"/>
                <w:rPrChange w:id="3471" w:author="Craig Parker" w:date="2024-08-05T19:17:00Z">
                  <w:rPr>
                    <w:sz w:val="15"/>
                    <w:szCs w:val="15"/>
                  </w:rPr>
                </w:rPrChange>
              </w:rPr>
              <w:t xml:space="preserve">Weather </w:t>
            </w:r>
            <w:proofErr w:type="gramStart"/>
            <w:r w:rsidRPr="00A62CB7">
              <w:rPr>
                <w:rFonts w:ascii="Nunito" w:hAnsi="Nunito"/>
                <w:sz w:val="15"/>
                <w:szCs w:val="15"/>
                <w:rPrChange w:id="3472" w:author="Craig Parker" w:date="2024-08-05T19:17:00Z">
                  <w:rPr>
                    <w:sz w:val="15"/>
                    <w:szCs w:val="15"/>
                  </w:rPr>
                </w:rPrChange>
              </w:rPr>
              <w:t>Forecasts  (</w:t>
            </w:r>
            <w:proofErr w:type="gramEnd"/>
            <w:r w:rsidRPr="00A62CB7">
              <w:rPr>
                <w:rFonts w:ascii="Nunito" w:hAnsi="Nunito"/>
                <w:sz w:val="15"/>
                <w:szCs w:val="15"/>
                <w:rPrChange w:id="3473" w:author="Craig Parker" w:date="2024-08-05T19:17:00Z">
                  <w:rPr>
                    <w:sz w:val="15"/>
                    <w:szCs w:val="15"/>
                  </w:rPr>
                </w:rPrChange>
              </w:rPr>
              <w:t xml:space="preserve">ECMWF) - </w:t>
            </w:r>
          </w:p>
          <w:p w14:paraId="000001EB" w14:textId="77777777" w:rsidR="007813F4" w:rsidRPr="00A62CB7" w:rsidRDefault="009511AE">
            <w:pPr>
              <w:widowControl w:val="0"/>
              <w:spacing w:before="8" w:line="230" w:lineRule="auto"/>
              <w:ind w:left="120" w:right="152" w:firstLine="5"/>
              <w:jc w:val="both"/>
              <w:rPr>
                <w:rFonts w:ascii="Nunito" w:hAnsi="Nunito"/>
                <w:color w:val="0000FF"/>
                <w:sz w:val="15"/>
                <w:szCs w:val="15"/>
                <w:rPrChange w:id="3474" w:author="Craig Parker" w:date="2024-08-05T19:17:00Z">
                  <w:rPr>
                    <w:color w:val="0000FF"/>
                    <w:sz w:val="15"/>
                    <w:szCs w:val="15"/>
                  </w:rPr>
                </w:rPrChange>
              </w:rPr>
            </w:pPr>
            <w:r w:rsidRPr="00A62CB7">
              <w:rPr>
                <w:rFonts w:ascii="Nunito" w:hAnsi="Nunito"/>
                <w:color w:val="0000FF"/>
                <w:sz w:val="15"/>
                <w:szCs w:val="15"/>
                <w:u w:val="single"/>
                <w:rPrChange w:id="3475" w:author="Craig Parker" w:date="2024-08-05T19:17:00Z">
                  <w:rPr>
                    <w:color w:val="0000FF"/>
                    <w:sz w:val="15"/>
                    <w:szCs w:val="15"/>
                    <w:u w:val="single"/>
                  </w:rPr>
                </w:rPrChange>
              </w:rPr>
              <w:t>https://www.ecmwf.i</w:t>
            </w:r>
            <w:r w:rsidRPr="00A62CB7">
              <w:rPr>
                <w:rFonts w:ascii="Nunito" w:hAnsi="Nunito"/>
                <w:color w:val="0000FF"/>
                <w:sz w:val="15"/>
                <w:szCs w:val="15"/>
                <w:rPrChange w:id="3476" w:author="Craig Parker" w:date="2024-08-05T19:17:00Z">
                  <w:rPr>
                    <w:color w:val="0000FF"/>
                    <w:sz w:val="15"/>
                    <w:szCs w:val="15"/>
                  </w:rPr>
                </w:rPrChange>
              </w:rPr>
              <w:t xml:space="preserve"> </w:t>
            </w:r>
            <w:proofErr w:type="spellStart"/>
            <w:r w:rsidRPr="00A62CB7">
              <w:rPr>
                <w:rFonts w:ascii="Nunito" w:hAnsi="Nunito"/>
                <w:color w:val="0000FF"/>
                <w:sz w:val="15"/>
                <w:szCs w:val="15"/>
                <w:u w:val="single"/>
                <w:rPrChange w:id="3477" w:author="Craig Parker" w:date="2024-08-05T19:17:00Z">
                  <w:rPr>
                    <w:color w:val="0000FF"/>
                    <w:sz w:val="15"/>
                    <w:szCs w:val="15"/>
                    <w:u w:val="single"/>
                  </w:rPr>
                </w:rPrChange>
              </w:rPr>
              <w:t>nt</w:t>
            </w:r>
            <w:proofErr w:type="spellEnd"/>
            <w:r w:rsidRPr="00A62CB7">
              <w:rPr>
                <w:rFonts w:ascii="Nunito" w:hAnsi="Nunito"/>
                <w:color w:val="0000FF"/>
                <w:sz w:val="15"/>
                <w:szCs w:val="15"/>
                <w:u w:val="single"/>
                <w:rPrChange w:id="3478" w:author="Craig Parker" w:date="2024-08-05T19:17:00Z">
                  <w:rPr>
                    <w:color w:val="0000FF"/>
                    <w:sz w:val="15"/>
                    <w:szCs w:val="15"/>
                    <w:u w:val="single"/>
                  </w:rPr>
                </w:rPrChange>
              </w:rPr>
              <w:t>/</w:t>
            </w:r>
            <w:proofErr w:type="spellStart"/>
            <w:r w:rsidRPr="00A62CB7">
              <w:rPr>
                <w:rFonts w:ascii="Nunito" w:hAnsi="Nunito"/>
                <w:color w:val="0000FF"/>
                <w:sz w:val="15"/>
                <w:szCs w:val="15"/>
                <w:u w:val="single"/>
                <w:rPrChange w:id="3479" w:author="Craig Parker" w:date="2024-08-05T19:17:00Z">
                  <w:rPr>
                    <w:color w:val="0000FF"/>
                    <w:sz w:val="15"/>
                    <w:szCs w:val="15"/>
                    <w:u w:val="single"/>
                  </w:rPr>
                </w:rPrChange>
              </w:rPr>
              <w:t>en</w:t>
            </w:r>
            <w:proofErr w:type="spellEnd"/>
            <w:r w:rsidRPr="00A62CB7">
              <w:rPr>
                <w:rFonts w:ascii="Nunito" w:hAnsi="Nunito"/>
                <w:color w:val="0000FF"/>
                <w:sz w:val="15"/>
                <w:szCs w:val="15"/>
                <w:u w:val="single"/>
                <w:rPrChange w:id="3480" w:author="Craig Parker" w:date="2024-08-05T19:17:00Z">
                  <w:rPr>
                    <w:color w:val="0000FF"/>
                    <w:sz w:val="15"/>
                    <w:szCs w:val="15"/>
                    <w:u w:val="single"/>
                  </w:rPr>
                </w:rPrChange>
              </w:rPr>
              <w:t>/forecasts/data</w:t>
            </w:r>
            <w:r w:rsidRPr="00A62CB7">
              <w:rPr>
                <w:rFonts w:ascii="Nunito" w:hAnsi="Nunito"/>
                <w:color w:val="0000FF"/>
                <w:sz w:val="15"/>
                <w:szCs w:val="15"/>
                <w:rPrChange w:id="3481" w:author="Craig Parker" w:date="2024-08-05T19:17:00Z">
                  <w:rPr>
                    <w:color w:val="0000FF"/>
                    <w:sz w:val="15"/>
                    <w:szCs w:val="15"/>
                  </w:rPr>
                </w:rPrChange>
              </w:rPr>
              <w:t xml:space="preserve"> sets/set-</w:t>
            </w:r>
            <w:proofErr w:type="spellStart"/>
            <w:r w:rsidRPr="00A62CB7">
              <w:rPr>
                <w:rFonts w:ascii="Nunito" w:hAnsi="Nunito"/>
                <w:color w:val="0000FF"/>
                <w:sz w:val="15"/>
                <w:szCs w:val="15"/>
                <w:rPrChange w:id="3482" w:author="Craig Parker" w:date="2024-08-05T19:17:00Z">
                  <w:rPr>
                    <w:color w:val="0000FF"/>
                    <w:sz w:val="15"/>
                    <w:szCs w:val="15"/>
                  </w:rPr>
                </w:rPrChange>
              </w:rPr>
              <w:t>i</w:t>
            </w:r>
            <w:proofErr w:type="spellEnd"/>
          </w:p>
        </w:tc>
        <w:tc>
          <w:tcPr>
            <w:tcW w:w="1391" w:type="pct"/>
            <w:shd w:val="clear" w:color="auto" w:fill="auto"/>
            <w:tcMar>
              <w:top w:w="100" w:type="dxa"/>
              <w:left w:w="100" w:type="dxa"/>
              <w:bottom w:w="100" w:type="dxa"/>
              <w:right w:w="100" w:type="dxa"/>
            </w:tcMar>
            <w:vAlign w:val="center"/>
            <w:tcPrChange w:id="3483" w:author="Matthew Chersich" w:date="2024-08-04T20:16:00Z">
              <w:tcPr>
                <w:tcW w:w="1555" w:type="pct"/>
                <w:gridSpan w:val="3"/>
                <w:shd w:val="clear" w:color="auto" w:fill="auto"/>
                <w:tcMar>
                  <w:top w:w="100" w:type="dxa"/>
                  <w:left w:w="100" w:type="dxa"/>
                  <w:bottom w:w="100" w:type="dxa"/>
                  <w:right w:w="100" w:type="dxa"/>
                </w:tcMar>
              </w:tcPr>
            </w:tcPrChange>
          </w:tcPr>
          <w:p w14:paraId="000001EC" w14:textId="77777777" w:rsidR="007813F4" w:rsidRPr="00A62CB7" w:rsidRDefault="009511AE">
            <w:pPr>
              <w:widowControl w:val="0"/>
              <w:spacing w:line="232" w:lineRule="auto"/>
              <w:ind w:left="110" w:right="277" w:firstLine="7"/>
              <w:rPr>
                <w:rFonts w:ascii="Nunito" w:hAnsi="Nunito"/>
                <w:sz w:val="15"/>
                <w:szCs w:val="15"/>
                <w:rPrChange w:id="3484" w:author="Craig Parker" w:date="2024-08-05T19:17:00Z">
                  <w:rPr>
                    <w:sz w:val="15"/>
                    <w:szCs w:val="15"/>
                  </w:rPr>
                </w:rPrChange>
              </w:rPr>
            </w:pPr>
            <w:r w:rsidRPr="00A62CB7">
              <w:rPr>
                <w:rFonts w:ascii="Nunito" w:hAnsi="Nunito"/>
                <w:sz w:val="15"/>
                <w:szCs w:val="15"/>
                <w:rPrChange w:id="3485" w:author="Craig Parker" w:date="2024-08-05T19:17:00Z">
                  <w:rPr>
                    <w:sz w:val="15"/>
                    <w:szCs w:val="15"/>
                  </w:rPr>
                </w:rPrChange>
              </w:rPr>
              <w:t xml:space="preserve">Outputs from a </w:t>
            </w:r>
            <w:proofErr w:type="gramStart"/>
            <w:r w:rsidRPr="00A62CB7">
              <w:rPr>
                <w:rFonts w:ascii="Nunito" w:hAnsi="Nunito"/>
                <w:sz w:val="15"/>
                <w:szCs w:val="15"/>
                <w:rPrChange w:id="3486" w:author="Craig Parker" w:date="2024-08-05T19:17:00Z">
                  <w:rPr>
                    <w:sz w:val="15"/>
                    <w:szCs w:val="15"/>
                  </w:rPr>
                </w:rPrChange>
              </w:rPr>
              <w:t>numerical  weather</w:t>
            </w:r>
            <w:proofErr w:type="gramEnd"/>
            <w:r w:rsidRPr="00A62CB7">
              <w:rPr>
                <w:rFonts w:ascii="Nunito" w:hAnsi="Nunito"/>
                <w:sz w:val="15"/>
                <w:szCs w:val="15"/>
                <w:rPrChange w:id="3487" w:author="Craig Parker" w:date="2024-08-05T19:17:00Z">
                  <w:rPr>
                    <w:sz w:val="15"/>
                    <w:szCs w:val="15"/>
                  </w:rPr>
                </w:rPrChange>
              </w:rPr>
              <w:t xml:space="preserve"> prediction system,  run twice daily, designed to  produce state-of-the-art  </w:t>
            </w:r>
          </w:p>
          <w:p w14:paraId="000001ED" w14:textId="77777777" w:rsidR="007813F4" w:rsidRPr="00A62CB7" w:rsidRDefault="009511AE">
            <w:pPr>
              <w:widowControl w:val="0"/>
              <w:spacing w:before="7" w:line="230" w:lineRule="auto"/>
              <w:ind w:left="111" w:right="259" w:firstLine="9"/>
              <w:rPr>
                <w:rFonts w:ascii="Nunito" w:hAnsi="Nunito"/>
                <w:sz w:val="15"/>
                <w:szCs w:val="15"/>
                <w:rPrChange w:id="3488" w:author="Craig Parker" w:date="2024-08-05T19:17:00Z">
                  <w:rPr>
                    <w:sz w:val="15"/>
                    <w:szCs w:val="15"/>
                  </w:rPr>
                </w:rPrChange>
              </w:rPr>
            </w:pPr>
            <w:r w:rsidRPr="00A62CB7">
              <w:rPr>
                <w:rFonts w:ascii="Nunito" w:hAnsi="Nunito"/>
                <w:sz w:val="15"/>
                <w:szCs w:val="15"/>
                <w:rPrChange w:id="3489" w:author="Craig Parker" w:date="2024-08-05T19:17:00Z">
                  <w:rPr>
                    <w:sz w:val="15"/>
                    <w:szCs w:val="15"/>
                  </w:rPr>
                </w:rPrChange>
              </w:rPr>
              <w:t xml:space="preserve">medium (10 days) </w:t>
            </w:r>
            <w:proofErr w:type="gramStart"/>
            <w:r w:rsidRPr="00A62CB7">
              <w:rPr>
                <w:rFonts w:ascii="Nunito" w:hAnsi="Nunito"/>
                <w:sz w:val="15"/>
                <w:szCs w:val="15"/>
                <w:rPrChange w:id="3490" w:author="Craig Parker" w:date="2024-08-05T19:17:00Z">
                  <w:rPr>
                    <w:sz w:val="15"/>
                    <w:szCs w:val="15"/>
                  </w:rPr>
                </w:rPrChange>
              </w:rPr>
              <w:t>global  forecasts</w:t>
            </w:r>
            <w:proofErr w:type="gramEnd"/>
            <w:r w:rsidRPr="00A62CB7">
              <w:rPr>
                <w:rFonts w:ascii="Nunito" w:hAnsi="Nunito"/>
                <w:sz w:val="15"/>
                <w:szCs w:val="15"/>
                <w:rPrChange w:id="3491" w:author="Craig Parker" w:date="2024-08-05T19:17:00Z">
                  <w:rPr>
                    <w:sz w:val="15"/>
                    <w:szCs w:val="15"/>
                  </w:rPr>
                </w:rPrChange>
              </w:rPr>
              <w:t xml:space="preserve"> (contains only the  latest forecast) </w:t>
            </w:r>
          </w:p>
        </w:tc>
        <w:tc>
          <w:tcPr>
            <w:tcW w:w="378" w:type="pct"/>
            <w:shd w:val="clear" w:color="auto" w:fill="auto"/>
            <w:tcMar>
              <w:top w:w="100" w:type="dxa"/>
              <w:left w:w="100" w:type="dxa"/>
              <w:bottom w:w="100" w:type="dxa"/>
              <w:right w:w="100" w:type="dxa"/>
            </w:tcMar>
            <w:vAlign w:val="center"/>
            <w:tcPrChange w:id="3492" w:author="Matthew Chersich" w:date="2024-08-04T20:16:00Z">
              <w:tcPr>
                <w:tcW w:w="378" w:type="pct"/>
                <w:gridSpan w:val="2"/>
                <w:shd w:val="clear" w:color="auto" w:fill="auto"/>
                <w:tcMar>
                  <w:top w:w="100" w:type="dxa"/>
                  <w:left w:w="100" w:type="dxa"/>
                  <w:bottom w:w="100" w:type="dxa"/>
                  <w:right w:w="100" w:type="dxa"/>
                </w:tcMar>
              </w:tcPr>
            </w:tcPrChange>
          </w:tcPr>
          <w:p w14:paraId="000001EE" w14:textId="77777777" w:rsidR="007813F4" w:rsidRPr="00A62CB7" w:rsidRDefault="009511AE">
            <w:pPr>
              <w:widowControl w:val="0"/>
              <w:spacing w:line="240" w:lineRule="auto"/>
              <w:ind w:left="127"/>
              <w:rPr>
                <w:rFonts w:ascii="Nunito" w:hAnsi="Nunito"/>
                <w:sz w:val="15"/>
                <w:szCs w:val="15"/>
                <w:rPrChange w:id="3493" w:author="Craig Parker" w:date="2024-08-05T19:17:00Z">
                  <w:rPr>
                    <w:sz w:val="15"/>
                    <w:szCs w:val="15"/>
                  </w:rPr>
                </w:rPrChange>
              </w:rPr>
            </w:pPr>
            <w:r w:rsidRPr="00A62CB7">
              <w:rPr>
                <w:rFonts w:ascii="Nunito" w:hAnsi="Nunito"/>
                <w:sz w:val="15"/>
                <w:szCs w:val="15"/>
                <w:rPrChange w:id="3494" w:author="Craig Parker" w:date="2024-08-05T19:17:00Z">
                  <w:rPr>
                    <w:sz w:val="15"/>
                    <w:szCs w:val="15"/>
                  </w:rPr>
                </w:rPrChange>
              </w:rPr>
              <w:t>PAIRS</w:t>
            </w:r>
          </w:p>
        </w:tc>
        <w:tc>
          <w:tcPr>
            <w:tcW w:w="633" w:type="pct"/>
            <w:shd w:val="clear" w:color="auto" w:fill="auto"/>
            <w:tcMar>
              <w:top w:w="100" w:type="dxa"/>
              <w:left w:w="100" w:type="dxa"/>
              <w:bottom w:w="100" w:type="dxa"/>
              <w:right w:w="100" w:type="dxa"/>
            </w:tcMar>
            <w:vAlign w:val="center"/>
            <w:tcPrChange w:id="3495" w:author="Matthew Chersich" w:date="2024-08-04T20:16:00Z">
              <w:tcPr>
                <w:tcW w:w="633" w:type="pct"/>
                <w:gridSpan w:val="2"/>
                <w:shd w:val="clear" w:color="auto" w:fill="auto"/>
                <w:tcMar>
                  <w:top w:w="100" w:type="dxa"/>
                  <w:left w:w="100" w:type="dxa"/>
                  <w:bottom w:w="100" w:type="dxa"/>
                  <w:right w:w="100" w:type="dxa"/>
                </w:tcMar>
              </w:tcPr>
            </w:tcPrChange>
          </w:tcPr>
          <w:p w14:paraId="000001EF" w14:textId="77777777" w:rsidR="007813F4" w:rsidRPr="00A62CB7" w:rsidRDefault="009511AE">
            <w:pPr>
              <w:widowControl w:val="0"/>
              <w:spacing w:line="232" w:lineRule="auto"/>
              <w:ind w:left="114" w:right="103" w:hanging="2"/>
              <w:rPr>
                <w:rFonts w:ascii="Nunito" w:hAnsi="Nunito"/>
                <w:sz w:val="15"/>
                <w:szCs w:val="15"/>
                <w:rPrChange w:id="3496" w:author="Craig Parker" w:date="2024-08-05T19:17:00Z">
                  <w:rPr>
                    <w:sz w:val="15"/>
                    <w:szCs w:val="15"/>
                  </w:rPr>
                </w:rPrChange>
              </w:rPr>
            </w:pPr>
            <w:r w:rsidRPr="00A62CB7">
              <w:rPr>
                <w:rFonts w:ascii="Nunito" w:hAnsi="Nunito"/>
                <w:sz w:val="15"/>
                <w:szCs w:val="15"/>
                <w:rPrChange w:id="3497" w:author="Craig Parker" w:date="2024-08-05T19:17:00Z">
                  <w:rPr>
                    <w:sz w:val="15"/>
                    <w:szCs w:val="15"/>
                  </w:rPr>
                </w:rPrChange>
              </w:rPr>
              <w:t xml:space="preserve">Temperature (Ground, Min, </w:t>
            </w:r>
            <w:proofErr w:type="gramStart"/>
            <w:r w:rsidRPr="00A62CB7">
              <w:rPr>
                <w:rFonts w:ascii="Nunito" w:hAnsi="Nunito"/>
                <w:sz w:val="15"/>
                <w:szCs w:val="15"/>
                <w:rPrChange w:id="3498" w:author="Craig Parker" w:date="2024-08-05T19:17:00Z">
                  <w:rPr>
                    <w:sz w:val="15"/>
                    <w:szCs w:val="15"/>
                  </w:rPr>
                </w:rPrChange>
              </w:rPr>
              <w:t>Max)  at</w:t>
            </w:r>
            <w:proofErr w:type="gramEnd"/>
            <w:r w:rsidRPr="00A62CB7">
              <w:rPr>
                <w:rFonts w:ascii="Nunito" w:hAnsi="Nunito"/>
                <w:sz w:val="15"/>
                <w:szCs w:val="15"/>
                <w:rPrChange w:id="3499" w:author="Craig Parker" w:date="2024-08-05T19:17:00Z">
                  <w:rPr>
                    <w:sz w:val="15"/>
                    <w:szCs w:val="15"/>
                  </w:rPr>
                </w:rPrChange>
              </w:rPr>
              <w:t xml:space="preserve"> 2 m above ground; Solar  irradiance; Wind speed (toward  east, north) at 10 m above  </w:t>
            </w:r>
          </w:p>
          <w:p w14:paraId="000001F0" w14:textId="77777777" w:rsidR="007813F4" w:rsidRPr="00A62CB7" w:rsidRDefault="009511AE">
            <w:pPr>
              <w:widowControl w:val="0"/>
              <w:spacing w:before="2" w:line="230" w:lineRule="auto"/>
              <w:ind w:left="120" w:right="146" w:hanging="5"/>
              <w:rPr>
                <w:rFonts w:ascii="Nunito" w:hAnsi="Nunito"/>
                <w:sz w:val="15"/>
                <w:szCs w:val="15"/>
                <w:rPrChange w:id="3500" w:author="Craig Parker" w:date="2024-08-05T19:17:00Z">
                  <w:rPr>
                    <w:sz w:val="15"/>
                    <w:szCs w:val="15"/>
                  </w:rPr>
                </w:rPrChange>
              </w:rPr>
            </w:pPr>
            <w:r w:rsidRPr="00A62CB7">
              <w:rPr>
                <w:rFonts w:ascii="Nunito" w:hAnsi="Nunito"/>
                <w:sz w:val="15"/>
                <w:szCs w:val="15"/>
                <w:rPrChange w:id="3501" w:author="Craig Parker" w:date="2024-08-05T19:17:00Z">
                  <w:rPr>
                    <w:sz w:val="15"/>
                    <w:szCs w:val="15"/>
                  </w:rPr>
                </w:rPrChange>
              </w:rPr>
              <w:t>ground; Daily precipitation (</w:t>
            </w:r>
            <w:proofErr w:type="gramStart"/>
            <w:r w:rsidRPr="00A62CB7">
              <w:rPr>
                <w:rFonts w:ascii="Nunito" w:hAnsi="Nunito"/>
                <w:sz w:val="15"/>
                <w:szCs w:val="15"/>
                <w:rPrChange w:id="3502" w:author="Craig Parker" w:date="2024-08-05T19:17:00Z">
                  <w:rPr>
                    <w:sz w:val="15"/>
                    <w:szCs w:val="15"/>
                  </w:rPr>
                </w:rPrChange>
              </w:rPr>
              <w:t>total,  rate</w:t>
            </w:r>
            <w:proofErr w:type="gramEnd"/>
            <w:r w:rsidRPr="00A62CB7">
              <w:rPr>
                <w:rFonts w:ascii="Nunito" w:hAnsi="Nunito"/>
                <w:sz w:val="15"/>
                <w:szCs w:val="15"/>
                <w:rPrChange w:id="3503" w:author="Craig Parker" w:date="2024-08-05T19:17:00Z">
                  <w:rPr>
                    <w:sz w:val="15"/>
                    <w:szCs w:val="15"/>
                  </w:rPr>
                </w:rPrChange>
              </w:rPr>
              <w:t xml:space="preserve">); Dewpoint; Pressure </w:t>
            </w:r>
          </w:p>
        </w:tc>
        <w:tc>
          <w:tcPr>
            <w:tcW w:w="486" w:type="pct"/>
            <w:shd w:val="clear" w:color="auto" w:fill="auto"/>
            <w:tcMar>
              <w:top w:w="100" w:type="dxa"/>
              <w:left w:w="100" w:type="dxa"/>
              <w:bottom w:w="100" w:type="dxa"/>
              <w:right w:w="100" w:type="dxa"/>
            </w:tcMar>
            <w:vAlign w:val="center"/>
            <w:tcPrChange w:id="3504" w:author="Matthew Chersich" w:date="2024-08-04T20:16:00Z">
              <w:tcPr>
                <w:tcW w:w="486" w:type="pct"/>
                <w:gridSpan w:val="3"/>
                <w:shd w:val="clear" w:color="auto" w:fill="auto"/>
                <w:tcMar>
                  <w:top w:w="100" w:type="dxa"/>
                  <w:left w:w="100" w:type="dxa"/>
                  <w:bottom w:w="100" w:type="dxa"/>
                  <w:right w:w="100" w:type="dxa"/>
                </w:tcMar>
              </w:tcPr>
            </w:tcPrChange>
          </w:tcPr>
          <w:p w14:paraId="000001F1" w14:textId="77777777" w:rsidR="007813F4" w:rsidRPr="00A62CB7" w:rsidRDefault="009511AE">
            <w:pPr>
              <w:widowControl w:val="0"/>
              <w:spacing w:line="240" w:lineRule="auto"/>
              <w:ind w:left="122"/>
              <w:rPr>
                <w:rFonts w:ascii="Nunito" w:hAnsi="Nunito"/>
                <w:sz w:val="15"/>
                <w:szCs w:val="15"/>
                <w:rPrChange w:id="3505" w:author="Craig Parker" w:date="2024-08-05T19:17:00Z">
                  <w:rPr>
                    <w:sz w:val="15"/>
                    <w:szCs w:val="15"/>
                  </w:rPr>
                </w:rPrChange>
              </w:rPr>
            </w:pPr>
            <w:r w:rsidRPr="00A62CB7">
              <w:rPr>
                <w:rFonts w:ascii="Nunito" w:hAnsi="Nunito"/>
                <w:sz w:val="15"/>
                <w:szCs w:val="15"/>
                <w:rPrChange w:id="3506" w:author="Craig Parker" w:date="2024-08-05T19:17:00Z">
                  <w:rPr>
                    <w:sz w:val="15"/>
                    <w:szCs w:val="15"/>
                  </w:rPr>
                </w:rPrChange>
              </w:rPr>
              <w:t xml:space="preserve">Spatial: Global  </w:t>
            </w:r>
          </w:p>
          <w:p w14:paraId="000001F2" w14:textId="77777777" w:rsidR="007813F4" w:rsidRPr="00A62CB7" w:rsidRDefault="009511AE">
            <w:pPr>
              <w:widowControl w:val="0"/>
              <w:spacing w:before="2" w:line="240" w:lineRule="auto"/>
              <w:ind w:left="121"/>
              <w:rPr>
                <w:rFonts w:ascii="Nunito" w:hAnsi="Nunito"/>
                <w:sz w:val="15"/>
                <w:szCs w:val="15"/>
                <w:rPrChange w:id="3507" w:author="Craig Parker" w:date="2024-08-05T19:17:00Z">
                  <w:rPr>
                    <w:sz w:val="15"/>
                    <w:szCs w:val="15"/>
                  </w:rPr>
                </w:rPrChange>
              </w:rPr>
            </w:pPr>
            <w:r w:rsidRPr="00A62CB7">
              <w:rPr>
                <w:rFonts w:ascii="Nunito" w:hAnsi="Nunito"/>
                <w:sz w:val="15"/>
                <w:szCs w:val="15"/>
                <w:rPrChange w:id="3508" w:author="Craig Parker" w:date="2024-08-05T19:17:00Z">
                  <w:rPr>
                    <w:sz w:val="15"/>
                    <w:szCs w:val="15"/>
                  </w:rPr>
                </w:rPrChange>
              </w:rPr>
              <w:t xml:space="preserve">coverage,  </w:t>
            </w:r>
          </w:p>
          <w:p w14:paraId="000001F3" w14:textId="77777777" w:rsidR="007813F4" w:rsidRPr="00A62CB7" w:rsidRDefault="009511AE">
            <w:pPr>
              <w:widowControl w:val="0"/>
              <w:spacing w:line="240" w:lineRule="auto"/>
              <w:ind w:left="121"/>
              <w:rPr>
                <w:rFonts w:ascii="Nunito" w:hAnsi="Nunito"/>
                <w:sz w:val="15"/>
                <w:szCs w:val="15"/>
                <w:rPrChange w:id="3509" w:author="Craig Parker" w:date="2024-08-05T19:17:00Z">
                  <w:rPr>
                    <w:sz w:val="15"/>
                    <w:szCs w:val="15"/>
                  </w:rPr>
                </w:rPrChange>
              </w:rPr>
            </w:pPr>
            <w:r w:rsidRPr="00A62CB7">
              <w:rPr>
                <w:rFonts w:ascii="Nunito" w:hAnsi="Nunito"/>
                <w:sz w:val="15"/>
                <w:szCs w:val="15"/>
                <w:rPrChange w:id="3510" w:author="Craig Parker" w:date="2024-08-05T19:17:00Z">
                  <w:rPr>
                    <w:sz w:val="15"/>
                    <w:szCs w:val="15"/>
                  </w:rPr>
                </w:rPrChange>
              </w:rPr>
              <w:t xml:space="preserve">0.065536 deg.  </w:t>
            </w:r>
          </w:p>
          <w:p w14:paraId="000001F4" w14:textId="77777777" w:rsidR="007813F4" w:rsidRPr="00A62CB7" w:rsidRDefault="009511AE">
            <w:pPr>
              <w:widowControl w:val="0"/>
              <w:spacing w:line="240" w:lineRule="auto"/>
              <w:ind w:left="118"/>
              <w:rPr>
                <w:rFonts w:ascii="Nunito" w:hAnsi="Nunito"/>
                <w:sz w:val="15"/>
                <w:szCs w:val="15"/>
                <w:rPrChange w:id="3511" w:author="Craig Parker" w:date="2024-08-05T19:17:00Z">
                  <w:rPr>
                    <w:sz w:val="15"/>
                    <w:szCs w:val="15"/>
                  </w:rPr>
                </w:rPrChange>
              </w:rPr>
            </w:pPr>
            <w:r w:rsidRPr="00A62CB7">
              <w:rPr>
                <w:rFonts w:ascii="Nunito" w:hAnsi="Nunito"/>
                <w:sz w:val="15"/>
                <w:szCs w:val="15"/>
                <w:rPrChange w:id="3512" w:author="Craig Parker" w:date="2024-08-05T19:17:00Z">
                  <w:rPr>
                    <w:sz w:val="15"/>
                    <w:szCs w:val="15"/>
                  </w:rPr>
                </w:rPrChange>
              </w:rPr>
              <w:t xml:space="preserve">Temporal: 3 – 6  </w:t>
            </w:r>
          </w:p>
          <w:p w14:paraId="000001F5" w14:textId="77777777" w:rsidR="007813F4" w:rsidRPr="00A62CB7" w:rsidRDefault="009511AE">
            <w:pPr>
              <w:widowControl w:val="0"/>
              <w:spacing w:before="2" w:line="230" w:lineRule="auto"/>
              <w:ind w:left="119" w:right="83" w:firstLine="6"/>
              <w:rPr>
                <w:rFonts w:ascii="Nunito" w:hAnsi="Nunito"/>
                <w:sz w:val="15"/>
                <w:szCs w:val="15"/>
                <w:rPrChange w:id="3513" w:author="Craig Parker" w:date="2024-08-05T19:17:00Z">
                  <w:rPr>
                    <w:sz w:val="15"/>
                    <w:szCs w:val="15"/>
                  </w:rPr>
                </w:rPrChange>
              </w:rPr>
            </w:pPr>
            <w:r w:rsidRPr="00A62CB7">
              <w:rPr>
                <w:rFonts w:ascii="Nunito" w:hAnsi="Nunito"/>
                <w:sz w:val="15"/>
                <w:szCs w:val="15"/>
                <w:rPrChange w:id="3514" w:author="Craig Parker" w:date="2024-08-05T19:17:00Z">
                  <w:rPr>
                    <w:sz w:val="15"/>
                    <w:szCs w:val="15"/>
                  </w:rPr>
                </w:rPrChange>
              </w:rPr>
              <w:t>hourly &amp; daily res.</w:t>
            </w:r>
            <w:proofErr w:type="gramStart"/>
            <w:r w:rsidRPr="00A62CB7">
              <w:rPr>
                <w:rFonts w:ascii="Nunito" w:hAnsi="Nunito"/>
                <w:sz w:val="15"/>
                <w:szCs w:val="15"/>
                <w:rPrChange w:id="3515" w:author="Craig Parker" w:date="2024-08-05T19:17:00Z">
                  <w:rPr>
                    <w:sz w:val="15"/>
                    <w:szCs w:val="15"/>
                  </w:rPr>
                </w:rPrChange>
              </w:rPr>
              <w:t>;  Jan</w:t>
            </w:r>
            <w:proofErr w:type="gramEnd"/>
            <w:r w:rsidRPr="00A62CB7">
              <w:rPr>
                <w:rFonts w:ascii="Nunito" w:hAnsi="Nunito"/>
                <w:sz w:val="15"/>
                <w:szCs w:val="15"/>
                <w:rPrChange w:id="3516" w:author="Craig Parker" w:date="2024-08-05T19:17:00Z">
                  <w:rPr>
                    <w:sz w:val="15"/>
                    <w:szCs w:val="15"/>
                  </w:rPr>
                </w:rPrChange>
              </w:rPr>
              <w:t xml:space="preserve"> 2014 – Oct  </w:t>
            </w:r>
          </w:p>
          <w:p w14:paraId="000001F6" w14:textId="77777777" w:rsidR="007813F4" w:rsidRPr="00A62CB7" w:rsidRDefault="009511AE">
            <w:pPr>
              <w:widowControl w:val="0"/>
              <w:spacing w:before="4" w:line="240" w:lineRule="auto"/>
              <w:ind w:left="119"/>
              <w:rPr>
                <w:rFonts w:ascii="Nunito" w:hAnsi="Nunito"/>
                <w:sz w:val="15"/>
                <w:szCs w:val="15"/>
                <w:rPrChange w:id="3517" w:author="Craig Parker" w:date="2024-08-05T19:17:00Z">
                  <w:rPr>
                    <w:sz w:val="15"/>
                    <w:szCs w:val="15"/>
                  </w:rPr>
                </w:rPrChange>
              </w:rPr>
            </w:pPr>
            <w:r w:rsidRPr="00A62CB7">
              <w:rPr>
                <w:rFonts w:ascii="Nunito" w:hAnsi="Nunito"/>
                <w:sz w:val="15"/>
                <w:szCs w:val="15"/>
                <w:rPrChange w:id="3518" w:author="Craig Parker" w:date="2024-08-05T19:17:00Z">
                  <w:rPr>
                    <w:sz w:val="15"/>
                    <w:szCs w:val="15"/>
                  </w:rPr>
                </w:rPrChange>
              </w:rPr>
              <w:t>2019</w:t>
            </w:r>
          </w:p>
        </w:tc>
        <w:tc>
          <w:tcPr>
            <w:tcW w:w="583" w:type="pct"/>
            <w:shd w:val="clear" w:color="auto" w:fill="auto"/>
            <w:tcMar>
              <w:top w:w="100" w:type="dxa"/>
              <w:left w:w="100" w:type="dxa"/>
              <w:bottom w:w="100" w:type="dxa"/>
              <w:right w:w="100" w:type="dxa"/>
            </w:tcMar>
            <w:vAlign w:val="center"/>
            <w:tcPrChange w:id="3519" w:author="Matthew Chersich" w:date="2024-08-04T20:16:00Z">
              <w:tcPr>
                <w:tcW w:w="583" w:type="pct"/>
                <w:shd w:val="clear" w:color="auto" w:fill="auto"/>
                <w:tcMar>
                  <w:top w:w="100" w:type="dxa"/>
                  <w:left w:w="100" w:type="dxa"/>
                  <w:bottom w:w="100" w:type="dxa"/>
                  <w:right w:w="100" w:type="dxa"/>
                </w:tcMar>
              </w:tcPr>
            </w:tcPrChange>
          </w:tcPr>
          <w:p w14:paraId="000001F7" w14:textId="77777777" w:rsidR="007813F4" w:rsidRPr="00A62CB7" w:rsidRDefault="009511AE">
            <w:pPr>
              <w:widowControl w:val="0"/>
              <w:spacing w:line="230" w:lineRule="auto"/>
              <w:ind w:left="125" w:right="250" w:firstLine="1"/>
              <w:rPr>
                <w:rFonts w:ascii="Nunito" w:hAnsi="Nunito"/>
                <w:sz w:val="15"/>
                <w:szCs w:val="15"/>
                <w:rPrChange w:id="3520" w:author="Craig Parker" w:date="2024-08-05T19:17:00Z">
                  <w:rPr>
                    <w:sz w:val="15"/>
                    <w:szCs w:val="15"/>
                  </w:rPr>
                </w:rPrChange>
              </w:rPr>
            </w:pPr>
            <w:r w:rsidRPr="00A62CB7">
              <w:rPr>
                <w:rFonts w:ascii="Nunito" w:hAnsi="Nunito"/>
                <w:sz w:val="15"/>
                <w:szCs w:val="15"/>
                <w:rPrChange w:id="3521" w:author="Craig Parker" w:date="2024-08-05T19:17:00Z">
                  <w:rPr>
                    <w:sz w:val="15"/>
                    <w:szCs w:val="15"/>
                  </w:rPr>
                </w:rPrChange>
              </w:rPr>
              <w:t xml:space="preserve">Determination of </w:t>
            </w:r>
            <w:proofErr w:type="gramStart"/>
            <w:r w:rsidRPr="00A62CB7">
              <w:rPr>
                <w:rFonts w:ascii="Nunito" w:hAnsi="Nunito"/>
                <w:sz w:val="15"/>
                <w:szCs w:val="15"/>
                <w:rPrChange w:id="3522" w:author="Craig Parker" w:date="2024-08-05T19:17:00Z">
                  <w:rPr>
                    <w:sz w:val="15"/>
                    <w:szCs w:val="15"/>
                  </w:rPr>
                </w:rPrChange>
              </w:rPr>
              <w:t>heat  hazard</w:t>
            </w:r>
            <w:proofErr w:type="gramEnd"/>
            <w:r w:rsidRPr="00A62CB7">
              <w:rPr>
                <w:rFonts w:ascii="Nunito" w:hAnsi="Nunito"/>
                <w:sz w:val="15"/>
                <w:szCs w:val="15"/>
                <w:rPrChange w:id="3523" w:author="Craig Parker" w:date="2024-08-05T19:17:00Z">
                  <w:rPr>
                    <w:sz w:val="15"/>
                    <w:szCs w:val="15"/>
                  </w:rPr>
                </w:rPrChange>
              </w:rPr>
              <w:t xml:space="preserve">; Thermal  </w:t>
            </w:r>
          </w:p>
          <w:p w14:paraId="000001F8" w14:textId="77777777" w:rsidR="007813F4" w:rsidRPr="00A62CB7" w:rsidRDefault="009511AE">
            <w:pPr>
              <w:widowControl w:val="0"/>
              <w:spacing w:before="4" w:line="240" w:lineRule="auto"/>
              <w:ind w:left="121"/>
              <w:rPr>
                <w:rFonts w:ascii="Nunito" w:hAnsi="Nunito"/>
                <w:sz w:val="15"/>
                <w:szCs w:val="15"/>
                <w:rPrChange w:id="3524" w:author="Craig Parker" w:date="2024-08-05T19:17:00Z">
                  <w:rPr>
                    <w:sz w:val="15"/>
                    <w:szCs w:val="15"/>
                  </w:rPr>
                </w:rPrChange>
              </w:rPr>
            </w:pPr>
            <w:r w:rsidRPr="00A62CB7">
              <w:rPr>
                <w:rFonts w:ascii="Nunito" w:hAnsi="Nunito"/>
                <w:sz w:val="15"/>
                <w:szCs w:val="15"/>
                <w:rPrChange w:id="3525" w:author="Craig Parker" w:date="2024-08-05T19:17:00Z">
                  <w:rPr>
                    <w:sz w:val="15"/>
                    <w:szCs w:val="15"/>
                  </w:rPr>
                </w:rPrChange>
              </w:rPr>
              <w:t xml:space="preserve">comfort </w:t>
            </w:r>
            <w:proofErr w:type="gramStart"/>
            <w:r w:rsidRPr="00A62CB7">
              <w:rPr>
                <w:rFonts w:ascii="Nunito" w:hAnsi="Nunito"/>
                <w:sz w:val="15"/>
                <w:szCs w:val="15"/>
                <w:rPrChange w:id="3526" w:author="Craig Parker" w:date="2024-08-05T19:17:00Z">
                  <w:rPr>
                    <w:sz w:val="15"/>
                    <w:szCs w:val="15"/>
                  </w:rPr>
                </w:rPrChange>
              </w:rPr>
              <w:t>metrics;</w:t>
            </w:r>
            <w:proofErr w:type="gramEnd"/>
            <w:r w:rsidRPr="00A62CB7">
              <w:rPr>
                <w:rFonts w:ascii="Nunito" w:hAnsi="Nunito"/>
                <w:sz w:val="15"/>
                <w:szCs w:val="15"/>
                <w:rPrChange w:id="3527" w:author="Craig Parker" w:date="2024-08-05T19:17:00Z">
                  <w:rPr>
                    <w:sz w:val="15"/>
                    <w:szCs w:val="15"/>
                  </w:rPr>
                </w:rPrChange>
              </w:rPr>
              <w:t xml:space="preserve">  </w:t>
            </w:r>
          </w:p>
          <w:p w14:paraId="000001F9" w14:textId="77777777" w:rsidR="007813F4" w:rsidRPr="00A62CB7" w:rsidRDefault="009511AE">
            <w:pPr>
              <w:widowControl w:val="0"/>
              <w:spacing w:before="2" w:line="240" w:lineRule="auto"/>
              <w:ind w:left="121"/>
              <w:rPr>
                <w:rFonts w:ascii="Nunito" w:hAnsi="Nunito"/>
                <w:sz w:val="15"/>
                <w:szCs w:val="15"/>
                <w:rPrChange w:id="3528" w:author="Craig Parker" w:date="2024-08-05T19:17:00Z">
                  <w:rPr>
                    <w:sz w:val="15"/>
                    <w:szCs w:val="15"/>
                  </w:rPr>
                </w:rPrChange>
              </w:rPr>
            </w:pPr>
            <w:r w:rsidRPr="00A62CB7">
              <w:rPr>
                <w:rFonts w:ascii="Nunito" w:hAnsi="Nunito"/>
                <w:sz w:val="15"/>
                <w:szCs w:val="15"/>
                <w:rPrChange w:id="3529" w:author="Craig Parker" w:date="2024-08-05T19:17:00Z">
                  <w:rPr>
                    <w:sz w:val="15"/>
                    <w:szCs w:val="15"/>
                  </w:rPr>
                </w:rPrChange>
              </w:rPr>
              <w:t xml:space="preserve">combined climate  </w:t>
            </w:r>
          </w:p>
          <w:p w14:paraId="000001FA" w14:textId="77777777" w:rsidR="007813F4" w:rsidRPr="00A62CB7" w:rsidRDefault="009511AE">
            <w:pPr>
              <w:widowControl w:val="0"/>
              <w:spacing w:line="240" w:lineRule="auto"/>
              <w:ind w:left="121"/>
              <w:rPr>
                <w:rFonts w:ascii="Nunito" w:hAnsi="Nunito"/>
                <w:sz w:val="15"/>
                <w:szCs w:val="15"/>
                <w:rPrChange w:id="3530" w:author="Craig Parker" w:date="2024-08-05T19:17:00Z">
                  <w:rPr>
                    <w:sz w:val="15"/>
                    <w:szCs w:val="15"/>
                  </w:rPr>
                </w:rPrChange>
              </w:rPr>
            </w:pPr>
            <w:r w:rsidRPr="00A62CB7">
              <w:rPr>
                <w:rFonts w:ascii="Nunito" w:hAnsi="Nunito"/>
                <w:sz w:val="15"/>
                <w:szCs w:val="15"/>
                <w:rPrChange w:id="3531" w:author="Craig Parker" w:date="2024-08-05T19:17:00Z">
                  <w:rPr>
                    <w:sz w:val="15"/>
                    <w:szCs w:val="15"/>
                  </w:rPr>
                </w:rPrChange>
              </w:rPr>
              <w:t>exposures (forecasts)</w:t>
            </w:r>
          </w:p>
        </w:tc>
      </w:tr>
      <w:tr w:rsidR="003C65B3" w:rsidRPr="00A62CB7" w14:paraId="2EE217A4" w14:textId="77777777" w:rsidTr="00AE02E3">
        <w:trPr>
          <w:trHeight w:val="1113"/>
          <w:trPrChange w:id="3532" w:author="Matthew Chersich" w:date="2024-08-04T20:16:00Z">
            <w:trPr>
              <w:trHeight w:val="1113"/>
            </w:trPr>
          </w:trPrChange>
        </w:trPr>
        <w:tc>
          <w:tcPr>
            <w:tcW w:w="1530" w:type="pct"/>
            <w:shd w:val="clear" w:color="auto" w:fill="auto"/>
            <w:tcMar>
              <w:top w:w="100" w:type="dxa"/>
              <w:left w:w="100" w:type="dxa"/>
              <w:bottom w:w="100" w:type="dxa"/>
              <w:right w:w="100" w:type="dxa"/>
            </w:tcMar>
            <w:vAlign w:val="center"/>
            <w:tcPrChange w:id="3533" w:author="Matthew Chersich" w:date="2024-08-04T20:16:00Z">
              <w:tcPr>
                <w:tcW w:w="1366" w:type="pct"/>
                <w:shd w:val="clear" w:color="auto" w:fill="auto"/>
                <w:tcMar>
                  <w:top w:w="100" w:type="dxa"/>
                  <w:left w:w="100" w:type="dxa"/>
                  <w:bottom w:w="100" w:type="dxa"/>
                  <w:right w:w="100" w:type="dxa"/>
                </w:tcMar>
              </w:tcPr>
            </w:tcPrChange>
          </w:tcPr>
          <w:p w14:paraId="000001FB" w14:textId="77777777" w:rsidR="007813F4" w:rsidRPr="00A62CB7" w:rsidRDefault="009511AE">
            <w:pPr>
              <w:widowControl w:val="0"/>
              <w:spacing w:line="240" w:lineRule="auto"/>
              <w:ind w:left="129"/>
              <w:rPr>
                <w:rFonts w:ascii="Nunito" w:hAnsi="Nunito"/>
                <w:sz w:val="15"/>
                <w:szCs w:val="15"/>
                <w:rPrChange w:id="3534" w:author="Craig Parker" w:date="2024-08-05T19:17:00Z">
                  <w:rPr>
                    <w:sz w:val="15"/>
                    <w:szCs w:val="15"/>
                  </w:rPr>
                </w:rPrChange>
              </w:rPr>
            </w:pPr>
            <w:r w:rsidRPr="00A62CB7">
              <w:rPr>
                <w:rFonts w:ascii="Nunito" w:hAnsi="Nunito"/>
                <w:sz w:val="15"/>
                <w:szCs w:val="15"/>
                <w:rPrChange w:id="3535" w:author="Craig Parker" w:date="2024-08-05T19:17:00Z">
                  <w:rPr>
                    <w:sz w:val="15"/>
                    <w:szCs w:val="15"/>
                  </w:rPr>
                </w:rPrChange>
              </w:rPr>
              <w:t xml:space="preserve">IBM TWC (The  </w:t>
            </w:r>
          </w:p>
          <w:p w14:paraId="000001FC" w14:textId="77777777" w:rsidR="007813F4" w:rsidRPr="00A62CB7" w:rsidRDefault="009511AE">
            <w:pPr>
              <w:widowControl w:val="0"/>
              <w:spacing w:before="2" w:line="230" w:lineRule="auto"/>
              <w:ind w:left="123" w:right="123" w:hanging="6"/>
              <w:rPr>
                <w:rFonts w:ascii="Nunito" w:hAnsi="Nunito"/>
                <w:sz w:val="15"/>
                <w:szCs w:val="15"/>
                <w:rPrChange w:id="3536" w:author="Craig Parker" w:date="2024-08-05T19:17:00Z">
                  <w:rPr>
                    <w:sz w:val="15"/>
                    <w:szCs w:val="15"/>
                  </w:rPr>
                </w:rPrChange>
              </w:rPr>
            </w:pPr>
            <w:r w:rsidRPr="00A62CB7">
              <w:rPr>
                <w:rFonts w:ascii="Nunito" w:hAnsi="Nunito"/>
                <w:sz w:val="15"/>
                <w:szCs w:val="15"/>
                <w:rPrChange w:id="3537" w:author="Craig Parker" w:date="2024-08-05T19:17:00Z">
                  <w:rPr>
                    <w:sz w:val="15"/>
                    <w:szCs w:val="15"/>
                  </w:rPr>
                </w:rPrChange>
              </w:rPr>
              <w:t xml:space="preserve">Weather </w:t>
            </w:r>
            <w:proofErr w:type="gramStart"/>
            <w:r w:rsidRPr="00A62CB7">
              <w:rPr>
                <w:rFonts w:ascii="Nunito" w:hAnsi="Nunito"/>
                <w:sz w:val="15"/>
                <w:szCs w:val="15"/>
                <w:rPrChange w:id="3538" w:author="Craig Parker" w:date="2024-08-05T19:17:00Z">
                  <w:rPr>
                    <w:sz w:val="15"/>
                    <w:szCs w:val="15"/>
                  </w:rPr>
                </w:rPrChange>
              </w:rPr>
              <w:t>Company)  Current</w:t>
            </w:r>
            <w:proofErr w:type="gramEnd"/>
            <w:r w:rsidRPr="00A62CB7">
              <w:rPr>
                <w:rFonts w:ascii="Nunito" w:hAnsi="Nunito"/>
                <w:sz w:val="15"/>
                <w:szCs w:val="15"/>
                <w:rPrChange w:id="3539" w:author="Craig Parker" w:date="2024-08-05T19:17:00Z">
                  <w:rPr>
                    <w:sz w:val="15"/>
                    <w:szCs w:val="15"/>
                  </w:rPr>
                </w:rPrChange>
              </w:rPr>
              <w:t xml:space="preserve"> and  </w:t>
            </w:r>
          </w:p>
          <w:p w14:paraId="000001FD" w14:textId="77777777" w:rsidR="007813F4" w:rsidRPr="00A62CB7" w:rsidRDefault="009511AE">
            <w:pPr>
              <w:widowControl w:val="0"/>
              <w:spacing w:before="4" w:line="240" w:lineRule="auto"/>
              <w:ind w:left="125"/>
              <w:rPr>
                <w:rFonts w:ascii="Nunito" w:hAnsi="Nunito"/>
                <w:sz w:val="15"/>
                <w:szCs w:val="15"/>
                <w:rPrChange w:id="3540" w:author="Craig Parker" w:date="2024-08-05T19:17:00Z">
                  <w:rPr>
                    <w:sz w:val="15"/>
                    <w:szCs w:val="15"/>
                  </w:rPr>
                </w:rPrChange>
              </w:rPr>
            </w:pPr>
            <w:r w:rsidRPr="00A62CB7">
              <w:rPr>
                <w:rFonts w:ascii="Nunito" w:hAnsi="Nunito"/>
                <w:sz w:val="15"/>
                <w:szCs w:val="15"/>
                <w:rPrChange w:id="3541" w:author="Craig Parker" w:date="2024-08-05T19:17:00Z">
                  <w:rPr>
                    <w:sz w:val="15"/>
                    <w:szCs w:val="15"/>
                  </w:rPr>
                </w:rPrChange>
              </w:rPr>
              <w:t xml:space="preserve">historical weather </w:t>
            </w:r>
          </w:p>
        </w:tc>
        <w:tc>
          <w:tcPr>
            <w:tcW w:w="1391" w:type="pct"/>
            <w:shd w:val="clear" w:color="auto" w:fill="auto"/>
            <w:tcMar>
              <w:top w:w="100" w:type="dxa"/>
              <w:left w:w="100" w:type="dxa"/>
              <w:bottom w:w="100" w:type="dxa"/>
              <w:right w:w="100" w:type="dxa"/>
            </w:tcMar>
            <w:vAlign w:val="center"/>
            <w:tcPrChange w:id="3542" w:author="Matthew Chersich" w:date="2024-08-04T20:16:00Z">
              <w:tcPr>
                <w:tcW w:w="1555" w:type="pct"/>
                <w:gridSpan w:val="3"/>
                <w:shd w:val="clear" w:color="auto" w:fill="auto"/>
                <w:tcMar>
                  <w:top w:w="100" w:type="dxa"/>
                  <w:left w:w="100" w:type="dxa"/>
                  <w:bottom w:w="100" w:type="dxa"/>
                  <w:right w:w="100" w:type="dxa"/>
                </w:tcMar>
              </w:tcPr>
            </w:tcPrChange>
          </w:tcPr>
          <w:p w14:paraId="000001FE" w14:textId="77777777" w:rsidR="007813F4" w:rsidRPr="00A62CB7" w:rsidRDefault="009511AE">
            <w:pPr>
              <w:widowControl w:val="0"/>
              <w:spacing w:line="230" w:lineRule="auto"/>
              <w:ind w:left="118" w:right="64" w:firstLine="4"/>
              <w:rPr>
                <w:rFonts w:ascii="Nunito" w:hAnsi="Nunito"/>
                <w:sz w:val="15"/>
                <w:szCs w:val="15"/>
                <w:rPrChange w:id="3543" w:author="Craig Parker" w:date="2024-08-05T19:17:00Z">
                  <w:rPr>
                    <w:sz w:val="15"/>
                    <w:szCs w:val="15"/>
                  </w:rPr>
                </w:rPrChange>
              </w:rPr>
            </w:pPr>
            <w:r w:rsidRPr="00A62CB7">
              <w:rPr>
                <w:rFonts w:ascii="Nunito" w:hAnsi="Nunito"/>
                <w:sz w:val="15"/>
                <w:szCs w:val="15"/>
                <w:rPrChange w:id="3544" w:author="Craig Parker" w:date="2024-08-05T19:17:00Z">
                  <w:rPr>
                    <w:sz w:val="15"/>
                    <w:szCs w:val="15"/>
                  </w:rPr>
                </w:rPrChange>
              </w:rPr>
              <w:t xml:space="preserve">Data layers from The </w:t>
            </w:r>
            <w:proofErr w:type="gramStart"/>
            <w:r w:rsidRPr="00A62CB7">
              <w:rPr>
                <w:rFonts w:ascii="Nunito" w:hAnsi="Nunito"/>
                <w:sz w:val="15"/>
                <w:szCs w:val="15"/>
                <w:rPrChange w:id="3545" w:author="Craig Parker" w:date="2024-08-05T19:17:00Z">
                  <w:rPr>
                    <w:sz w:val="15"/>
                    <w:szCs w:val="15"/>
                  </w:rPr>
                </w:rPrChange>
              </w:rPr>
              <w:t>Weather  Company</w:t>
            </w:r>
            <w:proofErr w:type="gramEnd"/>
            <w:r w:rsidRPr="00A62CB7">
              <w:rPr>
                <w:rFonts w:ascii="Nunito" w:hAnsi="Nunito"/>
                <w:sz w:val="15"/>
                <w:szCs w:val="15"/>
                <w:rPrChange w:id="3546" w:author="Craig Parker" w:date="2024-08-05T19:17:00Z">
                  <w:rPr>
                    <w:sz w:val="15"/>
                    <w:szCs w:val="15"/>
                  </w:rPr>
                </w:rPrChange>
              </w:rPr>
              <w:t xml:space="preserve">, an IBM Business </w:t>
            </w:r>
          </w:p>
        </w:tc>
        <w:tc>
          <w:tcPr>
            <w:tcW w:w="378" w:type="pct"/>
            <w:shd w:val="clear" w:color="auto" w:fill="auto"/>
            <w:tcMar>
              <w:top w:w="100" w:type="dxa"/>
              <w:left w:w="100" w:type="dxa"/>
              <w:bottom w:w="100" w:type="dxa"/>
              <w:right w:w="100" w:type="dxa"/>
            </w:tcMar>
            <w:vAlign w:val="center"/>
            <w:tcPrChange w:id="3547" w:author="Matthew Chersich" w:date="2024-08-04T20:16:00Z">
              <w:tcPr>
                <w:tcW w:w="378" w:type="pct"/>
                <w:gridSpan w:val="2"/>
                <w:shd w:val="clear" w:color="auto" w:fill="auto"/>
                <w:tcMar>
                  <w:top w:w="100" w:type="dxa"/>
                  <w:left w:w="100" w:type="dxa"/>
                  <w:bottom w:w="100" w:type="dxa"/>
                  <w:right w:w="100" w:type="dxa"/>
                </w:tcMar>
              </w:tcPr>
            </w:tcPrChange>
          </w:tcPr>
          <w:p w14:paraId="000001FF" w14:textId="77777777" w:rsidR="007813F4" w:rsidRPr="00A62CB7" w:rsidRDefault="009511AE">
            <w:pPr>
              <w:widowControl w:val="0"/>
              <w:spacing w:line="240" w:lineRule="auto"/>
              <w:ind w:left="127"/>
              <w:rPr>
                <w:rFonts w:ascii="Nunito" w:hAnsi="Nunito"/>
                <w:sz w:val="15"/>
                <w:szCs w:val="15"/>
                <w:rPrChange w:id="3548" w:author="Craig Parker" w:date="2024-08-05T19:17:00Z">
                  <w:rPr>
                    <w:sz w:val="15"/>
                    <w:szCs w:val="15"/>
                  </w:rPr>
                </w:rPrChange>
              </w:rPr>
            </w:pPr>
            <w:r w:rsidRPr="00A62CB7">
              <w:rPr>
                <w:rFonts w:ascii="Nunito" w:hAnsi="Nunito"/>
                <w:sz w:val="15"/>
                <w:szCs w:val="15"/>
                <w:rPrChange w:id="3549" w:author="Craig Parker" w:date="2024-08-05T19:17:00Z">
                  <w:rPr>
                    <w:sz w:val="15"/>
                    <w:szCs w:val="15"/>
                  </w:rPr>
                </w:rPrChange>
              </w:rPr>
              <w:t>PAIRS</w:t>
            </w:r>
          </w:p>
        </w:tc>
        <w:tc>
          <w:tcPr>
            <w:tcW w:w="633" w:type="pct"/>
            <w:shd w:val="clear" w:color="auto" w:fill="auto"/>
            <w:tcMar>
              <w:top w:w="100" w:type="dxa"/>
              <w:left w:w="100" w:type="dxa"/>
              <w:bottom w:w="100" w:type="dxa"/>
              <w:right w:w="100" w:type="dxa"/>
            </w:tcMar>
            <w:vAlign w:val="center"/>
            <w:tcPrChange w:id="3550" w:author="Matthew Chersich" w:date="2024-08-04T20:16:00Z">
              <w:tcPr>
                <w:tcW w:w="633" w:type="pct"/>
                <w:gridSpan w:val="2"/>
                <w:shd w:val="clear" w:color="auto" w:fill="auto"/>
                <w:tcMar>
                  <w:top w:w="100" w:type="dxa"/>
                  <w:left w:w="100" w:type="dxa"/>
                  <w:bottom w:w="100" w:type="dxa"/>
                  <w:right w:w="100" w:type="dxa"/>
                </w:tcMar>
              </w:tcPr>
            </w:tcPrChange>
          </w:tcPr>
          <w:p w14:paraId="00000200" w14:textId="77777777" w:rsidR="007813F4" w:rsidRPr="00A62CB7" w:rsidRDefault="009511AE">
            <w:pPr>
              <w:widowControl w:val="0"/>
              <w:spacing w:line="232" w:lineRule="auto"/>
              <w:ind w:left="112" w:right="84" w:firstLine="1"/>
              <w:rPr>
                <w:rFonts w:ascii="Nunito" w:hAnsi="Nunito"/>
                <w:sz w:val="15"/>
                <w:szCs w:val="15"/>
                <w:rPrChange w:id="3551" w:author="Craig Parker" w:date="2024-08-05T19:17:00Z">
                  <w:rPr>
                    <w:sz w:val="15"/>
                    <w:szCs w:val="15"/>
                  </w:rPr>
                </w:rPrChange>
              </w:rPr>
            </w:pPr>
            <w:r w:rsidRPr="00A62CB7">
              <w:rPr>
                <w:rFonts w:ascii="Nunito" w:hAnsi="Nunito"/>
                <w:sz w:val="15"/>
                <w:szCs w:val="15"/>
                <w:rPrChange w:id="3552" w:author="Craig Parker" w:date="2024-08-05T19:17:00Z">
                  <w:rPr>
                    <w:sz w:val="15"/>
                    <w:szCs w:val="15"/>
                  </w:rPr>
                </w:rPrChange>
              </w:rPr>
              <w:t xml:space="preserve">Temperature (Change, Min, </w:t>
            </w:r>
            <w:proofErr w:type="gramStart"/>
            <w:r w:rsidRPr="00A62CB7">
              <w:rPr>
                <w:rFonts w:ascii="Nunito" w:hAnsi="Nunito"/>
                <w:sz w:val="15"/>
                <w:szCs w:val="15"/>
                <w:rPrChange w:id="3553" w:author="Craig Parker" w:date="2024-08-05T19:17:00Z">
                  <w:rPr>
                    <w:sz w:val="15"/>
                    <w:szCs w:val="15"/>
                  </w:rPr>
                </w:rPrChange>
              </w:rPr>
              <w:t>Max,  Feels</w:t>
            </w:r>
            <w:proofErr w:type="gramEnd"/>
            <w:r w:rsidRPr="00A62CB7">
              <w:rPr>
                <w:rFonts w:ascii="Nunito" w:hAnsi="Nunito"/>
                <w:sz w:val="15"/>
                <w:szCs w:val="15"/>
                <w:rPrChange w:id="3554" w:author="Craig Parker" w:date="2024-08-05T19:17:00Z">
                  <w:rPr>
                    <w:sz w:val="15"/>
                    <w:szCs w:val="15"/>
                  </w:rPr>
                </w:rPrChange>
              </w:rPr>
              <w:t xml:space="preserve"> like); Solar irradiance;  Wind (speed, gust &amp; dir.), Rel.  Humidity, Daily </w:t>
            </w:r>
            <w:proofErr w:type="gramStart"/>
            <w:r w:rsidRPr="00A62CB7">
              <w:rPr>
                <w:rFonts w:ascii="Nunito" w:hAnsi="Nunito"/>
                <w:sz w:val="15"/>
                <w:szCs w:val="15"/>
                <w:rPrChange w:id="3555" w:author="Craig Parker" w:date="2024-08-05T19:17:00Z">
                  <w:rPr>
                    <w:sz w:val="15"/>
                    <w:szCs w:val="15"/>
                  </w:rPr>
                </w:rPrChange>
              </w:rPr>
              <w:t>precipitation  (</w:t>
            </w:r>
            <w:proofErr w:type="gramEnd"/>
            <w:r w:rsidRPr="00A62CB7">
              <w:rPr>
                <w:rFonts w:ascii="Nunito" w:hAnsi="Nunito"/>
                <w:sz w:val="15"/>
                <w:szCs w:val="15"/>
                <w:rPrChange w:id="3556" w:author="Craig Parker" w:date="2024-08-05T19:17:00Z">
                  <w:rPr>
                    <w:sz w:val="15"/>
                    <w:szCs w:val="15"/>
                  </w:rPr>
                </w:rPrChange>
              </w:rPr>
              <w:t>total, rate); Dewpoint; 3-hrly  Pressure Change</w:t>
            </w:r>
          </w:p>
        </w:tc>
        <w:tc>
          <w:tcPr>
            <w:tcW w:w="486" w:type="pct"/>
            <w:shd w:val="clear" w:color="auto" w:fill="auto"/>
            <w:tcMar>
              <w:top w:w="100" w:type="dxa"/>
              <w:left w:w="100" w:type="dxa"/>
              <w:bottom w:w="100" w:type="dxa"/>
              <w:right w:w="100" w:type="dxa"/>
            </w:tcMar>
            <w:vAlign w:val="center"/>
            <w:tcPrChange w:id="3557" w:author="Matthew Chersich" w:date="2024-08-04T20:16:00Z">
              <w:tcPr>
                <w:tcW w:w="486" w:type="pct"/>
                <w:gridSpan w:val="3"/>
                <w:shd w:val="clear" w:color="auto" w:fill="auto"/>
                <w:tcMar>
                  <w:top w:w="100" w:type="dxa"/>
                  <w:left w:w="100" w:type="dxa"/>
                  <w:bottom w:w="100" w:type="dxa"/>
                  <w:right w:w="100" w:type="dxa"/>
                </w:tcMar>
              </w:tcPr>
            </w:tcPrChange>
          </w:tcPr>
          <w:p w14:paraId="00000201" w14:textId="77777777" w:rsidR="007813F4" w:rsidRPr="00A62CB7" w:rsidRDefault="009511AE">
            <w:pPr>
              <w:widowControl w:val="0"/>
              <w:spacing w:line="240" w:lineRule="auto"/>
              <w:ind w:left="122"/>
              <w:rPr>
                <w:rFonts w:ascii="Nunito" w:hAnsi="Nunito"/>
                <w:sz w:val="15"/>
                <w:szCs w:val="15"/>
                <w:rPrChange w:id="3558" w:author="Craig Parker" w:date="2024-08-05T19:17:00Z">
                  <w:rPr>
                    <w:sz w:val="15"/>
                    <w:szCs w:val="15"/>
                  </w:rPr>
                </w:rPrChange>
              </w:rPr>
            </w:pPr>
            <w:r w:rsidRPr="00A62CB7">
              <w:rPr>
                <w:rFonts w:ascii="Nunito" w:hAnsi="Nunito"/>
                <w:sz w:val="15"/>
                <w:szCs w:val="15"/>
                <w:rPrChange w:id="3559" w:author="Craig Parker" w:date="2024-08-05T19:17:00Z">
                  <w:rPr>
                    <w:sz w:val="15"/>
                    <w:szCs w:val="15"/>
                  </w:rPr>
                </w:rPrChange>
              </w:rPr>
              <w:t xml:space="preserve">Spatial: Global  </w:t>
            </w:r>
          </w:p>
          <w:p w14:paraId="00000202" w14:textId="77777777" w:rsidR="007813F4" w:rsidRPr="00A62CB7" w:rsidRDefault="009511AE">
            <w:pPr>
              <w:widowControl w:val="0"/>
              <w:spacing w:line="240" w:lineRule="auto"/>
              <w:ind w:left="121"/>
              <w:rPr>
                <w:rFonts w:ascii="Nunito" w:hAnsi="Nunito"/>
                <w:sz w:val="15"/>
                <w:szCs w:val="15"/>
                <w:rPrChange w:id="3560" w:author="Craig Parker" w:date="2024-08-05T19:17:00Z">
                  <w:rPr>
                    <w:sz w:val="15"/>
                    <w:szCs w:val="15"/>
                  </w:rPr>
                </w:rPrChange>
              </w:rPr>
            </w:pPr>
            <w:r w:rsidRPr="00A62CB7">
              <w:rPr>
                <w:rFonts w:ascii="Nunito" w:hAnsi="Nunito"/>
                <w:sz w:val="15"/>
                <w:szCs w:val="15"/>
                <w:rPrChange w:id="3561" w:author="Craig Parker" w:date="2024-08-05T19:17:00Z">
                  <w:rPr>
                    <w:sz w:val="15"/>
                    <w:szCs w:val="15"/>
                  </w:rPr>
                </w:rPrChange>
              </w:rPr>
              <w:t xml:space="preserve">coverage, 4km  </w:t>
            </w:r>
          </w:p>
          <w:p w14:paraId="00000203" w14:textId="77777777" w:rsidR="007813F4" w:rsidRPr="00A62CB7" w:rsidRDefault="009511AE">
            <w:pPr>
              <w:widowControl w:val="0"/>
              <w:spacing w:before="2" w:line="240" w:lineRule="auto"/>
              <w:ind w:left="125"/>
              <w:rPr>
                <w:rFonts w:ascii="Nunito" w:hAnsi="Nunito"/>
                <w:sz w:val="15"/>
                <w:szCs w:val="15"/>
                <w:rPrChange w:id="3562" w:author="Craig Parker" w:date="2024-08-05T19:17:00Z">
                  <w:rPr>
                    <w:sz w:val="15"/>
                    <w:szCs w:val="15"/>
                  </w:rPr>
                </w:rPrChange>
              </w:rPr>
            </w:pPr>
            <w:r w:rsidRPr="00A62CB7">
              <w:rPr>
                <w:rFonts w:ascii="Nunito" w:hAnsi="Nunito"/>
                <w:sz w:val="15"/>
                <w:szCs w:val="15"/>
                <w:rPrChange w:id="3563" w:author="Craig Parker" w:date="2024-08-05T19:17:00Z">
                  <w:rPr>
                    <w:sz w:val="15"/>
                    <w:szCs w:val="15"/>
                  </w:rPr>
                </w:rPrChange>
              </w:rPr>
              <w:t xml:space="preserve">landmass and  </w:t>
            </w:r>
          </w:p>
          <w:p w14:paraId="00000204" w14:textId="77777777" w:rsidR="007813F4" w:rsidRPr="00A62CB7" w:rsidRDefault="009511AE">
            <w:pPr>
              <w:widowControl w:val="0"/>
              <w:spacing w:line="233" w:lineRule="auto"/>
              <w:ind w:left="116" w:right="93" w:firstLine="4"/>
              <w:jc w:val="both"/>
              <w:rPr>
                <w:rFonts w:ascii="Nunito" w:hAnsi="Nunito"/>
                <w:sz w:val="15"/>
                <w:szCs w:val="15"/>
                <w:rPrChange w:id="3564" w:author="Craig Parker" w:date="2024-08-05T19:17:00Z">
                  <w:rPr>
                    <w:sz w:val="15"/>
                    <w:szCs w:val="15"/>
                  </w:rPr>
                </w:rPrChange>
              </w:rPr>
            </w:pPr>
            <w:r w:rsidRPr="00A62CB7">
              <w:rPr>
                <w:rFonts w:ascii="Nunito" w:hAnsi="Nunito"/>
                <w:sz w:val="15"/>
                <w:szCs w:val="15"/>
                <w:rPrChange w:id="3565" w:author="Craig Parker" w:date="2024-08-05T19:17:00Z">
                  <w:rPr>
                    <w:sz w:val="15"/>
                    <w:szCs w:val="15"/>
                  </w:rPr>
                </w:rPrChange>
              </w:rPr>
              <w:t xml:space="preserve">coastal </w:t>
            </w:r>
            <w:proofErr w:type="gramStart"/>
            <w:r w:rsidRPr="00A62CB7">
              <w:rPr>
                <w:rFonts w:ascii="Nunito" w:hAnsi="Nunito"/>
                <w:sz w:val="15"/>
                <w:szCs w:val="15"/>
                <w:rPrChange w:id="3566" w:author="Craig Parker" w:date="2024-08-05T19:17:00Z">
                  <w:rPr>
                    <w:sz w:val="15"/>
                    <w:szCs w:val="15"/>
                  </w:rPr>
                </w:rPrChange>
              </w:rPr>
              <w:t>waterways  (</w:t>
            </w:r>
            <w:proofErr w:type="gramEnd"/>
            <w:r w:rsidRPr="00A62CB7">
              <w:rPr>
                <w:rFonts w:ascii="Nunito" w:hAnsi="Nunito"/>
                <w:sz w:val="15"/>
                <w:szCs w:val="15"/>
                <w:rPrChange w:id="3567" w:author="Craig Parker" w:date="2024-08-05T19:17:00Z">
                  <w:rPr>
                    <w:sz w:val="15"/>
                    <w:szCs w:val="15"/>
                  </w:rPr>
                </w:rPrChange>
              </w:rPr>
              <w:t>hourly &amp; daily res  from 2015)</w:t>
            </w:r>
          </w:p>
        </w:tc>
        <w:tc>
          <w:tcPr>
            <w:tcW w:w="583" w:type="pct"/>
            <w:shd w:val="clear" w:color="auto" w:fill="auto"/>
            <w:tcMar>
              <w:top w:w="100" w:type="dxa"/>
              <w:left w:w="100" w:type="dxa"/>
              <w:bottom w:w="100" w:type="dxa"/>
              <w:right w:w="100" w:type="dxa"/>
            </w:tcMar>
            <w:vAlign w:val="center"/>
            <w:tcPrChange w:id="3568" w:author="Matthew Chersich" w:date="2024-08-04T20:16:00Z">
              <w:tcPr>
                <w:tcW w:w="583" w:type="pct"/>
                <w:shd w:val="clear" w:color="auto" w:fill="auto"/>
                <w:tcMar>
                  <w:top w:w="100" w:type="dxa"/>
                  <w:left w:w="100" w:type="dxa"/>
                  <w:bottom w:w="100" w:type="dxa"/>
                  <w:right w:w="100" w:type="dxa"/>
                </w:tcMar>
              </w:tcPr>
            </w:tcPrChange>
          </w:tcPr>
          <w:p w14:paraId="00000205" w14:textId="77777777" w:rsidR="007813F4" w:rsidRPr="00A62CB7" w:rsidRDefault="009511AE">
            <w:pPr>
              <w:widowControl w:val="0"/>
              <w:spacing w:line="230" w:lineRule="auto"/>
              <w:ind w:left="125" w:right="250" w:firstLine="1"/>
              <w:rPr>
                <w:rFonts w:ascii="Nunito" w:hAnsi="Nunito"/>
                <w:sz w:val="15"/>
                <w:szCs w:val="15"/>
                <w:rPrChange w:id="3569" w:author="Craig Parker" w:date="2024-08-05T19:17:00Z">
                  <w:rPr>
                    <w:sz w:val="15"/>
                    <w:szCs w:val="15"/>
                  </w:rPr>
                </w:rPrChange>
              </w:rPr>
            </w:pPr>
            <w:r w:rsidRPr="00A62CB7">
              <w:rPr>
                <w:rFonts w:ascii="Nunito" w:hAnsi="Nunito"/>
                <w:sz w:val="15"/>
                <w:szCs w:val="15"/>
                <w:rPrChange w:id="3570" w:author="Craig Parker" w:date="2024-08-05T19:17:00Z">
                  <w:rPr>
                    <w:sz w:val="15"/>
                    <w:szCs w:val="15"/>
                  </w:rPr>
                </w:rPrChange>
              </w:rPr>
              <w:t xml:space="preserve">Determination of </w:t>
            </w:r>
            <w:proofErr w:type="gramStart"/>
            <w:r w:rsidRPr="00A62CB7">
              <w:rPr>
                <w:rFonts w:ascii="Nunito" w:hAnsi="Nunito"/>
                <w:sz w:val="15"/>
                <w:szCs w:val="15"/>
                <w:rPrChange w:id="3571" w:author="Craig Parker" w:date="2024-08-05T19:17:00Z">
                  <w:rPr>
                    <w:sz w:val="15"/>
                    <w:szCs w:val="15"/>
                  </w:rPr>
                </w:rPrChange>
              </w:rPr>
              <w:t>heat  hazard</w:t>
            </w:r>
            <w:proofErr w:type="gramEnd"/>
            <w:r w:rsidRPr="00A62CB7">
              <w:rPr>
                <w:rFonts w:ascii="Nunito" w:hAnsi="Nunito"/>
                <w:sz w:val="15"/>
                <w:szCs w:val="15"/>
                <w:rPrChange w:id="3572" w:author="Craig Parker" w:date="2024-08-05T19:17:00Z">
                  <w:rPr>
                    <w:sz w:val="15"/>
                    <w:szCs w:val="15"/>
                  </w:rPr>
                </w:rPrChange>
              </w:rPr>
              <w:t xml:space="preserve">; Thermal  </w:t>
            </w:r>
          </w:p>
          <w:p w14:paraId="00000206" w14:textId="77777777" w:rsidR="007813F4" w:rsidRPr="00A62CB7" w:rsidRDefault="009511AE">
            <w:pPr>
              <w:widowControl w:val="0"/>
              <w:spacing w:before="8" w:line="240" w:lineRule="auto"/>
              <w:ind w:left="121"/>
              <w:rPr>
                <w:rFonts w:ascii="Nunito" w:hAnsi="Nunito"/>
                <w:sz w:val="15"/>
                <w:szCs w:val="15"/>
                <w:rPrChange w:id="3573" w:author="Craig Parker" w:date="2024-08-05T19:17:00Z">
                  <w:rPr>
                    <w:sz w:val="15"/>
                    <w:szCs w:val="15"/>
                  </w:rPr>
                </w:rPrChange>
              </w:rPr>
            </w:pPr>
            <w:r w:rsidRPr="00A62CB7">
              <w:rPr>
                <w:rFonts w:ascii="Nunito" w:hAnsi="Nunito"/>
                <w:sz w:val="15"/>
                <w:szCs w:val="15"/>
                <w:rPrChange w:id="3574" w:author="Craig Parker" w:date="2024-08-05T19:17:00Z">
                  <w:rPr>
                    <w:sz w:val="15"/>
                    <w:szCs w:val="15"/>
                  </w:rPr>
                </w:rPrChange>
              </w:rPr>
              <w:t xml:space="preserve">comfort </w:t>
            </w:r>
            <w:proofErr w:type="gramStart"/>
            <w:r w:rsidRPr="00A62CB7">
              <w:rPr>
                <w:rFonts w:ascii="Nunito" w:hAnsi="Nunito"/>
                <w:sz w:val="15"/>
                <w:szCs w:val="15"/>
                <w:rPrChange w:id="3575" w:author="Craig Parker" w:date="2024-08-05T19:17:00Z">
                  <w:rPr>
                    <w:sz w:val="15"/>
                    <w:szCs w:val="15"/>
                  </w:rPr>
                </w:rPrChange>
              </w:rPr>
              <w:t>metrics;</w:t>
            </w:r>
            <w:proofErr w:type="gramEnd"/>
            <w:r w:rsidRPr="00A62CB7">
              <w:rPr>
                <w:rFonts w:ascii="Nunito" w:hAnsi="Nunito"/>
                <w:sz w:val="15"/>
                <w:szCs w:val="15"/>
                <w:rPrChange w:id="3576" w:author="Craig Parker" w:date="2024-08-05T19:17:00Z">
                  <w:rPr>
                    <w:sz w:val="15"/>
                    <w:szCs w:val="15"/>
                  </w:rPr>
                </w:rPrChange>
              </w:rPr>
              <w:t xml:space="preserve">  </w:t>
            </w:r>
          </w:p>
          <w:p w14:paraId="00000207" w14:textId="77777777" w:rsidR="007813F4" w:rsidRPr="00A62CB7" w:rsidRDefault="009511AE">
            <w:pPr>
              <w:widowControl w:val="0"/>
              <w:spacing w:line="240" w:lineRule="auto"/>
              <w:ind w:left="121"/>
              <w:rPr>
                <w:rFonts w:ascii="Nunito" w:hAnsi="Nunito"/>
                <w:sz w:val="15"/>
                <w:szCs w:val="15"/>
                <w:rPrChange w:id="3577" w:author="Craig Parker" w:date="2024-08-05T19:17:00Z">
                  <w:rPr>
                    <w:sz w:val="15"/>
                    <w:szCs w:val="15"/>
                  </w:rPr>
                </w:rPrChange>
              </w:rPr>
            </w:pPr>
            <w:r w:rsidRPr="00A62CB7">
              <w:rPr>
                <w:rFonts w:ascii="Nunito" w:hAnsi="Nunito"/>
                <w:sz w:val="15"/>
                <w:szCs w:val="15"/>
                <w:rPrChange w:id="3578" w:author="Craig Parker" w:date="2024-08-05T19:17:00Z">
                  <w:rPr>
                    <w:sz w:val="15"/>
                    <w:szCs w:val="15"/>
                  </w:rPr>
                </w:rPrChange>
              </w:rPr>
              <w:t xml:space="preserve">combined climate  </w:t>
            </w:r>
          </w:p>
          <w:p w14:paraId="00000208" w14:textId="77777777" w:rsidR="007813F4" w:rsidRPr="00A62CB7" w:rsidRDefault="009511AE">
            <w:pPr>
              <w:widowControl w:val="0"/>
              <w:spacing w:line="240" w:lineRule="auto"/>
              <w:ind w:left="121"/>
              <w:rPr>
                <w:rFonts w:ascii="Nunito" w:hAnsi="Nunito"/>
                <w:sz w:val="15"/>
                <w:szCs w:val="15"/>
                <w:rPrChange w:id="3579" w:author="Craig Parker" w:date="2024-08-05T19:17:00Z">
                  <w:rPr>
                    <w:sz w:val="15"/>
                    <w:szCs w:val="15"/>
                  </w:rPr>
                </w:rPrChange>
              </w:rPr>
            </w:pPr>
            <w:r w:rsidRPr="00A62CB7">
              <w:rPr>
                <w:rFonts w:ascii="Nunito" w:hAnsi="Nunito"/>
                <w:sz w:val="15"/>
                <w:szCs w:val="15"/>
                <w:rPrChange w:id="3580" w:author="Craig Parker" w:date="2024-08-05T19:17:00Z">
                  <w:rPr>
                    <w:sz w:val="15"/>
                    <w:szCs w:val="15"/>
                  </w:rPr>
                </w:rPrChange>
              </w:rPr>
              <w:t>exposures (historical)</w:t>
            </w:r>
          </w:p>
        </w:tc>
      </w:tr>
      <w:tr w:rsidR="003C65B3" w:rsidRPr="00A62CB7" w14:paraId="32B1C9EB" w14:textId="77777777" w:rsidTr="00AE02E3">
        <w:trPr>
          <w:trHeight w:val="1483"/>
          <w:trPrChange w:id="3581" w:author="Matthew Chersich" w:date="2024-08-04T20:16:00Z">
            <w:trPr>
              <w:trHeight w:val="1483"/>
            </w:trPr>
          </w:trPrChange>
        </w:trPr>
        <w:tc>
          <w:tcPr>
            <w:tcW w:w="1530" w:type="pct"/>
            <w:shd w:val="clear" w:color="auto" w:fill="auto"/>
            <w:tcMar>
              <w:top w:w="100" w:type="dxa"/>
              <w:left w:w="100" w:type="dxa"/>
              <w:bottom w:w="100" w:type="dxa"/>
              <w:right w:w="100" w:type="dxa"/>
            </w:tcMar>
            <w:vAlign w:val="center"/>
            <w:tcPrChange w:id="3582" w:author="Matthew Chersich" w:date="2024-08-04T20:16:00Z">
              <w:tcPr>
                <w:tcW w:w="1366" w:type="pct"/>
                <w:shd w:val="clear" w:color="auto" w:fill="auto"/>
                <w:tcMar>
                  <w:top w:w="100" w:type="dxa"/>
                  <w:left w:w="100" w:type="dxa"/>
                  <w:bottom w:w="100" w:type="dxa"/>
                  <w:right w:w="100" w:type="dxa"/>
                </w:tcMar>
              </w:tcPr>
            </w:tcPrChange>
          </w:tcPr>
          <w:p w14:paraId="00000209" w14:textId="77777777" w:rsidR="007813F4" w:rsidRPr="00A62CB7" w:rsidRDefault="009511AE">
            <w:pPr>
              <w:widowControl w:val="0"/>
              <w:spacing w:line="240" w:lineRule="auto"/>
              <w:ind w:left="128"/>
              <w:rPr>
                <w:rFonts w:ascii="Nunito" w:hAnsi="Nunito"/>
                <w:sz w:val="15"/>
                <w:szCs w:val="15"/>
                <w:rPrChange w:id="3583" w:author="Craig Parker" w:date="2024-08-05T19:17:00Z">
                  <w:rPr>
                    <w:sz w:val="15"/>
                    <w:szCs w:val="15"/>
                  </w:rPr>
                </w:rPrChange>
              </w:rPr>
            </w:pPr>
            <w:proofErr w:type="gramStart"/>
            <w:r w:rsidRPr="00A62CB7">
              <w:rPr>
                <w:rFonts w:ascii="Nunito" w:hAnsi="Nunito"/>
                <w:sz w:val="15"/>
                <w:szCs w:val="15"/>
                <w:rPrChange w:id="3584" w:author="Craig Parker" w:date="2024-08-05T19:17:00Z">
                  <w:rPr>
                    <w:sz w:val="15"/>
                    <w:szCs w:val="15"/>
                  </w:rPr>
                </w:rPrChange>
              </w:rPr>
              <w:t>Fifth-generation</w:t>
            </w:r>
            <w:proofErr w:type="gramEnd"/>
            <w:r w:rsidRPr="00A62CB7">
              <w:rPr>
                <w:rFonts w:ascii="Nunito" w:hAnsi="Nunito"/>
                <w:sz w:val="15"/>
                <w:szCs w:val="15"/>
                <w:rPrChange w:id="3585" w:author="Craig Parker" w:date="2024-08-05T19:17:00Z">
                  <w:rPr>
                    <w:sz w:val="15"/>
                    <w:szCs w:val="15"/>
                  </w:rPr>
                </w:rPrChange>
              </w:rPr>
              <w:t xml:space="preserve">  </w:t>
            </w:r>
          </w:p>
          <w:p w14:paraId="0000020A" w14:textId="77777777" w:rsidR="007813F4" w:rsidRPr="00A62CB7" w:rsidRDefault="009511AE">
            <w:pPr>
              <w:widowControl w:val="0"/>
              <w:spacing w:before="2" w:line="232" w:lineRule="auto"/>
              <w:ind w:left="120" w:right="152" w:firstLine="7"/>
              <w:rPr>
                <w:rFonts w:ascii="Nunito" w:hAnsi="Nunito"/>
                <w:color w:val="0000FF"/>
                <w:sz w:val="15"/>
                <w:szCs w:val="15"/>
                <w:u w:val="single"/>
                <w:rPrChange w:id="3586" w:author="Craig Parker" w:date="2024-08-05T19:17:00Z">
                  <w:rPr>
                    <w:color w:val="0000FF"/>
                    <w:sz w:val="15"/>
                    <w:szCs w:val="15"/>
                    <w:u w:val="single"/>
                  </w:rPr>
                </w:rPrChange>
              </w:rPr>
            </w:pPr>
            <w:r w:rsidRPr="00A62CB7">
              <w:rPr>
                <w:rFonts w:ascii="Nunito" w:hAnsi="Nunito"/>
                <w:sz w:val="15"/>
                <w:szCs w:val="15"/>
                <w:rPrChange w:id="3587" w:author="Craig Parker" w:date="2024-08-05T19:17:00Z">
                  <w:rPr>
                    <w:sz w:val="15"/>
                    <w:szCs w:val="15"/>
                  </w:rPr>
                </w:rPrChange>
              </w:rPr>
              <w:t xml:space="preserve">ECMWF high-res.  Reanalysis (ERA5) </w:t>
            </w:r>
            <w:r w:rsidRPr="00A62CB7">
              <w:rPr>
                <w:rFonts w:ascii="Nunito" w:hAnsi="Nunito"/>
                <w:color w:val="0000FF"/>
                <w:sz w:val="15"/>
                <w:szCs w:val="15"/>
                <w:u w:val="single"/>
                <w:rPrChange w:id="3588" w:author="Craig Parker" w:date="2024-08-05T19:17:00Z">
                  <w:rPr>
                    <w:color w:val="0000FF"/>
                    <w:sz w:val="15"/>
                    <w:szCs w:val="15"/>
                    <w:u w:val="single"/>
                  </w:rPr>
                </w:rPrChange>
              </w:rPr>
              <w:t>https://cds.climate.c</w:t>
            </w:r>
            <w:r w:rsidRPr="00A62CB7">
              <w:rPr>
                <w:rFonts w:ascii="Nunito" w:hAnsi="Nunito"/>
                <w:color w:val="0000FF"/>
                <w:sz w:val="15"/>
                <w:szCs w:val="15"/>
                <w:rPrChange w:id="3589" w:author="Craig Parker" w:date="2024-08-05T19:17:00Z">
                  <w:rPr>
                    <w:color w:val="0000FF"/>
                    <w:sz w:val="15"/>
                    <w:szCs w:val="15"/>
                  </w:rPr>
                </w:rPrChange>
              </w:rPr>
              <w:t xml:space="preserve"> </w:t>
            </w:r>
            <w:r w:rsidRPr="00A62CB7">
              <w:rPr>
                <w:rFonts w:ascii="Nunito" w:hAnsi="Nunito"/>
                <w:color w:val="0000FF"/>
                <w:sz w:val="15"/>
                <w:szCs w:val="15"/>
                <w:u w:val="single"/>
                <w:rPrChange w:id="3590" w:author="Craig Parker" w:date="2024-08-05T19:17:00Z">
                  <w:rPr>
                    <w:color w:val="0000FF"/>
                    <w:sz w:val="15"/>
                    <w:szCs w:val="15"/>
                    <w:u w:val="single"/>
                  </w:rPr>
                </w:rPrChange>
              </w:rPr>
              <w:t>opernicus.eu</w:t>
            </w:r>
          </w:p>
        </w:tc>
        <w:tc>
          <w:tcPr>
            <w:tcW w:w="1391" w:type="pct"/>
            <w:shd w:val="clear" w:color="auto" w:fill="auto"/>
            <w:tcMar>
              <w:top w:w="100" w:type="dxa"/>
              <w:left w:w="100" w:type="dxa"/>
              <w:bottom w:w="100" w:type="dxa"/>
              <w:right w:w="100" w:type="dxa"/>
            </w:tcMar>
            <w:vAlign w:val="center"/>
            <w:tcPrChange w:id="3591" w:author="Matthew Chersich" w:date="2024-08-04T20:16:00Z">
              <w:tcPr>
                <w:tcW w:w="1555" w:type="pct"/>
                <w:gridSpan w:val="3"/>
                <w:shd w:val="clear" w:color="auto" w:fill="auto"/>
                <w:tcMar>
                  <w:top w:w="100" w:type="dxa"/>
                  <w:left w:w="100" w:type="dxa"/>
                  <w:bottom w:w="100" w:type="dxa"/>
                  <w:right w:w="100" w:type="dxa"/>
                </w:tcMar>
              </w:tcPr>
            </w:tcPrChange>
          </w:tcPr>
          <w:p w14:paraId="0000020B" w14:textId="78B1AD98" w:rsidR="007813F4" w:rsidRPr="00A62CB7" w:rsidRDefault="009511AE">
            <w:pPr>
              <w:widowControl w:val="0"/>
              <w:spacing w:line="232" w:lineRule="auto"/>
              <w:ind w:left="113" w:right="90" w:hanging="2"/>
              <w:rPr>
                <w:rFonts w:ascii="Nunito" w:hAnsi="Nunito"/>
                <w:sz w:val="15"/>
                <w:szCs w:val="15"/>
                <w:rPrChange w:id="3592" w:author="Craig Parker" w:date="2024-08-05T19:17:00Z">
                  <w:rPr>
                    <w:sz w:val="15"/>
                    <w:szCs w:val="15"/>
                  </w:rPr>
                </w:rPrChange>
              </w:rPr>
            </w:pPr>
            <w:r w:rsidRPr="00A62CB7">
              <w:rPr>
                <w:rFonts w:ascii="Nunito" w:hAnsi="Nunito"/>
                <w:sz w:val="15"/>
                <w:szCs w:val="15"/>
                <w:rPrChange w:id="3593" w:author="Craig Parker" w:date="2024-08-05T19:17:00Z">
                  <w:rPr>
                    <w:sz w:val="15"/>
                    <w:szCs w:val="15"/>
                  </w:rPr>
                </w:rPrChange>
              </w:rPr>
              <w:t xml:space="preserve">A global reanalysis dataset </w:t>
            </w:r>
            <w:del w:id="3594" w:author="Matthew Chersich" w:date="2024-08-04T20:14:00Z">
              <w:r w:rsidRPr="00A62CB7" w:rsidDel="00AE02E3">
                <w:rPr>
                  <w:rFonts w:ascii="Nunito" w:hAnsi="Nunito"/>
                  <w:sz w:val="15"/>
                  <w:szCs w:val="15"/>
                  <w:rPrChange w:id="3595" w:author="Craig Parker" w:date="2024-08-05T19:17:00Z">
                    <w:rPr>
                      <w:sz w:val="15"/>
                      <w:szCs w:val="15"/>
                    </w:rPr>
                  </w:rPrChange>
                </w:rPr>
                <w:delText xml:space="preserve"> </w:delText>
              </w:r>
            </w:del>
            <w:r w:rsidRPr="00A62CB7">
              <w:rPr>
                <w:rFonts w:ascii="Nunito" w:hAnsi="Nunito"/>
                <w:sz w:val="15"/>
                <w:szCs w:val="15"/>
                <w:rPrChange w:id="3596" w:author="Craig Parker" w:date="2024-08-05T19:17:00Z">
                  <w:rPr>
                    <w:sz w:val="15"/>
                    <w:szCs w:val="15"/>
                  </w:rPr>
                </w:rPrChange>
              </w:rPr>
              <w:t xml:space="preserve">combining observed data with </w:t>
            </w:r>
            <w:del w:id="3597" w:author="Matthew Chersich" w:date="2024-08-04T20:14:00Z">
              <w:r w:rsidRPr="00A62CB7" w:rsidDel="00AE02E3">
                <w:rPr>
                  <w:rFonts w:ascii="Nunito" w:hAnsi="Nunito"/>
                  <w:sz w:val="15"/>
                  <w:szCs w:val="15"/>
                  <w:rPrChange w:id="3598" w:author="Craig Parker" w:date="2024-08-05T19:17:00Z">
                    <w:rPr>
                      <w:sz w:val="15"/>
                      <w:szCs w:val="15"/>
                    </w:rPr>
                  </w:rPrChange>
                </w:rPr>
                <w:delText xml:space="preserve"> </w:delText>
              </w:r>
            </w:del>
            <w:r w:rsidRPr="00A62CB7">
              <w:rPr>
                <w:rFonts w:ascii="Nunito" w:hAnsi="Nunito"/>
                <w:sz w:val="15"/>
                <w:szCs w:val="15"/>
                <w:rPrChange w:id="3599" w:author="Craig Parker" w:date="2024-08-05T19:17:00Z">
                  <w:rPr>
                    <w:sz w:val="15"/>
                    <w:szCs w:val="15"/>
                  </w:rPr>
                </w:rPrChange>
              </w:rPr>
              <w:t xml:space="preserve">the output of </w:t>
            </w:r>
            <w:proofErr w:type="gramStart"/>
            <w:r w:rsidRPr="00A62CB7">
              <w:rPr>
                <w:rFonts w:ascii="Nunito" w:hAnsi="Nunito"/>
                <w:sz w:val="15"/>
                <w:szCs w:val="15"/>
                <w:rPrChange w:id="3600" w:author="Craig Parker" w:date="2024-08-05T19:17:00Z">
                  <w:rPr>
                    <w:sz w:val="15"/>
                    <w:szCs w:val="15"/>
                  </w:rPr>
                </w:rPrChange>
              </w:rPr>
              <w:t>meteorological  models</w:t>
            </w:r>
            <w:proofErr w:type="gramEnd"/>
            <w:r w:rsidRPr="00A62CB7">
              <w:rPr>
                <w:rFonts w:ascii="Nunito" w:hAnsi="Nunito"/>
                <w:sz w:val="15"/>
                <w:szCs w:val="15"/>
                <w:rPrChange w:id="3601" w:author="Craig Parker" w:date="2024-08-05T19:17:00Z">
                  <w:rPr>
                    <w:sz w:val="15"/>
                    <w:szCs w:val="15"/>
                  </w:rPr>
                </w:rPrChange>
              </w:rPr>
              <w:t xml:space="preserve">. </w:t>
            </w:r>
          </w:p>
        </w:tc>
        <w:tc>
          <w:tcPr>
            <w:tcW w:w="378" w:type="pct"/>
            <w:shd w:val="clear" w:color="auto" w:fill="auto"/>
            <w:tcMar>
              <w:top w:w="100" w:type="dxa"/>
              <w:left w:w="100" w:type="dxa"/>
              <w:bottom w:w="100" w:type="dxa"/>
              <w:right w:w="100" w:type="dxa"/>
            </w:tcMar>
            <w:vAlign w:val="center"/>
            <w:tcPrChange w:id="3602" w:author="Matthew Chersich" w:date="2024-08-04T20:16:00Z">
              <w:tcPr>
                <w:tcW w:w="378" w:type="pct"/>
                <w:gridSpan w:val="2"/>
                <w:shd w:val="clear" w:color="auto" w:fill="auto"/>
                <w:tcMar>
                  <w:top w:w="100" w:type="dxa"/>
                  <w:left w:w="100" w:type="dxa"/>
                  <w:bottom w:w="100" w:type="dxa"/>
                  <w:right w:w="100" w:type="dxa"/>
                </w:tcMar>
              </w:tcPr>
            </w:tcPrChange>
          </w:tcPr>
          <w:p w14:paraId="0000020C" w14:textId="77777777" w:rsidR="007813F4" w:rsidRPr="00A62CB7" w:rsidRDefault="009511AE">
            <w:pPr>
              <w:widowControl w:val="0"/>
              <w:spacing w:line="240" w:lineRule="auto"/>
              <w:ind w:left="127"/>
              <w:rPr>
                <w:rFonts w:ascii="Nunito" w:hAnsi="Nunito"/>
                <w:sz w:val="15"/>
                <w:szCs w:val="15"/>
                <w:rPrChange w:id="3603" w:author="Craig Parker" w:date="2024-08-05T19:17:00Z">
                  <w:rPr>
                    <w:sz w:val="15"/>
                    <w:szCs w:val="15"/>
                  </w:rPr>
                </w:rPrChange>
              </w:rPr>
            </w:pPr>
            <w:commentRangeStart w:id="3604"/>
            <w:r w:rsidRPr="00A62CB7">
              <w:rPr>
                <w:rFonts w:ascii="Nunito" w:hAnsi="Nunito"/>
                <w:sz w:val="15"/>
                <w:szCs w:val="15"/>
                <w:rPrChange w:id="3605" w:author="Craig Parker" w:date="2024-08-05T19:17:00Z">
                  <w:rPr>
                    <w:sz w:val="15"/>
                    <w:szCs w:val="15"/>
                  </w:rPr>
                </w:rPrChange>
              </w:rPr>
              <w:t>PAIRS</w:t>
            </w:r>
            <w:commentRangeEnd w:id="3604"/>
            <w:r w:rsidR="00AE02E3" w:rsidRPr="00A62CB7">
              <w:rPr>
                <w:rStyle w:val="CommentReference"/>
                <w:rFonts w:ascii="Nunito" w:hAnsi="Nunito"/>
                <w:rPrChange w:id="3606" w:author="Craig Parker" w:date="2024-08-05T19:17:00Z">
                  <w:rPr>
                    <w:rStyle w:val="CommentReference"/>
                  </w:rPr>
                </w:rPrChange>
              </w:rPr>
              <w:commentReference w:id="3604"/>
            </w:r>
          </w:p>
        </w:tc>
        <w:tc>
          <w:tcPr>
            <w:tcW w:w="633" w:type="pct"/>
            <w:shd w:val="clear" w:color="auto" w:fill="auto"/>
            <w:tcMar>
              <w:top w:w="100" w:type="dxa"/>
              <w:left w:w="100" w:type="dxa"/>
              <w:bottom w:w="100" w:type="dxa"/>
              <w:right w:w="100" w:type="dxa"/>
            </w:tcMar>
            <w:vAlign w:val="center"/>
            <w:tcPrChange w:id="3607" w:author="Matthew Chersich" w:date="2024-08-04T20:16:00Z">
              <w:tcPr>
                <w:tcW w:w="633" w:type="pct"/>
                <w:gridSpan w:val="2"/>
                <w:shd w:val="clear" w:color="auto" w:fill="auto"/>
                <w:tcMar>
                  <w:top w:w="100" w:type="dxa"/>
                  <w:left w:w="100" w:type="dxa"/>
                  <w:bottom w:w="100" w:type="dxa"/>
                  <w:right w:w="100" w:type="dxa"/>
                </w:tcMar>
              </w:tcPr>
            </w:tcPrChange>
          </w:tcPr>
          <w:p w14:paraId="0000020D" w14:textId="77777777" w:rsidR="007813F4" w:rsidRPr="00A62CB7" w:rsidRDefault="009511AE">
            <w:pPr>
              <w:widowControl w:val="0"/>
              <w:spacing w:line="232" w:lineRule="auto"/>
              <w:ind w:left="110" w:right="93" w:firstLine="3"/>
              <w:rPr>
                <w:rFonts w:ascii="Nunito" w:hAnsi="Nunito"/>
                <w:sz w:val="15"/>
                <w:szCs w:val="15"/>
                <w:rPrChange w:id="3608" w:author="Craig Parker" w:date="2024-08-05T19:17:00Z">
                  <w:rPr>
                    <w:sz w:val="15"/>
                    <w:szCs w:val="15"/>
                  </w:rPr>
                </w:rPrChange>
              </w:rPr>
            </w:pPr>
            <w:r w:rsidRPr="00A62CB7">
              <w:rPr>
                <w:rFonts w:ascii="Nunito" w:hAnsi="Nunito"/>
                <w:sz w:val="15"/>
                <w:szCs w:val="15"/>
                <w:rPrChange w:id="3609" w:author="Craig Parker" w:date="2024-08-05T19:17:00Z">
                  <w:rPr>
                    <w:sz w:val="15"/>
                    <w:szCs w:val="15"/>
                  </w:rPr>
                </w:rPrChange>
              </w:rPr>
              <w:t xml:space="preserve">Temperature (2 m above </w:t>
            </w:r>
            <w:proofErr w:type="gramStart"/>
            <w:r w:rsidRPr="00A62CB7">
              <w:rPr>
                <w:rFonts w:ascii="Nunito" w:hAnsi="Nunito"/>
                <w:sz w:val="15"/>
                <w:szCs w:val="15"/>
                <w:rPrChange w:id="3610" w:author="Craig Parker" w:date="2024-08-05T19:17:00Z">
                  <w:rPr>
                    <w:sz w:val="15"/>
                    <w:szCs w:val="15"/>
                  </w:rPr>
                </w:rPrChange>
              </w:rPr>
              <w:t>ground,  Min</w:t>
            </w:r>
            <w:proofErr w:type="gramEnd"/>
            <w:r w:rsidRPr="00A62CB7">
              <w:rPr>
                <w:rFonts w:ascii="Nunito" w:hAnsi="Nunito"/>
                <w:sz w:val="15"/>
                <w:szCs w:val="15"/>
                <w:rPrChange w:id="3611" w:author="Craig Parker" w:date="2024-08-05T19:17:00Z">
                  <w:rPr>
                    <w:sz w:val="15"/>
                    <w:szCs w:val="15"/>
                  </w:rPr>
                </w:rPrChange>
              </w:rPr>
              <w:t xml:space="preserve">, Max); Wind speed (toward  east, north); Daily precipitation  (total, rate, type); Atmospheric  water/ water </w:t>
            </w:r>
            <w:proofErr w:type="spellStart"/>
            <w:r w:rsidRPr="00A62CB7">
              <w:rPr>
                <w:rFonts w:ascii="Nunito" w:hAnsi="Nunito"/>
                <w:sz w:val="15"/>
                <w:szCs w:val="15"/>
                <w:rPrChange w:id="3612" w:author="Craig Parker" w:date="2024-08-05T19:17:00Z">
                  <w:rPr>
                    <w:sz w:val="15"/>
                    <w:szCs w:val="15"/>
                  </w:rPr>
                </w:rPrChange>
              </w:rPr>
              <w:t>vapour</w:t>
            </w:r>
            <w:proofErr w:type="spellEnd"/>
            <w:r w:rsidRPr="00A62CB7">
              <w:rPr>
                <w:rFonts w:ascii="Nunito" w:hAnsi="Nunito"/>
                <w:sz w:val="15"/>
                <w:szCs w:val="15"/>
                <w:rPrChange w:id="3613" w:author="Craig Parker" w:date="2024-08-05T19:17:00Z">
                  <w:rPr>
                    <w:sz w:val="15"/>
                    <w:szCs w:val="15"/>
                  </w:rPr>
                </w:rPrChange>
              </w:rPr>
              <w:t xml:space="preserve"> content,  Thermal radiation; Soil  </w:t>
            </w:r>
          </w:p>
          <w:p w14:paraId="0000020E" w14:textId="77777777" w:rsidR="007813F4" w:rsidRPr="00A62CB7" w:rsidRDefault="009511AE">
            <w:pPr>
              <w:widowControl w:val="0"/>
              <w:spacing w:before="2" w:line="230" w:lineRule="auto"/>
              <w:ind w:left="116" w:right="298" w:hanging="2"/>
              <w:rPr>
                <w:rFonts w:ascii="Nunito" w:hAnsi="Nunito"/>
                <w:sz w:val="15"/>
                <w:szCs w:val="15"/>
                <w:rPrChange w:id="3614" w:author="Craig Parker" w:date="2024-08-05T19:17:00Z">
                  <w:rPr>
                    <w:sz w:val="15"/>
                    <w:szCs w:val="15"/>
                  </w:rPr>
                </w:rPrChange>
              </w:rPr>
            </w:pPr>
            <w:r w:rsidRPr="00A62CB7">
              <w:rPr>
                <w:rFonts w:ascii="Nunito" w:hAnsi="Nunito"/>
                <w:sz w:val="15"/>
                <w:szCs w:val="15"/>
                <w:rPrChange w:id="3615" w:author="Craig Parker" w:date="2024-08-05T19:17:00Z">
                  <w:rPr>
                    <w:sz w:val="15"/>
                    <w:szCs w:val="15"/>
                  </w:rPr>
                </w:rPrChange>
              </w:rPr>
              <w:t xml:space="preserve">temperature; Vegetation </w:t>
            </w:r>
            <w:proofErr w:type="gramStart"/>
            <w:r w:rsidRPr="00A62CB7">
              <w:rPr>
                <w:rFonts w:ascii="Nunito" w:hAnsi="Nunito"/>
                <w:sz w:val="15"/>
                <w:szCs w:val="15"/>
                <w:rPrChange w:id="3616" w:author="Craig Parker" w:date="2024-08-05T19:17:00Z">
                  <w:rPr>
                    <w:sz w:val="15"/>
                    <w:szCs w:val="15"/>
                  </w:rPr>
                </w:rPrChange>
              </w:rPr>
              <w:t>types  and</w:t>
            </w:r>
            <w:proofErr w:type="gramEnd"/>
            <w:r w:rsidRPr="00A62CB7">
              <w:rPr>
                <w:rFonts w:ascii="Nunito" w:hAnsi="Nunito"/>
                <w:sz w:val="15"/>
                <w:szCs w:val="15"/>
                <w:rPrChange w:id="3617" w:author="Craig Parker" w:date="2024-08-05T19:17:00Z">
                  <w:rPr>
                    <w:sz w:val="15"/>
                    <w:szCs w:val="15"/>
                  </w:rPr>
                </w:rPrChange>
              </w:rPr>
              <w:t xml:space="preserve"> </w:t>
            </w:r>
            <w:r w:rsidRPr="00A62CB7">
              <w:rPr>
                <w:rFonts w:ascii="Nunito" w:hAnsi="Nunito"/>
                <w:sz w:val="15"/>
                <w:szCs w:val="15"/>
                <w:rPrChange w:id="3618" w:author="Craig Parker" w:date="2024-08-05T19:17:00Z">
                  <w:rPr>
                    <w:sz w:val="15"/>
                    <w:szCs w:val="15"/>
                  </w:rPr>
                </w:rPrChange>
              </w:rPr>
              <w:lastRenderedPageBreak/>
              <w:t>cover (high, low)</w:t>
            </w:r>
          </w:p>
        </w:tc>
        <w:tc>
          <w:tcPr>
            <w:tcW w:w="486" w:type="pct"/>
            <w:shd w:val="clear" w:color="auto" w:fill="auto"/>
            <w:tcMar>
              <w:top w:w="100" w:type="dxa"/>
              <w:left w:w="100" w:type="dxa"/>
              <w:bottom w:w="100" w:type="dxa"/>
              <w:right w:w="100" w:type="dxa"/>
            </w:tcMar>
            <w:vAlign w:val="center"/>
            <w:tcPrChange w:id="3619" w:author="Matthew Chersich" w:date="2024-08-04T20:16:00Z">
              <w:tcPr>
                <w:tcW w:w="486" w:type="pct"/>
                <w:gridSpan w:val="3"/>
                <w:shd w:val="clear" w:color="auto" w:fill="auto"/>
                <w:tcMar>
                  <w:top w:w="100" w:type="dxa"/>
                  <w:left w:w="100" w:type="dxa"/>
                  <w:bottom w:w="100" w:type="dxa"/>
                  <w:right w:w="100" w:type="dxa"/>
                </w:tcMar>
              </w:tcPr>
            </w:tcPrChange>
          </w:tcPr>
          <w:p w14:paraId="0000020F" w14:textId="77777777" w:rsidR="007813F4" w:rsidRPr="00A62CB7" w:rsidRDefault="009511AE">
            <w:pPr>
              <w:widowControl w:val="0"/>
              <w:spacing w:line="240" w:lineRule="auto"/>
              <w:ind w:left="122"/>
              <w:rPr>
                <w:rFonts w:ascii="Nunito" w:hAnsi="Nunito"/>
                <w:sz w:val="15"/>
                <w:szCs w:val="15"/>
                <w:rPrChange w:id="3620" w:author="Craig Parker" w:date="2024-08-05T19:17:00Z">
                  <w:rPr>
                    <w:sz w:val="15"/>
                    <w:szCs w:val="15"/>
                  </w:rPr>
                </w:rPrChange>
              </w:rPr>
            </w:pPr>
            <w:r w:rsidRPr="00A62CB7">
              <w:rPr>
                <w:rFonts w:ascii="Nunito" w:hAnsi="Nunito"/>
                <w:sz w:val="15"/>
                <w:szCs w:val="15"/>
                <w:rPrChange w:id="3621" w:author="Craig Parker" w:date="2024-08-05T19:17:00Z">
                  <w:rPr>
                    <w:sz w:val="15"/>
                    <w:szCs w:val="15"/>
                  </w:rPr>
                </w:rPrChange>
              </w:rPr>
              <w:lastRenderedPageBreak/>
              <w:t xml:space="preserve">Spatial: Global  </w:t>
            </w:r>
          </w:p>
          <w:p w14:paraId="00000210" w14:textId="77777777" w:rsidR="007813F4" w:rsidRPr="00A62CB7" w:rsidRDefault="009511AE">
            <w:pPr>
              <w:widowControl w:val="0"/>
              <w:spacing w:line="240" w:lineRule="auto"/>
              <w:ind w:left="121"/>
              <w:rPr>
                <w:rFonts w:ascii="Nunito" w:hAnsi="Nunito"/>
                <w:sz w:val="15"/>
                <w:szCs w:val="15"/>
                <w:rPrChange w:id="3622" w:author="Craig Parker" w:date="2024-08-05T19:17:00Z">
                  <w:rPr>
                    <w:sz w:val="15"/>
                    <w:szCs w:val="15"/>
                  </w:rPr>
                </w:rPrChange>
              </w:rPr>
            </w:pPr>
            <w:r w:rsidRPr="00A62CB7">
              <w:rPr>
                <w:rFonts w:ascii="Nunito" w:hAnsi="Nunito"/>
                <w:sz w:val="15"/>
                <w:szCs w:val="15"/>
                <w:rPrChange w:id="3623" w:author="Craig Parker" w:date="2024-08-05T19:17:00Z">
                  <w:rPr>
                    <w:sz w:val="15"/>
                    <w:szCs w:val="15"/>
                  </w:rPr>
                </w:rPrChange>
              </w:rPr>
              <w:t xml:space="preserve">coverage,  </w:t>
            </w:r>
          </w:p>
          <w:p w14:paraId="00000211" w14:textId="77777777" w:rsidR="007813F4" w:rsidRPr="00A62CB7" w:rsidRDefault="009511AE">
            <w:pPr>
              <w:widowControl w:val="0"/>
              <w:spacing w:before="2" w:line="230" w:lineRule="auto"/>
              <w:ind w:left="124" w:right="161" w:hanging="3"/>
              <w:jc w:val="both"/>
              <w:rPr>
                <w:rFonts w:ascii="Nunito" w:hAnsi="Nunito"/>
                <w:sz w:val="15"/>
                <w:szCs w:val="15"/>
                <w:rPrChange w:id="3624" w:author="Craig Parker" w:date="2024-08-05T19:17:00Z">
                  <w:rPr>
                    <w:sz w:val="15"/>
                    <w:szCs w:val="15"/>
                  </w:rPr>
                </w:rPrChange>
              </w:rPr>
            </w:pPr>
            <w:r w:rsidRPr="00A62CB7">
              <w:rPr>
                <w:rFonts w:ascii="Nunito" w:hAnsi="Nunito"/>
                <w:sz w:val="15"/>
                <w:szCs w:val="15"/>
                <w:rPrChange w:id="3625" w:author="Craig Parker" w:date="2024-08-05T19:17:00Z">
                  <w:rPr>
                    <w:sz w:val="15"/>
                    <w:szCs w:val="15"/>
                  </w:rPr>
                </w:rPrChange>
              </w:rPr>
              <w:t xml:space="preserve">0.131072 degrees PAIRS </w:t>
            </w:r>
            <w:proofErr w:type="gramStart"/>
            <w:r w:rsidRPr="00A62CB7">
              <w:rPr>
                <w:rFonts w:ascii="Nunito" w:hAnsi="Nunito"/>
                <w:sz w:val="15"/>
                <w:szCs w:val="15"/>
                <w:rPrChange w:id="3626" w:author="Craig Parker" w:date="2024-08-05T19:17:00Z">
                  <w:rPr>
                    <w:sz w:val="15"/>
                    <w:szCs w:val="15"/>
                  </w:rPr>
                </w:rPrChange>
              </w:rPr>
              <w:t>resolution  (</w:t>
            </w:r>
            <w:proofErr w:type="gramEnd"/>
            <w:r w:rsidRPr="00A62CB7">
              <w:rPr>
                <w:rFonts w:ascii="Nunito" w:hAnsi="Nunito"/>
                <w:sz w:val="15"/>
                <w:szCs w:val="15"/>
                <w:rPrChange w:id="3627" w:author="Craig Parker" w:date="2024-08-05T19:17:00Z">
                  <w:rPr>
                    <w:sz w:val="15"/>
                    <w:szCs w:val="15"/>
                  </w:rPr>
                </w:rPrChange>
              </w:rPr>
              <w:t xml:space="preserve">raw: 0.25 deg.)  </w:t>
            </w:r>
          </w:p>
          <w:p w14:paraId="00000212" w14:textId="77777777" w:rsidR="007813F4" w:rsidRPr="00A62CB7" w:rsidRDefault="009511AE">
            <w:pPr>
              <w:widowControl w:val="0"/>
              <w:spacing w:before="8" w:line="230" w:lineRule="auto"/>
              <w:ind w:left="118" w:right="75" w:hanging="2"/>
              <w:rPr>
                <w:rFonts w:ascii="Nunito" w:hAnsi="Nunito"/>
                <w:sz w:val="15"/>
                <w:szCs w:val="15"/>
                <w:rPrChange w:id="3628" w:author="Craig Parker" w:date="2024-08-05T19:17:00Z">
                  <w:rPr>
                    <w:sz w:val="15"/>
                    <w:szCs w:val="15"/>
                  </w:rPr>
                </w:rPrChange>
              </w:rPr>
            </w:pPr>
            <w:r w:rsidRPr="00A62CB7">
              <w:rPr>
                <w:rFonts w:ascii="Nunito" w:hAnsi="Nunito"/>
                <w:sz w:val="15"/>
                <w:szCs w:val="15"/>
                <w:rPrChange w:id="3629" w:author="Craig Parker" w:date="2024-08-05T19:17:00Z">
                  <w:rPr>
                    <w:sz w:val="15"/>
                    <w:szCs w:val="15"/>
                  </w:rPr>
                </w:rPrChange>
              </w:rPr>
              <w:t xml:space="preserve">Temporal: </w:t>
            </w:r>
            <w:proofErr w:type="gramStart"/>
            <w:r w:rsidRPr="00A62CB7">
              <w:rPr>
                <w:rFonts w:ascii="Nunito" w:hAnsi="Nunito"/>
                <w:sz w:val="15"/>
                <w:szCs w:val="15"/>
                <w:rPrChange w:id="3630" w:author="Craig Parker" w:date="2024-08-05T19:17:00Z">
                  <w:rPr>
                    <w:sz w:val="15"/>
                    <w:szCs w:val="15"/>
                  </w:rPr>
                </w:rPrChange>
              </w:rPr>
              <w:t>hourly;  coverage</w:t>
            </w:r>
            <w:proofErr w:type="gramEnd"/>
            <w:r w:rsidRPr="00A62CB7">
              <w:rPr>
                <w:rFonts w:ascii="Nunito" w:hAnsi="Nunito"/>
                <w:sz w:val="15"/>
                <w:szCs w:val="15"/>
                <w:rPrChange w:id="3631" w:author="Craig Parker" w:date="2024-08-05T19:17:00Z">
                  <w:rPr>
                    <w:sz w:val="15"/>
                    <w:szCs w:val="15"/>
                  </w:rPr>
                </w:rPrChange>
              </w:rPr>
              <w:t xml:space="preserve"> from Jan  1980 – Jun 2019</w:t>
            </w:r>
          </w:p>
        </w:tc>
        <w:tc>
          <w:tcPr>
            <w:tcW w:w="583" w:type="pct"/>
            <w:shd w:val="clear" w:color="auto" w:fill="auto"/>
            <w:tcMar>
              <w:top w:w="100" w:type="dxa"/>
              <w:left w:w="100" w:type="dxa"/>
              <w:bottom w:w="100" w:type="dxa"/>
              <w:right w:w="100" w:type="dxa"/>
            </w:tcMar>
            <w:vAlign w:val="center"/>
            <w:tcPrChange w:id="3632" w:author="Matthew Chersich" w:date="2024-08-04T20:16:00Z">
              <w:tcPr>
                <w:tcW w:w="583" w:type="pct"/>
                <w:shd w:val="clear" w:color="auto" w:fill="auto"/>
                <w:tcMar>
                  <w:top w:w="100" w:type="dxa"/>
                  <w:left w:w="100" w:type="dxa"/>
                  <w:bottom w:w="100" w:type="dxa"/>
                  <w:right w:w="100" w:type="dxa"/>
                </w:tcMar>
              </w:tcPr>
            </w:tcPrChange>
          </w:tcPr>
          <w:p w14:paraId="00000213" w14:textId="77777777" w:rsidR="007813F4" w:rsidRPr="00A62CB7" w:rsidRDefault="009511AE">
            <w:pPr>
              <w:widowControl w:val="0"/>
              <w:spacing w:line="236" w:lineRule="auto"/>
              <w:ind w:left="125" w:right="250" w:firstLine="1"/>
              <w:rPr>
                <w:rFonts w:ascii="Nunito" w:hAnsi="Nunito"/>
                <w:sz w:val="15"/>
                <w:szCs w:val="15"/>
                <w:rPrChange w:id="3633" w:author="Craig Parker" w:date="2024-08-05T19:17:00Z">
                  <w:rPr>
                    <w:sz w:val="15"/>
                    <w:szCs w:val="15"/>
                  </w:rPr>
                </w:rPrChange>
              </w:rPr>
            </w:pPr>
            <w:r w:rsidRPr="00A62CB7">
              <w:rPr>
                <w:rFonts w:ascii="Nunito" w:hAnsi="Nunito"/>
                <w:sz w:val="15"/>
                <w:szCs w:val="15"/>
                <w:rPrChange w:id="3634" w:author="Craig Parker" w:date="2024-08-05T19:17:00Z">
                  <w:rPr>
                    <w:sz w:val="15"/>
                    <w:szCs w:val="15"/>
                  </w:rPr>
                </w:rPrChange>
              </w:rPr>
              <w:t xml:space="preserve">Determination of </w:t>
            </w:r>
            <w:proofErr w:type="gramStart"/>
            <w:r w:rsidRPr="00A62CB7">
              <w:rPr>
                <w:rFonts w:ascii="Nunito" w:hAnsi="Nunito"/>
                <w:sz w:val="15"/>
                <w:szCs w:val="15"/>
                <w:rPrChange w:id="3635" w:author="Craig Parker" w:date="2024-08-05T19:17:00Z">
                  <w:rPr>
                    <w:sz w:val="15"/>
                    <w:szCs w:val="15"/>
                  </w:rPr>
                </w:rPrChange>
              </w:rPr>
              <w:t>heat  hazard</w:t>
            </w:r>
            <w:proofErr w:type="gramEnd"/>
            <w:r w:rsidRPr="00A62CB7">
              <w:rPr>
                <w:rFonts w:ascii="Nunito" w:hAnsi="Nunito"/>
                <w:sz w:val="15"/>
                <w:szCs w:val="15"/>
                <w:rPrChange w:id="3636" w:author="Craig Parker" w:date="2024-08-05T19:17:00Z">
                  <w:rPr>
                    <w:sz w:val="15"/>
                    <w:szCs w:val="15"/>
                  </w:rPr>
                </w:rPrChange>
              </w:rPr>
              <w:t xml:space="preserve">; Thermal </w:t>
            </w:r>
          </w:p>
          <w:p w14:paraId="00000214" w14:textId="77777777" w:rsidR="007813F4" w:rsidRPr="00A62CB7" w:rsidRDefault="009511AE">
            <w:pPr>
              <w:widowControl w:val="0"/>
              <w:spacing w:line="240" w:lineRule="auto"/>
              <w:ind w:left="121"/>
              <w:rPr>
                <w:rFonts w:ascii="Nunito" w:hAnsi="Nunito"/>
                <w:sz w:val="15"/>
                <w:szCs w:val="15"/>
                <w:rPrChange w:id="3637" w:author="Craig Parker" w:date="2024-08-05T19:17:00Z">
                  <w:rPr>
                    <w:sz w:val="15"/>
                    <w:szCs w:val="15"/>
                  </w:rPr>
                </w:rPrChange>
              </w:rPr>
            </w:pPr>
            <w:r w:rsidRPr="00A62CB7">
              <w:rPr>
                <w:rFonts w:ascii="Nunito" w:hAnsi="Nunito"/>
                <w:sz w:val="15"/>
                <w:szCs w:val="15"/>
                <w:rPrChange w:id="3638" w:author="Craig Parker" w:date="2024-08-05T19:17:00Z">
                  <w:rPr>
                    <w:sz w:val="15"/>
                    <w:szCs w:val="15"/>
                  </w:rPr>
                </w:rPrChange>
              </w:rPr>
              <w:t xml:space="preserve">comfort </w:t>
            </w:r>
            <w:proofErr w:type="gramStart"/>
            <w:r w:rsidRPr="00A62CB7">
              <w:rPr>
                <w:rFonts w:ascii="Nunito" w:hAnsi="Nunito"/>
                <w:sz w:val="15"/>
                <w:szCs w:val="15"/>
                <w:rPrChange w:id="3639" w:author="Craig Parker" w:date="2024-08-05T19:17:00Z">
                  <w:rPr>
                    <w:sz w:val="15"/>
                    <w:szCs w:val="15"/>
                  </w:rPr>
                </w:rPrChange>
              </w:rPr>
              <w:t>metrics;</w:t>
            </w:r>
            <w:proofErr w:type="gramEnd"/>
            <w:r w:rsidRPr="00A62CB7">
              <w:rPr>
                <w:rFonts w:ascii="Nunito" w:hAnsi="Nunito"/>
                <w:sz w:val="15"/>
                <w:szCs w:val="15"/>
                <w:rPrChange w:id="3640" w:author="Craig Parker" w:date="2024-08-05T19:17:00Z">
                  <w:rPr>
                    <w:sz w:val="15"/>
                    <w:szCs w:val="15"/>
                  </w:rPr>
                </w:rPrChange>
              </w:rPr>
              <w:t xml:space="preserve">  </w:t>
            </w:r>
          </w:p>
          <w:p w14:paraId="00000215" w14:textId="77777777" w:rsidR="007813F4" w:rsidRPr="00A62CB7" w:rsidRDefault="009511AE">
            <w:pPr>
              <w:widowControl w:val="0"/>
              <w:spacing w:line="240" w:lineRule="auto"/>
              <w:ind w:left="121"/>
              <w:rPr>
                <w:rFonts w:ascii="Nunito" w:hAnsi="Nunito"/>
                <w:sz w:val="15"/>
                <w:szCs w:val="15"/>
                <w:rPrChange w:id="3641" w:author="Craig Parker" w:date="2024-08-05T19:17:00Z">
                  <w:rPr>
                    <w:sz w:val="15"/>
                    <w:szCs w:val="15"/>
                  </w:rPr>
                </w:rPrChange>
              </w:rPr>
            </w:pPr>
            <w:r w:rsidRPr="00A62CB7">
              <w:rPr>
                <w:rFonts w:ascii="Nunito" w:hAnsi="Nunito"/>
                <w:sz w:val="15"/>
                <w:szCs w:val="15"/>
                <w:rPrChange w:id="3642" w:author="Craig Parker" w:date="2024-08-05T19:17:00Z">
                  <w:rPr>
                    <w:sz w:val="15"/>
                    <w:szCs w:val="15"/>
                  </w:rPr>
                </w:rPrChange>
              </w:rPr>
              <w:t xml:space="preserve">combined climate  </w:t>
            </w:r>
          </w:p>
          <w:p w14:paraId="00000216" w14:textId="77777777" w:rsidR="007813F4" w:rsidRPr="00A62CB7" w:rsidRDefault="009511AE">
            <w:pPr>
              <w:widowControl w:val="0"/>
              <w:spacing w:before="2" w:line="240" w:lineRule="auto"/>
              <w:ind w:left="121"/>
              <w:rPr>
                <w:rFonts w:ascii="Nunito" w:hAnsi="Nunito"/>
                <w:sz w:val="15"/>
                <w:szCs w:val="15"/>
                <w:rPrChange w:id="3643" w:author="Craig Parker" w:date="2024-08-05T19:17:00Z">
                  <w:rPr>
                    <w:sz w:val="15"/>
                    <w:szCs w:val="15"/>
                  </w:rPr>
                </w:rPrChange>
              </w:rPr>
            </w:pPr>
            <w:r w:rsidRPr="00A62CB7">
              <w:rPr>
                <w:rFonts w:ascii="Nunito" w:hAnsi="Nunito"/>
                <w:sz w:val="15"/>
                <w:szCs w:val="15"/>
                <w:rPrChange w:id="3644" w:author="Craig Parker" w:date="2024-08-05T19:17:00Z">
                  <w:rPr>
                    <w:sz w:val="15"/>
                    <w:szCs w:val="15"/>
                  </w:rPr>
                </w:rPrChange>
              </w:rPr>
              <w:t>exposures (historical)</w:t>
            </w:r>
          </w:p>
        </w:tc>
      </w:tr>
      <w:tr w:rsidR="003C65B3" w:rsidRPr="00A62CB7" w14:paraId="699BFFF4" w14:textId="77777777" w:rsidTr="00AE02E3">
        <w:trPr>
          <w:trHeight w:val="1483"/>
          <w:trPrChange w:id="3645" w:author="Matthew Chersich" w:date="2024-08-04T20:16:00Z">
            <w:trPr>
              <w:trHeight w:val="1483"/>
            </w:trPr>
          </w:trPrChange>
        </w:trPr>
        <w:tc>
          <w:tcPr>
            <w:tcW w:w="1530" w:type="pct"/>
            <w:shd w:val="clear" w:color="auto" w:fill="auto"/>
            <w:tcMar>
              <w:top w:w="100" w:type="dxa"/>
              <w:left w:w="100" w:type="dxa"/>
              <w:bottom w:w="100" w:type="dxa"/>
              <w:right w:w="100" w:type="dxa"/>
            </w:tcMar>
            <w:vAlign w:val="center"/>
            <w:tcPrChange w:id="3646" w:author="Matthew Chersich" w:date="2024-08-04T20:16:00Z">
              <w:tcPr>
                <w:tcW w:w="1366" w:type="pct"/>
                <w:shd w:val="clear" w:color="auto" w:fill="auto"/>
                <w:tcMar>
                  <w:top w:w="100" w:type="dxa"/>
                  <w:left w:w="100" w:type="dxa"/>
                  <w:bottom w:w="100" w:type="dxa"/>
                  <w:right w:w="100" w:type="dxa"/>
                </w:tcMar>
              </w:tcPr>
            </w:tcPrChange>
          </w:tcPr>
          <w:p w14:paraId="00000217" w14:textId="77777777" w:rsidR="007813F4" w:rsidRPr="00A62CB7" w:rsidRDefault="009511AE">
            <w:pPr>
              <w:widowControl w:val="0"/>
              <w:spacing w:line="240" w:lineRule="auto"/>
              <w:ind w:left="128"/>
              <w:rPr>
                <w:rFonts w:ascii="Nunito" w:hAnsi="Nunito"/>
                <w:sz w:val="15"/>
                <w:szCs w:val="15"/>
                <w:rPrChange w:id="3647" w:author="Craig Parker" w:date="2024-08-05T19:17:00Z">
                  <w:rPr>
                    <w:sz w:val="15"/>
                    <w:szCs w:val="15"/>
                  </w:rPr>
                </w:rPrChange>
              </w:rPr>
            </w:pPr>
            <w:proofErr w:type="gramStart"/>
            <w:r w:rsidRPr="00A62CB7">
              <w:rPr>
                <w:rFonts w:ascii="Nunito" w:hAnsi="Nunito"/>
                <w:sz w:val="15"/>
                <w:szCs w:val="15"/>
                <w:rPrChange w:id="3648" w:author="Craig Parker" w:date="2024-08-05T19:17:00Z">
                  <w:rPr>
                    <w:sz w:val="15"/>
                    <w:szCs w:val="15"/>
                  </w:rPr>
                </w:rPrChange>
              </w:rPr>
              <w:t>Fifth-generation</w:t>
            </w:r>
            <w:proofErr w:type="gramEnd"/>
            <w:r w:rsidRPr="00A62CB7">
              <w:rPr>
                <w:rFonts w:ascii="Nunito" w:hAnsi="Nunito"/>
                <w:sz w:val="15"/>
                <w:szCs w:val="15"/>
                <w:rPrChange w:id="3649" w:author="Craig Parker" w:date="2024-08-05T19:17:00Z">
                  <w:rPr>
                    <w:sz w:val="15"/>
                    <w:szCs w:val="15"/>
                  </w:rPr>
                </w:rPrChange>
              </w:rPr>
              <w:t xml:space="preserve">  </w:t>
            </w:r>
          </w:p>
          <w:p w14:paraId="00000218" w14:textId="77777777" w:rsidR="007813F4" w:rsidRPr="00A62CB7" w:rsidRDefault="009511AE">
            <w:pPr>
              <w:widowControl w:val="0"/>
              <w:spacing w:before="2" w:line="232" w:lineRule="auto"/>
              <w:ind w:left="120" w:right="152" w:firstLine="7"/>
              <w:rPr>
                <w:rFonts w:ascii="Nunito" w:hAnsi="Nunito"/>
                <w:color w:val="0000FF"/>
                <w:sz w:val="15"/>
                <w:szCs w:val="15"/>
                <w:u w:val="single"/>
                <w:rPrChange w:id="3650" w:author="Craig Parker" w:date="2024-08-05T19:17:00Z">
                  <w:rPr>
                    <w:color w:val="0000FF"/>
                    <w:sz w:val="15"/>
                    <w:szCs w:val="15"/>
                    <w:u w:val="single"/>
                  </w:rPr>
                </w:rPrChange>
              </w:rPr>
            </w:pPr>
            <w:r w:rsidRPr="00A62CB7">
              <w:rPr>
                <w:rFonts w:ascii="Nunito" w:hAnsi="Nunito"/>
                <w:sz w:val="15"/>
                <w:szCs w:val="15"/>
                <w:rPrChange w:id="3651" w:author="Craig Parker" w:date="2024-08-05T19:17:00Z">
                  <w:rPr>
                    <w:sz w:val="15"/>
                    <w:szCs w:val="15"/>
                  </w:rPr>
                </w:rPrChange>
              </w:rPr>
              <w:t xml:space="preserve">ECMWF high-res.  Reanalysis ERA5-Land </w:t>
            </w:r>
          </w:p>
          <w:p w14:paraId="00000219" w14:textId="3A2E097B" w:rsidR="007813F4" w:rsidRPr="00A62CB7" w:rsidRDefault="54FBA741">
            <w:pPr>
              <w:widowControl w:val="0"/>
              <w:spacing w:before="2" w:line="232" w:lineRule="auto"/>
              <w:ind w:left="120" w:right="152" w:firstLine="7"/>
              <w:rPr>
                <w:rFonts w:ascii="Nunito" w:hAnsi="Nunito"/>
                <w:color w:val="0000FF"/>
                <w:sz w:val="15"/>
                <w:szCs w:val="15"/>
                <w:u w:val="single"/>
                <w:rPrChange w:id="3652" w:author="Craig Parker" w:date="2024-08-05T19:17:00Z">
                  <w:rPr>
                    <w:color w:val="0000FF"/>
                    <w:sz w:val="15"/>
                    <w:szCs w:val="15"/>
                    <w:u w:val="single"/>
                  </w:rPr>
                </w:rPrChange>
              </w:rPr>
            </w:pPr>
            <w:r w:rsidRPr="00A62CB7">
              <w:rPr>
                <w:rFonts w:ascii="Nunito" w:hAnsi="Nunito"/>
                <w:color w:val="0000FF"/>
                <w:sz w:val="15"/>
                <w:szCs w:val="15"/>
                <w:u w:val="single"/>
                <w:rPrChange w:id="3653" w:author="Craig Parker" w:date="2024-08-05T19:17:00Z">
                  <w:rPr>
                    <w:color w:val="0000FF"/>
                    <w:sz w:val="15"/>
                    <w:szCs w:val="15"/>
                    <w:u w:val="single"/>
                  </w:rPr>
                </w:rPrChange>
              </w:rPr>
              <w:t>https://cds.climate.copernicus.eu/c</w:t>
            </w:r>
            <w:del w:id="3654" w:author="Craig Parker" w:date="2024-07-08T09:33:00Z">
              <w:r w:rsidR="009511AE" w:rsidRPr="00A62CB7" w:rsidDel="54FBA741">
                <w:rPr>
                  <w:rFonts w:ascii="Nunito" w:hAnsi="Nunito"/>
                  <w:color w:val="0000FF"/>
                  <w:sz w:val="15"/>
                  <w:szCs w:val="15"/>
                  <w:u w:val="single"/>
                  <w:rPrChange w:id="3655" w:author="Craig Parker" w:date="2024-08-05T19:17:00Z">
                    <w:rPr>
                      <w:color w:val="0000FF"/>
                      <w:sz w:val="15"/>
                      <w:szCs w:val="15"/>
                      <w:u w:val="single"/>
                    </w:rPr>
                  </w:rPrChange>
                </w:rPr>
                <w:delText>dsa</w:delText>
              </w:r>
            </w:del>
            <w:ins w:id="3656" w:author="Craig Parker" w:date="2024-07-08T09:33:00Z">
              <w:r w:rsidRPr="00A62CB7">
                <w:rPr>
                  <w:rFonts w:ascii="Nunito" w:hAnsi="Nunito"/>
                  <w:color w:val="0000FF"/>
                  <w:sz w:val="15"/>
                  <w:szCs w:val="15"/>
                  <w:u w:val="single"/>
                  <w:rPrChange w:id="3657" w:author="Craig Parker" w:date="2024-08-05T19:17:00Z">
                    <w:rPr>
                      <w:color w:val="0000FF"/>
                      <w:sz w:val="15"/>
                      <w:szCs w:val="15"/>
                      <w:u w:val="single"/>
                    </w:rPr>
                  </w:rPrChange>
                </w:rPr>
                <w:t>DTA</w:t>
              </w:r>
            </w:ins>
            <w:r w:rsidRPr="00A62CB7">
              <w:rPr>
                <w:rFonts w:ascii="Nunito" w:hAnsi="Nunito"/>
                <w:color w:val="0000FF"/>
                <w:sz w:val="15"/>
                <w:szCs w:val="15"/>
                <w:u w:val="single"/>
                <w:rPrChange w:id="3658" w:author="Craig Parker" w:date="2024-08-05T19:17:00Z">
                  <w:rPr>
                    <w:color w:val="0000FF"/>
                    <w:sz w:val="15"/>
                    <w:szCs w:val="15"/>
                    <w:u w:val="single"/>
                  </w:rPr>
                </w:rPrChange>
              </w:rPr>
              <w:t>pp</w:t>
            </w:r>
            <w:proofErr w:type="gramStart"/>
            <w:r w:rsidRPr="00A62CB7">
              <w:rPr>
                <w:rFonts w:ascii="Nunito" w:hAnsi="Nunito"/>
                <w:color w:val="0000FF"/>
                <w:sz w:val="15"/>
                <w:szCs w:val="15"/>
                <w:u w:val="single"/>
                <w:rPrChange w:id="3659" w:author="Craig Parker" w:date="2024-08-05T19:17:00Z">
                  <w:rPr>
                    <w:color w:val="0000FF"/>
                    <w:sz w:val="15"/>
                    <w:szCs w:val="15"/>
                    <w:u w:val="single"/>
                  </w:rPr>
                </w:rPrChange>
              </w:rPr>
              <w:t>#!/</w:t>
            </w:r>
            <w:proofErr w:type="gramEnd"/>
            <w:r w:rsidRPr="00A62CB7">
              <w:rPr>
                <w:rFonts w:ascii="Nunito" w:hAnsi="Nunito"/>
                <w:color w:val="0000FF"/>
                <w:sz w:val="15"/>
                <w:szCs w:val="15"/>
                <w:u w:val="single"/>
                <w:rPrChange w:id="3660" w:author="Craig Parker" w:date="2024-08-05T19:17:00Z">
                  <w:rPr>
                    <w:color w:val="0000FF"/>
                    <w:sz w:val="15"/>
                    <w:szCs w:val="15"/>
                    <w:u w:val="single"/>
                  </w:rPr>
                </w:rPrChange>
              </w:rPr>
              <w:t>dataset/reanalysis-era5-land?tab=overview</w:t>
            </w:r>
          </w:p>
        </w:tc>
        <w:tc>
          <w:tcPr>
            <w:tcW w:w="1391" w:type="pct"/>
            <w:shd w:val="clear" w:color="auto" w:fill="auto"/>
            <w:tcMar>
              <w:top w:w="100" w:type="dxa"/>
              <w:left w:w="100" w:type="dxa"/>
              <w:bottom w:w="100" w:type="dxa"/>
              <w:right w:w="100" w:type="dxa"/>
            </w:tcMar>
            <w:vAlign w:val="center"/>
            <w:tcPrChange w:id="3661" w:author="Matthew Chersich" w:date="2024-08-04T20:16:00Z">
              <w:tcPr>
                <w:tcW w:w="1555" w:type="pct"/>
                <w:gridSpan w:val="3"/>
                <w:shd w:val="clear" w:color="auto" w:fill="auto"/>
                <w:tcMar>
                  <w:top w:w="100" w:type="dxa"/>
                  <w:left w:w="100" w:type="dxa"/>
                  <w:bottom w:w="100" w:type="dxa"/>
                  <w:right w:w="100" w:type="dxa"/>
                </w:tcMar>
              </w:tcPr>
            </w:tcPrChange>
          </w:tcPr>
          <w:p w14:paraId="0000021A" w14:textId="77777777" w:rsidR="007813F4" w:rsidRPr="00A62CB7" w:rsidRDefault="009511AE">
            <w:pPr>
              <w:widowControl w:val="0"/>
              <w:spacing w:line="232" w:lineRule="auto"/>
              <w:ind w:left="113" w:right="90" w:hanging="2"/>
              <w:rPr>
                <w:rFonts w:ascii="Nunito" w:hAnsi="Nunito"/>
                <w:sz w:val="15"/>
                <w:szCs w:val="15"/>
                <w:rPrChange w:id="3662" w:author="Craig Parker" w:date="2024-08-05T19:17:00Z">
                  <w:rPr>
                    <w:sz w:val="15"/>
                    <w:szCs w:val="15"/>
                  </w:rPr>
                </w:rPrChange>
              </w:rPr>
            </w:pPr>
            <w:r w:rsidRPr="00A62CB7">
              <w:rPr>
                <w:rFonts w:ascii="Nunito" w:hAnsi="Nunito"/>
                <w:sz w:val="15"/>
                <w:szCs w:val="15"/>
                <w:rPrChange w:id="3663" w:author="Craig Parker" w:date="2024-08-05T19:17:00Z">
                  <w:rPr>
                    <w:sz w:val="15"/>
                    <w:szCs w:val="15"/>
                  </w:rPr>
                </w:rPrChange>
              </w:rPr>
              <w:t xml:space="preserve">A global reanalysis </w:t>
            </w:r>
            <w:proofErr w:type="gramStart"/>
            <w:r w:rsidRPr="00A62CB7">
              <w:rPr>
                <w:rFonts w:ascii="Nunito" w:hAnsi="Nunito"/>
                <w:sz w:val="15"/>
                <w:szCs w:val="15"/>
                <w:rPrChange w:id="3664" w:author="Craig Parker" w:date="2024-08-05T19:17:00Z">
                  <w:rPr>
                    <w:sz w:val="15"/>
                    <w:szCs w:val="15"/>
                  </w:rPr>
                </w:rPrChange>
              </w:rPr>
              <w:t>dataset  combining</w:t>
            </w:r>
            <w:proofErr w:type="gramEnd"/>
            <w:r w:rsidRPr="00A62CB7">
              <w:rPr>
                <w:rFonts w:ascii="Nunito" w:hAnsi="Nunito"/>
                <w:sz w:val="15"/>
                <w:szCs w:val="15"/>
                <w:rPrChange w:id="3665" w:author="Craig Parker" w:date="2024-08-05T19:17:00Z">
                  <w:rPr>
                    <w:sz w:val="15"/>
                    <w:szCs w:val="15"/>
                  </w:rPr>
                </w:rPrChange>
              </w:rPr>
              <w:t xml:space="preserve"> observed data with  the output of meteorological  models. contains hourly data from 1950 to present</w:t>
            </w:r>
          </w:p>
        </w:tc>
        <w:tc>
          <w:tcPr>
            <w:tcW w:w="378" w:type="pct"/>
            <w:shd w:val="clear" w:color="auto" w:fill="auto"/>
            <w:tcMar>
              <w:top w:w="100" w:type="dxa"/>
              <w:left w:w="100" w:type="dxa"/>
              <w:bottom w:w="100" w:type="dxa"/>
              <w:right w:w="100" w:type="dxa"/>
            </w:tcMar>
            <w:vAlign w:val="center"/>
            <w:tcPrChange w:id="3666" w:author="Matthew Chersich" w:date="2024-08-04T20:16:00Z">
              <w:tcPr>
                <w:tcW w:w="378" w:type="pct"/>
                <w:gridSpan w:val="2"/>
                <w:shd w:val="clear" w:color="auto" w:fill="auto"/>
                <w:tcMar>
                  <w:top w:w="100" w:type="dxa"/>
                  <w:left w:w="100" w:type="dxa"/>
                  <w:bottom w:w="100" w:type="dxa"/>
                  <w:right w:w="100" w:type="dxa"/>
                </w:tcMar>
              </w:tcPr>
            </w:tcPrChange>
          </w:tcPr>
          <w:p w14:paraId="0000021B" w14:textId="77777777" w:rsidR="007813F4" w:rsidRPr="00A62CB7" w:rsidRDefault="009511AE">
            <w:pPr>
              <w:widowControl w:val="0"/>
              <w:spacing w:line="240" w:lineRule="auto"/>
              <w:ind w:left="127"/>
              <w:rPr>
                <w:rFonts w:ascii="Nunito" w:hAnsi="Nunito"/>
                <w:sz w:val="15"/>
                <w:szCs w:val="15"/>
                <w:rPrChange w:id="3667" w:author="Craig Parker" w:date="2024-08-05T19:17:00Z">
                  <w:rPr>
                    <w:sz w:val="15"/>
                    <w:szCs w:val="15"/>
                  </w:rPr>
                </w:rPrChange>
              </w:rPr>
            </w:pPr>
            <w:r w:rsidRPr="00A62CB7">
              <w:rPr>
                <w:rFonts w:ascii="Nunito" w:hAnsi="Nunito"/>
                <w:sz w:val="15"/>
                <w:szCs w:val="15"/>
                <w:rPrChange w:id="3668"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3669" w:author="Matthew Chersich" w:date="2024-08-04T20:16:00Z">
              <w:tcPr>
                <w:tcW w:w="633" w:type="pct"/>
                <w:gridSpan w:val="2"/>
                <w:shd w:val="clear" w:color="auto" w:fill="auto"/>
                <w:tcMar>
                  <w:top w:w="100" w:type="dxa"/>
                  <w:left w:w="100" w:type="dxa"/>
                  <w:bottom w:w="100" w:type="dxa"/>
                  <w:right w:w="100" w:type="dxa"/>
                </w:tcMar>
              </w:tcPr>
            </w:tcPrChange>
          </w:tcPr>
          <w:p w14:paraId="0000021C" w14:textId="77777777" w:rsidR="007813F4" w:rsidRPr="00A62CB7" w:rsidRDefault="009511AE">
            <w:pPr>
              <w:widowControl w:val="0"/>
              <w:spacing w:line="232" w:lineRule="auto"/>
              <w:ind w:left="110" w:right="93" w:firstLine="3"/>
              <w:rPr>
                <w:rFonts w:ascii="Nunito" w:hAnsi="Nunito"/>
                <w:sz w:val="15"/>
                <w:szCs w:val="15"/>
                <w:rPrChange w:id="3670" w:author="Craig Parker" w:date="2024-08-05T19:17:00Z">
                  <w:rPr>
                    <w:sz w:val="15"/>
                    <w:szCs w:val="15"/>
                  </w:rPr>
                </w:rPrChange>
              </w:rPr>
            </w:pPr>
            <w:r w:rsidRPr="00A62CB7">
              <w:rPr>
                <w:rFonts w:ascii="Nunito" w:hAnsi="Nunito"/>
                <w:sz w:val="15"/>
                <w:szCs w:val="15"/>
                <w:rPrChange w:id="3671" w:author="Craig Parker" w:date="2024-08-05T19:17:00Z">
                  <w:rPr>
                    <w:sz w:val="15"/>
                    <w:szCs w:val="15"/>
                  </w:rPr>
                </w:rPrChange>
              </w:rPr>
              <w:t xml:space="preserve">Includes a range of surface and near-surface variables including: 2m temperature and dewpoint temperature, surface skin temperature, precipitation, near-surface </w:t>
            </w:r>
            <w:proofErr w:type="gramStart"/>
            <w:r w:rsidRPr="00A62CB7">
              <w:rPr>
                <w:rFonts w:ascii="Nunito" w:hAnsi="Nunito"/>
                <w:sz w:val="15"/>
                <w:szCs w:val="15"/>
                <w:rPrChange w:id="3672" w:author="Craig Parker" w:date="2024-08-05T19:17:00Z">
                  <w:rPr>
                    <w:sz w:val="15"/>
                    <w:szCs w:val="15"/>
                  </w:rPr>
                </w:rPrChange>
              </w:rPr>
              <w:t>winds,  surface</w:t>
            </w:r>
            <w:proofErr w:type="gramEnd"/>
            <w:r w:rsidRPr="00A62CB7">
              <w:rPr>
                <w:rFonts w:ascii="Nunito" w:hAnsi="Nunito"/>
                <w:sz w:val="15"/>
                <w:szCs w:val="15"/>
                <w:rPrChange w:id="3673" w:author="Craig Parker" w:date="2024-08-05T19:17:00Z">
                  <w:rPr>
                    <w:sz w:val="15"/>
                    <w:szCs w:val="15"/>
                  </w:rPr>
                </w:rPrChange>
              </w:rPr>
              <w:t xml:space="preserve"> net thermal radiation.</w:t>
            </w:r>
          </w:p>
        </w:tc>
        <w:tc>
          <w:tcPr>
            <w:tcW w:w="486" w:type="pct"/>
            <w:shd w:val="clear" w:color="auto" w:fill="auto"/>
            <w:tcMar>
              <w:top w:w="100" w:type="dxa"/>
              <w:left w:w="100" w:type="dxa"/>
              <w:bottom w:w="100" w:type="dxa"/>
              <w:right w:w="100" w:type="dxa"/>
            </w:tcMar>
            <w:vAlign w:val="center"/>
            <w:tcPrChange w:id="3674" w:author="Matthew Chersich" w:date="2024-08-04T20:16:00Z">
              <w:tcPr>
                <w:tcW w:w="486" w:type="pct"/>
                <w:gridSpan w:val="3"/>
                <w:shd w:val="clear" w:color="auto" w:fill="auto"/>
                <w:tcMar>
                  <w:top w:w="100" w:type="dxa"/>
                  <w:left w:w="100" w:type="dxa"/>
                  <w:bottom w:w="100" w:type="dxa"/>
                  <w:right w:w="100" w:type="dxa"/>
                </w:tcMar>
              </w:tcPr>
            </w:tcPrChange>
          </w:tcPr>
          <w:p w14:paraId="0000021D" w14:textId="77777777" w:rsidR="007813F4" w:rsidRPr="00A62CB7" w:rsidRDefault="009511AE">
            <w:pPr>
              <w:widowControl w:val="0"/>
              <w:spacing w:line="240" w:lineRule="auto"/>
              <w:ind w:left="122"/>
              <w:rPr>
                <w:rFonts w:ascii="Nunito" w:hAnsi="Nunito"/>
                <w:sz w:val="15"/>
                <w:szCs w:val="15"/>
                <w:rPrChange w:id="3675" w:author="Craig Parker" w:date="2024-08-05T19:17:00Z">
                  <w:rPr>
                    <w:sz w:val="15"/>
                    <w:szCs w:val="15"/>
                  </w:rPr>
                </w:rPrChange>
              </w:rPr>
            </w:pPr>
            <w:r w:rsidRPr="00A62CB7">
              <w:rPr>
                <w:rFonts w:ascii="Nunito" w:hAnsi="Nunito"/>
                <w:sz w:val="15"/>
                <w:szCs w:val="15"/>
                <w:rPrChange w:id="3676" w:author="Craig Parker" w:date="2024-08-05T19:17:00Z">
                  <w:rPr>
                    <w:sz w:val="15"/>
                    <w:szCs w:val="15"/>
                  </w:rPr>
                </w:rPrChange>
              </w:rPr>
              <w:t xml:space="preserve">Spatial: Global  </w:t>
            </w:r>
          </w:p>
          <w:p w14:paraId="0000021E" w14:textId="77777777" w:rsidR="007813F4" w:rsidRPr="00A62CB7" w:rsidRDefault="009511AE">
            <w:pPr>
              <w:widowControl w:val="0"/>
              <w:spacing w:line="240" w:lineRule="auto"/>
              <w:ind w:left="121"/>
              <w:rPr>
                <w:rFonts w:ascii="Nunito" w:hAnsi="Nunito"/>
                <w:sz w:val="15"/>
                <w:szCs w:val="15"/>
                <w:rPrChange w:id="3677" w:author="Craig Parker" w:date="2024-08-05T19:17:00Z">
                  <w:rPr>
                    <w:sz w:val="15"/>
                    <w:szCs w:val="15"/>
                  </w:rPr>
                </w:rPrChange>
              </w:rPr>
            </w:pPr>
            <w:r w:rsidRPr="00A62CB7">
              <w:rPr>
                <w:rFonts w:ascii="Nunito" w:hAnsi="Nunito"/>
                <w:sz w:val="15"/>
                <w:szCs w:val="15"/>
                <w:rPrChange w:id="3678" w:author="Craig Parker" w:date="2024-08-05T19:17:00Z">
                  <w:rPr>
                    <w:sz w:val="15"/>
                    <w:szCs w:val="15"/>
                  </w:rPr>
                </w:rPrChange>
              </w:rPr>
              <w:t xml:space="preserve">coverage,  </w:t>
            </w:r>
          </w:p>
          <w:p w14:paraId="0000021F" w14:textId="77777777" w:rsidR="007813F4" w:rsidRPr="00A62CB7" w:rsidRDefault="009511AE">
            <w:pPr>
              <w:widowControl w:val="0"/>
              <w:spacing w:before="8" w:line="230" w:lineRule="auto"/>
              <w:ind w:left="118" w:right="75" w:hanging="2"/>
              <w:rPr>
                <w:rFonts w:ascii="Nunito" w:hAnsi="Nunito"/>
                <w:sz w:val="15"/>
                <w:szCs w:val="15"/>
                <w:rPrChange w:id="3679" w:author="Craig Parker" w:date="2024-08-05T19:17:00Z">
                  <w:rPr>
                    <w:sz w:val="15"/>
                    <w:szCs w:val="15"/>
                  </w:rPr>
                </w:rPrChange>
              </w:rPr>
            </w:pPr>
            <w:r w:rsidRPr="00A62CB7">
              <w:rPr>
                <w:rFonts w:ascii="Nunito" w:hAnsi="Nunito"/>
                <w:sz w:val="15"/>
                <w:szCs w:val="15"/>
                <w:rPrChange w:id="3680" w:author="Craig Parker" w:date="2024-08-05T19:17:00Z">
                  <w:rPr>
                    <w:sz w:val="15"/>
                    <w:szCs w:val="15"/>
                  </w:rPr>
                </w:rPrChange>
              </w:rPr>
              <w:t>0.1 deg)</w:t>
            </w:r>
          </w:p>
          <w:p w14:paraId="00000220" w14:textId="77777777" w:rsidR="007813F4" w:rsidRPr="00A62CB7" w:rsidRDefault="009511AE">
            <w:pPr>
              <w:widowControl w:val="0"/>
              <w:spacing w:before="8" w:line="230" w:lineRule="auto"/>
              <w:ind w:left="118" w:right="75" w:hanging="2"/>
              <w:rPr>
                <w:rFonts w:ascii="Nunito" w:hAnsi="Nunito"/>
                <w:sz w:val="15"/>
                <w:szCs w:val="15"/>
                <w:rPrChange w:id="3681" w:author="Craig Parker" w:date="2024-08-05T19:17:00Z">
                  <w:rPr>
                    <w:sz w:val="15"/>
                    <w:szCs w:val="15"/>
                  </w:rPr>
                </w:rPrChange>
              </w:rPr>
            </w:pPr>
            <w:r w:rsidRPr="00A62CB7">
              <w:rPr>
                <w:rFonts w:ascii="Nunito" w:hAnsi="Nunito"/>
                <w:sz w:val="15"/>
                <w:szCs w:val="15"/>
                <w:rPrChange w:id="3682" w:author="Craig Parker" w:date="2024-08-05T19:17:00Z">
                  <w:rPr>
                    <w:sz w:val="15"/>
                    <w:szCs w:val="15"/>
                  </w:rPr>
                </w:rPrChange>
              </w:rPr>
              <w:t>Temporal: hourly 1950 - present</w:t>
            </w:r>
          </w:p>
        </w:tc>
        <w:tc>
          <w:tcPr>
            <w:tcW w:w="583" w:type="pct"/>
            <w:shd w:val="clear" w:color="auto" w:fill="auto"/>
            <w:tcMar>
              <w:top w:w="100" w:type="dxa"/>
              <w:left w:w="100" w:type="dxa"/>
              <w:bottom w:w="100" w:type="dxa"/>
              <w:right w:w="100" w:type="dxa"/>
            </w:tcMar>
            <w:vAlign w:val="center"/>
            <w:tcPrChange w:id="3683" w:author="Matthew Chersich" w:date="2024-08-04T20:16:00Z">
              <w:tcPr>
                <w:tcW w:w="583" w:type="pct"/>
                <w:shd w:val="clear" w:color="auto" w:fill="auto"/>
                <w:tcMar>
                  <w:top w:w="100" w:type="dxa"/>
                  <w:left w:w="100" w:type="dxa"/>
                  <w:bottom w:w="100" w:type="dxa"/>
                  <w:right w:w="100" w:type="dxa"/>
                </w:tcMar>
              </w:tcPr>
            </w:tcPrChange>
          </w:tcPr>
          <w:p w14:paraId="00000221" w14:textId="77777777" w:rsidR="007813F4" w:rsidRPr="00A62CB7" w:rsidRDefault="009511AE">
            <w:pPr>
              <w:widowControl w:val="0"/>
              <w:spacing w:line="236" w:lineRule="auto"/>
              <w:ind w:left="125" w:right="250" w:firstLine="1"/>
              <w:rPr>
                <w:rFonts w:ascii="Nunito" w:hAnsi="Nunito"/>
                <w:sz w:val="15"/>
                <w:szCs w:val="15"/>
                <w:rPrChange w:id="3684" w:author="Craig Parker" w:date="2024-08-05T19:17:00Z">
                  <w:rPr>
                    <w:sz w:val="15"/>
                    <w:szCs w:val="15"/>
                  </w:rPr>
                </w:rPrChange>
              </w:rPr>
            </w:pPr>
            <w:r w:rsidRPr="00A62CB7">
              <w:rPr>
                <w:rFonts w:ascii="Nunito" w:hAnsi="Nunito"/>
                <w:sz w:val="15"/>
                <w:szCs w:val="15"/>
                <w:rPrChange w:id="3685" w:author="Craig Parker" w:date="2024-08-05T19:17:00Z">
                  <w:rPr>
                    <w:sz w:val="15"/>
                    <w:szCs w:val="15"/>
                  </w:rPr>
                </w:rPrChange>
              </w:rPr>
              <w:t xml:space="preserve">Determination of </w:t>
            </w:r>
            <w:proofErr w:type="gramStart"/>
            <w:r w:rsidRPr="00A62CB7">
              <w:rPr>
                <w:rFonts w:ascii="Nunito" w:hAnsi="Nunito"/>
                <w:sz w:val="15"/>
                <w:szCs w:val="15"/>
                <w:rPrChange w:id="3686" w:author="Craig Parker" w:date="2024-08-05T19:17:00Z">
                  <w:rPr>
                    <w:sz w:val="15"/>
                    <w:szCs w:val="15"/>
                  </w:rPr>
                </w:rPrChange>
              </w:rPr>
              <w:t>heat  hazard</w:t>
            </w:r>
            <w:proofErr w:type="gramEnd"/>
            <w:r w:rsidRPr="00A62CB7">
              <w:rPr>
                <w:rFonts w:ascii="Nunito" w:hAnsi="Nunito"/>
                <w:sz w:val="15"/>
                <w:szCs w:val="15"/>
                <w:rPrChange w:id="3687" w:author="Craig Parker" w:date="2024-08-05T19:17:00Z">
                  <w:rPr>
                    <w:sz w:val="15"/>
                    <w:szCs w:val="15"/>
                  </w:rPr>
                </w:rPrChange>
              </w:rPr>
              <w:t xml:space="preserve">; Thermal </w:t>
            </w:r>
          </w:p>
          <w:p w14:paraId="00000222" w14:textId="77777777" w:rsidR="007813F4" w:rsidRPr="00A62CB7" w:rsidRDefault="009511AE">
            <w:pPr>
              <w:widowControl w:val="0"/>
              <w:spacing w:line="240" w:lineRule="auto"/>
              <w:ind w:left="121"/>
              <w:rPr>
                <w:rFonts w:ascii="Nunito" w:hAnsi="Nunito"/>
                <w:sz w:val="15"/>
                <w:szCs w:val="15"/>
                <w:rPrChange w:id="3688" w:author="Craig Parker" w:date="2024-08-05T19:17:00Z">
                  <w:rPr>
                    <w:sz w:val="15"/>
                    <w:szCs w:val="15"/>
                  </w:rPr>
                </w:rPrChange>
              </w:rPr>
            </w:pPr>
            <w:r w:rsidRPr="00A62CB7">
              <w:rPr>
                <w:rFonts w:ascii="Nunito" w:hAnsi="Nunito"/>
                <w:sz w:val="15"/>
                <w:szCs w:val="15"/>
                <w:rPrChange w:id="3689" w:author="Craig Parker" w:date="2024-08-05T19:17:00Z">
                  <w:rPr>
                    <w:sz w:val="15"/>
                    <w:szCs w:val="15"/>
                  </w:rPr>
                </w:rPrChange>
              </w:rPr>
              <w:t xml:space="preserve">comfort </w:t>
            </w:r>
            <w:proofErr w:type="gramStart"/>
            <w:r w:rsidRPr="00A62CB7">
              <w:rPr>
                <w:rFonts w:ascii="Nunito" w:hAnsi="Nunito"/>
                <w:sz w:val="15"/>
                <w:szCs w:val="15"/>
                <w:rPrChange w:id="3690" w:author="Craig Parker" w:date="2024-08-05T19:17:00Z">
                  <w:rPr>
                    <w:sz w:val="15"/>
                    <w:szCs w:val="15"/>
                  </w:rPr>
                </w:rPrChange>
              </w:rPr>
              <w:t>metrics;</w:t>
            </w:r>
            <w:proofErr w:type="gramEnd"/>
            <w:r w:rsidRPr="00A62CB7">
              <w:rPr>
                <w:rFonts w:ascii="Nunito" w:hAnsi="Nunito"/>
                <w:sz w:val="15"/>
                <w:szCs w:val="15"/>
                <w:rPrChange w:id="3691" w:author="Craig Parker" w:date="2024-08-05T19:17:00Z">
                  <w:rPr>
                    <w:sz w:val="15"/>
                    <w:szCs w:val="15"/>
                  </w:rPr>
                </w:rPrChange>
              </w:rPr>
              <w:t xml:space="preserve">  </w:t>
            </w:r>
          </w:p>
          <w:p w14:paraId="00000223" w14:textId="77777777" w:rsidR="007813F4" w:rsidRPr="00A62CB7" w:rsidRDefault="009511AE">
            <w:pPr>
              <w:widowControl w:val="0"/>
              <w:spacing w:line="240" w:lineRule="auto"/>
              <w:ind w:left="121"/>
              <w:rPr>
                <w:rFonts w:ascii="Nunito" w:hAnsi="Nunito"/>
                <w:sz w:val="15"/>
                <w:szCs w:val="15"/>
                <w:rPrChange w:id="3692" w:author="Craig Parker" w:date="2024-08-05T19:17:00Z">
                  <w:rPr>
                    <w:sz w:val="15"/>
                    <w:szCs w:val="15"/>
                  </w:rPr>
                </w:rPrChange>
              </w:rPr>
            </w:pPr>
            <w:r w:rsidRPr="00A62CB7">
              <w:rPr>
                <w:rFonts w:ascii="Nunito" w:hAnsi="Nunito"/>
                <w:sz w:val="15"/>
                <w:szCs w:val="15"/>
                <w:rPrChange w:id="3693" w:author="Craig Parker" w:date="2024-08-05T19:17:00Z">
                  <w:rPr>
                    <w:sz w:val="15"/>
                    <w:szCs w:val="15"/>
                  </w:rPr>
                </w:rPrChange>
              </w:rPr>
              <w:t xml:space="preserve">combined climate  </w:t>
            </w:r>
          </w:p>
          <w:p w14:paraId="00000224" w14:textId="77777777" w:rsidR="007813F4" w:rsidRPr="00A62CB7" w:rsidRDefault="009511AE">
            <w:pPr>
              <w:widowControl w:val="0"/>
              <w:spacing w:before="2" w:line="240" w:lineRule="auto"/>
              <w:ind w:left="121"/>
              <w:rPr>
                <w:rFonts w:ascii="Nunito" w:hAnsi="Nunito"/>
                <w:sz w:val="15"/>
                <w:szCs w:val="15"/>
                <w:rPrChange w:id="3694" w:author="Craig Parker" w:date="2024-08-05T19:17:00Z">
                  <w:rPr>
                    <w:sz w:val="15"/>
                    <w:szCs w:val="15"/>
                  </w:rPr>
                </w:rPrChange>
              </w:rPr>
            </w:pPr>
            <w:r w:rsidRPr="00A62CB7">
              <w:rPr>
                <w:rFonts w:ascii="Nunito" w:hAnsi="Nunito"/>
                <w:sz w:val="15"/>
                <w:szCs w:val="15"/>
                <w:rPrChange w:id="3695" w:author="Craig Parker" w:date="2024-08-05T19:17:00Z">
                  <w:rPr>
                    <w:sz w:val="15"/>
                    <w:szCs w:val="15"/>
                  </w:rPr>
                </w:rPrChange>
              </w:rPr>
              <w:t>exposures (historical)</w:t>
            </w:r>
          </w:p>
        </w:tc>
      </w:tr>
      <w:tr w:rsidR="003C65B3" w:rsidRPr="00A62CB7" w14:paraId="20B72DB3" w14:textId="77777777" w:rsidTr="00AE02E3">
        <w:trPr>
          <w:trHeight w:val="1483"/>
          <w:trPrChange w:id="3696" w:author="Matthew Chersich" w:date="2024-08-04T20:16:00Z">
            <w:trPr>
              <w:trHeight w:val="1483"/>
            </w:trPr>
          </w:trPrChange>
        </w:trPr>
        <w:tc>
          <w:tcPr>
            <w:tcW w:w="1530" w:type="pct"/>
            <w:shd w:val="clear" w:color="auto" w:fill="auto"/>
            <w:tcMar>
              <w:top w:w="100" w:type="dxa"/>
              <w:left w:w="100" w:type="dxa"/>
              <w:bottom w:w="100" w:type="dxa"/>
              <w:right w:w="100" w:type="dxa"/>
            </w:tcMar>
            <w:vAlign w:val="center"/>
            <w:tcPrChange w:id="3697" w:author="Matthew Chersich" w:date="2024-08-04T20:16:00Z">
              <w:tcPr>
                <w:tcW w:w="1366" w:type="pct"/>
                <w:shd w:val="clear" w:color="auto" w:fill="auto"/>
                <w:tcMar>
                  <w:top w:w="100" w:type="dxa"/>
                  <w:left w:w="100" w:type="dxa"/>
                  <w:bottom w:w="100" w:type="dxa"/>
                  <w:right w:w="100" w:type="dxa"/>
                </w:tcMar>
              </w:tcPr>
            </w:tcPrChange>
          </w:tcPr>
          <w:p w14:paraId="00000225" w14:textId="77777777" w:rsidR="007813F4" w:rsidRPr="00A62CB7" w:rsidRDefault="009511AE">
            <w:pPr>
              <w:widowControl w:val="0"/>
              <w:spacing w:line="240" w:lineRule="auto"/>
              <w:ind w:left="128"/>
              <w:rPr>
                <w:rFonts w:ascii="Nunito" w:hAnsi="Nunito"/>
                <w:sz w:val="15"/>
                <w:szCs w:val="15"/>
                <w:rPrChange w:id="3698" w:author="Craig Parker" w:date="2024-08-05T19:17:00Z">
                  <w:rPr>
                    <w:sz w:val="15"/>
                    <w:szCs w:val="15"/>
                  </w:rPr>
                </w:rPrChange>
              </w:rPr>
            </w:pPr>
            <w:r w:rsidRPr="00A62CB7">
              <w:rPr>
                <w:rFonts w:ascii="Nunito" w:hAnsi="Nunito"/>
                <w:sz w:val="15"/>
                <w:szCs w:val="15"/>
                <w:rPrChange w:id="3699" w:author="Craig Parker" w:date="2024-08-05T19:17:00Z">
                  <w:rPr>
                    <w:sz w:val="15"/>
                    <w:szCs w:val="15"/>
                  </w:rPr>
                </w:rPrChange>
              </w:rPr>
              <w:t>WATCH Forcing Data methodology applied to ERA5 (WFDE5)</w:t>
            </w:r>
          </w:p>
          <w:p w14:paraId="00000226" w14:textId="022E3BB9" w:rsidR="007813F4" w:rsidRPr="00A62CB7" w:rsidRDefault="009511AE">
            <w:pPr>
              <w:widowControl w:val="0"/>
              <w:spacing w:line="240" w:lineRule="auto"/>
              <w:ind w:left="128"/>
              <w:rPr>
                <w:rFonts w:ascii="Nunito" w:hAnsi="Nunito"/>
                <w:sz w:val="15"/>
                <w:szCs w:val="15"/>
                <w:rPrChange w:id="3700" w:author="Craig Parker" w:date="2024-08-05T19:17:00Z">
                  <w:rPr>
                    <w:sz w:val="15"/>
                    <w:szCs w:val="15"/>
                  </w:rPr>
                </w:rPrChange>
              </w:rPr>
            </w:pPr>
            <w:r w:rsidRPr="00A62CB7">
              <w:rPr>
                <w:rFonts w:ascii="Nunito" w:hAnsi="Nunito"/>
                <w:rPrChange w:id="3701" w:author="Craig Parker" w:date="2024-08-05T19:17:00Z">
                  <w:rPr/>
                </w:rPrChange>
              </w:rPr>
              <w:fldChar w:fldCharType="begin"/>
            </w:r>
            <w:r w:rsidRPr="00A62CB7">
              <w:rPr>
                <w:rFonts w:ascii="Nunito" w:hAnsi="Nunito"/>
                <w:rPrChange w:id="3702" w:author="Craig Parker" w:date="2024-08-05T19:17:00Z">
                  <w:rPr/>
                </w:rPrChange>
              </w:rPr>
              <w:instrText xml:space="preserve">HYPERLINK "https://cds.climate.copernicus.eu/cdsapp#!/dataset/derived-near-surface-meteorological-variables?tab=overview" </w:instrText>
            </w:r>
            <w:r w:rsidRPr="00A62CB7">
              <w:rPr>
                <w:rFonts w:ascii="Nunito" w:hAnsi="Nunito"/>
              </w:rPr>
            </w:r>
            <w:r w:rsidRPr="00A62CB7">
              <w:rPr>
                <w:rFonts w:ascii="Nunito" w:hAnsi="Nunito"/>
                <w:rPrChange w:id="3703" w:author="Craig Parker" w:date="2024-08-05T19:17:00Z">
                  <w:rPr/>
                </w:rPrChange>
              </w:rPr>
              <w:fldChar w:fldCharType="separate"/>
            </w:r>
            <w:r w:rsidR="54FBA741" w:rsidRPr="00A62CB7">
              <w:rPr>
                <w:rFonts w:ascii="Nunito" w:hAnsi="Nunito"/>
                <w:color w:val="1155CC"/>
                <w:sz w:val="15"/>
                <w:szCs w:val="15"/>
                <w:u w:val="single"/>
                <w:rPrChange w:id="3704" w:author="Craig Parker" w:date="2024-08-05T19:17:00Z">
                  <w:rPr>
                    <w:color w:val="1155CC"/>
                    <w:sz w:val="15"/>
                    <w:szCs w:val="15"/>
                    <w:u w:val="single"/>
                  </w:rPr>
                </w:rPrChange>
              </w:rPr>
              <w:t>https://cds.climate.copernicus.eu/c</w:t>
            </w:r>
            <w:del w:id="3705" w:author="Craig Parker" w:date="2024-07-08T09:33:00Z">
              <w:r w:rsidRPr="00A62CB7" w:rsidDel="54FBA741">
                <w:rPr>
                  <w:rFonts w:ascii="Nunito" w:hAnsi="Nunito"/>
                  <w:color w:val="1155CC"/>
                  <w:sz w:val="15"/>
                  <w:szCs w:val="15"/>
                  <w:u w:val="single"/>
                  <w:rPrChange w:id="3706" w:author="Craig Parker" w:date="2024-08-05T19:17:00Z">
                    <w:rPr>
                      <w:color w:val="1155CC"/>
                      <w:sz w:val="15"/>
                      <w:szCs w:val="15"/>
                      <w:u w:val="single"/>
                    </w:rPr>
                  </w:rPrChange>
                </w:rPr>
                <w:delText>dsa</w:delText>
              </w:r>
            </w:del>
            <w:ins w:id="3707" w:author="Craig Parker" w:date="2024-07-08T09:33:00Z">
              <w:r w:rsidR="54FBA741" w:rsidRPr="00A62CB7">
                <w:rPr>
                  <w:rFonts w:ascii="Nunito" w:hAnsi="Nunito"/>
                  <w:color w:val="1155CC"/>
                  <w:sz w:val="15"/>
                  <w:szCs w:val="15"/>
                  <w:u w:val="single"/>
                  <w:rPrChange w:id="3708" w:author="Craig Parker" w:date="2024-08-05T19:17:00Z">
                    <w:rPr>
                      <w:color w:val="1155CC"/>
                      <w:sz w:val="15"/>
                      <w:szCs w:val="15"/>
                      <w:u w:val="single"/>
                    </w:rPr>
                  </w:rPrChange>
                </w:rPr>
                <w:t>DTA</w:t>
              </w:r>
            </w:ins>
            <w:r w:rsidR="54FBA741" w:rsidRPr="00A62CB7">
              <w:rPr>
                <w:rFonts w:ascii="Nunito" w:hAnsi="Nunito"/>
                <w:color w:val="1155CC"/>
                <w:sz w:val="15"/>
                <w:szCs w:val="15"/>
                <w:u w:val="single"/>
                <w:rPrChange w:id="3709" w:author="Craig Parker" w:date="2024-08-05T19:17:00Z">
                  <w:rPr>
                    <w:color w:val="1155CC"/>
                    <w:sz w:val="15"/>
                    <w:szCs w:val="15"/>
                    <w:u w:val="single"/>
                  </w:rPr>
                </w:rPrChange>
              </w:rPr>
              <w:t>pp#!/dataset/derived-near-surface-meteorological-variables?tab=overview</w:t>
            </w:r>
            <w:r w:rsidRPr="00A62CB7">
              <w:rPr>
                <w:rFonts w:ascii="Nunito" w:hAnsi="Nunito"/>
                <w:rPrChange w:id="3710" w:author="Craig Parker" w:date="2024-08-05T19:17:00Z">
                  <w:rPr/>
                </w:rPrChange>
              </w:rPr>
              <w:fldChar w:fldCharType="end"/>
            </w:r>
          </w:p>
          <w:p w14:paraId="00000227" w14:textId="77777777" w:rsidR="007813F4" w:rsidRPr="00A62CB7" w:rsidRDefault="007813F4">
            <w:pPr>
              <w:widowControl w:val="0"/>
              <w:spacing w:line="240" w:lineRule="auto"/>
              <w:ind w:left="128"/>
              <w:rPr>
                <w:rFonts w:ascii="Nunito" w:hAnsi="Nunito"/>
                <w:sz w:val="15"/>
                <w:szCs w:val="15"/>
                <w:rPrChange w:id="3711" w:author="Craig Parker" w:date="2024-08-05T19:17:00Z">
                  <w:rPr>
                    <w:sz w:val="15"/>
                    <w:szCs w:val="15"/>
                  </w:rPr>
                </w:rPrChange>
              </w:rPr>
            </w:pPr>
          </w:p>
        </w:tc>
        <w:tc>
          <w:tcPr>
            <w:tcW w:w="1391" w:type="pct"/>
            <w:shd w:val="clear" w:color="auto" w:fill="auto"/>
            <w:tcMar>
              <w:top w:w="100" w:type="dxa"/>
              <w:left w:w="100" w:type="dxa"/>
              <w:bottom w:w="100" w:type="dxa"/>
              <w:right w:w="100" w:type="dxa"/>
            </w:tcMar>
            <w:vAlign w:val="center"/>
            <w:tcPrChange w:id="3712" w:author="Matthew Chersich" w:date="2024-08-04T20:16:00Z">
              <w:tcPr>
                <w:tcW w:w="1555" w:type="pct"/>
                <w:gridSpan w:val="3"/>
                <w:shd w:val="clear" w:color="auto" w:fill="auto"/>
                <w:tcMar>
                  <w:top w:w="100" w:type="dxa"/>
                  <w:left w:w="100" w:type="dxa"/>
                  <w:bottom w:w="100" w:type="dxa"/>
                  <w:right w:w="100" w:type="dxa"/>
                </w:tcMar>
              </w:tcPr>
            </w:tcPrChange>
          </w:tcPr>
          <w:p w14:paraId="00000228" w14:textId="77777777" w:rsidR="007813F4" w:rsidRPr="00A62CB7" w:rsidRDefault="009511AE">
            <w:pPr>
              <w:widowControl w:val="0"/>
              <w:spacing w:line="232" w:lineRule="auto"/>
              <w:ind w:left="113" w:right="90" w:hanging="2"/>
              <w:rPr>
                <w:rFonts w:ascii="Nunito" w:hAnsi="Nunito"/>
                <w:sz w:val="15"/>
                <w:szCs w:val="15"/>
                <w:rPrChange w:id="3713" w:author="Craig Parker" w:date="2024-08-05T19:17:00Z">
                  <w:rPr>
                    <w:sz w:val="15"/>
                    <w:szCs w:val="15"/>
                  </w:rPr>
                </w:rPrChange>
              </w:rPr>
            </w:pPr>
            <w:r w:rsidRPr="00A62CB7">
              <w:rPr>
                <w:rFonts w:ascii="Nunito" w:hAnsi="Nunito"/>
                <w:sz w:val="15"/>
                <w:szCs w:val="15"/>
                <w:rPrChange w:id="3714" w:author="Craig Parker" w:date="2024-08-05T19:17:00Z">
                  <w:rPr>
                    <w:sz w:val="15"/>
                    <w:szCs w:val="15"/>
                  </w:rPr>
                </w:rPrChange>
              </w:rPr>
              <w:t>A global bias-corrected reconstruction of near-surface meteorological variables drive from the ERA5.</w:t>
            </w:r>
          </w:p>
        </w:tc>
        <w:tc>
          <w:tcPr>
            <w:tcW w:w="378" w:type="pct"/>
            <w:shd w:val="clear" w:color="auto" w:fill="auto"/>
            <w:tcMar>
              <w:top w:w="100" w:type="dxa"/>
              <w:left w:w="100" w:type="dxa"/>
              <w:bottom w:w="100" w:type="dxa"/>
              <w:right w:w="100" w:type="dxa"/>
            </w:tcMar>
            <w:vAlign w:val="center"/>
            <w:tcPrChange w:id="3715" w:author="Matthew Chersich" w:date="2024-08-04T20:16:00Z">
              <w:tcPr>
                <w:tcW w:w="378" w:type="pct"/>
                <w:gridSpan w:val="2"/>
                <w:shd w:val="clear" w:color="auto" w:fill="auto"/>
                <w:tcMar>
                  <w:top w:w="100" w:type="dxa"/>
                  <w:left w:w="100" w:type="dxa"/>
                  <w:bottom w:w="100" w:type="dxa"/>
                  <w:right w:w="100" w:type="dxa"/>
                </w:tcMar>
              </w:tcPr>
            </w:tcPrChange>
          </w:tcPr>
          <w:p w14:paraId="00000229" w14:textId="77777777" w:rsidR="007813F4" w:rsidRPr="00A62CB7" w:rsidRDefault="009511AE">
            <w:pPr>
              <w:widowControl w:val="0"/>
              <w:spacing w:line="240" w:lineRule="auto"/>
              <w:ind w:left="127"/>
              <w:rPr>
                <w:rFonts w:ascii="Nunito" w:hAnsi="Nunito"/>
                <w:sz w:val="15"/>
                <w:szCs w:val="15"/>
                <w:rPrChange w:id="3716" w:author="Craig Parker" w:date="2024-08-05T19:17:00Z">
                  <w:rPr>
                    <w:sz w:val="15"/>
                    <w:szCs w:val="15"/>
                  </w:rPr>
                </w:rPrChange>
              </w:rPr>
            </w:pPr>
            <w:r w:rsidRPr="00A62CB7">
              <w:rPr>
                <w:rFonts w:ascii="Nunito" w:hAnsi="Nunito"/>
                <w:sz w:val="15"/>
                <w:szCs w:val="15"/>
                <w:rPrChange w:id="3717"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3718" w:author="Matthew Chersich" w:date="2024-08-04T20:16:00Z">
              <w:tcPr>
                <w:tcW w:w="633" w:type="pct"/>
                <w:gridSpan w:val="2"/>
                <w:shd w:val="clear" w:color="auto" w:fill="auto"/>
                <w:tcMar>
                  <w:top w:w="100" w:type="dxa"/>
                  <w:left w:w="100" w:type="dxa"/>
                  <w:bottom w:w="100" w:type="dxa"/>
                  <w:right w:w="100" w:type="dxa"/>
                </w:tcMar>
              </w:tcPr>
            </w:tcPrChange>
          </w:tcPr>
          <w:p w14:paraId="0000022A" w14:textId="77777777" w:rsidR="007813F4" w:rsidRPr="00A62CB7" w:rsidRDefault="009511AE">
            <w:pPr>
              <w:widowControl w:val="0"/>
              <w:spacing w:line="232" w:lineRule="auto"/>
              <w:ind w:left="110" w:right="93" w:firstLine="3"/>
              <w:rPr>
                <w:rFonts w:ascii="Nunito" w:hAnsi="Nunito"/>
                <w:sz w:val="15"/>
                <w:szCs w:val="15"/>
                <w:rPrChange w:id="3719" w:author="Craig Parker" w:date="2024-08-05T19:17:00Z">
                  <w:rPr>
                    <w:sz w:val="15"/>
                    <w:szCs w:val="15"/>
                  </w:rPr>
                </w:rPrChange>
              </w:rPr>
            </w:pPr>
            <w:r w:rsidRPr="00A62CB7">
              <w:rPr>
                <w:rFonts w:ascii="Nunito" w:hAnsi="Nunito"/>
                <w:sz w:val="15"/>
                <w:szCs w:val="15"/>
                <w:rPrChange w:id="3720" w:author="Craig Parker" w:date="2024-08-05T19:17:00Z">
                  <w:rPr>
                    <w:sz w:val="15"/>
                    <w:szCs w:val="15"/>
                  </w:rPr>
                </w:rPrChange>
              </w:rPr>
              <w:t xml:space="preserve">includes a range of surface and hear-surface variables </w:t>
            </w:r>
            <w:proofErr w:type="gramStart"/>
            <w:r w:rsidRPr="00A62CB7">
              <w:rPr>
                <w:rFonts w:ascii="Nunito" w:hAnsi="Nunito"/>
                <w:sz w:val="15"/>
                <w:szCs w:val="15"/>
                <w:rPrChange w:id="3721" w:author="Craig Parker" w:date="2024-08-05T19:17:00Z">
                  <w:rPr>
                    <w:sz w:val="15"/>
                    <w:szCs w:val="15"/>
                  </w:rPr>
                </w:rPrChange>
              </w:rPr>
              <w:t>including:</w:t>
            </w:r>
            <w:proofErr w:type="gramEnd"/>
            <w:r w:rsidRPr="00A62CB7">
              <w:rPr>
                <w:rFonts w:ascii="Nunito" w:hAnsi="Nunito"/>
                <w:sz w:val="15"/>
                <w:szCs w:val="15"/>
                <w:rPrChange w:id="3722" w:author="Craig Parker" w:date="2024-08-05T19:17:00Z">
                  <w:rPr>
                    <w:sz w:val="15"/>
                    <w:szCs w:val="15"/>
                  </w:rPr>
                </w:rPrChange>
              </w:rPr>
              <w:t xml:space="preserve"> near surface air temperature, specific humidity, rainfall, wind speed, air pressure and surface longwave and shortwave radiation </w:t>
            </w:r>
          </w:p>
        </w:tc>
        <w:tc>
          <w:tcPr>
            <w:tcW w:w="486" w:type="pct"/>
            <w:shd w:val="clear" w:color="auto" w:fill="auto"/>
            <w:tcMar>
              <w:top w:w="100" w:type="dxa"/>
              <w:left w:w="100" w:type="dxa"/>
              <w:bottom w:w="100" w:type="dxa"/>
              <w:right w:w="100" w:type="dxa"/>
            </w:tcMar>
            <w:vAlign w:val="center"/>
            <w:tcPrChange w:id="3723" w:author="Matthew Chersich" w:date="2024-08-04T20:16:00Z">
              <w:tcPr>
                <w:tcW w:w="486" w:type="pct"/>
                <w:gridSpan w:val="3"/>
                <w:shd w:val="clear" w:color="auto" w:fill="auto"/>
                <w:tcMar>
                  <w:top w:w="100" w:type="dxa"/>
                  <w:left w:w="100" w:type="dxa"/>
                  <w:bottom w:w="100" w:type="dxa"/>
                  <w:right w:w="100" w:type="dxa"/>
                </w:tcMar>
              </w:tcPr>
            </w:tcPrChange>
          </w:tcPr>
          <w:p w14:paraId="0000022B" w14:textId="77777777" w:rsidR="007813F4" w:rsidRPr="00A62CB7" w:rsidRDefault="009511AE">
            <w:pPr>
              <w:widowControl w:val="0"/>
              <w:spacing w:line="240" w:lineRule="auto"/>
              <w:ind w:left="122"/>
              <w:rPr>
                <w:rFonts w:ascii="Nunito" w:hAnsi="Nunito"/>
                <w:sz w:val="15"/>
                <w:szCs w:val="15"/>
                <w:rPrChange w:id="3724" w:author="Craig Parker" w:date="2024-08-05T19:17:00Z">
                  <w:rPr>
                    <w:sz w:val="15"/>
                    <w:szCs w:val="15"/>
                  </w:rPr>
                </w:rPrChange>
              </w:rPr>
            </w:pPr>
            <w:r w:rsidRPr="00A62CB7">
              <w:rPr>
                <w:rFonts w:ascii="Nunito" w:hAnsi="Nunito"/>
                <w:sz w:val="15"/>
                <w:szCs w:val="15"/>
                <w:rPrChange w:id="3725" w:author="Craig Parker" w:date="2024-08-05T19:17:00Z">
                  <w:rPr>
                    <w:sz w:val="15"/>
                    <w:szCs w:val="15"/>
                  </w:rPr>
                </w:rPrChange>
              </w:rPr>
              <w:t>spatial: Global land</w:t>
            </w:r>
          </w:p>
          <w:p w14:paraId="0000022C" w14:textId="77777777" w:rsidR="007813F4" w:rsidRPr="00A62CB7" w:rsidRDefault="009511AE">
            <w:pPr>
              <w:widowControl w:val="0"/>
              <w:spacing w:line="240" w:lineRule="auto"/>
              <w:ind w:left="122"/>
              <w:rPr>
                <w:rFonts w:ascii="Nunito" w:hAnsi="Nunito"/>
                <w:sz w:val="15"/>
                <w:szCs w:val="15"/>
                <w:rPrChange w:id="3726" w:author="Craig Parker" w:date="2024-08-05T19:17:00Z">
                  <w:rPr>
                    <w:sz w:val="15"/>
                    <w:szCs w:val="15"/>
                  </w:rPr>
                </w:rPrChange>
              </w:rPr>
            </w:pPr>
            <w:r w:rsidRPr="00A62CB7">
              <w:rPr>
                <w:rFonts w:ascii="Nunito" w:hAnsi="Nunito"/>
                <w:sz w:val="15"/>
                <w:szCs w:val="15"/>
                <w:rPrChange w:id="3727" w:author="Craig Parker" w:date="2024-08-05T19:17:00Z">
                  <w:rPr>
                    <w:sz w:val="15"/>
                    <w:szCs w:val="15"/>
                  </w:rPr>
                </w:rPrChange>
              </w:rPr>
              <w:t>Temporal: Hourly 1979 - 2019</w:t>
            </w:r>
          </w:p>
        </w:tc>
        <w:tc>
          <w:tcPr>
            <w:tcW w:w="583" w:type="pct"/>
            <w:shd w:val="clear" w:color="auto" w:fill="auto"/>
            <w:tcMar>
              <w:top w:w="100" w:type="dxa"/>
              <w:left w:w="100" w:type="dxa"/>
              <w:bottom w:w="100" w:type="dxa"/>
              <w:right w:w="100" w:type="dxa"/>
            </w:tcMar>
            <w:vAlign w:val="center"/>
            <w:tcPrChange w:id="3728" w:author="Matthew Chersich" w:date="2024-08-04T20:16:00Z">
              <w:tcPr>
                <w:tcW w:w="583" w:type="pct"/>
                <w:shd w:val="clear" w:color="auto" w:fill="auto"/>
                <w:tcMar>
                  <w:top w:w="100" w:type="dxa"/>
                  <w:left w:w="100" w:type="dxa"/>
                  <w:bottom w:w="100" w:type="dxa"/>
                  <w:right w:w="100" w:type="dxa"/>
                </w:tcMar>
              </w:tcPr>
            </w:tcPrChange>
          </w:tcPr>
          <w:p w14:paraId="0000022D" w14:textId="77777777" w:rsidR="007813F4" w:rsidRPr="00A62CB7" w:rsidRDefault="009511AE">
            <w:pPr>
              <w:widowControl w:val="0"/>
              <w:spacing w:line="236" w:lineRule="auto"/>
              <w:ind w:left="125" w:right="250" w:firstLine="1"/>
              <w:rPr>
                <w:rFonts w:ascii="Nunito" w:hAnsi="Nunito"/>
                <w:sz w:val="15"/>
                <w:szCs w:val="15"/>
                <w:rPrChange w:id="3729" w:author="Craig Parker" w:date="2024-08-05T19:17:00Z">
                  <w:rPr>
                    <w:sz w:val="15"/>
                    <w:szCs w:val="15"/>
                  </w:rPr>
                </w:rPrChange>
              </w:rPr>
            </w:pPr>
            <w:r w:rsidRPr="00A62CB7">
              <w:rPr>
                <w:rFonts w:ascii="Nunito" w:hAnsi="Nunito"/>
                <w:sz w:val="15"/>
                <w:szCs w:val="15"/>
                <w:rPrChange w:id="3730" w:author="Craig Parker" w:date="2024-08-05T19:17:00Z">
                  <w:rPr>
                    <w:sz w:val="15"/>
                    <w:szCs w:val="15"/>
                  </w:rPr>
                </w:rPrChange>
              </w:rPr>
              <w:t xml:space="preserve">Determination of </w:t>
            </w:r>
            <w:proofErr w:type="gramStart"/>
            <w:r w:rsidRPr="00A62CB7">
              <w:rPr>
                <w:rFonts w:ascii="Nunito" w:hAnsi="Nunito"/>
                <w:sz w:val="15"/>
                <w:szCs w:val="15"/>
                <w:rPrChange w:id="3731" w:author="Craig Parker" w:date="2024-08-05T19:17:00Z">
                  <w:rPr>
                    <w:sz w:val="15"/>
                    <w:szCs w:val="15"/>
                  </w:rPr>
                </w:rPrChange>
              </w:rPr>
              <w:t>heat  hazard</w:t>
            </w:r>
            <w:proofErr w:type="gramEnd"/>
            <w:r w:rsidRPr="00A62CB7">
              <w:rPr>
                <w:rFonts w:ascii="Nunito" w:hAnsi="Nunito"/>
                <w:sz w:val="15"/>
                <w:szCs w:val="15"/>
                <w:rPrChange w:id="3732" w:author="Craig Parker" w:date="2024-08-05T19:17:00Z">
                  <w:rPr>
                    <w:sz w:val="15"/>
                    <w:szCs w:val="15"/>
                  </w:rPr>
                </w:rPrChange>
              </w:rPr>
              <w:t xml:space="preserve">; Thermal </w:t>
            </w:r>
          </w:p>
          <w:p w14:paraId="0000022E" w14:textId="77777777" w:rsidR="007813F4" w:rsidRPr="00A62CB7" w:rsidRDefault="009511AE">
            <w:pPr>
              <w:widowControl w:val="0"/>
              <w:spacing w:line="240" w:lineRule="auto"/>
              <w:ind w:left="121"/>
              <w:rPr>
                <w:rFonts w:ascii="Nunito" w:hAnsi="Nunito"/>
                <w:sz w:val="15"/>
                <w:szCs w:val="15"/>
                <w:rPrChange w:id="3733" w:author="Craig Parker" w:date="2024-08-05T19:17:00Z">
                  <w:rPr>
                    <w:sz w:val="15"/>
                    <w:szCs w:val="15"/>
                  </w:rPr>
                </w:rPrChange>
              </w:rPr>
            </w:pPr>
            <w:r w:rsidRPr="00A62CB7">
              <w:rPr>
                <w:rFonts w:ascii="Nunito" w:hAnsi="Nunito"/>
                <w:sz w:val="15"/>
                <w:szCs w:val="15"/>
                <w:rPrChange w:id="3734" w:author="Craig Parker" w:date="2024-08-05T19:17:00Z">
                  <w:rPr>
                    <w:sz w:val="15"/>
                    <w:szCs w:val="15"/>
                  </w:rPr>
                </w:rPrChange>
              </w:rPr>
              <w:t xml:space="preserve">comfort </w:t>
            </w:r>
            <w:proofErr w:type="gramStart"/>
            <w:r w:rsidRPr="00A62CB7">
              <w:rPr>
                <w:rFonts w:ascii="Nunito" w:hAnsi="Nunito"/>
                <w:sz w:val="15"/>
                <w:szCs w:val="15"/>
                <w:rPrChange w:id="3735" w:author="Craig Parker" w:date="2024-08-05T19:17:00Z">
                  <w:rPr>
                    <w:sz w:val="15"/>
                    <w:szCs w:val="15"/>
                  </w:rPr>
                </w:rPrChange>
              </w:rPr>
              <w:t>metrics;</w:t>
            </w:r>
            <w:proofErr w:type="gramEnd"/>
            <w:r w:rsidRPr="00A62CB7">
              <w:rPr>
                <w:rFonts w:ascii="Nunito" w:hAnsi="Nunito"/>
                <w:sz w:val="15"/>
                <w:szCs w:val="15"/>
                <w:rPrChange w:id="3736" w:author="Craig Parker" w:date="2024-08-05T19:17:00Z">
                  <w:rPr>
                    <w:sz w:val="15"/>
                    <w:szCs w:val="15"/>
                  </w:rPr>
                </w:rPrChange>
              </w:rPr>
              <w:t xml:space="preserve">  </w:t>
            </w:r>
          </w:p>
          <w:p w14:paraId="0000022F" w14:textId="77777777" w:rsidR="007813F4" w:rsidRPr="00A62CB7" w:rsidRDefault="009511AE">
            <w:pPr>
              <w:widowControl w:val="0"/>
              <w:spacing w:line="240" w:lineRule="auto"/>
              <w:ind w:left="121"/>
              <w:rPr>
                <w:rFonts w:ascii="Nunito" w:hAnsi="Nunito"/>
                <w:sz w:val="15"/>
                <w:szCs w:val="15"/>
                <w:rPrChange w:id="3737" w:author="Craig Parker" w:date="2024-08-05T19:17:00Z">
                  <w:rPr>
                    <w:sz w:val="15"/>
                    <w:szCs w:val="15"/>
                  </w:rPr>
                </w:rPrChange>
              </w:rPr>
            </w:pPr>
            <w:r w:rsidRPr="00A62CB7">
              <w:rPr>
                <w:rFonts w:ascii="Nunito" w:hAnsi="Nunito"/>
                <w:sz w:val="15"/>
                <w:szCs w:val="15"/>
                <w:rPrChange w:id="3738" w:author="Craig Parker" w:date="2024-08-05T19:17:00Z">
                  <w:rPr>
                    <w:sz w:val="15"/>
                    <w:szCs w:val="15"/>
                  </w:rPr>
                </w:rPrChange>
              </w:rPr>
              <w:t xml:space="preserve">combined climate  </w:t>
            </w:r>
          </w:p>
          <w:p w14:paraId="00000230" w14:textId="77777777" w:rsidR="007813F4" w:rsidRPr="00A62CB7" w:rsidRDefault="009511AE">
            <w:pPr>
              <w:widowControl w:val="0"/>
              <w:spacing w:line="236" w:lineRule="auto"/>
              <w:ind w:left="125" w:right="250" w:firstLine="1"/>
              <w:rPr>
                <w:rFonts w:ascii="Nunito" w:hAnsi="Nunito"/>
                <w:sz w:val="15"/>
                <w:szCs w:val="15"/>
                <w:rPrChange w:id="3739" w:author="Craig Parker" w:date="2024-08-05T19:17:00Z">
                  <w:rPr>
                    <w:sz w:val="15"/>
                    <w:szCs w:val="15"/>
                  </w:rPr>
                </w:rPrChange>
              </w:rPr>
            </w:pPr>
            <w:r w:rsidRPr="00A62CB7">
              <w:rPr>
                <w:rFonts w:ascii="Nunito" w:hAnsi="Nunito"/>
                <w:sz w:val="15"/>
                <w:szCs w:val="15"/>
                <w:rPrChange w:id="3740" w:author="Craig Parker" w:date="2024-08-05T19:17:00Z">
                  <w:rPr>
                    <w:sz w:val="15"/>
                    <w:szCs w:val="15"/>
                  </w:rPr>
                </w:rPrChange>
              </w:rPr>
              <w:t>exposures (historical)</w:t>
            </w:r>
          </w:p>
        </w:tc>
      </w:tr>
      <w:tr w:rsidR="003C65B3" w:rsidRPr="00A62CB7" w14:paraId="2E6101BF" w14:textId="77777777" w:rsidTr="00AE02E3">
        <w:trPr>
          <w:trHeight w:val="1483"/>
          <w:trPrChange w:id="3741" w:author="Matthew Chersich" w:date="2024-08-04T20:16:00Z">
            <w:trPr>
              <w:trHeight w:val="1483"/>
            </w:trPr>
          </w:trPrChange>
        </w:trPr>
        <w:tc>
          <w:tcPr>
            <w:tcW w:w="1530" w:type="pct"/>
            <w:shd w:val="clear" w:color="auto" w:fill="auto"/>
            <w:tcMar>
              <w:top w:w="100" w:type="dxa"/>
              <w:left w:w="100" w:type="dxa"/>
              <w:bottom w:w="100" w:type="dxa"/>
              <w:right w:w="100" w:type="dxa"/>
            </w:tcMar>
            <w:vAlign w:val="center"/>
            <w:tcPrChange w:id="3742" w:author="Matthew Chersich" w:date="2024-08-04T20:16:00Z">
              <w:tcPr>
                <w:tcW w:w="1366" w:type="pct"/>
                <w:shd w:val="clear" w:color="auto" w:fill="auto"/>
                <w:tcMar>
                  <w:top w:w="100" w:type="dxa"/>
                  <w:left w:w="100" w:type="dxa"/>
                  <w:bottom w:w="100" w:type="dxa"/>
                  <w:right w:w="100" w:type="dxa"/>
                </w:tcMar>
              </w:tcPr>
            </w:tcPrChange>
          </w:tcPr>
          <w:p w14:paraId="00000231" w14:textId="77777777" w:rsidR="007813F4" w:rsidRPr="00A62CB7" w:rsidRDefault="009511AE">
            <w:pPr>
              <w:widowControl w:val="0"/>
              <w:spacing w:line="240" w:lineRule="auto"/>
              <w:ind w:left="128"/>
              <w:rPr>
                <w:rFonts w:ascii="Nunito" w:hAnsi="Nunito"/>
                <w:sz w:val="15"/>
                <w:szCs w:val="15"/>
                <w:rPrChange w:id="3743" w:author="Craig Parker" w:date="2024-08-05T19:17:00Z">
                  <w:rPr>
                    <w:sz w:val="15"/>
                    <w:szCs w:val="15"/>
                  </w:rPr>
                </w:rPrChange>
              </w:rPr>
            </w:pPr>
            <w:r w:rsidRPr="00A62CB7">
              <w:rPr>
                <w:rFonts w:ascii="Nunito" w:hAnsi="Nunito"/>
                <w:sz w:val="15"/>
                <w:szCs w:val="15"/>
                <w:rPrChange w:id="3744" w:author="Craig Parker" w:date="2024-08-05T19:17:00Z">
                  <w:rPr>
                    <w:sz w:val="15"/>
                    <w:szCs w:val="15"/>
                  </w:rPr>
                </w:rPrChange>
              </w:rPr>
              <w:lastRenderedPageBreak/>
              <w:t>Temperature and precipitation gridded data for global and regional domains derived from in-situ and satellite observations</w:t>
            </w:r>
          </w:p>
          <w:p w14:paraId="00000232" w14:textId="6E9A2AE4" w:rsidR="007813F4" w:rsidRPr="00A62CB7" w:rsidRDefault="009511AE">
            <w:pPr>
              <w:widowControl w:val="0"/>
              <w:spacing w:line="240" w:lineRule="auto"/>
              <w:ind w:left="128"/>
              <w:rPr>
                <w:rFonts w:ascii="Nunito" w:hAnsi="Nunito"/>
                <w:sz w:val="15"/>
                <w:szCs w:val="15"/>
                <w:rPrChange w:id="3745" w:author="Craig Parker" w:date="2024-08-05T19:17:00Z">
                  <w:rPr>
                    <w:sz w:val="15"/>
                    <w:szCs w:val="15"/>
                  </w:rPr>
                </w:rPrChange>
              </w:rPr>
            </w:pPr>
            <w:r w:rsidRPr="00A62CB7">
              <w:rPr>
                <w:rFonts w:ascii="Nunito" w:hAnsi="Nunito"/>
                <w:rPrChange w:id="3746" w:author="Craig Parker" w:date="2024-08-05T19:17:00Z">
                  <w:rPr/>
                </w:rPrChange>
              </w:rPr>
              <w:fldChar w:fldCharType="begin"/>
            </w:r>
            <w:r w:rsidRPr="00A62CB7">
              <w:rPr>
                <w:rFonts w:ascii="Nunito" w:hAnsi="Nunito"/>
                <w:rPrChange w:id="3747" w:author="Craig Parker" w:date="2024-08-05T19:17:00Z">
                  <w:rPr/>
                </w:rPrChange>
              </w:rPr>
              <w:instrText xml:space="preserve">HYPERLINK "https://cds.climate.copernicus.eu/cdsapp#!/dataset/insitu-gridded-observations-global-and-regional" </w:instrText>
            </w:r>
            <w:r w:rsidRPr="00A62CB7">
              <w:rPr>
                <w:rFonts w:ascii="Nunito" w:hAnsi="Nunito"/>
              </w:rPr>
            </w:r>
            <w:r w:rsidRPr="00A62CB7">
              <w:rPr>
                <w:rFonts w:ascii="Nunito" w:hAnsi="Nunito"/>
                <w:rPrChange w:id="3748" w:author="Craig Parker" w:date="2024-08-05T19:17:00Z">
                  <w:rPr/>
                </w:rPrChange>
              </w:rPr>
              <w:fldChar w:fldCharType="separate"/>
            </w:r>
            <w:r w:rsidR="54FBA741" w:rsidRPr="00A62CB7">
              <w:rPr>
                <w:rFonts w:ascii="Nunito" w:hAnsi="Nunito"/>
                <w:color w:val="1155CC"/>
                <w:sz w:val="15"/>
                <w:szCs w:val="15"/>
                <w:u w:val="single"/>
                <w:rPrChange w:id="3749" w:author="Craig Parker" w:date="2024-08-05T19:17:00Z">
                  <w:rPr>
                    <w:color w:val="1155CC"/>
                    <w:sz w:val="15"/>
                    <w:szCs w:val="15"/>
                    <w:u w:val="single"/>
                  </w:rPr>
                </w:rPrChange>
              </w:rPr>
              <w:t>https://cds.climate.copernicus.eu/c</w:t>
            </w:r>
            <w:del w:id="3750" w:author="Craig Parker" w:date="2024-07-08T09:33:00Z">
              <w:r w:rsidRPr="00A62CB7" w:rsidDel="54FBA741">
                <w:rPr>
                  <w:rFonts w:ascii="Nunito" w:hAnsi="Nunito"/>
                  <w:color w:val="1155CC"/>
                  <w:sz w:val="15"/>
                  <w:szCs w:val="15"/>
                  <w:u w:val="single"/>
                  <w:rPrChange w:id="3751" w:author="Craig Parker" w:date="2024-08-05T19:17:00Z">
                    <w:rPr>
                      <w:color w:val="1155CC"/>
                      <w:sz w:val="15"/>
                      <w:szCs w:val="15"/>
                      <w:u w:val="single"/>
                    </w:rPr>
                  </w:rPrChange>
                </w:rPr>
                <w:delText>dsa</w:delText>
              </w:r>
            </w:del>
            <w:ins w:id="3752" w:author="Craig Parker" w:date="2024-07-08T09:33:00Z">
              <w:r w:rsidR="54FBA741" w:rsidRPr="00A62CB7">
                <w:rPr>
                  <w:rFonts w:ascii="Nunito" w:hAnsi="Nunito"/>
                  <w:color w:val="1155CC"/>
                  <w:sz w:val="15"/>
                  <w:szCs w:val="15"/>
                  <w:u w:val="single"/>
                  <w:rPrChange w:id="3753" w:author="Craig Parker" w:date="2024-08-05T19:17:00Z">
                    <w:rPr>
                      <w:color w:val="1155CC"/>
                      <w:sz w:val="15"/>
                      <w:szCs w:val="15"/>
                      <w:u w:val="single"/>
                    </w:rPr>
                  </w:rPrChange>
                </w:rPr>
                <w:t>DTA</w:t>
              </w:r>
            </w:ins>
            <w:r w:rsidR="54FBA741" w:rsidRPr="00A62CB7">
              <w:rPr>
                <w:rFonts w:ascii="Nunito" w:hAnsi="Nunito"/>
                <w:color w:val="1155CC"/>
                <w:sz w:val="15"/>
                <w:szCs w:val="15"/>
                <w:u w:val="single"/>
                <w:rPrChange w:id="3754" w:author="Craig Parker" w:date="2024-08-05T19:17:00Z">
                  <w:rPr>
                    <w:color w:val="1155CC"/>
                    <w:sz w:val="15"/>
                    <w:szCs w:val="15"/>
                    <w:u w:val="single"/>
                  </w:rPr>
                </w:rPrChange>
              </w:rPr>
              <w:t>pp#!/dataset/insitu-gridded-observations-global-and-regional</w:t>
            </w:r>
            <w:r w:rsidRPr="00A62CB7">
              <w:rPr>
                <w:rFonts w:ascii="Nunito" w:hAnsi="Nunito"/>
                <w:rPrChange w:id="3755" w:author="Craig Parker" w:date="2024-08-05T19:17:00Z">
                  <w:rPr/>
                </w:rPrChange>
              </w:rPr>
              <w:fldChar w:fldCharType="end"/>
            </w:r>
          </w:p>
          <w:p w14:paraId="00000233" w14:textId="77777777" w:rsidR="007813F4" w:rsidRPr="00A62CB7" w:rsidRDefault="007813F4">
            <w:pPr>
              <w:widowControl w:val="0"/>
              <w:spacing w:line="240" w:lineRule="auto"/>
              <w:ind w:left="128"/>
              <w:rPr>
                <w:rFonts w:ascii="Nunito" w:hAnsi="Nunito"/>
                <w:sz w:val="15"/>
                <w:szCs w:val="15"/>
                <w:rPrChange w:id="3756" w:author="Craig Parker" w:date="2024-08-05T19:17:00Z">
                  <w:rPr>
                    <w:sz w:val="15"/>
                    <w:szCs w:val="15"/>
                  </w:rPr>
                </w:rPrChange>
              </w:rPr>
            </w:pPr>
          </w:p>
        </w:tc>
        <w:tc>
          <w:tcPr>
            <w:tcW w:w="1391" w:type="pct"/>
            <w:shd w:val="clear" w:color="auto" w:fill="auto"/>
            <w:tcMar>
              <w:top w:w="100" w:type="dxa"/>
              <w:left w:w="100" w:type="dxa"/>
              <w:bottom w:w="100" w:type="dxa"/>
              <w:right w:w="100" w:type="dxa"/>
            </w:tcMar>
            <w:vAlign w:val="center"/>
            <w:tcPrChange w:id="3757" w:author="Matthew Chersich" w:date="2024-08-04T20:16:00Z">
              <w:tcPr>
                <w:tcW w:w="1555" w:type="pct"/>
                <w:gridSpan w:val="3"/>
                <w:shd w:val="clear" w:color="auto" w:fill="auto"/>
                <w:tcMar>
                  <w:top w:w="100" w:type="dxa"/>
                  <w:left w:w="100" w:type="dxa"/>
                  <w:bottom w:w="100" w:type="dxa"/>
                  <w:right w:w="100" w:type="dxa"/>
                </w:tcMar>
              </w:tcPr>
            </w:tcPrChange>
          </w:tcPr>
          <w:p w14:paraId="00000234" w14:textId="77777777" w:rsidR="007813F4" w:rsidRPr="00A62CB7" w:rsidRDefault="009511AE">
            <w:pPr>
              <w:widowControl w:val="0"/>
              <w:spacing w:line="232" w:lineRule="auto"/>
              <w:ind w:left="113" w:right="90" w:hanging="2"/>
              <w:rPr>
                <w:rFonts w:ascii="Nunito" w:hAnsi="Nunito"/>
                <w:sz w:val="15"/>
                <w:szCs w:val="15"/>
                <w:rPrChange w:id="3758" w:author="Craig Parker" w:date="2024-08-05T19:17:00Z">
                  <w:rPr>
                    <w:sz w:val="15"/>
                    <w:szCs w:val="15"/>
                  </w:rPr>
                </w:rPrChange>
              </w:rPr>
            </w:pPr>
            <w:r w:rsidRPr="00A62CB7">
              <w:rPr>
                <w:rFonts w:ascii="Nunito" w:hAnsi="Nunito"/>
                <w:sz w:val="15"/>
                <w:szCs w:val="15"/>
                <w:rPrChange w:id="3759" w:author="Craig Parker" w:date="2024-08-05T19:17:00Z">
                  <w:rPr>
                    <w:sz w:val="15"/>
                    <w:szCs w:val="15"/>
                  </w:rPr>
                </w:rPrChange>
              </w:rPr>
              <w:t>Temperature and precipitation from different datasets including: GISTEMP, Berkeley Earth, CPC and CPC-CONUS, CHIRPS, IMERG, CMORPH, GPCC and CRU</w:t>
            </w:r>
          </w:p>
        </w:tc>
        <w:tc>
          <w:tcPr>
            <w:tcW w:w="378" w:type="pct"/>
            <w:shd w:val="clear" w:color="auto" w:fill="auto"/>
            <w:tcMar>
              <w:top w:w="100" w:type="dxa"/>
              <w:left w:w="100" w:type="dxa"/>
              <w:bottom w:w="100" w:type="dxa"/>
              <w:right w:w="100" w:type="dxa"/>
            </w:tcMar>
            <w:vAlign w:val="center"/>
            <w:tcPrChange w:id="3760" w:author="Matthew Chersich" w:date="2024-08-04T20:16:00Z">
              <w:tcPr>
                <w:tcW w:w="378" w:type="pct"/>
                <w:gridSpan w:val="2"/>
                <w:shd w:val="clear" w:color="auto" w:fill="auto"/>
                <w:tcMar>
                  <w:top w:w="100" w:type="dxa"/>
                  <w:left w:w="100" w:type="dxa"/>
                  <w:bottom w:w="100" w:type="dxa"/>
                  <w:right w:w="100" w:type="dxa"/>
                </w:tcMar>
              </w:tcPr>
            </w:tcPrChange>
          </w:tcPr>
          <w:p w14:paraId="00000235" w14:textId="77777777" w:rsidR="007813F4" w:rsidRPr="00A62CB7" w:rsidRDefault="009511AE">
            <w:pPr>
              <w:widowControl w:val="0"/>
              <w:spacing w:line="240" w:lineRule="auto"/>
              <w:ind w:left="127"/>
              <w:rPr>
                <w:rFonts w:ascii="Nunito" w:hAnsi="Nunito"/>
                <w:sz w:val="15"/>
                <w:szCs w:val="15"/>
                <w:rPrChange w:id="3761" w:author="Craig Parker" w:date="2024-08-05T19:17:00Z">
                  <w:rPr>
                    <w:sz w:val="15"/>
                    <w:szCs w:val="15"/>
                  </w:rPr>
                </w:rPrChange>
              </w:rPr>
            </w:pPr>
            <w:r w:rsidRPr="00A62CB7">
              <w:rPr>
                <w:rFonts w:ascii="Nunito" w:hAnsi="Nunito"/>
                <w:sz w:val="15"/>
                <w:szCs w:val="15"/>
                <w:rPrChange w:id="3762"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3763" w:author="Matthew Chersich" w:date="2024-08-04T20:16:00Z">
              <w:tcPr>
                <w:tcW w:w="633" w:type="pct"/>
                <w:gridSpan w:val="2"/>
                <w:shd w:val="clear" w:color="auto" w:fill="auto"/>
                <w:tcMar>
                  <w:top w:w="100" w:type="dxa"/>
                  <w:left w:w="100" w:type="dxa"/>
                  <w:bottom w:w="100" w:type="dxa"/>
                  <w:right w:w="100" w:type="dxa"/>
                </w:tcMar>
              </w:tcPr>
            </w:tcPrChange>
          </w:tcPr>
          <w:p w14:paraId="00000236" w14:textId="77777777" w:rsidR="007813F4" w:rsidRPr="00A62CB7" w:rsidRDefault="009511AE">
            <w:pPr>
              <w:widowControl w:val="0"/>
              <w:spacing w:line="232" w:lineRule="auto"/>
              <w:ind w:left="110" w:right="93" w:firstLine="3"/>
              <w:rPr>
                <w:rFonts w:ascii="Nunito" w:hAnsi="Nunito"/>
                <w:sz w:val="15"/>
                <w:szCs w:val="15"/>
                <w:rPrChange w:id="3764" w:author="Craig Parker" w:date="2024-08-05T19:17:00Z">
                  <w:rPr>
                    <w:sz w:val="15"/>
                    <w:szCs w:val="15"/>
                  </w:rPr>
                </w:rPrChange>
              </w:rPr>
            </w:pPr>
            <w:r w:rsidRPr="00A62CB7">
              <w:rPr>
                <w:rFonts w:ascii="Nunito" w:hAnsi="Nunito"/>
                <w:sz w:val="15"/>
                <w:szCs w:val="15"/>
                <w:rPrChange w:id="3765" w:author="Craig Parker" w:date="2024-08-05T19:17:00Z">
                  <w:rPr>
                    <w:sz w:val="15"/>
                    <w:szCs w:val="15"/>
                  </w:rPr>
                </w:rPrChange>
              </w:rPr>
              <w:t>precipitation, maximum, mean and minimum temperature</w:t>
            </w:r>
          </w:p>
        </w:tc>
        <w:tc>
          <w:tcPr>
            <w:tcW w:w="486" w:type="pct"/>
            <w:shd w:val="clear" w:color="auto" w:fill="auto"/>
            <w:tcMar>
              <w:top w:w="100" w:type="dxa"/>
              <w:left w:w="100" w:type="dxa"/>
              <w:bottom w:w="100" w:type="dxa"/>
              <w:right w:w="100" w:type="dxa"/>
            </w:tcMar>
            <w:vAlign w:val="center"/>
            <w:tcPrChange w:id="3766" w:author="Matthew Chersich" w:date="2024-08-04T20:16:00Z">
              <w:tcPr>
                <w:tcW w:w="486" w:type="pct"/>
                <w:gridSpan w:val="3"/>
                <w:shd w:val="clear" w:color="auto" w:fill="auto"/>
                <w:tcMar>
                  <w:top w:w="100" w:type="dxa"/>
                  <w:left w:w="100" w:type="dxa"/>
                  <w:bottom w:w="100" w:type="dxa"/>
                  <w:right w:w="100" w:type="dxa"/>
                </w:tcMar>
              </w:tcPr>
            </w:tcPrChange>
          </w:tcPr>
          <w:p w14:paraId="00000237" w14:textId="77777777" w:rsidR="007813F4" w:rsidRPr="00A62CB7" w:rsidRDefault="009511AE">
            <w:pPr>
              <w:widowControl w:val="0"/>
              <w:spacing w:line="240" w:lineRule="auto"/>
              <w:ind w:left="122"/>
              <w:rPr>
                <w:rFonts w:ascii="Nunito" w:hAnsi="Nunito"/>
                <w:sz w:val="15"/>
                <w:szCs w:val="15"/>
                <w:rPrChange w:id="3767" w:author="Craig Parker" w:date="2024-08-05T19:17:00Z">
                  <w:rPr>
                    <w:sz w:val="15"/>
                    <w:szCs w:val="15"/>
                  </w:rPr>
                </w:rPrChange>
              </w:rPr>
            </w:pPr>
            <w:r w:rsidRPr="00A62CB7">
              <w:rPr>
                <w:rFonts w:ascii="Nunito" w:hAnsi="Nunito"/>
                <w:sz w:val="15"/>
                <w:szCs w:val="15"/>
                <w:rPrChange w:id="3768" w:author="Craig Parker" w:date="2024-08-05T19:17:00Z">
                  <w:rPr>
                    <w:sz w:val="15"/>
                    <w:szCs w:val="15"/>
                  </w:rPr>
                </w:rPrChange>
              </w:rPr>
              <w:t>Spatial:</w:t>
            </w:r>
          </w:p>
          <w:p w14:paraId="00000238" w14:textId="77777777" w:rsidR="007813F4" w:rsidRPr="00A62CB7" w:rsidRDefault="009511AE">
            <w:pPr>
              <w:widowControl w:val="0"/>
              <w:spacing w:line="240" w:lineRule="auto"/>
              <w:ind w:left="122"/>
              <w:rPr>
                <w:rFonts w:ascii="Nunito" w:hAnsi="Nunito"/>
                <w:sz w:val="15"/>
                <w:szCs w:val="15"/>
                <w:rPrChange w:id="3769" w:author="Craig Parker" w:date="2024-08-05T19:17:00Z">
                  <w:rPr>
                    <w:sz w:val="15"/>
                    <w:szCs w:val="15"/>
                  </w:rPr>
                </w:rPrChange>
              </w:rPr>
            </w:pPr>
            <w:r w:rsidRPr="00A62CB7">
              <w:rPr>
                <w:rFonts w:ascii="Nunito" w:hAnsi="Nunito"/>
                <w:sz w:val="15"/>
                <w:szCs w:val="15"/>
                <w:rPrChange w:id="3770" w:author="Craig Parker" w:date="2024-08-05T19:17:00Z">
                  <w:rPr>
                    <w:sz w:val="15"/>
                    <w:szCs w:val="15"/>
                  </w:rPr>
                </w:rPrChange>
              </w:rPr>
              <w:t>global, quasi-global, Africa depending on the dataset.</w:t>
            </w:r>
          </w:p>
          <w:p w14:paraId="00000239" w14:textId="77777777" w:rsidR="007813F4" w:rsidRPr="00A62CB7" w:rsidRDefault="009511AE">
            <w:pPr>
              <w:widowControl w:val="0"/>
              <w:spacing w:line="240" w:lineRule="auto"/>
              <w:ind w:left="122"/>
              <w:rPr>
                <w:rFonts w:ascii="Nunito" w:hAnsi="Nunito"/>
                <w:sz w:val="15"/>
                <w:szCs w:val="15"/>
                <w:rPrChange w:id="3771" w:author="Craig Parker" w:date="2024-08-05T19:17:00Z">
                  <w:rPr>
                    <w:sz w:val="15"/>
                    <w:szCs w:val="15"/>
                  </w:rPr>
                </w:rPrChange>
              </w:rPr>
            </w:pPr>
            <w:r w:rsidRPr="00A62CB7">
              <w:rPr>
                <w:rFonts w:ascii="Nunito" w:hAnsi="Nunito"/>
                <w:sz w:val="15"/>
                <w:szCs w:val="15"/>
                <w:rPrChange w:id="3772" w:author="Craig Parker" w:date="2024-08-05T19:17:00Z">
                  <w:rPr>
                    <w:sz w:val="15"/>
                    <w:szCs w:val="15"/>
                  </w:rPr>
                </w:rPrChange>
              </w:rPr>
              <w:t>Temporal: daily or monthly depending on the dataset</w:t>
            </w:r>
          </w:p>
          <w:p w14:paraId="0000023A" w14:textId="77777777" w:rsidR="007813F4" w:rsidRPr="00A62CB7" w:rsidRDefault="007813F4">
            <w:pPr>
              <w:widowControl w:val="0"/>
              <w:spacing w:line="240" w:lineRule="auto"/>
              <w:ind w:left="122"/>
              <w:rPr>
                <w:rFonts w:ascii="Nunito" w:hAnsi="Nunito"/>
                <w:sz w:val="15"/>
                <w:szCs w:val="15"/>
                <w:rPrChange w:id="3773" w:author="Craig Parker" w:date="2024-08-05T19:17:00Z">
                  <w:rPr>
                    <w:sz w:val="15"/>
                    <w:szCs w:val="15"/>
                  </w:rPr>
                </w:rPrChange>
              </w:rPr>
            </w:pPr>
          </w:p>
        </w:tc>
        <w:tc>
          <w:tcPr>
            <w:tcW w:w="583" w:type="pct"/>
            <w:shd w:val="clear" w:color="auto" w:fill="auto"/>
            <w:tcMar>
              <w:top w:w="100" w:type="dxa"/>
              <w:left w:w="100" w:type="dxa"/>
              <w:bottom w:w="100" w:type="dxa"/>
              <w:right w:w="100" w:type="dxa"/>
            </w:tcMar>
            <w:vAlign w:val="center"/>
            <w:tcPrChange w:id="3774" w:author="Matthew Chersich" w:date="2024-08-04T20:16:00Z">
              <w:tcPr>
                <w:tcW w:w="583" w:type="pct"/>
                <w:shd w:val="clear" w:color="auto" w:fill="auto"/>
                <w:tcMar>
                  <w:top w:w="100" w:type="dxa"/>
                  <w:left w:w="100" w:type="dxa"/>
                  <w:bottom w:w="100" w:type="dxa"/>
                  <w:right w:w="100" w:type="dxa"/>
                </w:tcMar>
              </w:tcPr>
            </w:tcPrChange>
          </w:tcPr>
          <w:p w14:paraId="0000023B" w14:textId="77777777" w:rsidR="007813F4" w:rsidRPr="00A62CB7" w:rsidRDefault="009511AE">
            <w:pPr>
              <w:widowControl w:val="0"/>
              <w:spacing w:line="236" w:lineRule="auto"/>
              <w:ind w:left="125" w:right="250" w:firstLine="1"/>
              <w:rPr>
                <w:rFonts w:ascii="Nunito" w:hAnsi="Nunito"/>
                <w:sz w:val="15"/>
                <w:szCs w:val="15"/>
                <w:rPrChange w:id="3775" w:author="Craig Parker" w:date="2024-08-05T19:17:00Z">
                  <w:rPr>
                    <w:sz w:val="15"/>
                    <w:szCs w:val="15"/>
                  </w:rPr>
                </w:rPrChange>
              </w:rPr>
            </w:pPr>
            <w:r w:rsidRPr="00A62CB7">
              <w:rPr>
                <w:rFonts w:ascii="Nunito" w:hAnsi="Nunito"/>
                <w:sz w:val="15"/>
                <w:szCs w:val="15"/>
                <w:rPrChange w:id="3776" w:author="Craig Parker" w:date="2024-08-05T19:17:00Z">
                  <w:rPr>
                    <w:sz w:val="15"/>
                    <w:szCs w:val="15"/>
                  </w:rPr>
                </w:rPrChange>
              </w:rPr>
              <w:t xml:space="preserve">Determination of </w:t>
            </w:r>
            <w:proofErr w:type="gramStart"/>
            <w:r w:rsidRPr="00A62CB7">
              <w:rPr>
                <w:rFonts w:ascii="Nunito" w:hAnsi="Nunito"/>
                <w:sz w:val="15"/>
                <w:szCs w:val="15"/>
                <w:rPrChange w:id="3777" w:author="Craig Parker" w:date="2024-08-05T19:17:00Z">
                  <w:rPr>
                    <w:sz w:val="15"/>
                    <w:szCs w:val="15"/>
                  </w:rPr>
                </w:rPrChange>
              </w:rPr>
              <w:t>heat  hazard</w:t>
            </w:r>
            <w:proofErr w:type="gramEnd"/>
            <w:r w:rsidRPr="00A62CB7">
              <w:rPr>
                <w:rFonts w:ascii="Nunito" w:hAnsi="Nunito"/>
                <w:sz w:val="15"/>
                <w:szCs w:val="15"/>
                <w:rPrChange w:id="3778" w:author="Craig Parker" w:date="2024-08-05T19:17:00Z">
                  <w:rPr>
                    <w:sz w:val="15"/>
                    <w:szCs w:val="15"/>
                  </w:rPr>
                </w:rPrChange>
              </w:rPr>
              <w:t xml:space="preserve">; Thermal </w:t>
            </w:r>
          </w:p>
          <w:p w14:paraId="0000023C" w14:textId="77777777" w:rsidR="007813F4" w:rsidRPr="00A62CB7" w:rsidRDefault="009511AE">
            <w:pPr>
              <w:widowControl w:val="0"/>
              <w:spacing w:line="240" w:lineRule="auto"/>
              <w:ind w:left="121"/>
              <w:rPr>
                <w:rFonts w:ascii="Nunito" w:hAnsi="Nunito"/>
                <w:sz w:val="15"/>
                <w:szCs w:val="15"/>
                <w:rPrChange w:id="3779" w:author="Craig Parker" w:date="2024-08-05T19:17:00Z">
                  <w:rPr>
                    <w:sz w:val="15"/>
                    <w:szCs w:val="15"/>
                  </w:rPr>
                </w:rPrChange>
              </w:rPr>
            </w:pPr>
            <w:r w:rsidRPr="00A62CB7">
              <w:rPr>
                <w:rFonts w:ascii="Nunito" w:hAnsi="Nunito"/>
                <w:sz w:val="15"/>
                <w:szCs w:val="15"/>
                <w:rPrChange w:id="3780" w:author="Craig Parker" w:date="2024-08-05T19:17:00Z">
                  <w:rPr>
                    <w:sz w:val="15"/>
                    <w:szCs w:val="15"/>
                  </w:rPr>
                </w:rPrChange>
              </w:rPr>
              <w:t xml:space="preserve">comfort </w:t>
            </w:r>
            <w:proofErr w:type="gramStart"/>
            <w:r w:rsidRPr="00A62CB7">
              <w:rPr>
                <w:rFonts w:ascii="Nunito" w:hAnsi="Nunito"/>
                <w:sz w:val="15"/>
                <w:szCs w:val="15"/>
                <w:rPrChange w:id="3781" w:author="Craig Parker" w:date="2024-08-05T19:17:00Z">
                  <w:rPr>
                    <w:sz w:val="15"/>
                    <w:szCs w:val="15"/>
                  </w:rPr>
                </w:rPrChange>
              </w:rPr>
              <w:t>metrics;</w:t>
            </w:r>
            <w:proofErr w:type="gramEnd"/>
            <w:r w:rsidRPr="00A62CB7">
              <w:rPr>
                <w:rFonts w:ascii="Nunito" w:hAnsi="Nunito"/>
                <w:sz w:val="15"/>
                <w:szCs w:val="15"/>
                <w:rPrChange w:id="3782" w:author="Craig Parker" w:date="2024-08-05T19:17:00Z">
                  <w:rPr>
                    <w:sz w:val="15"/>
                    <w:szCs w:val="15"/>
                  </w:rPr>
                </w:rPrChange>
              </w:rPr>
              <w:t xml:space="preserve">  </w:t>
            </w:r>
          </w:p>
          <w:p w14:paraId="0000023D" w14:textId="77777777" w:rsidR="007813F4" w:rsidRPr="00A62CB7" w:rsidRDefault="009511AE">
            <w:pPr>
              <w:widowControl w:val="0"/>
              <w:spacing w:line="240" w:lineRule="auto"/>
              <w:ind w:left="121"/>
              <w:rPr>
                <w:rFonts w:ascii="Nunito" w:hAnsi="Nunito"/>
                <w:sz w:val="15"/>
                <w:szCs w:val="15"/>
                <w:rPrChange w:id="3783" w:author="Craig Parker" w:date="2024-08-05T19:17:00Z">
                  <w:rPr>
                    <w:sz w:val="15"/>
                    <w:szCs w:val="15"/>
                  </w:rPr>
                </w:rPrChange>
              </w:rPr>
            </w:pPr>
            <w:r w:rsidRPr="00A62CB7">
              <w:rPr>
                <w:rFonts w:ascii="Nunito" w:hAnsi="Nunito"/>
                <w:sz w:val="15"/>
                <w:szCs w:val="15"/>
                <w:rPrChange w:id="3784" w:author="Craig Parker" w:date="2024-08-05T19:17:00Z">
                  <w:rPr>
                    <w:sz w:val="15"/>
                    <w:szCs w:val="15"/>
                  </w:rPr>
                </w:rPrChange>
              </w:rPr>
              <w:t xml:space="preserve">combined climate  </w:t>
            </w:r>
          </w:p>
          <w:p w14:paraId="0000023E" w14:textId="77777777" w:rsidR="007813F4" w:rsidRPr="00A62CB7" w:rsidRDefault="009511AE">
            <w:pPr>
              <w:widowControl w:val="0"/>
              <w:spacing w:line="236" w:lineRule="auto"/>
              <w:ind w:left="125" w:right="250" w:firstLine="1"/>
              <w:rPr>
                <w:rFonts w:ascii="Nunito" w:hAnsi="Nunito"/>
                <w:sz w:val="15"/>
                <w:szCs w:val="15"/>
                <w:rPrChange w:id="3785" w:author="Craig Parker" w:date="2024-08-05T19:17:00Z">
                  <w:rPr>
                    <w:sz w:val="15"/>
                    <w:szCs w:val="15"/>
                  </w:rPr>
                </w:rPrChange>
              </w:rPr>
            </w:pPr>
            <w:r w:rsidRPr="00A62CB7">
              <w:rPr>
                <w:rFonts w:ascii="Nunito" w:hAnsi="Nunito"/>
                <w:sz w:val="15"/>
                <w:szCs w:val="15"/>
                <w:rPrChange w:id="3786" w:author="Craig Parker" w:date="2024-08-05T19:17:00Z">
                  <w:rPr>
                    <w:sz w:val="15"/>
                    <w:szCs w:val="15"/>
                  </w:rPr>
                </w:rPrChange>
              </w:rPr>
              <w:t>exposures (historical)</w:t>
            </w:r>
          </w:p>
        </w:tc>
      </w:tr>
      <w:tr w:rsidR="003C65B3" w:rsidRPr="00A62CB7" w14:paraId="5A8CCE6F" w14:textId="77777777" w:rsidTr="00AE02E3">
        <w:trPr>
          <w:trHeight w:val="1113"/>
          <w:trPrChange w:id="3787" w:author="Matthew Chersich" w:date="2024-08-04T20:16:00Z">
            <w:trPr>
              <w:trHeight w:val="1113"/>
            </w:trPr>
          </w:trPrChange>
        </w:trPr>
        <w:tc>
          <w:tcPr>
            <w:tcW w:w="1530" w:type="pct"/>
            <w:shd w:val="clear" w:color="auto" w:fill="auto"/>
            <w:tcMar>
              <w:top w:w="100" w:type="dxa"/>
              <w:left w:w="100" w:type="dxa"/>
              <w:bottom w:w="100" w:type="dxa"/>
              <w:right w:w="100" w:type="dxa"/>
            </w:tcMar>
            <w:vAlign w:val="center"/>
            <w:tcPrChange w:id="3788" w:author="Matthew Chersich" w:date="2024-08-04T20:16:00Z">
              <w:tcPr>
                <w:tcW w:w="1366" w:type="pct"/>
                <w:shd w:val="clear" w:color="auto" w:fill="auto"/>
                <w:tcMar>
                  <w:top w:w="100" w:type="dxa"/>
                  <w:left w:w="100" w:type="dxa"/>
                  <w:bottom w:w="100" w:type="dxa"/>
                  <w:right w:w="100" w:type="dxa"/>
                </w:tcMar>
              </w:tcPr>
            </w:tcPrChange>
          </w:tcPr>
          <w:p w14:paraId="0000023F" w14:textId="77777777" w:rsidR="007813F4" w:rsidRPr="00A62CB7" w:rsidRDefault="009511AE">
            <w:pPr>
              <w:widowControl w:val="0"/>
              <w:spacing w:line="240" w:lineRule="auto"/>
              <w:ind w:left="123"/>
              <w:rPr>
                <w:rFonts w:ascii="Nunito" w:hAnsi="Nunito"/>
                <w:sz w:val="15"/>
                <w:szCs w:val="15"/>
                <w:rPrChange w:id="3789" w:author="Craig Parker" w:date="2024-08-05T19:17:00Z">
                  <w:rPr>
                    <w:sz w:val="15"/>
                    <w:szCs w:val="15"/>
                  </w:rPr>
                </w:rPrChange>
              </w:rPr>
            </w:pPr>
            <w:r w:rsidRPr="00A62CB7">
              <w:rPr>
                <w:rFonts w:ascii="Nunito" w:hAnsi="Nunito"/>
                <w:sz w:val="15"/>
                <w:szCs w:val="15"/>
                <w:rPrChange w:id="3790" w:author="Craig Parker" w:date="2024-08-05T19:17:00Z">
                  <w:rPr>
                    <w:sz w:val="15"/>
                    <w:szCs w:val="15"/>
                  </w:rPr>
                </w:rPrChange>
              </w:rPr>
              <w:t xml:space="preserve">Copernicus S2S  </w:t>
            </w:r>
          </w:p>
          <w:p w14:paraId="00000240" w14:textId="77777777" w:rsidR="007813F4" w:rsidRPr="00A62CB7" w:rsidRDefault="009511AE">
            <w:pPr>
              <w:widowControl w:val="0"/>
              <w:spacing w:line="236" w:lineRule="auto"/>
              <w:ind w:left="120" w:right="257"/>
              <w:rPr>
                <w:rFonts w:ascii="Nunito" w:hAnsi="Nunito"/>
                <w:sz w:val="15"/>
                <w:szCs w:val="15"/>
                <w:rPrChange w:id="3791" w:author="Craig Parker" w:date="2024-08-05T19:17:00Z">
                  <w:rPr>
                    <w:sz w:val="15"/>
                    <w:szCs w:val="15"/>
                  </w:rPr>
                </w:rPrChange>
              </w:rPr>
            </w:pPr>
            <w:r w:rsidRPr="00A62CB7">
              <w:rPr>
                <w:rFonts w:ascii="Nunito" w:hAnsi="Nunito"/>
                <w:sz w:val="15"/>
                <w:szCs w:val="15"/>
                <w:rPrChange w:id="3792" w:author="Craig Parker" w:date="2024-08-05T19:17:00Z">
                  <w:rPr>
                    <w:sz w:val="15"/>
                    <w:szCs w:val="15"/>
                  </w:rPr>
                </w:rPrChange>
              </w:rPr>
              <w:t xml:space="preserve">seasonal </w:t>
            </w:r>
            <w:proofErr w:type="gramStart"/>
            <w:r w:rsidRPr="00A62CB7">
              <w:rPr>
                <w:rFonts w:ascii="Nunito" w:hAnsi="Nunito"/>
                <w:sz w:val="15"/>
                <w:szCs w:val="15"/>
                <w:rPrChange w:id="3793" w:author="Craig Parker" w:date="2024-08-05T19:17:00Z">
                  <w:rPr>
                    <w:sz w:val="15"/>
                    <w:szCs w:val="15"/>
                  </w:rPr>
                </w:rPrChange>
              </w:rPr>
              <w:t>forecast  data</w:t>
            </w:r>
            <w:proofErr w:type="gramEnd"/>
          </w:p>
        </w:tc>
        <w:tc>
          <w:tcPr>
            <w:tcW w:w="1391" w:type="pct"/>
            <w:shd w:val="clear" w:color="auto" w:fill="auto"/>
            <w:tcMar>
              <w:top w:w="100" w:type="dxa"/>
              <w:left w:w="100" w:type="dxa"/>
              <w:bottom w:w="100" w:type="dxa"/>
              <w:right w:w="100" w:type="dxa"/>
            </w:tcMar>
            <w:vAlign w:val="center"/>
            <w:tcPrChange w:id="3794" w:author="Matthew Chersich" w:date="2024-08-04T20:16:00Z">
              <w:tcPr>
                <w:tcW w:w="1555" w:type="pct"/>
                <w:gridSpan w:val="3"/>
                <w:shd w:val="clear" w:color="auto" w:fill="auto"/>
                <w:tcMar>
                  <w:top w:w="100" w:type="dxa"/>
                  <w:left w:w="100" w:type="dxa"/>
                  <w:bottom w:w="100" w:type="dxa"/>
                  <w:right w:w="100" w:type="dxa"/>
                </w:tcMar>
              </w:tcPr>
            </w:tcPrChange>
          </w:tcPr>
          <w:p w14:paraId="00000241" w14:textId="77777777" w:rsidR="007813F4" w:rsidRPr="00A62CB7" w:rsidRDefault="009511AE">
            <w:pPr>
              <w:widowControl w:val="0"/>
              <w:spacing w:line="232" w:lineRule="auto"/>
              <w:ind w:left="111" w:right="312" w:firstLine="10"/>
              <w:rPr>
                <w:rFonts w:ascii="Nunito" w:hAnsi="Nunito"/>
                <w:sz w:val="15"/>
                <w:szCs w:val="15"/>
                <w:rPrChange w:id="3795" w:author="Craig Parker" w:date="2024-08-05T19:17:00Z">
                  <w:rPr>
                    <w:sz w:val="15"/>
                    <w:szCs w:val="15"/>
                  </w:rPr>
                </w:rPrChange>
              </w:rPr>
            </w:pPr>
            <w:r w:rsidRPr="00A62CB7">
              <w:rPr>
                <w:rFonts w:ascii="Nunito" w:hAnsi="Nunito"/>
                <w:sz w:val="15"/>
                <w:szCs w:val="15"/>
                <w:rPrChange w:id="3796" w:author="Craig Parker" w:date="2024-08-05T19:17:00Z">
                  <w:rPr>
                    <w:sz w:val="15"/>
                    <w:szCs w:val="15"/>
                  </w:rPr>
                </w:rPrChange>
              </w:rPr>
              <w:t xml:space="preserve">Model outputs </w:t>
            </w:r>
            <w:proofErr w:type="gramStart"/>
            <w:r w:rsidRPr="00A62CB7">
              <w:rPr>
                <w:rFonts w:ascii="Nunito" w:hAnsi="Nunito"/>
                <w:sz w:val="15"/>
                <w:szCs w:val="15"/>
                <w:rPrChange w:id="3797" w:author="Craig Parker" w:date="2024-08-05T19:17:00Z">
                  <w:rPr>
                    <w:sz w:val="15"/>
                    <w:szCs w:val="15"/>
                  </w:rPr>
                </w:rPrChange>
              </w:rPr>
              <w:t>forecasting  climate</w:t>
            </w:r>
            <w:proofErr w:type="gramEnd"/>
            <w:r w:rsidRPr="00A62CB7">
              <w:rPr>
                <w:rFonts w:ascii="Nunito" w:hAnsi="Nunito"/>
                <w:sz w:val="15"/>
                <w:szCs w:val="15"/>
                <w:rPrChange w:id="3798" w:author="Craig Parker" w:date="2024-08-05T19:17:00Z">
                  <w:rPr>
                    <w:sz w:val="15"/>
                    <w:szCs w:val="15"/>
                  </w:rPr>
                </w:rPrChange>
              </w:rPr>
              <w:t xml:space="preserve"> conditions over the  three months following the  forecast initialization</w:t>
            </w:r>
          </w:p>
        </w:tc>
        <w:tc>
          <w:tcPr>
            <w:tcW w:w="378" w:type="pct"/>
            <w:shd w:val="clear" w:color="auto" w:fill="auto"/>
            <w:tcMar>
              <w:top w:w="100" w:type="dxa"/>
              <w:left w:w="100" w:type="dxa"/>
              <w:bottom w:w="100" w:type="dxa"/>
              <w:right w:w="100" w:type="dxa"/>
            </w:tcMar>
            <w:vAlign w:val="center"/>
            <w:tcPrChange w:id="3799" w:author="Matthew Chersich" w:date="2024-08-04T20:16:00Z">
              <w:tcPr>
                <w:tcW w:w="378" w:type="pct"/>
                <w:gridSpan w:val="2"/>
                <w:shd w:val="clear" w:color="auto" w:fill="auto"/>
                <w:tcMar>
                  <w:top w:w="100" w:type="dxa"/>
                  <w:left w:w="100" w:type="dxa"/>
                  <w:bottom w:w="100" w:type="dxa"/>
                  <w:right w:w="100" w:type="dxa"/>
                </w:tcMar>
              </w:tcPr>
            </w:tcPrChange>
          </w:tcPr>
          <w:p w14:paraId="00000242" w14:textId="77777777" w:rsidR="007813F4" w:rsidRPr="00A62CB7" w:rsidRDefault="009511AE">
            <w:pPr>
              <w:widowControl w:val="0"/>
              <w:spacing w:line="240" w:lineRule="auto"/>
              <w:ind w:left="127"/>
              <w:rPr>
                <w:rFonts w:ascii="Nunito" w:hAnsi="Nunito"/>
                <w:sz w:val="15"/>
                <w:szCs w:val="15"/>
                <w:rPrChange w:id="3800" w:author="Craig Parker" w:date="2024-08-05T19:17:00Z">
                  <w:rPr>
                    <w:sz w:val="15"/>
                    <w:szCs w:val="15"/>
                  </w:rPr>
                </w:rPrChange>
              </w:rPr>
            </w:pPr>
            <w:r w:rsidRPr="00A62CB7">
              <w:rPr>
                <w:rFonts w:ascii="Nunito" w:hAnsi="Nunito"/>
                <w:sz w:val="15"/>
                <w:szCs w:val="15"/>
                <w:rPrChange w:id="3801"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3802" w:author="Matthew Chersich" w:date="2024-08-04T20:16:00Z">
              <w:tcPr>
                <w:tcW w:w="633" w:type="pct"/>
                <w:gridSpan w:val="2"/>
                <w:shd w:val="clear" w:color="auto" w:fill="auto"/>
                <w:tcMar>
                  <w:top w:w="100" w:type="dxa"/>
                  <w:left w:w="100" w:type="dxa"/>
                  <w:bottom w:w="100" w:type="dxa"/>
                  <w:right w:w="100" w:type="dxa"/>
                </w:tcMar>
              </w:tcPr>
            </w:tcPrChange>
          </w:tcPr>
          <w:p w14:paraId="00000243" w14:textId="77777777" w:rsidR="007813F4" w:rsidRPr="00A62CB7" w:rsidRDefault="009511AE">
            <w:pPr>
              <w:widowControl w:val="0"/>
              <w:spacing w:line="233" w:lineRule="auto"/>
              <w:ind w:left="120" w:right="235" w:hanging="6"/>
              <w:rPr>
                <w:rFonts w:ascii="Nunito" w:hAnsi="Nunito"/>
                <w:sz w:val="15"/>
                <w:szCs w:val="15"/>
                <w:rPrChange w:id="3803" w:author="Craig Parker" w:date="2024-08-05T19:17:00Z">
                  <w:rPr>
                    <w:sz w:val="15"/>
                    <w:szCs w:val="15"/>
                  </w:rPr>
                </w:rPrChange>
              </w:rPr>
            </w:pPr>
            <w:r w:rsidRPr="00A62CB7">
              <w:rPr>
                <w:rFonts w:ascii="Nunito" w:hAnsi="Nunito"/>
                <w:sz w:val="15"/>
                <w:szCs w:val="15"/>
                <w:rPrChange w:id="3804" w:author="Craig Parker" w:date="2024-08-05T19:17:00Z">
                  <w:rPr>
                    <w:sz w:val="15"/>
                    <w:szCs w:val="15"/>
                  </w:rPr>
                </w:rPrChange>
              </w:rPr>
              <w:t xml:space="preserve">Temperature 2m above </w:t>
            </w:r>
            <w:proofErr w:type="gramStart"/>
            <w:r w:rsidRPr="00A62CB7">
              <w:rPr>
                <w:rFonts w:ascii="Nunito" w:hAnsi="Nunito"/>
                <w:sz w:val="15"/>
                <w:szCs w:val="15"/>
                <w:rPrChange w:id="3805" w:author="Craig Parker" w:date="2024-08-05T19:17:00Z">
                  <w:rPr>
                    <w:sz w:val="15"/>
                    <w:szCs w:val="15"/>
                  </w:rPr>
                </w:rPrChange>
              </w:rPr>
              <w:t>ground  (</w:t>
            </w:r>
            <w:proofErr w:type="gramEnd"/>
            <w:r w:rsidRPr="00A62CB7">
              <w:rPr>
                <w:rFonts w:ascii="Nunito" w:hAnsi="Nunito"/>
                <w:sz w:val="15"/>
                <w:szCs w:val="15"/>
                <w:rPrChange w:id="3806" w:author="Craig Parker" w:date="2024-08-05T19:17:00Z">
                  <w:rPr>
                    <w:sz w:val="15"/>
                    <w:szCs w:val="15"/>
                  </w:rPr>
                </w:rPrChange>
              </w:rPr>
              <w:t>min, max), Daily precipitation  (total)</w:t>
            </w:r>
          </w:p>
        </w:tc>
        <w:tc>
          <w:tcPr>
            <w:tcW w:w="486" w:type="pct"/>
            <w:shd w:val="clear" w:color="auto" w:fill="auto"/>
            <w:tcMar>
              <w:top w:w="100" w:type="dxa"/>
              <w:left w:w="100" w:type="dxa"/>
              <w:bottom w:w="100" w:type="dxa"/>
              <w:right w:w="100" w:type="dxa"/>
            </w:tcMar>
            <w:vAlign w:val="center"/>
            <w:tcPrChange w:id="3807" w:author="Matthew Chersich" w:date="2024-08-04T20:16:00Z">
              <w:tcPr>
                <w:tcW w:w="486" w:type="pct"/>
                <w:gridSpan w:val="3"/>
                <w:shd w:val="clear" w:color="auto" w:fill="auto"/>
                <w:tcMar>
                  <w:top w:w="100" w:type="dxa"/>
                  <w:left w:w="100" w:type="dxa"/>
                  <w:bottom w:w="100" w:type="dxa"/>
                  <w:right w:w="100" w:type="dxa"/>
                </w:tcMar>
              </w:tcPr>
            </w:tcPrChange>
          </w:tcPr>
          <w:p w14:paraId="00000244" w14:textId="77777777" w:rsidR="007813F4" w:rsidRPr="00A62CB7" w:rsidRDefault="009511AE">
            <w:pPr>
              <w:widowControl w:val="0"/>
              <w:spacing w:line="240" w:lineRule="auto"/>
              <w:ind w:left="118"/>
              <w:rPr>
                <w:rFonts w:ascii="Nunito" w:hAnsi="Nunito"/>
                <w:sz w:val="15"/>
                <w:szCs w:val="15"/>
                <w:rPrChange w:id="3808" w:author="Craig Parker" w:date="2024-08-05T19:17:00Z">
                  <w:rPr>
                    <w:sz w:val="15"/>
                    <w:szCs w:val="15"/>
                  </w:rPr>
                </w:rPrChange>
              </w:rPr>
            </w:pPr>
            <w:r w:rsidRPr="00A62CB7">
              <w:rPr>
                <w:rFonts w:ascii="Nunito" w:hAnsi="Nunito"/>
                <w:sz w:val="15"/>
                <w:szCs w:val="15"/>
                <w:rPrChange w:id="3809" w:author="Craig Parker" w:date="2024-08-05T19:17:00Z">
                  <w:rPr>
                    <w:sz w:val="15"/>
                    <w:szCs w:val="15"/>
                  </w:rPr>
                </w:rPrChange>
              </w:rPr>
              <w:t>Temporal: daily</w:t>
            </w:r>
          </w:p>
        </w:tc>
        <w:tc>
          <w:tcPr>
            <w:tcW w:w="583" w:type="pct"/>
            <w:shd w:val="clear" w:color="auto" w:fill="auto"/>
            <w:tcMar>
              <w:top w:w="100" w:type="dxa"/>
              <w:left w:w="100" w:type="dxa"/>
              <w:bottom w:w="100" w:type="dxa"/>
              <w:right w:w="100" w:type="dxa"/>
            </w:tcMar>
            <w:vAlign w:val="center"/>
            <w:tcPrChange w:id="3810" w:author="Matthew Chersich" w:date="2024-08-04T20:16:00Z">
              <w:tcPr>
                <w:tcW w:w="583" w:type="pct"/>
                <w:shd w:val="clear" w:color="auto" w:fill="auto"/>
                <w:tcMar>
                  <w:top w:w="100" w:type="dxa"/>
                  <w:left w:w="100" w:type="dxa"/>
                  <w:bottom w:w="100" w:type="dxa"/>
                  <w:right w:w="100" w:type="dxa"/>
                </w:tcMar>
              </w:tcPr>
            </w:tcPrChange>
          </w:tcPr>
          <w:p w14:paraId="00000245" w14:textId="77777777" w:rsidR="007813F4" w:rsidRPr="00A62CB7" w:rsidRDefault="009511AE">
            <w:pPr>
              <w:widowControl w:val="0"/>
              <w:spacing w:line="232" w:lineRule="auto"/>
              <w:ind w:left="115" w:right="205" w:firstLine="6"/>
              <w:rPr>
                <w:rFonts w:ascii="Nunito" w:hAnsi="Nunito"/>
                <w:sz w:val="15"/>
                <w:szCs w:val="15"/>
                <w:rPrChange w:id="3811" w:author="Craig Parker" w:date="2024-08-05T19:17:00Z">
                  <w:rPr>
                    <w:sz w:val="15"/>
                    <w:szCs w:val="15"/>
                  </w:rPr>
                </w:rPrChange>
              </w:rPr>
            </w:pPr>
            <w:r w:rsidRPr="00A62CB7">
              <w:rPr>
                <w:rFonts w:ascii="Nunito" w:hAnsi="Nunito"/>
                <w:sz w:val="15"/>
                <w:szCs w:val="15"/>
                <w:rPrChange w:id="3812" w:author="Craig Parker" w:date="2024-08-05T19:17:00Z">
                  <w:rPr>
                    <w:sz w:val="15"/>
                    <w:szCs w:val="15"/>
                  </w:rPr>
                </w:rPrChange>
              </w:rPr>
              <w:t xml:space="preserve">Seasonal (weeks to </w:t>
            </w:r>
            <w:proofErr w:type="gramStart"/>
            <w:r w:rsidRPr="00A62CB7">
              <w:rPr>
                <w:rFonts w:ascii="Nunito" w:hAnsi="Nunito"/>
                <w:sz w:val="15"/>
                <w:szCs w:val="15"/>
                <w:rPrChange w:id="3813" w:author="Craig Parker" w:date="2024-08-05T19:17:00Z">
                  <w:rPr>
                    <w:sz w:val="15"/>
                    <w:szCs w:val="15"/>
                  </w:rPr>
                </w:rPrChange>
              </w:rPr>
              <w:t>3  months</w:t>
            </w:r>
            <w:proofErr w:type="gramEnd"/>
            <w:r w:rsidRPr="00A62CB7">
              <w:rPr>
                <w:rFonts w:ascii="Nunito" w:hAnsi="Nunito"/>
                <w:sz w:val="15"/>
                <w:szCs w:val="15"/>
                <w:rPrChange w:id="3814" w:author="Craig Parker" w:date="2024-08-05T19:17:00Z">
                  <w:rPr>
                    <w:sz w:val="15"/>
                    <w:szCs w:val="15"/>
                  </w:rPr>
                </w:rPrChange>
              </w:rPr>
              <w:t xml:space="preserve">) time horizon  forecasting of relevant  weather conditions  </w:t>
            </w:r>
          </w:p>
          <w:p w14:paraId="00000246" w14:textId="77777777" w:rsidR="007813F4" w:rsidRPr="00A62CB7" w:rsidRDefault="009511AE">
            <w:pPr>
              <w:widowControl w:val="0"/>
              <w:spacing w:before="2" w:line="230" w:lineRule="auto"/>
              <w:ind w:left="115" w:right="206" w:firstLine="9"/>
              <w:rPr>
                <w:rFonts w:ascii="Nunito" w:hAnsi="Nunito"/>
                <w:sz w:val="15"/>
                <w:szCs w:val="15"/>
                <w:rPrChange w:id="3815" w:author="Craig Parker" w:date="2024-08-05T19:17:00Z">
                  <w:rPr>
                    <w:sz w:val="15"/>
                    <w:szCs w:val="15"/>
                  </w:rPr>
                </w:rPrChange>
              </w:rPr>
            </w:pPr>
            <w:r w:rsidRPr="00A62CB7">
              <w:rPr>
                <w:rFonts w:ascii="Nunito" w:hAnsi="Nunito"/>
                <w:sz w:val="15"/>
                <w:szCs w:val="15"/>
                <w:rPrChange w:id="3816" w:author="Craig Parker" w:date="2024-08-05T19:17:00Z">
                  <w:rPr>
                    <w:sz w:val="15"/>
                    <w:szCs w:val="15"/>
                  </w:rPr>
                </w:rPrChange>
              </w:rPr>
              <w:t xml:space="preserve">(heat hazard) for </w:t>
            </w:r>
            <w:proofErr w:type="gramStart"/>
            <w:r w:rsidRPr="00A62CB7">
              <w:rPr>
                <w:rFonts w:ascii="Nunito" w:hAnsi="Nunito"/>
                <w:sz w:val="15"/>
                <w:szCs w:val="15"/>
                <w:rPrChange w:id="3817" w:author="Craig Parker" w:date="2024-08-05T19:17:00Z">
                  <w:rPr>
                    <w:sz w:val="15"/>
                    <w:szCs w:val="15"/>
                  </w:rPr>
                </w:rPrChange>
              </w:rPr>
              <w:t>early  warning</w:t>
            </w:r>
            <w:proofErr w:type="gramEnd"/>
          </w:p>
        </w:tc>
      </w:tr>
      <w:tr w:rsidR="003C65B3" w:rsidRPr="00A62CB7" w14:paraId="66D84E31" w14:textId="77777777" w:rsidTr="00AE02E3">
        <w:trPr>
          <w:trHeight w:val="561"/>
          <w:trPrChange w:id="3818" w:author="Matthew Chersich" w:date="2024-08-04T20:16:00Z">
            <w:trPr>
              <w:trHeight w:val="561"/>
            </w:trPr>
          </w:trPrChange>
        </w:trPr>
        <w:tc>
          <w:tcPr>
            <w:tcW w:w="1530" w:type="pct"/>
            <w:shd w:val="clear" w:color="auto" w:fill="auto"/>
            <w:tcMar>
              <w:top w:w="100" w:type="dxa"/>
              <w:left w:w="100" w:type="dxa"/>
              <w:bottom w:w="100" w:type="dxa"/>
              <w:right w:w="100" w:type="dxa"/>
            </w:tcMar>
            <w:vAlign w:val="center"/>
            <w:tcPrChange w:id="3819" w:author="Matthew Chersich" w:date="2024-08-04T20:16:00Z">
              <w:tcPr>
                <w:tcW w:w="1366" w:type="pct"/>
                <w:shd w:val="clear" w:color="auto" w:fill="auto"/>
                <w:tcMar>
                  <w:top w:w="100" w:type="dxa"/>
                  <w:left w:w="100" w:type="dxa"/>
                  <w:bottom w:w="100" w:type="dxa"/>
                  <w:right w:w="100" w:type="dxa"/>
                </w:tcMar>
              </w:tcPr>
            </w:tcPrChange>
          </w:tcPr>
          <w:p w14:paraId="00000247" w14:textId="77777777" w:rsidR="007813F4" w:rsidRPr="00A62CB7" w:rsidRDefault="009511AE">
            <w:pPr>
              <w:widowControl w:val="0"/>
              <w:spacing w:line="240" w:lineRule="auto"/>
              <w:ind w:left="123"/>
              <w:rPr>
                <w:rFonts w:ascii="Nunito" w:hAnsi="Nunito"/>
                <w:sz w:val="15"/>
                <w:szCs w:val="15"/>
                <w:rPrChange w:id="3820" w:author="Craig Parker" w:date="2024-08-05T19:17:00Z">
                  <w:rPr>
                    <w:sz w:val="15"/>
                    <w:szCs w:val="15"/>
                  </w:rPr>
                </w:rPrChange>
              </w:rPr>
            </w:pPr>
            <w:r w:rsidRPr="00A62CB7">
              <w:rPr>
                <w:rFonts w:ascii="Nunito" w:hAnsi="Nunito"/>
                <w:sz w:val="15"/>
                <w:szCs w:val="15"/>
                <w:rPrChange w:id="3821" w:author="Craig Parker" w:date="2024-08-05T19:17:00Z">
                  <w:rPr>
                    <w:sz w:val="15"/>
                    <w:szCs w:val="15"/>
                  </w:rPr>
                </w:rPrChange>
              </w:rPr>
              <w:t xml:space="preserve">CP4-A (NERC  </w:t>
            </w:r>
          </w:p>
          <w:p w14:paraId="00000248" w14:textId="77777777" w:rsidR="007813F4" w:rsidRPr="00A62CB7" w:rsidRDefault="009511AE">
            <w:pPr>
              <w:widowControl w:val="0"/>
              <w:spacing w:line="240" w:lineRule="auto"/>
              <w:ind w:left="119"/>
              <w:rPr>
                <w:rFonts w:ascii="Nunito" w:hAnsi="Nunito"/>
                <w:sz w:val="15"/>
                <w:szCs w:val="15"/>
                <w:rPrChange w:id="3822" w:author="Craig Parker" w:date="2024-08-05T19:17:00Z">
                  <w:rPr>
                    <w:sz w:val="15"/>
                    <w:szCs w:val="15"/>
                  </w:rPr>
                </w:rPrChange>
              </w:rPr>
            </w:pPr>
            <w:r w:rsidRPr="00A62CB7">
              <w:rPr>
                <w:rFonts w:ascii="Nunito" w:hAnsi="Nunito"/>
                <w:sz w:val="15"/>
                <w:szCs w:val="15"/>
                <w:rPrChange w:id="3823" w:author="Craig Parker" w:date="2024-08-05T19:17:00Z">
                  <w:rPr>
                    <w:sz w:val="15"/>
                    <w:szCs w:val="15"/>
                  </w:rPr>
                </w:rPrChange>
              </w:rPr>
              <w:t>JASMIN)</w:t>
            </w:r>
          </w:p>
        </w:tc>
        <w:tc>
          <w:tcPr>
            <w:tcW w:w="1391" w:type="pct"/>
            <w:shd w:val="clear" w:color="auto" w:fill="auto"/>
            <w:tcMar>
              <w:top w:w="100" w:type="dxa"/>
              <w:left w:w="100" w:type="dxa"/>
              <w:bottom w:w="100" w:type="dxa"/>
              <w:right w:w="100" w:type="dxa"/>
            </w:tcMar>
            <w:vAlign w:val="center"/>
            <w:tcPrChange w:id="3824" w:author="Matthew Chersich" w:date="2024-08-04T20:16:00Z">
              <w:tcPr>
                <w:tcW w:w="1555" w:type="pct"/>
                <w:gridSpan w:val="3"/>
                <w:shd w:val="clear" w:color="auto" w:fill="auto"/>
                <w:tcMar>
                  <w:top w:w="100" w:type="dxa"/>
                  <w:left w:w="100" w:type="dxa"/>
                  <w:bottom w:w="100" w:type="dxa"/>
                  <w:right w:w="100" w:type="dxa"/>
                </w:tcMar>
              </w:tcPr>
            </w:tcPrChange>
          </w:tcPr>
          <w:p w14:paraId="00000249" w14:textId="77777777" w:rsidR="007813F4" w:rsidRPr="00A62CB7" w:rsidRDefault="009511AE">
            <w:pPr>
              <w:widowControl w:val="0"/>
              <w:spacing w:line="230" w:lineRule="auto"/>
              <w:ind w:left="111" w:right="241"/>
              <w:rPr>
                <w:rFonts w:ascii="Nunito" w:hAnsi="Nunito"/>
                <w:sz w:val="15"/>
                <w:szCs w:val="15"/>
                <w:rPrChange w:id="3825" w:author="Craig Parker" w:date="2024-08-05T19:17:00Z">
                  <w:rPr>
                    <w:sz w:val="15"/>
                    <w:szCs w:val="15"/>
                  </w:rPr>
                </w:rPrChange>
              </w:rPr>
            </w:pPr>
            <w:r w:rsidRPr="00A62CB7">
              <w:rPr>
                <w:rFonts w:ascii="Nunito" w:hAnsi="Nunito"/>
                <w:sz w:val="15"/>
                <w:szCs w:val="15"/>
                <w:rPrChange w:id="3826" w:author="Craig Parker" w:date="2024-08-05T19:17:00Z">
                  <w:rPr>
                    <w:sz w:val="15"/>
                    <w:szCs w:val="15"/>
                  </w:rPr>
                </w:rPrChange>
              </w:rPr>
              <w:t>Very high resolution (4</w:t>
            </w:r>
            <w:proofErr w:type="gramStart"/>
            <w:r w:rsidRPr="00A62CB7">
              <w:rPr>
                <w:rFonts w:ascii="Nunito" w:hAnsi="Nunito"/>
                <w:sz w:val="15"/>
                <w:szCs w:val="15"/>
                <w:rPrChange w:id="3827" w:author="Craig Parker" w:date="2024-08-05T19:17:00Z">
                  <w:rPr>
                    <w:sz w:val="15"/>
                    <w:szCs w:val="15"/>
                  </w:rPr>
                </w:rPrChange>
              </w:rPr>
              <w:t>km)  simulations</w:t>
            </w:r>
            <w:proofErr w:type="gramEnd"/>
            <w:r w:rsidRPr="00A62CB7">
              <w:rPr>
                <w:rFonts w:ascii="Nunito" w:hAnsi="Nunito"/>
                <w:sz w:val="15"/>
                <w:szCs w:val="15"/>
                <w:rPrChange w:id="3828" w:author="Craig Parker" w:date="2024-08-05T19:17:00Z">
                  <w:rPr>
                    <w:sz w:val="15"/>
                    <w:szCs w:val="15"/>
                  </w:rPr>
                </w:rPrChange>
              </w:rPr>
              <w:t xml:space="preserve"> of historical and  future climate over Africa</w:t>
            </w:r>
          </w:p>
        </w:tc>
        <w:tc>
          <w:tcPr>
            <w:tcW w:w="378" w:type="pct"/>
            <w:shd w:val="clear" w:color="auto" w:fill="auto"/>
            <w:tcMar>
              <w:top w:w="100" w:type="dxa"/>
              <w:left w:w="100" w:type="dxa"/>
              <w:bottom w:w="100" w:type="dxa"/>
              <w:right w:w="100" w:type="dxa"/>
            </w:tcMar>
            <w:vAlign w:val="center"/>
            <w:tcPrChange w:id="3829" w:author="Matthew Chersich" w:date="2024-08-04T20:16:00Z">
              <w:tcPr>
                <w:tcW w:w="378" w:type="pct"/>
                <w:gridSpan w:val="2"/>
                <w:shd w:val="clear" w:color="auto" w:fill="auto"/>
                <w:tcMar>
                  <w:top w:w="100" w:type="dxa"/>
                  <w:left w:w="100" w:type="dxa"/>
                  <w:bottom w:w="100" w:type="dxa"/>
                  <w:right w:w="100" w:type="dxa"/>
                </w:tcMar>
              </w:tcPr>
            </w:tcPrChange>
          </w:tcPr>
          <w:p w14:paraId="0000024A" w14:textId="77777777" w:rsidR="007813F4" w:rsidRPr="00A62CB7" w:rsidRDefault="009511AE">
            <w:pPr>
              <w:widowControl w:val="0"/>
              <w:spacing w:line="240" w:lineRule="auto"/>
              <w:ind w:left="127"/>
              <w:rPr>
                <w:rFonts w:ascii="Nunito" w:hAnsi="Nunito"/>
                <w:sz w:val="15"/>
                <w:szCs w:val="15"/>
                <w:rPrChange w:id="3830" w:author="Craig Parker" w:date="2024-08-05T19:17:00Z">
                  <w:rPr>
                    <w:sz w:val="15"/>
                    <w:szCs w:val="15"/>
                  </w:rPr>
                </w:rPrChange>
              </w:rPr>
            </w:pPr>
            <w:r w:rsidRPr="00A62CB7">
              <w:rPr>
                <w:rFonts w:ascii="Nunito" w:hAnsi="Nunito"/>
                <w:sz w:val="15"/>
                <w:szCs w:val="15"/>
                <w:rPrChange w:id="3831"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3832" w:author="Matthew Chersich" w:date="2024-08-04T20:16:00Z">
              <w:tcPr>
                <w:tcW w:w="633" w:type="pct"/>
                <w:gridSpan w:val="2"/>
                <w:shd w:val="clear" w:color="auto" w:fill="auto"/>
                <w:tcMar>
                  <w:top w:w="100" w:type="dxa"/>
                  <w:left w:w="100" w:type="dxa"/>
                  <w:bottom w:w="100" w:type="dxa"/>
                  <w:right w:w="100" w:type="dxa"/>
                </w:tcMar>
              </w:tcPr>
            </w:tcPrChange>
          </w:tcPr>
          <w:p w14:paraId="0000024B" w14:textId="77777777" w:rsidR="007813F4" w:rsidRPr="00A62CB7" w:rsidRDefault="009511AE">
            <w:pPr>
              <w:widowControl w:val="0"/>
              <w:spacing w:line="230" w:lineRule="auto"/>
              <w:ind w:left="120" w:right="235" w:hanging="6"/>
              <w:rPr>
                <w:rFonts w:ascii="Nunito" w:hAnsi="Nunito"/>
                <w:sz w:val="15"/>
                <w:szCs w:val="15"/>
                <w:rPrChange w:id="3833" w:author="Craig Parker" w:date="2024-08-05T19:17:00Z">
                  <w:rPr>
                    <w:sz w:val="15"/>
                    <w:szCs w:val="15"/>
                  </w:rPr>
                </w:rPrChange>
              </w:rPr>
            </w:pPr>
            <w:r w:rsidRPr="00A62CB7">
              <w:rPr>
                <w:rFonts w:ascii="Nunito" w:hAnsi="Nunito"/>
                <w:sz w:val="15"/>
                <w:szCs w:val="15"/>
                <w:rPrChange w:id="3834" w:author="Craig Parker" w:date="2024-08-05T19:17:00Z">
                  <w:rPr>
                    <w:sz w:val="15"/>
                    <w:szCs w:val="15"/>
                  </w:rPr>
                </w:rPrChange>
              </w:rPr>
              <w:t xml:space="preserve">Temperature 2m above </w:t>
            </w:r>
            <w:proofErr w:type="gramStart"/>
            <w:r w:rsidRPr="00A62CB7">
              <w:rPr>
                <w:rFonts w:ascii="Nunito" w:hAnsi="Nunito"/>
                <w:sz w:val="15"/>
                <w:szCs w:val="15"/>
                <w:rPrChange w:id="3835" w:author="Craig Parker" w:date="2024-08-05T19:17:00Z">
                  <w:rPr>
                    <w:sz w:val="15"/>
                    <w:szCs w:val="15"/>
                  </w:rPr>
                </w:rPrChange>
              </w:rPr>
              <w:t>ground  (</w:t>
            </w:r>
            <w:proofErr w:type="gramEnd"/>
            <w:r w:rsidRPr="00A62CB7">
              <w:rPr>
                <w:rFonts w:ascii="Nunito" w:hAnsi="Nunito"/>
                <w:sz w:val="15"/>
                <w:szCs w:val="15"/>
                <w:rPrChange w:id="3836" w:author="Craig Parker" w:date="2024-08-05T19:17:00Z">
                  <w:rPr>
                    <w:sz w:val="15"/>
                    <w:szCs w:val="15"/>
                  </w:rPr>
                </w:rPrChange>
              </w:rPr>
              <w:t>min, max), daily precipitation  (total), multi-level circulation</w:t>
            </w:r>
          </w:p>
        </w:tc>
        <w:tc>
          <w:tcPr>
            <w:tcW w:w="486" w:type="pct"/>
            <w:shd w:val="clear" w:color="auto" w:fill="auto"/>
            <w:tcMar>
              <w:top w:w="100" w:type="dxa"/>
              <w:left w:w="100" w:type="dxa"/>
              <w:bottom w:w="100" w:type="dxa"/>
              <w:right w:w="100" w:type="dxa"/>
            </w:tcMar>
            <w:vAlign w:val="center"/>
            <w:tcPrChange w:id="3837" w:author="Matthew Chersich" w:date="2024-08-04T20:16:00Z">
              <w:tcPr>
                <w:tcW w:w="486" w:type="pct"/>
                <w:gridSpan w:val="3"/>
                <w:shd w:val="clear" w:color="auto" w:fill="auto"/>
                <w:tcMar>
                  <w:top w:w="100" w:type="dxa"/>
                  <w:left w:w="100" w:type="dxa"/>
                  <w:bottom w:w="100" w:type="dxa"/>
                  <w:right w:w="100" w:type="dxa"/>
                </w:tcMar>
              </w:tcPr>
            </w:tcPrChange>
          </w:tcPr>
          <w:p w14:paraId="0000024C" w14:textId="77777777" w:rsidR="007813F4" w:rsidRPr="00A62CB7" w:rsidRDefault="009511AE">
            <w:pPr>
              <w:widowControl w:val="0"/>
              <w:spacing w:line="240" w:lineRule="auto"/>
              <w:ind w:left="118"/>
              <w:rPr>
                <w:rFonts w:ascii="Nunito" w:hAnsi="Nunito"/>
                <w:sz w:val="15"/>
                <w:szCs w:val="15"/>
                <w:rPrChange w:id="3838" w:author="Craig Parker" w:date="2024-08-05T19:17:00Z">
                  <w:rPr>
                    <w:sz w:val="15"/>
                    <w:szCs w:val="15"/>
                  </w:rPr>
                </w:rPrChange>
              </w:rPr>
            </w:pPr>
            <w:r w:rsidRPr="00A62CB7">
              <w:rPr>
                <w:rFonts w:ascii="Nunito" w:hAnsi="Nunito"/>
                <w:sz w:val="15"/>
                <w:szCs w:val="15"/>
                <w:rPrChange w:id="3839" w:author="Craig Parker" w:date="2024-08-05T19:17:00Z">
                  <w:rPr>
                    <w:sz w:val="15"/>
                    <w:szCs w:val="15"/>
                  </w:rPr>
                </w:rPrChange>
              </w:rPr>
              <w:t>Temporal: hourly</w:t>
            </w:r>
          </w:p>
        </w:tc>
        <w:tc>
          <w:tcPr>
            <w:tcW w:w="583" w:type="pct"/>
            <w:shd w:val="clear" w:color="auto" w:fill="auto"/>
            <w:tcMar>
              <w:top w:w="100" w:type="dxa"/>
              <w:left w:w="100" w:type="dxa"/>
              <w:bottom w:w="100" w:type="dxa"/>
              <w:right w:w="100" w:type="dxa"/>
            </w:tcMar>
            <w:vAlign w:val="center"/>
            <w:tcPrChange w:id="3840" w:author="Matthew Chersich" w:date="2024-08-04T20:16:00Z">
              <w:tcPr>
                <w:tcW w:w="583" w:type="pct"/>
                <w:shd w:val="clear" w:color="auto" w:fill="auto"/>
                <w:tcMar>
                  <w:top w:w="100" w:type="dxa"/>
                  <w:left w:w="100" w:type="dxa"/>
                  <w:bottom w:w="100" w:type="dxa"/>
                  <w:right w:w="100" w:type="dxa"/>
                </w:tcMar>
              </w:tcPr>
            </w:tcPrChange>
          </w:tcPr>
          <w:p w14:paraId="0000024D" w14:textId="77777777" w:rsidR="007813F4" w:rsidRPr="00A62CB7" w:rsidRDefault="009511AE">
            <w:pPr>
              <w:widowControl w:val="0"/>
              <w:spacing w:line="230" w:lineRule="auto"/>
              <w:ind w:left="118" w:right="108" w:firstLine="9"/>
              <w:rPr>
                <w:rFonts w:ascii="Nunito" w:hAnsi="Nunito"/>
                <w:sz w:val="15"/>
                <w:szCs w:val="15"/>
                <w:rPrChange w:id="3841" w:author="Craig Parker" w:date="2024-08-05T19:17:00Z">
                  <w:rPr>
                    <w:sz w:val="15"/>
                    <w:szCs w:val="15"/>
                  </w:rPr>
                </w:rPrChange>
              </w:rPr>
            </w:pPr>
            <w:r w:rsidRPr="00A62CB7">
              <w:rPr>
                <w:rFonts w:ascii="Nunito" w:hAnsi="Nunito"/>
                <w:sz w:val="15"/>
                <w:szCs w:val="15"/>
                <w:rPrChange w:id="3842" w:author="Craig Parker" w:date="2024-08-05T19:17:00Z">
                  <w:rPr>
                    <w:sz w:val="15"/>
                    <w:szCs w:val="15"/>
                  </w:rPr>
                </w:rPrChange>
              </w:rPr>
              <w:t xml:space="preserve">Dynamical </w:t>
            </w:r>
            <w:proofErr w:type="gramStart"/>
            <w:r w:rsidRPr="00A62CB7">
              <w:rPr>
                <w:rFonts w:ascii="Nunito" w:hAnsi="Nunito"/>
                <w:sz w:val="15"/>
                <w:szCs w:val="15"/>
                <w:rPrChange w:id="3843" w:author="Craig Parker" w:date="2024-08-05T19:17:00Z">
                  <w:rPr>
                    <w:sz w:val="15"/>
                    <w:szCs w:val="15"/>
                  </w:rPr>
                </w:rPrChange>
              </w:rPr>
              <w:t>downscaling  to</w:t>
            </w:r>
            <w:proofErr w:type="gramEnd"/>
            <w:r w:rsidRPr="00A62CB7">
              <w:rPr>
                <w:rFonts w:ascii="Nunito" w:hAnsi="Nunito"/>
                <w:sz w:val="15"/>
                <w:szCs w:val="15"/>
                <w:rPrChange w:id="3844" w:author="Craig Parker" w:date="2024-08-05T19:17:00Z">
                  <w:rPr>
                    <w:sz w:val="15"/>
                    <w:szCs w:val="15"/>
                  </w:rPr>
                </w:rPrChange>
              </w:rPr>
              <w:t xml:space="preserve"> support sub-urban  temp hazard mapping</w:t>
            </w:r>
          </w:p>
        </w:tc>
      </w:tr>
      <w:tr w:rsidR="003C65B3" w:rsidRPr="00A62CB7" w14:paraId="133C8DC9" w14:textId="77777777" w:rsidTr="00AE02E3">
        <w:trPr>
          <w:trHeight w:val="743"/>
          <w:trPrChange w:id="3845" w:author="Matthew Chersich" w:date="2024-08-04T20:16:00Z">
            <w:trPr>
              <w:trHeight w:val="743"/>
            </w:trPr>
          </w:trPrChange>
        </w:trPr>
        <w:tc>
          <w:tcPr>
            <w:tcW w:w="1530" w:type="pct"/>
            <w:shd w:val="clear" w:color="auto" w:fill="auto"/>
            <w:tcMar>
              <w:top w:w="100" w:type="dxa"/>
              <w:left w:w="100" w:type="dxa"/>
              <w:bottom w:w="100" w:type="dxa"/>
              <w:right w:w="100" w:type="dxa"/>
            </w:tcMar>
            <w:vAlign w:val="center"/>
            <w:tcPrChange w:id="3846" w:author="Matthew Chersich" w:date="2024-08-04T20:16:00Z">
              <w:tcPr>
                <w:tcW w:w="1366" w:type="pct"/>
                <w:shd w:val="clear" w:color="auto" w:fill="auto"/>
                <w:tcMar>
                  <w:top w:w="100" w:type="dxa"/>
                  <w:left w:w="100" w:type="dxa"/>
                  <w:bottom w:w="100" w:type="dxa"/>
                  <w:right w:w="100" w:type="dxa"/>
                </w:tcMar>
              </w:tcPr>
            </w:tcPrChange>
          </w:tcPr>
          <w:p w14:paraId="0000024E" w14:textId="77777777" w:rsidR="007813F4" w:rsidRPr="00A62CB7" w:rsidRDefault="009511AE">
            <w:pPr>
              <w:widowControl w:val="0"/>
              <w:spacing w:line="240" w:lineRule="auto"/>
              <w:ind w:left="123"/>
              <w:rPr>
                <w:rFonts w:ascii="Nunito" w:hAnsi="Nunito"/>
                <w:sz w:val="15"/>
                <w:szCs w:val="15"/>
                <w:rPrChange w:id="3847" w:author="Craig Parker" w:date="2024-08-05T19:17:00Z">
                  <w:rPr>
                    <w:sz w:val="15"/>
                    <w:szCs w:val="15"/>
                  </w:rPr>
                </w:rPrChange>
              </w:rPr>
            </w:pPr>
            <w:r w:rsidRPr="00A62CB7">
              <w:rPr>
                <w:rFonts w:ascii="Nunito" w:hAnsi="Nunito"/>
                <w:sz w:val="15"/>
                <w:szCs w:val="15"/>
                <w:rPrChange w:id="3848" w:author="Craig Parker" w:date="2024-08-05T19:17:00Z">
                  <w:rPr>
                    <w:sz w:val="15"/>
                    <w:szCs w:val="15"/>
                  </w:rPr>
                </w:rPrChange>
              </w:rPr>
              <w:t xml:space="preserve">CORDEX Africa  </w:t>
            </w:r>
          </w:p>
          <w:p w14:paraId="0000024F" w14:textId="77777777" w:rsidR="007813F4" w:rsidRPr="00A62CB7" w:rsidRDefault="009511AE">
            <w:pPr>
              <w:widowControl w:val="0"/>
              <w:spacing w:line="240" w:lineRule="auto"/>
              <w:ind w:left="124"/>
              <w:rPr>
                <w:rFonts w:ascii="Nunito" w:hAnsi="Nunito"/>
                <w:sz w:val="15"/>
                <w:szCs w:val="15"/>
                <w:rPrChange w:id="3849" w:author="Craig Parker" w:date="2024-08-05T19:17:00Z">
                  <w:rPr>
                    <w:sz w:val="15"/>
                    <w:szCs w:val="15"/>
                  </w:rPr>
                </w:rPrChange>
              </w:rPr>
            </w:pPr>
            <w:r w:rsidRPr="00A62CB7">
              <w:rPr>
                <w:rFonts w:ascii="Nunito" w:hAnsi="Nunito"/>
                <w:sz w:val="15"/>
                <w:szCs w:val="15"/>
                <w:rPrChange w:id="3850" w:author="Craig Parker" w:date="2024-08-05T19:17:00Z">
                  <w:rPr>
                    <w:sz w:val="15"/>
                    <w:szCs w:val="15"/>
                  </w:rPr>
                </w:rPrChange>
              </w:rPr>
              <w:t>(ESGF)</w:t>
            </w:r>
          </w:p>
        </w:tc>
        <w:tc>
          <w:tcPr>
            <w:tcW w:w="1391" w:type="pct"/>
            <w:shd w:val="clear" w:color="auto" w:fill="auto"/>
            <w:tcMar>
              <w:top w:w="100" w:type="dxa"/>
              <w:left w:w="100" w:type="dxa"/>
              <w:bottom w:w="100" w:type="dxa"/>
              <w:right w:w="100" w:type="dxa"/>
            </w:tcMar>
            <w:vAlign w:val="center"/>
            <w:tcPrChange w:id="3851" w:author="Matthew Chersich" w:date="2024-08-04T20:16:00Z">
              <w:tcPr>
                <w:tcW w:w="1555" w:type="pct"/>
                <w:gridSpan w:val="3"/>
                <w:shd w:val="clear" w:color="auto" w:fill="auto"/>
                <w:tcMar>
                  <w:top w:w="100" w:type="dxa"/>
                  <w:left w:w="100" w:type="dxa"/>
                  <w:bottom w:w="100" w:type="dxa"/>
                  <w:right w:w="100" w:type="dxa"/>
                </w:tcMar>
              </w:tcPr>
            </w:tcPrChange>
          </w:tcPr>
          <w:p w14:paraId="00000250" w14:textId="77777777" w:rsidR="007813F4" w:rsidRPr="00A62CB7" w:rsidRDefault="009511AE">
            <w:pPr>
              <w:widowControl w:val="0"/>
              <w:spacing w:line="230" w:lineRule="auto"/>
              <w:ind w:left="110" w:right="339" w:firstLine="12"/>
              <w:rPr>
                <w:rFonts w:ascii="Nunito" w:hAnsi="Nunito"/>
                <w:sz w:val="15"/>
                <w:szCs w:val="15"/>
                <w:rPrChange w:id="3852" w:author="Craig Parker" w:date="2024-08-05T19:17:00Z">
                  <w:rPr>
                    <w:sz w:val="15"/>
                    <w:szCs w:val="15"/>
                  </w:rPr>
                </w:rPrChange>
              </w:rPr>
            </w:pPr>
            <w:r w:rsidRPr="00A62CB7">
              <w:rPr>
                <w:rFonts w:ascii="Nunito" w:hAnsi="Nunito"/>
                <w:sz w:val="15"/>
                <w:szCs w:val="15"/>
                <w:rPrChange w:id="3853" w:author="Craig Parker" w:date="2024-08-05T19:17:00Z">
                  <w:rPr>
                    <w:sz w:val="15"/>
                    <w:szCs w:val="15"/>
                  </w:rPr>
                </w:rPrChange>
              </w:rPr>
              <w:t xml:space="preserve">Ensemble of </w:t>
            </w:r>
            <w:proofErr w:type="gramStart"/>
            <w:r w:rsidRPr="00A62CB7">
              <w:rPr>
                <w:rFonts w:ascii="Nunito" w:hAnsi="Nunito"/>
                <w:sz w:val="15"/>
                <w:szCs w:val="15"/>
                <w:rPrChange w:id="3854" w:author="Craig Parker" w:date="2024-08-05T19:17:00Z">
                  <w:rPr>
                    <w:sz w:val="15"/>
                    <w:szCs w:val="15"/>
                  </w:rPr>
                </w:rPrChange>
              </w:rPr>
              <w:t>dynamically  downscaled</w:t>
            </w:r>
            <w:proofErr w:type="gramEnd"/>
            <w:r w:rsidRPr="00A62CB7">
              <w:rPr>
                <w:rFonts w:ascii="Nunito" w:hAnsi="Nunito"/>
                <w:sz w:val="15"/>
                <w:szCs w:val="15"/>
                <w:rPrChange w:id="3855" w:author="Craig Parker" w:date="2024-08-05T19:17:00Z">
                  <w:rPr>
                    <w:sz w:val="15"/>
                    <w:szCs w:val="15"/>
                  </w:rPr>
                </w:rPrChange>
              </w:rPr>
              <w:t xml:space="preserve"> simulations of  African climate to 50km,  </w:t>
            </w:r>
          </w:p>
          <w:p w14:paraId="00000251" w14:textId="77777777" w:rsidR="007813F4" w:rsidRPr="00A62CB7" w:rsidRDefault="009511AE">
            <w:pPr>
              <w:widowControl w:val="0"/>
              <w:spacing w:before="8" w:line="240" w:lineRule="auto"/>
              <w:ind w:left="114"/>
              <w:rPr>
                <w:rFonts w:ascii="Nunito" w:hAnsi="Nunito"/>
                <w:sz w:val="15"/>
                <w:szCs w:val="15"/>
                <w:rPrChange w:id="3856" w:author="Craig Parker" w:date="2024-08-05T19:17:00Z">
                  <w:rPr>
                    <w:sz w:val="15"/>
                    <w:szCs w:val="15"/>
                  </w:rPr>
                </w:rPrChange>
              </w:rPr>
            </w:pPr>
            <w:r w:rsidRPr="00A62CB7">
              <w:rPr>
                <w:rFonts w:ascii="Nunito" w:hAnsi="Nunito"/>
                <w:sz w:val="15"/>
                <w:szCs w:val="15"/>
                <w:rPrChange w:id="3857" w:author="Craig Parker" w:date="2024-08-05T19:17:00Z">
                  <w:rPr>
                    <w:sz w:val="15"/>
                    <w:szCs w:val="15"/>
                  </w:rPr>
                </w:rPrChange>
              </w:rPr>
              <w:t>25km, and 10km resolution</w:t>
            </w:r>
          </w:p>
        </w:tc>
        <w:tc>
          <w:tcPr>
            <w:tcW w:w="378" w:type="pct"/>
            <w:shd w:val="clear" w:color="auto" w:fill="auto"/>
            <w:tcMar>
              <w:top w:w="100" w:type="dxa"/>
              <w:left w:w="100" w:type="dxa"/>
              <w:bottom w:w="100" w:type="dxa"/>
              <w:right w:w="100" w:type="dxa"/>
            </w:tcMar>
            <w:vAlign w:val="center"/>
            <w:tcPrChange w:id="3858" w:author="Matthew Chersich" w:date="2024-08-04T20:16:00Z">
              <w:tcPr>
                <w:tcW w:w="378" w:type="pct"/>
                <w:gridSpan w:val="2"/>
                <w:shd w:val="clear" w:color="auto" w:fill="auto"/>
                <w:tcMar>
                  <w:top w:w="100" w:type="dxa"/>
                  <w:left w:w="100" w:type="dxa"/>
                  <w:bottom w:w="100" w:type="dxa"/>
                  <w:right w:w="100" w:type="dxa"/>
                </w:tcMar>
              </w:tcPr>
            </w:tcPrChange>
          </w:tcPr>
          <w:p w14:paraId="00000252" w14:textId="77777777" w:rsidR="007813F4" w:rsidRPr="00A62CB7" w:rsidRDefault="009511AE">
            <w:pPr>
              <w:widowControl w:val="0"/>
              <w:spacing w:line="240" w:lineRule="auto"/>
              <w:ind w:left="127"/>
              <w:rPr>
                <w:rFonts w:ascii="Nunito" w:hAnsi="Nunito"/>
                <w:sz w:val="15"/>
                <w:szCs w:val="15"/>
                <w:rPrChange w:id="3859" w:author="Craig Parker" w:date="2024-08-05T19:17:00Z">
                  <w:rPr>
                    <w:sz w:val="15"/>
                    <w:szCs w:val="15"/>
                  </w:rPr>
                </w:rPrChange>
              </w:rPr>
            </w:pPr>
            <w:r w:rsidRPr="00A62CB7">
              <w:rPr>
                <w:rFonts w:ascii="Nunito" w:hAnsi="Nunito"/>
                <w:sz w:val="15"/>
                <w:szCs w:val="15"/>
                <w:rPrChange w:id="3860"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3861" w:author="Matthew Chersich" w:date="2024-08-04T20:16:00Z">
              <w:tcPr>
                <w:tcW w:w="633" w:type="pct"/>
                <w:gridSpan w:val="2"/>
                <w:shd w:val="clear" w:color="auto" w:fill="auto"/>
                <w:tcMar>
                  <w:top w:w="100" w:type="dxa"/>
                  <w:left w:w="100" w:type="dxa"/>
                  <w:bottom w:w="100" w:type="dxa"/>
                  <w:right w:w="100" w:type="dxa"/>
                </w:tcMar>
              </w:tcPr>
            </w:tcPrChange>
          </w:tcPr>
          <w:p w14:paraId="00000253" w14:textId="77777777" w:rsidR="007813F4" w:rsidRPr="00A62CB7" w:rsidRDefault="009511AE">
            <w:pPr>
              <w:widowControl w:val="0"/>
              <w:spacing w:line="232" w:lineRule="auto"/>
              <w:ind w:left="111" w:right="235" w:firstLine="2"/>
              <w:rPr>
                <w:rFonts w:ascii="Nunito" w:hAnsi="Nunito"/>
                <w:sz w:val="15"/>
                <w:szCs w:val="15"/>
                <w:rPrChange w:id="3862" w:author="Craig Parker" w:date="2024-08-05T19:17:00Z">
                  <w:rPr>
                    <w:sz w:val="15"/>
                    <w:szCs w:val="15"/>
                  </w:rPr>
                </w:rPrChange>
              </w:rPr>
            </w:pPr>
            <w:r w:rsidRPr="00A62CB7">
              <w:rPr>
                <w:rFonts w:ascii="Nunito" w:hAnsi="Nunito"/>
                <w:sz w:val="15"/>
                <w:szCs w:val="15"/>
                <w:rPrChange w:id="3863" w:author="Craig Parker" w:date="2024-08-05T19:17:00Z">
                  <w:rPr>
                    <w:sz w:val="15"/>
                    <w:szCs w:val="15"/>
                  </w:rPr>
                </w:rPrChange>
              </w:rPr>
              <w:t xml:space="preserve">Temperature 2m above </w:t>
            </w:r>
            <w:proofErr w:type="gramStart"/>
            <w:r w:rsidRPr="00A62CB7">
              <w:rPr>
                <w:rFonts w:ascii="Nunito" w:hAnsi="Nunito"/>
                <w:sz w:val="15"/>
                <w:szCs w:val="15"/>
                <w:rPrChange w:id="3864" w:author="Craig Parker" w:date="2024-08-05T19:17:00Z">
                  <w:rPr>
                    <w:sz w:val="15"/>
                    <w:szCs w:val="15"/>
                  </w:rPr>
                </w:rPrChange>
              </w:rPr>
              <w:t>ground  (</w:t>
            </w:r>
            <w:proofErr w:type="gramEnd"/>
            <w:r w:rsidRPr="00A62CB7">
              <w:rPr>
                <w:rFonts w:ascii="Nunito" w:hAnsi="Nunito"/>
                <w:sz w:val="15"/>
                <w:szCs w:val="15"/>
                <w:rPrChange w:id="3865" w:author="Craig Parker" w:date="2024-08-05T19:17:00Z">
                  <w:rPr>
                    <w:sz w:val="15"/>
                    <w:szCs w:val="15"/>
                  </w:rPr>
                </w:rPrChange>
              </w:rPr>
              <w:t>min, max), daily precipitation  (total), multi-level circulation  fields</w:t>
            </w:r>
          </w:p>
        </w:tc>
        <w:tc>
          <w:tcPr>
            <w:tcW w:w="486" w:type="pct"/>
            <w:shd w:val="clear" w:color="auto" w:fill="auto"/>
            <w:tcMar>
              <w:top w:w="100" w:type="dxa"/>
              <w:left w:w="100" w:type="dxa"/>
              <w:bottom w:w="100" w:type="dxa"/>
              <w:right w:w="100" w:type="dxa"/>
            </w:tcMar>
            <w:vAlign w:val="center"/>
            <w:tcPrChange w:id="3866" w:author="Matthew Chersich" w:date="2024-08-04T20:16:00Z">
              <w:tcPr>
                <w:tcW w:w="486" w:type="pct"/>
                <w:gridSpan w:val="3"/>
                <w:shd w:val="clear" w:color="auto" w:fill="auto"/>
                <w:tcMar>
                  <w:top w:w="100" w:type="dxa"/>
                  <w:left w:w="100" w:type="dxa"/>
                  <w:bottom w:w="100" w:type="dxa"/>
                  <w:right w:w="100" w:type="dxa"/>
                </w:tcMar>
              </w:tcPr>
            </w:tcPrChange>
          </w:tcPr>
          <w:p w14:paraId="00000254" w14:textId="77777777" w:rsidR="007813F4" w:rsidRPr="00A62CB7" w:rsidRDefault="009511AE">
            <w:pPr>
              <w:widowControl w:val="0"/>
              <w:spacing w:line="240" w:lineRule="auto"/>
              <w:ind w:left="118"/>
              <w:rPr>
                <w:rFonts w:ascii="Nunito" w:hAnsi="Nunito"/>
                <w:sz w:val="15"/>
                <w:szCs w:val="15"/>
                <w:rPrChange w:id="3867" w:author="Craig Parker" w:date="2024-08-05T19:17:00Z">
                  <w:rPr>
                    <w:sz w:val="15"/>
                    <w:szCs w:val="15"/>
                  </w:rPr>
                </w:rPrChange>
              </w:rPr>
            </w:pPr>
            <w:r w:rsidRPr="00A62CB7">
              <w:rPr>
                <w:rFonts w:ascii="Nunito" w:hAnsi="Nunito"/>
                <w:sz w:val="15"/>
                <w:szCs w:val="15"/>
                <w:rPrChange w:id="3868" w:author="Craig Parker" w:date="2024-08-05T19:17:00Z">
                  <w:rPr>
                    <w:sz w:val="15"/>
                    <w:szCs w:val="15"/>
                  </w:rPr>
                </w:rPrChange>
              </w:rPr>
              <w:t xml:space="preserve">Temporal: daily  </w:t>
            </w:r>
          </w:p>
          <w:p w14:paraId="00000255" w14:textId="77777777" w:rsidR="007813F4" w:rsidRPr="00A62CB7" w:rsidRDefault="009511AE">
            <w:pPr>
              <w:widowControl w:val="0"/>
              <w:spacing w:line="236" w:lineRule="auto"/>
              <w:ind w:left="125" w:right="261" w:hanging="4"/>
              <w:rPr>
                <w:rFonts w:ascii="Nunito" w:hAnsi="Nunito"/>
                <w:sz w:val="15"/>
                <w:szCs w:val="15"/>
                <w:rPrChange w:id="3869" w:author="Craig Parker" w:date="2024-08-05T19:17:00Z">
                  <w:rPr>
                    <w:sz w:val="15"/>
                    <w:szCs w:val="15"/>
                  </w:rPr>
                </w:rPrChange>
              </w:rPr>
            </w:pPr>
            <w:r w:rsidRPr="00A62CB7">
              <w:rPr>
                <w:rFonts w:ascii="Nunito" w:hAnsi="Nunito"/>
                <w:sz w:val="15"/>
                <w:szCs w:val="15"/>
                <w:rPrChange w:id="3870" w:author="Craig Parker" w:date="2024-08-05T19:17:00Z">
                  <w:rPr>
                    <w:sz w:val="15"/>
                    <w:szCs w:val="15"/>
                  </w:rPr>
                </w:rPrChange>
              </w:rPr>
              <w:t>and sub-daily (</w:t>
            </w:r>
            <w:proofErr w:type="gramStart"/>
            <w:r w:rsidRPr="00A62CB7">
              <w:rPr>
                <w:rFonts w:ascii="Nunito" w:hAnsi="Nunito"/>
                <w:sz w:val="15"/>
                <w:szCs w:val="15"/>
                <w:rPrChange w:id="3871" w:author="Craig Parker" w:date="2024-08-05T19:17:00Z">
                  <w:rPr>
                    <w:sz w:val="15"/>
                    <w:szCs w:val="15"/>
                  </w:rPr>
                </w:rPrChange>
              </w:rPr>
              <w:t>6  hourly</w:t>
            </w:r>
            <w:proofErr w:type="gramEnd"/>
            <w:r w:rsidRPr="00A62CB7">
              <w:rPr>
                <w:rFonts w:ascii="Nunito" w:hAnsi="Nunito"/>
                <w:sz w:val="15"/>
                <w:szCs w:val="15"/>
                <w:rPrChange w:id="3872" w:author="Craig Parker" w:date="2024-08-05T19:17:00Z">
                  <w:rPr>
                    <w:sz w:val="15"/>
                    <w:szCs w:val="15"/>
                  </w:rPr>
                </w:rPrChange>
              </w:rPr>
              <w:t>)</w:t>
            </w:r>
          </w:p>
        </w:tc>
        <w:tc>
          <w:tcPr>
            <w:tcW w:w="583" w:type="pct"/>
            <w:shd w:val="clear" w:color="auto" w:fill="auto"/>
            <w:tcMar>
              <w:top w:w="100" w:type="dxa"/>
              <w:left w:w="100" w:type="dxa"/>
              <w:bottom w:w="100" w:type="dxa"/>
              <w:right w:w="100" w:type="dxa"/>
            </w:tcMar>
            <w:vAlign w:val="center"/>
            <w:tcPrChange w:id="3873" w:author="Matthew Chersich" w:date="2024-08-04T20:16:00Z">
              <w:tcPr>
                <w:tcW w:w="583" w:type="pct"/>
                <w:shd w:val="clear" w:color="auto" w:fill="auto"/>
                <w:tcMar>
                  <w:top w:w="100" w:type="dxa"/>
                  <w:left w:w="100" w:type="dxa"/>
                  <w:bottom w:w="100" w:type="dxa"/>
                  <w:right w:w="100" w:type="dxa"/>
                </w:tcMar>
              </w:tcPr>
            </w:tcPrChange>
          </w:tcPr>
          <w:p w14:paraId="00000256" w14:textId="77777777" w:rsidR="007813F4" w:rsidRPr="00A62CB7" w:rsidRDefault="009511AE">
            <w:pPr>
              <w:widowControl w:val="0"/>
              <w:spacing w:line="232" w:lineRule="auto"/>
              <w:ind w:left="120" w:right="108" w:firstLine="7"/>
              <w:rPr>
                <w:rFonts w:ascii="Nunito" w:hAnsi="Nunito"/>
                <w:sz w:val="15"/>
                <w:szCs w:val="15"/>
                <w:rPrChange w:id="3874" w:author="Craig Parker" w:date="2024-08-05T19:17:00Z">
                  <w:rPr>
                    <w:sz w:val="15"/>
                    <w:szCs w:val="15"/>
                  </w:rPr>
                </w:rPrChange>
              </w:rPr>
            </w:pPr>
            <w:r w:rsidRPr="00A62CB7">
              <w:rPr>
                <w:rFonts w:ascii="Nunito" w:hAnsi="Nunito"/>
                <w:sz w:val="15"/>
                <w:szCs w:val="15"/>
                <w:rPrChange w:id="3875" w:author="Craig Parker" w:date="2024-08-05T19:17:00Z">
                  <w:rPr>
                    <w:sz w:val="15"/>
                    <w:szCs w:val="15"/>
                  </w:rPr>
                </w:rPrChange>
              </w:rPr>
              <w:t xml:space="preserve">Dynamical </w:t>
            </w:r>
            <w:proofErr w:type="gramStart"/>
            <w:r w:rsidRPr="00A62CB7">
              <w:rPr>
                <w:rFonts w:ascii="Nunito" w:hAnsi="Nunito"/>
                <w:sz w:val="15"/>
                <w:szCs w:val="15"/>
                <w:rPrChange w:id="3876" w:author="Craig Parker" w:date="2024-08-05T19:17:00Z">
                  <w:rPr>
                    <w:sz w:val="15"/>
                    <w:szCs w:val="15"/>
                  </w:rPr>
                </w:rPrChange>
              </w:rPr>
              <w:t>downscaling  of</w:t>
            </w:r>
            <w:proofErr w:type="gramEnd"/>
            <w:r w:rsidRPr="00A62CB7">
              <w:rPr>
                <w:rFonts w:ascii="Nunito" w:hAnsi="Nunito"/>
                <w:sz w:val="15"/>
                <w:szCs w:val="15"/>
                <w:rPrChange w:id="3877" w:author="Craig Parker" w:date="2024-08-05T19:17:00Z">
                  <w:rPr>
                    <w:sz w:val="15"/>
                    <w:szCs w:val="15"/>
                  </w:rPr>
                </w:rPrChange>
              </w:rPr>
              <w:t xml:space="preserve"> climate to support  sub-urban temperature  hazard mapping</w:t>
            </w:r>
          </w:p>
        </w:tc>
      </w:tr>
      <w:tr w:rsidR="003C65B3" w:rsidRPr="00A62CB7" w14:paraId="151825A6" w14:textId="77777777" w:rsidTr="00AE02E3">
        <w:trPr>
          <w:trHeight w:val="561"/>
          <w:trPrChange w:id="3878" w:author="Matthew Chersich" w:date="2024-08-04T20:16:00Z">
            <w:trPr>
              <w:trHeight w:val="561"/>
            </w:trPr>
          </w:trPrChange>
        </w:trPr>
        <w:tc>
          <w:tcPr>
            <w:tcW w:w="1530" w:type="pct"/>
            <w:shd w:val="clear" w:color="auto" w:fill="auto"/>
            <w:tcMar>
              <w:top w:w="100" w:type="dxa"/>
              <w:left w:w="100" w:type="dxa"/>
              <w:bottom w:w="100" w:type="dxa"/>
              <w:right w:w="100" w:type="dxa"/>
            </w:tcMar>
            <w:vAlign w:val="center"/>
            <w:tcPrChange w:id="3879" w:author="Matthew Chersich" w:date="2024-08-04T20:16:00Z">
              <w:tcPr>
                <w:tcW w:w="1366" w:type="pct"/>
                <w:shd w:val="clear" w:color="auto" w:fill="auto"/>
                <w:tcMar>
                  <w:top w:w="100" w:type="dxa"/>
                  <w:left w:w="100" w:type="dxa"/>
                  <w:bottom w:w="100" w:type="dxa"/>
                  <w:right w:w="100" w:type="dxa"/>
                </w:tcMar>
              </w:tcPr>
            </w:tcPrChange>
          </w:tcPr>
          <w:p w14:paraId="00000257" w14:textId="77777777" w:rsidR="007813F4" w:rsidRPr="00A62CB7" w:rsidRDefault="009511AE">
            <w:pPr>
              <w:widowControl w:val="0"/>
              <w:spacing w:line="236" w:lineRule="auto"/>
              <w:ind w:left="124" w:right="168" w:hanging="1"/>
              <w:rPr>
                <w:rFonts w:ascii="Nunito" w:hAnsi="Nunito"/>
                <w:sz w:val="15"/>
                <w:szCs w:val="15"/>
                <w:rPrChange w:id="3880" w:author="Craig Parker" w:date="2024-08-05T19:17:00Z">
                  <w:rPr>
                    <w:sz w:val="15"/>
                    <w:szCs w:val="15"/>
                  </w:rPr>
                </w:rPrChange>
              </w:rPr>
            </w:pPr>
            <w:r w:rsidRPr="00A62CB7">
              <w:rPr>
                <w:rFonts w:ascii="Nunito" w:hAnsi="Nunito"/>
                <w:sz w:val="15"/>
                <w:szCs w:val="15"/>
                <w:rPrChange w:id="3881" w:author="Craig Parker" w:date="2024-08-05T19:17:00Z">
                  <w:rPr>
                    <w:sz w:val="15"/>
                    <w:szCs w:val="15"/>
                  </w:rPr>
                </w:rPrChange>
              </w:rPr>
              <w:lastRenderedPageBreak/>
              <w:t xml:space="preserve">GHCN station </w:t>
            </w:r>
            <w:proofErr w:type="gramStart"/>
            <w:r w:rsidRPr="00A62CB7">
              <w:rPr>
                <w:rFonts w:ascii="Nunito" w:hAnsi="Nunito"/>
                <w:sz w:val="15"/>
                <w:szCs w:val="15"/>
                <w:rPrChange w:id="3882" w:author="Craig Parker" w:date="2024-08-05T19:17:00Z">
                  <w:rPr>
                    <w:sz w:val="15"/>
                    <w:szCs w:val="15"/>
                  </w:rPr>
                </w:rPrChange>
              </w:rPr>
              <w:t>data  (</w:t>
            </w:r>
            <w:proofErr w:type="gramEnd"/>
            <w:r w:rsidRPr="00A62CB7">
              <w:rPr>
                <w:rFonts w:ascii="Nunito" w:hAnsi="Nunito"/>
                <w:sz w:val="15"/>
                <w:szCs w:val="15"/>
                <w:rPrChange w:id="3883" w:author="Craig Parker" w:date="2024-08-05T19:17:00Z">
                  <w:rPr>
                    <w:sz w:val="15"/>
                    <w:szCs w:val="15"/>
                  </w:rPr>
                </w:rPrChange>
              </w:rPr>
              <w:t>NOAA GHCN)</w:t>
            </w:r>
          </w:p>
        </w:tc>
        <w:tc>
          <w:tcPr>
            <w:tcW w:w="1391" w:type="pct"/>
            <w:shd w:val="clear" w:color="auto" w:fill="auto"/>
            <w:tcMar>
              <w:top w:w="100" w:type="dxa"/>
              <w:left w:w="100" w:type="dxa"/>
              <w:bottom w:w="100" w:type="dxa"/>
              <w:right w:w="100" w:type="dxa"/>
            </w:tcMar>
            <w:vAlign w:val="center"/>
            <w:tcPrChange w:id="3884" w:author="Matthew Chersich" w:date="2024-08-04T20:16:00Z">
              <w:tcPr>
                <w:tcW w:w="1555" w:type="pct"/>
                <w:gridSpan w:val="3"/>
                <w:shd w:val="clear" w:color="auto" w:fill="auto"/>
                <w:tcMar>
                  <w:top w:w="100" w:type="dxa"/>
                  <w:left w:w="100" w:type="dxa"/>
                  <w:bottom w:w="100" w:type="dxa"/>
                  <w:right w:w="100" w:type="dxa"/>
                </w:tcMar>
              </w:tcPr>
            </w:tcPrChange>
          </w:tcPr>
          <w:p w14:paraId="00000258" w14:textId="77777777" w:rsidR="007813F4" w:rsidRPr="00A62CB7" w:rsidRDefault="009511AE">
            <w:pPr>
              <w:widowControl w:val="0"/>
              <w:spacing w:line="240" w:lineRule="auto"/>
              <w:ind w:left="118"/>
              <w:rPr>
                <w:rFonts w:ascii="Nunito" w:hAnsi="Nunito"/>
                <w:sz w:val="15"/>
                <w:szCs w:val="15"/>
                <w:rPrChange w:id="3885" w:author="Craig Parker" w:date="2024-08-05T19:17:00Z">
                  <w:rPr>
                    <w:sz w:val="15"/>
                    <w:szCs w:val="15"/>
                  </w:rPr>
                </w:rPrChange>
              </w:rPr>
            </w:pPr>
            <w:r w:rsidRPr="00A62CB7">
              <w:rPr>
                <w:rFonts w:ascii="Nunito" w:hAnsi="Nunito"/>
                <w:sz w:val="15"/>
                <w:szCs w:val="15"/>
                <w:rPrChange w:id="3886" w:author="Craig Parker" w:date="2024-08-05T19:17:00Z">
                  <w:rPr>
                    <w:sz w:val="15"/>
                    <w:szCs w:val="15"/>
                  </w:rPr>
                </w:rPrChange>
              </w:rPr>
              <w:t xml:space="preserve">Global archive of daily  </w:t>
            </w:r>
          </w:p>
          <w:p w14:paraId="00000259" w14:textId="77777777" w:rsidR="007813F4" w:rsidRPr="00A62CB7" w:rsidRDefault="009511AE">
            <w:pPr>
              <w:widowControl w:val="0"/>
              <w:spacing w:before="2" w:line="240" w:lineRule="auto"/>
              <w:ind w:left="110"/>
              <w:rPr>
                <w:rFonts w:ascii="Nunito" w:hAnsi="Nunito"/>
                <w:sz w:val="15"/>
                <w:szCs w:val="15"/>
                <w:rPrChange w:id="3887" w:author="Craig Parker" w:date="2024-08-05T19:17:00Z">
                  <w:rPr>
                    <w:sz w:val="15"/>
                    <w:szCs w:val="15"/>
                  </w:rPr>
                </w:rPrChange>
              </w:rPr>
            </w:pPr>
            <w:r w:rsidRPr="00A62CB7">
              <w:rPr>
                <w:rFonts w:ascii="Nunito" w:hAnsi="Nunito"/>
                <w:sz w:val="15"/>
                <w:szCs w:val="15"/>
                <w:rPrChange w:id="3888" w:author="Craig Parker" w:date="2024-08-05T19:17:00Z">
                  <w:rPr>
                    <w:sz w:val="15"/>
                    <w:szCs w:val="15"/>
                  </w:rPr>
                </w:rPrChange>
              </w:rPr>
              <w:t xml:space="preserve">weather station data </w:t>
            </w:r>
          </w:p>
        </w:tc>
        <w:tc>
          <w:tcPr>
            <w:tcW w:w="378" w:type="pct"/>
            <w:shd w:val="clear" w:color="auto" w:fill="auto"/>
            <w:tcMar>
              <w:top w:w="100" w:type="dxa"/>
              <w:left w:w="100" w:type="dxa"/>
              <w:bottom w:w="100" w:type="dxa"/>
              <w:right w:w="100" w:type="dxa"/>
            </w:tcMar>
            <w:vAlign w:val="center"/>
            <w:tcPrChange w:id="3889" w:author="Matthew Chersich" w:date="2024-08-04T20:16:00Z">
              <w:tcPr>
                <w:tcW w:w="378" w:type="pct"/>
                <w:gridSpan w:val="2"/>
                <w:shd w:val="clear" w:color="auto" w:fill="auto"/>
                <w:tcMar>
                  <w:top w:w="100" w:type="dxa"/>
                  <w:left w:w="100" w:type="dxa"/>
                  <w:bottom w:w="100" w:type="dxa"/>
                  <w:right w:w="100" w:type="dxa"/>
                </w:tcMar>
              </w:tcPr>
            </w:tcPrChange>
          </w:tcPr>
          <w:p w14:paraId="0000025A" w14:textId="77777777" w:rsidR="007813F4" w:rsidRPr="00A62CB7" w:rsidRDefault="009511AE">
            <w:pPr>
              <w:widowControl w:val="0"/>
              <w:spacing w:line="240" w:lineRule="auto"/>
              <w:ind w:left="127"/>
              <w:rPr>
                <w:rFonts w:ascii="Nunito" w:hAnsi="Nunito"/>
                <w:sz w:val="15"/>
                <w:szCs w:val="15"/>
                <w:rPrChange w:id="3890" w:author="Craig Parker" w:date="2024-08-05T19:17:00Z">
                  <w:rPr>
                    <w:sz w:val="15"/>
                    <w:szCs w:val="15"/>
                  </w:rPr>
                </w:rPrChange>
              </w:rPr>
            </w:pPr>
            <w:r w:rsidRPr="00A62CB7">
              <w:rPr>
                <w:rFonts w:ascii="Nunito" w:hAnsi="Nunito"/>
                <w:sz w:val="15"/>
                <w:szCs w:val="15"/>
                <w:rPrChange w:id="3891" w:author="Craig Parker" w:date="2024-08-05T19:17:00Z">
                  <w:rPr>
                    <w:sz w:val="15"/>
                    <w:szCs w:val="15"/>
                  </w:rPr>
                </w:rPrChange>
              </w:rPr>
              <w:t xml:space="preserve">UCT </w:t>
            </w:r>
          </w:p>
        </w:tc>
        <w:tc>
          <w:tcPr>
            <w:tcW w:w="633" w:type="pct"/>
            <w:shd w:val="clear" w:color="auto" w:fill="auto"/>
            <w:tcMar>
              <w:top w:w="100" w:type="dxa"/>
              <w:left w:w="100" w:type="dxa"/>
              <w:bottom w:w="100" w:type="dxa"/>
              <w:right w:w="100" w:type="dxa"/>
            </w:tcMar>
            <w:vAlign w:val="center"/>
            <w:tcPrChange w:id="3892" w:author="Matthew Chersich" w:date="2024-08-04T20:16:00Z">
              <w:tcPr>
                <w:tcW w:w="633" w:type="pct"/>
                <w:gridSpan w:val="2"/>
                <w:shd w:val="clear" w:color="auto" w:fill="auto"/>
                <w:tcMar>
                  <w:top w:w="100" w:type="dxa"/>
                  <w:left w:w="100" w:type="dxa"/>
                  <w:bottom w:w="100" w:type="dxa"/>
                  <w:right w:w="100" w:type="dxa"/>
                </w:tcMar>
              </w:tcPr>
            </w:tcPrChange>
          </w:tcPr>
          <w:p w14:paraId="0000025B" w14:textId="77777777" w:rsidR="007813F4" w:rsidRPr="00A62CB7" w:rsidRDefault="009511AE">
            <w:pPr>
              <w:widowControl w:val="0"/>
              <w:spacing w:line="236" w:lineRule="auto"/>
              <w:ind w:left="115" w:right="191" w:hanging="1"/>
              <w:rPr>
                <w:rFonts w:ascii="Nunito" w:hAnsi="Nunito"/>
                <w:sz w:val="15"/>
                <w:szCs w:val="15"/>
                <w:rPrChange w:id="3893" w:author="Craig Parker" w:date="2024-08-05T19:17:00Z">
                  <w:rPr>
                    <w:sz w:val="15"/>
                    <w:szCs w:val="15"/>
                  </w:rPr>
                </w:rPrChange>
              </w:rPr>
            </w:pPr>
            <w:r w:rsidRPr="00A62CB7">
              <w:rPr>
                <w:rFonts w:ascii="Nunito" w:hAnsi="Nunito"/>
                <w:sz w:val="15"/>
                <w:szCs w:val="15"/>
                <w:rPrChange w:id="3894" w:author="Craig Parker" w:date="2024-08-05T19:17:00Z">
                  <w:rPr>
                    <w:sz w:val="15"/>
                    <w:szCs w:val="15"/>
                  </w:rPr>
                </w:rPrChange>
              </w:rPr>
              <w:t xml:space="preserve">Temperature 2m above </w:t>
            </w:r>
            <w:proofErr w:type="gramStart"/>
            <w:r w:rsidRPr="00A62CB7">
              <w:rPr>
                <w:rFonts w:ascii="Nunito" w:hAnsi="Nunito"/>
                <w:sz w:val="15"/>
                <w:szCs w:val="15"/>
                <w:rPrChange w:id="3895" w:author="Craig Parker" w:date="2024-08-05T19:17:00Z">
                  <w:rPr>
                    <w:sz w:val="15"/>
                    <w:szCs w:val="15"/>
                  </w:rPr>
                </w:rPrChange>
              </w:rPr>
              <w:t>ground,  daily</w:t>
            </w:r>
            <w:proofErr w:type="gramEnd"/>
            <w:r w:rsidRPr="00A62CB7">
              <w:rPr>
                <w:rFonts w:ascii="Nunito" w:hAnsi="Nunito"/>
                <w:sz w:val="15"/>
                <w:szCs w:val="15"/>
                <w:rPrChange w:id="3896" w:author="Craig Parker" w:date="2024-08-05T19:17:00Z">
                  <w:rPr>
                    <w:sz w:val="15"/>
                    <w:szCs w:val="15"/>
                  </w:rPr>
                </w:rPrChange>
              </w:rPr>
              <w:t xml:space="preserve"> precipitation (total)</w:t>
            </w:r>
          </w:p>
        </w:tc>
        <w:tc>
          <w:tcPr>
            <w:tcW w:w="486" w:type="pct"/>
            <w:shd w:val="clear" w:color="auto" w:fill="auto"/>
            <w:tcMar>
              <w:top w:w="100" w:type="dxa"/>
              <w:left w:w="100" w:type="dxa"/>
              <w:bottom w:w="100" w:type="dxa"/>
              <w:right w:w="100" w:type="dxa"/>
            </w:tcMar>
            <w:vAlign w:val="center"/>
            <w:tcPrChange w:id="3897" w:author="Matthew Chersich" w:date="2024-08-04T20:16:00Z">
              <w:tcPr>
                <w:tcW w:w="486" w:type="pct"/>
                <w:gridSpan w:val="3"/>
                <w:shd w:val="clear" w:color="auto" w:fill="auto"/>
                <w:tcMar>
                  <w:top w:w="100" w:type="dxa"/>
                  <w:left w:w="100" w:type="dxa"/>
                  <w:bottom w:w="100" w:type="dxa"/>
                  <w:right w:w="100" w:type="dxa"/>
                </w:tcMar>
              </w:tcPr>
            </w:tcPrChange>
          </w:tcPr>
          <w:p w14:paraId="0000025C" w14:textId="77777777" w:rsidR="007813F4" w:rsidRPr="00A62CB7" w:rsidRDefault="009511AE">
            <w:pPr>
              <w:widowControl w:val="0"/>
              <w:spacing w:line="236" w:lineRule="auto"/>
              <w:ind w:left="120" w:right="262" w:hanging="1"/>
              <w:rPr>
                <w:rFonts w:ascii="Nunito" w:hAnsi="Nunito"/>
                <w:sz w:val="15"/>
                <w:szCs w:val="15"/>
                <w:rPrChange w:id="3898" w:author="Craig Parker" w:date="2024-08-05T19:17:00Z">
                  <w:rPr>
                    <w:sz w:val="15"/>
                    <w:szCs w:val="15"/>
                  </w:rPr>
                </w:rPrChange>
              </w:rPr>
            </w:pPr>
            <w:r w:rsidRPr="00A62CB7">
              <w:rPr>
                <w:rFonts w:ascii="Nunito" w:hAnsi="Nunito"/>
                <w:sz w:val="15"/>
                <w:szCs w:val="15"/>
                <w:rPrChange w:id="3899" w:author="Craig Parker" w:date="2024-08-05T19:17:00Z">
                  <w:rPr>
                    <w:sz w:val="15"/>
                    <w:szCs w:val="15"/>
                  </w:rPr>
                </w:rPrChange>
              </w:rPr>
              <w:t xml:space="preserve">Temporal: </w:t>
            </w:r>
            <w:proofErr w:type="gramStart"/>
            <w:r w:rsidRPr="00A62CB7">
              <w:rPr>
                <w:rFonts w:ascii="Nunito" w:hAnsi="Nunito"/>
                <w:sz w:val="15"/>
                <w:szCs w:val="15"/>
                <w:rPrChange w:id="3900" w:author="Craig Parker" w:date="2024-08-05T19:17:00Z">
                  <w:rPr>
                    <w:sz w:val="15"/>
                    <w:szCs w:val="15"/>
                  </w:rPr>
                </w:rPrChange>
              </w:rPr>
              <w:t>daily,  station</w:t>
            </w:r>
            <w:proofErr w:type="gramEnd"/>
            <w:r w:rsidRPr="00A62CB7">
              <w:rPr>
                <w:rFonts w:ascii="Nunito" w:hAnsi="Nunito"/>
                <w:sz w:val="15"/>
                <w:szCs w:val="15"/>
                <w:rPrChange w:id="3901" w:author="Craig Parker" w:date="2024-08-05T19:17:00Z">
                  <w:rPr>
                    <w:sz w:val="15"/>
                    <w:szCs w:val="15"/>
                  </w:rPr>
                </w:rPrChange>
              </w:rPr>
              <w:t xml:space="preserve"> locations</w:t>
            </w:r>
          </w:p>
        </w:tc>
        <w:tc>
          <w:tcPr>
            <w:tcW w:w="583" w:type="pct"/>
            <w:shd w:val="clear" w:color="auto" w:fill="auto"/>
            <w:tcMar>
              <w:top w:w="100" w:type="dxa"/>
              <w:left w:w="100" w:type="dxa"/>
              <w:bottom w:w="100" w:type="dxa"/>
              <w:right w:w="100" w:type="dxa"/>
            </w:tcMar>
            <w:vAlign w:val="center"/>
            <w:tcPrChange w:id="3902" w:author="Matthew Chersich" w:date="2024-08-04T20:16:00Z">
              <w:tcPr>
                <w:tcW w:w="583" w:type="pct"/>
                <w:shd w:val="clear" w:color="auto" w:fill="auto"/>
                <w:tcMar>
                  <w:top w:w="100" w:type="dxa"/>
                  <w:left w:w="100" w:type="dxa"/>
                  <w:bottom w:w="100" w:type="dxa"/>
                  <w:right w:w="100" w:type="dxa"/>
                </w:tcMar>
              </w:tcPr>
            </w:tcPrChange>
          </w:tcPr>
          <w:p w14:paraId="0000025D" w14:textId="77777777" w:rsidR="007813F4" w:rsidRPr="00A62CB7" w:rsidRDefault="009511AE">
            <w:pPr>
              <w:widowControl w:val="0"/>
              <w:spacing w:line="236" w:lineRule="auto"/>
              <w:ind w:left="120" w:right="312" w:hanging="1"/>
              <w:rPr>
                <w:rFonts w:ascii="Nunito" w:hAnsi="Nunito"/>
                <w:sz w:val="15"/>
                <w:szCs w:val="15"/>
                <w:rPrChange w:id="3903" w:author="Craig Parker" w:date="2024-08-05T19:17:00Z">
                  <w:rPr>
                    <w:sz w:val="15"/>
                    <w:szCs w:val="15"/>
                  </w:rPr>
                </w:rPrChange>
              </w:rPr>
            </w:pPr>
            <w:r w:rsidRPr="00A62CB7">
              <w:rPr>
                <w:rFonts w:ascii="Nunito" w:hAnsi="Nunito"/>
                <w:sz w:val="15"/>
                <w:szCs w:val="15"/>
                <w:rPrChange w:id="3904" w:author="Craig Parker" w:date="2024-08-05T19:17:00Z">
                  <w:rPr>
                    <w:sz w:val="15"/>
                    <w:szCs w:val="15"/>
                  </w:rPr>
                </w:rPrChange>
              </w:rPr>
              <w:t xml:space="preserve">To support </w:t>
            </w:r>
            <w:proofErr w:type="gramStart"/>
            <w:r w:rsidRPr="00A62CB7">
              <w:rPr>
                <w:rFonts w:ascii="Nunito" w:hAnsi="Nunito"/>
                <w:sz w:val="15"/>
                <w:szCs w:val="15"/>
                <w:rPrChange w:id="3905" w:author="Craig Parker" w:date="2024-08-05T19:17:00Z">
                  <w:rPr>
                    <w:sz w:val="15"/>
                    <w:szCs w:val="15"/>
                  </w:rPr>
                </w:rPrChange>
              </w:rPr>
              <w:t>statistical  downscaling</w:t>
            </w:r>
            <w:proofErr w:type="gramEnd"/>
            <w:r w:rsidRPr="00A62CB7">
              <w:rPr>
                <w:rFonts w:ascii="Nunito" w:hAnsi="Nunito"/>
                <w:sz w:val="15"/>
                <w:szCs w:val="15"/>
                <w:rPrChange w:id="3906" w:author="Craig Parker" w:date="2024-08-05T19:17:00Z">
                  <w:rPr>
                    <w:sz w:val="15"/>
                    <w:szCs w:val="15"/>
                  </w:rPr>
                </w:rPrChange>
              </w:rPr>
              <w:t xml:space="preserve"> of  </w:t>
            </w:r>
          </w:p>
          <w:p w14:paraId="0000025E" w14:textId="77777777" w:rsidR="007813F4" w:rsidRPr="00A62CB7" w:rsidRDefault="009511AE">
            <w:pPr>
              <w:widowControl w:val="0"/>
              <w:spacing w:line="240" w:lineRule="auto"/>
              <w:ind w:left="118"/>
              <w:rPr>
                <w:rFonts w:ascii="Nunito" w:hAnsi="Nunito"/>
                <w:sz w:val="15"/>
                <w:szCs w:val="15"/>
                <w:rPrChange w:id="3907" w:author="Craig Parker" w:date="2024-08-05T19:17:00Z">
                  <w:rPr>
                    <w:sz w:val="15"/>
                    <w:szCs w:val="15"/>
                  </w:rPr>
                </w:rPrChange>
              </w:rPr>
            </w:pPr>
            <w:r w:rsidRPr="00A62CB7">
              <w:rPr>
                <w:rFonts w:ascii="Nunito" w:hAnsi="Nunito"/>
                <w:sz w:val="15"/>
                <w:szCs w:val="15"/>
                <w:rPrChange w:id="3908" w:author="Craig Parker" w:date="2024-08-05T19:17:00Z">
                  <w:rPr>
                    <w:sz w:val="15"/>
                    <w:szCs w:val="15"/>
                  </w:rPr>
                </w:rPrChange>
              </w:rPr>
              <w:t xml:space="preserve">temperature hazard </w:t>
            </w:r>
          </w:p>
        </w:tc>
      </w:tr>
      <w:tr w:rsidR="007813F4" w:rsidRPr="00A62CB7" w14:paraId="5A690BAC" w14:textId="77777777" w:rsidTr="00AE02E3">
        <w:tblPrEx>
          <w:tblPrExChange w:id="3909" w:author="Matthew Chersich" w:date="2024-08-04T20:16:00Z">
            <w:tblPrEx>
              <w:tblW w:w="10800" w:type="dxa"/>
              <w:tblLayout w:type="fixed"/>
            </w:tblPrEx>
          </w:tblPrExChange>
        </w:tblPrEx>
        <w:trPr>
          <w:trHeight w:val="196"/>
          <w:trPrChange w:id="3910" w:author="Matthew Chersich" w:date="2024-08-04T20:16:00Z">
            <w:trPr>
              <w:gridAfter w:val="0"/>
              <w:trHeight w:val="196"/>
            </w:trPr>
          </w:trPrChange>
        </w:trPr>
        <w:tc>
          <w:tcPr>
            <w:tcW w:w="5000" w:type="pct"/>
            <w:gridSpan w:val="6"/>
            <w:shd w:val="clear" w:color="auto" w:fill="D9D9D9" w:themeFill="background1" w:themeFillShade="D9"/>
            <w:tcMar>
              <w:top w:w="100" w:type="dxa"/>
              <w:left w:w="100" w:type="dxa"/>
              <w:bottom w:w="100" w:type="dxa"/>
              <w:right w:w="100" w:type="dxa"/>
            </w:tcMar>
            <w:vAlign w:val="center"/>
            <w:tcPrChange w:id="3911" w:author="Matthew Chersich" w:date="2024-08-04T20:16:00Z">
              <w:tcPr>
                <w:tcW w:w="10800" w:type="dxa"/>
                <w:gridSpan w:val="9"/>
                <w:shd w:val="clear" w:color="auto" w:fill="auto"/>
                <w:tcMar>
                  <w:top w:w="100" w:type="dxa"/>
                  <w:left w:w="100" w:type="dxa"/>
                  <w:bottom w:w="100" w:type="dxa"/>
                  <w:right w:w="100" w:type="dxa"/>
                </w:tcMar>
              </w:tcPr>
            </w:tcPrChange>
          </w:tcPr>
          <w:p w14:paraId="0000025F" w14:textId="77777777" w:rsidR="007813F4" w:rsidRPr="00A62CB7" w:rsidRDefault="009511AE">
            <w:pPr>
              <w:widowControl w:val="0"/>
              <w:spacing w:line="240" w:lineRule="auto"/>
              <w:jc w:val="center"/>
              <w:rPr>
                <w:rFonts w:ascii="Nunito" w:hAnsi="Nunito"/>
                <w:b/>
                <w:bCs/>
                <w:sz w:val="15"/>
                <w:szCs w:val="15"/>
                <w:shd w:val="clear" w:color="auto" w:fill="D9D9D9"/>
                <w:rPrChange w:id="3912" w:author="Craig Parker" w:date="2024-08-05T19:17:00Z">
                  <w:rPr>
                    <w:sz w:val="15"/>
                    <w:szCs w:val="15"/>
                    <w:shd w:val="clear" w:color="auto" w:fill="D9D9D9"/>
                  </w:rPr>
                </w:rPrChange>
              </w:rPr>
            </w:pPr>
            <w:r w:rsidRPr="00A62CB7">
              <w:rPr>
                <w:rFonts w:ascii="Nunito" w:hAnsi="Nunito"/>
                <w:b/>
                <w:bCs/>
                <w:sz w:val="15"/>
                <w:szCs w:val="15"/>
                <w:shd w:val="clear" w:color="auto" w:fill="D9D9D9"/>
                <w:rPrChange w:id="3913" w:author="Craig Parker" w:date="2024-08-05T19:17:00Z">
                  <w:rPr>
                    <w:sz w:val="15"/>
                    <w:szCs w:val="15"/>
                    <w:shd w:val="clear" w:color="auto" w:fill="D9D9D9"/>
                  </w:rPr>
                </w:rPrChange>
              </w:rPr>
              <w:t>Remote sensing data</w:t>
            </w:r>
          </w:p>
        </w:tc>
      </w:tr>
      <w:tr w:rsidR="003C65B3" w:rsidRPr="00A62CB7" w14:paraId="0AF1B26F" w14:textId="77777777" w:rsidTr="00AE02E3">
        <w:trPr>
          <w:trHeight w:val="743"/>
          <w:trPrChange w:id="3914" w:author="Matthew Chersich" w:date="2024-08-04T20:16:00Z">
            <w:trPr>
              <w:trHeight w:val="743"/>
            </w:trPr>
          </w:trPrChange>
        </w:trPr>
        <w:tc>
          <w:tcPr>
            <w:tcW w:w="1530" w:type="pct"/>
            <w:shd w:val="clear" w:color="auto" w:fill="auto"/>
            <w:tcMar>
              <w:top w:w="100" w:type="dxa"/>
              <w:left w:w="100" w:type="dxa"/>
              <w:bottom w:w="100" w:type="dxa"/>
              <w:right w:w="100" w:type="dxa"/>
            </w:tcMar>
            <w:vAlign w:val="center"/>
            <w:tcPrChange w:id="3915" w:author="Matthew Chersich" w:date="2024-08-04T20:16:00Z">
              <w:tcPr>
                <w:tcW w:w="1366" w:type="pct"/>
                <w:shd w:val="clear" w:color="auto" w:fill="auto"/>
                <w:tcMar>
                  <w:top w:w="100" w:type="dxa"/>
                  <w:left w:w="100" w:type="dxa"/>
                  <w:bottom w:w="100" w:type="dxa"/>
                  <w:right w:w="100" w:type="dxa"/>
                </w:tcMar>
              </w:tcPr>
            </w:tcPrChange>
          </w:tcPr>
          <w:p w14:paraId="00000265" w14:textId="77777777" w:rsidR="007813F4" w:rsidRPr="00A62CB7" w:rsidRDefault="009511AE">
            <w:pPr>
              <w:widowControl w:val="0"/>
              <w:spacing w:line="230" w:lineRule="auto"/>
              <w:ind w:left="124" w:right="185" w:hanging="3"/>
              <w:rPr>
                <w:rFonts w:ascii="Nunito" w:hAnsi="Nunito"/>
                <w:sz w:val="15"/>
                <w:szCs w:val="15"/>
                <w:rPrChange w:id="3916" w:author="Craig Parker" w:date="2024-08-05T19:17:00Z">
                  <w:rPr>
                    <w:sz w:val="15"/>
                    <w:szCs w:val="15"/>
                  </w:rPr>
                </w:rPrChange>
              </w:rPr>
            </w:pPr>
            <w:r w:rsidRPr="00A62CB7">
              <w:rPr>
                <w:rFonts w:ascii="Nunito" w:hAnsi="Nunito"/>
                <w:sz w:val="15"/>
                <w:szCs w:val="15"/>
                <w:rPrChange w:id="3917" w:author="Craig Parker" w:date="2024-08-05T19:17:00Z">
                  <w:rPr>
                    <w:sz w:val="15"/>
                    <w:szCs w:val="15"/>
                  </w:rPr>
                </w:rPrChange>
              </w:rPr>
              <w:t xml:space="preserve">30 m res </w:t>
            </w:r>
            <w:proofErr w:type="gramStart"/>
            <w:r w:rsidRPr="00A62CB7">
              <w:rPr>
                <w:rFonts w:ascii="Nunito" w:hAnsi="Nunito"/>
                <w:sz w:val="15"/>
                <w:szCs w:val="15"/>
                <w:rPrChange w:id="3918" w:author="Craig Parker" w:date="2024-08-05T19:17:00Z">
                  <w:rPr>
                    <w:sz w:val="15"/>
                    <w:szCs w:val="15"/>
                  </w:rPr>
                </w:rPrChange>
              </w:rPr>
              <w:t>Elevation  (</w:t>
            </w:r>
            <w:proofErr w:type="gramEnd"/>
            <w:r w:rsidRPr="00A62CB7">
              <w:rPr>
                <w:rFonts w:ascii="Nunito" w:hAnsi="Nunito"/>
                <w:sz w:val="15"/>
                <w:szCs w:val="15"/>
                <w:rPrChange w:id="3919" w:author="Craig Parker" w:date="2024-08-05T19:17:00Z">
                  <w:rPr>
                    <w:sz w:val="15"/>
                    <w:szCs w:val="15"/>
                  </w:rPr>
                </w:rPrChange>
              </w:rPr>
              <w:t xml:space="preserve">SRTM) (NASA </w:t>
            </w:r>
          </w:p>
          <w:p w14:paraId="00000266" w14:textId="77777777" w:rsidR="007813F4" w:rsidRPr="00A62CB7" w:rsidRDefault="009511AE">
            <w:pPr>
              <w:widowControl w:val="0"/>
              <w:spacing w:before="4" w:line="236" w:lineRule="auto"/>
              <w:ind w:left="120" w:right="139" w:firstLine="4"/>
              <w:rPr>
                <w:rFonts w:ascii="Nunito" w:hAnsi="Nunito"/>
                <w:sz w:val="15"/>
                <w:szCs w:val="15"/>
                <w:rPrChange w:id="3920" w:author="Craig Parker" w:date="2024-08-05T19:17:00Z">
                  <w:rPr>
                    <w:sz w:val="15"/>
                    <w:szCs w:val="15"/>
                  </w:rPr>
                </w:rPrChange>
              </w:rPr>
            </w:pPr>
            <w:r w:rsidRPr="00A62CB7">
              <w:rPr>
                <w:rFonts w:ascii="Nunito" w:hAnsi="Nunito"/>
                <w:color w:val="0000FF"/>
                <w:sz w:val="15"/>
                <w:szCs w:val="15"/>
                <w:u w:val="single"/>
                <w:rPrChange w:id="3921" w:author="Craig Parker" w:date="2024-08-05T19:17:00Z">
                  <w:rPr>
                    <w:color w:val="0000FF"/>
                    <w:sz w:val="15"/>
                    <w:szCs w:val="15"/>
                    <w:u w:val="single"/>
                  </w:rPr>
                </w:rPrChange>
              </w:rPr>
              <w:t>https://www2.jpl.nas</w:t>
            </w:r>
            <w:r w:rsidRPr="00A62CB7">
              <w:rPr>
                <w:rFonts w:ascii="Nunito" w:hAnsi="Nunito"/>
                <w:color w:val="0000FF"/>
                <w:sz w:val="15"/>
                <w:szCs w:val="15"/>
                <w:rPrChange w:id="3922" w:author="Craig Parker" w:date="2024-08-05T19:17:00Z">
                  <w:rPr>
                    <w:color w:val="0000FF"/>
                    <w:sz w:val="15"/>
                    <w:szCs w:val="15"/>
                  </w:rPr>
                </w:rPrChange>
              </w:rPr>
              <w:t xml:space="preserve"> a.gov/</w:t>
            </w:r>
            <w:proofErr w:type="spellStart"/>
            <w:r w:rsidRPr="00A62CB7">
              <w:rPr>
                <w:rFonts w:ascii="Nunito" w:hAnsi="Nunito"/>
                <w:color w:val="0000FF"/>
                <w:sz w:val="15"/>
                <w:szCs w:val="15"/>
                <w:rPrChange w:id="3923" w:author="Craig Parker" w:date="2024-08-05T19:17:00Z">
                  <w:rPr>
                    <w:color w:val="0000FF"/>
                    <w:sz w:val="15"/>
                    <w:szCs w:val="15"/>
                  </w:rPr>
                </w:rPrChange>
              </w:rPr>
              <w:t>srtm</w:t>
            </w:r>
            <w:proofErr w:type="spellEnd"/>
            <w:r w:rsidRPr="00A62CB7">
              <w:rPr>
                <w:rFonts w:ascii="Nunito" w:hAnsi="Nunito"/>
                <w:color w:val="0000FF"/>
                <w:sz w:val="15"/>
                <w:szCs w:val="15"/>
                <w:rPrChange w:id="3924" w:author="Craig Parker" w:date="2024-08-05T19:17:00Z">
                  <w:rPr>
                    <w:color w:val="0000FF"/>
                    <w:sz w:val="15"/>
                    <w:szCs w:val="15"/>
                  </w:rPr>
                </w:rPrChange>
              </w:rPr>
              <w:t>/</w:t>
            </w:r>
            <w:r w:rsidRPr="00A62CB7">
              <w:rPr>
                <w:rFonts w:ascii="Nunito" w:hAnsi="Nunito"/>
                <w:sz w:val="15"/>
                <w:szCs w:val="15"/>
                <w:rPrChange w:id="3925" w:author="Craig Parker" w:date="2024-08-05T19:17:00Z">
                  <w:rPr>
                    <w:sz w:val="15"/>
                    <w:szCs w:val="15"/>
                  </w:rPr>
                </w:rPrChange>
              </w:rPr>
              <w:t>)</w:t>
            </w:r>
          </w:p>
        </w:tc>
        <w:tc>
          <w:tcPr>
            <w:tcW w:w="1391" w:type="pct"/>
            <w:shd w:val="clear" w:color="auto" w:fill="auto"/>
            <w:tcMar>
              <w:top w:w="100" w:type="dxa"/>
              <w:left w:w="100" w:type="dxa"/>
              <w:bottom w:w="100" w:type="dxa"/>
              <w:right w:w="100" w:type="dxa"/>
            </w:tcMar>
            <w:vAlign w:val="center"/>
            <w:tcPrChange w:id="3926" w:author="Matthew Chersich" w:date="2024-08-04T20:16:00Z">
              <w:tcPr>
                <w:tcW w:w="1555" w:type="pct"/>
                <w:gridSpan w:val="3"/>
                <w:shd w:val="clear" w:color="auto" w:fill="auto"/>
                <w:tcMar>
                  <w:top w:w="100" w:type="dxa"/>
                  <w:left w:w="100" w:type="dxa"/>
                  <w:bottom w:w="100" w:type="dxa"/>
                  <w:right w:w="100" w:type="dxa"/>
                </w:tcMar>
              </w:tcPr>
            </w:tcPrChange>
          </w:tcPr>
          <w:p w14:paraId="00000267" w14:textId="77777777" w:rsidR="007813F4" w:rsidRPr="00A62CB7" w:rsidRDefault="009511AE">
            <w:pPr>
              <w:widowControl w:val="0"/>
              <w:spacing w:line="233" w:lineRule="auto"/>
              <w:ind w:left="117" w:right="72" w:firstLine="1"/>
              <w:rPr>
                <w:rFonts w:ascii="Nunito" w:hAnsi="Nunito"/>
                <w:sz w:val="15"/>
                <w:szCs w:val="15"/>
                <w:rPrChange w:id="3927" w:author="Craig Parker" w:date="2024-08-05T19:17:00Z">
                  <w:rPr>
                    <w:sz w:val="15"/>
                    <w:szCs w:val="15"/>
                  </w:rPr>
                </w:rPrChange>
              </w:rPr>
            </w:pPr>
            <w:r w:rsidRPr="00A62CB7">
              <w:rPr>
                <w:rFonts w:ascii="Nunito" w:hAnsi="Nunito"/>
                <w:sz w:val="15"/>
                <w:szCs w:val="15"/>
                <w:rPrChange w:id="3928" w:author="Craig Parker" w:date="2024-08-05T19:17:00Z">
                  <w:rPr>
                    <w:sz w:val="15"/>
                    <w:szCs w:val="15"/>
                  </w:rPr>
                </w:rPrChange>
              </w:rPr>
              <w:t xml:space="preserve">Global elevation data from </w:t>
            </w:r>
            <w:proofErr w:type="gramStart"/>
            <w:r w:rsidRPr="00A62CB7">
              <w:rPr>
                <w:rFonts w:ascii="Nunito" w:hAnsi="Nunito"/>
                <w:sz w:val="15"/>
                <w:szCs w:val="15"/>
                <w:rPrChange w:id="3929" w:author="Craig Parker" w:date="2024-08-05T19:17:00Z">
                  <w:rPr>
                    <w:sz w:val="15"/>
                    <w:szCs w:val="15"/>
                  </w:rPr>
                </w:rPrChange>
              </w:rPr>
              <w:t>the  Shuttle</w:t>
            </w:r>
            <w:proofErr w:type="gramEnd"/>
            <w:r w:rsidRPr="00A62CB7">
              <w:rPr>
                <w:rFonts w:ascii="Nunito" w:hAnsi="Nunito"/>
                <w:sz w:val="15"/>
                <w:szCs w:val="15"/>
                <w:rPrChange w:id="3930" w:author="Craig Parker" w:date="2024-08-05T19:17:00Z">
                  <w:rPr>
                    <w:sz w:val="15"/>
                    <w:szCs w:val="15"/>
                  </w:rPr>
                </w:rPrChange>
              </w:rPr>
              <w:t xml:space="preserve"> Radar Topography  Mission (SRTM).</w:t>
            </w:r>
          </w:p>
        </w:tc>
        <w:tc>
          <w:tcPr>
            <w:tcW w:w="378" w:type="pct"/>
            <w:shd w:val="clear" w:color="auto" w:fill="auto"/>
            <w:tcMar>
              <w:top w:w="100" w:type="dxa"/>
              <w:left w:w="100" w:type="dxa"/>
              <w:bottom w:w="100" w:type="dxa"/>
              <w:right w:w="100" w:type="dxa"/>
            </w:tcMar>
            <w:vAlign w:val="center"/>
            <w:tcPrChange w:id="3931" w:author="Matthew Chersich" w:date="2024-08-04T20:16:00Z">
              <w:tcPr>
                <w:tcW w:w="378" w:type="pct"/>
                <w:gridSpan w:val="2"/>
                <w:shd w:val="clear" w:color="auto" w:fill="auto"/>
                <w:tcMar>
                  <w:top w:w="100" w:type="dxa"/>
                  <w:left w:w="100" w:type="dxa"/>
                  <w:bottom w:w="100" w:type="dxa"/>
                  <w:right w:w="100" w:type="dxa"/>
                </w:tcMar>
              </w:tcPr>
            </w:tcPrChange>
          </w:tcPr>
          <w:p w14:paraId="00000268" w14:textId="77777777" w:rsidR="007813F4" w:rsidRPr="00A62CB7" w:rsidRDefault="009511AE">
            <w:pPr>
              <w:widowControl w:val="0"/>
              <w:spacing w:line="240" w:lineRule="auto"/>
              <w:ind w:left="127"/>
              <w:rPr>
                <w:rFonts w:ascii="Nunito" w:hAnsi="Nunito"/>
                <w:sz w:val="15"/>
                <w:szCs w:val="15"/>
                <w:rPrChange w:id="3932" w:author="Craig Parker" w:date="2024-08-05T19:17:00Z">
                  <w:rPr>
                    <w:sz w:val="15"/>
                    <w:szCs w:val="15"/>
                  </w:rPr>
                </w:rPrChange>
              </w:rPr>
            </w:pPr>
            <w:r w:rsidRPr="00A62CB7">
              <w:rPr>
                <w:rFonts w:ascii="Nunito" w:hAnsi="Nunito"/>
                <w:sz w:val="15"/>
                <w:szCs w:val="15"/>
                <w:rPrChange w:id="3933" w:author="Craig Parker" w:date="2024-08-05T19:17: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Change w:id="3934" w:author="Matthew Chersich" w:date="2024-08-04T20:16:00Z">
              <w:tcPr>
                <w:tcW w:w="633" w:type="pct"/>
                <w:gridSpan w:val="2"/>
                <w:shd w:val="clear" w:color="auto" w:fill="auto"/>
                <w:tcMar>
                  <w:top w:w="100" w:type="dxa"/>
                  <w:left w:w="100" w:type="dxa"/>
                  <w:bottom w:w="100" w:type="dxa"/>
                  <w:right w:w="100" w:type="dxa"/>
                </w:tcMar>
              </w:tcPr>
            </w:tcPrChange>
          </w:tcPr>
          <w:p w14:paraId="00000269" w14:textId="77777777" w:rsidR="007813F4" w:rsidRPr="00A62CB7" w:rsidRDefault="009511AE">
            <w:pPr>
              <w:widowControl w:val="0"/>
              <w:spacing w:line="240" w:lineRule="auto"/>
              <w:ind w:left="122"/>
              <w:rPr>
                <w:rFonts w:ascii="Nunito" w:hAnsi="Nunito"/>
                <w:sz w:val="15"/>
                <w:szCs w:val="15"/>
                <w:rPrChange w:id="3935" w:author="Craig Parker" w:date="2024-08-05T19:17:00Z">
                  <w:rPr>
                    <w:sz w:val="15"/>
                    <w:szCs w:val="15"/>
                  </w:rPr>
                </w:rPrChange>
              </w:rPr>
            </w:pPr>
            <w:r w:rsidRPr="00A62CB7">
              <w:rPr>
                <w:rFonts w:ascii="Nunito" w:hAnsi="Nunito"/>
                <w:sz w:val="15"/>
                <w:szCs w:val="15"/>
                <w:rPrChange w:id="3936" w:author="Craig Parker" w:date="2024-08-05T19:17:00Z">
                  <w:rPr>
                    <w:sz w:val="15"/>
                    <w:szCs w:val="15"/>
                  </w:rPr>
                </w:rPrChange>
              </w:rPr>
              <w:t xml:space="preserve">Elevation </w:t>
            </w:r>
          </w:p>
        </w:tc>
        <w:tc>
          <w:tcPr>
            <w:tcW w:w="486" w:type="pct"/>
            <w:shd w:val="clear" w:color="auto" w:fill="auto"/>
            <w:tcMar>
              <w:top w:w="100" w:type="dxa"/>
              <w:left w:w="100" w:type="dxa"/>
              <w:bottom w:w="100" w:type="dxa"/>
              <w:right w:w="100" w:type="dxa"/>
            </w:tcMar>
            <w:vAlign w:val="center"/>
            <w:tcPrChange w:id="3937" w:author="Matthew Chersich" w:date="2024-08-04T20:16:00Z">
              <w:tcPr>
                <w:tcW w:w="486" w:type="pct"/>
                <w:gridSpan w:val="3"/>
                <w:shd w:val="clear" w:color="auto" w:fill="auto"/>
                <w:tcMar>
                  <w:top w:w="100" w:type="dxa"/>
                  <w:left w:w="100" w:type="dxa"/>
                  <w:bottom w:w="100" w:type="dxa"/>
                  <w:right w:w="100" w:type="dxa"/>
                </w:tcMar>
              </w:tcPr>
            </w:tcPrChange>
          </w:tcPr>
          <w:p w14:paraId="0000026A" w14:textId="77777777" w:rsidR="007813F4" w:rsidRPr="00A62CB7" w:rsidRDefault="009511AE">
            <w:pPr>
              <w:widowControl w:val="0"/>
              <w:spacing w:line="240" w:lineRule="auto"/>
              <w:ind w:left="127"/>
              <w:rPr>
                <w:rFonts w:ascii="Nunito" w:hAnsi="Nunito"/>
                <w:sz w:val="15"/>
                <w:szCs w:val="15"/>
                <w:rPrChange w:id="3938" w:author="Craig Parker" w:date="2024-08-05T19:17:00Z">
                  <w:rPr>
                    <w:sz w:val="15"/>
                    <w:szCs w:val="15"/>
                  </w:rPr>
                </w:rPrChange>
              </w:rPr>
            </w:pPr>
            <w:r w:rsidRPr="00A62CB7">
              <w:rPr>
                <w:rFonts w:ascii="Nunito" w:hAnsi="Nunito"/>
                <w:sz w:val="15"/>
                <w:szCs w:val="15"/>
                <w:rPrChange w:id="3939" w:author="Craig Parker" w:date="2024-08-05T19:17:00Z">
                  <w:rPr>
                    <w:sz w:val="15"/>
                    <w:szCs w:val="15"/>
                  </w:rPr>
                </w:rPrChange>
              </w:rPr>
              <w:t>Released in 2013</w:t>
            </w:r>
          </w:p>
        </w:tc>
        <w:tc>
          <w:tcPr>
            <w:tcW w:w="583" w:type="pct"/>
            <w:shd w:val="clear" w:color="auto" w:fill="auto"/>
            <w:tcMar>
              <w:top w:w="100" w:type="dxa"/>
              <w:left w:w="100" w:type="dxa"/>
              <w:bottom w:w="100" w:type="dxa"/>
              <w:right w:w="100" w:type="dxa"/>
            </w:tcMar>
            <w:vAlign w:val="center"/>
            <w:tcPrChange w:id="3940" w:author="Matthew Chersich" w:date="2024-08-04T20:16:00Z">
              <w:tcPr>
                <w:tcW w:w="583" w:type="pct"/>
                <w:shd w:val="clear" w:color="auto" w:fill="auto"/>
                <w:tcMar>
                  <w:top w:w="100" w:type="dxa"/>
                  <w:left w:w="100" w:type="dxa"/>
                  <w:bottom w:w="100" w:type="dxa"/>
                  <w:right w:w="100" w:type="dxa"/>
                </w:tcMar>
              </w:tcPr>
            </w:tcPrChange>
          </w:tcPr>
          <w:p w14:paraId="0000026B" w14:textId="77777777" w:rsidR="007813F4" w:rsidRPr="00A62CB7" w:rsidRDefault="009511AE">
            <w:pPr>
              <w:widowControl w:val="0"/>
              <w:spacing w:line="230" w:lineRule="auto"/>
              <w:ind w:left="125" w:right="249" w:firstLine="1"/>
              <w:rPr>
                <w:rFonts w:ascii="Nunito" w:hAnsi="Nunito"/>
                <w:sz w:val="15"/>
                <w:szCs w:val="15"/>
                <w:rPrChange w:id="3941" w:author="Craig Parker" w:date="2024-08-05T19:17:00Z">
                  <w:rPr>
                    <w:sz w:val="15"/>
                    <w:szCs w:val="15"/>
                  </w:rPr>
                </w:rPrChange>
              </w:rPr>
            </w:pPr>
            <w:r w:rsidRPr="00A62CB7">
              <w:rPr>
                <w:rFonts w:ascii="Nunito" w:hAnsi="Nunito"/>
                <w:sz w:val="15"/>
                <w:szCs w:val="15"/>
                <w:rPrChange w:id="3942" w:author="Craig Parker" w:date="2024-08-05T19:17:00Z">
                  <w:rPr>
                    <w:sz w:val="15"/>
                    <w:szCs w:val="15"/>
                  </w:rPr>
                </w:rPrChange>
              </w:rPr>
              <w:t xml:space="preserve">Determination of </w:t>
            </w:r>
            <w:proofErr w:type="gramStart"/>
            <w:r w:rsidRPr="00A62CB7">
              <w:rPr>
                <w:rFonts w:ascii="Nunito" w:hAnsi="Nunito"/>
                <w:sz w:val="15"/>
                <w:szCs w:val="15"/>
                <w:rPrChange w:id="3943" w:author="Craig Parker" w:date="2024-08-05T19:17:00Z">
                  <w:rPr>
                    <w:sz w:val="15"/>
                    <w:szCs w:val="15"/>
                  </w:rPr>
                </w:rPrChange>
              </w:rPr>
              <w:t>heat  hazard</w:t>
            </w:r>
            <w:proofErr w:type="gramEnd"/>
            <w:r w:rsidRPr="00A62CB7">
              <w:rPr>
                <w:rFonts w:ascii="Nunito" w:hAnsi="Nunito"/>
                <w:sz w:val="15"/>
                <w:szCs w:val="15"/>
                <w:rPrChange w:id="3944" w:author="Craig Parker" w:date="2024-08-05T19:17:00Z">
                  <w:rPr>
                    <w:sz w:val="15"/>
                    <w:szCs w:val="15"/>
                  </w:rPr>
                </w:rPrChange>
              </w:rPr>
              <w:t xml:space="preserve">; Urban heat  </w:t>
            </w:r>
          </w:p>
          <w:p w14:paraId="0000026C" w14:textId="77777777" w:rsidR="007813F4" w:rsidRPr="00A62CB7" w:rsidRDefault="009511AE">
            <w:pPr>
              <w:widowControl w:val="0"/>
              <w:spacing w:before="8" w:line="240" w:lineRule="auto"/>
              <w:ind w:left="129"/>
              <w:rPr>
                <w:rFonts w:ascii="Nunito" w:hAnsi="Nunito"/>
                <w:sz w:val="15"/>
                <w:szCs w:val="15"/>
                <w:rPrChange w:id="3945" w:author="Craig Parker" w:date="2024-08-05T19:17:00Z">
                  <w:rPr>
                    <w:sz w:val="15"/>
                    <w:szCs w:val="15"/>
                  </w:rPr>
                </w:rPrChange>
              </w:rPr>
            </w:pPr>
            <w:r w:rsidRPr="00A62CB7">
              <w:rPr>
                <w:rFonts w:ascii="Nunito" w:hAnsi="Nunito"/>
                <w:sz w:val="15"/>
                <w:szCs w:val="15"/>
                <w:rPrChange w:id="3946" w:author="Craig Parker" w:date="2024-08-05T19:17:00Z">
                  <w:rPr>
                    <w:sz w:val="15"/>
                    <w:szCs w:val="15"/>
                  </w:rPr>
                </w:rPrChange>
              </w:rPr>
              <w:t xml:space="preserve">Island Effect </w:t>
            </w:r>
          </w:p>
        </w:tc>
      </w:tr>
      <w:tr w:rsidR="003C65B3" w:rsidRPr="00A62CB7" w14:paraId="755703D8" w14:textId="77777777" w:rsidTr="00AE02E3">
        <w:trPr>
          <w:trHeight w:val="1296"/>
          <w:trPrChange w:id="3947" w:author="Matthew Chersich" w:date="2024-08-04T20:16:00Z">
            <w:trPr>
              <w:trHeight w:val="1296"/>
            </w:trPr>
          </w:trPrChange>
        </w:trPr>
        <w:tc>
          <w:tcPr>
            <w:tcW w:w="1530" w:type="pct"/>
            <w:shd w:val="clear" w:color="auto" w:fill="auto"/>
            <w:tcMar>
              <w:top w:w="100" w:type="dxa"/>
              <w:left w:w="100" w:type="dxa"/>
              <w:bottom w:w="100" w:type="dxa"/>
              <w:right w:w="100" w:type="dxa"/>
            </w:tcMar>
            <w:vAlign w:val="center"/>
            <w:tcPrChange w:id="3948" w:author="Matthew Chersich" w:date="2024-08-04T20:16:00Z">
              <w:tcPr>
                <w:tcW w:w="1366" w:type="pct"/>
                <w:shd w:val="clear" w:color="auto" w:fill="auto"/>
                <w:tcMar>
                  <w:top w:w="100" w:type="dxa"/>
                  <w:left w:w="100" w:type="dxa"/>
                  <w:bottom w:w="100" w:type="dxa"/>
                  <w:right w:w="100" w:type="dxa"/>
                </w:tcMar>
              </w:tcPr>
            </w:tcPrChange>
          </w:tcPr>
          <w:p w14:paraId="0000026D" w14:textId="77777777" w:rsidR="007813F4" w:rsidRPr="00A62CB7" w:rsidRDefault="009511AE">
            <w:pPr>
              <w:widowControl w:val="0"/>
              <w:spacing w:line="240" w:lineRule="auto"/>
              <w:ind w:left="127"/>
              <w:rPr>
                <w:rFonts w:ascii="Nunito" w:hAnsi="Nunito"/>
                <w:sz w:val="15"/>
                <w:szCs w:val="15"/>
                <w:rPrChange w:id="3949" w:author="Craig Parker" w:date="2024-08-05T19:17:00Z">
                  <w:rPr>
                    <w:sz w:val="15"/>
                    <w:szCs w:val="15"/>
                  </w:rPr>
                </w:rPrChange>
              </w:rPr>
            </w:pPr>
            <w:proofErr w:type="gramStart"/>
            <w:r w:rsidRPr="00A62CB7">
              <w:rPr>
                <w:rFonts w:ascii="Nunito" w:hAnsi="Nunito"/>
                <w:sz w:val="15"/>
                <w:szCs w:val="15"/>
                <w:rPrChange w:id="3950" w:author="Craig Parker" w:date="2024-08-05T19:17:00Z">
                  <w:rPr>
                    <w:sz w:val="15"/>
                    <w:szCs w:val="15"/>
                  </w:rPr>
                </w:rPrChange>
              </w:rPr>
              <w:t>High res</w:t>
            </w:r>
            <w:proofErr w:type="gramEnd"/>
            <w:r w:rsidRPr="00A62CB7">
              <w:rPr>
                <w:rFonts w:ascii="Nunito" w:hAnsi="Nunito"/>
                <w:sz w:val="15"/>
                <w:szCs w:val="15"/>
                <w:rPrChange w:id="3951" w:author="Craig Parker" w:date="2024-08-05T19:17:00Z">
                  <w:rPr>
                    <w:sz w:val="15"/>
                    <w:szCs w:val="15"/>
                  </w:rPr>
                </w:rPrChange>
              </w:rPr>
              <w:t xml:space="preserve"> imagery  </w:t>
            </w:r>
          </w:p>
          <w:p w14:paraId="0000026E" w14:textId="77777777" w:rsidR="007813F4" w:rsidRPr="00A62CB7" w:rsidRDefault="009511AE">
            <w:pPr>
              <w:widowControl w:val="0"/>
              <w:spacing w:line="240" w:lineRule="auto"/>
              <w:ind w:left="124"/>
              <w:rPr>
                <w:rFonts w:ascii="Nunito" w:hAnsi="Nunito"/>
                <w:sz w:val="15"/>
                <w:szCs w:val="15"/>
                <w:rPrChange w:id="3952" w:author="Craig Parker" w:date="2024-08-05T19:17:00Z">
                  <w:rPr>
                    <w:sz w:val="15"/>
                    <w:szCs w:val="15"/>
                  </w:rPr>
                </w:rPrChange>
              </w:rPr>
            </w:pPr>
            <w:r w:rsidRPr="00A62CB7">
              <w:rPr>
                <w:rFonts w:ascii="Nunito" w:hAnsi="Nunito"/>
                <w:sz w:val="15"/>
                <w:szCs w:val="15"/>
                <w:rPrChange w:id="3953" w:author="Craig Parker" w:date="2024-08-05T19:17:00Z">
                  <w:rPr>
                    <w:sz w:val="15"/>
                    <w:szCs w:val="15"/>
                  </w:rPr>
                </w:rPrChange>
              </w:rPr>
              <w:t xml:space="preserve">(ESA Sentinel 2) </w:t>
            </w:r>
          </w:p>
          <w:p w14:paraId="0000026F" w14:textId="77777777" w:rsidR="007813F4" w:rsidRPr="00A62CB7" w:rsidRDefault="009511AE">
            <w:pPr>
              <w:widowControl w:val="0"/>
              <w:spacing w:before="2" w:line="240" w:lineRule="auto"/>
              <w:ind w:left="127"/>
              <w:rPr>
                <w:rFonts w:ascii="Nunito" w:hAnsi="Nunito"/>
                <w:sz w:val="15"/>
                <w:szCs w:val="15"/>
                <w:rPrChange w:id="3954" w:author="Craig Parker" w:date="2024-08-05T19:17:00Z">
                  <w:rPr>
                    <w:sz w:val="15"/>
                    <w:szCs w:val="15"/>
                  </w:rPr>
                </w:rPrChange>
              </w:rPr>
            </w:pPr>
            <w:r w:rsidRPr="00A62CB7">
              <w:rPr>
                <w:rFonts w:ascii="Nunito" w:hAnsi="Nunito"/>
                <w:sz w:val="15"/>
                <w:szCs w:val="15"/>
                <w:rPrChange w:id="3955" w:author="Craig Parker" w:date="2024-08-05T19:17:00Z">
                  <w:rPr>
                    <w:sz w:val="15"/>
                    <w:szCs w:val="15"/>
                  </w:rPr>
                </w:rPrChange>
              </w:rPr>
              <w:t xml:space="preserve">European Space  </w:t>
            </w:r>
          </w:p>
          <w:p w14:paraId="00000270" w14:textId="77777777" w:rsidR="007813F4" w:rsidRPr="00A62CB7" w:rsidRDefault="009511AE">
            <w:pPr>
              <w:widowControl w:val="0"/>
              <w:spacing w:line="240" w:lineRule="auto"/>
              <w:ind w:left="115"/>
              <w:rPr>
                <w:rFonts w:ascii="Nunito" w:hAnsi="Nunito"/>
                <w:sz w:val="15"/>
                <w:szCs w:val="15"/>
                <w:rPrChange w:id="3956" w:author="Craig Parker" w:date="2024-08-05T19:17:00Z">
                  <w:rPr>
                    <w:sz w:val="15"/>
                    <w:szCs w:val="15"/>
                  </w:rPr>
                </w:rPrChange>
              </w:rPr>
            </w:pPr>
            <w:r w:rsidRPr="00A62CB7">
              <w:rPr>
                <w:rFonts w:ascii="Nunito" w:hAnsi="Nunito"/>
                <w:sz w:val="15"/>
                <w:szCs w:val="15"/>
                <w:rPrChange w:id="3957" w:author="Craig Parker" w:date="2024-08-05T19:17:00Z">
                  <w:rPr>
                    <w:sz w:val="15"/>
                    <w:szCs w:val="15"/>
                  </w:rPr>
                </w:rPrChange>
              </w:rPr>
              <w:t xml:space="preserve">Agency </w:t>
            </w:r>
          </w:p>
          <w:p w14:paraId="00000271" w14:textId="77777777" w:rsidR="007813F4" w:rsidRPr="00A62CB7" w:rsidRDefault="009511AE">
            <w:pPr>
              <w:widowControl w:val="0"/>
              <w:spacing w:line="233" w:lineRule="auto"/>
              <w:ind w:left="125" w:right="116"/>
              <w:rPr>
                <w:rFonts w:ascii="Nunito" w:hAnsi="Nunito"/>
                <w:color w:val="0000FF"/>
                <w:sz w:val="15"/>
                <w:szCs w:val="15"/>
                <w:rPrChange w:id="3958" w:author="Craig Parker" w:date="2024-08-05T19:17:00Z">
                  <w:rPr>
                    <w:color w:val="0000FF"/>
                    <w:sz w:val="15"/>
                    <w:szCs w:val="15"/>
                  </w:rPr>
                </w:rPrChange>
              </w:rPr>
            </w:pPr>
            <w:r w:rsidRPr="00A62CB7">
              <w:rPr>
                <w:rFonts w:ascii="Nunito" w:hAnsi="Nunito"/>
                <w:color w:val="0000FF"/>
                <w:sz w:val="15"/>
                <w:szCs w:val="15"/>
                <w:u w:val="single"/>
                <w:rPrChange w:id="3959" w:author="Craig Parker" w:date="2024-08-05T19:17:00Z">
                  <w:rPr>
                    <w:color w:val="0000FF"/>
                    <w:sz w:val="15"/>
                    <w:szCs w:val="15"/>
                    <w:u w:val="single"/>
                  </w:rPr>
                </w:rPrChange>
              </w:rPr>
              <w:t>https://sentinel.esa.i</w:t>
            </w:r>
            <w:r w:rsidRPr="00A62CB7">
              <w:rPr>
                <w:rFonts w:ascii="Nunito" w:hAnsi="Nunito"/>
                <w:color w:val="0000FF"/>
                <w:sz w:val="15"/>
                <w:szCs w:val="15"/>
                <w:rPrChange w:id="3960" w:author="Craig Parker" w:date="2024-08-05T19:17:00Z">
                  <w:rPr>
                    <w:color w:val="0000FF"/>
                    <w:sz w:val="15"/>
                    <w:szCs w:val="15"/>
                  </w:rPr>
                </w:rPrChange>
              </w:rPr>
              <w:t xml:space="preserve"> </w:t>
            </w:r>
            <w:proofErr w:type="spellStart"/>
            <w:r w:rsidRPr="00A62CB7">
              <w:rPr>
                <w:rFonts w:ascii="Nunito" w:hAnsi="Nunito"/>
                <w:color w:val="0000FF"/>
                <w:sz w:val="15"/>
                <w:szCs w:val="15"/>
                <w:u w:val="single"/>
                <w:rPrChange w:id="3961" w:author="Craig Parker" w:date="2024-08-05T19:17:00Z">
                  <w:rPr>
                    <w:color w:val="0000FF"/>
                    <w:sz w:val="15"/>
                    <w:szCs w:val="15"/>
                    <w:u w:val="single"/>
                  </w:rPr>
                </w:rPrChange>
              </w:rPr>
              <w:t>nt</w:t>
            </w:r>
            <w:proofErr w:type="spellEnd"/>
            <w:r w:rsidRPr="00A62CB7">
              <w:rPr>
                <w:rFonts w:ascii="Nunito" w:hAnsi="Nunito"/>
                <w:color w:val="0000FF"/>
                <w:sz w:val="15"/>
                <w:szCs w:val="15"/>
                <w:u w:val="single"/>
                <w:rPrChange w:id="3962" w:author="Craig Parker" w:date="2024-08-05T19:17:00Z">
                  <w:rPr>
                    <w:color w:val="0000FF"/>
                    <w:sz w:val="15"/>
                    <w:szCs w:val="15"/>
                    <w:u w:val="single"/>
                  </w:rPr>
                </w:rPrChange>
              </w:rPr>
              <w:t>/web/sentinel/</w:t>
            </w:r>
            <w:proofErr w:type="spellStart"/>
            <w:r w:rsidRPr="00A62CB7">
              <w:rPr>
                <w:rFonts w:ascii="Nunito" w:hAnsi="Nunito"/>
                <w:color w:val="0000FF"/>
                <w:sz w:val="15"/>
                <w:szCs w:val="15"/>
                <w:u w:val="single"/>
                <w:rPrChange w:id="3963" w:author="Craig Parker" w:date="2024-08-05T19:17:00Z">
                  <w:rPr>
                    <w:color w:val="0000FF"/>
                    <w:sz w:val="15"/>
                    <w:szCs w:val="15"/>
                    <w:u w:val="single"/>
                  </w:rPr>
                </w:rPrChange>
              </w:rPr>
              <w:t>senti</w:t>
            </w:r>
            <w:proofErr w:type="spellEnd"/>
            <w:r w:rsidRPr="00A62CB7">
              <w:rPr>
                <w:rFonts w:ascii="Nunito" w:hAnsi="Nunito"/>
                <w:color w:val="0000FF"/>
                <w:sz w:val="15"/>
                <w:szCs w:val="15"/>
                <w:rPrChange w:id="3964" w:author="Craig Parker" w:date="2024-08-05T19:17:00Z">
                  <w:rPr>
                    <w:color w:val="0000FF"/>
                    <w:sz w:val="15"/>
                    <w:szCs w:val="15"/>
                  </w:rPr>
                </w:rPrChange>
              </w:rPr>
              <w:t xml:space="preserve"> </w:t>
            </w:r>
            <w:proofErr w:type="spellStart"/>
            <w:r w:rsidRPr="00A62CB7">
              <w:rPr>
                <w:rFonts w:ascii="Nunito" w:hAnsi="Nunito"/>
                <w:color w:val="0000FF"/>
                <w:sz w:val="15"/>
                <w:szCs w:val="15"/>
                <w:rPrChange w:id="3965" w:author="Craig Parker" w:date="2024-08-05T19:17:00Z">
                  <w:rPr>
                    <w:color w:val="0000FF"/>
                    <w:sz w:val="15"/>
                    <w:szCs w:val="15"/>
                  </w:rPr>
                </w:rPrChange>
              </w:rPr>
              <w:t>nel</w:t>
            </w:r>
            <w:proofErr w:type="spellEnd"/>
            <w:r w:rsidRPr="00A62CB7">
              <w:rPr>
                <w:rFonts w:ascii="Nunito" w:hAnsi="Nunito"/>
                <w:color w:val="0000FF"/>
                <w:sz w:val="15"/>
                <w:szCs w:val="15"/>
                <w:rPrChange w:id="3966" w:author="Craig Parker" w:date="2024-08-05T19:17:00Z">
                  <w:rPr>
                    <w:color w:val="0000FF"/>
                    <w:sz w:val="15"/>
                    <w:szCs w:val="15"/>
                  </w:rPr>
                </w:rPrChange>
              </w:rPr>
              <w:t>-data-access</w:t>
            </w:r>
          </w:p>
        </w:tc>
        <w:tc>
          <w:tcPr>
            <w:tcW w:w="1391" w:type="pct"/>
            <w:shd w:val="clear" w:color="auto" w:fill="auto"/>
            <w:tcMar>
              <w:top w:w="100" w:type="dxa"/>
              <w:left w:w="100" w:type="dxa"/>
              <w:bottom w:w="100" w:type="dxa"/>
              <w:right w:w="100" w:type="dxa"/>
            </w:tcMar>
            <w:vAlign w:val="center"/>
            <w:tcPrChange w:id="3967" w:author="Matthew Chersich" w:date="2024-08-04T20:16:00Z">
              <w:tcPr>
                <w:tcW w:w="1555" w:type="pct"/>
                <w:gridSpan w:val="3"/>
                <w:shd w:val="clear" w:color="auto" w:fill="auto"/>
                <w:tcMar>
                  <w:top w:w="100" w:type="dxa"/>
                  <w:left w:w="100" w:type="dxa"/>
                  <w:bottom w:w="100" w:type="dxa"/>
                  <w:right w:w="100" w:type="dxa"/>
                </w:tcMar>
              </w:tcPr>
            </w:tcPrChange>
          </w:tcPr>
          <w:p w14:paraId="00000272" w14:textId="77777777" w:rsidR="007813F4" w:rsidRPr="00A62CB7" w:rsidRDefault="009511AE">
            <w:pPr>
              <w:widowControl w:val="0"/>
              <w:spacing w:line="232" w:lineRule="auto"/>
              <w:ind w:left="115" w:right="117" w:firstLine="9"/>
              <w:rPr>
                <w:rFonts w:ascii="Nunito" w:hAnsi="Nunito"/>
                <w:sz w:val="15"/>
                <w:szCs w:val="15"/>
                <w:rPrChange w:id="3968" w:author="Craig Parker" w:date="2024-08-05T19:17:00Z">
                  <w:rPr>
                    <w:sz w:val="15"/>
                    <w:szCs w:val="15"/>
                  </w:rPr>
                </w:rPrChange>
              </w:rPr>
            </w:pPr>
            <w:r w:rsidRPr="00A62CB7">
              <w:rPr>
                <w:rFonts w:ascii="Nunito" w:hAnsi="Nunito"/>
                <w:sz w:val="15"/>
                <w:szCs w:val="15"/>
                <w:rPrChange w:id="3969" w:author="Craig Parker" w:date="2024-08-05T19:17:00Z">
                  <w:rPr>
                    <w:sz w:val="15"/>
                    <w:szCs w:val="15"/>
                  </w:rPr>
                </w:rPrChange>
              </w:rPr>
              <w:t xml:space="preserve">Images from the Sentinel </w:t>
            </w:r>
            <w:proofErr w:type="gramStart"/>
            <w:r w:rsidRPr="00A62CB7">
              <w:rPr>
                <w:rFonts w:ascii="Nunito" w:hAnsi="Nunito"/>
                <w:sz w:val="15"/>
                <w:szCs w:val="15"/>
                <w:rPrChange w:id="3970" w:author="Craig Parker" w:date="2024-08-05T19:17:00Z">
                  <w:rPr>
                    <w:sz w:val="15"/>
                    <w:szCs w:val="15"/>
                  </w:rPr>
                </w:rPrChange>
              </w:rPr>
              <w:t>2  satellite</w:t>
            </w:r>
            <w:proofErr w:type="gramEnd"/>
            <w:r w:rsidRPr="00A62CB7">
              <w:rPr>
                <w:rFonts w:ascii="Nunito" w:hAnsi="Nunito"/>
                <w:sz w:val="15"/>
                <w:szCs w:val="15"/>
                <w:rPrChange w:id="3971" w:author="Craig Parker" w:date="2024-08-05T19:17:00Z">
                  <w:rPr>
                    <w:sz w:val="15"/>
                    <w:szCs w:val="15"/>
                  </w:rPr>
                </w:rPrChange>
              </w:rPr>
              <w:t xml:space="preserve"> pair which view land  surface regions in 13 spectral  bands.</w:t>
            </w:r>
          </w:p>
        </w:tc>
        <w:tc>
          <w:tcPr>
            <w:tcW w:w="378" w:type="pct"/>
            <w:shd w:val="clear" w:color="auto" w:fill="auto"/>
            <w:tcMar>
              <w:top w:w="100" w:type="dxa"/>
              <w:left w:w="100" w:type="dxa"/>
              <w:bottom w:w="100" w:type="dxa"/>
              <w:right w:w="100" w:type="dxa"/>
            </w:tcMar>
            <w:vAlign w:val="center"/>
            <w:tcPrChange w:id="3972" w:author="Matthew Chersich" w:date="2024-08-04T20:16:00Z">
              <w:tcPr>
                <w:tcW w:w="378" w:type="pct"/>
                <w:gridSpan w:val="2"/>
                <w:shd w:val="clear" w:color="auto" w:fill="auto"/>
                <w:tcMar>
                  <w:top w:w="100" w:type="dxa"/>
                  <w:left w:w="100" w:type="dxa"/>
                  <w:bottom w:w="100" w:type="dxa"/>
                  <w:right w:w="100" w:type="dxa"/>
                </w:tcMar>
              </w:tcPr>
            </w:tcPrChange>
          </w:tcPr>
          <w:p w14:paraId="00000273" w14:textId="77777777" w:rsidR="007813F4" w:rsidRPr="00A62CB7" w:rsidRDefault="009511AE">
            <w:pPr>
              <w:widowControl w:val="0"/>
              <w:spacing w:line="240" w:lineRule="auto"/>
              <w:ind w:left="127"/>
              <w:rPr>
                <w:rFonts w:ascii="Nunito" w:hAnsi="Nunito"/>
                <w:sz w:val="15"/>
                <w:szCs w:val="15"/>
                <w:rPrChange w:id="3973" w:author="Craig Parker" w:date="2024-08-05T19:17:00Z">
                  <w:rPr>
                    <w:sz w:val="15"/>
                    <w:szCs w:val="15"/>
                  </w:rPr>
                </w:rPrChange>
              </w:rPr>
            </w:pPr>
            <w:r w:rsidRPr="00A62CB7">
              <w:rPr>
                <w:rFonts w:ascii="Nunito" w:hAnsi="Nunito"/>
                <w:sz w:val="15"/>
                <w:szCs w:val="15"/>
                <w:rPrChange w:id="3974" w:author="Craig Parker" w:date="2024-08-05T19:17: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Change w:id="3975" w:author="Matthew Chersich" w:date="2024-08-04T20:16:00Z">
              <w:tcPr>
                <w:tcW w:w="633" w:type="pct"/>
                <w:gridSpan w:val="2"/>
                <w:shd w:val="clear" w:color="auto" w:fill="auto"/>
                <w:tcMar>
                  <w:top w:w="100" w:type="dxa"/>
                  <w:left w:w="100" w:type="dxa"/>
                  <w:bottom w:w="100" w:type="dxa"/>
                  <w:right w:w="100" w:type="dxa"/>
                </w:tcMar>
              </w:tcPr>
            </w:tcPrChange>
          </w:tcPr>
          <w:p w14:paraId="00000274" w14:textId="77777777" w:rsidR="007813F4" w:rsidRPr="00A62CB7" w:rsidRDefault="009511AE">
            <w:pPr>
              <w:widowControl w:val="0"/>
              <w:spacing w:line="230" w:lineRule="auto"/>
              <w:ind w:left="116" w:right="307" w:firstLine="6"/>
              <w:rPr>
                <w:rFonts w:ascii="Nunito" w:hAnsi="Nunito"/>
                <w:sz w:val="15"/>
                <w:szCs w:val="15"/>
                <w:rPrChange w:id="3976" w:author="Craig Parker" w:date="2024-08-05T19:17:00Z">
                  <w:rPr>
                    <w:sz w:val="15"/>
                    <w:szCs w:val="15"/>
                  </w:rPr>
                </w:rPrChange>
              </w:rPr>
            </w:pPr>
            <w:r w:rsidRPr="00A62CB7">
              <w:rPr>
                <w:rFonts w:ascii="Nunito" w:hAnsi="Nunito"/>
                <w:sz w:val="15"/>
                <w:szCs w:val="15"/>
                <w:rPrChange w:id="3977" w:author="Craig Parker" w:date="2024-08-05T19:17:00Z">
                  <w:rPr>
                    <w:sz w:val="15"/>
                    <w:szCs w:val="15"/>
                  </w:rPr>
                </w:rPrChange>
              </w:rPr>
              <w:t xml:space="preserve">Urban land cover – </w:t>
            </w:r>
            <w:proofErr w:type="gramStart"/>
            <w:r w:rsidRPr="00A62CB7">
              <w:rPr>
                <w:rFonts w:ascii="Nunito" w:hAnsi="Nunito"/>
                <w:sz w:val="15"/>
                <w:szCs w:val="15"/>
                <w:rPrChange w:id="3978" w:author="Craig Parker" w:date="2024-08-05T19:17:00Z">
                  <w:rPr>
                    <w:sz w:val="15"/>
                    <w:szCs w:val="15"/>
                  </w:rPr>
                </w:rPrChange>
              </w:rPr>
              <w:t>vegetation  coverage</w:t>
            </w:r>
            <w:proofErr w:type="gramEnd"/>
            <w:r w:rsidRPr="00A62CB7">
              <w:rPr>
                <w:rFonts w:ascii="Nunito" w:hAnsi="Nunito"/>
                <w:sz w:val="15"/>
                <w:szCs w:val="15"/>
                <w:rPrChange w:id="3979" w:author="Craig Parker" w:date="2024-08-05T19:17:00Z">
                  <w:rPr>
                    <w:sz w:val="15"/>
                    <w:szCs w:val="15"/>
                  </w:rPr>
                </w:rPrChange>
              </w:rPr>
              <w:t xml:space="preserve">, morphological  </w:t>
            </w:r>
          </w:p>
          <w:p w14:paraId="00000275" w14:textId="77777777" w:rsidR="007813F4" w:rsidRPr="00A62CB7" w:rsidRDefault="009511AE">
            <w:pPr>
              <w:widowControl w:val="0"/>
              <w:spacing w:before="8" w:line="231" w:lineRule="auto"/>
              <w:ind w:left="110" w:right="103" w:firstLine="1"/>
              <w:rPr>
                <w:rFonts w:ascii="Nunito" w:hAnsi="Nunito"/>
                <w:sz w:val="15"/>
                <w:szCs w:val="15"/>
                <w:rPrChange w:id="3980" w:author="Craig Parker" w:date="2024-08-05T19:17:00Z">
                  <w:rPr>
                    <w:sz w:val="15"/>
                    <w:szCs w:val="15"/>
                  </w:rPr>
                </w:rPrChange>
              </w:rPr>
            </w:pPr>
            <w:r w:rsidRPr="00A62CB7">
              <w:rPr>
                <w:rFonts w:ascii="Nunito" w:hAnsi="Nunito"/>
                <w:sz w:val="15"/>
                <w:szCs w:val="15"/>
                <w:rPrChange w:id="3981" w:author="Craig Parker" w:date="2024-08-05T19:17:00Z">
                  <w:rPr>
                    <w:sz w:val="15"/>
                    <w:szCs w:val="15"/>
                  </w:rPr>
                </w:rPrChange>
              </w:rPr>
              <w:t xml:space="preserve">features, possibly pollution </w:t>
            </w:r>
            <w:proofErr w:type="gramStart"/>
            <w:r w:rsidRPr="00A62CB7">
              <w:rPr>
                <w:rFonts w:ascii="Nunito" w:hAnsi="Nunito"/>
                <w:sz w:val="15"/>
                <w:szCs w:val="15"/>
                <w:rPrChange w:id="3982" w:author="Craig Parker" w:date="2024-08-05T19:17:00Z">
                  <w:rPr>
                    <w:sz w:val="15"/>
                    <w:szCs w:val="15"/>
                  </w:rPr>
                </w:rPrChange>
              </w:rPr>
              <w:t>levels  (</w:t>
            </w:r>
            <w:proofErr w:type="gramEnd"/>
            <w:r w:rsidRPr="00A62CB7">
              <w:rPr>
                <w:rFonts w:ascii="Nunito" w:hAnsi="Nunito"/>
                <w:sz w:val="15"/>
                <w:szCs w:val="15"/>
                <w:rPrChange w:id="3983" w:author="Craig Parker" w:date="2024-08-05T19:17:00Z">
                  <w:rPr>
                    <w:sz w:val="15"/>
                    <w:szCs w:val="15"/>
                  </w:rPr>
                </w:rPrChange>
              </w:rPr>
              <w:t>AOT). Bands 4 (red), 8 (</w:t>
            </w:r>
            <w:proofErr w:type="gramStart"/>
            <w:r w:rsidRPr="00A62CB7">
              <w:rPr>
                <w:rFonts w:ascii="Nunito" w:hAnsi="Nunito"/>
                <w:sz w:val="15"/>
                <w:szCs w:val="15"/>
                <w:rPrChange w:id="3984" w:author="Craig Parker" w:date="2024-08-05T19:17:00Z">
                  <w:rPr>
                    <w:sz w:val="15"/>
                    <w:szCs w:val="15"/>
                  </w:rPr>
                </w:rPrChange>
              </w:rPr>
              <w:t>NIR)  and</w:t>
            </w:r>
            <w:proofErr w:type="gramEnd"/>
            <w:r w:rsidRPr="00A62CB7">
              <w:rPr>
                <w:rFonts w:ascii="Nunito" w:hAnsi="Nunito"/>
                <w:sz w:val="15"/>
                <w:szCs w:val="15"/>
                <w:rPrChange w:id="3985" w:author="Craig Parker" w:date="2024-08-05T19:17:00Z">
                  <w:rPr>
                    <w:sz w:val="15"/>
                    <w:szCs w:val="15"/>
                  </w:rPr>
                </w:rPrChange>
              </w:rPr>
              <w:t xml:space="preserve"> SCL (Scene Classification);  Aerosol Optical Thickness; NDVI </w:t>
            </w:r>
            <w:proofErr w:type="spellStart"/>
            <w:r w:rsidRPr="00A62CB7">
              <w:rPr>
                <w:rFonts w:ascii="Nunito" w:hAnsi="Nunito"/>
                <w:sz w:val="15"/>
                <w:szCs w:val="15"/>
                <w:rPrChange w:id="3986" w:author="Craig Parker" w:date="2024-08-05T19:17:00Z">
                  <w:rPr>
                    <w:sz w:val="15"/>
                    <w:szCs w:val="15"/>
                  </w:rPr>
                </w:rPrChange>
              </w:rPr>
              <w:t>sh</w:t>
            </w:r>
            <w:proofErr w:type="spellEnd"/>
            <w:r w:rsidRPr="00A62CB7">
              <w:rPr>
                <w:rFonts w:ascii="Nunito" w:hAnsi="Nunito"/>
                <w:sz w:val="15"/>
                <w:szCs w:val="15"/>
                <w:rPrChange w:id="3987" w:author="Craig Parker" w:date="2024-08-05T19:17:00Z">
                  <w:rPr>
                    <w:sz w:val="15"/>
                    <w:szCs w:val="15"/>
                  </w:rPr>
                </w:rPrChange>
              </w:rPr>
              <w:t xml:space="preserve"> layer.</w:t>
            </w:r>
          </w:p>
        </w:tc>
        <w:tc>
          <w:tcPr>
            <w:tcW w:w="486" w:type="pct"/>
            <w:shd w:val="clear" w:color="auto" w:fill="auto"/>
            <w:tcMar>
              <w:top w:w="100" w:type="dxa"/>
              <w:left w:w="100" w:type="dxa"/>
              <w:bottom w:w="100" w:type="dxa"/>
              <w:right w:w="100" w:type="dxa"/>
            </w:tcMar>
            <w:vAlign w:val="center"/>
            <w:tcPrChange w:id="3988" w:author="Matthew Chersich" w:date="2024-08-04T20:16:00Z">
              <w:tcPr>
                <w:tcW w:w="486" w:type="pct"/>
                <w:gridSpan w:val="3"/>
                <w:shd w:val="clear" w:color="auto" w:fill="auto"/>
                <w:tcMar>
                  <w:top w:w="100" w:type="dxa"/>
                  <w:left w:w="100" w:type="dxa"/>
                  <w:bottom w:w="100" w:type="dxa"/>
                  <w:right w:w="100" w:type="dxa"/>
                </w:tcMar>
              </w:tcPr>
            </w:tcPrChange>
          </w:tcPr>
          <w:p w14:paraId="00000276" w14:textId="77777777" w:rsidR="007813F4" w:rsidRPr="00A62CB7" w:rsidRDefault="009511AE">
            <w:pPr>
              <w:widowControl w:val="0"/>
              <w:spacing w:line="240" w:lineRule="auto"/>
              <w:ind w:left="122"/>
              <w:rPr>
                <w:rFonts w:ascii="Nunito" w:hAnsi="Nunito"/>
                <w:sz w:val="15"/>
                <w:szCs w:val="15"/>
                <w:rPrChange w:id="3989" w:author="Craig Parker" w:date="2024-08-05T19:17:00Z">
                  <w:rPr>
                    <w:sz w:val="15"/>
                    <w:szCs w:val="15"/>
                  </w:rPr>
                </w:rPrChange>
              </w:rPr>
            </w:pPr>
            <w:r w:rsidRPr="00A62CB7">
              <w:rPr>
                <w:rFonts w:ascii="Nunito" w:hAnsi="Nunito"/>
                <w:sz w:val="15"/>
                <w:szCs w:val="15"/>
                <w:rPrChange w:id="3990" w:author="Craig Parker" w:date="2024-08-05T19:17:00Z">
                  <w:rPr>
                    <w:sz w:val="15"/>
                    <w:szCs w:val="15"/>
                  </w:rPr>
                </w:rPrChange>
              </w:rPr>
              <w:t xml:space="preserve">Spatial: Global  </w:t>
            </w:r>
          </w:p>
          <w:p w14:paraId="00000277" w14:textId="77777777" w:rsidR="007813F4" w:rsidRPr="00A62CB7" w:rsidRDefault="009511AE">
            <w:pPr>
              <w:widowControl w:val="0"/>
              <w:spacing w:line="240" w:lineRule="auto"/>
              <w:ind w:left="121"/>
              <w:rPr>
                <w:rFonts w:ascii="Nunito" w:hAnsi="Nunito"/>
                <w:sz w:val="15"/>
                <w:szCs w:val="15"/>
                <w:rPrChange w:id="3991" w:author="Craig Parker" w:date="2024-08-05T19:17:00Z">
                  <w:rPr>
                    <w:sz w:val="15"/>
                    <w:szCs w:val="15"/>
                  </w:rPr>
                </w:rPrChange>
              </w:rPr>
            </w:pPr>
            <w:proofErr w:type="gramStart"/>
            <w:r w:rsidRPr="00A62CB7">
              <w:rPr>
                <w:rFonts w:ascii="Nunito" w:hAnsi="Nunito"/>
                <w:sz w:val="15"/>
                <w:szCs w:val="15"/>
                <w:rPrChange w:id="3992" w:author="Craig Parker" w:date="2024-08-05T19:17:00Z">
                  <w:rPr>
                    <w:sz w:val="15"/>
                    <w:szCs w:val="15"/>
                  </w:rPr>
                </w:rPrChange>
              </w:rPr>
              <w:t>coverage;</w:t>
            </w:r>
            <w:proofErr w:type="gramEnd"/>
            <w:r w:rsidRPr="00A62CB7">
              <w:rPr>
                <w:rFonts w:ascii="Nunito" w:hAnsi="Nunito"/>
                <w:sz w:val="15"/>
                <w:szCs w:val="15"/>
                <w:rPrChange w:id="3993" w:author="Craig Parker" w:date="2024-08-05T19:17:00Z">
                  <w:rPr>
                    <w:sz w:val="15"/>
                    <w:szCs w:val="15"/>
                  </w:rPr>
                </w:rPrChange>
              </w:rPr>
              <w:t xml:space="preserve">  </w:t>
            </w:r>
          </w:p>
          <w:p w14:paraId="00000278" w14:textId="77777777" w:rsidR="007813F4" w:rsidRPr="00A62CB7" w:rsidRDefault="009511AE">
            <w:pPr>
              <w:widowControl w:val="0"/>
              <w:spacing w:before="2" w:line="230" w:lineRule="auto"/>
              <w:ind w:left="118" w:right="111" w:firstLine="3"/>
              <w:rPr>
                <w:rFonts w:ascii="Nunito" w:hAnsi="Nunito"/>
                <w:sz w:val="15"/>
                <w:szCs w:val="15"/>
                <w:rPrChange w:id="3994" w:author="Craig Parker" w:date="2024-08-05T19:17:00Z">
                  <w:rPr>
                    <w:sz w:val="15"/>
                    <w:szCs w:val="15"/>
                  </w:rPr>
                </w:rPrChange>
              </w:rPr>
            </w:pPr>
            <w:r w:rsidRPr="00A62CB7">
              <w:rPr>
                <w:rFonts w:ascii="Nunito" w:hAnsi="Nunito"/>
                <w:sz w:val="15"/>
                <w:szCs w:val="15"/>
                <w:rPrChange w:id="3995" w:author="Craig Parker" w:date="2024-08-05T19:17:00Z">
                  <w:rPr>
                    <w:sz w:val="15"/>
                    <w:szCs w:val="15"/>
                  </w:rPr>
                </w:rPrChange>
              </w:rPr>
              <w:t xml:space="preserve">0.000064 deg </w:t>
            </w:r>
            <w:proofErr w:type="gramStart"/>
            <w:r w:rsidRPr="00A62CB7">
              <w:rPr>
                <w:rFonts w:ascii="Nunito" w:hAnsi="Nunito"/>
                <w:sz w:val="15"/>
                <w:szCs w:val="15"/>
                <w:rPrChange w:id="3996" w:author="Craig Parker" w:date="2024-08-05T19:17:00Z">
                  <w:rPr>
                    <w:sz w:val="15"/>
                    <w:szCs w:val="15"/>
                  </w:rPr>
                </w:rPrChange>
              </w:rPr>
              <w:t>res  Temporal</w:t>
            </w:r>
            <w:proofErr w:type="gramEnd"/>
            <w:r w:rsidRPr="00A62CB7">
              <w:rPr>
                <w:rFonts w:ascii="Nunito" w:hAnsi="Nunito"/>
                <w:sz w:val="15"/>
                <w:szCs w:val="15"/>
                <w:rPrChange w:id="3997" w:author="Craig Parker" w:date="2024-08-05T19:17:00Z">
                  <w:rPr>
                    <w:sz w:val="15"/>
                    <w:szCs w:val="15"/>
                  </w:rPr>
                </w:rPrChange>
              </w:rPr>
              <w:t xml:space="preserve">: every 5  days or faster;  </w:t>
            </w:r>
          </w:p>
          <w:p w14:paraId="00000279" w14:textId="77777777" w:rsidR="007813F4" w:rsidRPr="00A62CB7" w:rsidRDefault="009511AE">
            <w:pPr>
              <w:widowControl w:val="0"/>
              <w:spacing w:before="8" w:line="230" w:lineRule="auto"/>
              <w:ind w:left="127" w:right="262" w:hanging="10"/>
              <w:rPr>
                <w:rFonts w:ascii="Nunito" w:hAnsi="Nunito"/>
                <w:sz w:val="15"/>
                <w:szCs w:val="15"/>
                <w:rPrChange w:id="3998" w:author="Craig Parker" w:date="2024-08-05T19:17:00Z">
                  <w:rPr>
                    <w:sz w:val="15"/>
                    <w:szCs w:val="15"/>
                  </w:rPr>
                </w:rPrChange>
              </w:rPr>
            </w:pPr>
            <w:r w:rsidRPr="00A62CB7">
              <w:rPr>
                <w:rFonts w:ascii="Nunito" w:hAnsi="Nunito"/>
                <w:sz w:val="15"/>
                <w:szCs w:val="15"/>
                <w:rPrChange w:id="3999" w:author="Craig Parker" w:date="2024-08-05T19:17:00Z">
                  <w:rPr>
                    <w:sz w:val="15"/>
                    <w:szCs w:val="15"/>
                  </w:rPr>
                </w:rPrChange>
              </w:rPr>
              <w:t>from Aug 2015 – Nov 2020.</w:t>
            </w:r>
          </w:p>
        </w:tc>
        <w:tc>
          <w:tcPr>
            <w:tcW w:w="583" w:type="pct"/>
            <w:shd w:val="clear" w:color="auto" w:fill="auto"/>
            <w:tcMar>
              <w:top w:w="100" w:type="dxa"/>
              <w:left w:w="100" w:type="dxa"/>
              <w:bottom w:w="100" w:type="dxa"/>
              <w:right w:w="100" w:type="dxa"/>
            </w:tcMar>
            <w:vAlign w:val="center"/>
            <w:tcPrChange w:id="4000" w:author="Matthew Chersich" w:date="2024-08-04T20:16:00Z">
              <w:tcPr>
                <w:tcW w:w="583" w:type="pct"/>
                <w:shd w:val="clear" w:color="auto" w:fill="auto"/>
                <w:tcMar>
                  <w:top w:w="100" w:type="dxa"/>
                  <w:left w:w="100" w:type="dxa"/>
                  <w:bottom w:w="100" w:type="dxa"/>
                  <w:right w:w="100" w:type="dxa"/>
                </w:tcMar>
              </w:tcPr>
            </w:tcPrChange>
          </w:tcPr>
          <w:p w14:paraId="0000027A" w14:textId="77777777" w:rsidR="007813F4" w:rsidRPr="00A62CB7" w:rsidRDefault="009511AE">
            <w:pPr>
              <w:widowControl w:val="0"/>
              <w:spacing w:line="233" w:lineRule="auto"/>
              <w:ind w:left="118" w:right="233" w:firstLine="7"/>
              <w:jc w:val="both"/>
              <w:rPr>
                <w:rFonts w:ascii="Nunito" w:hAnsi="Nunito"/>
                <w:sz w:val="15"/>
                <w:szCs w:val="15"/>
                <w:rPrChange w:id="4001" w:author="Craig Parker" w:date="2024-08-05T19:17:00Z">
                  <w:rPr>
                    <w:sz w:val="15"/>
                    <w:szCs w:val="15"/>
                  </w:rPr>
                </w:rPrChange>
              </w:rPr>
            </w:pPr>
            <w:r w:rsidRPr="00A62CB7">
              <w:rPr>
                <w:rFonts w:ascii="Nunito" w:hAnsi="Nunito"/>
                <w:sz w:val="15"/>
                <w:szCs w:val="15"/>
                <w:rPrChange w:id="4002" w:author="Craig Parker" w:date="2024-08-05T19:17:00Z">
                  <w:rPr>
                    <w:sz w:val="15"/>
                    <w:szCs w:val="15"/>
                  </w:rPr>
                </w:rPrChange>
              </w:rPr>
              <w:t xml:space="preserve">if there is </w:t>
            </w:r>
            <w:proofErr w:type="gramStart"/>
            <w:r w:rsidRPr="00A62CB7">
              <w:rPr>
                <w:rFonts w:ascii="Nunito" w:hAnsi="Nunito"/>
                <w:sz w:val="15"/>
                <w:szCs w:val="15"/>
                <w:rPrChange w:id="4003" w:author="Craig Parker" w:date="2024-08-05T19:17:00Z">
                  <w:rPr>
                    <w:sz w:val="15"/>
                    <w:szCs w:val="15"/>
                  </w:rPr>
                </w:rPrChange>
              </w:rPr>
              <w:t>requirement  to</w:t>
            </w:r>
            <w:proofErr w:type="gramEnd"/>
            <w:r w:rsidRPr="00A62CB7">
              <w:rPr>
                <w:rFonts w:ascii="Nunito" w:hAnsi="Nunito"/>
                <w:sz w:val="15"/>
                <w:szCs w:val="15"/>
                <w:rPrChange w:id="4004" w:author="Craig Parker" w:date="2024-08-05T19:17:00Z">
                  <w:rPr>
                    <w:sz w:val="15"/>
                    <w:szCs w:val="15"/>
                  </w:rPr>
                </w:rPrChange>
              </w:rPr>
              <w:t xml:space="preserve"> control for pollution  effects or to look at  </w:t>
            </w:r>
          </w:p>
          <w:p w14:paraId="0000027B" w14:textId="77777777" w:rsidR="007813F4" w:rsidRPr="00A62CB7" w:rsidRDefault="009511AE">
            <w:pPr>
              <w:widowControl w:val="0"/>
              <w:spacing w:before="2" w:line="236" w:lineRule="auto"/>
              <w:ind w:left="121" w:right="80"/>
              <w:rPr>
                <w:rFonts w:ascii="Nunito" w:hAnsi="Nunito"/>
                <w:sz w:val="15"/>
                <w:szCs w:val="15"/>
                <w:rPrChange w:id="4005" w:author="Craig Parker" w:date="2024-08-05T19:17:00Z">
                  <w:rPr>
                    <w:sz w:val="15"/>
                    <w:szCs w:val="15"/>
                  </w:rPr>
                </w:rPrChange>
              </w:rPr>
            </w:pPr>
            <w:r w:rsidRPr="00A62CB7">
              <w:rPr>
                <w:rFonts w:ascii="Nunito" w:hAnsi="Nunito"/>
                <w:sz w:val="15"/>
                <w:szCs w:val="15"/>
                <w:rPrChange w:id="4006" w:author="Craig Parker" w:date="2024-08-05T19:17:00Z">
                  <w:rPr>
                    <w:sz w:val="15"/>
                    <w:szCs w:val="15"/>
                  </w:rPr>
                </w:rPrChange>
              </w:rPr>
              <w:t>combined heat-</w:t>
            </w:r>
            <w:proofErr w:type="gramStart"/>
            <w:r w:rsidRPr="00A62CB7">
              <w:rPr>
                <w:rFonts w:ascii="Nunito" w:hAnsi="Nunito"/>
                <w:sz w:val="15"/>
                <w:szCs w:val="15"/>
                <w:rPrChange w:id="4007" w:author="Craig Parker" w:date="2024-08-05T19:17:00Z">
                  <w:rPr>
                    <w:sz w:val="15"/>
                    <w:szCs w:val="15"/>
                  </w:rPr>
                </w:rPrChange>
              </w:rPr>
              <w:t>pollution  exposures</w:t>
            </w:r>
            <w:proofErr w:type="gramEnd"/>
          </w:p>
        </w:tc>
      </w:tr>
      <w:tr w:rsidR="003C65B3" w:rsidRPr="00A62CB7" w14:paraId="263B662A" w14:textId="77777777" w:rsidTr="00AE02E3">
        <w:trPr>
          <w:trHeight w:val="1296"/>
          <w:trPrChange w:id="4008" w:author="Matthew Chersich" w:date="2024-08-04T20:16:00Z">
            <w:trPr>
              <w:trHeight w:val="1296"/>
            </w:trPr>
          </w:trPrChange>
        </w:trPr>
        <w:tc>
          <w:tcPr>
            <w:tcW w:w="1530" w:type="pct"/>
            <w:shd w:val="clear" w:color="auto" w:fill="auto"/>
            <w:tcMar>
              <w:top w:w="100" w:type="dxa"/>
              <w:left w:w="100" w:type="dxa"/>
              <w:bottom w:w="100" w:type="dxa"/>
              <w:right w:w="100" w:type="dxa"/>
            </w:tcMar>
            <w:vAlign w:val="center"/>
            <w:tcPrChange w:id="4009" w:author="Matthew Chersich" w:date="2024-08-04T20:16:00Z">
              <w:tcPr>
                <w:tcW w:w="1366" w:type="pct"/>
                <w:shd w:val="clear" w:color="auto" w:fill="auto"/>
                <w:tcMar>
                  <w:top w:w="100" w:type="dxa"/>
                  <w:left w:w="100" w:type="dxa"/>
                  <w:bottom w:w="100" w:type="dxa"/>
                  <w:right w:w="100" w:type="dxa"/>
                </w:tcMar>
              </w:tcPr>
            </w:tcPrChange>
          </w:tcPr>
          <w:p w14:paraId="0000027C" w14:textId="77777777" w:rsidR="007813F4" w:rsidRPr="00A62CB7" w:rsidRDefault="009511AE">
            <w:pPr>
              <w:widowControl w:val="0"/>
              <w:spacing w:line="240" w:lineRule="auto"/>
              <w:ind w:left="127"/>
              <w:rPr>
                <w:rFonts w:ascii="Nunito" w:hAnsi="Nunito"/>
                <w:sz w:val="15"/>
                <w:szCs w:val="15"/>
                <w:rPrChange w:id="4010" w:author="Craig Parker" w:date="2024-08-05T19:17:00Z">
                  <w:rPr>
                    <w:sz w:val="15"/>
                    <w:szCs w:val="15"/>
                  </w:rPr>
                </w:rPrChange>
              </w:rPr>
            </w:pPr>
            <w:r w:rsidRPr="00A62CB7">
              <w:rPr>
                <w:rFonts w:ascii="Nunito" w:hAnsi="Nunito"/>
                <w:sz w:val="15"/>
                <w:szCs w:val="15"/>
                <w:rPrChange w:id="4011" w:author="Craig Parker" w:date="2024-08-05T19:17:00Z">
                  <w:rPr>
                    <w:sz w:val="15"/>
                    <w:szCs w:val="15"/>
                  </w:rPr>
                </w:rPrChange>
              </w:rPr>
              <w:t xml:space="preserve">Aqua MODIS Land Surface Temperature (MYD21A1D - </w:t>
            </w:r>
            <w:r w:rsidRPr="00A62CB7">
              <w:rPr>
                <w:rFonts w:ascii="Nunito" w:hAnsi="Nunito"/>
                <w:rPrChange w:id="4012" w:author="Craig Parker" w:date="2024-08-05T19:17:00Z">
                  <w:rPr/>
                </w:rPrChange>
              </w:rPr>
              <w:fldChar w:fldCharType="begin"/>
            </w:r>
            <w:r w:rsidRPr="00A62CB7">
              <w:rPr>
                <w:rFonts w:ascii="Nunito" w:hAnsi="Nunito"/>
                <w:rPrChange w:id="4013" w:author="Craig Parker" w:date="2024-08-05T19:17:00Z">
                  <w:rPr/>
                </w:rPrChange>
              </w:rPr>
              <w:instrText>HYPERLINK "https://doi.org/10.5067/MODIS/MYD21A1D.061" \h</w:instrText>
            </w:r>
            <w:r w:rsidRPr="00A62CB7">
              <w:rPr>
                <w:rFonts w:ascii="Nunito" w:hAnsi="Nunito"/>
              </w:rPr>
            </w:r>
            <w:r w:rsidRPr="00A62CB7">
              <w:rPr>
                <w:rFonts w:ascii="Nunito" w:hAnsi="Nunito"/>
                <w:rPrChange w:id="4014" w:author="Craig Parker" w:date="2024-08-05T19:17:00Z">
                  <w:rPr>
                    <w:color w:val="1155CC"/>
                    <w:sz w:val="15"/>
                    <w:szCs w:val="15"/>
                    <w:u w:val="single"/>
                  </w:rPr>
                </w:rPrChange>
              </w:rPr>
              <w:fldChar w:fldCharType="separate"/>
            </w:r>
            <w:r w:rsidRPr="00A62CB7">
              <w:rPr>
                <w:rFonts w:ascii="Nunito" w:hAnsi="Nunito"/>
                <w:color w:val="1155CC"/>
                <w:sz w:val="15"/>
                <w:szCs w:val="15"/>
                <w:u w:val="single"/>
                <w:rPrChange w:id="4015" w:author="Craig Parker" w:date="2024-08-05T19:17:00Z">
                  <w:rPr>
                    <w:color w:val="1155CC"/>
                    <w:sz w:val="15"/>
                    <w:szCs w:val="15"/>
                    <w:u w:val="single"/>
                  </w:rPr>
                </w:rPrChange>
              </w:rPr>
              <w:t>https://doi.org/10.5067/MODIS/MYD21A1D.061</w:t>
            </w:r>
            <w:r w:rsidRPr="00A62CB7">
              <w:rPr>
                <w:rFonts w:ascii="Nunito" w:hAnsi="Nunito"/>
                <w:color w:val="1155CC"/>
                <w:sz w:val="15"/>
                <w:szCs w:val="15"/>
                <w:u w:val="single"/>
                <w:rPrChange w:id="4016" w:author="Craig Parker" w:date="2024-08-05T19:17:00Z">
                  <w:rPr>
                    <w:color w:val="1155CC"/>
                    <w:sz w:val="15"/>
                    <w:szCs w:val="15"/>
                    <w:u w:val="single"/>
                  </w:rPr>
                </w:rPrChange>
              </w:rPr>
              <w:fldChar w:fldCharType="end"/>
            </w:r>
            <w:r w:rsidRPr="00A62CB7">
              <w:rPr>
                <w:rFonts w:ascii="Nunito" w:hAnsi="Nunito"/>
                <w:sz w:val="15"/>
                <w:szCs w:val="15"/>
                <w:rPrChange w:id="4017" w:author="Craig Parker" w:date="2024-08-05T19:17:00Z">
                  <w:rPr>
                    <w:sz w:val="15"/>
                    <w:szCs w:val="15"/>
                  </w:rPr>
                </w:rPrChange>
              </w:rPr>
              <w:t xml:space="preserve"> &amp; MYD21A1N - </w:t>
            </w:r>
            <w:r w:rsidRPr="00A62CB7">
              <w:rPr>
                <w:rFonts w:ascii="Nunito" w:hAnsi="Nunito"/>
                <w:rPrChange w:id="4018" w:author="Craig Parker" w:date="2024-08-05T19:17:00Z">
                  <w:rPr/>
                </w:rPrChange>
              </w:rPr>
              <w:fldChar w:fldCharType="begin"/>
            </w:r>
            <w:r w:rsidRPr="00A62CB7">
              <w:rPr>
                <w:rFonts w:ascii="Nunito" w:hAnsi="Nunito"/>
                <w:rPrChange w:id="4019" w:author="Craig Parker" w:date="2024-08-05T19:17:00Z">
                  <w:rPr/>
                </w:rPrChange>
              </w:rPr>
              <w:instrText>HYPERLINK "https://doi.org/10.5067/MODIS/MYD21A1N.061" \h</w:instrText>
            </w:r>
            <w:r w:rsidRPr="00A62CB7">
              <w:rPr>
                <w:rFonts w:ascii="Nunito" w:hAnsi="Nunito"/>
              </w:rPr>
            </w:r>
            <w:r w:rsidRPr="00A62CB7">
              <w:rPr>
                <w:rFonts w:ascii="Nunito" w:hAnsi="Nunito"/>
                <w:rPrChange w:id="4020" w:author="Craig Parker" w:date="2024-08-05T19:17:00Z">
                  <w:rPr>
                    <w:color w:val="1155CC"/>
                    <w:sz w:val="15"/>
                    <w:szCs w:val="15"/>
                    <w:u w:val="single"/>
                  </w:rPr>
                </w:rPrChange>
              </w:rPr>
              <w:fldChar w:fldCharType="separate"/>
            </w:r>
            <w:r w:rsidRPr="00A62CB7">
              <w:rPr>
                <w:rFonts w:ascii="Nunito" w:hAnsi="Nunito"/>
                <w:color w:val="1155CC"/>
                <w:sz w:val="15"/>
                <w:szCs w:val="15"/>
                <w:u w:val="single"/>
                <w:rPrChange w:id="4021" w:author="Craig Parker" w:date="2024-08-05T19:17:00Z">
                  <w:rPr>
                    <w:color w:val="1155CC"/>
                    <w:sz w:val="15"/>
                    <w:szCs w:val="15"/>
                    <w:u w:val="single"/>
                  </w:rPr>
                </w:rPrChange>
              </w:rPr>
              <w:t>https://doi.org/10.5067/MODIS/MYD21A1N.061</w:t>
            </w:r>
            <w:r w:rsidRPr="00A62CB7">
              <w:rPr>
                <w:rFonts w:ascii="Nunito" w:hAnsi="Nunito"/>
                <w:color w:val="1155CC"/>
                <w:sz w:val="15"/>
                <w:szCs w:val="15"/>
                <w:u w:val="single"/>
                <w:rPrChange w:id="4022" w:author="Craig Parker" w:date="2024-08-05T19:17:00Z">
                  <w:rPr>
                    <w:color w:val="1155CC"/>
                    <w:sz w:val="15"/>
                    <w:szCs w:val="15"/>
                    <w:u w:val="single"/>
                  </w:rPr>
                </w:rPrChange>
              </w:rPr>
              <w:fldChar w:fldCharType="end"/>
            </w:r>
            <w:r w:rsidRPr="00A62CB7">
              <w:rPr>
                <w:rFonts w:ascii="Nunito" w:hAnsi="Nunito"/>
                <w:sz w:val="15"/>
                <w:szCs w:val="15"/>
                <w:rPrChange w:id="4023" w:author="Craig Parker" w:date="2024-08-05T19:17:00Z">
                  <w:rPr>
                    <w:sz w:val="15"/>
                    <w:szCs w:val="15"/>
                  </w:rPr>
                </w:rPrChange>
              </w:rPr>
              <w:t>)</w:t>
            </w:r>
          </w:p>
        </w:tc>
        <w:tc>
          <w:tcPr>
            <w:tcW w:w="1391" w:type="pct"/>
            <w:shd w:val="clear" w:color="auto" w:fill="auto"/>
            <w:tcMar>
              <w:top w:w="100" w:type="dxa"/>
              <w:left w:w="100" w:type="dxa"/>
              <w:bottom w:w="100" w:type="dxa"/>
              <w:right w:w="100" w:type="dxa"/>
            </w:tcMar>
            <w:vAlign w:val="center"/>
            <w:tcPrChange w:id="4024" w:author="Matthew Chersich" w:date="2024-08-04T20:16:00Z">
              <w:tcPr>
                <w:tcW w:w="1555" w:type="pct"/>
                <w:gridSpan w:val="3"/>
                <w:shd w:val="clear" w:color="auto" w:fill="auto"/>
                <w:tcMar>
                  <w:top w:w="100" w:type="dxa"/>
                  <w:left w:w="100" w:type="dxa"/>
                  <w:bottom w:w="100" w:type="dxa"/>
                  <w:right w:w="100" w:type="dxa"/>
                </w:tcMar>
              </w:tcPr>
            </w:tcPrChange>
          </w:tcPr>
          <w:p w14:paraId="0000027D" w14:textId="77777777" w:rsidR="007813F4" w:rsidRPr="00A62CB7" w:rsidRDefault="009511AE">
            <w:pPr>
              <w:widowControl w:val="0"/>
              <w:spacing w:line="232" w:lineRule="auto"/>
              <w:ind w:left="115" w:right="117" w:firstLine="9"/>
              <w:rPr>
                <w:rFonts w:ascii="Nunito" w:hAnsi="Nunito"/>
                <w:sz w:val="15"/>
                <w:szCs w:val="15"/>
                <w:rPrChange w:id="4025" w:author="Craig Parker" w:date="2024-08-05T19:17:00Z">
                  <w:rPr>
                    <w:sz w:val="15"/>
                    <w:szCs w:val="15"/>
                  </w:rPr>
                </w:rPrChange>
              </w:rPr>
            </w:pPr>
            <w:r w:rsidRPr="00A62CB7">
              <w:rPr>
                <w:rFonts w:ascii="Nunito" w:hAnsi="Nunito"/>
                <w:sz w:val="15"/>
                <w:szCs w:val="15"/>
                <w:rPrChange w:id="4026" w:author="Craig Parker" w:date="2024-08-05T19:17:00Z">
                  <w:rPr>
                    <w:sz w:val="15"/>
                    <w:szCs w:val="15"/>
                  </w:rPr>
                </w:rPrChange>
              </w:rPr>
              <w:t xml:space="preserve">Satellite derived day and </w:t>
            </w:r>
            <w:proofErr w:type="gramStart"/>
            <w:r w:rsidRPr="00A62CB7">
              <w:rPr>
                <w:rFonts w:ascii="Nunito" w:hAnsi="Nunito"/>
                <w:sz w:val="15"/>
                <w:szCs w:val="15"/>
                <w:rPrChange w:id="4027" w:author="Craig Parker" w:date="2024-08-05T19:17:00Z">
                  <w:rPr>
                    <w:sz w:val="15"/>
                    <w:szCs w:val="15"/>
                  </w:rPr>
                </w:rPrChange>
              </w:rPr>
              <w:t>night time</w:t>
            </w:r>
            <w:proofErr w:type="gramEnd"/>
            <w:r w:rsidRPr="00A62CB7">
              <w:rPr>
                <w:rFonts w:ascii="Nunito" w:hAnsi="Nunito"/>
                <w:sz w:val="15"/>
                <w:szCs w:val="15"/>
                <w:rPrChange w:id="4028" w:author="Craig Parker" w:date="2024-08-05T19:17:00Z">
                  <w:rPr>
                    <w:sz w:val="15"/>
                    <w:szCs w:val="15"/>
                  </w:rPr>
                </w:rPrChange>
              </w:rPr>
              <w:t>, high resolution (1KM) land surface temperature dataset.</w:t>
            </w:r>
          </w:p>
        </w:tc>
        <w:tc>
          <w:tcPr>
            <w:tcW w:w="378" w:type="pct"/>
            <w:shd w:val="clear" w:color="auto" w:fill="auto"/>
            <w:tcMar>
              <w:top w:w="100" w:type="dxa"/>
              <w:left w:w="100" w:type="dxa"/>
              <w:bottom w:w="100" w:type="dxa"/>
              <w:right w:w="100" w:type="dxa"/>
            </w:tcMar>
            <w:vAlign w:val="center"/>
            <w:tcPrChange w:id="4029" w:author="Matthew Chersich" w:date="2024-08-04T20:16:00Z">
              <w:tcPr>
                <w:tcW w:w="378" w:type="pct"/>
                <w:gridSpan w:val="2"/>
                <w:shd w:val="clear" w:color="auto" w:fill="auto"/>
                <w:tcMar>
                  <w:top w:w="100" w:type="dxa"/>
                  <w:left w:w="100" w:type="dxa"/>
                  <w:bottom w:w="100" w:type="dxa"/>
                  <w:right w:w="100" w:type="dxa"/>
                </w:tcMar>
              </w:tcPr>
            </w:tcPrChange>
          </w:tcPr>
          <w:p w14:paraId="0000027E" w14:textId="77777777" w:rsidR="007813F4" w:rsidRPr="00A62CB7" w:rsidRDefault="009511AE">
            <w:pPr>
              <w:widowControl w:val="0"/>
              <w:spacing w:line="240" w:lineRule="auto"/>
              <w:ind w:left="127"/>
              <w:rPr>
                <w:rFonts w:ascii="Nunito" w:hAnsi="Nunito"/>
                <w:sz w:val="15"/>
                <w:szCs w:val="15"/>
                <w:rPrChange w:id="4030" w:author="Craig Parker" w:date="2024-08-05T19:17:00Z">
                  <w:rPr>
                    <w:sz w:val="15"/>
                    <w:szCs w:val="15"/>
                  </w:rPr>
                </w:rPrChange>
              </w:rPr>
            </w:pPr>
            <w:r w:rsidRPr="00A62CB7">
              <w:rPr>
                <w:rFonts w:ascii="Nunito" w:hAnsi="Nunito"/>
                <w:sz w:val="15"/>
                <w:szCs w:val="15"/>
                <w:rPrChange w:id="4031"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4032" w:author="Matthew Chersich" w:date="2024-08-04T20:16:00Z">
              <w:tcPr>
                <w:tcW w:w="633" w:type="pct"/>
                <w:gridSpan w:val="2"/>
                <w:shd w:val="clear" w:color="auto" w:fill="auto"/>
                <w:tcMar>
                  <w:top w:w="100" w:type="dxa"/>
                  <w:left w:w="100" w:type="dxa"/>
                  <w:bottom w:w="100" w:type="dxa"/>
                  <w:right w:w="100" w:type="dxa"/>
                </w:tcMar>
              </w:tcPr>
            </w:tcPrChange>
          </w:tcPr>
          <w:p w14:paraId="0000027F" w14:textId="77777777" w:rsidR="007813F4" w:rsidRPr="00A62CB7" w:rsidRDefault="009511AE">
            <w:pPr>
              <w:widowControl w:val="0"/>
              <w:spacing w:line="230" w:lineRule="auto"/>
              <w:ind w:left="116" w:right="307" w:firstLine="6"/>
              <w:rPr>
                <w:rFonts w:ascii="Nunito" w:hAnsi="Nunito"/>
                <w:sz w:val="15"/>
                <w:szCs w:val="15"/>
                <w:rPrChange w:id="4033" w:author="Craig Parker" w:date="2024-08-05T19:17:00Z">
                  <w:rPr>
                    <w:sz w:val="15"/>
                    <w:szCs w:val="15"/>
                  </w:rPr>
                </w:rPrChange>
              </w:rPr>
            </w:pPr>
            <w:r w:rsidRPr="00A62CB7">
              <w:rPr>
                <w:rFonts w:ascii="Nunito" w:hAnsi="Nunito"/>
                <w:sz w:val="15"/>
                <w:szCs w:val="15"/>
                <w:rPrChange w:id="4034" w:author="Craig Parker" w:date="2024-08-05T19:17:00Z">
                  <w:rPr>
                    <w:sz w:val="15"/>
                    <w:szCs w:val="15"/>
                  </w:rPr>
                </w:rPrChange>
              </w:rPr>
              <w:t>Land surface temperature</w:t>
            </w:r>
          </w:p>
        </w:tc>
        <w:tc>
          <w:tcPr>
            <w:tcW w:w="486" w:type="pct"/>
            <w:shd w:val="clear" w:color="auto" w:fill="auto"/>
            <w:tcMar>
              <w:top w:w="100" w:type="dxa"/>
              <w:left w:w="100" w:type="dxa"/>
              <w:bottom w:w="100" w:type="dxa"/>
              <w:right w:w="100" w:type="dxa"/>
            </w:tcMar>
            <w:vAlign w:val="center"/>
            <w:tcPrChange w:id="4035" w:author="Matthew Chersich" w:date="2024-08-04T20:16:00Z">
              <w:tcPr>
                <w:tcW w:w="486" w:type="pct"/>
                <w:gridSpan w:val="3"/>
                <w:shd w:val="clear" w:color="auto" w:fill="auto"/>
                <w:tcMar>
                  <w:top w:w="100" w:type="dxa"/>
                  <w:left w:w="100" w:type="dxa"/>
                  <w:bottom w:w="100" w:type="dxa"/>
                  <w:right w:w="100" w:type="dxa"/>
                </w:tcMar>
              </w:tcPr>
            </w:tcPrChange>
          </w:tcPr>
          <w:p w14:paraId="00000280" w14:textId="77777777" w:rsidR="007813F4" w:rsidRPr="00A62CB7" w:rsidRDefault="009511AE">
            <w:pPr>
              <w:widowControl w:val="0"/>
              <w:spacing w:line="240" w:lineRule="auto"/>
              <w:ind w:left="122"/>
              <w:rPr>
                <w:rFonts w:ascii="Nunito" w:hAnsi="Nunito"/>
                <w:sz w:val="15"/>
                <w:szCs w:val="15"/>
                <w:rPrChange w:id="4036" w:author="Craig Parker" w:date="2024-08-05T19:17:00Z">
                  <w:rPr>
                    <w:sz w:val="15"/>
                    <w:szCs w:val="15"/>
                  </w:rPr>
                </w:rPrChange>
              </w:rPr>
            </w:pPr>
            <w:r w:rsidRPr="00A62CB7">
              <w:rPr>
                <w:rFonts w:ascii="Nunito" w:hAnsi="Nunito"/>
                <w:sz w:val="15"/>
                <w:szCs w:val="15"/>
                <w:rPrChange w:id="4037" w:author="Craig Parker" w:date="2024-08-05T19:17:00Z">
                  <w:rPr>
                    <w:sz w:val="15"/>
                    <w:szCs w:val="15"/>
                  </w:rPr>
                </w:rPrChange>
              </w:rPr>
              <w:t>Spatial: Global land surface coverage; 0.00983 deg res. Temporal: daily; 2002/07/04 to present</w:t>
            </w:r>
          </w:p>
        </w:tc>
        <w:tc>
          <w:tcPr>
            <w:tcW w:w="583" w:type="pct"/>
            <w:shd w:val="clear" w:color="auto" w:fill="auto"/>
            <w:tcMar>
              <w:top w:w="100" w:type="dxa"/>
              <w:left w:w="100" w:type="dxa"/>
              <w:bottom w:w="100" w:type="dxa"/>
              <w:right w:w="100" w:type="dxa"/>
            </w:tcMar>
            <w:vAlign w:val="center"/>
            <w:tcPrChange w:id="4038" w:author="Matthew Chersich" w:date="2024-08-04T20:16:00Z">
              <w:tcPr>
                <w:tcW w:w="583" w:type="pct"/>
                <w:shd w:val="clear" w:color="auto" w:fill="auto"/>
                <w:tcMar>
                  <w:top w:w="100" w:type="dxa"/>
                  <w:left w:w="100" w:type="dxa"/>
                  <w:bottom w:w="100" w:type="dxa"/>
                  <w:right w:w="100" w:type="dxa"/>
                </w:tcMar>
              </w:tcPr>
            </w:tcPrChange>
          </w:tcPr>
          <w:p w14:paraId="00000281" w14:textId="77777777" w:rsidR="007813F4" w:rsidRPr="00A62CB7" w:rsidRDefault="007813F4">
            <w:pPr>
              <w:widowControl w:val="0"/>
              <w:spacing w:line="233" w:lineRule="auto"/>
              <w:ind w:left="118" w:right="233" w:firstLine="7"/>
              <w:jc w:val="both"/>
              <w:rPr>
                <w:rFonts w:ascii="Nunito" w:hAnsi="Nunito"/>
                <w:sz w:val="15"/>
                <w:szCs w:val="15"/>
                <w:rPrChange w:id="4039" w:author="Craig Parker" w:date="2024-08-05T19:17:00Z">
                  <w:rPr>
                    <w:sz w:val="15"/>
                    <w:szCs w:val="15"/>
                  </w:rPr>
                </w:rPrChange>
              </w:rPr>
            </w:pPr>
          </w:p>
        </w:tc>
      </w:tr>
      <w:tr w:rsidR="003C65B3" w:rsidRPr="00A62CB7" w14:paraId="4FCB13ED" w14:textId="77777777" w:rsidTr="00AE02E3">
        <w:trPr>
          <w:trHeight w:val="1296"/>
          <w:trPrChange w:id="4040" w:author="Matthew Chersich" w:date="2024-08-04T20:16:00Z">
            <w:trPr>
              <w:trHeight w:val="1296"/>
            </w:trPr>
          </w:trPrChange>
        </w:trPr>
        <w:tc>
          <w:tcPr>
            <w:tcW w:w="1530" w:type="pct"/>
            <w:shd w:val="clear" w:color="auto" w:fill="auto"/>
            <w:tcMar>
              <w:top w:w="100" w:type="dxa"/>
              <w:left w:w="100" w:type="dxa"/>
              <w:bottom w:w="100" w:type="dxa"/>
              <w:right w:w="100" w:type="dxa"/>
            </w:tcMar>
            <w:vAlign w:val="center"/>
            <w:tcPrChange w:id="4041" w:author="Matthew Chersich" w:date="2024-08-04T20:16:00Z">
              <w:tcPr>
                <w:tcW w:w="1366" w:type="pct"/>
                <w:shd w:val="clear" w:color="auto" w:fill="auto"/>
                <w:tcMar>
                  <w:top w:w="100" w:type="dxa"/>
                  <w:left w:w="100" w:type="dxa"/>
                  <w:bottom w:w="100" w:type="dxa"/>
                  <w:right w:w="100" w:type="dxa"/>
                </w:tcMar>
              </w:tcPr>
            </w:tcPrChange>
          </w:tcPr>
          <w:p w14:paraId="00000282" w14:textId="77777777" w:rsidR="007813F4" w:rsidRPr="00A62CB7" w:rsidRDefault="009511AE">
            <w:pPr>
              <w:widowControl w:val="0"/>
              <w:spacing w:line="240" w:lineRule="auto"/>
              <w:ind w:left="127"/>
              <w:rPr>
                <w:rFonts w:ascii="Nunito" w:hAnsi="Nunito"/>
                <w:sz w:val="15"/>
                <w:szCs w:val="15"/>
                <w:rPrChange w:id="4042" w:author="Craig Parker" w:date="2024-08-05T19:17:00Z">
                  <w:rPr>
                    <w:sz w:val="15"/>
                    <w:szCs w:val="15"/>
                  </w:rPr>
                </w:rPrChange>
              </w:rPr>
            </w:pPr>
            <w:r w:rsidRPr="00A62CB7">
              <w:rPr>
                <w:rFonts w:ascii="Nunito" w:hAnsi="Nunito"/>
                <w:sz w:val="15"/>
                <w:szCs w:val="15"/>
                <w:rPrChange w:id="4043" w:author="Craig Parker" w:date="2024-08-05T19:17:00Z">
                  <w:rPr>
                    <w:sz w:val="15"/>
                    <w:szCs w:val="15"/>
                  </w:rPr>
                </w:rPrChange>
              </w:rPr>
              <w:lastRenderedPageBreak/>
              <w:t>Gauteng City-Region Observatory.</w:t>
            </w:r>
          </w:p>
          <w:p w14:paraId="00000283" w14:textId="77777777" w:rsidR="007813F4" w:rsidRPr="00A62CB7" w:rsidRDefault="009511AE">
            <w:pPr>
              <w:widowControl w:val="0"/>
              <w:spacing w:line="240" w:lineRule="auto"/>
              <w:ind w:left="127"/>
              <w:rPr>
                <w:rFonts w:ascii="Nunito" w:hAnsi="Nunito"/>
                <w:sz w:val="15"/>
                <w:szCs w:val="15"/>
                <w:rPrChange w:id="4044" w:author="Craig Parker" w:date="2024-08-05T19:17:00Z">
                  <w:rPr>
                    <w:sz w:val="15"/>
                    <w:szCs w:val="15"/>
                  </w:rPr>
                </w:rPrChange>
              </w:rPr>
            </w:pPr>
            <w:r w:rsidRPr="00A62CB7">
              <w:rPr>
                <w:rFonts w:ascii="Nunito" w:hAnsi="Nunito"/>
                <w:sz w:val="15"/>
                <w:szCs w:val="15"/>
                <w:rPrChange w:id="4045" w:author="Craig Parker" w:date="2024-08-05T19:17:00Z">
                  <w:rPr>
                    <w:sz w:val="15"/>
                    <w:szCs w:val="15"/>
                  </w:rPr>
                </w:rPrChange>
              </w:rPr>
              <w:t>https://gcro1.wits.ac.za/gcrojsgis/</w:t>
            </w:r>
          </w:p>
        </w:tc>
        <w:tc>
          <w:tcPr>
            <w:tcW w:w="1391" w:type="pct"/>
            <w:shd w:val="clear" w:color="auto" w:fill="auto"/>
            <w:tcMar>
              <w:top w:w="100" w:type="dxa"/>
              <w:left w:w="100" w:type="dxa"/>
              <w:bottom w:w="100" w:type="dxa"/>
              <w:right w:w="100" w:type="dxa"/>
            </w:tcMar>
            <w:vAlign w:val="center"/>
            <w:tcPrChange w:id="4046" w:author="Matthew Chersich" w:date="2024-08-04T20:16:00Z">
              <w:tcPr>
                <w:tcW w:w="1555" w:type="pct"/>
                <w:gridSpan w:val="3"/>
                <w:shd w:val="clear" w:color="auto" w:fill="auto"/>
                <w:tcMar>
                  <w:top w:w="100" w:type="dxa"/>
                  <w:left w:w="100" w:type="dxa"/>
                  <w:bottom w:w="100" w:type="dxa"/>
                  <w:right w:w="100" w:type="dxa"/>
                </w:tcMar>
              </w:tcPr>
            </w:tcPrChange>
          </w:tcPr>
          <w:p w14:paraId="00000284" w14:textId="77777777" w:rsidR="007813F4" w:rsidRPr="00A62CB7" w:rsidRDefault="009511AE">
            <w:pPr>
              <w:widowControl w:val="0"/>
              <w:spacing w:line="232" w:lineRule="auto"/>
              <w:ind w:left="115" w:right="117" w:firstLine="9"/>
              <w:rPr>
                <w:rFonts w:ascii="Nunito" w:hAnsi="Nunito"/>
                <w:sz w:val="15"/>
                <w:szCs w:val="15"/>
                <w:rPrChange w:id="4047" w:author="Craig Parker" w:date="2024-08-05T19:17:00Z">
                  <w:rPr>
                    <w:sz w:val="15"/>
                    <w:szCs w:val="15"/>
                  </w:rPr>
                </w:rPrChange>
              </w:rPr>
            </w:pPr>
            <w:r w:rsidRPr="00A62CB7">
              <w:rPr>
                <w:rFonts w:ascii="Nunito" w:hAnsi="Nunito"/>
                <w:sz w:val="15"/>
                <w:szCs w:val="15"/>
                <w:rPrChange w:id="4048" w:author="Craig Parker" w:date="2024-08-05T19:17:00Z">
                  <w:rPr>
                    <w:sz w:val="15"/>
                    <w:szCs w:val="15"/>
                  </w:rPr>
                </w:rPrChange>
              </w:rPr>
              <w:t>GIS raster and shapefiles for the Gauteng City-Region area</w:t>
            </w:r>
          </w:p>
        </w:tc>
        <w:tc>
          <w:tcPr>
            <w:tcW w:w="378" w:type="pct"/>
            <w:shd w:val="clear" w:color="auto" w:fill="auto"/>
            <w:tcMar>
              <w:top w:w="100" w:type="dxa"/>
              <w:left w:w="100" w:type="dxa"/>
              <w:bottom w:w="100" w:type="dxa"/>
              <w:right w:w="100" w:type="dxa"/>
            </w:tcMar>
            <w:vAlign w:val="center"/>
            <w:tcPrChange w:id="4049" w:author="Matthew Chersich" w:date="2024-08-04T20:16:00Z">
              <w:tcPr>
                <w:tcW w:w="378" w:type="pct"/>
                <w:gridSpan w:val="2"/>
                <w:shd w:val="clear" w:color="auto" w:fill="auto"/>
                <w:tcMar>
                  <w:top w:w="100" w:type="dxa"/>
                  <w:left w:w="100" w:type="dxa"/>
                  <w:bottom w:w="100" w:type="dxa"/>
                  <w:right w:w="100" w:type="dxa"/>
                </w:tcMar>
              </w:tcPr>
            </w:tcPrChange>
          </w:tcPr>
          <w:p w14:paraId="00000285" w14:textId="77777777" w:rsidR="007813F4" w:rsidRPr="00A62CB7" w:rsidRDefault="009511AE">
            <w:pPr>
              <w:widowControl w:val="0"/>
              <w:spacing w:line="240" w:lineRule="auto"/>
              <w:ind w:left="127"/>
              <w:rPr>
                <w:rFonts w:ascii="Nunito" w:hAnsi="Nunito"/>
                <w:sz w:val="15"/>
                <w:szCs w:val="15"/>
                <w:rPrChange w:id="4050" w:author="Craig Parker" w:date="2024-08-05T19:17:00Z">
                  <w:rPr>
                    <w:sz w:val="15"/>
                    <w:szCs w:val="15"/>
                  </w:rPr>
                </w:rPrChange>
              </w:rPr>
            </w:pPr>
            <w:r w:rsidRPr="00A62CB7">
              <w:rPr>
                <w:rFonts w:ascii="Nunito" w:hAnsi="Nunito"/>
                <w:sz w:val="15"/>
                <w:szCs w:val="15"/>
                <w:rPrChange w:id="4051"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4052" w:author="Matthew Chersich" w:date="2024-08-04T20:16:00Z">
              <w:tcPr>
                <w:tcW w:w="633" w:type="pct"/>
                <w:gridSpan w:val="2"/>
                <w:shd w:val="clear" w:color="auto" w:fill="auto"/>
                <w:tcMar>
                  <w:top w:w="100" w:type="dxa"/>
                  <w:left w:w="100" w:type="dxa"/>
                  <w:bottom w:w="100" w:type="dxa"/>
                  <w:right w:w="100" w:type="dxa"/>
                </w:tcMar>
              </w:tcPr>
            </w:tcPrChange>
          </w:tcPr>
          <w:p w14:paraId="00000286" w14:textId="77777777" w:rsidR="007813F4" w:rsidRPr="00A62CB7" w:rsidRDefault="009511AE">
            <w:pPr>
              <w:widowControl w:val="0"/>
              <w:spacing w:line="230" w:lineRule="auto"/>
              <w:ind w:left="116" w:right="307" w:firstLine="6"/>
              <w:rPr>
                <w:rFonts w:ascii="Nunito" w:hAnsi="Nunito"/>
                <w:sz w:val="15"/>
                <w:szCs w:val="15"/>
                <w:rPrChange w:id="4053" w:author="Craig Parker" w:date="2024-08-05T19:17:00Z">
                  <w:rPr>
                    <w:sz w:val="15"/>
                    <w:szCs w:val="15"/>
                  </w:rPr>
                </w:rPrChange>
              </w:rPr>
            </w:pPr>
            <w:r w:rsidRPr="00A62CB7">
              <w:rPr>
                <w:rFonts w:ascii="Nunito" w:hAnsi="Nunito"/>
                <w:sz w:val="15"/>
                <w:szCs w:val="15"/>
                <w:rPrChange w:id="4054" w:author="Craig Parker" w:date="2024-08-05T19:17:00Z">
                  <w:rPr>
                    <w:sz w:val="15"/>
                    <w:szCs w:val="15"/>
                  </w:rPr>
                </w:rPrChange>
              </w:rPr>
              <w:t>Demographics, economics, environmental, spatial structure, spatial change and transport</w:t>
            </w:r>
          </w:p>
        </w:tc>
        <w:tc>
          <w:tcPr>
            <w:tcW w:w="486" w:type="pct"/>
            <w:shd w:val="clear" w:color="auto" w:fill="auto"/>
            <w:tcMar>
              <w:top w:w="100" w:type="dxa"/>
              <w:left w:w="100" w:type="dxa"/>
              <w:bottom w:w="100" w:type="dxa"/>
              <w:right w:w="100" w:type="dxa"/>
            </w:tcMar>
            <w:vAlign w:val="center"/>
            <w:tcPrChange w:id="4055" w:author="Matthew Chersich" w:date="2024-08-04T20:16:00Z">
              <w:tcPr>
                <w:tcW w:w="486" w:type="pct"/>
                <w:gridSpan w:val="3"/>
                <w:shd w:val="clear" w:color="auto" w:fill="auto"/>
                <w:tcMar>
                  <w:top w:w="100" w:type="dxa"/>
                  <w:left w:w="100" w:type="dxa"/>
                  <w:bottom w:w="100" w:type="dxa"/>
                  <w:right w:w="100" w:type="dxa"/>
                </w:tcMar>
              </w:tcPr>
            </w:tcPrChange>
          </w:tcPr>
          <w:p w14:paraId="00000287" w14:textId="77777777" w:rsidR="007813F4" w:rsidRPr="00A62CB7" w:rsidRDefault="009511AE">
            <w:pPr>
              <w:widowControl w:val="0"/>
              <w:spacing w:line="240" w:lineRule="auto"/>
              <w:ind w:left="122"/>
              <w:rPr>
                <w:rFonts w:ascii="Nunito" w:hAnsi="Nunito"/>
                <w:sz w:val="15"/>
                <w:szCs w:val="15"/>
                <w:rPrChange w:id="4056" w:author="Craig Parker" w:date="2024-08-05T19:17:00Z">
                  <w:rPr>
                    <w:sz w:val="15"/>
                    <w:szCs w:val="15"/>
                  </w:rPr>
                </w:rPrChange>
              </w:rPr>
            </w:pPr>
            <w:r w:rsidRPr="00A62CB7">
              <w:rPr>
                <w:rFonts w:ascii="Nunito" w:hAnsi="Nunito"/>
                <w:sz w:val="15"/>
                <w:szCs w:val="15"/>
                <w:rPrChange w:id="4057" w:author="Craig Parker" w:date="2024-08-05T19:17:00Z">
                  <w:rPr>
                    <w:sz w:val="15"/>
                    <w:szCs w:val="15"/>
                  </w:rPr>
                </w:rPrChange>
              </w:rPr>
              <w:t>Spatial: Gauteng city-region.</w:t>
            </w:r>
          </w:p>
          <w:p w14:paraId="00000288" w14:textId="77777777" w:rsidR="007813F4" w:rsidRPr="00A62CB7" w:rsidRDefault="009511AE">
            <w:pPr>
              <w:widowControl w:val="0"/>
              <w:spacing w:line="240" w:lineRule="auto"/>
              <w:ind w:left="122"/>
              <w:rPr>
                <w:rFonts w:ascii="Nunito" w:hAnsi="Nunito"/>
                <w:sz w:val="15"/>
                <w:szCs w:val="15"/>
                <w:rPrChange w:id="4058" w:author="Craig Parker" w:date="2024-08-05T19:17:00Z">
                  <w:rPr>
                    <w:sz w:val="15"/>
                    <w:szCs w:val="15"/>
                  </w:rPr>
                </w:rPrChange>
              </w:rPr>
            </w:pPr>
            <w:r w:rsidRPr="00A62CB7">
              <w:rPr>
                <w:rFonts w:ascii="Nunito" w:hAnsi="Nunito"/>
                <w:sz w:val="15"/>
                <w:szCs w:val="15"/>
                <w:rPrChange w:id="4059" w:author="Craig Parker" w:date="2024-08-05T19:17:00Z">
                  <w:rPr>
                    <w:sz w:val="15"/>
                    <w:szCs w:val="15"/>
                  </w:rPr>
                </w:rPrChange>
              </w:rPr>
              <w:t>Temporal: various depending on the variable</w:t>
            </w:r>
          </w:p>
        </w:tc>
        <w:tc>
          <w:tcPr>
            <w:tcW w:w="583" w:type="pct"/>
            <w:shd w:val="clear" w:color="auto" w:fill="auto"/>
            <w:tcMar>
              <w:top w:w="100" w:type="dxa"/>
              <w:left w:w="100" w:type="dxa"/>
              <w:bottom w:w="100" w:type="dxa"/>
              <w:right w:w="100" w:type="dxa"/>
            </w:tcMar>
            <w:vAlign w:val="center"/>
            <w:tcPrChange w:id="4060" w:author="Matthew Chersich" w:date="2024-08-04T20:16:00Z">
              <w:tcPr>
                <w:tcW w:w="583" w:type="pct"/>
                <w:shd w:val="clear" w:color="auto" w:fill="auto"/>
                <w:tcMar>
                  <w:top w:w="100" w:type="dxa"/>
                  <w:left w:w="100" w:type="dxa"/>
                  <w:bottom w:w="100" w:type="dxa"/>
                  <w:right w:w="100" w:type="dxa"/>
                </w:tcMar>
              </w:tcPr>
            </w:tcPrChange>
          </w:tcPr>
          <w:p w14:paraId="00000289" w14:textId="77777777" w:rsidR="007813F4" w:rsidRPr="00A62CB7" w:rsidRDefault="009511AE">
            <w:pPr>
              <w:widowControl w:val="0"/>
              <w:spacing w:line="233" w:lineRule="auto"/>
              <w:ind w:left="118" w:right="233" w:firstLine="7"/>
              <w:jc w:val="both"/>
              <w:rPr>
                <w:rFonts w:ascii="Nunito" w:hAnsi="Nunito"/>
                <w:sz w:val="15"/>
                <w:szCs w:val="15"/>
                <w:rPrChange w:id="4061" w:author="Craig Parker" w:date="2024-08-05T19:17:00Z">
                  <w:rPr>
                    <w:sz w:val="15"/>
                    <w:szCs w:val="15"/>
                  </w:rPr>
                </w:rPrChange>
              </w:rPr>
            </w:pPr>
            <w:r w:rsidRPr="00A62CB7">
              <w:rPr>
                <w:rFonts w:ascii="Nunito" w:hAnsi="Nunito"/>
                <w:sz w:val="15"/>
                <w:szCs w:val="15"/>
                <w:rPrChange w:id="4062" w:author="Craig Parker" w:date="2024-08-05T19:17:00Z">
                  <w:rPr>
                    <w:sz w:val="15"/>
                    <w:szCs w:val="15"/>
                  </w:rPr>
                </w:rPrChange>
              </w:rPr>
              <w:t>Research Project 2: provides information on socio-economic circumstances and attitudes of residents within the Gauteng City-Region.</w:t>
            </w:r>
          </w:p>
        </w:tc>
      </w:tr>
      <w:tr w:rsidR="007813F4" w:rsidRPr="00A62CB7" w14:paraId="3CC84D8E" w14:textId="77777777" w:rsidTr="00AE02E3">
        <w:tblPrEx>
          <w:tblPrExChange w:id="4063" w:author="Matthew Chersich" w:date="2024-08-04T20:16:00Z">
            <w:tblPrEx>
              <w:tblW w:w="10800" w:type="dxa"/>
              <w:tblLayout w:type="fixed"/>
            </w:tblPrEx>
          </w:tblPrExChange>
        </w:tblPrEx>
        <w:trPr>
          <w:trHeight w:val="20"/>
          <w:trPrChange w:id="4064" w:author="Matthew Chersich" w:date="2024-08-04T20:16:00Z">
            <w:trPr>
              <w:gridAfter w:val="0"/>
              <w:trHeight w:val="420"/>
            </w:trPr>
          </w:trPrChange>
        </w:trPr>
        <w:tc>
          <w:tcPr>
            <w:tcW w:w="5000" w:type="pct"/>
            <w:gridSpan w:val="6"/>
            <w:shd w:val="clear" w:color="auto" w:fill="D9D9D9" w:themeFill="background1" w:themeFillShade="D9"/>
            <w:tcMar>
              <w:top w:w="100" w:type="dxa"/>
              <w:left w:w="100" w:type="dxa"/>
              <w:bottom w:w="100" w:type="dxa"/>
              <w:right w:w="100" w:type="dxa"/>
            </w:tcMar>
            <w:vAlign w:val="center"/>
            <w:tcPrChange w:id="4065" w:author="Matthew Chersich" w:date="2024-08-04T20:16:00Z">
              <w:tcPr>
                <w:tcW w:w="10800" w:type="dxa"/>
                <w:gridSpan w:val="9"/>
                <w:shd w:val="clear" w:color="auto" w:fill="auto"/>
                <w:tcMar>
                  <w:top w:w="100" w:type="dxa"/>
                  <w:left w:w="100" w:type="dxa"/>
                  <w:bottom w:w="100" w:type="dxa"/>
                  <w:right w:w="100" w:type="dxa"/>
                </w:tcMar>
              </w:tcPr>
            </w:tcPrChange>
          </w:tcPr>
          <w:p w14:paraId="0000028A" w14:textId="77777777" w:rsidR="007813F4" w:rsidRPr="00A62CB7" w:rsidRDefault="009511AE">
            <w:pPr>
              <w:widowControl w:val="0"/>
              <w:spacing w:line="240" w:lineRule="auto"/>
              <w:ind w:left="127"/>
              <w:jc w:val="center"/>
              <w:rPr>
                <w:rFonts w:ascii="Nunito" w:hAnsi="Nunito"/>
                <w:b/>
                <w:bCs/>
                <w:sz w:val="15"/>
                <w:szCs w:val="15"/>
                <w:rPrChange w:id="4066" w:author="Craig Parker" w:date="2024-08-05T19:17:00Z">
                  <w:rPr>
                    <w:sz w:val="15"/>
                    <w:szCs w:val="15"/>
                  </w:rPr>
                </w:rPrChange>
              </w:rPr>
            </w:pPr>
            <w:r w:rsidRPr="00A62CB7">
              <w:rPr>
                <w:rFonts w:ascii="Nunito" w:hAnsi="Nunito"/>
                <w:b/>
                <w:bCs/>
                <w:sz w:val="15"/>
                <w:szCs w:val="15"/>
                <w:rPrChange w:id="4067" w:author="Craig Parker" w:date="2024-08-05T19:17:00Z">
                  <w:rPr>
                    <w:sz w:val="15"/>
                    <w:szCs w:val="15"/>
                  </w:rPr>
                </w:rPrChange>
              </w:rPr>
              <w:t>Areal / geospatial socio-economic data</w:t>
            </w:r>
          </w:p>
        </w:tc>
      </w:tr>
      <w:tr w:rsidR="003C65B3" w:rsidRPr="00A62CB7" w14:paraId="6B540DFC" w14:textId="77777777" w:rsidTr="00AE02E3">
        <w:trPr>
          <w:trHeight w:val="1296"/>
          <w:trPrChange w:id="4068" w:author="Matthew Chersich" w:date="2024-08-04T20:16:00Z">
            <w:trPr>
              <w:trHeight w:val="1296"/>
            </w:trPr>
          </w:trPrChange>
        </w:trPr>
        <w:tc>
          <w:tcPr>
            <w:tcW w:w="1530" w:type="pct"/>
            <w:shd w:val="clear" w:color="auto" w:fill="auto"/>
            <w:tcMar>
              <w:top w:w="100" w:type="dxa"/>
              <w:left w:w="100" w:type="dxa"/>
              <w:bottom w:w="100" w:type="dxa"/>
              <w:right w:w="100" w:type="dxa"/>
            </w:tcMar>
            <w:vAlign w:val="center"/>
            <w:tcPrChange w:id="4069" w:author="Matthew Chersich" w:date="2024-08-04T20:16:00Z">
              <w:tcPr>
                <w:tcW w:w="1366" w:type="pct"/>
                <w:shd w:val="clear" w:color="auto" w:fill="auto"/>
                <w:tcMar>
                  <w:top w:w="100" w:type="dxa"/>
                  <w:left w:w="100" w:type="dxa"/>
                  <w:bottom w:w="100" w:type="dxa"/>
                  <w:right w:w="100" w:type="dxa"/>
                </w:tcMar>
              </w:tcPr>
            </w:tcPrChange>
          </w:tcPr>
          <w:p w14:paraId="00000290" w14:textId="77777777" w:rsidR="007813F4" w:rsidRPr="00A62CB7" w:rsidRDefault="009511AE">
            <w:pPr>
              <w:widowControl w:val="0"/>
              <w:spacing w:line="240" w:lineRule="auto"/>
              <w:ind w:left="127"/>
              <w:rPr>
                <w:rFonts w:ascii="Nunito" w:hAnsi="Nunito"/>
                <w:sz w:val="15"/>
                <w:szCs w:val="15"/>
                <w:rPrChange w:id="4070" w:author="Craig Parker" w:date="2024-08-05T19:17:00Z">
                  <w:rPr>
                    <w:sz w:val="15"/>
                    <w:szCs w:val="15"/>
                  </w:rPr>
                </w:rPrChange>
              </w:rPr>
            </w:pPr>
            <w:r w:rsidRPr="00A62CB7">
              <w:rPr>
                <w:rFonts w:ascii="Nunito" w:hAnsi="Nunito"/>
                <w:sz w:val="15"/>
                <w:szCs w:val="15"/>
                <w:rPrChange w:id="4071" w:author="Craig Parker" w:date="2024-08-05T19:17:00Z">
                  <w:rPr>
                    <w:sz w:val="15"/>
                    <w:szCs w:val="15"/>
                  </w:rPr>
                </w:rPrChange>
              </w:rPr>
              <w:t>General Household Surveys, Statistics South Africa</w:t>
            </w:r>
          </w:p>
          <w:p w14:paraId="00000291" w14:textId="77777777" w:rsidR="007813F4" w:rsidRPr="00A62CB7" w:rsidRDefault="00000000">
            <w:pPr>
              <w:widowControl w:val="0"/>
              <w:spacing w:line="240" w:lineRule="auto"/>
              <w:ind w:left="127"/>
              <w:rPr>
                <w:rFonts w:ascii="Nunito" w:hAnsi="Nunito"/>
                <w:sz w:val="15"/>
                <w:szCs w:val="15"/>
                <w:rPrChange w:id="4072" w:author="Craig Parker" w:date="2024-08-05T19:17:00Z">
                  <w:rPr>
                    <w:sz w:val="15"/>
                    <w:szCs w:val="15"/>
                  </w:rPr>
                </w:rPrChange>
              </w:rPr>
            </w:pPr>
            <w:r w:rsidRPr="00A62CB7">
              <w:rPr>
                <w:rFonts w:ascii="Nunito" w:hAnsi="Nunito"/>
                <w:rPrChange w:id="4073" w:author="Craig Parker" w:date="2024-08-05T19:17:00Z">
                  <w:rPr/>
                </w:rPrChange>
              </w:rPr>
              <w:fldChar w:fldCharType="begin"/>
            </w:r>
            <w:r w:rsidRPr="00A62CB7">
              <w:rPr>
                <w:rFonts w:ascii="Nunito" w:hAnsi="Nunito"/>
                <w:rPrChange w:id="4074" w:author="Craig Parker" w:date="2024-08-05T19:17:00Z">
                  <w:rPr/>
                </w:rPrChange>
              </w:rPr>
              <w:instrText>HYPERLINK "https://www.datafirst.uct.ac.za/dataportal/index.php/catalog/StatsSA/about" \h</w:instrText>
            </w:r>
            <w:r w:rsidRPr="00A62CB7">
              <w:rPr>
                <w:rFonts w:ascii="Nunito" w:hAnsi="Nunito"/>
              </w:rPr>
            </w:r>
            <w:r w:rsidRPr="00A62CB7">
              <w:rPr>
                <w:rFonts w:ascii="Nunito" w:hAnsi="Nunito"/>
                <w:rPrChange w:id="4075" w:author="Craig Parker" w:date="2024-08-05T19:17:00Z">
                  <w:rPr>
                    <w:color w:val="1155CC"/>
                    <w:sz w:val="15"/>
                    <w:szCs w:val="15"/>
                    <w:u w:val="single"/>
                  </w:rPr>
                </w:rPrChange>
              </w:rPr>
              <w:fldChar w:fldCharType="separate"/>
            </w:r>
            <w:r w:rsidR="009511AE" w:rsidRPr="00A62CB7">
              <w:rPr>
                <w:rFonts w:ascii="Nunito" w:hAnsi="Nunito"/>
                <w:color w:val="1155CC"/>
                <w:sz w:val="15"/>
                <w:szCs w:val="15"/>
                <w:u w:val="single"/>
                <w:rPrChange w:id="4076" w:author="Craig Parker" w:date="2024-08-05T19:17:00Z">
                  <w:rPr>
                    <w:color w:val="1155CC"/>
                    <w:sz w:val="15"/>
                    <w:szCs w:val="15"/>
                    <w:u w:val="single"/>
                  </w:rPr>
                </w:rPrChange>
              </w:rPr>
              <w:t>https://www.datafirst.uct.ac.za/dataportal/index.php/catalog/StatsSA/about</w:t>
            </w:r>
            <w:r w:rsidRPr="00A62CB7">
              <w:rPr>
                <w:rFonts w:ascii="Nunito" w:hAnsi="Nunito"/>
                <w:color w:val="1155CC"/>
                <w:sz w:val="15"/>
                <w:szCs w:val="15"/>
                <w:u w:val="single"/>
                <w:rPrChange w:id="4077" w:author="Craig Parker" w:date="2024-08-05T19:17:00Z">
                  <w:rPr>
                    <w:color w:val="1155CC"/>
                    <w:sz w:val="15"/>
                    <w:szCs w:val="15"/>
                    <w:u w:val="single"/>
                  </w:rPr>
                </w:rPrChange>
              </w:rPr>
              <w:fldChar w:fldCharType="end"/>
            </w:r>
          </w:p>
          <w:p w14:paraId="00000292" w14:textId="77777777" w:rsidR="007813F4" w:rsidRPr="00A62CB7" w:rsidRDefault="007813F4">
            <w:pPr>
              <w:widowControl w:val="0"/>
              <w:spacing w:line="240" w:lineRule="auto"/>
              <w:ind w:left="127"/>
              <w:rPr>
                <w:rFonts w:ascii="Nunito" w:hAnsi="Nunito"/>
                <w:sz w:val="15"/>
                <w:szCs w:val="15"/>
                <w:rPrChange w:id="4078" w:author="Craig Parker" w:date="2024-08-05T19:17:00Z">
                  <w:rPr>
                    <w:sz w:val="15"/>
                    <w:szCs w:val="15"/>
                  </w:rPr>
                </w:rPrChange>
              </w:rPr>
            </w:pPr>
          </w:p>
        </w:tc>
        <w:tc>
          <w:tcPr>
            <w:tcW w:w="1391" w:type="pct"/>
            <w:shd w:val="clear" w:color="auto" w:fill="auto"/>
            <w:tcMar>
              <w:top w:w="100" w:type="dxa"/>
              <w:left w:w="100" w:type="dxa"/>
              <w:bottom w:w="100" w:type="dxa"/>
              <w:right w:w="100" w:type="dxa"/>
            </w:tcMar>
            <w:vAlign w:val="center"/>
            <w:tcPrChange w:id="4079" w:author="Matthew Chersich" w:date="2024-08-04T20:16:00Z">
              <w:tcPr>
                <w:tcW w:w="1555" w:type="pct"/>
                <w:gridSpan w:val="3"/>
                <w:shd w:val="clear" w:color="auto" w:fill="auto"/>
                <w:tcMar>
                  <w:top w:w="100" w:type="dxa"/>
                  <w:left w:w="100" w:type="dxa"/>
                  <w:bottom w:w="100" w:type="dxa"/>
                  <w:right w:w="100" w:type="dxa"/>
                </w:tcMar>
              </w:tcPr>
            </w:tcPrChange>
          </w:tcPr>
          <w:p w14:paraId="00000293" w14:textId="77777777" w:rsidR="007813F4" w:rsidRPr="00A62CB7" w:rsidRDefault="009511AE">
            <w:pPr>
              <w:widowControl w:val="0"/>
              <w:spacing w:line="232" w:lineRule="auto"/>
              <w:ind w:left="115" w:right="117" w:firstLine="9"/>
              <w:rPr>
                <w:rFonts w:ascii="Nunito" w:hAnsi="Nunito"/>
                <w:sz w:val="15"/>
                <w:szCs w:val="15"/>
                <w:rPrChange w:id="4080" w:author="Craig Parker" w:date="2024-08-05T19:17:00Z">
                  <w:rPr>
                    <w:sz w:val="15"/>
                    <w:szCs w:val="15"/>
                  </w:rPr>
                </w:rPrChange>
              </w:rPr>
            </w:pPr>
            <w:r w:rsidRPr="00A62CB7">
              <w:rPr>
                <w:rFonts w:ascii="Nunito" w:hAnsi="Nunito"/>
                <w:sz w:val="15"/>
                <w:szCs w:val="15"/>
                <w:rPrChange w:id="4081" w:author="Craig Parker" w:date="2024-08-05T19:17:00Z">
                  <w:rPr>
                    <w:sz w:val="15"/>
                    <w:szCs w:val="15"/>
                  </w:rPr>
                </w:rPrChange>
              </w:rPr>
              <w:t>Annual household Survey</w:t>
            </w:r>
          </w:p>
        </w:tc>
        <w:tc>
          <w:tcPr>
            <w:tcW w:w="378" w:type="pct"/>
            <w:shd w:val="clear" w:color="auto" w:fill="auto"/>
            <w:tcMar>
              <w:top w:w="100" w:type="dxa"/>
              <w:left w:w="100" w:type="dxa"/>
              <w:bottom w:w="100" w:type="dxa"/>
              <w:right w:w="100" w:type="dxa"/>
            </w:tcMar>
            <w:vAlign w:val="center"/>
            <w:tcPrChange w:id="4082" w:author="Matthew Chersich" w:date="2024-08-04T20:16:00Z">
              <w:tcPr>
                <w:tcW w:w="378" w:type="pct"/>
                <w:gridSpan w:val="2"/>
                <w:shd w:val="clear" w:color="auto" w:fill="auto"/>
                <w:tcMar>
                  <w:top w:w="100" w:type="dxa"/>
                  <w:left w:w="100" w:type="dxa"/>
                  <w:bottom w:w="100" w:type="dxa"/>
                  <w:right w:w="100" w:type="dxa"/>
                </w:tcMar>
              </w:tcPr>
            </w:tcPrChange>
          </w:tcPr>
          <w:p w14:paraId="00000294" w14:textId="77777777" w:rsidR="007813F4" w:rsidRPr="00A62CB7" w:rsidRDefault="009511AE">
            <w:pPr>
              <w:widowControl w:val="0"/>
              <w:spacing w:line="240" w:lineRule="auto"/>
              <w:ind w:left="127"/>
              <w:rPr>
                <w:rFonts w:ascii="Nunito" w:hAnsi="Nunito"/>
                <w:sz w:val="15"/>
                <w:szCs w:val="15"/>
                <w:rPrChange w:id="4083" w:author="Craig Parker" w:date="2024-08-05T19:17:00Z">
                  <w:rPr>
                    <w:sz w:val="15"/>
                    <w:szCs w:val="15"/>
                  </w:rPr>
                </w:rPrChange>
              </w:rPr>
            </w:pPr>
            <w:r w:rsidRPr="00A62CB7">
              <w:rPr>
                <w:rFonts w:ascii="Nunito" w:hAnsi="Nunito"/>
                <w:sz w:val="15"/>
                <w:szCs w:val="15"/>
                <w:rPrChange w:id="4084"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4085" w:author="Matthew Chersich" w:date="2024-08-04T20:16:00Z">
              <w:tcPr>
                <w:tcW w:w="633" w:type="pct"/>
                <w:gridSpan w:val="2"/>
                <w:shd w:val="clear" w:color="auto" w:fill="auto"/>
                <w:tcMar>
                  <w:top w:w="100" w:type="dxa"/>
                  <w:left w:w="100" w:type="dxa"/>
                  <w:bottom w:w="100" w:type="dxa"/>
                  <w:right w:w="100" w:type="dxa"/>
                </w:tcMar>
              </w:tcPr>
            </w:tcPrChange>
          </w:tcPr>
          <w:p w14:paraId="00000295" w14:textId="77777777" w:rsidR="007813F4" w:rsidRPr="00A62CB7" w:rsidRDefault="009511AE">
            <w:pPr>
              <w:widowControl w:val="0"/>
              <w:spacing w:line="230" w:lineRule="auto"/>
              <w:ind w:left="116" w:right="307" w:firstLine="6"/>
              <w:rPr>
                <w:rFonts w:ascii="Nunito" w:hAnsi="Nunito"/>
                <w:sz w:val="15"/>
                <w:szCs w:val="15"/>
                <w:rPrChange w:id="4086" w:author="Craig Parker" w:date="2024-08-05T19:17:00Z">
                  <w:rPr>
                    <w:sz w:val="15"/>
                    <w:szCs w:val="15"/>
                  </w:rPr>
                </w:rPrChange>
              </w:rPr>
            </w:pPr>
            <w:r w:rsidRPr="00A62CB7">
              <w:rPr>
                <w:rFonts w:ascii="Nunito" w:hAnsi="Nunito"/>
                <w:sz w:val="15"/>
                <w:szCs w:val="15"/>
                <w:rPrChange w:id="4087" w:author="Craig Parker" w:date="2024-08-05T19:17:00Z">
                  <w:rPr>
                    <w:sz w:val="15"/>
                    <w:szCs w:val="15"/>
                  </w:rPr>
                </w:rPrChange>
              </w:rPr>
              <w:t xml:space="preserve">living circumstances of South African households: education, health, social development, housing, </w:t>
            </w:r>
            <w:proofErr w:type="spellStart"/>
            <w:r w:rsidRPr="00A62CB7">
              <w:rPr>
                <w:rFonts w:ascii="Nunito" w:hAnsi="Nunito"/>
                <w:sz w:val="15"/>
                <w:szCs w:val="15"/>
                <w:rPrChange w:id="4088" w:author="Craig Parker" w:date="2024-08-05T19:17:00Z">
                  <w:rPr>
                    <w:sz w:val="15"/>
                    <w:szCs w:val="15"/>
                  </w:rPr>
                </w:rPrChange>
              </w:rPr>
              <w:t>acces</w:t>
            </w:r>
            <w:proofErr w:type="spellEnd"/>
            <w:r w:rsidRPr="00A62CB7">
              <w:rPr>
                <w:rFonts w:ascii="Nunito" w:hAnsi="Nunito"/>
                <w:sz w:val="15"/>
                <w:szCs w:val="15"/>
                <w:rPrChange w:id="4089" w:author="Craig Parker" w:date="2024-08-05T19:17:00Z">
                  <w:rPr>
                    <w:sz w:val="15"/>
                    <w:szCs w:val="15"/>
                  </w:rPr>
                </w:rPrChange>
              </w:rPr>
              <w:t xml:space="preserve"> to services and facilities, food security and agriculture. </w:t>
            </w:r>
          </w:p>
        </w:tc>
        <w:tc>
          <w:tcPr>
            <w:tcW w:w="486" w:type="pct"/>
            <w:shd w:val="clear" w:color="auto" w:fill="auto"/>
            <w:tcMar>
              <w:top w:w="100" w:type="dxa"/>
              <w:left w:w="100" w:type="dxa"/>
              <w:bottom w:w="100" w:type="dxa"/>
              <w:right w:w="100" w:type="dxa"/>
            </w:tcMar>
            <w:vAlign w:val="center"/>
            <w:tcPrChange w:id="4090" w:author="Matthew Chersich" w:date="2024-08-04T20:16:00Z">
              <w:tcPr>
                <w:tcW w:w="486" w:type="pct"/>
                <w:gridSpan w:val="3"/>
                <w:shd w:val="clear" w:color="auto" w:fill="auto"/>
                <w:tcMar>
                  <w:top w:w="100" w:type="dxa"/>
                  <w:left w:w="100" w:type="dxa"/>
                  <w:bottom w:w="100" w:type="dxa"/>
                  <w:right w:w="100" w:type="dxa"/>
                </w:tcMar>
              </w:tcPr>
            </w:tcPrChange>
          </w:tcPr>
          <w:p w14:paraId="00000296" w14:textId="77777777" w:rsidR="007813F4" w:rsidRPr="00A62CB7" w:rsidRDefault="009511AE">
            <w:pPr>
              <w:widowControl w:val="0"/>
              <w:spacing w:line="240" w:lineRule="auto"/>
              <w:ind w:left="122"/>
              <w:rPr>
                <w:rFonts w:ascii="Nunito" w:hAnsi="Nunito"/>
                <w:sz w:val="15"/>
                <w:szCs w:val="15"/>
                <w:rPrChange w:id="4091" w:author="Craig Parker" w:date="2024-08-05T19:17:00Z">
                  <w:rPr>
                    <w:sz w:val="15"/>
                    <w:szCs w:val="15"/>
                  </w:rPr>
                </w:rPrChange>
              </w:rPr>
            </w:pPr>
            <w:r w:rsidRPr="00A62CB7">
              <w:rPr>
                <w:rFonts w:ascii="Nunito" w:hAnsi="Nunito"/>
                <w:sz w:val="15"/>
                <w:szCs w:val="15"/>
                <w:rPrChange w:id="4092" w:author="Craig Parker" w:date="2024-08-05T19:17:00Z">
                  <w:rPr>
                    <w:sz w:val="15"/>
                    <w:szCs w:val="15"/>
                  </w:rPr>
                </w:rPrChange>
              </w:rPr>
              <w:t xml:space="preserve">Sample survey data, </w:t>
            </w:r>
            <w:proofErr w:type="spellStart"/>
            <w:r w:rsidRPr="00A62CB7">
              <w:rPr>
                <w:rFonts w:ascii="Nunito" w:hAnsi="Nunito"/>
                <w:sz w:val="15"/>
                <w:szCs w:val="15"/>
                <w:rPrChange w:id="4093" w:author="Craig Parker" w:date="2024-08-05T19:17:00Z">
                  <w:rPr>
                    <w:sz w:val="15"/>
                    <w:szCs w:val="15"/>
                  </w:rPr>
                </w:rPrChange>
              </w:rPr>
              <w:t>uits</w:t>
            </w:r>
            <w:proofErr w:type="spellEnd"/>
            <w:r w:rsidRPr="00A62CB7">
              <w:rPr>
                <w:rFonts w:ascii="Nunito" w:hAnsi="Nunito"/>
                <w:sz w:val="15"/>
                <w:szCs w:val="15"/>
                <w:rPrChange w:id="4094" w:author="Craig Parker" w:date="2024-08-05T19:17:00Z">
                  <w:rPr>
                    <w:sz w:val="15"/>
                    <w:szCs w:val="15"/>
                  </w:rPr>
                </w:rPrChange>
              </w:rPr>
              <w:t xml:space="preserve"> are households and individuals</w:t>
            </w:r>
          </w:p>
        </w:tc>
        <w:tc>
          <w:tcPr>
            <w:tcW w:w="583" w:type="pct"/>
            <w:shd w:val="clear" w:color="auto" w:fill="auto"/>
            <w:tcMar>
              <w:top w:w="100" w:type="dxa"/>
              <w:left w:w="100" w:type="dxa"/>
              <w:bottom w:w="100" w:type="dxa"/>
              <w:right w:w="100" w:type="dxa"/>
            </w:tcMar>
            <w:vAlign w:val="center"/>
            <w:tcPrChange w:id="4095" w:author="Matthew Chersich" w:date="2024-08-04T20:16:00Z">
              <w:tcPr>
                <w:tcW w:w="583" w:type="pct"/>
                <w:shd w:val="clear" w:color="auto" w:fill="auto"/>
                <w:tcMar>
                  <w:top w:w="100" w:type="dxa"/>
                  <w:left w:w="100" w:type="dxa"/>
                  <w:bottom w:w="100" w:type="dxa"/>
                  <w:right w:w="100" w:type="dxa"/>
                </w:tcMar>
              </w:tcPr>
            </w:tcPrChange>
          </w:tcPr>
          <w:p w14:paraId="00000297" w14:textId="77777777" w:rsidR="007813F4" w:rsidRPr="00A62CB7" w:rsidRDefault="009511AE">
            <w:pPr>
              <w:widowControl w:val="0"/>
              <w:spacing w:line="232" w:lineRule="auto"/>
              <w:ind w:left="115" w:right="117" w:firstLine="9"/>
              <w:rPr>
                <w:rFonts w:ascii="Nunito" w:hAnsi="Nunito"/>
                <w:sz w:val="15"/>
                <w:szCs w:val="15"/>
                <w:rPrChange w:id="4096" w:author="Craig Parker" w:date="2024-08-05T19:17:00Z">
                  <w:rPr>
                    <w:sz w:val="15"/>
                    <w:szCs w:val="15"/>
                  </w:rPr>
                </w:rPrChange>
              </w:rPr>
            </w:pPr>
            <w:r w:rsidRPr="00A62CB7">
              <w:rPr>
                <w:rFonts w:ascii="Nunito" w:hAnsi="Nunito"/>
                <w:sz w:val="15"/>
                <w:szCs w:val="15"/>
                <w:rPrChange w:id="4097" w:author="Craig Parker" w:date="2024-08-05T19:17:00Z">
                  <w:rPr>
                    <w:sz w:val="15"/>
                    <w:szCs w:val="15"/>
                  </w:rPr>
                </w:rPrChange>
              </w:rPr>
              <w:t xml:space="preserve">Research Project 2: provides information on socio-economic circumstances of residents within the Gauteng City-Region. </w:t>
            </w:r>
          </w:p>
          <w:p w14:paraId="00000298" w14:textId="77777777" w:rsidR="007813F4" w:rsidRPr="00A62CB7" w:rsidRDefault="007813F4">
            <w:pPr>
              <w:widowControl w:val="0"/>
              <w:spacing w:line="233" w:lineRule="auto"/>
              <w:ind w:left="118" w:right="233" w:firstLine="7"/>
              <w:jc w:val="both"/>
              <w:rPr>
                <w:rFonts w:ascii="Nunito" w:hAnsi="Nunito"/>
                <w:sz w:val="15"/>
                <w:szCs w:val="15"/>
                <w:rPrChange w:id="4098" w:author="Craig Parker" w:date="2024-08-05T19:17:00Z">
                  <w:rPr>
                    <w:sz w:val="15"/>
                    <w:szCs w:val="15"/>
                  </w:rPr>
                </w:rPrChange>
              </w:rPr>
            </w:pPr>
          </w:p>
        </w:tc>
      </w:tr>
      <w:tr w:rsidR="003C65B3" w:rsidRPr="00A62CB7" w14:paraId="12A96EBE" w14:textId="77777777" w:rsidTr="00AE02E3">
        <w:trPr>
          <w:trHeight w:val="1296"/>
          <w:trPrChange w:id="4099" w:author="Matthew Chersich" w:date="2024-08-04T20:16:00Z">
            <w:trPr>
              <w:trHeight w:val="1296"/>
            </w:trPr>
          </w:trPrChange>
        </w:trPr>
        <w:tc>
          <w:tcPr>
            <w:tcW w:w="1530" w:type="pct"/>
            <w:shd w:val="clear" w:color="auto" w:fill="auto"/>
            <w:tcMar>
              <w:top w:w="100" w:type="dxa"/>
              <w:left w:w="100" w:type="dxa"/>
              <w:bottom w:w="100" w:type="dxa"/>
              <w:right w:w="100" w:type="dxa"/>
            </w:tcMar>
            <w:vAlign w:val="center"/>
            <w:tcPrChange w:id="4100" w:author="Matthew Chersich" w:date="2024-08-04T20:16:00Z">
              <w:tcPr>
                <w:tcW w:w="1366" w:type="pct"/>
                <w:shd w:val="clear" w:color="auto" w:fill="auto"/>
                <w:tcMar>
                  <w:top w:w="100" w:type="dxa"/>
                  <w:left w:w="100" w:type="dxa"/>
                  <w:bottom w:w="100" w:type="dxa"/>
                  <w:right w:w="100" w:type="dxa"/>
                </w:tcMar>
              </w:tcPr>
            </w:tcPrChange>
          </w:tcPr>
          <w:p w14:paraId="00000299" w14:textId="77777777" w:rsidR="007813F4" w:rsidRPr="00A62CB7" w:rsidRDefault="009511AE">
            <w:pPr>
              <w:widowControl w:val="0"/>
              <w:spacing w:line="240" w:lineRule="auto"/>
              <w:ind w:left="127"/>
              <w:rPr>
                <w:rFonts w:ascii="Nunito" w:hAnsi="Nunito"/>
                <w:sz w:val="15"/>
                <w:szCs w:val="15"/>
                <w:rPrChange w:id="4101" w:author="Craig Parker" w:date="2024-08-05T19:17:00Z">
                  <w:rPr>
                    <w:sz w:val="15"/>
                    <w:szCs w:val="15"/>
                  </w:rPr>
                </w:rPrChange>
              </w:rPr>
            </w:pPr>
            <w:r w:rsidRPr="00A62CB7">
              <w:rPr>
                <w:rFonts w:ascii="Nunito" w:hAnsi="Nunito"/>
                <w:sz w:val="15"/>
                <w:szCs w:val="15"/>
                <w:rPrChange w:id="4102" w:author="Craig Parker" w:date="2024-08-05T19:17:00Z">
                  <w:rPr>
                    <w:sz w:val="15"/>
                    <w:szCs w:val="15"/>
                  </w:rPr>
                </w:rPrChange>
              </w:rPr>
              <w:t>Quality of Life Surveys, Gauteng City-Region Observatory (GCRO)</w:t>
            </w:r>
          </w:p>
          <w:p w14:paraId="0000029A" w14:textId="77777777" w:rsidR="007813F4" w:rsidRPr="00A62CB7" w:rsidRDefault="00000000">
            <w:pPr>
              <w:widowControl w:val="0"/>
              <w:spacing w:line="240" w:lineRule="auto"/>
              <w:ind w:left="127"/>
              <w:rPr>
                <w:rFonts w:ascii="Nunito" w:hAnsi="Nunito"/>
                <w:sz w:val="15"/>
                <w:szCs w:val="15"/>
                <w:rPrChange w:id="4103" w:author="Craig Parker" w:date="2024-08-05T19:17:00Z">
                  <w:rPr>
                    <w:sz w:val="15"/>
                    <w:szCs w:val="15"/>
                  </w:rPr>
                </w:rPrChange>
              </w:rPr>
            </w:pPr>
            <w:r w:rsidRPr="00A62CB7">
              <w:rPr>
                <w:rFonts w:ascii="Nunito" w:hAnsi="Nunito"/>
                <w:rPrChange w:id="4104" w:author="Craig Parker" w:date="2024-08-05T19:17:00Z">
                  <w:rPr/>
                </w:rPrChange>
              </w:rPr>
              <w:fldChar w:fldCharType="begin"/>
            </w:r>
            <w:r w:rsidRPr="00A62CB7">
              <w:rPr>
                <w:rFonts w:ascii="Nunito" w:hAnsi="Nunito"/>
                <w:rPrChange w:id="4105" w:author="Craig Parker" w:date="2024-08-05T19:17:00Z">
                  <w:rPr/>
                </w:rPrChange>
              </w:rPr>
              <w:instrText xml:space="preserve">HYPERLINK </w:instrText>
            </w:r>
            <w:r w:rsidRPr="00A62CB7">
              <w:rPr>
                <w:rFonts w:ascii="Nunito" w:hAnsi="Nunito"/>
                <w:rPrChange w:id="4106" w:author="Craig Parker" w:date="2024-08-05T19:17:00Z">
                  <w:rPr/>
                </w:rPrChange>
              </w:rPr>
              <w:instrText>"https://www.datafirst.uct.ac.za/dataportal/index.php/catalog/GCRO/about" \h</w:instrText>
            </w:r>
            <w:r w:rsidRPr="00A62CB7">
              <w:rPr>
                <w:rFonts w:ascii="Nunito" w:hAnsi="Nunito"/>
              </w:rPr>
            </w:r>
            <w:r w:rsidRPr="00A62CB7">
              <w:rPr>
                <w:rFonts w:ascii="Nunito" w:hAnsi="Nunito"/>
                <w:rPrChange w:id="4107" w:author="Craig Parker" w:date="2024-08-05T19:17:00Z">
                  <w:rPr>
                    <w:color w:val="1155CC"/>
                    <w:sz w:val="15"/>
                    <w:szCs w:val="15"/>
                    <w:u w:val="single"/>
                  </w:rPr>
                </w:rPrChange>
              </w:rPr>
              <w:fldChar w:fldCharType="separate"/>
            </w:r>
            <w:r w:rsidR="009511AE" w:rsidRPr="00A62CB7">
              <w:rPr>
                <w:rFonts w:ascii="Nunito" w:hAnsi="Nunito"/>
                <w:color w:val="1155CC"/>
                <w:sz w:val="15"/>
                <w:szCs w:val="15"/>
                <w:u w:val="single"/>
                <w:rPrChange w:id="4108" w:author="Craig Parker" w:date="2024-08-05T19:17:00Z">
                  <w:rPr>
                    <w:color w:val="1155CC"/>
                    <w:sz w:val="15"/>
                    <w:szCs w:val="15"/>
                    <w:u w:val="single"/>
                  </w:rPr>
                </w:rPrChange>
              </w:rPr>
              <w:t>https://www.datafirst.uct.ac.za/dataportal/index.php/catalog/GCRO/about</w:t>
            </w:r>
            <w:r w:rsidRPr="00A62CB7">
              <w:rPr>
                <w:rFonts w:ascii="Nunito" w:hAnsi="Nunito"/>
                <w:color w:val="1155CC"/>
                <w:sz w:val="15"/>
                <w:szCs w:val="15"/>
                <w:u w:val="single"/>
                <w:rPrChange w:id="4109" w:author="Craig Parker" w:date="2024-08-05T19:17:00Z">
                  <w:rPr>
                    <w:color w:val="1155CC"/>
                    <w:sz w:val="15"/>
                    <w:szCs w:val="15"/>
                    <w:u w:val="single"/>
                  </w:rPr>
                </w:rPrChange>
              </w:rPr>
              <w:fldChar w:fldCharType="end"/>
            </w:r>
          </w:p>
          <w:p w14:paraId="0000029B" w14:textId="77777777" w:rsidR="007813F4" w:rsidRPr="00A62CB7" w:rsidRDefault="007813F4">
            <w:pPr>
              <w:widowControl w:val="0"/>
              <w:spacing w:line="240" w:lineRule="auto"/>
              <w:ind w:left="127"/>
              <w:rPr>
                <w:rFonts w:ascii="Nunito" w:hAnsi="Nunito"/>
                <w:sz w:val="15"/>
                <w:szCs w:val="15"/>
                <w:rPrChange w:id="4110" w:author="Craig Parker" w:date="2024-08-05T19:17:00Z">
                  <w:rPr>
                    <w:sz w:val="15"/>
                    <w:szCs w:val="15"/>
                  </w:rPr>
                </w:rPrChange>
              </w:rPr>
            </w:pPr>
          </w:p>
        </w:tc>
        <w:tc>
          <w:tcPr>
            <w:tcW w:w="1391" w:type="pct"/>
            <w:shd w:val="clear" w:color="auto" w:fill="auto"/>
            <w:tcMar>
              <w:top w:w="100" w:type="dxa"/>
              <w:left w:w="100" w:type="dxa"/>
              <w:bottom w:w="100" w:type="dxa"/>
              <w:right w:w="100" w:type="dxa"/>
            </w:tcMar>
            <w:vAlign w:val="center"/>
            <w:tcPrChange w:id="4111" w:author="Matthew Chersich" w:date="2024-08-04T20:16:00Z">
              <w:tcPr>
                <w:tcW w:w="1555" w:type="pct"/>
                <w:gridSpan w:val="3"/>
                <w:shd w:val="clear" w:color="auto" w:fill="auto"/>
                <w:tcMar>
                  <w:top w:w="100" w:type="dxa"/>
                  <w:left w:w="100" w:type="dxa"/>
                  <w:bottom w:w="100" w:type="dxa"/>
                  <w:right w:w="100" w:type="dxa"/>
                </w:tcMar>
              </w:tcPr>
            </w:tcPrChange>
          </w:tcPr>
          <w:p w14:paraId="0000029C" w14:textId="77777777" w:rsidR="007813F4" w:rsidRPr="00A62CB7" w:rsidRDefault="009511AE">
            <w:pPr>
              <w:widowControl w:val="0"/>
              <w:spacing w:line="232" w:lineRule="auto"/>
              <w:ind w:left="115" w:right="117" w:firstLine="9"/>
              <w:rPr>
                <w:rFonts w:ascii="Nunito" w:hAnsi="Nunito"/>
                <w:sz w:val="15"/>
                <w:szCs w:val="15"/>
                <w:rPrChange w:id="4112" w:author="Craig Parker" w:date="2024-08-05T19:17:00Z">
                  <w:rPr>
                    <w:sz w:val="15"/>
                    <w:szCs w:val="15"/>
                  </w:rPr>
                </w:rPrChange>
              </w:rPr>
            </w:pPr>
            <w:r w:rsidRPr="00A62CB7">
              <w:rPr>
                <w:rFonts w:ascii="Nunito" w:hAnsi="Nunito"/>
                <w:sz w:val="15"/>
                <w:szCs w:val="15"/>
                <w:rPrChange w:id="4113" w:author="Craig Parker" w:date="2024-08-05T19:17:00Z">
                  <w:rPr>
                    <w:sz w:val="15"/>
                    <w:szCs w:val="15"/>
                  </w:rPr>
                </w:rPrChange>
              </w:rPr>
              <w:t>Household Survey</w:t>
            </w:r>
          </w:p>
        </w:tc>
        <w:tc>
          <w:tcPr>
            <w:tcW w:w="378" w:type="pct"/>
            <w:shd w:val="clear" w:color="auto" w:fill="auto"/>
            <w:tcMar>
              <w:top w:w="100" w:type="dxa"/>
              <w:left w:w="100" w:type="dxa"/>
              <w:bottom w:w="100" w:type="dxa"/>
              <w:right w:w="100" w:type="dxa"/>
            </w:tcMar>
            <w:vAlign w:val="center"/>
            <w:tcPrChange w:id="4114" w:author="Matthew Chersich" w:date="2024-08-04T20:16:00Z">
              <w:tcPr>
                <w:tcW w:w="378" w:type="pct"/>
                <w:gridSpan w:val="2"/>
                <w:shd w:val="clear" w:color="auto" w:fill="auto"/>
                <w:tcMar>
                  <w:top w:w="100" w:type="dxa"/>
                  <w:left w:w="100" w:type="dxa"/>
                  <w:bottom w:w="100" w:type="dxa"/>
                  <w:right w:w="100" w:type="dxa"/>
                </w:tcMar>
              </w:tcPr>
            </w:tcPrChange>
          </w:tcPr>
          <w:p w14:paraId="0000029D" w14:textId="77777777" w:rsidR="007813F4" w:rsidRPr="00A62CB7" w:rsidRDefault="009511AE">
            <w:pPr>
              <w:widowControl w:val="0"/>
              <w:spacing w:line="240" w:lineRule="auto"/>
              <w:ind w:left="127"/>
              <w:rPr>
                <w:rFonts w:ascii="Nunito" w:hAnsi="Nunito"/>
                <w:sz w:val="15"/>
                <w:szCs w:val="15"/>
                <w:rPrChange w:id="4115" w:author="Craig Parker" w:date="2024-08-05T19:17:00Z">
                  <w:rPr>
                    <w:sz w:val="15"/>
                    <w:szCs w:val="15"/>
                  </w:rPr>
                </w:rPrChange>
              </w:rPr>
            </w:pPr>
            <w:r w:rsidRPr="00A62CB7">
              <w:rPr>
                <w:rFonts w:ascii="Nunito" w:hAnsi="Nunito"/>
                <w:sz w:val="15"/>
                <w:szCs w:val="15"/>
                <w:rPrChange w:id="4116" w:author="Craig Parker" w:date="2024-08-05T19:17:00Z">
                  <w:rPr>
                    <w:sz w:val="15"/>
                    <w:szCs w:val="15"/>
                  </w:rPr>
                </w:rPrChange>
              </w:rPr>
              <w:t>UCT</w:t>
            </w:r>
          </w:p>
        </w:tc>
        <w:tc>
          <w:tcPr>
            <w:tcW w:w="633" w:type="pct"/>
            <w:shd w:val="clear" w:color="auto" w:fill="auto"/>
            <w:tcMar>
              <w:top w:w="100" w:type="dxa"/>
              <w:left w:w="100" w:type="dxa"/>
              <w:bottom w:w="100" w:type="dxa"/>
              <w:right w:w="100" w:type="dxa"/>
            </w:tcMar>
            <w:vAlign w:val="center"/>
            <w:tcPrChange w:id="4117" w:author="Matthew Chersich" w:date="2024-08-04T20:16:00Z">
              <w:tcPr>
                <w:tcW w:w="633" w:type="pct"/>
                <w:gridSpan w:val="2"/>
                <w:shd w:val="clear" w:color="auto" w:fill="auto"/>
                <w:tcMar>
                  <w:top w:w="100" w:type="dxa"/>
                  <w:left w:w="100" w:type="dxa"/>
                  <w:bottom w:w="100" w:type="dxa"/>
                  <w:right w:w="100" w:type="dxa"/>
                </w:tcMar>
              </w:tcPr>
            </w:tcPrChange>
          </w:tcPr>
          <w:p w14:paraId="0000029E" w14:textId="77777777" w:rsidR="007813F4" w:rsidRPr="00A62CB7" w:rsidRDefault="009511AE">
            <w:pPr>
              <w:widowControl w:val="0"/>
              <w:spacing w:line="232" w:lineRule="auto"/>
              <w:ind w:left="115" w:right="117" w:firstLine="9"/>
              <w:rPr>
                <w:rFonts w:ascii="Nunito" w:hAnsi="Nunito"/>
                <w:sz w:val="15"/>
                <w:szCs w:val="15"/>
                <w:rPrChange w:id="4118" w:author="Craig Parker" w:date="2024-08-05T19:17:00Z">
                  <w:rPr>
                    <w:sz w:val="15"/>
                    <w:szCs w:val="15"/>
                  </w:rPr>
                </w:rPrChange>
              </w:rPr>
            </w:pPr>
            <w:r w:rsidRPr="00A62CB7">
              <w:rPr>
                <w:rFonts w:ascii="Nunito" w:hAnsi="Nunito"/>
                <w:sz w:val="15"/>
                <w:szCs w:val="15"/>
                <w:rPrChange w:id="4119" w:author="Craig Parker" w:date="2024-08-05T19:17:00Z">
                  <w:rPr>
                    <w:sz w:val="15"/>
                    <w:szCs w:val="15"/>
                  </w:rPr>
                </w:rPrChange>
              </w:rPr>
              <w:t>quality of life, socio-economic circumstances, attitudes to service delivery, psycho-social attitudes, value-base and other characteristics of residents of the Gauteng City-Region.</w:t>
            </w:r>
          </w:p>
          <w:p w14:paraId="0000029F" w14:textId="77777777" w:rsidR="007813F4" w:rsidRPr="00A62CB7" w:rsidRDefault="007813F4">
            <w:pPr>
              <w:widowControl w:val="0"/>
              <w:spacing w:line="230" w:lineRule="auto"/>
              <w:ind w:left="116" w:right="307" w:firstLine="6"/>
              <w:rPr>
                <w:rFonts w:ascii="Nunito" w:hAnsi="Nunito"/>
                <w:sz w:val="15"/>
                <w:szCs w:val="15"/>
                <w:rPrChange w:id="4120" w:author="Craig Parker" w:date="2024-08-05T19:17:00Z">
                  <w:rPr>
                    <w:sz w:val="15"/>
                    <w:szCs w:val="15"/>
                  </w:rPr>
                </w:rPrChange>
              </w:rPr>
            </w:pPr>
          </w:p>
        </w:tc>
        <w:tc>
          <w:tcPr>
            <w:tcW w:w="486" w:type="pct"/>
            <w:shd w:val="clear" w:color="auto" w:fill="auto"/>
            <w:tcMar>
              <w:top w:w="100" w:type="dxa"/>
              <w:left w:w="100" w:type="dxa"/>
              <w:bottom w:w="100" w:type="dxa"/>
              <w:right w:w="100" w:type="dxa"/>
            </w:tcMar>
            <w:vAlign w:val="center"/>
            <w:tcPrChange w:id="4121" w:author="Matthew Chersich" w:date="2024-08-04T20:16:00Z">
              <w:tcPr>
                <w:tcW w:w="486" w:type="pct"/>
                <w:gridSpan w:val="3"/>
                <w:shd w:val="clear" w:color="auto" w:fill="auto"/>
                <w:tcMar>
                  <w:top w:w="100" w:type="dxa"/>
                  <w:left w:w="100" w:type="dxa"/>
                  <w:bottom w:w="100" w:type="dxa"/>
                  <w:right w:w="100" w:type="dxa"/>
                </w:tcMar>
              </w:tcPr>
            </w:tcPrChange>
          </w:tcPr>
          <w:p w14:paraId="000002A0" w14:textId="77777777" w:rsidR="007813F4" w:rsidRPr="00A62CB7" w:rsidRDefault="009511AE">
            <w:pPr>
              <w:widowControl w:val="0"/>
              <w:spacing w:line="240" w:lineRule="auto"/>
              <w:ind w:left="122"/>
              <w:rPr>
                <w:rFonts w:ascii="Nunito" w:hAnsi="Nunito"/>
                <w:sz w:val="15"/>
                <w:szCs w:val="15"/>
                <w:rPrChange w:id="4122" w:author="Craig Parker" w:date="2024-08-05T19:17:00Z">
                  <w:rPr>
                    <w:sz w:val="15"/>
                    <w:szCs w:val="15"/>
                  </w:rPr>
                </w:rPrChange>
              </w:rPr>
            </w:pPr>
            <w:r w:rsidRPr="00A62CB7">
              <w:rPr>
                <w:rFonts w:ascii="Nunito" w:hAnsi="Nunito"/>
                <w:sz w:val="15"/>
                <w:szCs w:val="15"/>
                <w:rPrChange w:id="4123" w:author="Craig Parker" w:date="2024-08-05T19:17:00Z">
                  <w:rPr>
                    <w:sz w:val="15"/>
                    <w:szCs w:val="15"/>
                  </w:rPr>
                </w:rPrChange>
              </w:rPr>
              <w:t xml:space="preserve">Sample survey data, </w:t>
            </w:r>
            <w:proofErr w:type="spellStart"/>
            <w:r w:rsidRPr="00A62CB7">
              <w:rPr>
                <w:rFonts w:ascii="Nunito" w:hAnsi="Nunito"/>
                <w:sz w:val="15"/>
                <w:szCs w:val="15"/>
                <w:rPrChange w:id="4124" w:author="Craig Parker" w:date="2024-08-05T19:17:00Z">
                  <w:rPr>
                    <w:sz w:val="15"/>
                    <w:szCs w:val="15"/>
                  </w:rPr>
                </w:rPrChange>
              </w:rPr>
              <w:t>uits</w:t>
            </w:r>
            <w:proofErr w:type="spellEnd"/>
            <w:r w:rsidRPr="00A62CB7">
              <w:rPr>
                <w:rFonts w:ascii="Nunito" w:hAnsi="Nunito"/>
                <w:sz w:val="15"/>
                <w:szCs w:val="15"/>
                <w:rPrChange w:id="4125" w:author="Craig Parker" w:date="2024-08-05T19:17:00Z">
                  <w:rPr>
                    <w:sz w:val="15"/>
                    <w:szCs w:val="15"/>
                  </w:rPr>
                </w:rPrChange>
              </w:rPr>
              <w:t xml:space="preserve"> are households and individuals</w:t>
            </w:r>
          </w:p>
        </w:tc>
        <w:tc>
          <w:tcPr>
            <w:tcW w:w="583" w:type="pct"/>
            <w:shd w:val="clear" w:color="auto" w:fill="auto"/>
            <w:tcMar>
              <w:top w:w="100" w:type="dxa"/>
              <w:left w:w="100" w:type="dxa"/>
              <w:bottom w:w="100" w:type="dxa"/>
              <w:right w:w="100" w:type="dxa"/>
            </w:tcMar>
            <w:vAlign w:val="center"/>
            <w:tcPrChange w:id="4126" w:author="Matthew Chersich" w:date="2024-08-04T20:16:00Z">
              <w:tcPr>
                <w:tcW w:w="583" w:type="pct"/>
                <w:shd w:val="clear" w:color="auto" w:fill="auto"/>
                <w:tcMar>
                  <w:top w:w="100" w:type="dxa"/>
                  <w:left w:w="100" w:type="dxa"/>
                  <w:bottom w:w="100" w:type="dxa"/>
                  <w:right w:w="100" w:type="dxa"/>
                </w:tcMar>
              </w:tcPr>
            </w:tcPrChange>
          </w:tcPr>
          <w:p w14:paraId="000002A1" w14:textId="77777777" w:rsidR="007813F4" w:rsidRPr="00A62CB7" w:rsidRDefault="009511AE">
            <w:pPr>
              <w:widowControl w:val="0"/>
              <w:spacing w:line="232" w:lineRule="auto"/>
              <w:ind w:left="115" w:right="117" w:firstLine="9"/>
              <w:rPr>
                <w:rFonts w:ascii="Nunito" w:hAnsi="Nunito"/>
                <w:sz w:val="15"/>
                <w:szCs w:val="15"/>
                <w:rPrChange w:id="4127" w:author="Craig Parker" w:date="2024-08-05T19:17:00Z">
                  <w:rPr>
                    <w:sz w:val="15"/>
                    <w:szCs w:val="15"/>
                  </w:rPr>
                </w:rPrChange>
              </w:rPr>
            </w:pPr>
            <w:r w:rsidRPr="00A62CB7">
              <w:rPr>
                <w:rFonts w:ascii="Nunito" w:hAnsi="Nunito"/>
                <w:sz w:val="15"/>
                <w:szCs w:val="15"/>
                <w:rPrChange w:id="4128" w:author="Craig Parker" w:date="2024-08-05T19:17:00Z">
                  <w:rPr>
                    <w:sz w:val="15"/>
                    <w:szCs w:val="15"/>
                  </w:rPr>
                </w:rPrChange>
              </w:rPr>
              <w:t xml:space="preserve">Research Project 2: provides information on socio-economic circumstances and attitudes of residents within the Gauteng City-Region. </w:t>
            </w:r>
          </w:p>
          <w:p w14:paraId="000002A2" w14:textId="77777777" w:rsidR="007813F4" w:rsidRPr="00A62CB7" w:rsidRDefault="007813F4">
            <w:pPr>
              <w:widowControl w:val="0"/>
              <w:spacing w:line="233" w:lineRule="auto"/>
              <w:ind w:left="118" w:right="233" w:firstLine="7"/>
              <w:jc w:val="both"/>
              <w:rPr>
                <w:rFonts w:ascii="Nunito" w:hAnsi="Nunito"/>
                <w:sz w:val="15"/>
                <w:szCs w:val="15"/>
                <w:rPrChange w:id="4129" w:author="Craig Parker" w:date="2024-08-05T19:17:00Z">
                  <w:rPr>
                    <w:sz w:val="15"/>
                    <w:szCs w:val="15"/>
                  </w:rPr>
                </w:rPrChange>
              </w:rPr>
            </w:pPr>
          </w:p>
        </w:tc>
      </w:tr>
      <w:tr w:rsidR="003C65B3" w:rsidRPr="00A62CB7" w14:paraId="090A1B9C" w14:textId="77777777" w:rsidTr="00AE02E3">
        <w:trPr>
          <w:trHeight w:val="1300"/>
          <w:trPrChange w:id="4130" w:author="Matthew Chersich" w:date="2024-08-04T20:16:00Z">
            <w:trPr>
              <w:trHeight w:val="1300"/>
            </w:trPr>
          </w:trPrChange>
        </w:trPr>
        <w:tc>
          <w:tcPr>
            <w:tcW w:w="1530" w:type="pct"/>
            <w:shd w:val="clear" w:color="auto" w:fill="auto"/>
            <w:tcMar>
              <w:top w:w="100" w:type="dxa"/>
              <w:left w:w="100" w:type="dxa"/>
              <w:bottom w:w="100" w:type="dxa"/>
              <w:right w:w="100" w:type="dxa"/>
            </w:tcMar>
            <w:vAlign w:val="center"/>
            <w:tcPrChange w:id="4131" w:author="Matthew Chersich" w:date="2024-08-04T20:16:00Z">
              <w:tcPr>
                <w:tcW w:w="1366" w:type="pct"/>
                <w:shd w:val="clear" w:color="auto" w:fill="auto"/>
                <w:tcMar>
                  <w:top w:w="100" w:type="dxa"/>
                  <w:left w:w="100" w:type="dxa"/>
                  <w:bottom w:w="100" w:type="dxa"/>
                  <w:right w:w="100" w:type="dxa"/>
                </w:tcMar>
              </w:tcPr>
            </w:tcPrChange>
          </w:tcPr>
          <w:p w14:paraId="000002A3" w14:textId="77777777" w:rsidR="007813F4" w:rsidRPr="00A62CB7" w:rsidRDefault="009511AE">
            <w:pPr>
              <w:widowControl w:val="0"/>
              <w:spacing w:line="233" w:lineRule="auto"/>
              <w:ind w:left="123" w:right="141" w:hanging="1"/>
              <w:rPr>
                <w:rFonts w:ascii="Nunito" w:hAnsi="Nunito"/>
                <w:sz w:val="15"/>
                <w:szCs w:val="15"/>
                <w:rPrChange w:id="4132" w:author="Craig Parker" w:date="2024-08-05T19:17:00Z">
                  <w:rPr>
                    <w:sz w:val="15"/>
                    <w:szCs w:val="15"/>
                  </w:rPr>
                </w:rPrChange>
              </w:rPr>
            </w:pPr>
            <w:r w:rsidRPr="00A62CB7">
              <w:rPr>
                <w:rFonts w:ascii="Nunito" w:hAnsi="Nunito"/>
                <w:sz w:val="15"/>
                <w:szCs w:val="15"/>
                <w:rPrChange w:id="4133" w:author="Craig Parker" w:date="2024-08-05T19:17:00Z">
                  <w:rPr>
                    <w:sz w:val="15"/>
                    <w:szCs w:val="15"/>
                  </w:rPr>
                </w:rPrChange>
              </w:rPr>
              <w:lastRenderedPageBreak/>
              <w:t xml:space="preserve">Global </w:t>
            </w:r>
            <w:proofErr w:type="gramStart"/>
            <w:r w:rsidRPr="00A62CB7">
              <w:rPr>
                <w:rFonts w:ascii="Nunito" w:hAnsi="Nunito"/>
                <w:sz w:val="15"/>
                <w:szCs w:val="15"/>
                <w:rPrChange w:id="4134" w:author="Craig Parker" w:date="2024-08-05T19:17:00Z">
                  <w:rPr>
                    <w:sz w:val="15"/>
                    <w:szCs w:val="15"/>
                  </w:rPr>
                </w:rPrChange>
              </w:rPr>
              <w:t>population  (</w:t>
            </w:r>
            <w:proofErr w:type="gramEnd"/>
            <w:r w:rsidRPr="00A62CB7">
              <w:rPr>
                <w:rFonts w:ascii="Nunito" w:hAnsi="Nunito"/>
                <w:sz w:val="15"/>
                <w:szCs w:val="15"/>
                <w:rPrChange w:id="4135" w:author="Craig Parker" w:date="2024-08-05T19:17:00Z">
                  <w:rPr>
                    <w:sz w:val="15"/>
                    <w:szCs w:val="15"/>
                  </w:rPr>
                </w:rPrChange>
              </w:rPr>
              <w:t xml:space="preserve">SEDAC) - Gridded  Population of the  </w:t>
            </w:r>
          </w:p>
          <w:p w14:paraId="000002A4" w14:textId="77777777" w:rsidR="007813F4" w:rsidRPr="00A62CB7" w:rsidRDefault="009511AE">
            <w:pPr>
              <w:widowControl w:val="0"/>
              <w:spacing w:before="2" w:line="240" w:lineRule="auto"/>
              <w:ind w:left="117"/>
              <w:rPr>
                <w:rFonts w:ascii="Nunito" w:hAnsi="Nunito"/>
                <w:sz w:val="15"/>
                <w:szCs w:val="15"/>
                <w:rPrChange w:id="4136" w:author="Craig Parker" w:date="2024-08-05T19:17:00Z">
                  <w:rPr>
                    <w:sz w:val="15"/>
                    <w:szCs w:val="15"/>
                  </w:rPr>
                </w:rPrChange>
              </w:rPr>
            </w:pPr>
            <w:r w:rsidRPr="00A62CB7">
              <w:rPr>
                <w:rFonts w:ascii="Nunito" w:hAnsi="Nunito"/>
                <w:sz w:val="15"/>
                <w:szCs w:val="15"/>
                <w:rPrChange w:id="4137" w:author="Craig Parker" w:date="2024-08-05T19:17:00Z">
                  <w:rPr>
                    <w:sz w:val="15"/>
                    <w:szCs w:val="15"/>
                  </w:rPr>
                </w:rPrChange>
              </w:rPr>
              <w:t xml:space="preserve">World (GPW), v4 </w:t>
            </w:r>
          </w:p>
          <w:p w14:paraId="000002A5" w14:textId="77777777" w:rsidR="007813F4" w:rsidRPr="00A62CB7" w:rsidRDefault="009511AE">
            <w:pPr>
              <w:widowControl w:val="0"/>
              <w:spacing w:before="2" w:line="230" w:lineRule="auto"/>
              <w:ind w:left="120" w:right="125" w:firstLine="5"/>
              <w:rPr>
                <w:rFonts w:ascii="Nunito" w:hAnsi="Nunito"/>
                <w:color w:val="0000FF"/>
                <w:sz w:val="15"/>
                <w:szCs w:val="15"/>
                <w:rPrChange w:id="4138" w:author="Craig Parker" w:date="2024-08-05T19:17:00Z">
                  <w:rPr>
                    <w:color w:val="0000FF"/>
                    <w:sz w:val="15"/>
                    <w:szCs w:val="15"/>
                  </w:rPr>
                </w:rPrChange>
              </w:rPr>
            </w:pPr>
            <w:r w:rsidRPr="00A62CB7">
              <w:rPr>
                <w:rFonts w:ascii="Nunito" w:hAnsi="Nunito"/>
                <w:color w:val="0000FF"/>
                <w:sz w:val="15"/>
                <w:szCs w:val="15"/>
                <w:u w:val="single"/>
                <w:rPrChange w:id="4139" w:author="Craig Parker" w:date="2024-08-05T19:17:00Z">
                  <w:rPr>
                    <w:color w:val="0000FF"/>
                    <w:sz w:val="15"/>
                    <w:szCs w:val="15"/>
                    <w:u w:val="single"/>
                  </w:rPr>
                </w:rPrChange>
              </w:rPr>
              <w:t>https://sedac.ciesin.</w:t>
            </w:r>
            <w:r w:rsidRPr="00A62CB7">
              <w:rPr>
                <w:rFonts w:ascii="Nunito" w:hAnsi="Nunito"/>
                <w:color w:val="0000FF"/>
                <w:sz w:val="15"/>
                <w:szCs w:val="15"/>
                <w:rPrChange w:id="4140" w:author="Craig Parker" w:date="2024-08-05T19:17:00Z">
                  <w:rPr>
                    <w:color w:val="0000FF"/>
                    <w:sz w:val="15"/>
                    <w:szCs w:val="15"/>
                  </w:rPr>
                </w:rPrChange>
              </w:rPr>
              <w:t xml:space="preserve"> </w:t>
            </w:r>
            <w:r w:rsidRPr="00A62CB7">
              <w:rPr>
                <w:rFonts w:ascii="Nunito" w:hAnsi="Nunito"/>
                <w:color w:val="0000FF"/>
                <w:sz w:val="15"/>
                <w:szCs w:val="15"/>
                <w:u w:val="single"/>
                <w:rPrChange w:id="4141" w:author="Craig Parker" w:date="2024-08-05T19:17:00Z">
                  <w:rPr>
                    <w:color w:val="0000FF"/>
                    <w:sz w:val="15"/>
                    <w:szCs w:val="15"/>
                    <w:u w:val="single"/>
                  </w:rPr>
                </w:rPrChange>
              </w:rPr>
              <w:t>columbia.edu/data/c</w:t>
            </w:r>
            <w:r w:rsidRPr="00A62CB7">
              <w:rPr>
                <w:rFonts w:ascii="Nunito" w:hAnsi="Nunito"/>
                <w:color w:val="0000FF"/>
                <w:sz w:val="15"/>
                <w:szCs w:val="15"/>
                <w:rPrChange w:id="4142" w:author="Craig Parker" w:date="2024-08-05T19:17:00Z">
                  <w:rPr>
                    <w:color w:val="0000FF"/>
                    <w:sz w:val="15"/>
                    <w:szCs w:val="15"/>
                  </w:rPr>
                </w:rPrChange>
              </w:rPr>
              <w:t xml:space="preserve"> </w:t>
            </w:r>
            <w:proofErr w:type="spellStart"/>
            <w:r w:rsidRPr="00A62CB7">
              <w:rPr>
                <w:rFonts w:ascii="Nunito" w:hAnsi="Nunito"/>
                <w:color w:val="0000FF"/>
                <w:sz w:val="15"/>
                <w:szCs w:val="15"/>
                <w:rPrChange w:id="4143" w:author="Craig Parker" w:date="2024-08-05T19:17:00Z">
                  <w:rPr>
                    <w:color w:val="0000FF"/>
                    <w:sz w:val="15"/>
                    <w:szCs w:val="15"/>
                  </w:rPr>
                </w:rPrChange>
              </w:rPr>
              <w:t>ollection</w:t>
            </w:r>
            <w:proofErr w:type="spellEnd"/>
            <w:r w:rsidRPr="00A62CB7">
              <w:rPr>
                <w:rFonts w:ascii="Nunito" w:hAnsi="Nunito"/>
                <w:color w:val="0000FF"/>
                <w:sz w:val="15"/>
                <w:szCs w:val="15"/>
                <w:rPrChange w:id="4144" w:author="Craig Parker" w:date="2024-08-05T19:17:00Z">
                  <w:rPr>
                    <w:color w:val="0000FF"/>
                    <w:sz w:val="15"/>
                    <w:szCs w:val="15"/>
                  </w:rPr>
                </w:rPrChange>
              </w:rPr>
              <w:t>/gpw-v4</w:t>
            </w:r>
          </w:p>
        </w:tc>
        <w:tc>
          <w:tcPr>
            <w:tcW w:w="1391" w:type="pct"/>
            <w:shd w:val="clear" w:color="auto" w:fill="auto"/>
            <w:tcMar>
              <w:top w:w="100" w:type="dxa"/>
              <w:left w:w="100" w:type="dxa"/>
              <w:bottom w:w="100" w:type="dxa"/>
              <w:right w:w="100" w:type="dxa"/>
            </w:tcMar>
            <w:vAlign w:val="center"/>
            <w:tcPrChange w:id="4145" w:author="Matthew Chersich" w:date="2024-08-04T20:16:00Z">
              <w:tcPr>
                <w:tcW w:w="1555" w:type="pct"/>
                <w:gridSpan w:val="3"/>
                <w:shd w:val="clear" w:color="auto" w:fill="auto"/>
                <w:tcMar>
                  <w:top w:w="100" w:type="dxa"/>
                  <w:left w:w="100" w:type="dxa"/>
                  <w:bottom w:w="100" w:type="dxa"/>
                  <w:right w:w="100" w:type="dxa"/>
                </w:tcMar>
              </w:tcPr>
            </w:tcPrChange>
          </w:tcPr>
          <w:p w14:paraId="000002A6" w14:textId="77777777" w:rsidR="007813F4" w:rsidRPr="00A62CB7" w:rsidRDefault="009511AE">
            <w:pPr>
              <w:widowControl w:val="0"/>
              <w:spacing w:line="240" w:lineRule="auto"/>
              <w:ind w:left="122"/>
              <w:rPr>
                <w:rFonts w:ascii="Nunito" w:hAnsi="Nunito"/>
                <w:sz w:val="15"/>
                <w:szCs w:val="15"/>
                <w:rPrChange w:id="4146" w:author="Craig Parker" w:date="2024-08-05T19:17:00Z">
                  <w:rPr>
                    <w:sz w:val="15"/>
                    <w:szCs w:val="15"/>
                  </w:rPr>
                </w:rPrChange>
              </w:rPr>
            </w:pPr>
            <w:r w:rsidRPr="00A62CB7">
              <w:rPr>
                <w:rFonts w:ascii="Nunito" w:hAnsi="Nunito"/>
                <w:sz w:val="15"/>
                <w:szCs w:val="15"/>
                <w:rPrChange w:id="4147" w:author="Craig Parker" w:date="2024-08-05T19:17:00Z">
                  <w:rPr>
                    <w:sz w:val="15"/>
                    <w:szCs w:val="15"/>
                  </w:rPr>
                </w:rPrChange>
              </w:rPr>
              <w:t xml:space="preserve">Distribution of human  </w:t>
            </w:r>
          </w:p>
          <w:p w14:paraId="000002A7" w14:textId="77777777" w:rsidR="007813F4" w:rsidRPr="00A62CB7" w:rsidRDefault="009511AE">
            <w:pPr>
              <w:widowControl w:val="0"/>
              <w:spacing w:before="2" w:line="240" w:lineRule="auto"/>
              <w:ind w:left="120"/>
              <w:rPr>
                <w:rFonts w:ascii="Nunito" w:hAnsi="Nunito"/>
                <w:sz w:val="15"/>
                <w:szCs w:val="15"/>
                <w:rPrChange w:id="4148" w:author="Craig Parker" w:date="2024-08-05T19:17:00Z">
                  <w:rPr>
                    <w:sz w:val="15"/>
                    <w:szCs w:val="15"/>
                  </w:rPr>
                </w:rPrChange>
              </w:rPr>
            </w:pPr>
            <w:r w:rsidRPr="00A62CB7">
              <w:rPr>
                <w:rFonts w:ascii="Nunito" w:hAnsi="Nunito"/>
                <w:sz w:val="15"/>
                <w:szCs w:val="15"/>
                <w:rPrChange w:id="4149" w:author="Craig Parker" w:date="2024-08-05T19:17:00Z">
                  <w:rPr>
                    <w:sz w:val="15"/>
                    <w:szCs w:val="15"/>
                  </w:rPr>
                </w:rPrChange>
              </w:rPr>
              <w:t xml:space="preserve">population (counts and  </w:t>
            </w:r>
          </w:p>
          <w:p w14:paraId="000002A8" w14:textId="77777777" w:rsidR="007813F4" w:rsidRPr="00A62CB7" w:rsidRDefault="009511AE">
            <w:pPr>
              <w:widowControl w:val="0"/>
              <w:spacing w:line="240" w:lineRule="auto"/>
              <w:ind w:left="115"/>
              <w:rPr>
                <w:rFonts w:ascii="Nunito" w:hAnsi="Nunito"/>
                <w:sz w:val="15"/>
                <w:szCs w:val="15"/>
                <w:rPrChange w:id="4150" w:author="Craig Parker" w:date="2024-08-05T19:17:00Z">
                  <w:rPr>
                    <w:sz w:val="15"/>
                    <w:szCs w:val="15"/>
                  </w:rPr>
                </w:rPrChange>
              </w:rPr>
            </w:pPr>
            <w:r w:rsidRPr="00A62CB7">
              <w:rPr>
                <w:rFonts w:ascii="Nunito" w:hAnsi="Nunito"/>
                <w:sz w:val="15"/>
                <w:szCs w:val="15"/>
                <w:rPrChange w:id="4151" w:author="Craig Parker" w:date="2024-08-05T19:17:00Z">
                  <w:rPr>
                    <w:sz w:val="15"/>
                    <w:szCs w:val="15"/>
                  </w:rPr>
                </w:rPrChange>
              </w:rPr>
              <w:t xml:space="preserve">densities) on continuous  </w:t>
            </w:r>
          </w:p>
          <w:p w14:paraId="000002A9" w14:textId="77777777" w:rsidR="007813F4" w:rsidRPr="00A62CB7" w:rsidRDefault="009511AE">
            <w:pPr>
              <w:widowControl w:val="0"/>
              <w:spacing w:line="236" w:lineRule="auto"/>
              <w:ind w:left="115" w:right="312"/>
              <w:rPr>
                <w:rFonts w:ascii="Nunito" w:hAnsi="Nunito"/>
                <w:sz w:val="15"/>
                <w:szCs w:val="15"/>
                <w:rPrChange w:id="4152" w:author="Craig Parker" w:date="2024-08-05T19:17:00Z">
                  <w:rPr>
                    <w:sz w:val="15"/>
                    <w:szCs w:val="15"/>
                  </w:rPr>
                </w:rPrChange>
              </w:rPr>
            </w:pPr>
            <w:r w:rsidRPr="00A62CB7">
              <w:rPr>
                <w:rFonts w:ascii="Nunito" w:hAnsi="Nunito"/>
                <w:sz w:val="15"/>
                <w:szCs w:val="15"/>
                <w:rPrChange w:id="4153" w:author="Craig Parker" w:date="2024-08-05T19:17:00Z">
                  <w:rPr>
                    <w:sz w:val="15"/>
                    <w:szCs w:val="15"/>
                  </w:rPr>
                </w:rPrChange>
              </w:rPr>
              <w:t xml:space="preserve">global raster surface. </w:t>
            </w:r>
            <w:proofErr w:type="gramStart"/>
            <w:r w:rsidRPr="00A62CB7">
              <w:rPr>
                <w:rFonts w:ascii="Nunito" w:hAnsi="Nunito"/>
                <w:sz w:val="15"/>
                <w:szCs w:val="15"/>
                <w:rPrChange w:id="4154" w:author="Craig Parker" w:date="2024-08-05T19:17:00Z">
                  <w:rPr>
                    <w:sz w:val="15"/>
                    <w:szCs w:val="15"/>
                  </w:rPr>
                </w:rPrChange>
              </w:rPr>
              <w:t>Input  data</w:t>
            </w:r>
            <w:proofErr w:type="gramEnd"/>
            <w:r w:rsidRPr="00A62CB7">
              <w:rPr>
                <w:rFonts w:ascii="Nunito" w:hAnsi="Nunito"/>
                <w:sz w:val="15"/>
                <w:szCs w:val="15"/>
                <w:rPrChange w:id="4155" w:author="Craig Parker" w:date="2024-08-05T19:17:00Z">
                  <w:rPr>
                    <w:sz w:val="15"/>
                    <w:szCs w:val="15"/>
                  </w:rPr>
                </w:rPrChange>
              </w:rPr>
              <w:t xml:space="preserve"> are extrapolated to  </w:t>
            </w:r>
          </w:p>
          <w:p w14:paraId="000002AA" w14:textId="77777777" w:rsidR="007813F4" w:rsidRPr="00A62CB7" w:rsidRDefault="009511AE">
            <w:pPr>
              <w:widowControl w:val="0"/>
              <w:spacing w:line="230" w:lineRule="auto"/>
              <w:ind w:left="111" w:right="116" w:firstLine="9"/>
              <w:rPr>
                <w:rFonts w:ascii="Nunito" w:hAnsi="Nunito"/>
                <w:sz w:val="15"/>
                <w:szCs w:val="15"/>
                <w:rPrChange w:id="4156" w:author="Craig Parker" w:date="2024-08-05T19:17:00Z">
                  <w:rPr>
                    <w:sz w:val="15"/>
                    <w:szCs w:val="15"/>
                  </w:rPr>
                </w:rPrChange>
              </w:rPr>
            </w:pPr>
            <w:r w:rsidRPr="00A62CB7">
              <w:rPr>
                <w:rFonts w:ascii="Nunito" w:hAnsi="Nunito"/>
                <w:sz w:val="15"/>
                <w:szCs w:val="15"/>
                <w:rPrChange w:id="4157" w:author="Craig Parker" w:date="2024-08-05T19:17:00Z">
                  <w:rPr>
                    <w:sz w:val="15"/>
                    <w:szCs w:val="15"/>
                  </w:rPr>
                </w:rPrChange>
              </w:rPr>
              <w:t xml:space="preserve">produce population </w:t>
            </w:r>
            <w:proofErr w:type="gramStart"/>
            <w:r w:rsidRPr="00A62CB7">
              <w:rPr>
                <w:rFonts w:ascii="Nunito" w:hAnsi="Nunito"/>
                <w:sz w:val="15"/>
                <w:szCs w:val="15"/>
                <w:rPrChange w:id="4158" w:author="Craig Parker" w:date="2024-08-05T19:17:00Z">
                  <w:rPr>
                    <w:sz w:val="15"/>
                    <w:szCs w:val="15"/>
                  </w:rPr>
                </w:rPrChange>
              </w:rPr>
              <w:t>estimates  for</w:t>
            </w:r>
            <w:proofErr w:type="gramEnd"/>
            <w:r w:rsidRPr="00A62CB7">
              <w:rPr>
                <w:rFonts w:ascii="Nunito" w:hAnsi="Nunito"/>
                <w:sz w:val="15"/>
                <w:szCs w:val="15"/>
                <w:rPrChange w:id="4159" w:author="Craig Parker" w:date="2024-08-05T19:17:00Z">
                  <w:rPr>
                    <w:sz w:val="15"/>
                    <w:szCs w:val="15"/>
                  </w:rPr>
                </w:rPrChange>
              </w:rPr>
              <w:t xml:space="preserve"> 5-year intervals</w:t>
            </w:r>
          </w:p>
        </w:tc>
        <w:tc>
          <w:tcPr>
            <w:tcW w:w="378" w:type="pct"/>
            <w:shd w:val="clear" w:color="auto" w:fill="auto"/>
            <w:tcMar>
              <w:top w:w="100" w:type="dxa"/>
              <w:left w:w="100" w:type="dxa"/>
              <w:bottom w:w="100" w:type="dxa"/>
              <w:right w:w="100" w:type="dxa"/>
            </w:tcMar>
            <w:vAlign w:val="center"/>
            <w:tcPrChange w:id="4160" w:author="Matthew Chersich" w:date="2024-08-04T20:16:00Z">
              <w:tcPr>
                <w:tcW w:w="378" w:type="pct"/>
                <w:gridSpan w:val="2"/>
                <w:shd w:val="clear" w:color="auto" w:fill="auto"/>
                <w:tcMar>
                  <w:top w:w="100" w:type="dxa"/>
                  <w:left w:w="100" w:type="dxa"/>
                  <w:bottom w:w="100" w:type="dxa"/>
                  <w:right w:w="100" w:type="dxa"/>
                </w:tcMar>
              </w:tcPr>
            </w:tcPrChange>
          </w:tcPr>
          <w:p w14:paraId="000002AB" w14:textId="77777777" w:rsidR="007813F4" w:rsidRPr="00A62CB7" w:rsidRDefault="009511AE">
            <w:pPr>
              <w:widowControl w:val="0"/>
              <w:spacing w:line="240" w:lineRule="auto"/>
              <w:ind w:left="127"/>
              <w:rPr>
                <w:rFonts w:ascii="Nunito" w:hAnsi="Nunito"/>
                <w:sz w:val="15"/>
                <w:szCs w:val="15"/>
                <w:rPrChange w:id="4161" w:author="Craig Parker" w:date="2024-08-05T19:17:00Z">
                  <w:rPr>
                    <w:sz w:val="15"/>
                    <w:szCs w:val="15"/>
                  </w:rPr>
                </w:rPrChange>
              </w:rPr>
            </w:pPr>
            <w:r w:rsidRPr="00A62CB7">
              <w:rPr>
                <w:rFonts w:ascii="Nunito" w:hAnsi="Nunito"/>
                <w:sz w:val="15"/>
                <w:szCs w:val="15"/>
                <w:rPrChange w:id="4162" w:author="Craig Parker" w:date="2024-08-05T19:17:00Z">
                  <w:rPr>
                    <w:sz w:val="15"/>
                    <w:szCs w:val="15"/>
                  </w:rPr>
                </w:rPrChange>
              </w:rPr>
              <w:t>PAIRS</w:t>
            </w:r>
          </w:p>
        </w:tc>
        <w:tc>
          <w:tcPr>
            <w:tcW w:w="633" w:type="pct"/>
            <w:shd w:val="clear" w:color="auto" w:fill="auto"/>
            <w:tcMar>
              <w:top w:w="100" w:type="dxa"/>
              <w:left w:w="100" w:type="dxa"/>
              <w:bottom w:w="100" w:type="dxa"/>
              <w:right w:w="100" w:type="dxa"/>
            </w:tcMar>
            <w:vAlign w:val="center"/>
            <w:tcPrChange w:id="4163" w:author="Matthew Chersich" w:date="2024-08-04T20:16:00Z">
              <w:tcPr>
                <w:tcW w:w="633" w:type="pct"/>
                <w:gridSpan w:val="2"/>
                <w:shd w:val="clear" w:color="auto" w:fill="auto"/>
                <w:tcMar>
                  <w:top w:w="100" w:type="dxa"/>
                  <w:left w:w="100" w:type="dxa"/>
                  <w:bottom w:w="100" w:type="dxa"/>
                  <w:right w:w="100" w:type="dxa"/>
                </w:tcMar>
              </w:tcPr>
            </w:tcPrChange>
          </w:tcPr>
          <w:p w14:paraId="000002AC" w14:textId="77777777" w:rsidR="007813F4" w:rsidRPr="00A62CB7" w:rsidRDefault="009511AE">
            <w:pPr>
              <w:widowControl w:val="0"/>
              <w:spacing w:line="230" w:lineRule="auto"/>
              <w:ind w:left="116" w:right="307" w:firstLine="6"/>
              <w:rPr>
                <w:rFonts w:ascii="Nunito" w:hAnsi="Nunito"/>
                <w:sz w:val="15"/>
                <w:szCs w:val="15"/>
                <w:rPrChange w:id="4164" w:author="Craig Parker" w:date="2024-08-05T19:17:00Z">
                  <w:rPr>
                    <w:sz w:val="15"/>
                    <w:szCs w:val="15"/>
                  </w:rPr>
                </w:rPrChange>
              </w:rPr>
            </w:pPr>
            <w:r w:rsidRPr="00A62CB7">
              <w:rPr>
                <w:rFonts w:ascii="Nunito" w:hAnsi="Nunito"/>
                <w:sz w:val="15"/>
                <w:szCs w:val="15"/>
                <w:rPrChange w:id="4165" w:author="Craig Parker" w:date="2024-08-05T19:17:00Z">
                  <w:rPr>
                    <w:sz w:val="15"/>
                    <w:szCs w:val="15"/>
                  </w:rPr>
                </w:rPrChange>
              </w:rPr>
              <w:t xml:space="preserve">Population counts and </w:t>
            </w:r>
            <w:proofErr w:type="gramStart"/>
            <w:r w:rsidRPr="00A62CB7">
              <w:rPr>
                <w:rFonts w:ascii="Nunito" w:hAnsi="Nunito"/>
                <w:sz w:val="15"/>
                <w:szCs w:val="15"/>
                <w:rPrChange w:id="4166" w:author="Craig Parker" w:date="2024-08-05T19:17:00Z">
                  <w:rPr>
                    <w:sz w:val="15"/>
                    <w:szCs w:val="15"/>
                  </w:rPr>
                </w:rPrChange>
              </w:rPr>
              <w:t>density  estimates</w:t>
            </w:r>
            <w:proofErr w:type="gramEnd"/>
          </w:p>
        </w:tc>
        <w:tc>
          <w:tcPr>
            <w:tcW w:w="486" w:type="pct"/>
            <w:shd w:val="clear" w:color="auto" w:fill="auto"/>
            <w:tcMar>
              <w:top w:w="100" w:type="dxa"/>
              <w:left w:w="100" w:type="dxa"/>
              <w:bottom w:w="100" w:type="dxa"/>
              <w:right w:w="100" w:type="dxa"/>
            </w:tcMar>
            <w:vAlign w:val="center"/>
            <w:tcPrChange w:id="4167" w:author="Matthew Chersich" w:date="2024-08-04T20:16:00Z">
              <w:tcPr>
                <w:tcW w:w="486" w:type="pct"/>
                <w:gridSpan w:val="3"/>
                <w:shd w:val="clear" w:color="auto" w:fill="auto"/>
                <w:tcMar>
                  <w:top w:w="100" w:type="dxa"/>
                  <w:left w:w="100" w:type="dxa"/>
                  <w:bottom w:w="100" w:type="dxa"/>
                  <w:right w:w="100" w:type="dxa"/>
                </w:tcMar>
              </w:tcPr>
            </w:tcPrChange>
          </w:tcPr>
          <w:p w14:paraId="000002AD" w14:textId="77777777" w:rsidR="007813F4" w:rsidRPr="00A62CB7" w:rsidRDefault="009511AE">
            <w:pPr>
              <w:widowControl w:val="0"/>
              <w:spacing w:line="240" w:lineRule="auto"/>
              <w:ind w:left="122"/>
              <w:rPr>
                <w:rFonts w:ascii="Nunito" w:hAnsi="Nunito"/>
                <w:sz w:val="15"/>
                <w:szCs w:val="15"/>
                <w:rPrChange w:id="4168" w:author="Craig Parker" w:date="2024-08-05T19:17:00Z">
                  <w:rPr>
                    <w:sz w:val="15"/>
                    <w:szCs w:val="15"/>
                  </w:rPr>
                </w:rPrChange>
              </w:rPr>
            </w:pPr>
            <w:r w:rsidRPr="00A62CB7">
              <w:rPr>
                <w:rFonts w:ascii="Nunito" w:hAnsi="Nunito"/>
                <w:sz w:val="15"/>
                <w:szCs w:val="15"/>
                <w:rPrChange w:id="4169" w:author="Craig Parker" w:date="2024-08-05T19:17:00Z">
                  <w:rPr>
                    <w:sz w:val="15"/>
                    <w:szCs w:val="15"/>
                  </w:rPr>
                </w:rPrChange>
              </w:rPr>
              <w:t xml:space="preserve">Spatial: Global  </w:t>
            </w:r>
          </w:p>
          <w:p w14:paraId="000002AE" w14:textId="77777777" w:rsidR="007813F4" w:rsidRPr="00A62CB7" w:rsidRDefault="009511AE">
            <w:pPr>
              <w:widowControl w:val="0"/>
              <w:spacing w:before="2" w:line="240" w:lineRule="auto"/>
              <w:ind w:left="121"/>
              <w:rPr>
                <w:rFonts w:ascii="Nunito" w:hAnsi="Nunito"/>
                <w:sz w:val="15"/>
                <w:szCs w:val="15"/>
                <w:rPrChange w:id="4170" w:author="Craig Parker" w:date="2024-08-05T19:17:00Z">
                  <w:rPr>
                    <w:sz w:val="15"/>
                    <w:szCs w:val="15"/>
                  </w:rPr>
                </w:rPrChange>
              </w:rPr>
            </w:pPr>
            <w:r w:rsidRPr="00A62CB7">
              <w:rPr>
                <w:rFonts w:ascii="Nunito" w:hAnsi="Nunito"/>
                <w:sz w:val="15"/>
                <w:szCs w:val="15"/>
                <w:rPrChange w:id="4171" w:author="Craig Parker" w:date="2024-08-05T19:17:00Z">
                  <w:rPr>
                    <w:sz w:val="15"/>
                    <w:szCs w:val="15"/>
                  </w:rPr>
                </w:rPrChange>
              </w:rPr>
              <w:t xml:space="preserve">coverage, 1km  </w:t>
            </w:r>
          </w:p>
          <w:p w14:paraId="000002AF" w14:textId="77777777" w:rsidR="007813F4" w:rsidRPr="00A62CB7" w:rsidRDefault="009511AE">
            <w:pPr>
              <w:widowControl w:val="0"/>
              <w:spacing w:line="240" w:lineRule="auto"/>
              <w:ind w:left="120"/>
              <w:rPr>
                <w:rFonts w:ascii="Nunito" w:hAnsi="Nunito"/>
                <w:sz w:val="15"/>
                <w:szCs w:val="15"/>
                <w:rPrChange w:id="4172" w:author="Craig Parker" w:date="2024-08-05T19:17:00Z">
                  <w:rPr>
                    <w:sz w:val="15"/>
                    <w:szCs w:val="15"/>
                  </w:rPr>
                </w:rPrChange>
              </w:rPr>
            </w:pPr>
            <w:r w:rsidRPr="00A62CB7">
              <w:rPr>
                <w:rFonts w:ascii="Nunito" w:hAnsi="Nunito"/>
                <w:sz w:val="15"/>
                <w:szCs w:val="15"/>
                <w:rPrChange w:id="4173" w:author="Craig Parker" w:date="2024-08-05T19:17:00Z">
                  <w:rPr>
                    <w:sz w:val="15"/>
                    <w:szCs w:val="15"/>
                  </w:rPr>
                </w:rPrChange>
              </w:rPr>
              <w:t xml:space="preserve">grid res </w:t>
            </w:r>
          </w:p>
          <w:p w14:paraId="000002B0" w14:textId="77777777" w:rsidR="007813F4" w:rsidRPr="00A62CB7" w:rsidRDefault="009511AE">
            <w:pPr>
              <w:widowControl w:val="0"/>
              <w:spacing w:line="240" w:lineRule="auto"/>
              <w:ind w:left="118"/>
              <w:rPr>
                <w:rFonts w:ascii="Nunito" w:hAnsi="Nunito"/>
                <w:sz w:val="15"/>
                <w:szCs w:val="15"/>
                <w:rPrChange w:id="4174" w:author="Craig Parker" w:date="2024-08-05T19:17:00Z">
                  <w:rPr>
                    <w:sz w:val="15"/>
                    <w:szCs w:val="15"/>
                  </w:rPr>
                </w:rPrChange>
              </w:rPr>
            </w:pPr>
            <w:r w:rsidRPr="00A62CB7">
              <w:rPr>
                <w:rFonts w:ascii="Nunito" w:hAnsi="Nunito"/>
                <w:sz w:val="15"/>
                <w:szCs w:val="15"/>
                <w:rPrChange w:id="4175" w:author="Craig Parker" w:date="2024-08-05T19:17:00Z">
                  <w:rPr>
                    <w:sz w:val="15"/>
                    <w:szCs w:val="15"/>
                  </w:rPr>
                </w:rPrChange>
              </w:rPr>
              <w:t xml:space="preserve">Temporal: 5- </w:t>
            </w:r>
          </w:p>
          <w:p w14:paraId="000002B1" w14:textId="77777777" w:rsidR="007813F4" w:rsidRPr="00A62CB7" w:rsidRDefault="009511AE">
            <w:pPr>
              <w:widowControl w:val="0"/>
              <w:spacing w:before="2" w:line="240" w:lineRule="auto"/>
              <w:ind w:left="117"/>
              <w:rPr>
                <w:rFonts w:ascii="Nunito" w:hAnsi="Nunito"/>
                <w:sz w:val="15"/>
                <w:szCs w:val="15"/>
                <w:rPrChange w:id="4176" w:author="Craig Parker" w:date="2024-08-05T19:17:00Z">
                  <w:rPr>
                    <w:sz w:val="15"/>
                    <w:szCs w:val="15"/>
                  </w:rPr>
                </w:rPrChange>
              </w:rPr>
            </w:pPr>
            <w:proofErr w:type="gramStart"/>
            <w:r w:rsidRPr="00A62CB7">
              <w:rPr>
                <w:rFonts w:ascii="Nunito" w:hAnsi="Nunito"/>
                <w:sz w:val="15"/>
                <w:szCs w:val="15"/>
                <w:rPrChange w:id="4177" w:author="Craig Parker" w:date="2024-08-05T19:17:00Z">
                  <w:rPr>
                    <w:sz w:val="15"/>
                    <w:szCs w:val="15"/>
                  </w:rPr>
                </w:rPrChange>
              </w:rPr>
              <w:t>yearly;</w:t>
            </w:r>
            <w:proofErr w:type="gramEnd"/>
            <w:r w:rsidRPr="00A62CB7">
              <w:rPr>
                <w:rFonts w:ascii="Nunito" w:hAnsi="Nunito"/>
                <w:sz w:val="15"/>
                <w:szCs w:val="15"/>
                <w:rPrChange w:id="4178" w:author="Craig Parker" w:date="2024-08-05T19:17:00Z">
                  <w:rPr>
                    <w:sz w:val="15"/>
                    <w:szCs w:val="15"/>
                  </w:rPr>
                </w:rPrChange>
              </w:rPr>
              <w:t xml:space="preserve"> coverage </w:t>
            </w:r>
          </w:p>
          <w:p w14:paraId="000002B2" w14:textId="77777777" w:rsidR="007813F4" w:rsidRPr="00A62CB7" w:rsidRDefault="009511AE">
            <w:pPr>
              <w:widowControl w:val="0"/>
              <w:spacing w:line="230" w:lineRule="auto"/>
              <w:ind w:left="119" w:right="200" w:hanging="2"/>
              <w:rPr>
                <w:rFonts w:ascii="Nunito" w:hAnsi="Nunito"/>
                <w:sz w:val="15"/>
                <w:szCs w:val="15"/>
                <w:rPrChange w:id="4179" w:author="Craig Parker" w:date="2024-08-05T19:17:00Z">
                  <w:rPr>
                    <w:sz w:val="15"/>
                    <w:szCs w:val="15"/>
                  </w:rPr>
                </w:rPrChange>
              </w:rPr>
            </w:pPr>
            <w:r w:rsidRPr="00A62CB7">
              <w:rPr>
                <w:rFonts w:ascii="Nunito" w:hAnsi="Nunito"/>
                <w:sz w:val="15"/>
                <w:szCs w:val="15"/>
                <w:rPrChange w:id="4180" w:author="Craig Parker" w:date="2024-08-05T19:17:00Z">
                  <w:rPr>
                    <w:sz w:val="15"/>
                    <w:szCs w:val="15"/>
                  </w:rPr>
                </w:rPrChange>
              </w:rPr>
              <w:t xml:space="preserve">from Jan 2000 </w:t>
            </w:r>
            <w:proofErr w:type="gramStart"/>
            <w:r w:rsidRPr="00A62CB7">
              <w:rPr>
                <w:rFonts w:ascii="Nunito" w:hAnsi="Nunito"/>
                <w:sz w:val="15"/>
                <w:szCs w:val="15"/>
                <w:rPrChange w:id="4181" w:author="Craig Parker" w:date="2024-08-05T19:17:00Z">
                  <w:rPr>
                    <w:sz w:val="15"/>
                    <w:szCs w:val="15"/>
                  </w:rPr>
                </w:rPrChange>
              </w:rPr>
              <w:t>to  Jan</w:t>
            </w:r>
            <w:proofErr w:type="gramEnd"/>
            <w:r w:rsidRPr="00A62CB7">
              <w:rPr>
                <w:rFonts w:ascii="Nunito" w:hAnsi="Nunito"/>
                <w:sz w:val="15"/>
                <w:szCs w:val="15"/>
                <w:rPrChange w:id="4182" w:author="Craig Parker" w:date="2024-08-05T19:17:00Z">
                  <w:rPr>
                    <w:sz w:val="15"/>
                    <w:szCs w:val="15"/>
                  </w:rPr>
                </w:rPrChange>
              </w:rPr>
              <w:t xml:space="preserve"> 2020 </w:t>
            </w:r>
          </w:p>
        </w:tc>
        <w:tc>
          <w:tcPr>
            <w:tcW w:w="583" w:type="pct"/>
            <w:shd w:val="clear" w:color="auto" w:fill="auto"/>
            <w:tcMar>
              <w:top w:w="100" w:type="dxa"/>
              <w:left w:w="100" w:type="dxa"/>
              <w:bottom w:w="100" w:type="dxa"/>
              <w:right w:w="100" w:type="dxa"/>
            </w:tcMar>
            <w:vAlign w:val="center"/>
            <w:tcPrChange w:id="4183" w:author="Matthew Chersich" w:date="2024-08-04T20:16:00Z">
              <w:tcPr>
                <w:tcW w:w="583" w:type="pct"/>
                <w:shd w:val="clear" w:color="auto" w:fill="auto"/>
                <w:tcMar>
                  <w:top w:w="100" w:type="dxa"/>
                  <w:left w:w="100" w:type="dxa"/>
                  <w:bottom w:w="100" w:type="dxa"/>
                  <w:right w:w="100" w:type="dxa"/>
                </w:tcMar>
              </w:tcPr>
            </w:tcPrChange>
          </w:tcPr>
          <w:p w14:paraId="000002B3" w14:textId="77777777" w:rsidR="007813F4" w:rsidRPr="00A62CB7" w:rsidRDefault="009511AE">
            <w:pPr>
              <w:widowControl w:val="0"/>
              <w:spacing w:line="240" w:lineRule="auto"/>
              <w:ind w:left="115"/>
              <w:rPr>
                <w:rFonts w:ascii="Nunito" w:hAnsi="Nunito"/>
                <w:sz w:val="15"/>
                <w:szCs w:val="15"/>
                <w:rPrChange w:id="4184" w:author="Craig Parker" w:date="2024-08-05T19:17:00Z">
                  <w:rPr>
                    <w:sz w:val="15"/>
                    <w:szCs w:val="15"/>
                  </w:rPr>
                </w:rPrChange>
              </w:rPr>
            </w:pPr>
            <w:r w:rsidRPr="00A62CB7">
              <w:rPr>
                <w:rFonts w:ascii="Nunito" w:hAnsi="Nunito"/>
                <w:sz w:val="15"/>
                <w:szCs w:val="15"/>
                <w:rPrChange w:id="4185" w:author="Craig Parker" w:date="2024-08-05T19:17:00Z">
                  <w:rPr>
                    <w:sz w:val="15"/>
                    <w:szCs w:val="15"/>
                  </w:rPr>
                </w:rPrChange>
              </w:rPr>
              <w:t xml:space="preserve">Accounting for the  </w:t>
            </w:r>
          </w:p>
          <w:p w14:paraId="000002B4" w14:textId="77777777" w:rsidR="007813F4" w:rsidRPr="00A62CB7" w:rsidRDefault="009511AE">
            <w:pPr>
              <w:widowControl w:val="0"/>
              <w:spacing w:before="2" w:line="240" w:lineRule="auto"/>
              <w:ind w:left="125"/>
              <w:rPr>
                <w:rFonts w:ascii="Nunito" w:hAnsi="Nunito"/>
                <w:sz w:val="15"/>
                <w:szCs w:val="15"/>
                <w:rPrChange w:id="4186" w:author="Craig Parker" w:date="2024-08-05T19:17:00Z">
                  <w:rPr>
                    <w:sz w:val="15"/>
                    <w:szCs w:val="15"/>
                  </w:rPr>
                </w:rPrChange>
              </w:rPr>
            </w:pPr>
            <w:r w:rsidRPr="00A62CB7">
              <w:rPr>
                <w:rFonts w:ascii="Nunito" w:hAnsi="Nunito"/>
                <w:sz w:val="15"/>
                <w:szCs w:val="15"/>
                <w:rPrChange w:id="4187" w:author="Craig Parker" w:date="2024-08-05T19:17:00Z">
                  <w:rPr>
                    <w:sz w:val="15"/>
                    <w:szCs w:val="15"/>
                  </w:rPr>
                </w:rPrChange>
              </w:rPr>
              <w:t xml:space="preserve">population exposed </w:t>
            </w:r>
          </w:p>
        </w:tc>
      </w:tr>
      <w:tr w:rsidR="003C65B3" w:rsidRPr="00A62CB7" w14:paraId="63D1E611" w14:textId="77777777" w:rsidTr="00AE02E3">
        <w:trPr>
          <w:trHeight w:val="561"/>
          <w:trPrChange w:id="4188" w:author="Matthew Chersich" w:date="2024-08-04T20:16:00Z">
            <w:trPr>
              <w:trHeight w:val="561"/>
            </w:trPr>
          </w:trPrChange>
        </w:trPr>
        <w:tc>
          <w:tcPr>
            <w:tcW w:w="1530" w:type="pct"/>
            <w:shd w:val="clear" w:color="auto" w:fill="auto"/>
            <w:tcMar>
              <w:top w:w="100" w:type="dxa"/>
              <w:left w:w="100" w:type="dxa"/>
              <w:bottom w:w="100" w:type="dxa"/>
              <w:right w:w="100" w:type="dxa"/>
            </w:tcMar>
            <w:vAlign w:val="center"/>
            <w:tcPrChange w:id="4189" w:author="Matthew Chersich" w:date="2024-08-04T20:16:00Z">
              <w:tcPr>
                <w:tcW w:w="1366" w:type="pct"/>
                <w:shd w:val="clear" w:color="auto" w:fill="auto"/>
                <w:tcMar>
                  <w:top w:w="100" w:type="dxa"/>
                  <w:left w:w="100" w:type="dxa"/>
                  <w:bottom w:w="100" w:type="dxa"/>
                  <w:right w:w="100" w:type="dxa"/>
                </w:tcMar>
              </w:tcPr>
            </w:tcPrChange>
          </w:tcPr>
          <w:p w14:paraId="000002B5" w14:textId="77777777" w:rsidR="007813F4" w:rsidRPr="00A62CB7" w:rsidRDefault="009511AE">
            <w:pPr>
              <w:widowControl w:val="0"/>
              <w:spacing w:line="240" w:lineRule="auto"/>
              <w:ind w:left="127"/>
              <w:rPr>
                <w:rFonts w:ascii="Nunito" w:hAnsi="Nunito"/>
                <w:sz w:val="15"/>
                <w:szCs w:val="15"/>
                <w:rPrChange w:id="4190" w:author="Craig Parker" w:date="2024-08-05T19:17:00Z">
                  <w:rPr>
                    <w:sz w:val="15"/>
                    <w:szCs w:val="15"/>
                  </w:rPr>
                </w:rPrChange>
              </w:rPr>
            </w:pPr>
            <w:r w:rsidRPr="00A62CB7">
              <w:rPr>
                <w:rFonts w:ascii="Nunito" w:hAnsi="Nunito"/>
                <w:sz w:val="15"/>
                <w:szCs w:val="15"/>
                <w:rPrChange w:id="4191" w:author="Craig Parker" w:date="2024-08-05T19:17:00Z">
                  <w:rPr>
                    <w:sz w:val="15"/>
                    <w:szCs w:val="15"/>
                  </w:rPr>
                </w:rPrChange>
              </w:rPr>
              <w:t xml:space="preserve">News coverage  </w:t>
            </w:r>
          </w:p>
          <w:p w14:paraId="000002B6" w14:textId="77777777" w:rsidR="007813F4" w:rsidRPr="00A62CB7" w:rsidRDefault="009511AE">
            <w:pPr>
              <w:widowControl w:val="0"/>
              <w:spacing w:line="236" w:lineRule="auto"/>
              <w:ind w:left="120" w:right="139" w:firstLine="4"/>
              <w:rPr>
                <w:rFonts w:ascii="Nunito" w:hAnsi="Nunito"/>
                <w:sz w:val="15"/>
                <w:szCs w:val="15"/>
                <w:rPrChange w:id="4192" w:author="Craig Parker" w:date="2024-08-05T19:17:00Z">
                  <w:rPr>
                    <w:sz w:val="15"/>
                    <w:szCs w:val="15"/>
                  </w:rPr>
                </w:rPrChange>
              </w:rPr>
            </w:pPr>
            <w:r w:rsidRPr="00A62CB7">
              <w:rPr>
                <w:rFonts w:ascii="Nunito" w:hAnsi="Nunito"/>
                <w:sz w:val="15"/>
                <w:szCs w:val="15"/>
                <w:rPrChange w:id="4193" w:author="Craig Parker" w:date="2024-08-05T19:17:00Z">
                  <w:rPr>
                    <w:sz w:val="15"/>
                    <w:szCs w:val="15"/>
                  </w:rPr>
                </w:rPrChange>
              </w:rPr>
              <w:t>(</w:t>
            </w:r>
            <w:r w:rsidRPr="00A62CB7">
              <w:rPr>
                <w:rFonts w:ascii="Nunito" w:hAnsi="Nunito"/>
                <w:color w:val="0000FF"/>
                <w:sz w:val="15"/>
                <w:szCs w:val="15"/>
                <w:u w:val="single"/>
                <w:rPrChange w:id="4194" w:author="Craig Parker" w:date="2024-08-05T19:17:00Z">
                  <w:rPr>
                    <w:color w:val="0000FF"/>
                    <w:sz w:val="15"/>
                    <w:szCs w:val="15"/>
                    <w:u w:val="single"/>
                  </w:rPr>
                </w:rPrChange>
              </w:rPr>
              <w:t>https://www.gdeltpr</w:t>
            </w:r>
            <w:r w:rsidRPr="00A62CB7">
              <w:rPr>
                <w:rFonts w:ascii="Nunito" w:hAnsi="Nunito"/>
                <w:color w:val="0000FF"/>
                <w:sz w:val="15"/>
                <w:szCs w:val="15"/>
                <w:rPrChange w:id="4195" w:author="Craig Parker" w:date="2024-08-05T19:17:00Z">
                  <w:rPr>
                    <w:color w:val="0000FF"/>
                    <w:sz w:val="15"/>
                    <w:szCs w:val="15"/>
                  </w:rPr>
                </w:rPrChange>
              </w:rPr>
              <w:t xml:space="preserve"> oject.org/</w:t>
            </w:r>
            <w:r w:rsidRPr="00A62CB7">
              <w:rPr>
                <w:rFonts w:ascii="Nunito" w:hAnsi="Nunito"/>
                <w:sz w:val="15"/>
                <w:szCs w:val="15"/>
                <w:rPrChange w:id="4196" w:author="Craig Parker" w:date="2024-08-05T19:17:00Z">
                  <w:rPr>
                    <w:sz w:val="15"/>
                    <w:szCs w:val="15"/>
                  </w:rPr>
                </w:rPrChange>
              </w:rPr>
              <w:t>)</w:t>
            </w:r>
          </w:p>
        </w:tc>
        <w:tc>
          <w:tcPr>
            <w:tcW w:w="1391" w:type="pct"/>
            <w:shd w:val="clear" w:color="auto" w:fill="auto"/>
            <w:tcMar>
              <w:top w:w="100" w:type="dxa"/>
              <w:left w:w="100" w:type="dxa"/>
              <w:bottom w:w="100" w:type="dxa"/>
              <w:right w:w="100" w:type="dxa"/>
            </w:tcMar>
            <w:vAlign w:val="center"/>
            <w:tcPrChange w:id="4197" w:author="Matthew Chersich" w:date="2024-08-04T20:16:00Z">
              <w:tcPr>
                <w:tcW w:w="1555" w:type="pct"/>
                <w:gridSpan w:val="3"/>
                <w:shd w:val="clear" w:color="auto" w:fill="auto"/>
                <w:tcMar>
                  <w:top w:w="100" w:type="dxa"/>
                  <w:left w:w="100" w:type="dxa"/>
                  <w:bottom w:w="100" w:type="dxa"/>
                  <w:right w:w="100" w:type="dxa"/>
                </w:tcMar>
              </w:tcPr>
            </w:tcPrChange>
          </w:tcPr>
          <w:p w14:paraId="000002B7" w14:textId="77777777" w:rsidR="007813F4" w:rsidRPr="00A62CB7" w:rsidRDefault="009511AE">
            <w:pPr>
              <w:widowControl w:val="0"/>
              <w:spacing w:line="240" w:lineRule="auto"/>
              <w:ind w:left="118"/>
              <w:rPr>
                <w:rFonts w:ascii="Nunito" w:hAnsi="Nunito"/>
                <w:sz w:val="15"/>
                <w:szCs w:val="15"/>
                <w:rPrChange w:id="4198" w:author="Craig Parker" w:date="2024-08-05T19:17:00Z">
                  <w:rPr>
                    <w:sz w:val="15"/>
                    <w:szCs w:val="15"/>
                  </w:rPr>
                </w:rPrChange>
              </w:rPr>
            </w:pPr>
            <w:r w:rsidRPr="00A62CB7">
              <w:rPr>
                <w:rFonts w:ascii="Nunito" w:hAnsi="Nunito"/>
                <w:sz w:val="15"/>
                <w:szCs w:val="15"/>
                <w:rPrChange w:id="4199" w:author="Craig Parker" w:date="2024-08-05T19:17:00Z">
                  <w:rPr>
                    <w:sz w:val="15"/>
                    <w:szCs w:val="15"/>
                  </w:rPr>
                </w:rPrChange>
              </w:rPr>
              <w:t xml:space="preserve">GDELT; Portion of news  </w:t>
            </w:r>
          </w:p>
          <w:p w14:paraId="000002B8" w14:textId="77777777" w:rsidR="007813F4" w:rsidRPr="00A62CB7" w:rsidRDefault="009511AE">
            <w:pPr>
              <w:widowControl w:val="0"/>
              <w:spacing w:line="236" w:lineRule="auto"/>
              <w:ind w:left="116" w:right="152"/>
              <w:rPr>
                <w:rFonts w:ascii="Nunito" w:hAnsi="Nunito"/>
                <w:sz w:val="15"/>
                <w:szCs w:val="15"/>
                <w:rPrChange w:id="4200" w:author="Craig Parker" w:date="2024-08-05T19:17:00Z">
                  <w:rPr>
                    <w:sz w:val="15"/>
                    <w:szCs w:val="15"/>
                  </w:rPr>
                </w:rPrChange>
              </w:rPr>
            </w:pPr>
            <w:r w:rsidRPr="00A62CB7">
              <w:rPr>
                <w:rFonts w:ascii="Nunito" w:hAnsi="Nunito"/>
                <w:sz w:val="15"/>
                <w:szCs w:val="15"/>
                <w:rPrChange w:id="4201" w:author="Craig Parker" w:date="2024-08-05T19:17:00Z">
                  <w:rPr>
                    <w:sz w:val="15"/>
                    <w:szCs w:val="15"/>
                  </w:rPr>
                </w:rPrChange>
              </w:rPr>
              <w:t xml:space="preserve">coverage about specific </w:t>
            </w:r>
            <w:proofErr w:type="gramStart"/>
            <w:r w:rsidRPr="00A62CB7">
              <w:rPr>
                <w:rFonts w:ascii="Nunito" w:hAnsi="Nunito"/>
                <w:sz w:val="15"/>
                <w:szCs w:val="15"/>
                <w:rPrChange w:id="4202" w:author="Craig Parker" w:date="2024-08-05T19:17:00Z">
                  <w:rPr>
                    <w:sz w:val="15"/>
                    <w:szCs w:val="15"/>
                  </w:rPr>
                </w:rPrChange>
              </w:rPr>
              <w:t>area  and</w:t>
            </w:r>
            <w:proofErr w:type="gramEnd"/>
            <w:r w:rsidRPr="00A62CB7">
              <w:rPr>
                <w:rFonts w:ascii="Nunito" w:hAnsi="Nunito"/>
                <w:sz w:val="15"/>
                <w:szCs w:val="15"/>
                <w:rPrChange w:id="4203" w:author="Craig Parker" w:date="2024-08-05T19:17:00Z">
                  <w:rPr>
                    <w:sz w:val="15"/>
                    <w:szCs w:val="15"/>
                  </w:rPr>
                </w:rPrChange>
              </w:rPr>
              <w:t xml:space="preserve"> time related to Covid-19. </w:t>
            </w:r>
          </w:p>
        </w:tc>
        <w:tc>
          <w:tcPr>
            <w:tcW w:w="378" w:type="pct"/>
            <w:shd w:val="clear" w:color="auto" w:fill="auto"/>
            <w:tcMar>
              <w:top w:w="100" w:type="dxa"/>
              <w:left w:w="100" w:type="dxa"/>
              <w:bottom w:w="100" w:type="dxa"/>
              <w:right w:w="100" w:type="dxa"/>
            </w:tcMar>
            <w:vAlign w:val="center"/>
            <w:tcPrChange w:id="4204" w:author="Matthew Chersich" w:date="2024-08-04T20:16:00Z">
              <w:tcPr>
                <w:tcW w:w="378" w:type="pct"/>
                <w:gridSpan w:val="2"/>
                <w:shd w:val="clear" w:color="auto" w:fill="auto"/>
                <w:tcMar>
                  <w:top w:w="100" w:type="dxa"/>
                  <w:left w:w="100" w:type="dxa"/>
                  <w:bottom w:w="100" w:type="dxa"/>
                  <w:right w:w="100" w:type="dxa"/>
                </w:tcMar>
              </w:tcPr>
            </w:tcPrChange>
          </w:tcPr>
          <w:p w14:paraId="000002B9" w14:textId="77777777" w:rsidR="007813F4" w:rsidRPr="00A62CB7" w:rsidRDefault="009511AE">
            <w:pPr>
              <w:widowControl w:val="0"/>
              <w:spacing w:line="240" w:lineRule="auto"/>
              <w:ind w:left="127"/>
              <w:rPr>
                <w:rFonts w:ascii="Nunito" w:hAnsi="Nunito"/>
                <w:sz w:val="15"/>
                <w:szCs w:val="15"/>
                <w:rPrChange w:id="4205" w:author="Craig Parker" w:date="2024-08-05T19:17:00Z">
                  <w:rPr>
                    <w:sz w:val="15"/>
                    <w:szCs w:val="15"/>
                  </w:rPr>
                </w:rPrChange>
              </w:rPr>
            </w:pPr>
            <w:r w:rsidRPr="00A62CB7">
              <w:rPr>
                <w:rFonts w:ascii="Nunito" w:hAnsi="Nunito"/>
                <w:sz w:val="15"/>
                <w:szCs w:val="15"/>
                <w:rPrChange w:id="4206" w:author="Craig Parker" w:date="2024-08-05T19:17: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Change w:id="4207" w:author="Matthew Chersich" w:date="2024-08-04T20:16:00Z">
              <w:tcPr>
                <w:tcW w:w="633" w:type="pct"/>
                <w:gridSpan w:val="2"/>
                <w:shd w:val="clear" w:color="auto" w:fill="auto"/>
                <w:tcMar>
                  <w:top w:w="100" w:type="dxa"/>
                  <w:left w:w="100" w:type="dxa"/>
                  <w:bottom w:w="100" w:type="dxa"/>
                  <w:right w:w="100" w:type="dxa"/>
                </w:tcMar>
              </w:tcPr>
            </w:tcPrChange>
          </w:tcPr>
          <w:p w14:paraId="000002BA" w14:textId="77777777" w:rsidR="007813F4" w:rsidRPr="00A62CB7" w:rsidRDefault="009511AE">
            <w:pPr>
              <w:widowControl w:val="0"/>
              <w:spacing w:line="230" w:lineRule="auto"/>
              <w:ind w:left="110" w:right="529" w:firstLine="7"/>
              <w:rPr>
                <w:rFonts w:ascii="Nunito" w:hAnsi="Nunito"/>
                <w:sz w:val="15"/>
                <w:szCs w:val="15"/>
                <w:rPrChange w:id="4208" w:author="Craig Parker" w:date="2024-08-05T19:17:00Z">
                  <w:rPr>
                    <w:sz w:val="15"/>
                    <w:szCs w:val="15"/>
                  </w:rPr>
                </w:rPrChange>
              </w:rPr>
            </w:pPr>
            <w:r w:rsidRPr="00A62CB7">
              <w:rPr>
                <w:rFonts w:ascii="Nunito" w:hAnsi="Nunito"/>
                <w:sz w:val="15"/>
                <w:szCs w:val="15"/>
                <w:rPrChange w:id="4209" w:author="Craig Parker" w:date="2024-08-05T19:17:00Z">
                  <w:rPr>
                    <w:sz w:val="15"/>
                    <w:szCs w:val="15"/>
                  </w:rPr>
                </w:rPrChange>
              </w:rPr>
              <w:t xml:space="preserve">Global events derived </w:t>
            </w:r>
            <w:proofErr w:type="gramStart"/>
            <w:r w:rsidRPr="00A62CB7">
              <w:rPr>
                <w:rFonts w:ascii="Nunito" w:hAnsi="Nunito"/>
                <w:sz w:val="15"/>
                <w:szCs w:val="15"/>
                <w:rPrChange w:id="4210" w:author="Craig Parker" w:date="2024-08-05T19:17:00Z">
                  <w:rPr>
                    <w:sz w:val="15"/>
                    <w:szCs w:val="15"/>
                  </w:rPr>
                </w:rPrChange>
              </w:rPr>
              <w:t>from  worldwide</w:t>
            </w:r>
            <w:proofErr w:type="gramEnd"/>
            <w:r w:rsidRPr="00A62CB7">
              <w:rPr>
                <w:rFonts w:ascii="Nunito" w:hAnsi="Nunito"/>
                <w:sz w:val="15"/>
                <w:szCs w:val="15"/>
                <w:rPrChange w:id="4211" w:author="Craig Parker" w:date="2024-08-05T19:17:00Z">
                  <w:rPr>
                    <w:sz w:val="15"/>
                    <w:szCs w:val="15"/>
                  </w:rPr>
                </w:rPrChange>
              </w:rPr>
              <w:t xml:space="preserve"> news coverage.</w:t>
            </w:r>
          </w:p>
        </w:tc>
        <w:tc>
          <w:tcPr>
            <w:tcW w:w="486" w:type="pct"/>
            <w:shd w:val="clear" w:color="auto" w:fill="auto"/>
            <w:tcMar>
              <w:top w:w="100" w:type="dxa"/>
              <w:left w:w="100" w:type="dxa"/>
              <w:bottom w:w="100" w:type="dxa"/>
              <w:right w:w="100" w:type="dxa"/>
            </w:tcMar>
            <w:vAlign w:val="center"/>
            <w:tcPrChange w:id="4212" w:author="Matthew Chersich" w:date="2024-08-04T20:16:00Z">
              <w:tcPr>
                <w:tcW w:w="486" w:type="pct"/>
                <w:gridSpan w:val="3"/>
                <w:shd w:val="clear" w:color="auto" w:fill="auto"/>
                <w:tcMar>
                  <w:top w:w="100" w:type="dxa"/>
                  <w:left w:w="100" w:type="dxa"/>
                  <w:bottom w:w="100" w:type="dxa"/>
                  <w:right w:w="100" w:type="dxa"/>
                </w:tcMar>
              </w:tcPr>
            </w:tcPrChange>
          </w:tcPr>
          <w:p w14:paraId="000002BB" w14:textId="77777777" w:rsidR="007813F4" w:rsidRPr="00A62CB7" w:rsidRDefault="009511AE">
            <w:pPr>
              <w:widowControl w:val="0"/>
              <w:spacing w:line="240" w:lineRule="auto"/>
              <w:ind w:left="122"/>
              <w:rPr>
                <w:rFonts w:ascii="Nunito" w:hAnsi="Nunito"/>
                <w:sz w:val="15"/>
                <w:szCs w:val="15"/>
                <w:rPrChange w:id="4213" w:author="Craig Parker" w:date="2024-08-05T19:17:00Z">
                  <w:rPr>
                    <w:sz w:val="15"/>
                    <w:szCs w:val="15"/>
                  </w:rPr>
                </w:rPrChange>
              </w:rPr>
            </w:pPr>
            <w:r w:rsidRPr="00A62CB7">
              <w:rPr>
                <w:rFonts w:ascii="Nunito" w:hAnsi="Nunito"/>
                <w:sz w:val="15"/>
                <w:szCs w:val="15"/>
                <w:rPrChange w:id="4214" w:author="Craig Parker" w:date="2024-08-05T19:17:00Z">
                  <w:rPr>
                    <w:sz w:val="15"/>
                    <w:szCs w:val="15"/>
                  </w:rPr>
                </w:rPrChange>
              </w:rPr>
              <w:t xml:space="preserve">Spatial: Global  </w:t>
            </w:r>
          </w:p>
          <w:p w14:paraId="000002BC" w14:textId="77777777" w:rsidR="007813F4" w:rsidRPr="00A62CB7" w:rsidRDefault="009511AE">
            <w:pPr>
              <w:widowControl w:val="0"/>
              <w:spacing w:line="240" w:lineRule="auto"/>
              <w:ind w:left="121"/>
              <w:rPr>
                <w:rFonts w:ascii="Nunito" w:hAnsi="Nunito"/>
                <w:sz w:val="15"/>
                <w:szCs w:val="15"/>
                <w:rPrChange w:id="4215" w:author="Craig Parker" w:date="2024-08-05T19:17:00Z">
                  <w:rPr>
                    <w:sz w:val="15"/>
                    <w:szCs w:val="15"/>
                  </w:rPr>
                </w:rPrChange>
              </w:rPr>
            </w:pPr>
            <w:r w:rsidRPr="00A62CB7">
              <w:rPr>
                <w:rFonts w:ascii="Nunito" w:hAnsi="Nunito"/>
                <w:sz w:val="15"/>
                <w:szCs w:val="15"/>
                <w:rPrChange w:id="4216" w:author="Craig Parker" w:date="2024-08-05T19:17:00Z">
                  <w:rPr>
                    <w:sz w:val="15"/>
                    <w:szCs w:val="15"/>
                  </w:rPr>
                </w:rPrChange>
              </w:rPr>
              <w:t xml:space="preserve">coverage,  </w:t>
            </w:r>
          </w:p>
          <w:p w14:paraId="000002BD" w14:textId="77777777" w:rsidR="007813F4" w:rsidRPr="00A62CB7" w:rsidRDefault="009511AE">
            <w:pPr>
              <w:widowControl w:val="0"/>
              <w:spacing w:before="2" w:line="240" w:lineRule="auto"/>
              <w:jc w:val="center"/>
              <w:rPr>
                <w:rFonts w:ascii="Nunito" w:hAnsi="Nunito"/>
                <w:sz w:val="15"/>
                <w:szCs w:val="15"/>
                <w:rPrChange w:id="4217" w:author="Craig Parker" w:date="2024-08-05T19:17:00Z">
                  <w:rPr>
                    <w:sz w:val="15"/>
                    <w:szCs w:val="15"/>
                  </w:rPr>
                </w:rPrChange>
              </w:rPr>
            </w:pPr>
            <w:r w:rsidRPr="00A62CB7">
              <w:rPr>
                <w:rFonts w:ascii="Nunito" w:hAnsi="Nunito"/>
                <w:sz w:val="15"/>
                <w:szCs w:val="15"/>
                <w:rPrChange w:id="4218" w:author="Craig Parker" w:date="2024-08-05T19:17:00Z">
                  <w:rPr>
                    <w:sz w:val="15"/>
                    <w:szCs w:val="15"/>
                  </w:rPr>
                </w:rPrChange>
              </w:rPr>
              <w:t>0.008192 deg. res</w:t>
            </w:r>
          </w:p>
        </w:tc>
        <w:tc>
          <w:tcPr>
            <w:tcW w:w="583" w:type="pct"/>
            <w:shd w:val="clear" w:color="auto" w:fill="auto"/>
            <w:tcMar>
              <w:top w:w="100" w:type="dxa"/>
              <w:left w:w="100" w:type="dxa"/>
              <w:bottom w:w="100" w:type="dxa"/>
              <w:right w:w="100" w:type="dxa"/>
            </w:tcMar>
            <w:vAlign w:val="center"/>
            <w:tcPrChange w:id="4219" w:author="Matthew Chersich" w:date="2024-08-04T20:16:00Z">
              <w:tcPr>
                <w:tcW w:w="583" w:type="pct"/>
                <w:shd w:val="clear" w:color="auto" w:fill="auto"/>
                <w:tcMar>
                  <w:top w:w="100" w:type="dxa"/>
                  <w:left w:w="100" w:type="dxa"/>
                  <w:bottom w:w="100" w:type="dxa"/>
                  <w:right w:w="100" w:type="dxa"/>
                </w:tcMar>
              </w:tcPr>
            </w:tcPrChange>
          </w:tcPr>
          <w:p w14:paraId="000002BE" w14:textId="77777777" w:rsidR="007813F4" w:rsidRPr="00A62CB7" w:rsidRDefault="009511AE">
            <w:pPr>
              <w:widowControl w:val="0"/>
              <w:spacing w:line="233" w:lineRule="auto"/>
              <w:ind w:left="120" w:right="134" w:firstLine="7"/>
              <w:jc w:val="both"/>
              <w:rPr>
                <w:rFonts w:ascii="Nunito" w:hAnsi="Nunito"/>
                <w:sz w:val="15"/>
                <w:szCs w:val="15"/>
                <w:rPrChange w:id="4220" w:author="Craig Parker" w:date="2024-08-05T19:17:00Z">
                  <w:rPr>
                    <w:sz w:val="15"/>
                    <w:szCs w:val="15"/>
                  </w:rPr>
                </w:rPrChange>
              </w:rPr>
            </w:pPr>
            <w:r w:rsidRPr="00A62CB7">
              <w:rPr>
                <w:rFonts w:ascii="Nunito" w:hAnsi="Nunito"/>
                <w:sz w:val="15"/>
                <w:szCs w:val="15"/>
                <w:rPrChange w:id="4221" w:author="Craig Parker" w:date="2024-08-05T19:17:00Z">
                  <w:rPr>
                    <w:sz w:val="15"/>
                    <w:szCs w:val="15"/>
                  </w:rPr>
                </w:rPrChange>
              </w:rPr>
              <w:t xml:space="preserve">Example for </w:t>
            </w:r>
            <w:proofErr w:type="gramStart"/>
            <w:r w:rsidRPr="00A62CB7">
              <w:rPr>
                <w:rFonts w:ascii="Nunito" w:hAnsi="Nunito"/>
                <w:sz w:val="15"/>
                <w:szCs w:val="15"/>
                <w:rPrChange w:id="4222" w:author="Craig Parker" w:date="2024-08-05T19:17:00Z">
                  <w:rPr>
                    <w:sz w:val="15"/>
                    <w:szCs w:val="15"/>
                  </w:rPr>
                </w:rPrChange>
              </w:rPr>
              <w:t>production  of</w:t>
            </w:r>
            <w:proofErr w:type="gramEnd"/>
            <w:r w:rsidRPr="00A62CB7">
              <w:rPr>
                <w:rFonts w:ascii="Nunito" w:hAnsi="Nunito"/>
                <w:sz w:val="15"/>
                <w:szCs w:val="15"/>
                <w:rPrChange w:id="4223" w:author="Craig Parker" w:date="2024-08-05T19:17:00Z">
                  <w:rPr>
                    <w:sz w:val="15"/>
                    <w:szCs w:val="15"/>
                  </w:rPr>
                </w:rPrChange>
              </w:rPr>
              <w:t xml:space="preserve"> spatial data layer for  news events</w:t>
            </w:r>
          </w:p>
        </w:tc>
      </w:tr>
    </w:tbl>
    <w:p w14:paraId="000002BF" w14:textId="77777777" w:rsidR="007813F4" w:rsidRPr="00A62CB7" w:rsidRDefault="007813F4">
      <w:pPr>
        <w:widowControl w:val="0"/>
        <w:rPr>
          <w:rFonts w:ascii="Nunito" w:hAnsi="Nunito"/>
          <w:rPrChange w:id="4224" w:author="Craig Parker" w:date="2024-08-05T19:17:00Z">
            <w:rPr/>
          </w:rPrChange>
        </w:rPr>
      </w:pPr>
    </w:p>
    <w:p w14:paraId="000002C0" w14:textId="77777777" w:rsidR="007813F4" w:rsidRPr="00A62CB7" w:rsidRDefault="007813F4">
      <w:pPr>
        <w:widowControl w:val="0"/>
        <w:rPr>
          <w:rFonts w:ascii="Nunito" w:hAnsi="Nunito"/>
          <w:rPrChange w:id="4225" w:author="Craig Parker" w:date="2024-08-05T19:17:00Z">
            <w:rPr/>
          </w:rPrChange>
        </w:rPr>
      </w:pPr>
    </w:p>
    <w:p w14:paraId="000002C1" w14:textId="16CC0FE0" w:rsidR="007813F4" w:rsidRPr="00A62CB7" w:rsidRDefault="009511AE">
      <w:pPr>
        <w:overflowPunct/>
        <w:autoSpaceDE/>
        <w:autoSpaceDN/>
        <w:adjustRightInd/>
        <w:rPr>
          <w:rFonts w:ascii="Nunito" w:hAnsi="Nunito"/>
          <w:rPrChange w:id="4226" w:author="Craig Parker" w:date="2024-08-05T19:17:00Z">
            <w:rPr/>
          </w:rPrChange>
        </w:rPr>
        <w:pPrChange w:id="4227" w:author="Craig Parker" w:date="2024-07-08T12:04:00Z">
          <w:pPr>
            <w:pStyle w:val="Heading1"/>
          </w:pPr>
        </w:pPrChange>
      </w:pPr>
      <w:bookmarkStart w:id="4228" w:name="_heading=h.s3xe5yp367hy" w:colFirst="0" w:colLast="0"/>
      <w:bookmarkEnd w:id="4228"/>
      <w:r w:rsidRPr="00A62CB7">
        <w:rPr>
          <w:rFonts w:ascii="Nunito" w:hAnsi="Nunito"/>
          <w:rPrChange w:id="4229" w:author="Craig Parker" w:date="2024-08-05T19:17:00Z">
            <w:rPr/>
          </w:rPrChange>
        </w:rPr>
        <w:br w:type="page"/>
      </w:r>
    </w:p>
    <w:p w14:paraId="000002C2" w14:textId="7AD7D561" w:rsidR="007813F4" w:rsidRPr="00A62CB7" w:rsidRDefault="6E1C0E23">
      <w:pPr>
        <w:pStyle w:val="Heading1"/>
        <w:rPr>
          <w:rFonts w:ascii="Nunito" w:hAnsi="Nunito"/>
          <w:rPrChange w:id="4230" w:author="Craig Parker" w:date="2024-08-05T19:17:00Z">
            <w:rPr/>
          </w:rPrChange>
        </w:rPr>
      </w:pPr>
      <w:bookmarkStart w:id="4231" w:name="_Toc172635240"/>
      <w:bookmarkStart w:id="4232" w:name="_Toc173777830"/>
      <w:commentRangeStart w:id="4233"/>
      <w:ins w:id="4234" w:author="Craig Parker" w:date="2024-07-09T11:55:00Z">
        <w:r w:rsidRPr="00A62CB7">
          <w:rPr>
            <w:rFonts w:ascii="Nunito" w:hAnsi="Nunito"/>
            <w:rPrChange w:id="4235" w:author="Craig Parker" w:date="2024-08-05T19:17:00Z">
              <w:rPr/>
            </w:rPrChange>
          </w:rPr>
          <w:lastRenderedPageBreak/>
          <w:t>Annex</w:t>
        </w:r>
      </w:ins>
      <w:del w:id="4236" w:author="Matthew Chersich" w:date="2024-08-04T20:11:00Z">
        <w:r w:rsidR="009511AE" w:rsidRPr="00A62CB7" w:rsidDel="6E1C0E23">
          <w:rPr>
            <w:rFonts w:ascii="Nunito" w:hAnsi="Nunito"/>
            <w:rPrChange w:id="4237" w:author="Craig Parker" w:date="2024-08-05T19:17:00Z">
              <w:rPr/>
            </w:rPrChange>
          </w:rPr>
          <w:delText>e</w:delText>
        </w:r>
      </w:del>
      <w:ins w:id="4238" w:author="Craig Parker" w:date="2024-07-09T11:55:00Z">
        <w:r w:rsidRPr="00A62CB7">
          <w:rPr>
            <w:rFonts w:ascii="Nunito" w:hAnsi="Nunito"/>
            <w:rPrChange w:id="4239" w:author="Craig Parker" w:date="2024-08-05T19:17:00Z">
              <w:rPr/>
            </w:rPrChange>
          </w:rPr>
          <w:t xml:space="preserve"> </w:t>
        </w:r>
      </w:ins>
      <w:r w:rsidRPr="00A62CB7">
        <w:rPr>
          <w:rFonts w:ascii="Nunito" w:hAnsi="Nunito"/>
          <w:rPrChange w:id="4240" w:author="Craig Parker" w:date="2024-08-05T19:17:00Z">
            <w:rPr/>
          </w:rPrChange>
        </w:rPr>
        <w:t>2</w:t>
      </w:r>
      <w:del w:id="4241" w:author="Matthew Chersich" w:date="2024-08-04T20:12:00Z">
        <w:r w:rsidR="009511AE" w:rsidRPr="00A62CB7" w:rsidDel="6E1C0E23">
          <w:rPr>
            <w:rFonts w:ascii="Nunito" w:hAnsi="Nunito"/>
            <w:rPrChange w:id="4242" w:author="Craig Parker" w:date="2024-08-05T19:17:00Z">
              <w:rPr/>
            </w:rPrChange>
          </w:rPr>
          <w:delText xml:space="preserve"> </w:delText>
        </w:r>
      </w:del>
      <w:r w:rsidRPr="00A62CB7">
        <w:rPr>
          <w:rFonts w:ascii="Nunito" w:hAnsi="Nunito"/>
          <w:rPrChange w:id="4243" w:author="Craig Parker" w:date="2024-08-05T19:17:00Z">
            <w:rPr/>
          </w:rPrChange>
        </w:rPr>
        <w:t>: Personal information processing agreement</w:t>
      </w:r>
      <w:bookmarkEnd w:id="4231"/>
      <w:bookmarkEnd w:id="4232"/>
    </w:p>
    <w:p w14:paraId="000002C3" w14:textId="77777777" w:rsidR="007813F4" w:rsidRPr="00A62CB7" w:rsidRDefault="009511AE">
      <w:pPr>
        <w:rPr>
          <w:rFonts w:ascii="Nunito" w:hAnsi="Nunito"/>
          <w:rPrChange w:id="4244" w:author="Craig Parker" w:date="2024-08-05T19:17:00Z">
            <w:rPr/>
          </w:rPrChange>
        </w:rPr>
      </w:pPr>
      <w:r w:rsidRPr="00A62CB7">
        <w:rPr>
          <w:rFonts w:ascii="Nunito" w:hAnsi="Nunito"/>
          <w:rPrChange w:id="4245" w:author="Craig Parker" w:date="2024-08-05T19:17:00Z">
            <w:rPr/>
          </w:rPrChange>
        </w:rPr>
        <w:t>The following agreement will be signed by each person (Operator under POPIA definitions) involved in processing personal information used by the project</w:t>
      </w:r>
      <w:commentRangeEnd w:id="4233"/>
      <w:r w:rsidR="003C65B3" w:rsidRPr="00A62CB7">
        <w:rPr>
          <w:rStyle w:val="CommentReference"/>
          <w:rFonts w:ascii="Nunito" w:hAnsi="Nunito"/>
          <w:rPrChange w:id="4246" w:author="Craig Parker" w:date="2024-08-05T19:17:00Z">
            <w:rPr>
              <w:rStyle w:val="CommentReference"/>
            </w:rPr>
          </w:rPrChange>
        </w:rPr>
        <w:commentReference w:id="4233"/>
      </w:r>
      <w:r w:rsidRPr="00A62CB7">
        <w:rPr>
          <w:rFonts w:ascii="Nunito" w:hAnsi="Nunito"/>
          <w:rPrChange w:id="4247" w:author="Craig Parker" w:date="2024-08-05T19:17:00Z">
            <w:rPr/>
          </w:rPrChange>
        </w:rPr>
        <w:t>.</w:t>
      </w:r>
    </w:p>
    <w:p w14:paraId="000002C4" w14:textId="77777777" w:rsidR="007813F4" w:rsidRPr="00A62CB7" w:rsidRDefault="007813F4">
      <w:pPr>
        <w:rPr>
          <w:rFonts w:ascii="Nunito" w:hAnsi="Nunito"/>
          <w:rPrChange w:id="4248" w:author="Craig Parker" w:date="2024-08-05T19:17:00Z">
            <w:rPr/>
          </w:rPrChange>
        </w:rPr>
      </w:pPr>
    </w:p>
    <w:p w14:paraId="000002C5" w14:textId="3623D5AD" w:rsidR="007813F4" w:rsidRPr="00A62CB7" w:rsidRDefault="009511AE">
      <w:pPr>
        <w:rPr>
          <w:rFonts w:ascii="Nunito" w:hAnsi="Nunito"/>
          <w:rPrChange w:id="4249" w:author="Craig Parker" w:date="2024-08-05T19:17:00Z">
            <w:rPr/>
          </w:rPrChange>
        </w:rPr>
      </w:pPr>
      <w:r w:rsidRPr="00A62CB7">
        <w:rPr>
          <w:rFonts w:ascii="Nunito" w:hAnsi="Nunito"/>
          <w:rPrChange w:id="4250" w:author="Craig Parker" w:date="2024-08-05T19:17:00Z">
            <w:rPr/>
          </w:rPrChange>
        </w:rPr>
        <w:t xml:space="preserve">[Full name] hereby </w:t>
      </w:r>
      <w:del w:id="4251" w:author="Craig Parker" w:date="2024-07-08T12:02:00Z">
        <w:r w:rsidRPr="00A62CB7" w:rsidDel="003C65B3">
          <w:rPr>
            <w:rFonts w:ascii="Nunito" w:hAnsi="Nunito"/>
            <w:rPrChange w:id="4252" w:author="Craig Parker" w:date="2024-08-05T19:17:00Z">
              <w:rPr/>
            </w:rPrChange>
          </w:rPr>
          <w:delText xml:space="preserve">agree to comply with the requirements of the POPIA Act of South Africa as regards </w:delText>
        </w:r>
      </w:del>
      <w:ins w:id="4253" w:author="Craig Parker" w:date="2024-07-08T12:02:00Z">
        <w:r w:rsidR="003C65B3" w:rsidRPr="00A62CB7">
          <w:rPr>
            <w:rFonts w:ascii="Nunito" w:hAnsi="Nunito"/>
            <w:rPrChange w:id="4254" w:author="Craig Parker" w:date="2024-08-05T19:17:00Z">
              <w:rPr/>
            </w:rPrChange>
          </w:rPr>
          <w:t xml:space="preserve">agrees to comply with the requirements of the POPIA Act of South Africa as regards the </w:t>
        </w:r>
      </w:ins>
      <w:r w:rsidRPr="00A62CB7">
        <w:rPr>
          <w:rFonts w:ascii="Nunito" w:hAnsi="Nunito"/>
          <w:rPrChange w:id="4255" w:author="Craig Parker" w:date="2024-08-05T19:17:00Z">
            <w:rPr/>
          </w:rPrChange>
        </w:rPr>
        <w:t>processing of personal information.  These requirements include:</w:t>
      </w:r>
    </w:p>
    <w:p w14:paraId="000002C6" w14:textId="77777777" w:rsidR="007813F4" w:rsidRPr="00A62CB7" w:rsidRDefault="007813F4">
      <w:pPr>
        <w:rPr>
          <w:rFonts w:ascii="Nunito" w:hAnsi="Nunito"/>
          <w:rPrChange w:id="4256" w:author="Craig Parker" w:date="2024-08-05T19:17:00Z">
            <w:rPr/>
          </w:rPrChange>
        </w:rPr>
      </w:pPr>
    </w:p>
    <w:p w14:paraId="000002C7" w14:textId="02DAFE61" w:rsidR="007813F4" w:rsidRPr="00A62CB7" w:rsidRDefault="54FBA741">
      <w:pPr>
        <w:numPr>
          <w:ilvl w:val="0"/>
          <w:numId w:val="15"/>
        </w:numPr>
        <w:rPr>
          <w:rFonts w:ascii="Nunito" w:hAnsi="Nunito"/>
          <w:rPrChange w:id="4257" w:author="Craig Parker" w:date="2024-08-05T19:17:00Z">
            <w:rPr/>
          </w:rPrChange>
        </w:rPr>
      </w:pPr>
      <w:r w:rsidRPr="00A62CB7">
        <w:rPr>
          <w:rFonts w:ascii="Nunito" w:hAnsi="Nunito"/>
          <w:rPrChange w:id="4258" w:author="Craig Parker" w:date="2024-08-05T19:17:00Z">
            <w:rPr/>
          </w:rPrChange>
        </w:rPr>
        <w:t xml:space="preserve">Only processing personal information for the purposes described in the </w:t>
      </w:r>
      <w:del w:id="4259" w:author="Craig Parker" w:date="2024-07-08T09:29:00Z">
        <w:r w:rsidR="009511AE" w:rsidRPr="00A62CB7" w:rsidDel="54FBA741">
          <w:rPr>
            <w:rFonts w:ascii="Nunito" w:hAnsi="Nunito"/>
            <w:rPrChange w:id="4260" w:author="Craig Parker" w:date="2024-08-05T19:17:00Z">
              <w:rPr/>
            </w:rPrChange>
          </w:rPr>
          <w:delText>HE2AT</w:delText>
        </w:r>
      </w:del>
      <w:ins w:id="4261" w:author="Craig Parker" w:date="2024-07-08T09:29:00Z">
        <w:r w:rsidRPr="00A62CB7">
          <w:rPr>
            <w:rFonts w:ascii="Nunito" w:hAnsi="Nunito"/>
            <w:rPrChange w:id="4262" w:author="Craig Parker" w:date="2024-08-05T19:17:00Z">
              <w:rPr/>
            </w:rPrChange>
          </w:rPr>
          <w:t>HE²AT</w:t>
        </w:r>
      </w:ins>
      <w:r w:rsidRPr="00A62CB7">
        <w:rPr>
          <w:rFonts w:ascii="Nunito" w:hAnsi="Nunito"/>
          <w:rPrChange w:id="4263" w:author="Craig Parker" w:date="2024-08-05T19:17:00Z">
            <w:rPr/>
          </w:rPrChange>
        </w:rPr>
        <w:t xml:space="preserve"> center research protocols</w:t>
      </w:r>
    </w:p>
    <w:p w14:paraId="000002C8" w14:textId="77777777" w:rsidR="007813F4" w:rsidRPr="00A62CB7" w:rsidRDefault="009511AE">
      <w:pPr>
        <w:numPr>
          <w:ilvl w:val="0"/>
          <w:numId w:val="15"/>
        </w:numPr>
        <w:rPr>
          <w:rFonts w:ascii="Nunito" w:hAnsi="Nunito"/>
          <w:rPrChange w:id="4264" w:author="Craig Parker" w:date="2024-08-05T19:17:00Z">
            <w:rPr/>
          </w:rPrChange>
        </w:rPr>
      </w:pPr>
      <w:r w:rsidRPr="00A62CB7">
        <w:rPr>
          <w:rFonts w:ascii="Nunito" w:hAnsi="Nunito"/>
          <w:rPrChange w:id="4265" w:author="Craig Parker" w:date="2024-08-05T19:17:00Z">
            <w:rPr/>
          </w:rPrChange>
        </w:rPr>
        <w:t>Only processing personal information that is required for these purposes</w:t>
      </w:r>
    </w:p>
    <w:p w14:paraId="000002C9" w14:textId="77777777" w:rsidR="007813F4" w:rsidRPr="00A62CB7" w:rsidRDefault="009511AE">
      <w:pPr>
        <w:numPr>
          <w:ilvl w:val="0"/>
          <w:numId w:val="15"/>
        </w:numPr>
        <w:rPr>
          <w:rFonts w:ascii="Nunito" w:hAnsi="Nunito"/>
          <w:rPrChange w:id="4266" w:author="Craig Parker" w:date="2024-08-05T19:17:00Z">
            <w:rPr/>
          </w:rPrChange>
        </w:rPr>
      </w:pPr>
      <w:r w:rsidRPr="00A62CB7">
        <w:rPr>
          <w:rFonts w:ascii="Nunito" w:hAnsi="Nunito"/>
          <w:rPrChange w:id="4267" w:author="Craig Parker" w:date="2024-08-05T19:17:00Z">
            <w:rPr/>
          </w:rPrChange>
        </w:rPr>
        <w:t>Not enabling or allowing access to personal information to anyone who does not have authorization for such access</w:t>
      </w:r>
    </w:p>
    <w:p w14:paraId="000002CA" w14:textId="6D2F3D5F" w:rsidR="007813F4" w:rsidRPr="00A62CB7" w:rsidRDefault="54FBA741">
      <w:pPr>
        <w:numPr>
          <w:ilvl w:val="0"/>
          <w:numId w:val="15"/>
        </w:numPr>
        <w:rPr>
          <w:rFonts w:ascii="Nunito" w:hAnsi="Nunito"/>
          <w:rPrChange w:id="4268" w:author="Craig Parker" w:date="2024-08-05T19:17:00Z">
            <w:rPr/>
          </w:rPrChange>
        </w:rPr>
      </w:pPr>
      <w:r w:rsidRPr="00A62CB7">
        <w:rPr>
          <w:rFonts w:ascii="Nunito" w:hAnsi="Nunito"/>
          <w:rPrChange w:id="4269" w:author="Craig Parker" w:date="2024-08-05T19:17:00Z">
            <w:rPr/>
          </w:rPrChange>
        </w:rPr>
        <w:t xml:space="preserve">Notifying the </w:t>
      </w:r>
      <w:del w:id="4270" w:author="Craig Parker" w:date="2024-07-08T09:29:00Z">
        <w:r w:rsidR="009511AE" w:rsidRPr="00A62CB7" w:rsidDel="54FBA741">
          <w:rPr>
            <w:rFonts w:ascii="Nunito" w:hAnsi="Nunito"/>
            <w:rPrChange w:id="4271" w:author="Craig Parker" w:date="2024-08-05T19:17:00Z">
              <w:rPr/>
            </w:rPrChange>
          </w:rPr>
          <w:delText>HE2AT</w:delText>
        </w:r>
      </w:del>
      <w:ins w:id="4272" w:author="Craig Parker" w:date="2024-07-08T09:29:00Z">
        <w:r w:rsidRPr="00A62CB7">
          <w:rPr>
            <w:rFonts w:ascii="Nunito" w:hAnsi="Nunito"/>
            <w:rPrChange w:id="4273" w:author="Craig Parker" w:date="2024-08-05T19:17:00Z">
              <w:rPr/>
            </w:rPrChange>
          </w:rPr>
          <w:t>HE²AT</w:t>
        </w:r>
      </w:ins>
      <w:r w:rsidRPr="00A62CB7">
        <w:rPr>
          <w:rFonts w:ascii="Nunito" w:hAnsi="Nunito"/>
          <w:rPrChange w:id="4274" w:author="Craig Parker" w:date="2024-08-05T19:17:00Z">
            <w:rPr/>
          </w:rPrChange>
        </w:rPr>
        <w:t xml:space="preserve">, Steering Committee as the responsible party, if there is any reason to believe that personal information has been accessed or made available to an </w:t>
      </w:r>
      <w:del w:id="4275" w:author="Craig Parker" w:date="2024-07-08T12:02:00Z">
        <w:r w:rsidRPr="00A62CB7" w:rsidDel="003C65B3">
          <w:rPr>
            <w:rFonts w:ascii="Nunito" w:hAnsi="Nunito"/>
            <w:rPrChange w:id="4276" w:author="Craig Parker" w:date="2024-08-05T19:17:00Z">
              <w:rPr/>
            </w:rPrChange>
          </w:rPr>
          <w:delText xml:space="preserve">unauthorized </w:delText>
        </w:r>
      </w:del>
      <w:proofErr w:type="spellStart"/>
      <w:ins w:id="4277" w:author="Craig Parker" w:date="2024-07-08T12:02:00Z">
        <w:r w:rsidR="003C65B3" w:rsidRPr="00A62CB7">
          <w:rPr>
            <w:rFonts w:ascii="Nunito" w:hAnsi="Nunito"/>
            <w:rPrChange w:id="4278" w:author="Craig Parker" w:date="2024-08-05T19:17:00Z">
              <w:rPr/>
            </w:rPrChange>
          </w:rPr>
          <w:t>unauthorised</w:t>
        </w:r>
        <w:proofErr w:type="spellEnd"/>
        <w:r w:rsidR="003C65B3" w:rsidRPr="00A62CB7">
          <w:rPr>
            <w:rFonts w:ascii="Nunito" w:hAnsi="Nunito"/>
            <w:rPrChange w:id="4279" w:author="Craig Parker" w:date="2024-08-05T19:17:00Z">
              <w:rPr/>
            </w:rPrChange>
          </w:rPr>
          <w:t xml:space="preserve"> </w:t>
        </w:r>
      </w:ins>
      <w:r w:rsidRPr="00A62CB7">
        <w:rPr>
          <w:rFonts w:ascii="Nunito" w:hAnsi="Nunito"/>
          <w:rPrChange w:id="4280" w:author="Craig Parker" w:date="2024-08-05T19:17:00Z">
            <w:rPr/>
          </w:rPrChange>
        </w:rPr>
        <w:t>person</w:t>
      </w:r>
    </w:p>
    <w:p w14:paraId="000002CB" w14:textId="77777777" w:rsidR="007813F4" w:rsidRPr="00A62CB7" w:rsidRDefault="007813F4">
      <w:pPr>
        <w:rPr>
          <w:rFonts w:ascii="Nunito" w:hAnsi="Nunito"/>
          <w:rPrChange w:id="4281" w:author="Craig Parker" w:date="2024-08-05T19:17:00Z">
            <w:rPr/>
          </w:rPrChange>
        </w:rPr>
      </w:pPr>
    </w:p>
    <w:p w14:paraId="000002CC" w14:textId="77777777" w:rsidR="007813F4" w:rsidRPr="00A62CB7" w:rsidRDefault="007813F4">
      <w:pPr>
        <w:rPr>
          <w:rFonts w:ascii="Nunito" w:hAnsi="Nunito"/>
          <w:rPrChange w:id="4282" w:author="Craig Parker" w:date="2024-08-05T19:17:00Z">
            <w:rPr/>
          </w:rPrChange>
        </w:rPr>
      </w:pPr>
    </w:p>
    <w:p w14:paraId="000002CD" w14:textId="77777777" w:rsidR="007813F4" w:rsidRPr="00A62CB7" w:rsidRDefault="007813F4">
      <w:pPr>
        <w:rPr>
          <w:rFonts w:ascii="Nunito" w:hAnsi="Nunito"/>
          <w:rPrChange w:id="4283" w:author="Craig Parker" w:date="2024-08-05T19:17:00Z">
            <w:rPr/>
          </w:rPrChange>
        </w:rPr>
      </w:pPr>
    </w:p>
    <w:p w14:paraId="000002CE" w14:textId="77777777" w:rsidR="007813F4" w:rsidRPr="00A62CB7" w:rsidRDefault="007813F4">
      <w:pPr>
        <w:rPr>
          <w:rFonts w:ascii="Nunito" w:hAnsi="Nunito"/>
          <w:rPrChange w:id="4284" w:author="Craig Parker" w:date="2024-08-05T19:17:00Z">
            <w:rPr/>
          </w:rPrChange>
        </w:rPr>
      </w:pPr>
    </w:p>
    <w:p w14:paraId="000002CF" w14:textId="77777777" w:rsidR="007813F4" w:rsidRPr="00A62CB7" w:rsidRDefault="009511AE">
      <w:pPr>
        <w:rPr>
          <w:rFonts w:ascii="Nunito" w:hAnsi="Nunito"/>
          <w:rPrChange w:id="4285" w:author="Craig Parker" w:date="2024-08-05T19:17:00Z">
            <w:rPr/>
          </w:rPrChange>
        </w:rPr>
      </w:pPr>
      <w:r w:rsidRPr="00A62CB7">
        <w:rPr>
          <w:rFonts w:ascii="Nunito" w:hAnsi="Nunito"/>
          <w:rPrChange w:id="4286" w:author="Craig Parker" w:date="2024-08-05T19:17:00Z">
            <w:rPr/>
          </w:rPrChange>
        </w:rPr>
        <w:t>Signed ________________________________ at _________________ on this ___ day of __ in the year _______</w:t>
      </w:r>
    </w:p>
    <w:p w14:paraId="000002D0" w14:textId="77777777" w:rsidR="007813F4" w:rsidRPr="00A62CB7" w:rsidRDefault="007813F4">
      <w:pPr>
        <w:rPr>
          <w:rFonts w:ascii="Nunito" w:hAnsi="Nunito"/>
          <w:rPrChange w:id="4287" w:author="Craig Parker" w:date="2024-08-05T19:17:00Z">
            <w:rPr/>
          </w:rPrChange>
        </w:rPr>
      </w:pPr>
    </w:p>
    <w:p w14:paraId="000002D1" w14:textId="479AC55A" w:rsidR="00E348AE" w:rsidRPr="00A62CB7" w:rsidRDefault="00E348AE">
      <w:pPr>
        <w:overflowPunct/>
        <w:autoSpaceDE/>
        <w:autoSpaceDN/>
        <w:adjustRightInd/>
        <w:rPr>
          <w:ins w:id="4288" w:author="Craig Parker" w:date="2024-07-23T13:49:00Z"/>
          <w:rFonts w:ascii="Nunito" w:hAnsi="Nunito"/>
          <w:rPrChange w:id="4289" w:author="Craig Parker" w:date="2024-08-05T19:17:00Z">
            <w:rPr>
              <w:ins w:id="4290" w:author="Craig Parker" w:date="2024-07-23T13:49:00Z"/>
            </w:rPr>
          </w:rPrChange>
        </w:rPr>
      </w:pPr>
      <w:bookmarkStart w:id="4291" w:name="_heading=h.ut6guqapo7m" w:colFirst="0" w:colLast="0"/>
      <w:bookmarkEnd w:id="4291"/>
      <w:ins w:id="4292" w:author="Craig Parker" w:date="2024-07-23T13:49:00Z">
        <w:r w:rsidRPr="00A62CB7">
          <w:rPr>
            <w:rFonts w:ascii="Nunito" w:hAnsi="Nunito"/>
            <w:rPrChange w:id="4293" w:author="Craig Parker" w:date="2024-08-05T19:17:00Z">
              <w:rPr/>
            </w:rPrChange>
          </w:rPr>
          <w:br w:type="page"/>
        </w:r>
      </w:ins>
    </w:p>
    <w:p w14:paraId="1791F207" w14:textId="77777777" w:rsidR="007813F4" w:rsidRPr="00A62CB7" w:rsidDel="00E348AE" w:rsidRDefault="007813F4">
      <w:pPr>
        <w:pStyle w:val="Heading1"/>
        <w:rPr>
          <w:del w:id="4294" w:author="Craig Parker" w:date="2024-07-23T13:49:00Z"/>
          <w:rFonts w:ascii="Nunito" w:hAnsi="Nunito"/>
          <w:rPrChange w:id="4295" w:author="Craig Parker" w:date="2024-08-05T19:17:00Z">
            <w:rPr>
              <w:del w:id="4296" w:author="Craig Parker" w:date="2024-07-23T13:49:00Z"/>
            </w:rPr>
          </w:rPrChange>
        </w:rPr>
      </w:pPr>
    </w:p>
    <w:p w14:paraId="000002D2" w14:textId="77777777" w:rsidR="007813F4" w:rsidRPr="00A62CB7" w:rsidDel="00400083" w:rsidRDefault="009511AE" w:rsidP="00400083">
      <w:pPr>
        <w:pStyle w:val="Heading1"/>
        <w:rPr>
          <w:del w:id="4297" w:author="Craig Parker" w:date="2024-07-09T11:55:00Z"/>
          <w:rFonts w:ascii="Nunito" w:hAnsi="Nunito"/>
          <w:rPrChange w:id="4298" w:author="Craig Parker" w:date="2024-08-05T19:17:00Z">
            <w:rPr>
              <w:del w:id="4299" w:author="Craig Parker" w:date="2024-07-09T11:55:00Z"/>
            </w:rPr>
          </w:rPrChange>
        </w:rPr>
      </w:pPr>
      <w:bookmarkStart w:id="4300" w:name="_heading=h.el2vygt3jnod" w:colFirst="0" w:colLast="0"/>
      <w:bookmarkEnd w:id="4300"/>
      <w:del w:id="4301" w:author="Craig Parker" w:date="2024-07-09T11:55:00Z">
        <w:r w:rsidRPr="00A62CB7" w:rsidDel="00400083">
          <w:rPr>
            <w:rFonts w:ascii="Nunito" w:hAnsi="Nunito"/>
            <w:rPrChange w:id="4302" w:author="Craig Parker" w:date="2024-08-05T19:17:00Z">
              <w:rPr/>
            </w:rPrChange>
          </w:rPr>
          <w:br w:type="page"/>
        </w:r>
      </w:del>
    </w:p>
    <w:p w14:paraId="1B1B6C0D" w14:textId="77777777" w:rsidR="00400083" w:rsidRPr="00A62CB7" w:rsidRDefault="00400083">
      <w:pPr>
        <w:rPr>
          <w:ins w:id="4303" w:author="Craig Parker" w:date="2024-07-09T11:55:00Z"/>
          <w:rFonts w:ascii="Nunito" w:hAnsi="Nunito"/>
          <w:rPrChange w:id="4304" w:author="Craig Parker" w:date="2024-08-05T19:17:00Z">
            <w:rPr>
              <w:ins w:id="4305" w:author="Craig Parker" w:date="2024-07-09T11:55:00Z"/>
            </w:rPr>
          </w:rPrChange>
        </w:rPr>
        <w:pPrChange w:id="4306" w:author="Craig Parker" w:date="2024-07-09T11:55:00Z">
          <w:pPr>
            <w:pStyle w:val="Heading1"/>
          </w:pPr>
        </w:pPrChange>
      </w:pPr>
    </w:p>
    <w:p w14:paraId="000002D3" w14:textId="7C3C2F97" w:rsidR="007813F4" w:rsidRPr="00A62CB7" w:rsidDel="00400083" w:rsidRDefault="009511AE">
      <w:pPr>
        <w:pStyle w:val="Heading1"/>
        <w:rPr>
          <w:del w:id="4307" w:author="Craig Parker" w:date="2024-07-09T11:55:00Z"/>
          <w:rFonts w:ascii="Nunito" w:hAnsi="Nunito"/>
          <w:rPrChange w:id="4308" w:author="Craig Parker" w:date="2024-08-05T19:17:00Z">
            <w:rPr>
              <w:del w:id="4309" w:author="Craig Parker" w:date="2024-07-09T11:55:00Z"/>
            </w:rPr>
          </w:rPrChange>
        </w:rPr>
      </w:pPr>
      <w:bookmarkStart w:id="4310" w:name="_heading=h.chb2dbfpizax" w:colFirst="0" w:colLast="0"/>
      <w:bookmarkEnd w:id="4310"/>
      <w:commentRangeStart w:id="4311"/>
      <w:del w:id="4312" w:author="Craig Parker" w:date="2024-07-09T11:55:00Z">
        <w:r w:rsidRPr="00A62CB7" w:rsidDel="00400083">
          <w:rPr>
            <w:rFonts w:ascii="Nunito" w:hAnsi="Nunito"/>
            <w:rPrChange w:id="4313" w:author="Craig Parker" w:date="2024-08-05T19:17:00Z">
              <w:rPr/>
            </w:rPrChange>
          </w:rPr>
          <w:delText>References</w:delText>
        </w:r>
      </w:del>
    </w:p>
    <w:p w14:paraId="000002D4" w14:textId="0F6B13B6" w:rsidR="007813F4" w:rsidRPr="00A62CB7" w:rsidDel="00E348AE" w:rsidRDefault="009511AE">
      <w:pPr>
        <w:rPr>
          <w:del w:id="4314" w:author="Craig Parker" w:date="2024-07-09T11:55:00Z"/>
          <w:rFonts w:ascii="Nunito" w:hAnsi="Nunito"/>
          <w:rPrChange w:id="4315" w:author="Craig Parker" w:date="2024-08-05T19:17:00Z">
            <w:rPr>
              <w:del w:id="4316" w:author="Craig Parker" w:date="2024-07-09T11:55:00Z"/>
            </w:rPr>
          </w:rPrChange>
        </w:rPr>
      </w:pPr>
      <w:del w:id="4317" w:author="Craig Parker" w:date="2024-07-09T11:55:00Z">
        <w:r w:rsidRPr="00A62CB7" w:rsidDel="00400083">
          <w:rPr>
            <w:rFonts w:ascii="Nunito" w:hAnsi="Nunito"/>
            <w:rPrChange w:id="4318" w:author="Craig Parker" w:date="2024-08-05T19:17:00Z">
              <w:rPr/>
            </w:rPrChange>
          </w:rPr>
          <w:delText xml:space="preserve">Zandbergen, P. A. (2014). Ensuring confidentiality of geocoded health data: assessing geographic masking strategies for individual-level data. </w:delText>
        </w:r>
        <w:r w:rsidRPr="00A62CB7" w:rsidDel="00400083">
          <w:rPr>
            <w:rFonts w:ascii="Nunito" w:hAnsi="Nunito"/>
            <w:i/>
            <w:rPrChange w:id="4319" w:author="Craig Parker" w:date="2024-08-05T19:17:00Z">
              <w:rPr>
                <w:i/>
              </w:rPr>
            </w:rPrChange>
          </w:rPr>
          <w:delText>Advances in medicine</w:delText>
        </w:r>
        <w:r w:rsidRPr="00A62CB7" w:rsidDel="00400083">
          <w:rPr>
            <w:rFonts w:ascii="Nunito" w:hAnsi="Nunito"/>
            <w:rPrChange w:id="4320" w:author="Craig Parker" w:date="2024-08-05T19:17:00Z">
              <w:rPr/>
            </w:rPrChange>
          </w:rPr>
          <w:delText xml:space="preserve">, </w:delText>
        </w:r>
        <w:r w:rsidRPr="00A62CB7" w:rsidDel="00400083">
          <w:rPr>
            <w:rFonts w:ascii="Nunito" w:hAnsi="Nunito"/>
            <w:i/>
            <w:rPrChange w:id="4321" w:author="Craig Parker" w:date="2024-08-05T19:17:00Z">
              <w:rPr>
                <w:i/>
              </w:rPr>
            </w:rPrChange>
          </w:rPr>
          <w:delText>2014</w:delText>
        </w:r>
        <w:r w:rsidRPr="00A62CB7" w:rsidDel="00400083">
          <w:rPr>
            <w:rFonts w:ascii="Nunito" w:hAnsi="Nunito"/>
            <w:rPrChange w:id="4322" w:author="Craig Parker" w:date="2024-08-05T19:17:00Z">
              <w:rPr/>
            </w:rPrChange>
          </w:rPr>
          <w:delText>.</w:delText>
        </w:r>
        <w:commentRangeEnd w:id="4311"/>
        <w:r w:rsidR="00707C35" w:rsidRPr="00A62CB7" w:rsidDel="00400083">
          <w:rPr>
            <w:rStyle w:val="CommentReference"/>
            <w:rFonts w:ascii="Nunito" w:hAnsi="Nunito"/>
            <w:rPrChange w:id="4323" w:author="Craig Parker" w:date="2024-08-05T19:17:00Z">
              <w:rPr>
                <w:rStyle w:val="CommentReference"/>
              </w:rPr>
            </w:rPrChange>
          </w:rPr>
          <w:commentReference w:id="4311"/>
        </w:r>
      </w:del>
    </w:p>
    <w:p w14:paraId="000002D5" w14:textId="77777777" w:rsidR="007813F4" w:rsidRPr="00A62CB7" w:rsidDel="00E348AE" w:rsidRDefault="007813F4">
      <w:pPr>
        <w:pStyle w:val="Heading1"/>
        <w:rPr>
          <w:del w:id="4324" w:author="Craig Parker" w:date="2024-07-23T13:48:00Z"/>
          <w:rFonts w:ascii="Nunito" w:hAnsi="Nunito"/>
          <w:rPrChange w:id="4325" w:author="Craig Parker" w:date="2024-08-05T19:17:00Z">
            <w:rPr>
              <w:del w:id="4326" w:author="Craig Parker" w:date="2024-07-23T13:48:00Z"/>
            </w:rPr>
          </w:rPrChange>
        </w:rPr>
        <w:pPrChange w:id="4327" w:author="Craig Parker" w:date="2024-07-09T11:55:00Z">
          <w:pPr/>
        </w:pPrChange>
      </w:pPr>
    </w:p>
    <w:p w14:paraId="000002D6" w14:textId="77777777" w:rsidR="007813F4" w:rsidRPr="00A62CB7" w:rsidRDefault="007813F4">
      <w:pPr>
        <w:rPr>
          <w:rFonts w:ascii="Nunito" w:eastAsia="Nunito" w:hAnsi="Nunito" w:cs="Nunito"/>
        </w:rPr>
      </w:pPr>
    </w:p>
    <w:p w14:paraId="000002D7" w14:textId="70FFFC7E" w:rsidR="007813F4" w:rsidRPr="00A62CB7" w:rsidRDefault="6E1C0E23">
      <w:pPr>
        <w:pStyle w:val="Heading1"/>
        <w:rPr>
          <w:ins w:id="4328" w:author="Craig Parker" w:date="2024-07-16T12:20:00Z"/>
          <w:rFonts w:ascii="Nunito" w:eastAsia="Nunito" w:hAnsi="Nunito"/>
          <w:rPrChange w:id="4329" w:author="Craig Parker" w:date="2024-08-05T19:17:00Z">
            <w:rPr>
              <w:ins w:id="4330" w:author="Craig Parker" w:date="2024-07-16T12:20:00Z"/>
              <w:rFonts w:eastAsia="Nunito"/>
            </w:rPr>
          </w:rPrChange>
        </w:rPr>
      </w:pPr>
      <w:bookmarkStart w:id="4331" w:name="_Toc172635241"/>
      <w:bookmarkStart w:id="4332" w:name="_Toc173777831"/>
      <w:ins w:id="4333" w:author="Craig Parker" w:date="2024-07-09T11:49:00Z">
        <w:r w:rsidRPr="00A62CB7">
          <w:rPr>
            <w:rFonts w:ascii="Nunito" w:eastAsia="Nunito" w:hAnsi="Nunito"/>
            <w:rPrChange w:id="4334" w:author="Craig Parker" w:date="2024-08-05T19:17:00Z">
              <w:rPr>
                <w:rFonts w:eastAsia="Nunito"/>
              </w:rPr>
            </w:rPrChange>
          </w:rPr>
          <w:t>Annex</w:t>
        </w:r>
      </w:ins>
      <w:del w:id="4335" w:author="Matthew Chersich" w:date="2024-08-04T18:05:00Z">
        <w:r w:rsidR="00707C35" w:rsidRPr="00A62CB7" w:rsidDel="6E1C0E23">
          <w:rPr>
            <w:rFonts w:ascii="Nunito" w:eastAsia="Nunito" w:hAnsi="Nunito"/>
            <w:rPrChange w:id="4336" w:author="Craig Parker" w:date="2024-08-05T19:17:00Z">
              <w:rPr>
                <w:rFonts w:eastAsia="Nunito"/>
              </w:rPr>
            </w:rPrChange>
          </w:rPr>
          <w:delText>e</w:delText>
        </w:r>
      </w:del>
      <w:ins w:id="4337" w:author="Craig Parker" w:date="2024-07-09T11:49:00Z">
        <w:r w:rsidRPr="00A62CB7">
          <w:rPr>
            <w:rFonts w:ascii="Nunito" w:eastAsia="Nunito" w:hAnsi="Nunito"/>
            <w:rPrChange w:id="4338" w:author="Craig Parker" w:date="2024-08-05T19:17:00Z">
              <w:rPr>
                <w:rFonts w:eastAsia="Nunito"/>
              </w:rPr>
            </w:rPrChange>
          </w:rPr>
          <w:t xml:space="preserve"> 3</w:t>
        </w:r>
      </w:ins>
      <w:ins w:id="4339" w:author="Craig Parker" w:date="2024-07-09T11:54:00Z">
        <w:r w:rsidRPr="00A62CB7">
          <w:rPr>
            <w:rFonts w:ascii="Nunito" w:eastAsia="Nunito" w:hAnsi="Nunito"/>
            <w:rPrChange w:id="4340" w:author="Craig Parker" w:date="2024-08-05T19:17:00Z">
              <w:rPr>
                <w:rFonts w:eastAsia="Nunito"/>
              </w:rPr>
            </w:rPrChange>
          </w:rPr>
          <w:t>: Ethic</w:t>
        </w:r>
      </w:ins>
      <w:ins w:id="4341" w:author="Matthew Chersich" w:date="2024-08-04T18:13:00Z">
        <w:r w:rsidRPr="00A62CB7">
          <w:rPr>
            <w:rFonts w:ascii="Nunito" w:eastAsia="Nunito" w:hAnsi="Nunito"/>
            <w:rPrChange w:id="4342" w:author="Craig Parker" w:date="2024-08-05T19:17:00Z">
              <w:rPr>
                <w:rFonts w:eastAsia="Nunito"/>
              </w:rPr>
            </w:rPrChange>
          </w:rPr>
          <w:t>s</w:t>
        </w:r>
      </w:ins>
      <w:ins w:id="4343" w:author="Craig Parker" w:date="2024-07-09T11:54:00Z">
        <w:r w:rsidRPr="00A62CB7">
          <w:rPr>
            <w:rFonts w:ascii="Nunito" w:eastAsia="Nunito" w:hAnsi="Nunito"/>
            <w:rPrChange w:id="4344" w:author="Craig Parker" w:date="2024-08-05T19:17:00Z">
              <w:rPr>
                <w:rFonts w:eastAsia="Nunito"/>
              </w:rPr>
            </w:rPrChange>
          </w:rPr>
          <w:t xml:space="preserve"> </w:t>
        </w:r>
      </w:ins>
      <w:ins w:id="4345" w:author="Craig Parker" w:date="2024-07-09T11:56:00Z">
        <w:r w:rsidRPr="00A62CB7">
          <w:rPr>
            <w:rFonts w:ascii="Nunito" w:eastAsia="Nunito" w:hAnsi="Nunito"/>
            <w:rPrChange w:id="4346" w:author="Craig Parker" w:date="2024-08-05T19:17:00Z">
              <w:rPr>
                <w:rFonts w:eastAsia="Nunito"/>
              </w:rPr>
            </w:rPrChange>
          </w:rPr>
          <w:t>n</w:t>
        </w:r>
      </w:ins>
      <w:ins w:id="4347" w:author="Craig Parker" w:date="2024-07-09T11:54:00Z">
        <w:r w:rsidRPr="00A62CB7">
          <w:rPr>
            <w:rFonts w:ascii="Nunito" w:eastAsia="Nunito" w:hAnsi="Nunito"/>
            <w:rPrChange w:id="4348" w:author="Craig Parker" w:date="2024-08-05T19:17:00Z">
              <w:rPr>
                <w:rFonts w:eastAsia="Nunito"/>
              </w:rPr>
            </w:rPrChange>
          </w:rPr>
          <w:t xml:space="preserve">otification </w:t>
        </w:r>
      </w:ins>
      <w:ins w:id="4349" w:author="Craig Parker" w:date="2024-07-09T11:56:00Z">
        <w:r w:rsidRPr="00A62CB7">
          <w:rPr>
            <w:rFonts w:ascii="Nunito" w:eastAsia="Nunito" w:hAnsi="Nunito"/>
            <w:rPrChange w:id="4350" w:author="Craig Parker" w:date="2024-08-05T19:17:00Z">
              <w:rPr>
                <w:rFonts w:eastAsia="Nunito"/>
              </w:rPr>
            </w:rPrChange>
          </w:rPr>
          <w:t>l</w:t>
        </w:r>
      </w:ins>
      <w:ins w:id="4351" w:author="Craig Parker" w:date="2024-07-09T11:54:00Z">
        <w:r w:rsidRPr="00A62CB7">
          <w:rPr>
            <w:rFonts w:ascii="Nunito" w:eastAsia="Nunito" w:hAnsi="Nunito"/>
            <w:rPrChange w:id="4352" w:author="Craig Parker" w:date="2024-08-05T19:17:00Z">
              <w:rPr>
                <w:rFonts w:eastAsia="Nunito"/>
              </w:rPr>
            </w:rPrChange>
          </w:rPr>
          <w:t>etter</w:t>
        </w:r>
      </w:ins>
      <w:bookmarkEnd w:id="4331"/>
      <w:bookmarkEnd w:id="4332"/>
    </w:p>
    <w:p w14:paraId="2795B9D6" w14:textId="77777777" w:rsidR="00BF3362" w:rsidRPr="00A62CB7" w:rsidRDefault="00BF3362" w:rsidP="00BF3362">
      <w:pPr>
        <w:rPr>
          <w:ins w:id="4353" w:author="Craig Parker" w:date="2024-07-23T13:44:00Z"/>
          <w:rFonts w:ascii="Nunito" w:eastAsia="Nunito" w:hAnsi="Nunito"/>
          <w:rPrChange w:id="4354" w:author="Craig Parker" w:date="2024-08-05T19:17:00Z">
            <w:rPr>
              <w:ins w:id="4355" w:author="Craig Parker" w:date="2024-07-23T13:44:00Z"/>
              <w:rFonts w:eastAsia="Nunito"/>
            </w:rPr>
          </w:rPrChange>
        </w:rPr>
      </w:pPr>
    </w:p>
    <w:p w14:paraId="778D9870" w14:textId="0141EDD6" w:rsidR="008734CC" w:rsidRPr="00A62CB7" w:rsidRDefault="008734CC" w:rsidP="008734CC">
      <w:pPr>
        <w:ind w:left="720"/>
        <w:jc w:val="both"/>
        <w:rPr>
          <w:ins w:id="4356" w:author="Craig Parker" w:date="2024-07-23T13:47:00Z"/>
          <w:rFonts w:ascii="Nunito" w:hAnsi="Nunito" w:cs="Arial"/>
          <w:b/>
          <w:i/>
          <w:rPrChange w:id="4357" w:author="Craig Parker" w:date="2024-08-05T19:17:00Z">
            <w:rPr>
              <w:ins w:id="4358" w:author="Craig Parker" w:date="2024-07-23T13:47:00Z"/>
              <w:rFonts w:cs="Arial"/>
              <w:b/>
              <w:i/>
            </w:rPr>
          </w:rPrChange>
        </w:rPr>
      </w:pPr>
      <w:ins w:id="4359" w:author="Craig Parker" w:date="2024-07-23T13:47:00Z">
        <w:r w:rsidRPr="00A62CB7">
          <w:rPr>
            <w:rFonts w:ascii="Nunito" w:hAnsi="Nunito"/>
            <w:noProof/>
            <w:rPrChange w:id="4360" w:author="Craig Parker" w:date="2024-08-05T19:17:00Z">
              <w:rPr>
                <w:noProof/>
              </w:rPr>
            </w:rPrChange>
          </w:rPr>
          <w:drawing>
            <wp:anchor distT="0" distB="0" distL="114300" distR="114300" simplePos="0" relativeHeight="251659264" behindDoc="0" locked="0" layoutInCell="1" allowOverlap="1" wp14:anchorId="69803C13" wp14:editId="4C852FB3">
              <wp:simplePos x="0" y="0"/>
              <wp:positionH relativeFrom="column">
                <wp:posOffset>-289560</wp:posOffset>
              </wp:positionH>
              <wp:positionV relativeFrom="paragraph">
                <wp:posOffset>-91440</wp:posOffset>
              </wp:positionV>
              <wp:extent cx="1165860" cy="1066800"/>
              <wp:effectExtent l="0" t="0" r="0" b="0"/>
              <wp:wrapSquare wrapText="right"/>
              <wp:docPr id="19664331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318" name="Picture 1" descr="A logo of a universit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5860" cy="10668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E1E0457" w14:textId="77777777" w:rsidR="008734CC" w:rsidRPr="00A62CB7" w:rsidRDefault="008734CC" w:rsidP="008734CC">
      <w:pPr>
        <w:rPr>
          <w:ins w:id="4361" w:author="Craig Parker" w:date="2024-07-23T13:47:00Z"/>
          <w:rFonts w:ascii="Nunito" w:hAnsi="Nunito"/>
          <w:rPrChange w:id="4362" w:author="Craig Parker" w:date="2024-08-05T19:17:00Z">
            <w:rPr>
              <w:ins w:id="4363" w:author="Craig Parker" w:date="2024-07-23T13:47:00Z"/>
            </w:rPr>
          </w:rPrChange>
        </w:rPr>
      </w:pPr>
    </w:p>
    <w:p w14:paraId="309936A1" w14:textId="77777777" w:rsidR="008734CC" w:rsidRPr="00A62CB7" w:rsidRDefault="008734CC" w:rsidP="008734CC">
      <w:pPr>
        <w:ind w:left="1588" w:firstLine="397"/>
        <w:jc w:val="center"/>
        <w:rPr>
          <w:ins w:id="4364" w:author="Craig Parker" w:date="2024-07-23T13:47:00Z"/>
          <w:rFonts w:ascii="Nunito" w:hAnsi="Nunito" w:cs="Arial"/>
          <w:b/>
          <w:iCs/>
          <w:color w:val="000000"/>
          <w:sz w:val="28"/>
          <w:szCs w:val="28"/>
          <w:rPrChange w:id="4365" w:author="Craig Parker" w:date="2024-08-05T19:17:00Z">
            <w:rPr>
              <w:ins w:id="4366" w:author="Craig Parker" w:date="2024-07-23T13:47:00Z"/>
              <w:rFonts w:cs="Arial"/>
              <w:b/>
              <w:iCs/>
              <w:color w:val="000000"/>
              <w:sz w:val="28"/>
              <w:szCs w:val="28"/>
            </w:rPr>
          </w:rPrChange>
        </w:rPr>
      </w:pPr>
    </w:p>
    <w:p w14:paraId="00D17ABC" w14:textId="77777777" w:rsidR="008734CC" w:rsidRPr="00A62CB7" w:rsidRDefault="008734CC" w:rsidP="008734CC">
      <w:pPr>
        <w:ind w:left="1588" w:firstLine="397"/>
        <w:jc w:val="center"/>
        <w:rPr>
          <w:ins w:id="4367" w:author="Craig Parker" w:date="2024-07-23T13:47:00Z"/>
          <w:rFonts w:ascii="Nunito" w:hAnsi="Nunito" w:cs="Arial"/>
          <w:b/>
          <w:iCs/>
          <w:color w:val="000000"/>
          <w:sz w:val="28"/>
          <w:szCs w:val="28"/>
          <w:rPrChange w:id="4368" w:author="Craig Parker" w:date="2024-08-05T19:17:00Z">
            <w:rPr>
              <w:ins w:id="4369" w:author="Craig Parker" w:date="2024-07-23T13:47:00Z"/>
              <w:rFonts w:cs="Arial"/>
              <w:b/>
              <w:iCs/>
              <w:color w:val="000000"/>
              <w:sz w:val="28"/>
              <w:szCs w:val="28"/>
            </w:rPr>
          </w:rPrChange>
        </w:rPr>
      </w:pPr>
      <w:ins w:id="4370" w:author="Craig Parker" w:date="2024-07-23T13:47:00Z">
        <w:r w:rsidRPr="00A62CB7">
          <w:rPr>
            <w:rFonts w:ascii="Nunito" w:hAnsi="Nunito" w:cs="Arial"/>
            <w:b/>
            <w:iCs/>
            <w:color w:val="000000"/>
            <w:sz w:val="28"/>
            <w:szCs w:val="28"/>
            <w:rPrChange w:id="4371" w:author="Craig Parker" w:date="2024-08-05T19:17:00Z">
              <w:rPr>
                <w:rFonts w:cs="Arial"/>
                <w:b/>
                <w:iCs/>
                <w:color w:val="000000"/>
                <w:sz w:val="28"/>
                <w:szCs w:val="28"/>
              </w:rPr>
            </w:rPrChange>
          </w:rPr>
          <w:t>APPLICATION FOR A NOTIFICATION REGARDING AN APPROVED STUDY</w:t>
        </w:r>
      </w:ins>
    </w:p>
    <w:p w14:paraId="7F5E3345" w14:textId="77777777" w:rsidR="008734CC" w:rsidRPr="00A62CB7" w:rsidRDefault="008734CC" w:rsidP="008734CC">
      <w:pPr>
        <w:jc w:val="both"/>
        <w:rPr>
          <w:ins w:id="4372" w:author="Craig Parker" w:date="2024-07-23T13:47:00Z"/>
          <w:rFonts w:ascii="Nunito" w:hAnsi="Nunito" w:cs="Arial"/>
          <w:b/>
          <w:bCs/>
          <w:color w:val="000000"/>
          <w:rPrChange w:id="4373" w:author="Craig Parker" w:date="2024-08-05T19:17:00Z">
            <w:rPr>
              <w:ins w:id="4374" w:author="Craig Parker" w:date="2024-07-23T13:47:00Z"/>
              <w:rFonts w:cs="Arial"/>
              <w:b/>
              <w:bCs/>
              <w:color w:val="000000"/>
            </w:rPr>
          </w:rPrChange>
        </w:rPr>
      </w:pPr>
    </w:p>
    <w:p w14:paraId="5BE1C804" w14:textId="77777777" w:rsidR="008734CC" w:rsidRPr="00A62CB7" w:rsidRDefault="008734CC" w:rsidP="008734CC">
      <w:pPr>
        <w:tabs>
          <w:tab w:val="left" w:pos="4524"/>
        </w:tabs>
        <w:jc w:val="both"/>
        <w:rPr>
          <w:ins w:id="4375" w:author="Craig Parker" w:date="2024-07-23T13:47:00Z"/>
          <w:rFonts w:ascii="Nunito" w:hAnsi="Nunito" w:cs="Arial"/>
          <w:b/>
          <w:bCs/>
          <w:color w:val="0000FF"/>
          <w:rPrChange w:id="4376" w:author="Craig Parker" w:date="2024-08-05T19:17:00Z">
            <w:rPr>
              <w:ins w:id="4377" w:author="Craig Parker" w:date="2024-07-23T13:47:00Z"/>
              <w:rFonts w:cs="Arial"/>
              <w:b/>
              <w:bCs/>
              <w:color w:val="0000FF"/>
            </w:rPr>
          </w:rPrChange>
        </w:rPr>
      </w:pPr>
      <w:ins w:id="4378" w:author="Craig Parker" w:date="2024-07-23T13:47:00Z">
        <w:r w:rsidRPr="00A62CB7">
          <w:rPr>
            <w:rFonts w:ascii="Nunito" w:hAnsi="Nunito" w:cs="Arial"/>
            <w:b/>
            <w:bCs/>
            <w:color w:val="0000FF"/>
            <w:rPrChange w:id="4379" w:author="Craig Parker" w:date="2024-08-05T19:17:00Z">
              <w:rPr>
                <w:rFonts w:cs="Arial"/>
                <w:b/>
                <w:bCs/>
                <w:color w:val="0000FF"/>
              </w:rPr>
            </w:rPrChange>
          </w:rPr>
          <w:tab/>
        </w:r>
      </w:ins>
    </w:p>
    <w:tbl>
      <w:tblPr>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7111"/>
      </w:tblGrid>
      <w:tr w:rsidR="008734CC" w:rsidRPr="00A62CB7" w14:paraId="329CAA7B" w14:textId="77777777" w:rsidTr="00E35E7F">
        <w:trPr>
          <w:ins w:id="4380" w:author="Craig Parker" w:date="2024-07-23T13:47:00Z"/>
        </w:trPr>
        <w:tc>
          <w:tcPr>
            <w:tcW w:w="9918" w:type="dxa"/>
            <w:gridSpan w:val="2"/>
            <w:shd w:val="clear" w:color="auto" w:fill="auto"/>
          </w:tcPr>
          <w:p w14:paraId="7FC320AF" w14:textId="77777777" w:rsidR="008734CC" w:rsidRPr="00A62CB7" w:rsidRDefault="008734CC" w:rsidP="00E35E7F">
            <w:pPr>
              <w:rPr>
                <w:ins w:id="4381" w:author="Craig Parker" w:date="2024-07-23T13:47:00Z"/>
                <w:rFonts w:ascii="Nunito" w:eastAsia="Calibri" w:hAnsi="Nunito" w:cs="Arial"/>
                <w:b/>
                <w:rPrChange w:id="4382" w:author="Craig Parker" w:date="2024-08-05T19:17:00Z">
                  <w:rPr>
                    <w:ins w:id="4383" w:author="Craig Parker" w:date="2024-07-23T13:47:00Z"/>
                    <w:rFonts w:eastAsia="Calibri" w:cs="Arial"/>
                    <w:b/>
                  </w:rPr>
                </w:rPrChange>
              </w:rPr>
            </w:pPr>
            <w:ins w:id="4384" w:author="Craig Parker" w:date="2024-07-23T13:47:00Z">
              <w:r w:rsidRPr="00A62CB7">
                <w:rPr>
                  <w:rFonts w:ascii="Nunito" w:eastAsia="Calibri" w:hAnsi="Nunito" w:cs="Arial"/>
                  <w:b/>
                  <w:rPrChange w:id="4385" w:author="Craig Parker" w:date="2024-08-05T19:17:00Z">
                    <w:rPr>
                      <w:rFonts w:eastAsia="Calibri" w:cs="Arial"/>
                      <w:b/>
                    </w:rPr>
                  </w:rPrChange>
                </w:rPr>
                <w:t xml:space="preserve">PART 1: ADMINISTRATIVE </w:t>
              </w:r>
            </w:ins>
          </w:p>
          <w:p w14:paraId="7BC9D49A" w14:textId="77777777" w:rsidR="008734CC" w:rsidRPr="00A62CB7" w:rsidRDefault="008734CC" w:rsidP="00E35E7F">
            <w:pPr>
              <w:rPr>
                <w:ins w:id="4386" w:author="Craig Parker" w:date="2024-07-23T13:47:00Z"/>
                <w:rFonts w:ascii="Nunito" w:eastAsia="Calibri" w:hAnsi="Nunito" w:cs="Arial"/>
                <w:b/>
                <w:rPrChange w:id="4387" w:author="Craig Parker" w:date="2024-08-05T19:17:00Z">
                  <w:rPr>
                    <w:ins w:id="4388" w:author="Craig Parker" w:date="2024-07-23T13:47:00Z"/>
                    <w:rFonts w:eastAsia="Calibri" w:cs="Arial"/>
                    <w:b/>
                  </w:rPr>
                </w:rPrChange>
              </w:rPr>
            </w:pPr>
            <w:ins w:id="4389" w:author="Craig Parker" w:date="2024-07-23T13:47:00Z">
              <w:r w:rsidRPr="00A62CB7">
                <w:rPr>
                  <w:rFonts w:ascii="Nunito" w:eastAsia="Calibri" w:hAnsi="Nunito" w:cs="Arial"/>
                  <w:bCs/>
                  <w:i/>
                  <w:iCs/>
                  <w:rPrChange w:id="4390" w:author="Craig Parker" w:date="2024-08-05T19:17:00Z">
                    <w:rPr>
                      <w:rFonts w:eastAsia="Calibri" w:cs="Arial"/>
                      <w:bCs/>
                      <w:i/>
                      <w:iCs/>
                    </w:rPr>
                  </w:rPrChange>
                </w:rPr>
                <w:t>(Blocks will expand to contain the information required, no extra references or pages should be added)</w:t>
              </w:r>
            </w:ins>
          </w:p>
          <w:p w14:paraId="08EE220B" w14:textId="77777777" w:rsidR="008734CC" w:rsidRPr="00A62CB7" w:rsidRDefault="008734CC" w:rsidP="00E35E7F">
            <w:pPr>
              <w:rPr>
                <w:ins w:id="4391" w:author="Craig Parker" w:date="2024-07-23T13:47:00Z"/>
                <w:rFonts w:ascii="Nunito" w:eastAsia="Calibri" w:hAnsi="Nunito" w:cs="Arial"/>
                <w:b/>
                <w:rPrChange w:id="4392" w:author="Craig Parker" w:date="2024-08-05T19:17:00Z">
                  <w:rPr>
                    <w:ins w:id="4393" w:author="Craig Parker" w:date="2024-07-23T13:47:00Z"/>
                    <w:rFonts w:eastAsia="Calibri" w:cs="Arial"/>
                    <w:b/>
                  </w:rPr>
                </w:rPrChange>
              </w:rPr>
            </w:pPr>
          </w:p>
        </w:tc>
      </w:tr>
      <w:tr w:rsidR="008734CC" w:rsidRPr="00A62CB7" w14:paraId="4C68ACA2" w14:textId="77777777" w:rsidTr="00E35E7F">
        <w:trPr>
          <w:ins w:id="4394" w:author="Craig Parker" w:date="2024-07-23T13:47:00Z"/>
        </w:trPr>
        <w:tc>
          <w:tcPr>
            <w:tcW w:w="2807" w:type="dxa"/>
            <w:shd w:val="clear" w:color="auto" w:fill="auto"/>
          </w:tcPr>
          <w:p w14:paraId="3F450A26" w14:textId="77777777" w:rsidR="008734CC" w:rsidRPr="00A62CB7" w:rsidRDefault="008734CC" w:rsidP="00E35E7F">
            <w:pPr>
              <w:rPr>
                <w:ins w:id="4395" w:author="Craig Parker" w:date="2024-07-23T13:47:00Z"/>
                <w:rFonts w:ascii="Nunito" w:eastAsia="Calibri" w:hAnsi="Nunito" w:cs="Arial"/>
                <w:bCs/>
                <w:rPrChange w:id="4396" w:author="Craig Parker" w:date="2024-08-05T19:17:00Z">
                  <w:rPr>
                    <w:ins w:id="4397" w:author="Craig Parker" w:date="2024-07-23T13:47:00Z"/>
                    <w:rFonts w:eastAsia="Calibri" w:cs="Arial"/>
                    <w:bCs/>
                  </w:rPr>
                </w:rPrChange>
              </w:rPr>
            </w:pPr>
            <w:ins w:id="4398" w:author="Craig Parker" w:date="2024-07-23T13:47:00Z">
              <w:r w:rsidRPr="00A62CB7">
                <w:rPr>
                  <w:rFonts w:ascii="Nunito" w:eastAsia="Calibri" w:hAnsi="Nunito" w:cs="Arial"/>
                  <w:bCs/>
                  <w:rPrChange w:id="4399" w:author="Craig Parker" w:date="2024-08-05T19:17:00Z">
                    <w:rPr>
                      <w:rFonts w:eastAsia="Calibri" w:cs="Arial"/>
                      <w:bCs/>
                    </w:rPr>
                  </w:rPrChange>
                </w:rPr>
                <w:t>Ethics Reference Number:</w:t>
              </w:r>
            </w:ins>
          </w:p>
        </w:tc>
        <w:tc>
          <w:tcPr>
            <w:tcW w:w="7111" w:type="dxa"/>
            <w:shd w:val="clear" w:color="auto" w:fill="auto"/>
          </w:tcPr>
          <w:p w14:paraId="56A328FF" w14:textId="77777777" w:rsidR="008734CC" w:rsidRPr="00A62CB7" w:rsidRDefault="008734CC" w:rsidP="00E35E7F">
            <w:pPr>
              <w:rPr>
                <w:ins w:id="4400" w:author="Craig Parker" w:date="2024-07-23T13:47:00Z"/>
                <w:rFonts w:ascii="Nunito" w:eastAsia="Calibri" w:hAnsi="Nunito" w:cs="Arial"/>
                <w:b/>
                <w:rPrChange w:id="4401" w:author="Craig Parker" w:date="2024-08-05T19:17:00Z">
                  <w:rPr>
                    <w:ins w:id="4402" w:author="Craig Parker" w:date="2024-07-23T13:47:00Z"/>
                    <w:rFonts w:eastAsia="Calibri" w:cs="Arial"/>
                    <w:b/>
                  </w:rPr>
                </w:rPrChange>
              </w:rPr>
            </w:pPr>
          </w:p>
        </w:tc>
      </w:tr>
      <w:tr w:rsidR="008734CC" w:rsidRPr="00A62CB7" w14:paraId="1A8B03C9" w14:textId="77777777" w:rsidTr="00E35E7F">
        <w:trPr>
          <w:ins w:id="4403" w:author="Craig Parker" w:date="2024-07-23T13:47:00Z"/>
        </w:trPr>
        <w:tc>
          <w:tcPr>
            <w:tcW w:w="2807" w:type="dxa"/>
            <w:shd w:val="clear" w:color="auto" w:fill="auto"/>
          </w:tcPr>
          <w:p w14:paraId="66B38F34" w14:textId="77777777" w:rsidR="008734CC" w:rsidRPr="00A62CB7" w:rsidRDefault="008734CC" w:rsidP="00E35E7F">
            <w:pPr>
              <w:rPr>
                <w:ins w:id="4404" w:author="Craig Parker" w:date="2024-07-23T13:47:00Z"/>
                <w:rFonts w:ascii="Nunito" w:eastAsia="Calibri" w:hAnsi="Nunito" w:cs="Arial"/>
                <w:bCs/>
                <w:rPrChange w:id="4405" w:author="Craig Parker" w:date="2024-08-05T19:17:00Z">
                  <w:rPr>
                    <w:ins w:id="4406" w:author="Craig Parker" w:date="2024-07-23T13:47:00Z"/>
                    <w:rFonts w:eastAsia="Calibri" w:cs="Arial"/>
                    <w:bCs/>
                  </w:rPr>
                </w:rPrChange>
              </w:rPr>
            </w:pPr>
            <w:ins w:id="4407" w:author="Craig Parker" w:date="2024-07-23T13:47:00Z">
              <w:r w:rsidRPr="00A62CB7">
                <w:rPr>
                  <w:rFonts w:ascii="Nunito" w:eastAsia="Calibri" w:hAnsi="Nunito" w:cs="Arial"/>
                  <w:bCs/>
                  <w:rPrChange w:id="4408" w:author="Craig Parker" w:date="2024-08-05T19:17:00Z">
                    <w:rPr>
                      <w:rFonts w:eastAsia="Calibri" w:cs="Arial"/>
                      <w:bCs/>
                    </w:rPr>
                  </w:rPrChange>
                </w:rPr>
                <w:t>Study Title:</w:t>
              </w:r>
            </w:ins>
          </w:p>
          <w:p w14:paraId="11899B41" w14:textId="77777777" w:rsidR="008734CC" w:rsidRPr="00A62CB7" w:rsidRDefault="008734CC" w:rsidP="00E35E7F">
            <w:pPr>
              <w:tabs>
                <w:tab w:val="left" w:pos="720"/>
              </w:tabs>
              <w:rPr>
                <w:ins w:id="4409" w:author="Craig Parker" w:date="2024-07-23T13:47:00Z"/>
                <w:rFonts w:ascii="Nunito" w:eastAsia="Calibri" w:hAnsi="Nunito" w:cs="Arial"/>
                <w:bCs/>
                <w:rPrChange w:id="4410" w:author="Craig Parker" w:date="2024-08-05T19:17:00Z">
                  <w:rPr>
                    <w:ins w:id="4411" w:author="Craig Parker" w:date="2024-07-23T13:47:00Z"/>
                    <w:rFonts w:eastAsia="Calibri" w:cs="Arial"/>
                    <w:bCs/>
                  </w:rPr>
                </w:rPrChange>
              </w:rPr>
            </w:pPr>
          </w:p>
        </w:tc>
        <w:tc>
          <w:tcPr>
            <w:tcW w:w="7111" w:type="dxa"/>
            <w:shd w:val="clear" w:color="auto" w:fill="auto"/>
          </w:tcPr>
          <w:p w14:paraId="6715CC86" w14:textId="77777777" w:rsidR="008734CC" w:rsidRPr="00A62CB7" w:rsidRDefault="008734CC" w:rsidP="00E35E7F">
            <w:pPr>
              <w:rPr>
                <w:ins w:id="4412" w:author="Craig Parker" w:date="2024-07-23T13:47:00Z"/>
                <w:rFonts w:ascii="Nunito" w:eastAsia="Calibri" w:hAnsi="Nunito" w:cs="Arial"/>
                <w:b/>
                <w:rPrChange w:id="4413" w:author="Craig Parker" w:date="2024-08-05T19:17:00Z">
                  <w:rPr>
                    <w:ins w:id="4414" w:author="Craig Parker" w:date="2024-07-23T13:47:00Z"/>
                    <w:rFonts w:eastAsia="Calibri" w:cs="Arial"/>
                    <w:b/>
                  </w:rPr>
                </w:rPrChange>
              </w:rPr>
            </w:pPr>
          </w:p>
          <w:p w14:paraId="4A542E8F" w14:textId="77777777" w:rsidR="008734CC" w:rsidRPr="00A62CB7" w:rsidRDefault="008734CC" w:rsidP="00E35E7F">
            <w:pPr>
              <w:rPr>
                <w:ins w:id="4415" w:author="Craig Parker" w:date="2024-07-23T13:47:00Z"/>
                <w:rFonts w:ascii="Nunito" w:eastAsia="Calibri" w:hAnsi="Nunito" w:cs="Arial"/>
                <w:b/>
                <w:rPrChange w:id="4416" w:author="Craig Parker" w:date="2024-08-05T19:17:00Z">
                  <w:rPr>
                    <w:ins w:id="4417" w:author="Craig Parker" w:date="2024-07-23T13:47:00Z"/>
                    <w:rFonts w:eastAsia="Calibri" w:cs="Arial"/>
                    <w:b/>
                  </w:rPr>
                </w:rPrChange>
              </w:rPr>
            </w:pPr>
          </w:p>
        </w:tc>
      </w:tr>
      <w:tr w:rsidR="008734CC" w:rsidRPr="00A62CB7" w14:paraId="586D1421" w14:textId="77777777" w:rsidTr="00E35E7F">
        <w:trPr>
          <w:ins w:id="4418" w:author="Craig Parker" w:date="2024-07-23T13:47:00Z"/>
        </w:trPr>
        <w:tc>
          <w:tcPr>
            <w:tcW w:w="2807" w:type="dxa"/>
            <w:shd w:val="clear" w:color="auto" w:fill="auto"/>
          </w:tcPr>
          <w:p w14:paraId="621CF5B5" w14:textId="77777777" w:rsidR="008734CC" w:rsidRPr="00A62CB7" w:rsidRDefault="008734CC" w:rsidP="00E35E7F">
            <w:pPr>
              <w:rPr>
                <w:ins w:id="4419" w:author="Craig Parker" w:date="2024-07-23T13:47:00Z"/>
                <w:rFonts w:ascii="Nunito" w:eastAsia="Calibri" w:hAnsi="Nunito" w:cs="Arial"/>
                <w:bCs/>
                <w:rPrChange w:id="4420" w:author="Craig Parker" w:date="2024-08-05T19:17:00Z">
                  <w:rPr>
                    <w:ins w:id="4421" w:author="Craig Parker" w:date="2024-07-23T13:47:00Z"/>
                    <w:rFonts w:eastAsia="Calibri" w:cs="Arial"/>
                    <w:bCs/>
                  </w:rPr>
                </w:rPrChange>
              </w:rPr>
            </w:pPr>
            <w:ins w:id="4422" w:author="Craig Parker" w:date="2024-07-23T13:47:00Z">
              <w:r w:rsidRPr="00A62CB7">
                <w:rPr>
                  <w:rFonts w:ascii="Nunito" w:eastAsia="Calibri" w:hAnsi="Nunito" w:cs="Arial"/>
                  <w:bCs/>
                  <w:rPrChange w:id="4423" w:author="Craig Parker" w:date="2024-08-05T19:17:00Z">
                    <w:rPr>
                      <w:rFonts w:eastAsia="Calibri" w:cs="Arial"/>
                      <w:bCs/>
                    </w:rPr>
                  </w:rPrChange>
                </w:rPr>
                <w:t>Phase of trial:</w:t>
              </w:r>
            </w:ins>
          </w:p>
          <w:p w14:paraId="0C0B09BB" w14:textId="77777777" w:rsidR="008734CC" w:rsidRPr="00A62CB7" w:rsidRDefault="008734CC" w:rsidP="00E35E7F">
            <w:pPr>
              <w:rPr>
                <w:ins w:id="4424" w:author="Craig Parker" w:date="2024-07-23T13:47:00Z"/>
                <w:rFonts w:ascii="Nunito" w:eastAsia="Calibri" w:hAnsi="Nunito" w:cs="Arial"/>
                <w:bCs/>
                <w:rPrChange w:id="4425" w:author="Craig Parker" w:date="2024-08-05T19:17:00Z">
                  <w:rPr>
                    <w:ins w:id="4426" w:author="Craig Parker" w:date="2024-07-23T13:47:00Z"/>
                    <w:rFonts w:eastAsia="Calibri" w:cs="Arial"/>
                    <w:bCs/>
                  </w:rPr>
                </w:rPrChange>
              </w:rPr>
            </w:pPr>
          </w:p>
        </w:tc>
        <w:tc>
          <w:tcPr>
            <w:tcW w:w="7111" w:type="dxa"/>
            <w:shd w:val="clear" w:color="auto" w:fill="auto"/>
          </w:tcPr>
          <w:p w14:paraId="1E8110C5" w14:textId="77777777" w:rsidR="008734CC" w:rsidRPr="00A62CB7" w:rsidRDefault="008734CC" w:rsidP="00E35E7F">
            <w:pPr>
              <w:rPr>
                <w:ins w:id="4427" w:author="Craig Parker" w:date="2024-07-23T13:47:00Z"/>
                <w:rFonts w:ascii="Nunito" w:eastAsia="Calibri" w:hAnsi="Nunito" w:cs="Arial"/>
                <w:b/>
                <w:rPrChange w:id="4428" w:author="Craig Parker" w:date="2024-08-05T19:17:00Z">
                  <w:rPr>
                    <w:ins w:id="4429" w:author="Craig Parker" w:date="2024-07-23T13:47:00Z"/>
                    <w:rFonts w:eastAsia="Calibri" w:cs="Arial"/>
                    <w:b/>
                  </w:rPr>
                </w:rPrChange>
              </w:rPr>
            </w:pPr>
          </w:p>
        </w:tc>
      </w:tr>
      <w:tr w:rsidR="008734CC" w:rsidRPr="00A62CB7" w14:paraId="06D3601B" w14:textId="77777777" w:rsidTr="00E35E7F">
        <w:trPr>
          <w:ins w:id="4430" w:author="Craig Parker" w:date="2024-07-23T13:47:00Z"/>
        </w:trPr>
        <w:tc>
          <w:tcPr>
            <w:tcW w:w="2807" w:type="dxa"/>
            <w:shd w:val="clear" w:color="auto" w:fill="auto"/>
          </w:tcPr>
          <w:p w14:paraId="6BAA2986" w14:textId="77777777" w:rsidR="008734CC" w:rsidRPr="00A62CB7" w:rsidRDefault="008734CC" w:rsidP="00E35E7F">
            <w:pPr>
              <w:rPr>
                <w:ins w:id="4431" w:author="Craig Parker" w:date="2024-07-23T13:47:00Z"/>
                <w:rFonts w:ascii="Nunito" w:eastAsia="Calibri" w:hAnsi="Nunito" w:cs="Arial"/>
                <w:rPrChange w:id="4432" w:author="Craig Parker" w:date="2024-08-05T19:17:00Z">
                  <w:rPr>
                    <w:ins w:id="4433" w:author="Craig Parker" w:date="2024-07-23T13:47:00Z"/>
                    <w:rFonts w:eastAsia="Calibri" w:cs="Arial"/>
                  </w:rPr>
                </w:rPrChange>
              </w:rPr>
            </w:pPr>
            <w:ins w:id="4434" w:author="Craig Parker" w:date="2024-07-23T13:47:00Z">
              <w:r w:rsidRPr="00A62CB7">
                <w:rPr>
                  <w:rFonts w:ascii="Nunito" w:eastAsia="Calibri" w:hAnsi="Nunito" w:cs="Arial"/>
                  <w:rPrChange w:id="4435" w:author="Craig Parker" w:date="2024-08-05T19:17:00Z">
                    <w:rPr>
                      <w:rFonts w:eastAsia="Calibri" w:cs="Arial"/>
                    </w:rPr>
                  </w:rPrChange>
                </w:rPr>
                <w:t xml:space="preserve">Protocol/Project/Study Number: </w:t>
              </w:r>
            </w:ins>
          </w:p>
        </w:tc>
        <w:tc>
          <w:tcPr>
            <w:tcW w:w="7111" w:type="dxa"/>
            <w:shd w:val="clear" w:color="auto" w:fill="auto"/>
          </w:tcPr>
          <w:p w14:paraId="7A07FD53" w14:textId="77777777" w:rsidR="008734CC" w:rsidRPr="00A62CB7" w:rsidRDefault="008734CC" w:rsidP="00E35E7F">
            <w:pPr>
              <w:rPr>
                <w:ins w:id="4436" w:author="Craig Parker" w:date="2024-07-23T13:47:00Z"/>
                <w:rFonts w:ascii="Nunito" w:eastAsia="Calibri" w:hAnsi="Nunito" w:cs="Arial"/>
                <w:rPrChange w:id="4437" w:author="Craig Parker" w:date="2024-08-05T19:17:00Z">
                  <w:rPr>
                    <w:ins w:id="4438" w:author="Craig Parker" w:date="2024-07-23T13:47:00Z"/>
                    <w:rFonts w:eastAsia="Calibri" w:cs="Arial"/>
                  </w:rPr>
                </w:rPrChange>
              </w:rPr>
            </w:pPr>
          </w:p>
          <w:p w14:paraId="1F8E5EE7" w14:textId="77777777" w:rsidR="008734CC" w:rsidRPr="00A62CB7" w:rsidRDefault="008734CC" w:rsidP="00E35E7F">
            <w:pPr>
              <w:rPr>
                <w:ins w:id="4439" w:author="Craig Parker" w:date="2024-07-23T13:47:00Z"/>
                <w:rFonts w:ascii="Nunito" w:eastAsia="Calibri" w:hAnsi="Nunito" w:cs="Arial"/>
                <w:rPrChange w:id="4440" w:author="Craig Parker" w:date="2024-08-05T19:17:00Z">
                  <w:rPr>
                    <w:ins w:id="4441" w:author="Craig Parker" w:date="2024-07-23T13:47:00Z"/>
                    <w:rFonts w:eastAsia="Calibri" w:cs="Arial"/>
                  </w:rPr>
                </w:rPrChange>
              </w:rPr>
            </w:pPr>
          </w:p>
          <w:p w14:paraId="33DB803C" w14:textId="77777777" w:rsidR="008734CC" w:rsidRPr="00A62CB7" w:rsidRDefault="008734CC" w:rsidP="00E35E7F">
            <w:pPr>
              <w:rPr>
                <w:ins w:id="4442" w:author="Craig Parker" w:date="2024-07-23T13:47:00Z"/>
                <w:rFonts w:ascii="Nunito" w:eastAsia="Calibri" w:hAnsi="Nunito" w:cs="Arial"/>
                <w:rPrChange w:id="4443" w:author="Craig Parker" w:date="2024-08-05T19:17:00Z">
                  <w:rPr>
                    <w:ins w:id="4444" w:author="Craig Parker" w:date="2024-07-23T13:47:00Z"/>
                    <w:rFonts w:eastAsia="Calibri" w:cs="Arial"/>
                  </w:rPr>
                </w:rPrChange>
              </w:rPr>
            </w:pPr>
          </w:p>
        </w:tc>
      </w:tr>
      <w:tr w:rsidR="008734CC" w:rsidRPr="00A62CB7" w14:paraId="68CDB0D8" w14:textId="77777777" w:rsidTr="00E35E7F">
        <w:trPr>
          <w:ins w:id="4445" w:author="Craig Parker" w:date="2024-07-23T13:47:00Z"/>
        </w:trPr>
        <w:tc>
          <w:tcPr>
            <w:tcW w:w="2807" w:type="dxa"/>
            <w:shd w:val="clear" w:color="auto" w:fill="auto"/>
          </w:tcPr>
          <w:p w14:paraId="761AAB45" w14:textId="77777777" w:rsidR="008734CC" w:rsidRPr="00A62CB7" w:rsidRDefault="008734CC" w:rsidP="00E35E7F">
            <w:pPr>
              <w:rPr>
                <w:ins w:id="4446" w:author="Craig Parker" w:date="2024-07-23T13:47:00Z"/>
                <w:rFonts w:ascii="Nunito" w:eastAsia="Calibri" w:hAnsi="Nunito" w:cs="Arial"/>
                <w:rPrChange w:id="4447" w:author="Craig Parker" w:date="2024-08-05T19:17:00Z">
                  <w:rPr>
                    <w:ins w:id="4448" w:author="Craig Parker" w:date="2024-07-23T13:47:00Z"/>
                    <w:rFonts w:eastAsia="Calibri" w:cs="Arial"/>
                  </w:rPr>
                </w:rPrChange>
              </w:rPr>
            </w:pPr>
            <w:ins w:id="4449" w:author="Craig Parker" w:date="2024-07-23T13:47:00Z">
              <w:r w:rsidRPr="00A62CB7">
                <w:rPr>
                  <w:rFonts w:ascii="Nunito" w:eastAsia="Calibri" w:hAnsi="Nunito" w:cs="Arial"/>
                  <w:rPrChange w:id="4450" w:author="Craig Parker" w:date="2024-08-05T19:17:00Z">
                    <w:rPr>
                      <w:rFonts w:eastAsia="Calibri" w:cs="Arial"/>
                    </w:rPr>
                  </w:rPrChange>
                </w:rPr>
                <w:t>Approved Version/No. and Date:</w:t>
              </w:r>
            </w:ins>
          </w:p>
        </w:tc>
        <w:tc>
          <w:tcPr>
            <w:tcW w:w="7111" w:type="dxa"/>
            <w:shd w:val="clear" w:color="auto" w:fill="auto"/>
          </w:tcPr>
          <w:p w14:paraId="7829707F" w14:textId="77777777" w:rsidR="008734CC" w:rsidRPr="00A62CB7" w:rsidRDefault="008734CC" w:rsidP="00E35E7F">
            <w:pPr>
              <w:rPr>
                <w:ins w:id="4451" w:author="Craig Parker" w:date="2024-07-23T13:47:00Z"/>
                <w:rFonts w:ascii="Nunito" w:eastAsia="Calibri" w:hAnsi="Nunito" w:cs="Arial"/>
                <w:rPrChange w:id="4452" w:author="Craig Parker" w:date="2024-08-05T19:17:00Z">
                  <w:rPr>
                    <w:ins w:id="4453" w:author="Craig Parker" w:date="2024-07-23T13:47:00Z"/>
                    <w:rFonts w:eastAsia="Calibri" w:cs="Arial"/>
                  </w:rPr>
                </w:rPrChange>
              </w:rPr>
            </w:pPr>
          </w:p>
        </w:tc>
      </w:tr>
      <w:tr w:rsidR="008734CC" w:rsidRPr="00A62CB7" w14:paraId="404AFE07" w14:textId="77777777" w:rsidTr="00E35E7F">
        <w:trPr>
          <w:ins w:id="4454" w:author="Craig Parker" w:date="2024-07-23T13:47:00Z"/>
        </w:trPr>
        <w:tc>
          <w:tcPr>
            <w:tcW w:w="2807" w:type="dxa"/>
            <w:shd w:val="clear" w:color="auto" w:fill="auto"/>
          </w:tcPr>
          <w:p w14:paraId="36064049" w14:textId="77777777" w:rsidR="008734CC" w:rsidRPr="00A62CB7" w:rsidRDefault="008734CC" w:rsidP="00E35E7F">
            <w:pPr>
              <w:rPr>
                <w:ins w:id="4455" w:author="Craig Parker" w:date="2024-07-23T13:47:00Z"/>
                <w:rFonts w:ascii="Nunito" w:eastAsia="Calibri" w:hAnsi="Nunito" w:cs="Arial"/>
                <w:rPrChange w:id="4456" w:author="Craig Parker" w:date="2024-08-05T19:17:00Z">
                  <w:rPr>
                    <w:ins w:id="4457" w:author="Craig Parker" w:date="2024-07-23T13:47:00Z"/>
                    <w:rFonts w:eastAsia="Calibri" w:cs="Arial"/>
                  </w:rPr>
                </w:rPrChange>
              </w:rPr>
            </w:pPr>
            <w:ins w:id="4458" w:author="Craig Parker" w:date="2024-07-23T13:47:00Z">
              <w:r w:rsidRPr="00A62CB7">
                <w:rPr>
                  <w:rFonts w:ascii="Nunito" w:eastAsia="Calibri" w:hAnsi="Nunito" w:cs="Arial"/>
                  <w:rPrChange w:id="4459" w:author="Craig Parker" w:date="2024-08-05T19:17:00Z">
                    <w:rPr>
                      <w:rFonts w:eastAsia="Calibri" w:cs="Arial"/>
                    </w:rPr>
                  </w:rPrChange>
                </w:rPr>
                <w:t>Amended Version/No.  and Date:</w:t>
              </w:r>
            </w:ins>
          </w:p>
          <w:p w14:paraId="28DD06FD" w14:textId="77777777" w:rsidR="008734CC" w:rsidRPr="00A62CB7" w:rsidRDefault="008734CC" w:rsidP="00E35E7F">
            <w:pPr>
              <w:rPr>
                <w:ins w:id="4460" w:author="Craig Parker" w:date="2024-07-23T13:47:00Z"/>
                <w:rFonts w:ascii="Nunito" w:eastAsia="Calibri" w:hAnsi="Nunito" w:cs="Arial"/>
                <w:rPrChange w:id="4461" w:author="Craig Parker" w:date="2024-08-05T19:17:00Z">
                  <w:rPr>
                    <w:ins w:id="4462" w:author="Craig Parker" w:date="2024-07-23T13:47:00Z"/>
                    <w:rFonts w:eastAsia="Calibri" w:cs="Arial"/>
                  </w:rPr>
                </w:rPrChange>
              </w:rPr>
            </w:pPr>
          </w:p>
        </w:tc>
        <w:tc>
          <w:tcPr>
            <w:tcW w:w="7111" w:type="dxa"/>
            <w:shd w:val="clear" w:color="auto" w:fill="auto"/>
          </w:tcPr>
          <w:p w14:paraId="4261E2EA" w14:textId="77777777" w:rsidR="008734CC" w:rsidRPr="00A62CB7" w:rsidRDefault="008734CC" w:rsidP="00E35E7F">
            <w:pPr>
              <w:rPr>
                <w:ins w:id="4463" w:author="Craig Parker" w:date="2024-07-23T13:47:00Z"/>
                <w:rFonts w:ascii="Nunito" w:eastAsia="Calibri" w:hAnsi="Nunito" w:cs="Arial"/>
                <w:rPrChange w:id="4464" w:author="Craig Parker" w:date="2024-08-05T19:17:00Z">
                  <w:rPr>
                    <w:ins w:id="4465" w:author="Craig Parker" w:date="2024-07-23T13:47:00Z"/>
                    <w:rFonts w:eastAsia="Calibri" w:cs="Arial"/>
                  </w:rPr>
                </w:rPrChange>
              </w:rPr>
            </w:pPr>
          </w:p>
        </w:tc>
      </w:tr>
      <w:tr w:rsidR="008734CC" w:rsidRPr="00A62CB7" w14:paraId="2283056A" w14:textId="77777777" w:rsidTr="00E35E7F">
        <w:trPr>
          <w:ins w:id="4466" w:author="Craig Parker" w:date="2024-07-23T13:47:00Z"/>
        </w:trPr>
        <w:tc>
          <w:tcPr>
            <w:tcW w:w="2807" w:type="dxa"/>
            <w:shd w:val="clear" w:color="auto" w:fill="auto"/>
          </w:tcPr>
          <w:p w14:paraId="18003646" w14:textId="77777777" w:rsidR="008734CC" w:rsidRPr="00A62CB7" w:rsidRDefault="008734CC" w:rsidP="00E35E7F">
            <w:pPr>
              <w:rPr>
                <w:ins w:id="4467" w:author="Craig Parker" w:date="2024-07-23T13:47:00Z"/>
                <w:rFonts w:ascii="Nunito" w:eastAsia="Calibri" w:hAnsi="Nunito" w:cs="Arial"/>
                <w:rPrChange w:id="4468" w:author="Craig Parker" w:date="2024-08-05T19:17:00Z">
                  <w:rPr>
                    <w:ins w:id="4469" w:author="Craig Parker" w:date="2024-07-23T13:47:00Z"/>
                    <w:rFonts w:eastAsia="Calibri" w:cs="Arial"/>
                  </w:rPr>
                </w:rPrChange>
              </w:rPr>
            </w:pPr>
            <w:ins w:id="4470" w:author="Craig Parker" w:date="2024-07-23T13:47:00Z">
              <w:r w:rsidRPr="00A62CB7">
                <w:rPr>
                  <w:rFonts w:ascii="Nunito" w:eastAsia="Calibri" w:hAnsi="Nunito" w:cs="Arial"/>
                  <w:rPrChange w:id="4471" w:author="Craig Parker" w:date="2024-08-05T19:17:00Z">
                    <w:rPr>
                      <w:rFonts w:eastAsia="Calibri" w:cs="Arial"/>
                    </w:rPr>
                  </w:rPrChange>
                </w:rPr>
                <w:lastRenderedPageBreak/>
                <w:t>Health product being studied:</w:t>
              </w:r>
            </w:ins>
          </w:p>
        </w:tc>
        <w:tc>
          <w:tcPr>
            <w:tcW w:w="7111" w:type="dxa"/>
            <w:shd w:val="clear" w:color="auto" w:fill="auto"/>
          </w:tcPr>
          <w:p w14:paraId="5B2EEC33" w14:textId="77777777" w:rsidR="008734CC" w:rsidRPr="00A62CB7" w:rsidRDefault="008734CC" w:rsidP="00E35E7F">
            <w:pPr>
              <w:rPr>
                <w:ins w:id="4472" w:author="Craig Parker" w:date="2024-07-23T13:47:00Z"/>
                <w:rFonts w:ascii="Nunito" w:eastAsia="Calibri" w:hAnsi="Nunito" w:cs="Arial"/>
                <w:rPrChange w:id="4473" w:author="Craig Parker" w:date="2024-08-05T19:17:00Z">
                  <w:rPr>
                    <w:ins w:id="4474" w:author="Craig Parker" w:date="2024-07-23T13:47:00Z"/>
                    <w:rFonts w:eastAsia="Calibri" w:cs="Arial"/>
                  </w:rPr>
                </w:rPrChange>
              </w:rPr>
            </w:pPr>
          </w:p>
          <w:p w14:paraId="32285963" w14:textId="77777777" w:rsidR="008734CC" w:rsidRPr="00A62CB7" w:rsidRDefault="008734CC" w:rsidP="00E35E7F">
            <w:pPr>
              <w:rPr>
                <w:ins w:id="4475" w:author="Craig Parker" w:date="2024-07-23T13:47:00Z"/>
                <w:rFonts w:ascii="Nunito" w:eastAsia="Calibri" w:hAnsi="Nunito" w:cs="Arial"/>
                <w:rPrChange w:id="4476" w:author="Craig Parker" w:date="2024-08-05T19:17:00Z">
                  <w:rPr>
                    <w:ins w:id="4477" w:author="Craig Parker" w:date="2024-07-23T13:47:00Z"/>
                    <w:rFonts w:eastAsia="Calibri" w:cs="Arial"/>
                  </w:rPr>
                </w:rPrChange>
              </w:rPr>
            </w:pPr>
          </w:p>
          <w:p w14:paraId="50FA0447" w14:textId="77777777" w:rsidR="008734CC" w:rsidRPr="00A62CB7" w:rsidRDefault="008734CC" w:rsidP="00E35E7F">
            <w:pPr>
              <w:rPr>
                <w:ins w:id="4478" w:author="Craig Parker" w:date="2024-07-23T13:47:00Z"/>
                <w:rFonts w:ascii="Nunito" w:eastAsia="Calibri" w:hAnsi="Nunito" w:cs="Arial"/>
                <w:rPrChange w:id="4479" w:author="Craig Parker" w:date="2024-08-05T19:17:00Z">
                  <w:rPr>
                    <w:ins w:id="4480" w:author="Craig Parker" w:date="2024-07-23T13:47:00Z"/>
                    <w:rFonts w:eastAsia="Calibri" w:cs="Arial"/>
                  </w:rPr>
                </w:rPrChange>
              </w:rPr>
            </w:pPr>
          </w:p>
        </w:tc>
      </w:tr>
      <w:tr w:rsidR="008734CC" w:rsidRPr="00A62CB7" w14:paraId="0791DB60" w14:textId="77777777" w:rsidTr="00E35E7F">
        <w:trPr>
          <w:ins w:id="4481" w:author="Craig Parker" w:date="2024-07-23T13:47:00Z"/>
        </w:trPr>
        <w:tc>
          <w:tcPr>
            <w:tcW w:w="2807" w:type="dxa"/>
            <w:tcBorders>
              <w:top w:val="nil"/>
            </w:tcBorders>
            <w:shd w:val="clear" w:color="auto" w:fill="auto"/>
          </w:tcPr>
          <w:p w14:paraId="17738362" w14:textId="77777777" w:rsidR="008734CC" w:rsidRPr="00A62CB7" w:rsidRDefault="008734CC" w:rsidP="00E35E7F">
            <w:pPr>
              <w:rPr>
                <w:ins w:id="4482" w:author="Craig Parker" w:date="2024-07-23T13:47:00Z"/>
                <w:rFonts w:ascii="Nunito" w:eastAsia="Calibri" w:hAnsi="Nunito" w:cs="Arial"/>
                <w:rPrChange w:id="4483" w:author="Craig Parker" w:date="2024-08-05T19:17:00Z">
                  <w:rPr>
                    <w:ins w:id="4484" w:author="Craig Parker" w:date="2024-07-23T13:47:00Z"/>
                    <w:rFonts w:eastAsia="Calibri" w:cs="Arial"/>
                  </w:rPr>
                </w:rPrChange>
              </w:rPr>
            </w:pPr>
            <w:ins w:id="4485" w:author="Craig Parker" w:date="2024-07-23T13:47:00Z">
              <w:r w:rsidRPr="00A62CB7">
                <w:rPr>
                  <w:rFonts w:ascii="Nunito" w:eastAsia="Calibri" w:hAnsi="Nunito" w:cs="Arial"/>
                  <w:rPrChange w:id="4486" w:author="Craig Parker" w:date="2024-08-05T19:17:00Z">
                    <w:rPr>
                      <w:rFonts w:eastAsia="Calibri" w:cs="Arial"/>
                    </w:rPr>
                  </w:rPrChange>
                </w:rPr>
                <w:t>Sponsor/Funder/Donor:</w:t>
              </w:r>
            </w:ins>
          </w:p>
        </w:tc>
        <w:tc>
          <w:tcPr>
            <w:tcW w:w="7111" w:type="dxa"/>
            <w:shd w:val="clear" w:color="auto" w:fill="auto"/>
          </w:tcPr>
          <w:p w14:paraId="45841234" w14:textId="77777777" w:rsidR="008734CC" w:rsidRPr="00A62CB7" w:rsidRDefault="008734CC" w:rsidP="00E35E7F">
            <w:pPr>
              <w:rPr>
                <w:ins w:id="4487" w:author="Craig Parker" w:date="2024-07-23T13:47:00Z"/>
                <w:rFonts w:ascii="Nunito" w:eastAsia="Calibri" w:hAnsi="Nunito" w:cs="Arial"/>
                <w:rPrChange w:id="4488" w:author="Craig Parker" w:date="2024-08-05T19:17:00Z">
                  <w:rPr>
                    <w:ins w:id="4489" w:author="Craig Parker" w:date="2024-07-23T13:47:00Z"/>
                    <w:rFonts w:eastAsia="Calibri" w:cs="Arial"/>
                  </w:rPr>
                </w:rPrChange>
              </w:rPr>
            </w:pPr>
          </w:p>
          <w:p w14:paraId="76BB394B" w14:textId="77777777" w:rsidR="008734CC" w:rsidRPr="00A62CB7" w:rsidRDefault="008734CC" w:rsidP="00E35E7F">
            <w:pPr>
              <w:rPr>
                <w:ins w:id="4490" w:author="Craig Parker" w:date="2024-07-23T13:47:00Z"/>
                <w:rFonts w:ascii="Nunito" w:eastAsia="Calibri" w:hAnsi="Nunito" w:cs="Arial"/>
                <w:rPrChange w:id="4491" w:author="Craig Parker" w:date="2024-08-05T19:17:00Z">
                  <w:rPr>
                    <w:ins w:id="4492" w:author="Craig Parker" w:date="2024-07-23T13:47:00Z"/>
                    <w:rFonts w:eastAsia="Calibri" w:cs="Arial"/>
                  </w:rPr>
                </w:rPrChange>
              </w:rPr>
            </w:pPr>
          </w:p>
        </w:tc>
      </w:tr>
      <w:tr w:rsidR="008734CC" w:rsidRPr="00A62CB7" w14:paraId="60B0C1C0" w14:textId="77777777" w:rsidTr="00E35E7F">
        <w:trPr>
          <w:ins w:id="4493" w:author="Craig Parker" w:date="2024-07-23T13:47:00Z"/>
        </w:trPr>
        <w:tc>
          <w:tcPr>
            <w:tcW w:w="2807" w:type="dxa"/>
            <w:tcBorders>
              <w:top w:val="nil"/>
            </w:tcBorders>
            <w:shd w:val="clear" w:color="auto" w:fill="auto"/>
          </w:tcPr>
          <w:p w14:paraId="01999F5C" w14:textId="77777777" w:rsidR="008734CC" w:rsidRPr="00A62CB7" w:rsidRDefault="008734CC" w:rsidP="00E35E7F">
            <w:pPr>
              <w:rPr>
                <w:ins w:id="4494" w:author="Craig Parker" w:date="2024-07-23T13:47:00Z"/>
                <w:rFonts w:ascii="Nunito" w:eastAsia="Calibri" w:hAnsi="Nunito" w:cs="Arial"/>
                <w:rPrChange w:id="4495" w:author="Craig Parker" w:date="2024-08-05T19:17:00Z">
                  <w:rPr>
                    <w:ins w:id="4496" w:author="Craig Parker" w:date="2024-07-23T13:47:00Z"/>
                    <w:rFonts w:eastAsia="Calibri" w:cs="Arial"/>
                  </w:rPr>
                </w:rPrChange>
              </w:rPr>
            </w:pPr>
            <w:ins w:id="4497" w:author="Craig Parker" w:date="2024-07-23T13:47:00Z">
              <w:r w:rsidRPr="00A62CB7">
                <w:rPr>
                  <w:rFonts w:ascii="Nunito" w:eastAsia="Calibri" w:hAnsi="Nunito" w:cs="Arial"/>
                  <w:rPrChange w:id="4498" w:author="Craig Parker" w:date="2024-08-05T19:17:00Z">
                    <w:rPr>
                      <w:rFonts w:eastAsia="Calibri" w:cs="Arial"/>
                    </w:rPr>
                  </w:rPrChange>
                </w:rPr>
                <w:t>Applicant:</w:t>
              </w:r>
            </w:ins>
          </w:p>
        </w:tc>
        <w:tc>
          <w:tcPr>
            <w:tcW w:w="7111" w:type="dxa"/>
            <w:shd w:val="clear" w:color="auto" w:fill="auto"/>
          </w:tcPr>
          <w:p w14:paraId="7D8349B6" w14:textId="77777777" w:rsidR="008734CC" w:rsidRPr="00A62CB7" w:rsidRDefault="008734CC" w:rsidP="00E35E7F">
            <w:pPr>
              <w:rPr>
                <w:ins w:id="4499" w:author="Craig Parker" w:date="2024-07-23T13:47:00Z"/>
                <w:rFonts w:ascii="Nunito" w:eastAsia="Calibri" w:hAnsi="Nunito" w:cs="Arial"/>
                <w:rPrChange w:id="4500" w:author="Craig Parker" w:date="2024-08-05T19:17:00Z">
                  <w:rPr>
                    <w:ins w:id="4501" w:author="Craig Parker" w:date="2024-07-23T13:47:00Z"/>
                    <w:rFonts w:eastAsia="Calibri" w:cs="Arial"/>
                  </w:rPr>
                </w:rPrChange>
              </w:rPr>
            </w:pPr>
          </w:p>
          <w:p w14:paraId="30AFBB4A" w14:textId="77777777" w:rsidR="008734CC" w:rsidRPr="00A62CB7" w:rsidRDefault="008734CC" w:rsidP="00E35E7F">
            <w:pPr>
              <w:rPr>
                <w:ins w:id="4502" w:author="Craig Parker" w:date="2024-07-23T13:47:00Z"/>
                <w:rFonts w:ascii="Nunito" w:eastAsia="Calibri" w:hAnsi="Nunito" w:cs="Arial"/>
                <w:rPrChange w:id="4503" w:author="Craig Parker" w:date="2024-08-05T19:17:00Z">
                  <w:rPr>
                    <w:ins w:id="4504" w:author="Craig Parker" w:date="2024-07-23T13:47:00Z"/>
                    <w:rFonts w:eastAsia="Calibri" w:cs="Arial"/>
                  </w:rPr>
                </w:rPrChange>
              </w:rPr>
            </w:pPr>
          </w:p>
        </w:tc>
      </w:tr>
      <w:tr w:rsidR="008734CC" w:rsidRPr="00A62CB7" w14:paraId="0B10C002" w14:textId="77777777" w:rsidTr="00E35E7F">
        <w:trPr>
          <w:ins w:id="4505" w:author="Craig Parker" w:date="2024-07-23T13:47:00Z"/>
        </w:trPr>
        <w:tc>
          <w:tcPr>
            <w:tcW w:w="2807" w:type="dxa"/>
            <w:shd w:val="clear" w:color="auto" w:fill="auto"/>
          </w:tcPr>
          <w:p w14:paraId="7805C19B" w14:textId="77777777" w:rsidR="008734CC" w:rsidRPr="00A62CB7" w:rsidRDefault="008734CC" w:rsidP="00E35E7F">
            <w:pPr>
              <w:rPr>
                <w:ins w:id="4506" w:author="Craig Parker" w:date="2024-07-23T13:47:00Z"/>
                <w:rFonts w:ascii="Nunito" w:eastAsia="Calibri" w:hAnsi="Nunito" w:cs="Arial"/>
                <w:rPrChange w:id="4507" w:author="Craig Parker" w:date="2024-08-05T19:17:00Z">
                  <w:rPr>
                    <w:ins w:id="4508" w:author="Craig Parker" w:date="2024-07-23T13:47:00Z"/>
                    <w:rFonts w:eastAsia="Calibri" w:cs="Arial"/>
                  </w:rPr>
                </w:rPrChange>
              </w:rPr>
            </w:pPr>
            <w:ins w:id="4509" w:author="Craig Parker" w:date="2024-07-23T13:47:00Z">
              <w:r w:rsidRPr="00A62CB7">
                <w:rPr>
                  <w:rFonts w:ascii="Nunito" w:eastAsia="Calibri" w:hAnsi="Nunito" w:cs="Arial"/>
                  <w:rPrChange w:id="4510" w:author="Craig Parker" w:date="2024-08-05T19:17:00Z">
                    <w:rPr>
                      <w:rFonts w:eastAsia="Calibri" w:cs="Arial"/>
                    </w:rPr>
                  </w:rPrChange>
                </w:rPr>
                <w:t>Contact Person:</w:t>
              </w:r>
            </w:ins>
          </w:p>
        </w:tc>
        <w:tc>
          <w:tcPr>
            <w:tcW w:w="7111" w:type="dxa"/>
            <w:shd w:val="clear" w:color="auto" w:fill="auto"/>
          </w:tcPr>
          <w:p w14:paraId="0FE155DE" w14:textId="77777777" w:rsidR="008734CC" w:rsidRPr="00A62CB7" w:rsidRDefault="008734CC" w:rsidP="00E35E7F">
            <w:pPr>
              <w:rPr>
                <w:ins w:id="4511" w:author="Craig Parker" w:date="2024-07-23T13:47:00Z"/>
                <w:rFonts w:ascii="Nunito" w:eastAsia="Calibri" w:hAnsi="Nunito" w:cs="Arial"/>
                <w:rPrChange w:id="4512" w:author="Craig Parker" w:date="2024-08-05T19:17:00Z">
                  <w:rPr>
                    <w:ins w:id="4513" w:author="Craig Parker" w:date="2024-07-23T13:47:00Z"/>
                    <w:rFonts w:eastAsia="Calibri" w:cs="Arial"/>
                  </w:rPr>
                </w:rPrChange>
              </w:rPr>
            </w:pPr>
          </w:p>
          <w:p w14:paraId="52A7D12E" w14:textId="77777777" w:rsidR="008734CC" w:rsidRPr="00A62CB7" w:rsidRDefault="008734CC" w:rsidP="00E35E7F">
            <w:pPr>
              <w:rPr>
                <w:ins w:id="4514" w:author="Craig Parker" w:date="2024-07-23T13:47:00Z"/>
                <w:rFonts w:ascii="Nunito" w:eastAsia="Calibri" w:hAnsi="Nunito" w:cs="Arial"/>
                <w:rPrChange w:id="4515" w:author="Craig Parker" w:date="2024-08-05T19:17:00Z">
                  <w:rPr>
                    <w:ins w:id="4516" w:author="Craig Parker" w:date="2024-07-23T13:47:00Z"/>
                    <w:rFonts w:eastAsia="Calibri" w:cs="Arial"/>
                  </w:rPr>
                </w:rPrChange>
              </w:rPr>
            </w:pPr>
          </w:p>
        </w:tc>
      </w:tr>
      <w:tr w:rsidR="008734CC" w:rsidRPr="00A62CB7" w14:paraId="5F9BC38C" w14:textId="77777777" w:rsidTr="00E35E7F">
        <w:trPr>
          <w:ins w:id="4517" w:author="Craig Parker" w:date="2024-07-23T13:47:00Z"/>
        </w:trPr>
        <w:tc>
          <w:tcPr>
            <w:tcW w:w="2807" w:type="dxa"/>
            <w:shd w:val="clear" w:color="auto" w:fill="auto"/>
          </w:tcPr>
          <w:p w14:paraId="1CA2CE97" w14:textId="77777777" w:rsidR="008734CC" w:rsidRPr="00A62CB7" w:rsidRDefault="008734CC" w:rsidP="00E35E7F">
            <w:pPr>
              <w:rPr>
                <w:ins w:id="4518" w:author="Craig Parker" w:date="2024-07-23T13:47:00Z"/>
                <w:rFonts w:ascii="Nunito" w:eastAsia="Calibri" w:hAnsi="Nunito" w:cs="Arial"/>
                <w:rPrChange w:id="4519" w:author="Craig Parker" w:date="2024-08-05T19:17:00Z">
                  <w:rPr>
                    <w:ins w:id="4520" w:author="Craig Parker" w:date="2024-07-23T13:47:00Z"/>
                    <w:rFonts w:eastAsia="Calibri" w:cs="Arial"/>
                  </w:rPr>
                </w:rPrChange>
              </w:rPr>
            </w:pPr>
            <w:ins w:id="4521" w:author="Craig Parker" w:date="2024-07-23T13:47:00Z">
              <w:r w:rsidRPr="00A62CB7">
                <w:rPr>
                  <w:rFonts w:ascii="Nunito" w:eastAsia="Calibri" w:hAnsi="Nunito" w:cs="Arial"/>
                  <w:rPrChange w:id="4522" w:author="Craig Parker" w:date="2024-08-05T19:17:00Z">
                    <w:rPr>
                      <w:rFonts w:eastAsia="Calibri" w:cs="Arial"/>
                    </w:rPr>
                  </w:rPrChange>
                </w:rPr>
                <w:t>Address:</w:t>
              </w:r>
            </w:ins>
          </w:p>
        </w:tc>
        <w:tc>
          <w:tcPr>
            <w:tcW w:w="7111" w:type="dxa"/>
            <w:shd w:val="clear" w:color="auto" w:fill="auto"/>
          </w:tcPr>
          <w:p w14:paraId="2CDC43BC" w14:textId="77777777" w:rsidR="008734CC" w:rsidRPr="00A62CB7" w:rsidRDefault="008734CC" w:rsidP="00E35E7F">
            <w:pPr>
              <w:rPr>
                <w:ins w:id="4523" w:author="Craig Parker" w:date="2024-07-23T13:47:00Z"/>
                <w:rFonts w:ascii="Nunito" w:eastAsia="Calibri" w:hAnsi="Nunito" w:cs="Arial"/>
                <w:rPrChange w:id="4524" w:author="Craig Parker" w:date="2024-08-05T19:17:00Z">
                  <w:rPr>
                    <w:ins w:id="4525" w:author="Craig Parker" w:date="2024-07-23T13:47:00Z"/>
                    <w:rFonts w:eastAsia="Calibri" w:cs="Arial"/>
                  </w:rPr>
                </w:rPrChange>
              </w:rPr>
            </w:pPr>
          </w:p>
          <w:p w14:paraId="191F44B6" w14:textId="77777777" w:rsidR="008734CC" w:rsidRPr="00A62CB7" w:rsidRDefault="008734CC" w:rsidP="00E35E7F">
            <w:pPr>
              <w:rPr>
                <w:ins w:id="4526" w:author="Craig Parker" w:date="2024-07-23T13:47:00Z"/>
                <w:rFonts w:ascii="Nunito" w:eastAsia="Calibri" w:hAnsi="Nunito" w:cs="Arial"/>
                <w:rPrChange w:id="4527" w:author="Craig Parker" w:date="2024-08-05T19:17:00Z">
                  <w:rPr>
                    <w:ins w:id="4528" w:author="Craig Parker" w:date="2024-07-23T13:47:00Z"/>
                    <w:rFonts w:eastAsia="Calibri" w:cs="Arial"/>
                  </w:rPr>
                </w:rPrChange>
              </w:rPr>
            </w:pPr>
          </w:p>
        </w:tc>
      </w:tr>
      <w:tr w:rsidR="008734CC" w:rsidRPr="00A62CB7" w14:paraId="26616EA7" w14:textId="77777777" w:rsidTr="00E35E7F">
        <w:trPr>
          <w:ins w:id="4529" w:author="Craig Parker" w:date="2024-07-23T13:47:00Z"/>
        </w:trPr>
        <w:tc>
          <w:tcPr>
            <w:tcW w:w="2807" w:type="dxa"/>
            <w:shd w:val="clear" w:color="auto" w:fill="auto"/>
          </w:tcPr>
          <w:p w14:paraId="75A9ABFF" w14:textId="77777777" w:rsidR="008734CC" w:rsidRPr="00A62CB7" w:rsidRDefault="008734CC" w:rsidP="00E35E7F">
            <w:pPr>
              <w:rPr>
                <w:ins w:id="4530" w:author="Craig Parker" w:date="2024-07-23T13:47:00Z"/>
                <w:rFonts w:ascii="Nunito" w:eastAsia="Calibri" w:hAnsi="Nunito" w:cs="Arial"/>
                <w:rPrChange w:id="4531" w:author="Craig Parker" w:date="2024-08-05T19:17:00Z">
                  <w:rPr>
                    <w:ins w:id="4532" w:author="Craig Parker" w:date="2024-07-23T13:47:00Z"/>
                    <w:rFonts w:eastAsia="Calibri" w:cs="Arial"/>
                  </w:rPr>
                </w:rPrChange>
              </w:rPr>
            </w:pPr>
            <w:ins w:id="4533" w:author="Craig Parker" w:date="2024-07-23T13:47:00Z">
              <w:r w:rsidRPr="00A62CB7">
                <w:rPr>
                  <w:rFonts w:ascii="Nunito" w:eastAsia="Calibri" w:hAnsi="Nunito" w:cs="Arial"/>
                  <w:rPrChange w:id="4534" w:author="Craig Parker" w:date="2024-08-05T19:17:00Z">
                    <w:rPr>
                      <w:rFonts w:eastAsia="Calibri" w:cs="Arial"/>
                    </w:rPr>
                  </w:rPrChange>
                </w:rPr>
                <w:t>Cell No.:</w:t>
              </w:r>
            </w:ins>
          </w:p>
        </w:tc>
        <w:tc>
          <w:tcPr>
            <w:tcW w:w="7111" w:type="dxa"/>
            <w:shd w:val="clear" w:color="auto" w:fill="auto"/>
          </w:tcPr>
          <w:p w14:paraId="09384330" w14:textId="77777777" w:rsidR="008734CC" w:rsidRPr="00A62CB7" w:rsidRDefault="008734CC" w:rsidP="00E35E7F">
            <w:pPr>
              <w:rPr>
                <w:ins w:id="4535" w:author="Craig Parker" w:date="2024-07-23T13:47:00Z"/>
                <w:rFonts w:ascii="Nunito" w:eastAsia="Calibri" w:hAnsi="Nunito" w:cs="Arial"/>
                <w:rPrChange w:id="4536" w:author="Craig Parker" w:date="2024-08-05T19:17:00Z">
                  <w:rPr>
                    <w:ins w:id="4537" w:author="Craig Parker" w:date="2024-07-23T13:47:00Z"/>
                    <w:rFonts w:eastAsia="Calibri" w:cs="Arial"/>
                  </w:rPr>
                </w:rPrChange>
              </w:rPr>
            </w:pPr>
          </w:p>
          <w:p w14:paraId="4E762B21" w14:textId="77777777" w:rsidR="008734CC" w:rsidRPr="00A62CB7" w:rsidRDefault="008734CC" w:rsidP="00E35E7F">
            <w:pPr>
              <w:rPr>
                <w:ins w:id="4538" w:author="Craig Parker" w:date="2024-07-23T13:47:00Z"/>
                <w:rFonts w:ascii="Nunito" w:eastAsia="Calibri" w:hAnsi="Nunito" w:cs="Arial"/>
                <w:rPrChange w:id="4539" w:author="Craig Parker" w:date="2024-08-05T19:17:00Z">
                  <w:rPr>
                    <w:ins w:id="4540" w:author="Craig Parker" w:date="2024-07-23T13:47:00Z"/>
                    <w:rFonts w:eastAsia="Calibri" w:cs="Arial"/>
                  </w:rPr>
                </w:rPrChange>
              </w:rPr>
            </w:pPr>
          </w:p>
        </w:tc>
      </w:tr>
      <w:tr w:rsidR="008734CC" w:rsidRPr="00A62CB7" w14:paraId="1E62D09A" w14:textId="77777777" w:rsidTr="00E35E7F">
        <w:trPr>
          <w:ins w:id="4541" w:author="Craig Parker" w:date="2024-07-23T13:47:00Z"/>
        </w:trPr>
        <w:tc>
          <w:tcPr>
            <w:tcW w:w="2807" w:type="dxa"/>
            <w:shd w:val="clear" w:color="auto" w:fill="auto"/>
          </w:tcPr>
          <w:p w14:paraId="02DEB219" w14:textId="77777777" w:rsidR="008734CC" w:rsidRPr="00A62CB7" w:rsidRDefault="008734CC" w:rsidP="00E35E7F">
            <w:pPr>
              <w:rPr>
                <w:ins w:id="4542" w:author="Craig Parker" w:date="2024-07-23T13:47:00Z"/>
                <w:rFonts w:ascii="Nunito" w:eastAsia="Calibri" w:hAnsi="Nunito" w:cs="Arial"/>
                <w:rPrChange w:id="4543" w:author="Craig Parker" w:date="2024-08-05T19:17:00Z">
                  <w:rPr>
                    <w:ins w:id="4544" w:author="Craig Parker" w:date="2024-07-23T13:47:00Z"/>
                    <w:rFonts w:eastAsia="Calibri" w:cs="Arial"/>
                  </w:rPr>
                </w:rPrChange>
              </w:rPr>
            </w:pPr>
            <w:ins w:id="4545" w:author="Craig Parker" w:date="2024-07-23T13:47:00Z">
              <w:r w:rsidRPr="00A62CB7">
                <w:rPr>
                  <w:rFonts w:ascii="Nunito" w:eastAsia="Calibri" w:hAnsi="Nunito" w:cs="Arial"/>
                  <w:rPrChange w:id="4546" w:author="Craig Parker" w:date="2024-08-05T19:17:00Z">
                    <w:rPr>
                      <w:rFonts w:eastAsia="Calibri" w:cs="Arial"/>
                    </w:rPr>
                  </w:rPrChange>
                </w:rPr>
                <w:t>E-mail address:</w:t>
              </w:r>
            </w:ins>
          </w:p>
        </w:tc>
        <w:tc>
          <w:tcPr>
            <w:tcW w:w="7111" w:type="dxa"/>
            <w:shd w:val="clear" w:color="auto" w:fill="auto"/>
          </w:tcPr>
          <w:p w14:paraId="346309C0" w14:textId="77777777" w:rsidR="008734CC" w:rsidRPr="00A62CB7" w:rsidRDefault="008734CC" w:rsidP="00E35E7F">
            <w:pPr>
              <w:rPr>
                <w:ins w:id="4547" w:author="Craig Parker" w:date="2024-07-23T13:47:00Z"/>
                <w:rFonts w:ascii="Nunito" w:eastAsia="Calibri" w:hAnsi="Nunito" w:cs="Arial"/>
                <w:rPrChange w:id="4548" w:author="Craig Parker" w:date="2024-08-05T19:17:00Z">
                  <w:rPr>
                    <w:ins w:id="4549" w:author="Craig Parker" w:date="2024-07-23T13:47:00Z"/>
                    <w:rFonts w:eastAsia="Calibri" w:cs="Arial"/>
                  </w:rPr>
                </w:rPrChange>
              </w:rPr>
            </w:pPr>
          </w:p>
          <w:p w14:paraId="5679EC15" w14:textId="77777777" w:rsidR="008734CC" w:rsidRPr="00A62CB7" w:rsidRDefault="008734CC" w:rsidP="00E35E7F">
            <w:pPr>
              <w:rPr>
                <w:ins w:id="4550" w:author="Craig Parker" w:date="2024-07-23T13:47:00Z"/>
                <w:rFonts w:ascii="Nunito" w:eastAsia="Calibri" w:hAnsi="Nunito" w:cs="Arial"/>
                <w:rPrChange w:id="4551" w:author="Craig Parker" w:date="2024-08-05T19:17:00Z">
                  <w:rPr>
                    <w:ins w:id="4552" w:author="Craig Parker" w:date="2024-07-23T13:47:00Z"/>
                    <w:rFonts w:eastAsia="Calibri" w:cs="Arial"/>
                  </w:rPr>
                </w:rPrChange>
              </w:rPr>
            </w:pPr>
          </w:p>
        </w:tc>
      </w:tr>
      <w:tr w:rsidR="008734CC" w:rsidRPr="00A62CB7" w14:paraId="6089E1B9" w14:textId="77777777" w:rsidTr="00E35E7F">
        <w:trPr>
          <w:ins w:id="4553" w:author="Craig Parker" w:date="2024-07-23T13:47:00Z"/>
        </w:trPr>
        <w:tc>
          <w:tcPr>
            <w:tcW w:w="2807" w:type="dxa"/>
            <w:shd w:val="clear" w:color="auto" w:fill="auto"/>
          </w:tcPr>
          <w:p w14:paraId="4FE957CC" w14:textId="77777777" w:rsidR="008734CC" w:rsidRPr="00A62CB7" w:rsidRDefault="008734CC" w:rsidP="00E35E7F">
            <w:pPr>
              <w:rPr>
                <w:ins w:id="4554" w:author="Craig Parker" w:date="2024-07-23T13:47:00Z"/>
                <w:rFonts w:ascii="Nunito" w:eastAsia="Calibri" w:hAnsi="Nunito" w:cs="Arial"/>
                <w:rPrChange w:id="4555" w:author="Craig Parker" w:date="2024-08-05T19:17:00Z">
                  <w:rPr>
                    <w:ins w:id="4556" w:author="Craig Parker" w:date="2024-07-23T13:47:00Z"/>
                    <w:rFonts w:eastAsia="Calibri" w:cs="Arial"/>
                  </w:rPr>
                </w:rPrChange>
              </w:rPr>
            </w:pPr>
            <w:ins w:id="4557" w:author="Craig Parker" w:date="2024-07-23T13:47:00Z">
              <w:r w:rsidRPr="00A62CB7">
                <w:rPr>
                  <w:rFonts w:ascii="Nunito" w:eastAsia="Calibri" w:hAnsi="Nunito" w:cs="Arial"/>
                  <w:rPrChange w:id="4558" w:author="Craig Parker" w:date="2024-08-05T19:17:00Z">
                    <w:rPr>
                      <w:rFonts w:eastAsia="Calibri" w:cs="Arial"/>
                    </w:rPr>
                  </w:rPrChange>
                </w:rPr>
                <w:t xml:space="preserve">Date of Application: </w:t>
              </w:r>
            </w:ins>
          </w:p>
        </w:tc>
        <w:tc>
          <w:tcPr>
            <w:tcW w:w="7111" w:type="dxa"/>
            <w:shd w:val="clear" w:color="auto" w:fill="auto"/>
          </w:tcPr>
          <w:p w14:paraId="45D9FB42" w14:textId="77777777" w:rsidR="008734CC" w:rsidRPr="00A62CB7" w:rsidRDefault="008734CC" w:rsidP="00E35E7F">
            <w:pPr>
              <w:rPr>
                <w:ins w:id="4559" w:author="Craig Parker" w:date="2024-07-23T13:47:00Z"/>
                <w:rFonts w:ascii="Nunito" w:eastAsia="Calibri" w:hAnsi="Nunito" w:cs="Arial"/>
                <w:rPrChange w:id="4560" w:author="Craig Parker" w:date="2024-08-05T19:17:00Z">
                  <w:rPr>
                    <w:ins w:id="4561" w:author="Craig Parker" w:date="2024-07-23T13:47:00Z"/>
                    <w:rFonts w:eastAsia="Calibri" w:cs="Arial"/>
                  </w:rPr>
                </w:rPrChange>
              </w:rPr>
            </w:pPr>
          </w:p>
          <w:p w14:paraId="5688FE1F" w14:textId="77777777" w:rsidR="008734CC" w:rsidRPr="00A62CB7" w:rsidRDefault="008734CC" w:rsidP="00E35E7F">
            <w:pPr>
              <w:rPr>
                <w:ins w:id="4562" w:author="Craig Parker" w:date="2024-07-23T13:47:00Z"/>
                <w:rFonts w:ascii="Nunito" w:eastAsia="Calibri" w:hAnsi="Nunito" w:cs="Arial"/>
                <w:rPrChange w:id="4563" w:author="Craig Parker" w:date="2024-08-05T19:17:00Z">
                  <w:rPr>
                    <w:ins w:id="4564" w:author="Craig Parker" w:date="2024-07-23T13:47:00Z"/>
                    <w:rFonts w:eastAsia="Calibri" w:cs="Arial"/>
                  </w:rPr>
                </w:rPrChange>
              </w:rPr>
            </w:pPr>
          </w:p>
        </w:tc>
      </w:tr>
    </w:tbl>
    <w:p w14:paraId="24A556B7" w14:textId="77777777" w:rsidR="008734CC" w:rsidRPr="00A62CB7" w:rsidRDefault="008734CC" w:rsidP="008734CC">
      <w:pPr>
        <w:rPr>
          <w:ins w:id="4565" w:author="Craig Parker" w:date="2024-07-23T13:47:00Z"/>
          <w:rFonts w:ascii="Nunito" w:eastAsia="Calibri" w:hAnsi="Nunito"/>
          <w:b/>
          <w:rPrChange w:id="4566" w:author="Craig Parker" w:date="2024-08-05T19:17:00Z">
            <w:rPr>
              <w:ins w:id="4567" w:author="Craig Parker" w:date="2024-07-23T13:47:00Z"/>
              <w:rFonts w:ascii="Calibri" w:eastAsia="Calibri" w:hAnsi="Calibri"/>
              <w:b/>
            </w:rPr>
          </w:rPrChange>
        </w:rPr>
      </w:pPr>
    </w:p>
    <w:p w14:paraId="75FC8285" w14:textId="77777777" w:rsidR="008734CC" w:rsidRPr="00A62CB7" w:rsidRDefault="008734CC" w:rsidP="008734CC">
      <w:pPr>
        <w:rPr>
          <w:ins w:id="4568" w:author="Craig Parker" w:date="2024-07-23T13:47:00Z"/>
          <w:rFonts w:ascii="Nunito" w:eastAsia="Calibri" w:hAnsi="Nunito"/>
          <w:b/>
          <w:rPrChange w:id="4569" w:author="Craig Parker" w:date="2024-08-05T19:17:00Z">
            <w:rPr>
              <w:ins w:id="4570" w:author="Craig Parker" w:date="2024-07-23T13:47:00Z"/>
              <w:rFonts w:ascii="Calibri" w:eastAsia="Calibri" w:hAnsi="Calibri"/>
              <w:b/>
            </w:rPr>
          </w:rPrChange>
        </w:rPr>
      </w:pPr>
    </w:p>
    <w:p w14:paraId="73281290" w14:textId="77777777" w:rsidR="008734CC" w:rsidRPr="00A62CB7" w:rsidRDefault="008734CC" w:rsidP="008734CC">
      <w:pPr>
        <w:rPr>
          <w:ins w:id="4571" w:author="Craig Parker" w:date="2024-07-23T13:47:00Z"/>
          <w:rFonts w:ascii="Nunito" w:eastAsia="Calibri" w:hAnsi="Nunito"/>
          <w:b/>
          <w:rPrChange w:id="4572" w:author="Craig Parker" w:date="2024-08-05T19:17:00Z">
            <w:rPr>
              <w:ins w:id="4573" w:author="Craig Parker" w:date="2024-07-23T13:47:00Z"/>
              <w:rFonts w:ascii="Calibri" w:eastAsia="Calibri" w:hAnsi="Calibri"/>
              <w:b/>
            </w:rPr>
          </w:rPrChange>
        </w:rPr>
      </w:pPr>
    </w:p>
    <w:p w14:paraId="635D0E07" w14:textId="77777777" w:rsidR="008734CC" w:rsidRPr="00A62CB7" w:rsidRDefault="008734CC" w:rsidP="008734CC">
      <w:pPr>
        <w:spacing w:after="160" w:line="259" w:lineRule="auto"/>
        <w:rPr>
          <w:ins w:id="4574" w:author="Craig Parker" w:date="2024-07-23T13:47:00Z"/>
          <w:rFonts w:ascii="Nunito" w:eastAsia="Calibri" w:hAnsi="Nunito" w:cs="Arial"/>
          <w:b/>
          <w:rPrChange w:id="4575" w:author="Craig Parker" w:date="2024-08-05T19:17:00Z">
            <w:rPr>
              <w:ins w:id="4576" w:author="Craig Parker" w:date="2024-07-23T13:47:00Z"/>
              <w:rFonts w:eastAsia="Calibri" w:cs="Arial"/>
              <w:b/>
            </w:rPr>
          </w:rPrChange>
        </w:rPr>
      </w:pPr>
      <w:ins w:id="4577" w:author="Craig Parker" w:date="2024-07-23T13:47:00Z">
        <w:r w:rsidRPr="00A62CB7">
          <w:rPr>
            <w:rFonts w:ascii="Nunito" w:eastAsia="Calibri" w:hAnsi="Nunito"/>
            <w:b/>
            <w:rPrChange w:id="4578" w:author="Craig Parker" w:date="2024-08-05T19:17:00Z">
              <w:rPr>
                <w:rFonts w:ascii="Calibri" w:eastAsia="Calibri" w:hAnsi="Calibri"/>
                <w:b/>
              </w:rPr>
            </w:rPrChange>
          </w:rPr>
          <w:br w:type="page"/>
        </w:r>
      </w:ins>
    </w:p>
    <w:p w14:paraId="03F01C28" w14:textId="77777777" w:rsidR="008734CC" w:rsidRPr="00A62CB7" w:rsidRDefault="008734CC" w:rsidP="008734CC">
      <w:pPr>
        <w:rPr>
          <w:ins w:id="4579" w:author="Craig Parker" w:date="2024-07-23T13:47:00Z"/>
          <w:rFonts w:ascii="Nunito" w:eastAsia="Calibri" w:hAnsi="Nunito" w:cs="Arial"/>
          <w:rPrChange w:id="4580" w:author="Craig Parker" w:date="2024-08-05T19:17:00Z">
            <w:rPr>
              <w:ins w:id="4581" w:author="Craig Parker" w:date="2024-07-23T13:47:00Z"/>
              <w:rFonts w:eastAsia="Calibri" w:cs="Arial"/>
            </w:rPr>
          </w:rPrChange>
        </w:rPr>
      </w:pPr>
      <w:ins w:id="4582" w:author="Craig Parker" w:date="2024-07-23T13:47:00Z">
        <w:r w:rsidRPr="00A62CB7">
          <w:rPr>
            <w:rFonts w:ascii="Nunito" w:eastAsia="Calibri" w:hAnsi="Nunito" w:cs="Arial"/>
            <w:rPrChange w:id="4583" w:author="Craig Parker" w:date="2024-08-05T19:17:00Z">
              <w:rPr>
                <w:rFonts w:eastAsia="Calibri" w:cs="Arial"/>
              </w:rPr>
            </w:rPrChange>
          </w:rPr>
          <w:lastRenderedPageBreak/>
          <w:t xml:space="preserve"> </w:t>
        </w:r>
      </w:ins>
    </w:p>
    <w:tbl>
      <w:tblPr>
        <w:tblW w:w="9923" w:type="dxa"/>
        <w:tblInd w:w="-147" w:type="dxa"/>
        <w:tblCellMar>
          <w:left w:w="10" w:type="dxa"/>
          <w:right w:w="10" w:type="dxa"/>
        </w:tblCellMar>
        <w:tblLook w:val="0000" w:firstRow="0" w:lastRow="0" w:firstColumn="0" w:lastColumn="0" w:noHBand="0" w:noVBand="0"/>
      </w:tblPr>
      <w:tblGrid>
        <w:gridCol w:w="9923"/>
      </w:tblGrid>
      <w:tr w:rsidR="008734CC" w:rsidRPr="00A62CB7" w14:paraId="76537175" w14:textId="77777777" w:rsidTr="00E35E7F">
        <w:trPr>
          <w:ins w:id="4584" w:author="Craig Parker" w:date="2024-07-23T13:47:00Z"/>
        </w:trPr>
        <w:tc>
          <w:tcPr>
            <w:tcW w:w="99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4D671" w14:textId="77777777" w:rsidR="008734CC" w:rsidRPr="00A62CB7" w:rsidRDefault="008734CC" w:rsidP="00E35E7F">
            <w:pPr>
              <w:rPr>
                <w:ins w:id="4585" w:author="Craig Parker" w:date="2024-07-23T13:47:00Z"/>
                <w:rFonts w:ascii="Nunito" w:eastAsia="Calibri" w:hAnsi="Nunito" w:cs="Arial"/>
                <w:rPrChange w:id="4586" w:author="Craig Parker" w:date="2024-08-05T19:17:00Z">
                  <w:rPr>
                    <w:ins w:id="4587" w:author="Craig Parker" w:date="2024-07-23T13:47:00Z"/>
                    <w:rFonts w:eastAsia="Calibri" w:cs="Arial"/>
                  </w:rPr>
                </w:rPrChange>
              </w:rPr>
            </w:pPr>
            <w:ins w:id="4588" w:author="Craig Parker" w:date="2024-07-23T13:47:00Z">
              <w:r w:rsidRPr="00A62CB7">
                <w:rPr>
                  <w:rFonts w:ascii="Nunito" w:eastAsia="Calibri" w:hAnsi="Nunito" w:cs="Arial"/>
                  <w:b/>
                  <w:rPrChange w:id="4589" w:author="Craig Parker" w:date="2024-08-05T19:17:00Z">
                    <w:rPr>
                      <w:rFonts w:eastAsia="Calibri" w:cs="Arial"/>
                      <w:b/>
                    </w:rPr>
                  </w:rPrChange>
                </w:rPr>
                <w:t>PART 2: DETAILS OF NOTIFICATION</w:t>
              </w:r>
            </w:ins>
          </w:p>
        </w:tc>
      </w:tr>
    </w:tbl>
    <w:p w14:paraId="7A348F7C" w14:textId="77777777" w:rsidR="008734CC" w:rsidRPr="00A62CB7" w:rsidRDefault="008734CC" w:rsidP="008734CC">
      <w:pPr>
        <w:rPr>
          <w:ins w:id="4590" w:author="Craig Parker" w:date="2024-07-23T13:47:00Z"/>
          <w:rFonts w:ascii="Nunito" w:eastAsia="Calibri" w:hAnsi="Nunito" w:cs="Arial"/>
          <w:b/>
          <w:rPrChange w:id="4591" w:author="Craig Parker" w:date="2024-08-05T19:17:00Z">
            <w:rPr>
              <w:ins w:id="4592" w:author="Craig Parker" w:date="2024-07-23T13:47:00Z"/>
              <w:rFonts w:eastAsia="Calibri" w:cs="Arial"/>
              <w:b/>
            </w:rPr>
          </w:rPrChange>
        </w:rPr>
      </w:pPr>
    </w:p>
    <w:p w14:paraId="4D717D29" w14:textId="77777777" w:rsidR="008734CC" w:rsidRPr="00A62CB7" w:rsidRDefault="008734CC" w:rsidP="008734CC">
      <w:pPr>
        <w:rPr>
          <w:ins w:id="4593" w:author="Craig Parker" w:date="2024-07-23T13:47:00Z"/>
          <w:rFonts w:ascii="Nunito" w:eastAsia="Calibri" w:hAnsi="Nunito" w:cs="Arial"/>
          <w:b/>
          <w:rPrChange w:id="4594" w:author="Craig Parker" w:date="2024-08-05T19:17:00Z">
            <w:rPr>
              <w:ins w:id="4595" w:author="Craig Parker" w:date="2024-07-23T13:47:00Z"/>
              <w:rFonts w:eastAsia="Calibri" w:cs="Arial"/>
              <w:b/>
            </w:rPr>
          </w:rPrChange>
        </w:rPr>
      </w:pPr>
      <w:ins w:id="4596" w:author="Craig Parker" w:date="2024-07-23T13:47:00Z">
        <w:r w:rsidRPr="00A62CB7">
          <w:rPr>
            <w:rFonts w:ascii="Nunito" w:eastAsia="Calibri" w:hAnsi="Nunito" w:cs="Arial"/>
            <w:b/>
            <w:rPrChange w:id="4597" w:author="Craig Parker" w:date="2024-08-05T19:17:00Z">
              <w:rPr>
                <w:rFonts w:eastAsia="Calibri" w:cs="Arial"/>
                <w:b/>
              </w:rPr>
            </w:rPrChange>
          </w:rPr>
          <w:t>Briefly provide:</w:t>
        </w:r>
      </w:ins>
    </w:p>
    <w:p w14:paraId="15DB6424" w14:textId="77777777" w:rsidR="008734CC" w:rsidRPr="00A62CB7" w:rsidRDefault="008734CC" w:rsidP="008734CC">
      <w:pPr>
        <w:rPr>
          <w:ins w:id="4598" w:author="Craig Parker" w:date="2024-07-23T13:47:00Z"/>
          <w:rFonts w:ascii="Nunito" w:eastAsia="Calibri" w:hAnsi="Nunito" w:cs="Arial"/>
          <w:b/>
          <w:rPrChange w:id="4599" w:author="Craig Parker" w:date="2024-08-05T19:17:00Z">
            <w:rPr>
              <w:ins w:id="4600" w:author="Craig Parker" w:date="2024-07-23T13:47:00Z"/>
              <w:rFonts w:eastAsia="Calibri" w:cs="Arial"/>
              <w:b/>
            </w:rPr>
          </w:rPrChange>
        </w:rPr>
      </w:pPr>
    </w:p>
    <w:p w14:paraId="1C9D6F2E" w14:textId="77777777" w:rsidR="008734CC" w:rsidRPr="00A62CB7" w:rsidRDefault="008734CC" w:rsidP="008734CC">
      <w:pPr>
        <w:rPr>
          <w:ins w:id="4601" w:author="Craig Parker" w:date="2024-07-23T13:47:00Z"/>
          <w:rFonts w:ascii="Nunito" w:eastAsia="Calibri" w:hAnsi="Nunito" w:cs="Arial"/>
          <w:bCs/>
          <w:rPrChange w:id="4602" w:author="Craig Parker" w:date="2024-08-05T19:17:00Z">
            <w:rPr>
              <w:ins w:id="4603" w:author="Craig Parker" w:date="2024-07-23T13:47:00Z"/>
              <w:rFonts w:eastAsia="Calibri" w:cs="Arial"/>
              <w:b/>
            </w:rPr>
          </w:rPrChange>
        </w:rPr>
      </w:pPr>
    </w:p>
    <w:p w14:paraId="5EBEF0BB" w14:textId="77777777" w:rsidR="008734CC" w:rsidRPr="00A62CB7" w:rsidRDefault="008734CC" w:rsidP="008734CC">
      <w:pPr>
        <w:rPr>
          <w:ins w:id="4604" w:author="Craig Parker" w:date="2024-07-23T13:47:00Z"/>
          <w:rFonts w:ascii="Nunito" w:eastAsia="Calibri" w:hAnsi="Nunito" w:cs="Arial"/>
          <w:bCs/>
          <w:rPrChange w:id="4605" w:author="Craig Parker" w:date="2024-08-05T19:17:00Z">
            <w:rPr>
              <w:ins w:id="4606" w:author="Craig Parker" w:date="2024-07-23T13:47:00Z"/>
              <w:rFonts w:eastAsia="Calibri" w:cs="Arial"/>
              <w:b/>
            </w:rPr>
          </w:rPrChange>
        </w:rPr>
      </w:pPr>
      <w:ins w:id="4607" w:author="Craig Parker" w:date="2024-07-23T13:47:00Z">
        <w:r w:rsidRPr="00A62CB7">
          <w:rPr>
            <w:rFonts w:ascii="Nunito" w:eastAsia="Calibri" w:hAnsi="Nunito" w:cs="Arial"/>
            <w:bCs/>
            <w:rPrChange w:id="4608" w:author="Craig Parker" w:date="2024-08-05T19:17:00Z">
              <w:rPr>
                <w:rFonts w:eastAsia="Calibri" w:cs="Arial"/>
                <w:b/>
              </w:rPr>
            </w:rPrChange>
          </w:rPr>
          <w:t>1. Motivation / Background:</w:t>
        </w:r>
      </w:ins>
    </w:p>
    <w:p w14:paraId="5E26188A" w14:textId="77777777" w:rsidR="008734CC" w:rsidRPr="00A62CB7" w:rsidRDefault="008734CC" w:rsidP="008734CC">
      <w:pPr>
        <w:rPr>
          <w:ins w:id="4609" w:author="Craig Parker" w:date="2024-07-23T13:47:00Z"/>
          <w:rFonts w:ascii="Nunito" w:eastAsia="Calibri" w:hAnsi="Nunito" w:cs="Arial"/>
          <w:b/>
          <w:rPrChange w:id="4610" w:author="Craig Parker" w:date="2024-08-05T19:17:00Z">
            <w:rPr>
              <w:ins w:id="4611" w:author="Craig Parker" w:date="2024-07-23T13:47:00Z"/>
              <w:rFonts w:eastAsia="Calibri" w:cs="Arial"/>
              <w:b/>
            </w:rPr>
          </w:rPrChange>
        </w:rPr>
      </w:pPr>
    </w:p>
    <w:p w14:paraId="76884178" w14:textId="77777777" w:rsidR="008734CC" w:rsidRPr="00A62CB7" w:rsidRDefault="008734CC" w:rsidP="008734CC">
      <w:pPr>
        <w:rPr>
          <w:ins w:id="4612" w:author="Craig Parker" w:date="2024-07-23T13:47:00Z"/>
          <w:rFonts w:ascii="Nunito" w:eastAsia="Calibri" w:hAnsi="Nunito" w:cs="Arial"/>
          <w:b/>
          <w:rPrChange w:id="4613" w:author="Craig Parker" w:date="2024-08-05T19:17:00Z">
            <w:rPr>
              <w:ins w:id="4614" w:author="Craig Parker" w:date="2024-07-23T13:47:00Z"/>
              <w:rFonts w:eastAsia="Calibri" w:cs="Arial"/>
              <w:b/>
            </w:rPr>
          </w:rPrChange>
        </w:rPr>
      </w:pPr>
    </w:p>
    <w:p w14:paraId="6444828A" w14:textId="77777777" w:rsidR="008734CC" w:rsidRPr="00A62CB7" w:rsidRDefault="008734CC" w:rsidP="008734CC">
      <w:pPr>
        <w:rPr>
          <w:ins w:id="4615" w:author="Craig Parker" w:date="2024-07-23T13:47:00Z"/>
          <w:rFonts w:ascii="Nunito" w:eastAsia="Calibri" w:hAnsi="Nunito" w:cs="Arial"/>
          <w:b/>
          <w:rPrChange w:id="4616" w:author="Craig Parker" w:date="2024-08-05T19:17:00Z">
            <w:rPr>
              <w:ins w:id="4617" w:author="Craig Parker" w:date="2024-07-23T13:47:00Z"/>
              <w:rFonts w:eastAsia="Calibri" w:cs="Arial"/>
              <w:b/>
            </w:rPr>
          </w:rPrChange>
        </w:rPr>
      </w:pPr>
    </w:p>
    <w:p w14:paraId="3350E258" w14:textId="77777777" w:rsidR="008734CC" w:rsidRPr="00A62CB7" w:rsidRDefault="008734CC">
      <w:pPr>
        <w:rPr>
          <w:ins w:id="4618" w:author="Craig Parker" w:date="2024-07-23T13:47:00Z"/>
          <w:rFonts w:ascii="Nunito" w:eastAsia="Calibri" w:hAnsi="Nunito"/>
          <w:rPrChange w:id="4619" w:author="Craig Parker" w:date="2024-08-05T19:17:00Z">
            <w:rPr>
              <w:ins w:id="4620" w:author="Craig Parker" w:date="2024-07-23T13:47:00Z"/>
              <w:rFonts w:eastAsia="Calibri"/>
            </w:rPr>
          </w:rPrChange>
        </w:rPr>
        <w:pPrChange w:id="4621" w:author="Craig Parker" w:date="2024-07-23T13:51:00Z">
          <w:pPr>
            <w:keepNext/>
            <w:keepLines/>
            <w:spacing w:after="120"/>
            <w:outlineLvl w:val="1"/>
          </w:pPr>
        </w:pPrChange>
      </w:pPr>
      <w:ins w:id="4622" w:author="Craig Parker" w:date="2024-07-23T13:47:00Z">
        <w:r w:rsidRPr="00A62CB7">
          <w:rPr>
            <w:rFonts w:ascii="Nunito" w:eastAsia="Calibri" w:hAnsi="Nunito"/>
            <w:rPrChange w:id="4623" w:author="Craig Parker" w:date="2024-08-05T19:17:00Z">
              <w:rPr>
                <w:rFonts w:eastAsia="Calibri"/>
              </w:rPr>
            </w:rPrChange>
          </w:rPr>
          <w:t>2. Study Plan:</w:t>
        </w:r>
      </w:ins>
    </w:p>
    <w:p w14:paraId="41080743" w14:textId="77777777" w:rsidR="008734CC" w:rsidRPr="00A62CB7" w:rsidRDefault="008734CC" w:rsidP="008734CC">
      <w:pPr>
        <w:keepNext/>
        <w:keepLines/>
        <w:spacing w:after="120"/>
        <w:outlineLvl w:val="1"/>
        <w:rPr>
          <w:ins w:id="4624" w:author="Craig Parker" w:date="2024-07-23T13:47:00Z"/>
          <w:rFonts w:ascii="Nunito" w:eastAsia="Calibri" w:hAnsi="Nunito" w:cs="Arial"/>
          <w:b/>
          <w:rPrChange w:id="4625" w:author="Craig Parker" w:date="2024-08-05T19:17:00Z">
            <w:rPr>
              <w:ins w:id="4626" w:author="Craig Parker" w:date="2024-07-23T13:47:00Z"/>
              <w:rFonts w:eastAsia="Calibri" w:cs="Arial"/>
              <w:b/>
            </w:rPr>
          </w:rPrChange>
        </w:rPr>
      </w:pPr>
    </w:p>
    <w:p w14:paraId="6C0B5F24" w14:textId="77777777" w:rsidR="008734CC" w:rsidRPr="00A62CB7" w:rsidRDefault="008734CC" w:rsidP="008734CC">
      <w:pPr>
        <w:keepNext/>
        <w:keepLines/>
        <w:spacing w:after="120"/>
        <w:outlineLvl w:val="1"/>
        <w:rPr>
          <w:ins w:id="4627" w:author="Craig Parker" w:date="2024-07-23T13:47:00Z"/>
          <w:rFonts w:ascii="Nunito" w:eastAsia="Calibri" w:hAnsi="Nunito" w:cs="Arial"/>
          <w:b/>
          <w:rPrChange w:id="4628" w:author="Craig Parker" w:date="2024-08-05T19:17:00Z">
            <w:rPr>
              <w:ins w:id="4629" w:author="Craig Parker" w:date="2024-07-23T13:47:00Z"/>
              <w:rFonts w:eastAsia="Calibri" w:cs="Arial"/>
              <w:b/>
            </w:rPr>
          </w:rPrChange>
        </w:rPr>
      </w:pPr>
      <w:ins w:id="4630" w:author="Craig Parker" w:date="2024-07-23T13:47:00Z">
        <w:r w:rsidRPr="00A62CB7">
          <w:rPr>
            <w:rFonts w:ascii="Nunito" w:eastAsia="Calibri" w:hAnsi="Nunito" w:cs="Arial"/>
            <w:b/>
            <w:rPrChange w:id="4631" w:author="Craig Parker" w:date="2024-08-05T19:17:00Z">
              <w:rPr>
                <w:rFonts w:eastAsia="Calibri" w:cs="Arial"/>
                <w:b/>
              </w:rPr>
            </w:rPrChange>
          </w:rPr>
          <w:t xml:space="preserve"> </w:t>
        </w:r>
      </w:ins>
    </w:p>
    <w:p w14:paraId="0B4DE510" w14:textId="77777777" w:rsidR="008734CC" w:rsidRPr="00A62CB7" w:rsidRDefault="008734CC" w:rsidP="008734CC">
      <w:pPr>
        <w:keepNext/>
        <w:keepLines/>
        <w:spacing w:after="120"/>
        <w:outlineLvl w:val="1"/>
        <w:rPr>
          <w:ins w:id="4632" w:author="Craig Parker" w:date="2024-07-23T13:47:00Z"/>
          <w:rFonts w:ascii="Nunito" w:eastAsia="Calibri" w:hAnsi="Nunito" w:cs="Arial"/>
          <w:b/>
          <w:rPrChange w:id="4633" w:author="Craig Parker" w:date="2024-08-05T19:17:00Z">
            <w:rPr>
              <w:ins w:id="4634" w:author="Craig Parker" w:date="2024-07-23T13:47:00Z"/>
              <w:rFonts w:eastAsia="Calibri" w:cs="Arial"/>
              <w:b/>
            </w:rPr>
          </w:rPrChange>
        </w:rPr>
      </w:pPr>
    </w:p>
    <w:p w14:paraId="46594964" w14:textId="77777777" w:rsidR="008734CC" w:rsidRPr="00A62CB7" w:rsidRDefault="008734CC" w:rsidP="008734CC">
      <w:pPr>
        <w:keepNext/>
        <w:keepLines/>
        <w:spacing w:after="120"/>
        <w:outlineLvl w:val="1"/>
        <w:rPr>
          <w:ins w:id="4635" w:author="Craig Parker" w:date="2024-07-23T13:47:00Z"/>
          <w:rFonts w:ascii="Nunito" w:eastAsia="Calibri" w:hAnsi="Nunito" w:cs="Arial"/>
          <w:b/>
          <w:rPrChange w:id="4636" w:author="Craig Parker" w:date="2024-08-05T19:17:00Z">
            <w:rPr>
              <w:ins w:id="4637" w:author="Craig Parker" w:date="2024-07-23T13:47:00Z"/>
              <w:rFonts w:eastAsia="Calibri" w:cs="Arial"/>
              <w:b/>
            </w:rPr>
          </w:rPrChange>
        </w:rPr>
      </w:pPr>
    </w:p>
    <w:p w14:paraId="6A614C1B" w14:textId="77777777" w:rsidR="008734CC" w:rsidRPr="00A62CB7" w:rsidRDefault="008734CC" w:rsidP="008734CC">
      <w:pPr>
        <w:keepNext/>
        <w:keepLines/>
        <w:spacing w:after="120"/>
        <w:outlineLvl w:val="1"/>
        <w:rPr>
          <w:ins w:id="4638" w:author="Craig Parker" w:date="2024-07-23T13:47:00Z"/>
          <w:rFonts w:ascii="Nunito" w:eastAsia="Calibri" w:hAnsi="Nunito" w:cs="Arial"/>
          <w:b/>
          <w:rPrChange w:id="4639" w:author="Craig Parker" w:date="2024-08-05T19:17:00Z">
            <w:rPr>
              <w:ins w:id="4640" w:author="Craig Parker" w:date="2024-07-23T13:47:00Z"/>
              <w:rFonts w:eastAsia="Calibri" w:cs="Arial"/>
              <w:b/>
            </w:rPr>
          </w:rPrChange>
        </w:rPr>
      </w:pPr>
    </w:p>
    <w:p w14:paraId="31B18C4A" w14:textId="77777777" w:rsidR="008734CC" w:rsidRPr="00A62CB7" w:rsidRDefault="008734CC" w:rsidP="008734CC">
      <w:pPr>
        <w:keepNext/>
        <w:keepLines/>
        <w:spacing w:after="120"/>
        <w:outlineLvl w:val="1"/>
        <w:rPr>
          <w:ins w:id="4641" w:author="Craig Parker" w:date="2024-07-23T13:47:00Z"/>
          <w:rFonts w:ascii="Nunito" w:hAnsi="Nunito" w:cs="Arial"/>
          <w:b/>
          <w:color w:val="0077A0"/>
          <w:rPrChange w:id="4642" w:author="Craig Parker" w:date="2024-08-05T19:17:00Z">
            <w:rPr>
              <w:ins w:id="4643" w:author="Craig Parker" w:date="2024-07-23T13:47:00Z"/>
              <w:rFonts w:cs="Arial"/>
              <w:b/>
              <w:color w:val="0077A0"/>
            </w:rPr>
          </w:rPrChange>
        </w:rPr>
      </w:pPr>
    </w:p>
    <w:tbl>
      <w:tblPr>
        <w:tblW w:w="9923" w:type="dxa"/>
        <w:tblInd w:w="-5" w:type="dxa"/>
        <w:tblCellMar>
          <w:left w:w="10" w:type="dxa"/>
          <w:right w:w="10" w:type="dxa"/>
        </w:tblCellMar>
        <w:tblLook w:val="0000" w:firstRow="0" w:lastRow="0" w:firstColumn="0" w:lastColumn="0" w:noHBand="0" w:noVBand="0"/>
      </w:tblPr>
      <w:tblGrid>
        <w:gridCol w:w="5128"/>
        <w:gridCol w:w="4795"/>
      </w:tblGrid>
      <w:tr w:rsidR="008734CC" w:rsidRPr="00A62CB7" w14:paraId="0AD3A2B0" w14:textId="77777777" w:rsidTr="00E35E7F">
        <w:trPr>
          <w:ins w:id="4644" w:author="Craig Parker" w:date="2024-07-23T13:47:00Z"/>
        </w:trPr>
        <w:tc>
          <w:tcPr>
            <w:tcW w:w="992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FBC9E" w14:textId="77777777" w:rsidR="008734CC" w:rsidRPr="00A62CB7" w:rsidRDefault="008734CC" w:rsidP="00E35E7F">
            <w:pPr>
              <w:rPr>
                <w:ins w:id="4645" w:author="Craig Parker" w:date="2024-07-23T13:47:00Z"/>
                <w:rFonts w:ascii="Nunito" w:eastAsia="Calibri" w:hAnsi="Nunito" w:cs="Arial"/>
                <w:rPrChange w:id="4646" w:author="Craig Parker" w:date="2024-08-05T19:17:00Z">
                  <w:rPr>
                    <w:ins w:id="4647" w:author="Craig Parker" w:date="2024-07-23T13:47:00Z"/>
                    <w:rFonts w:eastAsia="Calibri" w:cs="Arial"/>
                  </w:rPr>
                </w:rPrChange>
              </w:rPr>
            </w:pPr>
            <w:ins w:id="4648" w:author="Craig Parker" w:date="2024-07-23T13:47:00Z">
              <w:r w:rsidRPr="00A62CB7">
                <w:rPr>
                  <w:rFonts w:ascii="Nunito" w:eastAsia="Calibri" w:hAnsi="Nunito" w:cs="Arial"/>
                  <w:rPrChange w:id="4649" w:author="Craig Parker" w:date="2024-08-05T19:17:00Z">
                    <w:rPr>
                      <w:rFonts w:eastAsia="Calibri" w:cs="Arial"/>
                    </w:rPr>
                  </w:rPrChange>
                </w:rPr>
                <w:t>I, the undersigned, agree to conduct/manage the above-mentioned study under the conditions as stated in this application</w:t>
              </w:r>
            </w:ins>
          </w:p>
        </w:tc>
      </w:tr>
      <w:tr w:rsidR="008734CC" w:rsidRPr="00A62CB7" w14:paraId="21787BE5" w14:textId="77777777" w:rsidTr="00E35E7F">
        <w:trPr>
          <w:ins w:id="4650" w:author="Craig Parker" w:date="2024-07-23T13:47:00Z"/>
        </w:trPr>
        <w:tc>
          <w:tcPr>
            <w:tcW w:w="5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14F0A2" w14:textId="77777777" w:rsidR="008734CC" w:rsidRPr="00A62CB7" w:rsidRDefault="008734CC" w:rsidP="00E35E7F">
            <w:pPr>
              <w:rPr>
                <w:ins w:id="4651" w:author="Craig Parker" w:date="2024-07-23T13:47:00Z"/>
                <w:rFonts w:ascii="Nunito" w:eastAsia="Calibri" w:hAnsi="Nunito" w:cs="Arial"/>
                <w:rPrChange w:id="4652" w:author="Craig Parker" w:date="2024-08-05T19:17:00Z">
                  <w:rPr>
                    <w:ins w:id="4653" w:author="Craig Parker" w:date="2024-07-23T13:47:00Z"/>
                    <w:rFonts w:eastAsia="Calibri" w:cs="Arial"/>
                  </w:rPr>
                </w:rPrChange>
              </w:rPr>
            </w:pPr>
          </w:p>
          <w:p w14:paraId="6260679E" w14:textId="77777777" w:rsidR="008734CC" w:rsidRPr="00A62CB7" w:rsidRDefault="008734CC" w:rsidP="00E35E7F">
            <w:pPr>
              <w:rPr>
                <w:ins w:id="4654" w:author="Craig Parker" w:date="2024-07-23T13:47:00Z"/>
                <w:rFonts w:ascii="Nunito" w:eastAsia="Calibri" w:hAnsi="Nunito" w:cs="Arial"/>
                <w:rPrChange w:id="4655" w:author="Craig Parker" w:date="2024-08-05T19:17:00Z">
                  <w:rPr>
                    <w:ins w:id="4656" w:author="Craig Parker" w:date="2024-07-23T13:47:00Z"/>
                    <w:rFonts w:eastAsia="Calibri" w:cs="Arial"/>
                  </w:rPr>
                </w:rPrChange>
              </w:rPr>
            </w:pPr>
            <w:ins w:id="4657" w:author="Craig Parker" w:date="2024-07-23T13:47:00Z">
              <w:r w:rsidRPr="00A62CB7">
                <w:rPr>
                  <w:rFonts w:ascii="Nunito" w:eastAsia="Calibri" w:hAnsi="Nunito" w:cs="Arial"/>
                  <w:rPrChange w:id="4658" w:author="Craig Parker" w:date="2024-08-05T19:17:00Z">
                    <w:rPr>
                      <w:rFonts w:eastAsia="Calibri" w:cs="Arial"/>
                    </w:rPr>
                  </w:rPrChange>
                </w:rPr>
                <w:t>Applicant/Principal Investigator:</w:t>
              </w:r>
            </w:ins>
          </w:p>
          <w:p w14:paraId="2774007A" w14:textId="77777777" w:rsidR="008734CC" w:rsidRPr="00A62CB7" w:rsidRDefault="008734CC" w:rsidP="00E35E7F">
            <w:pPr>
              <w:rPr>
                <w:ins w:id="4659" w:author="Craig Parker" w:date="2024-07-23T13:47:00Z"/>
                <w:rFonts w:ascii="Nunito" w:eastAsia="Calibri" w:hAnsi="Nunito" w:cs="Arial"/>
                <w:rPrChange w:id="4660" w:author="Craig Parker" w:date="2024-08-05T19:17:00Z">
                  <w:rPr>
                    <w:ins w:id="4661" w:author="Craig Parker" w:date="2024-07-23T13:47:00Z"/>
                    <w:rFonts w:eastAsia="Calibri" w:cs="Arial"/>
                  </w:rPr>
                </w:rPrChange>
              </w:rPr>
            </w:pPr>
          </w:p>
          <w:p w14:paraId="28430743" w14:textId="77777777" w:rsidR="008734CC" w:rsidRPr="00A62CB7" w:rsidRDefault="008734CC" w:rsidP="00E35E7F">
            <w:pPr>
              <w:rPr>
                <w:ins w:id="4662" w:author="Craig Parker" w:date="2024-07-23T13:47:00Z"/>
                <w:rFonts w:ascii="Nunito" w:eastAsia="Calibri" w:hAnsi="Nunito" w:cs="Arial"/>
                <w:rPrChange w:id="4663" w:author="Craig Parker" w:date="2024-08-05T19:17:00Z">
                  <w:rPr>
                    <w:ins w:id="4664" w:author="Craig Parker" w:date="2024-07-23T13:47:00Z"/>
                    <w:rFonts w:eastAsia="Calibri" w:cs="Arial"/>
                  </w:rPr>
                </w:rPrChange>
              </w:rPr>
            </w:pPr>
          </w:p>
          <w:p w14:paraId="2E7A5EFF" w14:textId="77777777" w:rsidR="008734CC" w:rsidRPr="00A62CB7" w:rsidRDefault="008734CC" w:rsidP="00E35E7F">
            <w:pPr>
              <w:rPr>
                <w:ins w:id="4665" w:author="Craig Parker" w:date="2024-07-23T13:47:00Z"/>
                <w:rFonts w:ascii="Nunito" w:eastAsia="Calibri" w:hAnsi="Nunito" w:cs="Arial"/>
                <w:rPrChange w:id="4666" w:author="Craig Parker" w:date="2024-08-05T19:17:00Z">
                  <w:rPr>
                    <w:ins w:id="4667" w:author="Craig Parker" w:date="2024-07-23T13:47:00Z"/>
                    <w:rFonts w:eastAsia="Calibri" w:cs="Arial"/>
                  </w:rPr>
                </w:rPrChange>
              </w:rPr>
            </w:pPr>
            <w:ins w:id="4668" w:author="Craig Parker" w:date="2024-07-23T13:47:00Z">
              <w:r w:rsidRPr="00A62CB7">
                <w:rPr>
                  <w:rFonts w:ascii="Nunito" w:eastAsia="Calibri" w:hAnsi="Nunito" w:cs="Arial"/>
                  <w:rPrChange w:id="4669" w:author="Craig Parker" w:date="2024-08-05T19:17:00Z">
                    <w:rPr>
                      <w:rFonts w:eastAsia="Calibri" w:cs="Arial"/>
                    </w:rPr>
                  </w:rPrChange>
                </w:rPr>
                <w:t xml:space="preserve">Signature: </w:t>
              </w:r>
            </w:ins>
          </w:p>
          <w:p w14:paraId="279B2552" w14:textId="77777777" w:rsidR="008734CC" w:rsidRPr="00A62CB7" w:rsidRDefault="008734CC" w:rsidP="00E35E7F">
            <w:pPr>
              <w:rPr>
                <w:ins w:id="4670" w:author="Craig Parker" w:date="2024-07-23T13:47:00Z"/>
                <w:rFonts w:ascii="Nunito" w:eastAsia="Calibri" w:hAnsi="Nunito" w:cs="Arial"/>
                <w:rPrChange w:id="4671" w:author="Craig Parker" w:date="2024-08-05T19:17:00Z">
                  <w:rPr>
                    <w:ins w:id="4672" w:author="Craig Parker" w:date="2024-07-23T13:47:00Z"/>
                    <w:rFonts w:eastAsia="Calibri" w:cs="Arial"/>
                  </w:rPr>
                </w:rPrChange>
              </w:rPr>
            </w:pPr>
            <w:ins w:id="4673" w:author="Craig Parker" w:date="2024-07-23T13:47:00Z">
              <w:r w:rsidRPr="00A62CB7">
                <w:rPr>
                  <w:rFonts w:ascii="Nunito" w:eastAsia="Calibri" w:hAnsi="Nunito" w:cs="Arial"/>
                  <w:rPrChange w:id="4674" w:author="Craig Parker" w:date="2024-08-05T19:17:00Z">
                    <w:rPr>
                      <w:rFonts w:eastAsia="Calibri" w:cs="Arial"/>
                    </w:rPr>
                  </w:rPrChange>
                </w:rPr>
                <w:t>…………………………………………………</w:t>
              </w:r>
            </w:ins>
          </w:p>
        </w:tc>
        <w:tc>
          <w:tcPr>
            <w:tcW w:w="47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3759D" w14:textId="77777777" w:rsidR="008734CC" w:rsidRPr="00A62CB7" w:rsidRDefault="008734CC" w:rsidP="00E35E7F">
            <w:pPr>
              <w:rPr>
                <w:ins w:id="4675" w:author="Craig Parker" w:date="2024-07-23T13:47:00Z"/>
                <w:rFonts w:ascii="Nunito" w:eastAsia="Calibri" w:hAnsi="Nunito" w:cs="Arial"/>
                <w:rPrChange w:id="4676" w:author="Craig Parker" w:date="2024-08-05T19:17:00Z">
                  <w:rPr>
                    <w:ins w:id="4677" w:author="Craig Parker" w:date="2024-07-23T13:47:00Z"/>
                    <w:rFonts w:eastAsia="Calibri" w:cs="Arial"/>
                  </w:rPr>
                </w:rPrChange>
              </w:rPr>
            </w:pPr>
          </w:p>
          <w:p w14:paraId="67F3ABB3" w14:textId="77777777" w:rsidR="008734CC" w:rsidRPr="00A62CB7" w:rsidRDefault="008734CC" w:rsidP="00E35E7F">
            <w:pPr>
              <w:rPr>
                <w:ins w:id="4678" w:author="Craig Parker" w:date="2024-07-23T13:47:00Z"/>
                <w:rFonts w:ascii="Nunito" w:eastAsia="Calibri" w:hAnsi="Nunito" w:cs="Arial"/>
                <w:rPrChange w:id="4679" w:author="Craig Parker" w:date="2024-08-05T19:17:00Z">
                  <w:rPr>
                    <w:ins w:id="4680" w:author="Craig Parker" w:date="2024-07-23T13:47:00Z"/>
                    <w:rFonts w:eastAsia="Calibri" w:cs="Arial"/>
                  </w:rPr>
                </w:rPrChange>
              </w:rPr>
            </w:pPr>
            <w:ins w:id="4681" w:author="Craig Parker" w:date="2024-07-23T13:47:00Z">
              <w:r w:rsidRPr="00A62CB7">
                <w:rPr>
                  <w:rFonts w:ascii="Nunito" w:eastAsia="Calibri" w:hAnsi="Nunito" w:cs="Arial"/>
                  <w:rPrChange w:id="4682" w:author="Craig Parker" w:date="2024-08-05T19:17:00Z">
                    <w:rPr>
                      <w:rFonts w:eastAsia="Calibri" w:cs="Arial"/>
                    </w:rPr>
                  </w:rPrChange>
                </w:rPr>
                <w:t>Date</w:t>
              </w:r>
            </w:ins>
          </w:p>
          <w:p w14:paraId="0A0EDD8E" w14:textId="77777777" w:rsidR="008734CC" w:rsidRPr="00A62CB7" w:rsidRDefault="008734CC" w:rsidP="00E35E7F">
            <w:pPr>
              <w:rPr>
                <w:ins w:id="4683" w:author="Craig Parker" w:date="2024-07-23T13:47:00Z"/>
                <w:rFonts w:ascii="Nunito" w:eastAsia="Calibri" w:hAnsi="Nunito" w:cs="Arial"/>
                <w:rPrChange w:id="4684" w:author="Craig Parker" w:date="2024-08-05T19:17:00Z">
                  <w:rPr>
                    <w:ins w:id="4685" w:author="Craig Parker" w:date="2024-07-23T13:47:00Z"/>
                    <w:rFonts w:eastAsia="Calibri" w:cs="Arial"/>
                  </w:rPr>
                </w:rPrChange>
              </w:rPr>
            </w:pPr>
          </w:p>
          <w:p w14:paraId="775636CC" w14:textId="77777777" w:rsidR="008734CC" w:rsidRPr="00A62CB7" w:rsidRDefault="008734CC" w:rsidP="00E35E7F">
            <w:pPr>
              <w:rPr>
                <w:ins w:id="4686" w:author="Craig Parker" w:date="2024-07-23T13:47:00Z"/>
                <w:rFonts w:ascii="Nunito" w:eastAsia="Calibri" w:hAnsi="Nunito" w:cs="Arial"/>
                <w:rPrChange w:id="4687" w:author="Craig Parker" w:date="2024-08-05T19:17:00Z">
                  <w:rPr>
                    <w:ins w:id="4688" w:author="Craig Parker" w:date="2024-07-23T13:47:00Z"/>
                    <w:rFonts w:eastAsia="Calibri" w:cs="Arial"/>
                  </w:rPr>
                </w:rPrChange>
              </w:rPr>
            </w:pPr>
          </w:p>
          <w:p w14:paraId="41812260" w14:textId="77777777" w:rsidR="008734CC" w:rsidRPr="00A62CB7" w:rsidRDefault="008734CC" w:rsidP="00E35E7F">
            <w:pPr>
              <w:rPr>
                <w:ins w:id="4689" w:author="Craig Parker" w:date="2024-07-23T13:47:00Z"/>
                <w:rFonts w:ascii="Nunito" w:eastAsia="Calibri" w:hAnsi="Nunito" w:cs="Arial"/>
                <w:rPrChange w:id="4690" w:author="Craig Parker" w:date="2024-08-05T19:17:00Z">
                  <w:rPr>
                    <w:ins w:id="4691" w:author="Craig Parker" w:date="2024-07-23T13:47:00Z"/>
                    <w:rFonts w:eastAsia="Calibri" w:cs="Arial"/>
                  </w:rPr>
                </w:rPrChange>
              </w:rPr>
            </w:pPr>
          </w:p>
          <w:p w14:paraId="121096DE" w14:textId="77777777" w:rsidR="008734CC" w:rsidRPr="00A62CB7" w:rsidRDefault="008734CC" w:rsidP="00E35E7F">
            <w:pPr>
              <w:rPr>
                <w:ins w:id="4692" w:author="Craig Parker" w:date="2024-07-23T13:47:00Z"/>
                <w:rFonts w:ascii="Nunito" w:eastAsia="Calibri" w:hAnsi="Nunito" w:cs="Arial"/>
                <w:rPrChange w:id="4693" w:author="Craig Parker" w:date="2024-08-05T19:17:00Z">
                  <w:rPr>
                    <w:ins w:id="4694" w:author="Craig Parker" w:date="2024-07-23T13:47:00Z"/>
                    <w:rFonts w:eastAsia="Calibri" w:cs="Arial"/>
                  </w:rPr>
                </w:rPrChange>
              </w:rPr>
            </w:pPr>
            <w:ins w:id="4695" w:author="Craig Parker" w:date="2024-07-23T13:47:00Z">
              <w:r w:rsidRPr="00A62CB7">
                <w:rPr>
                  <w:rFonts w:ascii="Nunito" w:eastAsia="Calibri" w:hAnsi="Nunito" w:cs="Arial"/>
                  <w:rPrChange w:id="4696" w:author="Craig Parker" w:date="2024-08-05T19:17:00Z">
                    <w:rPr>
                      <w:rFonts w:eastAsia="Calibri" w:cs="Arial"/>
                    </w:rPr>
                  </w:rPrChange>
                </w:rPr>
                <w:t>…………………………………….</w:t>
              </w:r>
            </w:ins>
          </w:p>
        </w:tc>
      </w:tr>
    </w:tbl>
    <w:p w14:paraId="2635D157" w14:textId="77777777" w:rsidR="008734CC" w:rsidRPr="00A62CB7" w:rsidRDefault="008734CC" w:rsidP="008734CC">
      <w:pPr>
        <w:ind w:left="397"/>
        <w:jc w:val="both"/>
        <w:rPr>
          <w:ins w:id="4697" w:author="Craig Parker" w:date="2024-07-23T13:47:00Z"/>
          <w:rFonts w:ascii="Nunito" w:hAnsi="Nunito" w:cs="Arial"/>
          <w:i/>
          <w:iCs/>
          <w:rPrChange w:id="4698" w:author="Craig Parker" w:date="2024-08-05T19:17:00Z">
            <w:rPr>
              <w:ins w:id="4699" w:author="Craig Parker" w:date="2024-07-23T13:47:00Z"/>
              <w:rFonts w:cs="Arial"/>
              <w:i/>
              <w:iCs/>
            </w:rPr>
          </w:rPrChange>
        </w:rPr>
      </w:pPr>
    </w:p>
    <w:p w14:paraId="79ACC594" w14:textId="77777777" w:rsidR="008734CC" w:rsidRPr="00A62CB7" w:rsidRDefault="008734CC" w:rsidP="008734CC">
      <w:pPr>
        <w:rPr>
          <w:ins w:id="4700" w:author="Craig Parker" w:date="2024-07-23T13:47:00Z"/>
          <w:rFonts w:ascii="Nunito" w:eastAsia="Calibri" w:hAnsi="Nunito" w:cs="Arial"/>
          <w:b/>
          <w:u w:val="single"/>
          <w:rPrChange w:id="4701" w:author="Craig Parker" w:date="2024-08-05T19:17:00Z">
            <w:rPr>
              <w:ins w:id="4702" w:author="Craig Parker" w:date="2024-07-23T13:47:00Z"/>
              <w:rFonts w:eastAsia="Calibri" w:cs="Arial"/>
              <w:b/>
              <w:u w:val="single"/>
            </w:rPr>
          </w:rPrChange>
        </w:rPr>
      </w:pPr>
    </w:p>
    <w:bookmarkEnd w:id="0"/>
    <w:p w14:paraId="30624A82" w14:textId="77777777" w:rsidR="008734CC" w:rsidRPr="00A62CB7" w:rsidRDefault="008734CC" w:rsidP="00BF3362">
      <w:pPr>
        <w:rPr>
          <w:rFonts w:ascii="Nunito" w:eastAsia="Nunito" w:hAnsi="Nunito"/>
        </w:rPr>
      </w:pPr>
    </w:p>
    <w:p w14:paraId="561CB307" w14:textId="77777777" w:rsidR="00EC6E6B" w:rsidRPr="00A62CB7" w:rsidRDefault="00EC6E6B" w:rsidP="00EC6E6B">
      <w:pPr>
        <w:rPr>
          <w:rFonts w:ascii="Nunito" w:eastAsia="Nunito" w:hAnsi="Nunito"/>
        </w:rPr>
      </w:pPr>
    </w:p>
    <w:p w14:paraId="57AE2946" w14:textId="77777777" w:rsidR="00EC6E6B" w:rsidRPr="00A62CB7" w:rsidRDefault="00EC6E6B" w:rsidP="00EC6E6B">
      <w:pPr>
        <w:rPr>
          <w:rFonts w:ascii="Nunito" w:eastAsia="Nunito" w:hAnsi="Nunito"/>
        </w:rPr>
      </w:pPr>
    </w:p>
    <w:p w14:paraId="764470B7" w14:textId="77777777" w:rsidR="00EC6E6B" w:rsidRPr="00A62CB7" w:rsidRDefault="00EC6E6B" w:rsidP="00EC6E6B">
      <w:pPr>
        <w:pStyle w:val="EndNoteBibliography"/>
        <w:ind w:left="720" w:hanging="720"/>
        <w:rPr>
          <w:rFonts w:ascii="Nunito" w:hAnsi="Nunito"/>
        </w:rPr>
      </w:pPr>
      <w:r w:rsidRPr="00A62CB7">
        <w:rPr>
          <w:rFonts w:ascii="Nunito" w:eastAsia="Nunito" w:hAnsi="Nunito"/>
        </w:rPr>
        <w:fldChar w:fldCharType="begin"/>
      </w:r>
      <w:r w:rsidRPr="00A62CB7">
        <w:rPr>
          <w:rFonts w:ascii="Nunito" w:eastAsia="Nunito" w:hAnsi="Nunito"/>
        </w:rPr>
        <w:instrText xml:space="preserve"> ADDIN EN.REFLIST </w:instrText>
      </w:r>
      <w:r w:rsidRPr="00A62CB7">
        <w:rPr>
          <w:rFonts w:ascii="Nunito" w:eastAsia="Nunito" w:hAnsi="Nunito"/>
        </w:rPr>
        <w:fldChar w:fldCharType="separate"/>
      </w:r>
      <w:r w:rsidRPr="00A62CB7">
        <w:rPr>
          <w:rFonts w:ascii="Nunito" w:hAnsi="Nunito"/>
        </w:rPr>
        <w:t>1.</w:t>
      </w:r>
      <w:r w:rsidRPr="00A62CB7">
        <w:rPr>
          <w:rFonts w:ascii="Nunito" w:hAnsi="Nunito"/>
        </w:rPr>
        <w:tab/>
        <w:t xml:space="preserve">Lakhoo, D.P., et al., </w:t>
      </w:r>
      <w:r w:rsidRPr="00A62CB7">
        <w:rPr>
          <w:rFonts w:ascii="Nunito" w:hAnsi="Nunito"/>
          <w:i/>
        </w:rPr>
        <w:t>Protocol of an individual participant data meta-analysis to quantify the impact of high ambient temperatures on maternal and child health in Africa (HE(2)AT IPD).</w:t>
      </w:r>
      <w:r w:rsidRPr="00A62CB7">
        <w:rPr>
          <w:rFonts w:ascii="Nunito" w:hAnsi="Nunito"/>
        </w:rPr>
        <w:t xml:space="preserve"> BMJ Open, 2024. </w:t>
      </w:r>
      <w:r w:rsidRPr="00A62CB7">
        <w:rPr>
          <w:rFonts w:ascii="Nunito" w:hAnsi="Nunito"/>
          <w:b/>
        </w:rPr>
        <w:t>14</w:t>
      </w:r>
      <w:r w:rsidRPr="00A62CB7">
        <w:rPr>
          <w:rFonts w:ascii="Nunito" w:hAnsi="Nunito"/>
        </w:rPr>
        <w:t>(1): p. e077768.</w:t>
      </w:r>
    </w:p>
    <w:p w14:paraId="7FC4E1AC" w14:textId="77777777" w:rsidR="00EC6E6B" w:rsidRPr="00A62CB7" w:rsidRDefault="00EC6E6B" w:rsidP="00EC6E6B">
      <w:pPr>
        <w:pStyle w:val="EndNoteBibliography"/>
        <w:ind w:left="720" w:hanging="720"/>
        <w:rPr>
          <w:rFonts w:ascii="Nunito" w:hAnsi="Nunito"/>
        </w:rPr>
      </w:pPr>
      <w:r w:rsidRPr="00A62CB7">
        <w:rPr>
          <w:rFonts w:ascii="Nunito" w:hAnsi="Nunito"/>
        </w:rPr>
        <w:t>2.</w:t>
      </w:r>
      <w:r w:rsidRPr="00A62CB7">
        <w:rPr>
          <w:rFonts w:ascii="Nunito" w:hAnsi="Nunito"/>
        </w:rPr>
        <w:tab/>
        <w:t xml:space="preserve">Jack, C., et al., </w:t>
      </w:r>
      <w:r w:rsidRPr="00A62CB7">
        <w:rPr>
          <w:rFonts w:ascii="Nunito" w:hAnsi="Nunito"/>
          <w:i/>
        </w:rPr>
        <w:t>Leveraging data science and machine learning for urban climate adaptation in two major African cities: a HE(2)AT Center study protocol.</w:t>
      </w:r>
      <w:r w:rsidRPr="00A62CB7">
        <w:rPr>
          <w:rFonts w:ascii="Nunito" w:hAnsi="Nunito"/>
        </w:rPr>
        <w:t xml:space="preserve"> BMJ Open, 2024. </w:t>
      </w:r>
      <w:r w:rsidRPr="00A62CB7">
        <w:rPr>
          <w:rFonts w:ascii="Nunito" w:hAnsi="Nunito"/>
          <w:b/>
        </w:rPr>
        <w:t>14</w:t>
      </w:r>
      <w:r w:rsidRPr="00A62CB7">
        <w:rPr>
          <w:rFonts w:ascii="Nunito" w:hAnsi="Nunito"/>
        </w:rPr>
        <w:t>(6): p. e077529.</w:t>
      </w:r>
    </w:p>
    <w:p w14:paraId="6D6D2904" w14:textId="6A6A0168" w:rsidR="00EC6E6B" w:rsidRPr="00A62CB7" w:rsidRDefault="00EC6E6B" w:rsidP="00EC6E6B">
      <w:pPr>
        <w:rPr>
          <w:rFonts w:ascii="Nunito" w:eastAsia="Nunito" w:hAnsi="Nunito"/>
          <w:rPrChange w:id="4703" w:author="Craig Parker" w:date="2024-08-05T19:17:00Z">
            <w:rPr>
              <w:rFonts w:eastAsia="Nunito"/>
            </w:rPr>
          </w:rPrChange>
        </w:rPr>
      </w:pPr>
      <w:r w:rsidRPr="00A62CB7">
        <w:rPr>
          <w:rFonts w:ascii="Nunito" w:eastAsia="Nunito" w:hAnsi="Nunito"/>
        </w:rPr>
        <w:fldChar w:fldCharType="end"/>
      </w:r>
    </w:p>
    <w:sectPr w:rsidR="00EC6E6B" w:rsidRPr="00A62CB7" w:rsidSect="003C65B3">
      <w:pgSz w:w="15840" w:h="12240" w:orient="landscape"/>
      <w:pgMar w:top="1440" w:right="1440" w:bottom="1440" w:left="1440" w:header="708" w:footer="708" w:gutter="0"/>
      <w:pgNumType w:start="1"/>
      <w:cols w:space="720"/>
      <w:docGrid w:linePitch="245"/>
      <w:sectPrChange w:id="4704" w:author="Craig Parker" w:date="2024-07-08T12:01:00Z">
        <w:sectPr w:rsidR="00EC6E6B" w:rsidRPr="00A62CB7" w:rsidSect="003C65B3">
          <w:pgSz w:w="12240" w:h="15840" w:orient="portrait"/>
          <w:pgMar w:top="1440" w:right="1440" w:bottom="1440" w:left="1440" w:header="708" w:footer="708"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16" w:author="Matthew Chersich" w:date="2024-08-04T20:20:00Z" w:initials="MC">
    <w:p w14:paraId="2D5BDE54" w14:textId="77777777" w:rsidR="00AE02E3" w:rsidRDefault="00AE02E3" w:rsidP="00B71DED">
      <w:pPr>
        <w:pStyle w:val="CommentText"/>
      </w:pPr>
      <w:r>
        <w:rPr>
          <w:rStyle w:val="CommentReference"/>
        </w:rPr>
        <w:annotationRef/>
      </w:r>
      <w:r>
        <w:t>Not sure it covers acquisition</w:t>
      </w:r>
    </w:p>
  </w:comment>
  <w:comment w:id="1121" w:author="Craig Parker" w:date="2024-07-09T11:39:00Z" w:initials="CP">
    <w:p w14:paraId="7E397D16" w14:textId="636D5779" w:rsidR="002116FB" w:rsidRDefault="002116FB" w:rsidP="002116FB">
      <w:pPr>
        <w:pStyle w:val="CommentText"/>
      </w:pPr>
      <w:r>
        <w:rPr>
          <w:rStyle w:val="CommentReference"/>
        </w:rPr>
        <w:annotationRef/>
      </w:r>
      <w:r>
        <w:t>I think we need new categories which align with how the levels of data are described in the DTA</w:t>
      </w:r>
    </w:p>
  </w:comment>
  <w:comment w:id="1219" w:author="Matthew Chersich" w:date="2024-08-04T16:54:00Z" w:initials="MC">
    <w:p w14:paraId="73DBFEE6" w14:textId="77777777" w:rsidR="00AD1F92" w:rsidRDefault="00AD1F92" w:rsidP="002A7BBE">
      <w:pPr>
        <w:pStyle w:val="CommentText"/>
      </w:pPr>
      <w:r>
        <w:rPr>
          <w:rStyle w:val="CommentReference"/>
        </w:rPr>
        <w:annotationRef/>
      </w:r>
      <w:r>
        <w:t>Is this true?</w:t>
      </w:r>
    </w:p>
  </w:comment>
  <w:comment w:id="1220" w:author="Christopher Jack" w:date="2024-08-05T14:54:00Z" w:initials="CJ">
    <w:p w14:paraId="41C2EDA0" w14:textId="48C01FC5" w:rsidR="0E3CF60B" w:rsidRDefault="0E3CF60B">
      <w:pPr>
        <w:pStyle w:val="CommentText"/>
      </w:pPr>
      <w:r>
        <w:t>Not neccesarily, we have to assume it might not be unless we want to push this onto the data providers.</w:t>
      </w:r>
      <w:r>
        <w:rPr>
          <w:rStyle w:val="CommentReference"/>
        </w:rPr>
        <w:annotationRef/>
      </w:r>
    </w:p>
  </w:comment>
  <w:comment w:id="1288" w:author="Craig Parker" w:date="2024-08-05T10:18:00Z" w:initials="CP">
    <w:p w14:paraId="42D69A79" w14:textId="0ED20400" w:rsidR="0E3CF60B" w:rsidRDefault="0E3CF60B">
      <w:pPr>
        <w:pStyle w:val="CommentText"/>
      </w:pPr>
      <w:r>
        <w:t xml:space="preserve">Defined not only by inclusion and exclusion but also the meaning for why it is in that category. </w:t>
      </w:r>
      <w:r>
        <w:rPr>
          <w:rStyle w:val="CommentReference"/>
        </w:rPr>
        <w:annotationRef/>
      </w:r>
    </w:p>
  </w:comment>
  <w:comment w:id="1304" w:author="Matthew Chersich" w:date="2024-08-04T17:30:00Z" w:initials="MC">
    <w:p w14:paraId="45C63784" w14:textId="77777777" w:rsidR="00860274" w:rsidRDefault="00860274" w:rsidP="00F47C41">
      <w:pPr>
        <w:pStyle w:val="CommentText"/>
      </w:pPr>
      <w:r>
        <w:rPr>
          <w:rStyle w:val="CommentReference"/>
        </w:rPr>
        <w:annotationRef/>
      </w:r>
      <w:r>
        <w:t>Categories 5 and 6 overlap?</w:t>
      </w:r>
    </w:p>
  </w:comment>
  <w:comment w:id="1310" w:author="Lisa van Aardenne" w:date="2024-03-19T11:19:00Z" w:initials="LA">
    <w:p w14:paraId="1786D0A1" w14:textId="65FA1B7E" w:rsidR="5D4A789A" w:rsidRDefault="5D4A789A">
      <w:pPr>
        <w:pStyle w:val="CommentText"/>
      </w:pPr>
      <w:r>
        <w:t>IBM please confirm if this is still the correct name and if you are still storing data on your system that can be accessed by the group?</w:t>
      </w:r>
      <w:r>
        <w:rPr>
          <w:rStyle w:val="CommentReference"/>
        </w:rPr>
        <w:annotationRef/>
      </w:r>
    </w:p>
  </w:comment>
  <w:comment w:id="1311" w:author="Craig Parker" w:date="2024-07-09T16:02:00Z" w:initials="CP">
    <w:p w14:paraId="23BF4BA3" w14:textId="77777777" w:rsidR="00C475CF" w:rsidRDefault="00C475CF" w:rsidP="00C475CF">
      <w:pPr>
        <w:pStyle w:val="CommentText"/>
      </w:pPr>
      <w:r>
        <w:rPr>
          <w:rStyle w:val="CommentReference"/>
        </w:rPr>
        <w:annotationRef/>
      </w:r>
      <w:r>
        <w:t>Will make this more generic terminology</w:t>
      </w:r>
    </w:p>
  </w:comment>
  <w:comment w:id="1336" w:author="Lisa van Aardenne" w:date="2024-01-30T10:37:00Z" w:initials="">
    <w:p w14:paraId="000002DD" w14:textId="6019DDBA" w:rsidR="007813F4" w:rsidRDefault="009511AE">
      <w:pPr>
        <w:widowControl w:val="0"/>
        <w:pBdr>
          <w:top w:val="nil"/>
          <w:left w:val="nil"/>
          <w:bottom w:val="nil"/>
          <w:right w:val="nil"/>
          <w:between w:val="nil"/>
        </w:pBdr>
        <w:spacing w:line="240" w:lineRule="auto"/>
        <w:rPr>
          <w:rFonts w:eastAsia="Arial" w:cs="Arial"/>
          <w:color w:val="000000"/>
          <w:sz w:val="22"/>
          <w:szCs w:val="22"/>
        </w:rPr>
      </w:pPr>
      <w:r>
        <w:rPr>
          <w:rFonts w:eastAsia="Arial" w:cs="Arial"/>
          <w:color w:val="000000"/>
          <w:sz w:val="22"/>
          <w:szCs w:val="22"/>
        </w:rPr>
        <w:t>Is this still correct?</w:t>
      </w:r>
    </w:p>
  </w:comment>
  <w:comment w:id="1335" w:author="Craig Parker" w:date="2024-07-09T16:03:00Z" w:initials="CP">
    <w:p w14:paraId="6EFEAB01" w14:textId="77777777" w:rsidR="00C475CF" w:rsidRDefault="00C475CF" w:rsidP="00C475CF">
      <w:pPr>
        <w:pStyle w:val="CommentText"/>
      </w:pPr>
      <w:r>
        <w:rPr>
          <w:rStyle w:val="CommentReference"/>
        </w:rPr>
        <w:annotationRef/>
      </w:r>
      <w:r>
        <w:t>Will make this more generic terminology</w:t>
      </w:r>
    </w:p>
  </w:comment>
  <w:comment w:id="1374" w:author="Matthew Chersich" w:date="2024-08-04T17:11:00Z" w:initials="MC">
    <w:p w14:paraId="0CCE63C2" w14:textId="77777777" w:rsidR="00EE434A" w:rsidRDefault="00EE434A" w:rsidP="005726E8">
      <w:pPr>
        <w:pStyle w:val="CommentText"/>
      </w:pPr>
      <w:r>
        <w:rPr>
          <w:rStyle w:val="CommentReference"/>
        </w:rPr>
        <w:annotationRef/>
      </w:r>
      <w:r>
        <w:t>IBM team, please update this</w:t>
      </w:r>
    </w:p>
  </w:comment>
  <w:comment w:id="1387" w:author="Lisa van Aardenne" w:date="2024-03-19T11:20:00Z" w:initials="LA">
    <w:p w14:paraId="34D93FBB" w14:textId="62E1346B" w:rsidR="5D4A789A" w:rsidRDefault="5D4A789A">
      <w:pPr>
        <w:pStyle w:val="CommentText"/>
      </w:pPr>
      <w:r>
        <w:t>Will we still be using social media data? If not, can we remove this section?</w:t>
      </w:r>
      <w:r>
        <w:rPr>
          <w:rStyle w:val="CommentReference"/>
        </w:rPr>
        <w:annotationRef/>
      </w:r>
    </w:p>
  </w:comment>
  <w:comment w:id="1418" w:author="Matthew Chersich" w:date="2024-08-04T17:06:00Z" w:initials="MC">
    <w:p w14:paraId="3FDA69FB" w14:textId="77777777" w:rsidR="00EE434A" w:rsidRDefault="00EE434A" w:rsidP="00D04D15">
      <w:pPr>
        <w:pStyle w:val="CommentText"/>
      </w:pPr>
      <w:r>
        <w:rPr>
          <w:rStyle w:val="CommentReference"/>
        </w:rPr>
        <w:annotationRef/>
      </w:r>
      <w:r>
        <w:t>Please fix the IBM termonilogy, its not PAIRS</w:t>
      </w:r>
    </w:p>
  </w:comment>
  <w:comment w:id="1422" w:author="Craig Parker" w:date="2024-08-05T10:30:00Z" w:initials="CP">
    <w:p w14:paraId="186D5184" w14:textId="5E77E677" w:rsidR="0E3CF60B" w:rsidRDefault="0E3CF60B">
      <w:pPr>
        <w:pStyle w:val="CommentText"/>
      </w:pPr>
      <w:r>
        <w:t>annexure to DTA to new partners. must be signed by provider . legal mechanism to add and remove partners to in the document, include a section in DTA.</w:t>
      </w:r>
      <w:r>
        <w:rPr>
          <w:rStyle w:val="CommentReference"/>
        </w:rPr>
        <w:annotationRef/>
      </w:r>
    </w:p>
  </w:comment>
  <w:comment w:id="1424" w:author="Matthew Chersich" w:date="2024-08-05T06:53:00Z" w:initials="MC">
    <w:p w14:paraId="791FCD14" w14:textId="77777777" w:rsidR="00C40AB7" w:rsidRDefault="00C40AB7" w:rsidP="00B658C3">
      <w:pPr>
        <w:pStyle w:val="CommentText"/>
      </w:pPr>
      <w:r>
        <w:rPr>
          <w:rStyle w:val="CommentReference"/>
        </w:rPr>
        <w:annotationRef/>
      </w:r>
      <w:r>
        <w:t>This covers only until consortium shared data, data use agreement is consortium agreement?</w:t>
      </w:r>
    </w:p>
  </w:comment>
  <w:comment w:id="1432" w:author="Matthew Chersich" w:date="2024-08-04T17:13:00Z" w:initials="MC">
    <w:p w14:paraId="1E2953BE" w14:textId="47C95C82" w:rsidR="00EE434A" w:rsidRDefault="00EE434A" w:rsidP="00DB5481">
      <w:pPr>
        <w:pStyle w:val="CommentText"/>
      </w:pPr>
      <w:r>
        <w:rPr>
          <w:rStyle w:val="CommentReference"/>
        </w:rPr>
        <w:annotationRef/>
      </w:r>
      <w:r>
        <w:t>Doe sthis mean partners and external researchers?</w:t>
      </w:r>
    </w:p>
  </w:comment>
  <w:comment w:id="1426" w:author="Craig Parker" w:date="2024-08-05T10:41:00Z" w:initials="CP">
    <w:p w14:paraId="3867E4AA" w14:textId="1EC638FF" w:rsidR="0E3CF60B" w:rsidRDefault="0E3CF60B">
      <w:pPr>
        <w:pStyle w:val="CommentText"/>
      </w:pPr>
      <w:r>
        <w:t>re-design this diagram based on categorization of data categories. Differentiate between individual researchers and large research orgs</w:t>
      </w:r>
      <w:r>
        <w:rPr>
          <w:rStyle w:val="CommentReference"/>
        </w:rPr>
        <w:annotationRef/>
      </w:r>
    </w:p>
  </w:comment>
  <w:comment w:id="1434" w:author="Craig Parker" w:date="2024-08-05T10:48:00Z" w:initials="CP">
    <w:p w14:paraId="79DDAB77" w14:textId="288D0A55" w:rsidR="0E3CF60B" w:rsidRDefault="0E3CF60B">
      <w:pPr>
        <w:pStyle w:val="CommentText"/>
      </w:pPr>
      <w:r>
        <w:t>add steps to the diagram</w:t>
      </w:r>
      <w:r>
        <w:rPr>
          <w:rStyle w:val="CommentReference"/>
        </w:rPr>
        <w:annotationRef/>
      </w:r>
    </w:p>
  </w:comment>
  <w:comment w:id="1437" w:author="Craig Parker" w:date="2024-08-05T11:02:00Z" w:initials="CP">
    <w:p w14:paraId="738B8181" w14:textId="47162482" w:rsidR="0E3CF60B" w:rsidRDefault="0E3CF60B">
      <w:pPr>
        <w:pStyle w:val="CommentText"/>
      </w:pPr>
      <w:r>
        <w:t>roles in the diagram</w:t>
      </w:r>
      <w:r>
        <w:rPr>
          <w:rStyle w:val="CommentReference"/>
        </w:rPr>
        <w:annotationRef/>
      </w:r>
    </w:p>
  </w:comment>
  <w:comment w:id="1456" w:author="Craig Parker" w:date="2024-07-09T16:06:00Z" w:initials="CP">
    <w:p w14:paraId="0BCF082D" w14:textId="6C1ACFD0" w:rsidR="00C475CF" w:rsidRDefault="00C475CF" w:rsidP="00C475CF">
      <w:pPr>
        <w:pStyle w:val="CommentText"/>
      </w:pPr>
      <w:r>
        <w:rPr>
          <w:rStyle w:val="CommentReference"/>
        </w:rPr>
        <w:annotationRef/>
      </w:r>
      <w:r>
        <w:t>Change this to current process.</w:t>
      </w:r>
    </w:p>
  </w:comment>
  <w:comment w:id="1457" w:author="Craig Parker" w:date="2024-07-09T16:06:00Z" w:initials="CP">
    <w:p w14:paraId="7FE06FB7" w14:textId="77777777" w:rsidR="00C475CF" w:rsidRDefault="00C475CF" w:rsidP="00C475CF">
      <w:pPr>
        <w:pStyle w:val="CommentText"/>
      </w:pPr>
      <w:r>
        <w:rPr>
          <w:rStyle w:val="CommentReference"/>
        </w:rPr>
        <w:annotationRef/>
      </w:r>
      <w:r>
        <w:t>Take this out</w:t>
      </w:r>
    </w:p>
  </w:comment>
  <w:comment w:id="1461" w:author="Craig Parker" w:date="2024-07-09T16:10:00Z" w:initials="CP">
    <w:p w14:paraId="50806C6F" w14:textId="77777777" w:rsidR="00C475CF" w:rsidRDefault="00C475CF" w:rsidP="00C475CF">
      <w:pPr>
        <w:pStyle w:val="CommentText"/>
      </w:pPr>
      <w:r>
        <w:rPr>
          <w:rStyle w:val="CommentReference"/>
        </w:rPr>
        <w:annotationRef/>
      </w:r>
      <w:r>
        <w:t>This should go</w:t>
      </w:r>
    </w:p>
  </w:comment>
  <w:comment w:id="1469" w:author="Craig Parker" w:date="2024-08-05T11:00:00Z" w:initials="CP">
    <w:p w14:paraId="44565137" w14:textId="3CD1BDBE" w:rsidR="0E3CF60B" w:rsidRDefault="0E3CF60B">
      <w:pPr>
        <w:pStyle w:val="CommentText"/>
      </w:pPr>
      <w:r>
        <w:t xml:space="preserve">who is the legal personality? Incrediblly important to be a legal entity. </w:t>
      </w:r>
      <w:r>
        <w:rPr>
          <w:rStyle w:val="CommentReference"/>
        </w:rPr>
        <w:annotationRef/>
      </w:r>
    </w:p>
  </w:comment>
  <w:comment w:id="1555" w:author="Matthew Chersich" w:date="2024-08-04T17:23:00Z" w:initials="MC">
    <w:p w14:paraId="76E4B1DF" w14:textId="77777777" w:rsidR="00BC1CA9" w:rsidRDefault="00BC1CA9" w:rsidP="00D55AF9">
      <w:pPr>
        <w:pStyle w:val="CommentText"/>
      </w:pPr>
      <w:r>
        <w:rPr>
          <w:rStyle w:val="CommentReference"/>
        </w:rPr>
        <w:annotationRef/>
      </w:r>
      <w:r>
        <w:t>Craig, please complete this</w:t>
      </w:r>
    </w:p>
  </w:comment>
  <w:comment w:id="1556" w:author="Matthew Chersich" w:date="2024-08-04T17:25:00Z" w:initials="MC">
    <w:p w14:paraId="675E4EB8" w14:textId="77777777" w:rsidR="00860274" w:rsidRDefault="00860274" w:rsidP="00C439F4">
      <w:pPr>
        <w:pStyle w:val="CommentText"/>
      </w:pPr>
      <w:r>
        <w:rPr>
          <w:rStyle w:val="CommentReference"/>
        </w:rPr>
        <w:annotationRef/>
      </w:r>
      <w:r>
        <w:t>Is this correct for RP1</w:t>
      </w:r>
    </w:p>
  </w:comment>
  <w:comment w:id="1741" w:author="Matthew Chersich" w:date="2024-08-04T17:21:00Z" w:initials="MC">
    <w:p w14:paraId="44B12A43" w14:textId="2D2C6DAA" w:rsidR="00BC1CA9" w:rsidRDefault="00BC1CA9" w:rsidP="004948F9">
      <w:pPr>
        <w:pStyle w:val="CommentText"/>
      </w:pPr>
      <w:r>
        <w:rPr>
          <w:rStyle w:val="CommentReference"/>
        </w:rPr>
        <w:annotationRef/>
      </w:r>
      <w:r>
        <w:t>Acknowledges reciept of th enotification?</w:t>
      </w:r>
    </w:p>
  </w:comment>
  <w:comment w:id="1757" w:author="Matthew Chersich" w:date="2024-08-04T17:22:00Z" w:initials="MC">
    <w:p w14:paraId="6E892300" w14:textId="77777777" w:rsidR="00BC1CA9" w:rsidRDefault="00BC1CA9" w:rsidP="00540505">
      <w:pPr>
        <w:pStyle w:val="CommentText"/>
      </w:pPr>
      <w:r>
        <w:rPr>
          <w:rStyle w:val="CommentReference"/>
        </w:rPr>
        <w:annotationRef/>
      </w:r>
      <w:r>
        <w:t>Why is this here in the document, is part of publication SOP, not here</w:t>
      </w:r>
    </w:p>
  </w:comment>
  <w:comment w:id="1793" w:author="Lisa van Aardenne" w:date="2024-02-09T11:41:00Z" w:initials="">
    <w:p w14:paraId="000002DC" w14:textId="43CD63EC" w:rsidR="007813F4" w:rsidRDefault="009511AE">
      <w:pPr>
        <w:widowControl w:val="0"/>
        <w:pBdr>
          <w:top w:val="nil"/>
          <w:left w:val="nil"/>
          <w:bottom w:val="nil"/>
          <w:right w:val="nil"/>
          <w:between w:val="nil"/>
        </w:pBdr>
        <w:spacing w:line="240" w:lineRule="auto"/>
        <w:rPr>
          <w:rFonts w:eastAsia="Arial" w:cs="Arial"/>
          <w:color w:val="000000"/>
          <w:sz w:val="22"/>
          <w:szCs w:val="22"/>
        </w:rPr>
      </w:pPr>
      <w:r>
        <w:rPr>
          <w:rFonts w:eastAsia="Arial" w:cs="Arial"/>
          <w:color w:val="000000"/>
          <w:sz w:val="22"/>
          <w:szCs w:val="22"/>
        </w:rPr>
        <w:t>This needs to be amended to show that Wits RHI can is also signing DTAs, and to explain that the data still goes directly to UCT because of the consortium wide data sharing agreement.</w:t>
      </w:r>
    </w:p>
  </w:comment>
  <w:comment w:id="1848" w:author="Lisa van Aardenne" w:date="2024-03-19T11:25:00Z" w:initials="LA">
    <w:p w14:paraId="66789026" w14:textId="322543CB" w:rsidR="5D4A789A" w:rsidRDefault="5D4A789A">
      <w:pPr>
        <w:pStyle w:val="CommentText"/>
      </w:pPr>
      <w:r>
        <w:t xml:space="preserve">I'm not sure if we should include this option since it makes data breaches far more likely. </w:t>
      </w:r>
      <w:r>
        <w:rPr>
          <w:rStyle w:val="CommentReference"/>
        </w:rPr>
        <w:annotationRef/>
      </w:r>
    </w:p>
  </w:comment>
  <w:comment w:id="1849" w:author="Craig Parker" w:date="2024-07-08T12:20:00Z" w:initials="CP">
    <w:p w14:paraId="3E8E682F" w14:textId="77777777" w:rsidR="00DB2411" w:rsidRDefault="00DB2411" w:rsidP="00DB2411">
      <w:pPr>
        <w:pStyle w:val="CommentText"/>
      </w:pPr>
      <w:r>
        <w:rPr>
          <w:rStyle w:val="CommentReference"/>
        </w:rPr>
        <w:annotationRef/>
      </w:r>
      <w:r>
        <w:t>I think it is fine to remove as we have not had this as a case yet.</w:t>
      </w:r>
    </w:p>
  </w:comment>
  <w:comment w:id="1927" w:author="Matthew Chersich" w:date="2024-08-04T17:25:00Z" w:initials="MC">
    <w:p w14:paraId="39751E8D" w14:textId="77777777" w:rsidR="00860274" w:rsidRDefault="00860274" w:rsidP="001A16DF">
      <w:pPr>
        <w:pStyle w:val="CommentText"/>
      </w:pPr>
      <w:r>
        <w:rPr>
          <w:rStyle w:val="CommentReference"/>
        </w:rPr>
        <w:annotationRef/>
      </w:r>
      <w:r>
        <w:t>Is there a formal name of this?</w:t>
      </w:r>
    </w:p>
  </w:comment>
  <w:comment w:id="1929" w:author="Matthew Chersich" w:date="2024-08-04T17:27:00Z" w:initials="MC">
    <w:p w14:paraId="74525BA2" w14:textId="77777777" w:rsidR="00860274" w:rsidRDefault="00860274" w:rsidP="008478A5">
      <w:pPr>
        <w:pStyle w:val="CommentText"/>
      </w:pPr>
      <w:r>
        <w:rPr>
          <w:rStyle w:val="CommentReference"/>
        </w:rPr>
        <w:annotationRef/>
      </w:r>
      <w:r>
        <w:t>Needs more detail here, about what encrption means..wha the provider has to do.. Who send the provider a link where they send the data… more granular info</w:t>
      </w:r>
    </w:p>
  </w:comment>
  <w:comment w:id="1930" w:author="Matthew Chersich" w:date="2024-08-04T17:29:00Z" w:initials="MC">
    <w:p w14:paraId="6D303C72" w14:textId="77777777" w:rsidR="00860274" w:rsidRDefault="00860274" w:rsidP="00BB7D7A">
      <w:pPr>
        <w:pStyle w:val="CommentText"/>
      </w:pPr>
      <w:r>
        <w:rPr>
          <w:rStyle w:val="CommentReference"/>
        </w:rPr>
        <w:annotationRef/>
      </w:r>
      <w:r>
        <w:t>Note what data are to be sent… and what not to be sent...</w:t>
      </w:r>
    </w:p>
  </w:comment>
  <w:comment w:id="1931" w:author="Matthew Chersich" w:date="2024-08-04T17:29:00Z" w:initials="MC">
    <w:p w14:paraId="5A32CBA7" w14:textId="77777777" w:rsidR="00860274" w:rsidRDefault="00860274" w:rsidP="00E4515E">
      <w:pPr>
        <w:pStyle w:val="CommentText"/>
      </w:pPr>
      <w:r>
        <w:rPr>
          <w:rStyle w:val="CommentReference"/>
        </w:rPr>
        <w:annotationRef/>
      </w:r>
      <w:r>
        <w:t>We want the raw unprocessed data</w:t>
      </w:r>
    </w:p>
  </w:comment>
  <w:comment w:id="1959" w:author="Matthew Chersich" w:date="2024-08-04T17:28:00Z" w:initials="MC">
    <w:p w14:paraId="6FDB3A07" w14:textId="72DDD574" w:rsidR="00860274" w:rsidRDefault="00860274" w:rsidP="0036268E">
      <w:pPr>
        <w:pStyle w:val="CommentText"/>
      </w:pPr>
      <w:r>
        <w:rPr>
          <w:rStyle w:val="CommentReference"/>
        </w:rPr>
        <w:annotationRef/>
      </w:r>
      <w:r>
        <w:t>Rather than such as, can we give the actual name we are using</w:t>
      </w:r>
    </w:p>
  </w:comment>
  <w:comment w:id="1960" w:author="Matthew Chersich" w:date="2024-08-04T17:30:00Z" w:initials="MC">
    <w:p w14:paraId="6037CFC2" w14:textId="77777777" w:rsidR="00860274" w:rsidRDefault="00860274" w:rsidP="00C5123C">
      <w:pPr>
        <w:pStyle w:val="CommentText"/>
      </w:pPr>
      <w:r>
        <w:rPr>
          <w:rStyle w:val="CommentReference"/>
        </w:rPr>
        <w:annotationRef/>
      </w:r>
      <w:r>
        <w:t>Same as filesender name..</w:t>
      </w:r>
    </w:p>
  </w:comment>
  <w:comment w:id="1976" w:author="Matthew Chersich" w:date="2024-08-04T17:33:00Z" w:initials="MC">
    <w:p w14:paraId="6CDC38AF" w14:textId="77777777" w:rsidR="00860274" w:rsidRDefault="00860274" w:rsidP="00C64737">
      <w:pPr>
        <w:pStyle w:val="CommentText"/>
      </w:pPr>
      <w:r>
        <w:rPr>
          <w:rStyle w:val="CommentReference"/>
        </w:rPr>
        <w:annotationRef/>
      </w:r>
      <w:r>
        <w:t>Need to note if this differs for RP1 and RP2</w:t>
      </w:r>
    </w:p>
  </w:comment>
  <w:comment w:id="1908" w:author="Peter Marsh" w:date="2024-08-05T10:15:00Z" w:initials="PM">
    <w:p w14:paraId="40A10E6F" w14:textId="1C0702C1" w:rsidR="0E3CF60B" w:rsidRDefault="0E3CF60B">
      <w:pPr>
        <w:pStyle w:val="CommentText"/>
      </w:pPr>
      <w:r>
        <w:t>My understanding is this is being done using FileSender but the data is downloaded locally before being uploaded to the protected (ie core access only) 'incoming' folder before the local copy is deleted again. Lisa is best positioned to describe, I am not involved</w:t>
      </w:r>
      <w:r>
        <w:rPr>
          <w:rStyle w:val="CommentReference"/>
        </w:rPr>
        <w:annotationRef/>
      </w:r>
    </w:p>
  </w:comment>
  <w:comment w:id="2012" w:author="Matthew Chersich" w:date="2024-08-04T17:32:00Z" w:initials="MC">
    <w:p w14:paraId="60D0E01A" w14:textId="3130E1D5" w:rsidR="00860274" w:rsidRDefault="00860274" w:rsidP="00394D5A">
      <w:pPr>
        <w:pStyle w:val="CommentText"/>
      </w:pPr>
      <w:r>
        <w:rPr>
          <w:rStyle w:val="CommentReference"/>
        </w:rPr>
        <w:annotationRef/>
      </w:r>
      <w:r>
        <w:t>Use the same term as in the figure with columns</w:t>
      </w:r>
    </w:p>
  </w:comment>
  <w:comment w:id="2001" w:author="Lisa van Aardenne" w:date="2024-03-19T11:29:00Z" w:initials="LA">
    <w:p w14:paraId="4D8D6DD5" w14:textId="403E7E21" w:rsidR="5D4A789A" w:rsidRDefault="5D4A789A">
      <w:pPr>
        <w:pStyle w:val="CommentText"/>
      </w:pPr>
      <w:r>
        <w:t>This is not exactly how we are keeping the raw / source data secure. Need to change this.</w:t>
      </w:r>
      <w:r>
        <w:rPr>
          <w:rStyle w:val="CommentReference"/>
        </w:rPr>
        <w:annotationRef/>
      </w:r>
    </w:p>
  </w:comment>
  <w:comment w:id="2002" w:author="Craig Parker" w:date="2024-07-08T12:26:00Z" w:initials="CP">
    <w:p w14:paraId="65F1067B" w14:textId="77777777" w:rsidR="00BD1B56" w:rsidRDefault="00BD1B56" w:rsidP="00BD1B56">
      <w:pPr>
        <w:pStyle w:val="CommentText"/>
      </w:pPr>
      <w:r>
        <w:rPr>
          <w:rStyle w:val="CommentReference"/>
        </w:rPr>
        <w:annotationRef/>
      </w:r>
      <w:r>
        <w:t>I agree who know this process best to update?</w:t>
      </w:r>
    </w:p>
  </w:comment>
  <w:comment w:id="2003" w:author="Craig Parker" w:date="2024-07-16T12:07:00Z" w:initials="CP">
    <w:p w14:paraId="62B745D8" w14:textId="77777777" w:rsidR="007A6FBB" w:rsidRDefault="007A6FBB" w:rsidP="007A6FBB">
      <w:pPr>
        <w:pStyle w:val="CommentText"/>
      </w:pPr>
      <w:r>
        <w:rPr>
          <w:rStyle w:val="CommentReference"/>
        </w:rPr>
        <w:annotationRef/>
      </w:r>
      <w:r>
        <w:t>Perhaps Peter best placed</w:t>
      </w:r>
    </w:p>
  </w:comment>
  <w:comment w:id="2004" w:author="Peter Marsh" w:date="2024-08-05T10:13:00Z" w:initials="PM">
    <w:p w14:paraId="30C29F43" w14:textId="0CC8168E" w:rsidR="0E3CF60B" w:rsidRDefault="0E3CF60B">
      <w:pPr>
        <w:pStyle w:val="CommentText"/>
      </w:pPr>
      <w:r>
        <w:t xml:space="preserve">So this is not true, data is not encrypted on the system the only difference is the data has user permissions set such that only the 'Core' team has read access to the data </w:t>
      </w:r>
      <w:r>
        <w:rPr>
          <w:rStyle w:val="CommentReference"/>
        </w:rPr>
        <w:annotationRef/>
      </w:r>
    </w:p>
  </w:comment>
  <w:comment w:id="2029" w:author="Peter Marsh" w:date="2024-08-05T10:18:00Z" w:initials="PM">
    <w:p w14:paraId="061A2220" w14:textId="1C921214" w:rsidR="0E3CF60B" w:rsidRDefault="0E3CF60B">
      <w:pPr>
        <w:pStyle w:val="CommentText"/>
      </w:pPr>
      <w:r>
        <w:t>re CKAN this is no longer happening as far as I am aware</w:t>
      </w:r>
      <w:r>
        <w:rPr>
          <w:rStyle w:val="CommentReference"/>
        </w:rPr>
        <w:annotationRef/>
      </w:r>
    </w:p>
  </w:comment>
  <w:comment w:id="2041" w:author="Peter Marsh" w:date="2024-08-05T10:18:00Z" w:initials="PM">
    <w:p w14:paraId="27D15F9C" w14:textId="309AB6CC" w:rsidR="0E3CF60B" w:rsidRDefault="0E3CF60B">
      <w:pPr>
        <w:pStyle w:val="CommentText"/>
      </w:pPr>
      <w:r>
        <w:t xml:space="preserve">I don't see the value in including this </w:t>
      </w:r>
      <w:r>
        <w:rPr>
          <w:rStyle w:val="CommentReference"/>
        </w:rPr>
        <w:annotationRef/>
      </w:r>
    </w:p>
  </w:comment>
  <w:comment w:id="2054" w:author="Peter Marsh" w:date="2024-08-05T10:32:00Z" w:initials="PM">
    <w:p w14:paraId="0D4481B9" w14:textId="71A319EC" w:rsidR="0E3CF60B" w:rsidRDefault="0E3CF60B">
      <w:pPr>
        <w:pStyle w:val="CommentText"/>
      </w:pPr>
      <w:r>
        <w:t xml:space="preserve">is this needed here, if it is it should be very explicit so that the data harmonising team can actually follow. At present the only de identification planned from source to consortium level is to anonymise/change Patient IDs (although they are already anonymised) and the plan to jitter street level addresses and make them available as lat/lon/ So no street addresses will be available but hospital names or ward names etc will be available in the consortium level data </w:t>
      </w:r>
      <w:r>
        <w:rPr>
          <w:rStyle w:val="CommentReference"/>
        </w:rPr>
        <w:annotationRef/>
      </w:r>
    </w:p>
  </w:comment>
  <w:comment w:id="2222" w:author="Lisa van Aardenne" w:date="2024-03-19T11:36:00Z" w:initials="LA">
    <w:p w14:paraId="6260E1D2" w14:textId="77777777" w:rsidR="00807103" w:rsidRDefault="00807103" w:rsidP="00807103">
      <w:pPr>
        <w:pStyle w:val="CommentText"/>
      </w:pPr>
      <w:r>
        <w:t>Does this correctly describe our workflow?</w:t>
      </w:r>
      <w:r>
        <w:rPr>
          <w:rStyle w:val="CommentReference"/>
        </w:rPr>
        <w:annotationRef/>
      </w:r>
    </w:p>
  </w:comment>
  <w:comment w:id="2223" w:author="Craig Parker" w:date="2024-07-08T12:28:00Z" w:initials="CP">
    <w:p w14:paraId="39C41AF8" w14:textId="77777777" w:rsidR="00807103" w:rsidRDefault="00807103" w:rsidP="00807103">
      <w:pPr>
        <w:pStyle w:val="CommentText"/>
      </w:pPr>
      <w:r>
        <w:rPr>
          <w:rStyle w:val="CommentReference"/>
        </w:rPr>
        <w:annotationRef/>
      </w:r>
      <w:r>
        <w:t>from the DTA:</w:t>
      </w:r>
    </w:p>
    <w:p w14:paraId="334B623A" w14:textId="77777777" w:rsidR="00807103" w:rsidRDefault="00807103" w:rsidP="00807103">
      <w:pPr>
        <w:pStyle w:val="CommentText"/>
      </w:pPr>
      <w:r>
        <w:rPr>
          <w:b/>
          <w:bCs/>
        </w:rPr>
        <w:t>To be added/detailed in DMP</w:t>
      </w:r>
    </w:p>
    <w:p w14:paraId="6E042582" w14:textId="77777777" w:rsidR="00807103" w:rsidRDefault="00807103" w:rsidP="00807103">
      <w:pPr>
        <w:pStyle w:val="CommentText"/>
      </w:pPr>
      <w:r>
        <w:rPr>
          <w:b/>
          <w:bCs/>
        </w:rPr>
        <w:t>Harmonization:</w:t>
      </w:r>
      <w:r>
        <w:t xml:space="preserve"> In alignment with NIH grant funding policies and to enhance research collaborations, all 'Study Data' slated for dissemination beyond the core research team will be harmonized and subjected to robust de-identification techniques. Adhering to the principles similar to the HIPAA Privacy Rule, we will implement data jittering methods and other de-identification strategies to obscure specific geolocations, dates, or any other detail that could potentially re-identify individuals. The process ensures the omission of direct identifiers, while maintaining the integrity and utility of the data for high-level analysis. These methods will allow us to retain essential information for research without compromising individual privacy.</w:t>
      </w:r>
    </w:p>
  </w:comment>
  <w:comment w:id="2264" w:author="Lisa van Aardenne" w:date="2024-03-19T11:36:00Z" w:initials="LA">
    <w:p w14:paraId="5272AA76" w14:textId="2F7F71AD" w:rsidR="5D4A789A" w:rsidRDefault="5D4A789A">
      <w:pPr>
        <w:pStyle w:val="CommentText"/>
      </w:pPr>
      <w:r>
        <w:t>Does this correctly describe our workflow?</w:t>
      </w:r>
      <w:r>
        <w:rPr>
          <w:rStyle w:val="CommentReference"/>
        </w:rPr>
        <w:annotationRef/>
      </w:r>
    </w:p>
  </w:comment>
  <w:comment w:id="2265" w:author="Craig Parker" w:date="2024-07-08T12:28:00Z" w:initials="CP">
    <w:p w14:paraId="13A84683" w14:textId="77777777" w:rsidR="00BD1B56" w:rsidRDefault="00BD1B56" w:rsidP="00BD1B56">
      <w:pPr>
        <w:pStyle w:val="CommentText"/>
      </w:pPr>
      <w:r>
        <w:rPr>
          <w:rStyle w:val="CommentReference"/>
        </w:rPr>
        <w:annotationRef/>
      </w:r>
      <w:r>
        <w:t>from the DTA:</w:t>
      </w:r>
    </w:p>
    <w:p w14:paraId="39A5C0D2" w14:textId="77777777" w:rsidR="00BD1B56" w:rsidRDefault="00BD1B56" w:rsidP="00BD1B56">
      <w:pPr>
        <w:pStyle w:val="CommentText"/>
      </w:pPr>
      <w:r>
        <w:rPr>
          <w:b/>
          <w:bCs/>
        </w:rPr>
        <w:t>To be added/detailed in DMP</w:t>
      </w:r>
    </w:p>
    <w:p w14:paraId="2F06F555" w14:textId="77777777" w:rsidR="00BD1B56" w:rsidRDefault="00BD1B56" w:rsidP="00BD1B56">
      <w:pPr>
        <w:pStyle w:val="CommentText"/>
      </w:pPr>
      <w:r>
        <w:rPr>
          <w:b/>
          <w:bCs/>
        </w:rPr>
        <w:t>Harmonization:</w:t>
      </w:r>
      <w:r>
        <w:t xml:space="preserve"> In alignment with NIH grant funding policies and to enhance research collaborations, all 'Study Data' slated for dissemination beyond the core research team will be harmonized and subjected to robust de-identification techniques. Adhering to the principles similar to the HIPAA Privacy Rule, we will implement data jittering methods and other de-identification strategies to obscure specific geolocations, dates, or any other detail that could potentially re-identify individuals. The process ensures the omission of direct identifiers, while maintaining the integrity and utility of the data for high-level analysis. These methods will allow us to retain essential information for research without compromising individual privacy.</w:t>
      </w:r>
    </w:p>
  </w:comment>
  <w:comment w:id="2417" w:author="Lisa van Aardenne" w:date="2024-03-19T11:37:00Z" w:initials="LA">
    <w:p w14:paraId="2337098F" w14:textId="6C6CD980" w:rsidR="5D4A789A" w:rsidRDefault="5D4A789A">
      <w:pPr>
        <w:pStyle w:val="CommentText"/>
      </w:pPr>
      <w:r>
        <w:t>@IBM, Is this still going to be used for HEAT?</w:t>
      </w:r>
      <w:r>
        <w:rPr>
          <w:rStyle w:val="CommentReference"/>
        </w:rPr>
        <w:annotationRef/>
      </w:r>
    </w:p>
  </w:comment>
  <w:comment w:id="2418" w:author="Craig Parker" w:date="2024-07-08T11:36:00Z" w:initials="CP">
    <w:p w14:paraId="1729302A" w14:textId="17D62AB8" w:rsidR="54FBA741" w:rsidRDefault="54FBA741">
      <w:pPr>
        <w:pStyle w:val="CommentText"/>
      </w:pPr>
      <w:r>
        <w:t>I will ask this to be clarified at steerco</w:t>
      </w:r>
      <w:r>
        <w:rPr>
          <w:rStyle w:val="CommentReference"/>
        </w:rPr>
        <w:annotationRef/>
      </w:r>
    </w:p>
  </w:comment>
  <w:comment w:id="2419" w:author="Craig Parker" w:date="2024-07-16T11:14:00Z" w:initials="CP">
    <w:p w14:paraId="21A1686D" w14:textId="77777777" w:rsidR="00A74A73" w:rsidRDefault="00A74A73" w:rsidP="00A74A73">
      <w:pPr>
        <w:pStyle w:val="CommentText"/>
      </w:pPr>
      <w:r>
        <w:rPr>
          <w:rStyle w:val="CommentReference"/>
        </w:rPr>
        <w:annotationRef/>
      </w:r>
      <w:r>
        <w:t>Confirmed this will still be happening</w:t>
      </w:r>
    </w:p>
  </w:comment>
  <w:comment w:id="2476" w:author="Tamara Rosemary Govindasamy" w:date="2024-08-05T11:23:00Z" w:initials="TG">
    <w:p w14:paraId="57ABEE20" w14:textId="2F7F03DC" w:rsidR="0E3CF60B" w:rsidRDefault="0E3CF60B">
      <w:pPr>
        <w:pStyle w:val="CommentText"/>
      </w:pPr>
      <w:r>
        <w:t xml:space="preserve">Not sure if this makes sense? We can work on developing an internal (HEAT centre partners) data sharing procedure for upload to the CSAG platform. </w:t>
      </w:r>
      <w:r>
        <w:rPr>
          <w:rStyle w:val="CommentReference"/>
        </w:rPr>
        <w:annotationRef/>
      </w:r>
    </w:p>
  </w:comment>
  <w:comment w:id="2503" w:author="Craig Parker" w:date="2024-07-08T12:30:00Z" w:initials="CP">
    <w:p w14:paraId="6CC41099" w14:textId="1B76098A" w:rsidR="00BD1B56" w:rsidRDefault="00BD1B56" w:rsidP="00BD1B56">
      <w:pPr>
        <w:pStyle w:val="CommentText"/>
      </w:pPr>
      <w:r>
        <w:rPr>
          <w:rStyle w:val="CommentReference"/>
        </w:rPr>
        <w:annotationRef/>
      </w:r>
      <w:r>
        <w:t>Is this the right word?</w:t>
      </w:r>
    </w:p>
  </w:comment>
  <w:comment w:id="2506" w:author="Peter Marsh" w:date="2024-08-05T10:56:00Z" w:initials="PM">
    <w:p w14:paraId="2843E87D" w14:textId="65890B30" w:rsidR="0E3CF60B" w:rsidRDefault="0E3CF60B">
      <w:pPr>
        <w:pStyle w:val="CommentText"/>
      </w:pPr>
      <w:r>
        <w:t xml:space="preserve">We are not version controlling datasets as this will be very hard to implement. Data is backed up and remapping instructions are version controlled </w:t>
      </w:r>
      <w:r>
        <w:rPr>
          <w:rStyle w:val="CommentReference"/>
        </w:rPr>
        <w:annotationRef/>
      </w:r>
    </w:p>
  </w:comment>
  <w:comment w:id="2726" w:author="Craig Parker" w:date="2024-07-23T13:11:00Z" w:initials="CP">
    <w:p w14:paraId="28698553" w14:textId="77777777" w:rsidR="002B122D" w:rsidRDefault="00F76D5E" w:rsidP="002B122D">
      <w:pPr>
        <w:pStyle w:val="CommentText"/>
      </w:pPr>
      <w:r>
        <w:rPr>
          <w:rStyle w:val="CommentReference"/>
        </w:rPr>
        <w:annotationRef/>
      </w:r>
      <w:r w:rsidR="002B122D">
        <w:t xml:space="preserve">We can redo a lot of this section based on the </w:t>
      </w:r>
      <w:r w:rsidR="002B122D">
        <w:rPr>
          <w:lang w:val="en-GB"/>
        </w:rPr>
        <w:t xml:space="preserve">Data Sharing and Access Guideline for DS-I Africa </w:t>
      </w:r>
    </w:p>
  </w:comment>
  <w:comment w:id="2727" w:author="Craig Parker" w:date="2024-07-23T13:38:00Z" w:initials="CP">
    <w:p w14:paraId="5AB06BB4" w14:textId="77777777" w:rsidR="00065720" w:rsidRDefault="00065720" w:rsidP="00065720">
      <w:pPr>
        <w:pStyle w:val="CommentText"/>
        <w:numPr>
          <w:ilvl w:val="0"/>
          <w:numId w:val="27"/>
        </w:numPr>
        <w:ind w:left="360"/>
      </w:pPr>
      <w:r>
        <w:rPr>
          <w:rStyle w:val="CommentReference"/>
        </w:rPr>
        <w:annotationRef/>
      </w:r>
      <w:r>
        <w:t xml:space="preserve">Things to add: </w:t>
      </w:r>
      <w:r>
        <w:rPr>
          <w:b/>
          <w:bCs/>
        </w:rPr>
        <w:t>Data Sharing Modalities</w:t>
      </w:r>
      <w:r>
        <w:t>: The DSI Africa Consortium uses Data Downloads and Data Visiting to share data, considering dataset sensitivity, legal and ethical obligations, research requirements, and technical capacity. Leveraging the eLwazi Platform for secure analytical workspaces is recommended for those lacking infrastructure(DSI-Africa Data_Sharing…).</w:t>
      </w:r>
    </w:p>
    <w:p w14:paraId="3D20AE2F" w14:textId="77777777" w:rsidR="00065720" w:rsidRDefault="00065720" w:rsidP="00065720">
      <w:pPr>
        <w:pStyle w:val="CommentText"/>
        <w:numPr>
          <w:ilvl w:val="0"/>
          <w:numId w:val="27"/>
        </w:numPr>
        <w:ind w:left="360"/>
      </w:pPr>
      <w:r>
        <w:rPr>
          <w:b/>
          <w:bCs/>
        </w:rPr>
        <w:t>Data Description</w:t>
      </w:r>
      <w:r>
        <w:t>: Projects must describe their datasets publicly and comprehensively, working with eLwazi ODSP to ensure data findability and accessibility. Descriptions should be maintained on dedicated websites or provided to eLwazi ODSP(DSI-Africa Data_Sharing…).</w:t>
      </w:r>
    </w:p>
    <w:p w14:paraId="25C9AD1F" w14:textId="77777777" w:rsidR="00065720" w:rsidRDefault="00065720" w:rsidP="00065720">
      <w:pPr>
        <w:pStyle w:val="CommentText"/>
        <w:numPr>
          <w:ilvl w:val="0"/>
          <w:numId w:val="27"/>
        </w:numPr>
        <w:ind w:left="360"/>
      </w:pPr>
      <w:r>
        <w:rPr>
          <w:b/>
          <w:bCs/>
        </w:rPr>
        <w:t>Dataset Citation Requirements</w:t>
      </w:r>
      <w:r>
        <w:t>: Each dataset must carry a citation including authors, title, publication date, publisher, version number, location, and a statement acknowledging DS-I Africa(DSI-Africa Data_Sharing…).</w:t>
      </w:r>
    </w:p>
  </w:comment>
  <w:comment w:id="2728" w:author="Craig Parker" w:date="2024-07-23T13:39:00Z" w:initials="CP">
    <w:p w14:paraId="1843D47D" w14:textId="77777777" w:rsidR="00065720" w:rsidRDefault="00065720" w:rsidP="00065720">
      <w:pPr>
        <w:pStyle w:val="CommentText"/>
      </w:pPr>
      <w:r>
        <w:rPr>
          <w:rStyle w:val="CommentReference"/>
        </w:rPr>
        <w:annotationRef/>
      </w:r>
      <w:r>
        <w:rPr>
          <w:b/>
          <w:bCs/>
        </w:rPr>
        <w:t>FAIR Principles</w:t>
      </w:r>
      <w:r>
        <w:t>: Projects should make datasets conform to FAIR principles, describing data collection methods, sources, cleaning steps, and other relevant information to enhance transparency and reusability​(DSI-Africa Data_Sharing…)​.</w:t>
      </w:r>
    </w:p>
    <w:p w14:paraId="7D3B8D7B" w14:textId="77777777" w:rsidR="00065720" w:rsidRDefault="00065720" w:rsidP="00065720">
      <w:pPr>
        <w:pStyle w:val="CommentText"/>
      </w:pPr>
      <w:r>
        <w:rPr>
          <w:b/>
          <w:bCs/>
        </w:rPr>
        <w:t>Ethical Considerations</w:t>
      </w:r>
      <w:r>
        <w:t>: Ethical approvals must be detailed, including the ethics committee's name, approval date, consent procedures, anonymization practices, and other data use restrictions​(DSI-Africa Data_Sharing…)​.</w:t>
      </w:r>
    </w:p>
    <w:p w14:paraId="5446D351" w14:textId="77777777" w:rsidR="00065720" w:rsidRDefault="00065720" w:rsidP="00065720">
      <w:pPr>
        <w:pStyle w:val="CommentText"/>
      </w:pPr>
      <w:r>
        <w:rPr>
          <w:b/>
          <w:bCs/>
        </w:rPr>
        <w:t>Personal Data Indication</w:t>
      </w:r>
      <w:r>
        <w:t>: Clearly state if datasets contain personal data and the measures to protect privacy, including de-identification and anonymization. Risk assessments and data transfer agreements should be in place for sensitive data​(DSI-Africa Data_Sharing…)​.</w:t>
      </w:r>
    </w:p>
  </w:comment>
  <w:comment w:id="2798" w:author="Matthew Chersich" w:date="2024-08-05T09:41:00Z" w:initials="MC">
    <w:p w14:paraId="464CEFB7" w14:textId="55C5EB8C" w:rsidR="0E3CF60B" w:rsidRDefault="0E3CF60B">
      <w:pPr>
        <w:pStyle w:val="CommentText"/>
      </w:pPr>
      <w:r>
        <w:t>check with DTA align with that text</w:t>
      </w:r>
      <w:r>
        <w:rPr>
          <w:rStyle w:val="CommentReference"/>
        </w:rPr>
        <w:annotationRef/>
      </w:r>
    </w:p>
  </w:comment>
  <w:comment w:id="2843" w:author="Matthew Chersich" w:date="2024-08-05T10:52:00Z" w:initials="MC">
    <w:p w14:paraId="65833B16" w14:textId="626A0721" w:rsidR="0E3CF60B" w:rsidRDefault="0E3CF60B">
      <w:pPr>
        <w:pStyle w:val="CommentText"/>
      </w:pPr>
      <w:r>
        <w:t>have section about briing new partners and sharing data within the consortium</w:t>
      </w:r>
      <w:r>
        <w:rPr>
          <w:rStyle w:val="CommentReference"/>
        </w:rPr>
        <w:annotationRef/>
      </w:r>
    </w:p>
  </w:comment>
  <w:comment w:id="2861" w:author="Matthew Chersich" w:date="2024-08-05T10:55:00Z" w:initials="MC">
    <w:p w14:paraId="493914C1" w14:textId="0FCA705D" w:rsidR="0E3CF60B" w:rsidRDefault="0E3CF60B">
      <w:pPr>
        <w:pStyle w:val="CommentText"/>
      </w:pPr>
      <w:r>
        <w:t>add to DTA that new partners may join the HC</w:t>
      </w:r>
      <w:r>
        <w:rPr>
          <w:rStyle w:val="CommentReference"/>
        </w:rPr>
        <w:annotationRef/>
      </w:r>
    </w:p>
  </w:comment>
  <w:comment w:id="3019" w:author="Craig Parker" w:date="2024-07-09T11:47:00Z" w:initials="CP">
    <w:p w14:paraId="2154E919" w14:textId="1F552F5E" w:rsidR="00707C35" w:rsidRDefault="00707C35" w:rsidP="00707C35">
      <w:pPr>
        <w:pStyle w:val="CommentText"/>
      </w:pPr>
      <w:r>
        <w:rPr>
          <w:rStyle w:val="CommentReference"/>
        </w:rPr>
        <w:annotationRef/>
      </w:r>
      <w:r>
        <w:t xml:space="preserve">This needs to align with the new proposed definitions of data </w:t>
      </w:r>
    </w:p>
  </w:comment>
  <w:comment w:id="3254" w:author="Craig Parker" w:date="2024-07-08T11:58:00Z" w:initials="CP">
    <w:p w14:paraId="25C15B3B" w14:textId="1A10D88C" w:rsidR="003C65B3" w:rsidRDefault="003C65B3" w:rsidP="003C65B3">
      <w:pPr>
        <w:pStyle w:val="CommentText"/>
      </w:pPr>
      <w:r>
        <w:rPr>
          <w:rStyle w:val="CommentReference"/>
        </w:rPr>
        <w:annotationRef/>
      </w:r>
      <w:r>
        <w:t>Is this timeline realistic?</w:t>
      </w:r>
    </w:p>
  </w:comment>
  <w:comment w:id="3283" w:author="Matthew Chersich" w:date="2024-08-04T20:18:00Z" w:initials="MC">
    <w:p w14:paraId="0A03B5BB" w14:textId="77777777" w:rsidR="00AE02E3" w:rsidRDefault="00AE02E3" w:rsidP="00F536CD">
      <w:pPr>
        <w:pStyle w:val="CommentText"/>
      </w:pPr>
      <w:r>
        <w:rPr>
          <w:rStyle w:val="CommentReference"/>
        </w:rPr>
        <w:annotationRef/>
      </w:r>
      <w:r>
        <w:t>Does the DMP cover analysis as well?</w:t>
      </w:r>
    </w:p>
  </w:comment>
  <w:comment w:id="3325" w:author="Matthew Chersich" w:date="2024-08-04T20:16:00Z" w:initials="MC">
    <w:p w14:paraId="5FB5BA1B" w14:textId="6516A7FE" w:rsidR="00AE02E3" w:rsidRDefault="00AE02E3" w:rsidP="00E1114B">
      <w:pPr>
        <w:pStyle w:val="CommentText"/>
      </w:pPr>
      <w:r>
        <w:rPr>
          <w:rStyle w:val="CommentReference"/>
        </w:rPr>
        <w:annotationRef/>
      </w:r>
      <w:r>
        <w:t xml:space="preserve">Table is not attractive, lots of editing errors, double spacing etc. </w:t>
      </w:r>
    </w:p>
  </w:comment>
  <w:comment w:id="3604" w:author="Matthew Chersich" w:date="2024-08-04T20:16:00Z" w:initials="MC">
    <w:p w14:paraId="4A4B80D8" w14:textId="7B758AFB" w:rsidR="00AE02E3" w:rsidRDefault="00AE02E3">
      <w:pPr>
        <w:pStyle w:val="CommentText"/>
      </w:pPr>
      <w:r>
        <w:rPr>
          <w:rStyle w:val="CommentReference"/>
        </w:rPr>
        <w:annotationRef/>
      </w:r>
      <w:r>
        <w:t>Pls update this</w:t>
      </w:r>
    </w:p>
    <w:p w14:paraId="7DD099B8" w14:textId="77777777" w:rsidR="00AE02E3" w:rsidRDefault="00AE02E3" w:rsidP="0046144A">
      <w:pPr>
        <w:pStyle w:val="CommentText"/>
      </w:pPr>
      <w:r>
        <w:t>Please make this match the list of 4 data types above</w:t>
      </w:r>
    </w:p>
  </w:comment>
  <w:comment w:id="4233" w:author="Craig Parker" w:date="2024-07-08T11:59:00Z" w:initials="CP">
    <w:p w14:paraId="541A13A6" w14:textId="46D39B62" w:rsidR="003C65B3" w:rsidRDefault="003C65B3" w:rsidP="003C65B3">
      <w:pPr>
        <w:pStyle w:val="CommentText"/>
      </w:pPr>
      <w:r>
        <w:rPr>
          <w:rStyle w:val="CommentReference"/>
        </w:rPr>
        <w:annotationRef/>
      </w:r>
      <w:r>
        <w:t xml:space="preserve">Has this been implemented? I don’t remember signing anything? </w:t>
      </w:r>
    </w:p>
  </w:comment>
  <w:comment w:id="4311" w:author="Craig Parker" w:date="2024-07-09T11:49:00Z" w:initials="CP">
    <w:p w14:paraId="6CBA4E96" w14:textId="77777777" w:rsidR="00707C35" w:rsidRDefault="00707C35" w:rsidP="00707C35">
      <w:pPr>
        <w:pStyle w:val="CommentText"/>
      </w:pPr>
      <w:r>
        <w:rPr>
          <w:rStyle w:val="CommentReference"/>
        </w:rPr>
        <w:annotationRef/>
      </w:r>
      <w:r>
        <w:t>I think reference go before annexure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D5BDE54" w15:done="0"/>
  <w15:commentEx w15:paraId="7E397D16" w15:done="0"/>
  <w15:commentEx w15:paraId="73DBFEE6" w15:done="0"/>
  <w15:commentEx w15:paraId="41C2EDA0" w15:paraIdParent="73DBFEE6" w15:done="0"/>
  <w15:commentEx w15:paraId="42D69A79" w15:done="0"/>
  <w15:commentEx w15:paraId="45C63784" w15:done="0"/>
  <w15:commentEx w15:paraId="1786D0A1" w15:done="0"/>
  <w15:commentEx w15:paraId="23BF4BA3" w15:paraIdParent="1786D0A1" w15:done="0"/>
  <w15:commentEx w15:paraId="000002DD" w15:done="1"/>
  <w15:commentEx w15:paraId="6EFEAB01" w15:paraIdParent="000002DD" w15:done="1"/>
  <w15:commentEx w15:paraId="0CCE63C2" w15:done="0"/>
  <w15:commentEx w15:paraId="34D93FBB" w15:done="1"/>
  <w15:commentEx w15:paraId="3FDA69FB" w15:done="0"/>
  <w15:commentEx w15:paraId="186D5184" w15:done="0"/>
  <w15:commentEx w15:paraId="791FCD14" w15:done="0"/>
  <w15:commentEx w15:paraId="1E2953BE" w15:done="0"/>
  <w15:commentEx w15:paraId="3867E4AA" w15:done="0"/>
  <w15:commentEx w15:paraId="79DDAB77" w15:done="0"/>
  <w15:commentEx w15:paraId="738B8181" w15:done="0"/>
  <w15:commentEx w15:paraId="0BCF082D" w15:done="1"/>
  <w15:commentEx w15:paraId="7FE06FB7" w15:paraIdParent="0BCF082D" w15:done="1"/>
  <w15:commentEx w15:paraId="50806C6F" w15:done="1"/>
  <w15:commentEx w15:paraId="44565137" w15:done="0"/>
  <w15:commentEx w15:paraId="76E4B1DF" w15:done="0"/>
  <w15:commentEx w15:paraId="675E4EB8" w15:paraIdParent="76E4B1DF" w15:done="0"/>
  <w15:commentEx w15:paraId="44B12A43" w15:done="0"/>
  <w15:commentEx w15:paraId="6E892300" w15:done="0"/>
  <w15:commentEx w15:paraId="000002DC" w15:done="0"/>
  <w15:commentEx w15:paraId="66789026" w15:done="0"/>
  <w15:commentEx w15:paraId="3E8E682F" w15:paraIdParent="66789026" w15:done="0"/>
  <w15:commentEx w15:paraId="39751E8D" w15:done="0"/>
  <w15:commentEx w15:paraId="74525BA2" w15:done="0"/>
  <w15:commentEx w15:paraId="6D303C72" w15:done="0"/>
  <w15:commentEx w15:paraId="5A32CBA7" w15:paraIdParent="6D303C72" w15:done="0"/>
  <w15:commentEx w15:paraId="6FDB3A07" w15:done="0"/>
  <w15:commentEx w15:paraId="6037CFC2" w15:paraIdParent="6FDB3A07" w15:done="0"/>
  <w15:commentEx w15:paraId="6CDC38AF" w15:done="0"/>
  <w15:commentEx w15:paraId="40A10E6F" w15:done="0"/>
  <w15:commentEx w15:paraId="60D0E01A" w15:done="0"/>
  <w15:commentEx w15:paraId="4D8D6DD5" w15:done="0"/>
  <w15:commentEx w15:paraId="65F1067B" w15:paraIdParent="4D8D6DD5" w15:done="0"/>
  <w15:commentEx w15:paraId="62B745D8" w15:paraIdParent="4D8D6DD5" w15:done="0"/>
  <w15:commentEx w15:paraId="30C29F43" w15:done="0"/>
  <w15:commentEx w15:paraId="061A2220" w15:done="0"/>
  <w15:commentEx w15:paraId="27D15F9C" w15:done="0"/>
  <w15:commentEx w15:paraId="0D4481B9" w15:done="0"/>
  <w15:commentEx w15:paraId="6260E1D2" w15:done="1"/>
  <w15:commentEx w15:paraId="6E042582" w15:paraIdParent="6260E1D2" w15:done="1"/>
  <w15:commentEx w15:paraId="5272AA76" w15:done="1"/>
  <w15:commentEx w15:paraId="2F06F555" w15:paraIdParent="5272AA76" w15:done="1"/>
  <w15:commentEx w15:paraId="2337098F" w15:done="1"/>
  <w15:commentEx w15:paraId="1729302A" w15:paraIdParent="2337098F" w15:done="1"/>
  <w15:commentEx w15:paraId="21A1686D" w15:paraIdParent="2337098F" w15:done="1"/>
  <w15:commentEx w15:paraId="57ABEE20" w15:done="0"/>
  <w15:commentEx w15:paraId="6CC41099" w15:done="1"/>
  <w15:commentEx w15:paraId="2843E87D" w15:done="0"/>
  <w15:commentEx w15:paraId="28698553" w15:done="0"/>
  <w15:commentEx w15:paraId="25C9AD1F" w15:paraIdParent="28698553" w15:done="0"/>
  <w15:commentEx w15:paraId="5446D351" w15:paraIdParent="28698553" w15:done="0"/>
  <w15:commentEx w15:paraId="464CEFB7" w15:done="0"/>
  <w15:commentEx w15:paraId="65833B16" w15:done="0"/>
  <w15:commentEx w15:paraId="493914C1" w15:done="0"/>
  <w15:commentEx w15:paraId="2154E919" w15:done="0"/>
  <w15:commentEx w15:paraId="25C15B3B" w15:done="1"/>
  <w15:commentEx w15:paraId="0A03B5BB" w15:done="0"/>
  <w15:commentEx w15:paraId="5FB5BA1B" w15:done="0"/>
  <w15:commentEx w15:paraId="7DD099B8" w15:done="0"/>
  <w15:commentEx w15:paraId="541A13A6" w15:done="0"/>
  <w15:commentEx w15:paraId="6CBA4E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5A611B" w16cex:dateUtc="2024-08-04T19:20:00Z"/>
  <w16cex:commentExtensible w16cex:durableId="014FF7B2" w16cex:dateUtc="2024-07-09T09:39:00Z"/>
  <w16cex:commentExtensible w16cex:durableId="2A5A30E1" w16cex:dateUtc="2024-08-04T15:54:00Z"/>
  <w16cex:commentExtensible w16cex:durableId="4AF3F462" w16cex:dateUtc="2024-08-05T12:54:00Z"/>
  <w16cex:commentExtensible w16cex:durableId="33D13488" w16cex:dateUtc="2024-08-05T08:18:00Z"/>
  <w16cex:commentExtensible w16cex:durableId="2A5A3940" w16cex:dateUtc="2024-08-04T16:30:00Z"/>
  <w16cex:commentExtensible w16cex:durableId="598719DD" w16cex:dateUtc="2024-03-19T09:19:00Z"/>
  <w16cex:commentExtensible w16cex:durableId="4EC57CAC" w16cex:dateUtc="2024-07-09T14:02:00Z"/>
  <w16cex:commentExtensible w16cex:durableId="6BCB22C4" w16cex:dateUtc="2024-07-09T14:03:00Z"/>
  <w16cex:commentExtensible w16cex:durableId="2A5A34C4" w16cex:dateUtc="2024-08-04T16:11:00Z"/>
  <w16cex:commentExtensible w16cex:durableId="63852C6A" w16cex:dateUtc="2024-03-19T09:20:00Z"/>
  <w16cex:commentExtensible w16cex:durableId="2A5A337E" w16cex:dateUtc="2024-08-04T16:06:00Z"/>
  <w16cex:commentExtensible w16cex:durableId="7D851598" w16cex:dateUtc="2024-08-05T08:30:00Z"/>
  <w16cex:commentExtensible w16cex:durableId="2A5AF568" w16cex:dateUtc="2024-08-05T05:53:00Z"/>
  <w16cex:commentExtensible w16cex:durableId="2A5A3541" w16cex:dateUtc="2024-08-04T16:13:00Z"/>
  <w16cex:commentExtensible w16cex:durableId="59EFDABD" w16cex:dateUtc="2024-08-05T08:41:00Z"/>
  <w16cex:commentExtensible w16cex:durableId="7B35098F" w16cex:dateUtc="2024-08-05T08:48:00Z"/>
  <w16cex:commentExtensible w16cex:durableId="74729E95" w16cex:dateUtc="2024-08-05T09:02:00Z"/>
  <w16cex:commentExtensible w16cex:durableId="0FFEFD7A" w16cex:dateUtc="2024-07-09T14:06:00Z"/>
  <w16cex:commentExtensible w16cex:durableId="586B1FF4" w16cex:dateUtc="2024-07-09T14:06:00Z"/>
  <w16cex:commentExtensible w16cex:durableId="343AE3FE" w16cex:dateUtc="2024-07-09T14:10:00Z"/>
  <w16cex:commentExtensible w16cex:durableId="267B56F3" w16cex:dateUtc="2024-08-05T09:00:00Z"/>
  <w16cex:commentExtensible w16cex:durableId="2A5A3775" w16cex:dateUtc="2024-08-04T16:23:00Z"/>
  <w16cex:commentExtensible w16cex:durableId="2A5A37FC" w16cex:dateUtc="2024-08-04T16:25:00Z"/>
  <w16cex:commentExtensible w16cex:durableId="2A5A3717" w16cex:dateUtc="2024-08-04T16:21:00Z"/>
  <w16cex:commentExtensible w16cex:durableId="2A5A3741" w16cex:dateUtc="2024-08-04T16:22:00Z"/>
  <w16cex:commentExtensible w16cex:durableId="45B0D683" w16cex:dateUtc="2024-03-19T09:25:00Z"/>
  <w16cex:commentExtensible w16cex:durableId="1AA6DA48" w16cex:dateUtc="2024-07-08T10:20:00Z"/>
  <w16cex:commentExtensible w16cex:durableId="2A5A381A" w16cex:dateUtc="2024-08-04T16:25:00Z"/>
  <w16cex:commentExtensible w16cex:durableId="2A5A3895" w16cex:dateUtc="2024-08-04T16:27:00Z"/>
  <w16cex:commentExtensible w16cex:durableId="2A5A38F4" w16cex:dateUtc="2024-08-04T16:29:00Z"/>
  <w16cex:commentExtensible w16cex:durableId="2A5A3902" w16cex:dateUtc="2024-08-04T16:29:00Z"/>
  <w16cex:commentExtensible w16cex:durableId="2A5A38B4" w16cex:dateUtc="2024-08-04T16:28:00Z"/>
  <w16cex:commentExtensible w16cex:durableId="2A5A3919" w16cex:dateUtc="2024-08-04T16:30:00Z"/>
  <w16cex:commentExtensible w16cex:durableId="2A5A39F2" w16cex:dateUtc="2024-08-04T16:33:00Z"/>
  <w16cex:commentExtensible w16cex:durableId="7E0C6AB1" w16cex:dateUtc="2024-08-05T08:15:00Z"/>
  <w16cex:commentExtensible w16cex:durableId="2A5A39B2" w16cex:dateUtc="2024-08-04T16:32:00Z"/>
  <w16cex:commentExtensible w16cex:durableId="0AB5BBD7" w16cex:dateUtc="2024-03-19T09:29:00Z"/>
  <w16cex:commentExtensible w16cex:durableId="39EF794D" w16cex:dateUtc="2024-07-08T10:26:00Z"/>
  <w16cex:commentExtensible w16cex:durableId="72FF1396" w16cex:dateUtc="2024-07-16T10:07:00Z"/>
  <w16cex:commentExtensible w16cex:durableId="4F73D898" w16cex:dateUtc="2024-08-05T08:13:00Z"/>
  <w16cex:commentExtensible w16cex:durableId="6CAE77E9" w16cex:dateUtc="2024-08-05T08:18:00Z"/>
  <w16cex:commentExtensible w16cex:durableId="4B3226EC" w16cex:dateUtc="2024-08-05T08:18:00Z"/>
  <w16cex:commentExtensible w16cex:durableId="6BAE5A9E" w16cex:dateUtc="2024-08-05T08:32:00Z"/>
  <w16cex:commentExtensible w16cex:durableId="73F55D8E" w16cex:dateUtc="2024-03-19T09:36:00Z"/>
  <w16cex:commentExtensible w16cex:durableId="4E59C7F8" w16cex:dateUtc="2024-07-08T10:28:00Z"/>
  <w16cex:commentExtensible w16cex:durableId="1A798BFD" w16cex:dateUtc="2024-03-19T09:36:00Z"/>
  <w16cex:commentExtensible w16cex:durableId="17E49F14" w16cex:dateUtc="2024-07-08T10:28:00Z"/>
  <w16cex:commentExtensible w16cex:durableId="415D3205" w16cex:dateUtc="2024-03-19T09:37:00Z"/>
  <w16cex:commentExtensible w16cex:durableId="5B2DDDE4" w16cex:dateUtc="2024-07-08T09:36:00Z"/>
  <w16cex:commentExtensible w16cex:durableId="3EE9FEAC" w16cex:dateUtc="2024-07-16T09:14:00Z"/>
  <w16cex:commentExtensible w16cex:durableId="7E7FF78B" w16cex:dateUtc="2024-08-05T09:23:00Z"/>
  <w16cex:commentExtensible w16cex:durableId="3737DF06" w16cex:dateUtc="2024-07-08T10:30:00Z"/>
  <w16cex:commentExtensible w16cex:durableId="7712186C" w16cex:dateUtc="2024-08-05T08:56:00Z"/>
  <w16cex:commentExtensible w16cex:durableId="3790B7FD" w16cex:dateUtc="2024-07-23T11:11:00Z"/>
  <w16cex:commentExtensible w16cex:durableId="69B26B5A" w16cex:dateUtc="2024-07-23T11:38:00Z"/>
  <w16cex:commentExtensible w16cex:durableId="309217E4" w16cex:dateUtc="2024-07-23T11:39:00Z"/>
  <w16cex:commentExtensible w16cex:durableId="5598F35A" w16cex:dateUtc="2024-08-05T08:41:00Z"/>
  <w16cex:commentExtensible w16cex:durableId="176BE9E6" w16cex:dateUtc="2024-08-05T09:52:00Z"/>
  <w16cex:commentExtensible w16cex:durableId="68CE8FBA" w16cex:dateUtc="2024-08-05T09:55:00Z"/>
  <w16cex:commentExtensible w16cex:durableId="17D9DE71" w16cex:dateUtc="2024-07-09T09:47:00Z"/>
  <w16cex:commentExtensible w16cex:durableId="1B1EA58E" w16cex:dateUtc="2024-07-08T09:58:00Z"/>
  <w16cex:commentExtensible w16cex:durableId="2A5A60AF" w16cex:dateUtc="2024-08-04T19:18:00Z"/>
  <w16cex:commentExtensible w16cex:durableId="2A5A6023" w16cex:dateUtc="2024-08-04T19:16:00Z"/>
  <w16cex:commentExtensible w16cex:durableId="2A5A6000" w16cex:dateUtc="2024-08-04T19:16:00Z"/>
  <w16cex:commentExtensible w16cex:durableId="4E55594D" w16cex:dateUtc="2024-07-08T09:59:00Z"/>
  <w16cex:commentExtensible w16cex:durableId="564DE904" w16cex:dateUtc="2024-07-09T09: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D5BDE54" w16cid:durableId="2A5A611B"/>
  <w16cid:commentId w16cid:paraId="7E397D16" w16cid:durableId="014FF7B2"/>
  <w16cid:commentId w16cid:paraId="73DBFEE6" w16cid:durableId="2A5A30E1"/>
  <w16cid:commentId w16cid:paraId="41C2EDA0" w16cid:durableId="4AF3F462"/>
  <w16cid:commentId w16cid:paraId="42D69A79" w16cid:durableId="33D13488"/>
  <w16cid:commentId w16cid:paraId="45C63784" w16cid:durableId="2A5A3940"/>
  <w16cid:commentId w16cid:paraId="1786D0A1" w16cid:durableId="598719DD"/>
  <w16cid:commentId w16cid:paraId="23BF4BA3" w16cid:durableId="4EC57CAC"/>
  <w16cid:commentId w16cid:paraId="000002DD" w16cid:durableId="29A36C81"/>
  <w16cid:commentId w16cid:paraId="6EFEAB01" w16cid:durableId="6BCB22C4"/>
  <w16cid:commentId w16cid:paraId="0CCE63C2" w16cid:durableId="2A5A34C4"/>
  <w16cid:commentId w16cid:paraId="34D93FBB" w16cid:durableId="63852C6A"/>
  <w16cid:commentId w16cid:paraId="3FDA69FB" w16cid:durableId="2A5A337E"/>
  <w16cid:commentId w16cid:paraId="186D5184" w16cid:durableId="7D851598"/>
  <w16cid:commentId w16cid:paraId="791FCD14" w16cid:durableId="2A5AF568"/>
  <w16cid:commentId w16cid:paraId="1E2953BE" w16cid:durableId="2A5A3541"/>
  <w16cid:commentId w16cid:paraId="3867E4AA" w16cid:durableId="59EFDABD"/>
  <w16cid:commentId w16cid:paraId="79DDAB77" w16cid:durableId="7B35098F"/>
  <w16cid:commentId w16cid:paraId="738B8181" w16cid:durableId="74729E95"/>
  <w16cid:commentId w16cid:paraId="0BCF082D" w16cid:durableId="0FFEFD7A"/>
  <w16cid:commentId w16cid:paraId="7FE06FB7" w16cid:durableId="586B1FF4"/>
  <w16cid:commentId w16cid:paraId="50806C6F" w16cid:durableId="343AE3FE"/>
  <w16cid:commentId w16cid:paraId="44565137" w16cid:durableId="267B56F3"/>
  <w16cid:commentId w16cid:paraId="76E4B1DF" w16cid:durableId="2A5A3775"/>
  <w16cid:commentId w16cid:paraId="675E4EB8" w16cid:durableId="2A5A37FC"/>
  <w16cid:commentId w16cid:paraId="44B12A43" w16cid:durableId="2A5A3717"/>
  <w16cid:commentId w16cid:paraId="6E892300" w16cid:durableId="2A5A3741"/>
  <w16cid:commentId w16cid:paraId="000002DC" w16cid:durableId="29A36C80"/>
  <w16cid:commentId w16cid:paraId="66789026" w16cid:durableId="45B0D683"/>
  <w16cid:commentId w16cid:paraId="3E8E682F" w16cid:durableId="1AA6DA48"/>
  <w16cid:commentId w16cid:paraId="39751E8D" w16cid:durableId="2A5A381A"/>
  <w16cid:commentId w16cid:paraId="74525BA2" w16cid:durableId="2A5A3895"/>
  <w16cid:commentId w16cid:paraId="6D303C72" w16cid:durableId="2A5A38F4"/>
  <w16cid:commentId w16cid:paraId="5A32CBA7" w16cid:durableId="2A5A3902"/>
  <w16cid:commentId w16cid:paraId="6FDB3A07" w16cid:durableId="2A5A38B4"/>
  <w16cid:commentId w16cid:paraId="6037CFC2" w16cid:durableId="2A5A3919"/>
  <w16cid:commentId w16cid:paraId="6CDC38AF" w16cid:durableId="2A5A39F2"/>
  <w16cid:commentId w16cid:paraId="40A10E6F" w16cid:durableId="7E0C6AB1"/>
  <w16cid:commentId w16cid:paraId="60D0E01A" w16cid:durableId="2A5A39B2"/>
  <w16cid:commentId w16cid:paraId="4D8D6DD5" w16cid:durableId="0AB5BBD7"/>
  <w16cid:commentId w16cid:paraId="65F1067B" w16cid:durableId="39EF794D"/>
  <w16cid:commentId w16cid:paraId="62B745D8" w16cid:durableId="72FF1396"/>
  <w16cid:commentId w16cid:paraId="30C29F43" w16cid:durableId="4F73D898"/>
  <w16cid:commentId w16cid:paraId="061A2220" w16cid:durableId="6CAE77E9"/>
  <w16cid:commentId w16cid:paraId="27D15F9C" w16cid:durableId="4B3226EC"/>
  <w16cid:commentId w16cid:paraId="0D4481B9" w16cid:durableId="6BAE5A9E"/>
  <w16cid:commentId w16cid:paraId="6260E1D2" w16cid:durableId="73F55D8E"/>
  <w16cid:commentId w16cid:paraId="6E042582" w16cid:durableId="4E59C7F8"/>
  <w16cid:commentId w16cid:paraId="5272AA76" w16cid:durableId="1A798BFD"/>
  <w16cid:commentId w16cid:paraId="2F06F555" w16cid:durableId="17E49F14"/>
  <w16cid:commentId w16cid:paraId="2337098F" w16cid:durableId="415D3205"/>
  <w16cid:commentId w16cid:paraId="1729302A" w16cid:durableId="5B2DDDE4"/>
  <w16cid:commentId w16cid:paraId="21A1686D" w16cid:durableId="3EE9FEAC"/>
  <w16cid:commentId w16cid:paraId="57ABEE20" w16cid:durableId="7E7FF78B"/>
  <w16cid:commentId w16cid:paraId="6CC41099" w16cid:durableId="3737DF06"/>
  <w16cid:commentId w16cid:paraId="2843E87D" w16cid:durableId="7712186C"/>
  <w16cid:commentId w16cid:paraId="28698553" w16cid:durableId="3790B7FD"/>
  <w16cid:commentId w16cid:paraId="25C9AD1F" w16cid:durableId="69B26B5A"/>
  <w16cid:commentId w16cid:paraId="5446D351" w16cid:durableId="309217E4"/>
  <w16cid:commentId w16cid:paraId="464CEFB7" w16cid:durableId="5598F35A"/>
  <w16cid:commentId w16cid:paraId="65833B16" w16cid:durableId="176BE9E6"/>
  <w16cid:commentId w16cid:paraId="493914C1" w16cid:durableId="68CE8FBA"/>
  <w16cid:commentId w16cid:paraId="2154E919" w16cid:durableId="17D9DE71"/>
  <w16cid:commentId w16cid:paraId="25C15B3B" w16cid:durableId="1B1EA58E"/>
  <w16cid:commentId w16cid:paraId="0A03B5BB" w16cid:durableId="2A5A60AF"/>
  <w16cid:commentId w16cid:paraId="5FB5BA1B" w16cid:durableId="2A5A6023"/>
  <w16cid:commentId w16cid:paraId="7DD099B8" w16cid:durableId="2A5A6000"/>
  <w16cid:commentId w16cid:paraId="541A13A6" w16cid:durableId="4E55594D"/>
  <w16cid:commentId w16cid:paraId="6CBA4E96" w16cid:durableId="564DE9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65B810" w14:textId="77777777" w:rsidR="00C56767" w:rsidRDefault="00C56767">
      <w:pPr>
        <w:spacing w:line="240" w:lineRule="auto"/>
      </w:pPr>
      <w:r>
        <w:separator/>
      </w:r>
    </w:p>
  </w:endnote>
  <w:endnote w:type="continuationSeparator" w:id="0">
    <w:p w14:paraId="128406A1" w14:textId="77777777" w:rsidR="00C56767" w:rsidRDefault="00C567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40ECA14-08C6-4EDC-9D16-73EEC695EF81}"/>
  </w:font>
  <w:font w:name="Calibri">
    <w:panose1 w:val="020F0502020204030204"/>
    <w:charset w:val="00"/>
    <w:family w:val="swiss"/>
    <w:pitch w:val="variable"/>
    <w:sig w:usb0="E4002EFF" w:usb1="C200247B" w:usb2="00000009" w:usb3="00000000" w:csb0="000001FF" w:csb1="00000000"/>
    <w:embedRegular r:id="rId2" w:fontKey="{42CFBE20-F1F9-4198-B158-A61AC5867EAA}"/>
    <w:embedBold r:id="rId3" w:fontKey="{AF15F997-8371-4E2A-A5DF-62067E89D4BA}"/>
    <w:embedItalic r:id="rId4" w:fontKey="{41E1428A-0FF3-4B1B-9A20-C99448531204}"/>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unito">
    <w:charset w:val="00"/>
    <w:family w:val="auto"/>
    <w:pitch w:val="variable"/>
    <w:sig w:usb0="A00002FF" w:usb1="5000204B" w:usb2="00000000" w:usb3="00000000" w:csb0="00000197" w:csb1="00000000"/>
    <w:embedRegular r:id="rId5" w:fontKey="{7BAEAFB3-DBA5-440A-8F19-781896DE15DD}"/>
    <w:embedBold r:id="rId6" w:fontKey="{25E8B1EE-27A4-4184-BF00-9D565B8519E7}"/>
    <w:embedItalic r:id="rId7" w:fontKey="{65B04565-0224-4B61-9F28-8F0F8AC05A08}"/>
    <w:embedBoldItalic r:id="rId8" w:fontKey="{0F6C35B6-80A4-4A45-ABDE-E9F049C8E4EB}"/>
  </w:font>
  <w:font w:name="Segoe UI">
    <w:panose1 w:val="020B0502040204020203"/>
    <w:charset w:val="00"/>
    <w:family w:val="swiss"/>
    <w:pitch w:val="variable"/>
    <w:sig w:usb0="E4002EFF" w:usb1="C000E47F" w:usb2="00000009" w:usb3="00000000" w:csb0="000001FF" w:csb1="00000000"/>
    <w:embedRegular r:id="rId9" w:fontKey="{825146F6-EA32-44FD-90CB-2004DFE4ACB4}"/>
  </w:font>
  <w:font w:name="Aptos">
    <w:charset w:val="00"/>
    <w:family w:val="swiss"/>
    <w:pitch w:val="variable"/>
    <w:sig w:usb0="20000287" w:usb1="00000003" w:usb2="00000000" w:usb3="00000000" w:csb0="0000019F" w:csb1="00000000"/>
    <w:embedRegular r:id="rId10" w:fontKey="{F6212DC0-CCB7-45D5-8EEE-642610AEE512}"/>
  </w:font>
  <w:font w:name="Calibri Light">
    <w:panose1 w:val="020F0302020204030204"/>
    <w:charset w:val="00"/>
    <w:family w:val="swiss"/>
    <w:pitch w:val="variable"/>
    <w:sig w:usb0="E4002EFF" w:usb1="C200247B" w:usb2="00000009" w:usb3="00000000" w:csb0="000001FF" w:csb1="00000000"/>
    <w:embedRegular r:id="rId11" w:fontKey="{4C12BE12-7966-41A3-B154-C73DB95BD25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A1E84" w14:textId="77777777" w:rsidR="00C56767" w:rsidRDefault="00C56767">
      <w:pPr>
        <w:spacing w:line="240" w:lineRule="auto"/>
      </w:pPr>
      <w:r>
        <w:separator/>
      </w:r>
    </w:p>
  </w:footnote>
  <w:footnote w:type="continuationSeparator" w:id="0">
    <w:p w14:paraId="652472D6" w14:textId="77777777" w:rsidR="00C56767" w:rsidRDefault="00C56767">
      <w:pPr>
        <w:spacing w:line="240" w:lineRule="auto"/>
      </w:pPr>
      <w:r>
        <w:continuationSeparator/>
      </w:r>
    </w:p>
  </w:footnote>
  <w:footnote w:id="1">
    <w:p w14:paraId="000002DB" w14:textId="77777777" w:rsidR="007813F4" w:rsidRPr="001B1D67" w:rsidRDefault="009511AE">
      <w:pPr>
        <w:spacing w:line="240" w:lineRule="auto"/>
        <w:rPr>
          <w:szCs w:val="18"/>
          <w:rPrChange w:id="1169" w:author="Matthew Chersich" w:date="2024-08-04T20:23:00Z">
            <w:rPr>
              <w:sz w:val="20"/>
            </w:rPr>
          </w:rPrChange>
        </w:rPr>
      </w:pPr>
      <w:r w:rsidRPr="001B1D67">
        <w:rPr>
          <w:szCs w:val="18"/>
          <w:vertAlign w:val="superscript"/>
        </w:rPr>
        <w:footnoteRef/>
      </w:r>
      <w:del w:id="1170" w:author="Craig Parker" w:date="2024-07-31T13:24:00Z">
        <w:r w:rsidRPr="001B1D67" w:rsidDel="00E36942">
          <w:rPr>
            <w:szCs w:val="18"/>
            <w:rPrChange w:id="1171" w:author="Matthew Chersich" w:date="2024-08-04T20:23:00Z">
              <w:rPr>
                <w:sz w:val="20"/>
              </w:rPr>
            </w:rPrChange>
          </w:rPr>
          <w:delText xml:space="preserve"> </w:delText>
        </w:r>
      </w:del>
      <w:r w:rsidRPr="001B1D67">
        <w:rPr>
          <w:szCs w:val="18"/>
          <w:rPrChange w:id="1172" w:author="Matthew Chersich" w:date="2024-08-04T20:23:00Z">
            <w:rPr>
              <w:sz w:val="20"/>
            </w:rPr>
          </w:rPrChange>
        </w:rPr>
        <w:t>https://www.gov.za/sites/default/files/gcis_document/201409/3706726-11act4of2013protectionofpersonalinforcorrect.pdf</w:t>
      </w:r>
    </w:p>
  </w:footnote>
  <w:footnote w:id="2">
    <w:p w14:paraId="463E3405" w14:textId="77777777" w:rsidR="00FA5B59" w:rsidRDefault="00FA5B59" w:rsidP="00FA5B59">
      <w:pPr>
        <w:spacing w:line="240" w:lineRule="auto"/>
        <w:rPr>
          <w:ins w:id="2563" w:author="Craig Parker" w:date="2024-07-16T11:52:00Z"/>
          <w:sz w:val="20"/>
        </w:rPr>
      </w:pPr>
      <w:ins w:id="2564" w:author="Craig Parker" w:date="2024-07-16T11:52:00Z">
        <w:r>
          <w:rPr>
            <w:vertAlign w:val="superscript"/>
          </w:rPr>
          <w:footnoteRef/>
        </w:r>
        <w:r>
          <w:rPr>
            <w:sz w:val="20"/>
          </w:rPr>
          <w:t xml:space="preserve"> https://www.hhs.gov/hipaa/for-professionals/privacy/special-topics/de-identification/index.html</w:t>
        </w:r>
      </w:ins>
    </w:p>
  </w:footnote>
  <w:footnote w:id="3">
    <w:p w14:paraId="000002DA" w14:textId="77777777" w:rsidR="007813F4" w:rsidRDefault="009511AE">
      <w:pPr>
        <w:spacing w:line="240" w:lineRule="auto"/>
        <w:rPr>
          <w:sz w:val="20"/>
        </w:rPr>
      </w:pPr>
      <w:r>
        <w:rPr>
          <w:vertAlign w:val="superscript"/>
        </w:rPr>
        <w:footnoteRef/>
      </w:r>
      <w:r>
        <w:rPr>
          <w:sz w:val="20"/>
        </w:rPr>
        <w:t xml:space="preserve"> https://www.hhs.gov/hipaa/for-professionals/privacy/special-topics/de-identification/index.html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D8" w14:textId="77777777" w:rsidR="007813F4" w:rsidRDefault="009511AE">
    <w:pPr>
      <w:pBdr>
        <w:top w:val="nil"/>
        <w:left w:val="nil"/>
        <w:bottom w:val="nil"/>
        <w:right w:val="nil"/>
        <w:between w:val="nil"/>
      </w:pBdr>
      <w:tabs>
        <w:tab w:val="center" w:pos="4513"/>
        <w:tab w:val="right" w:pos="9026"/>
      </w:tabs>
      <w:spacing w:line="240" w:lineRule="auto"/>
      <w:jc w:val="right"/>
      <w:rPr>
        <w:rFonts w:eastAsia="Arial" w:cs="Arial"/>
        <w:color w:val="000000"/>
        <w:szCs w:val="18"/>
      </w:rPr>
    </w:pPr>
    <w:r>
      <w:rPr>
        <w:rFonts w:eastAsia="Arial" w:cs="Arial"/>
        <w:noProof/>
        <w:color w:val="000000"/>
        <w:szCs w:val="18"/>
      </w:rPr>
      <w:drawing>
        <wp:inline distT="0" distB="0" distL="0" distR="0" wp14:anchorId="663801CE" wp14:editId="07777777">
          <wp:extent cx="761710" cy="789155"/>
          <wp:effectExtent l="0" t="0" r="0" b="0"/>
          <wp:docPr id="1074859449" name="image2.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con&#10;&#10;Description automatically generated"/>
                  <pic:cNvPicPr preferRelativeResize="0"/>
                </pic:nvPicPr>
                <pic:blipFill>
                  <a:blip r:embed="rId1"/>
                  <a:srcRect/>
                  <a:stretch>
                    <a:fillRect/>
                  </a:stretch>
                </pic:blipFill>
                <pic:spPr>
                  <a:xfrm>
                    <a:off x="0" y="0"/>
                    <a:ext cx="761710" cy="789155"/>
                  </a:xfrm>
                  <a:prstGeom prst="rect">
                    <a:avLst/>
                  </a:prstGeom>
                  <a:ln/>
                </pic:spPr>
              </pic:pic>
            </a:graphicData>
          </a:graphic>
        </wp:inline>
      </w:drawing>
    </w:r>
  </w:p>
  <w:p w14:paraId="000002D9" w14:textId="77777777" w:rsidR="007813F4" w:rsidRDefault="007813F4">
    <w:pPr>
      <w:pBdr>
        <w:top w:val="nil"/>
        <w:left w:val="nil"/>
        <w:bottom w:val="nil"/>
        <w:right w:val="nil"/>
        <w:between w:val="nil"/>
      </w:pBdr>
      <w:tabs>
        <w:tab w:val="center" w:pos="4513"/>
        <w:tab w:val="right" w:pos="9026"/>
      </w:tabs>
      <w:spacing w:line="240" w:lineRule="auto"/>
      <w:rPr>
        <w:rFonts w:eastAsia="Arial" w:cs="Arial"/>
        <w:color w:val="000000"/>
        <w:szCs w:val="18"/>
      </w:rPr>
    </w:pPr>
  </w:p>
</w:hdr>
</file>

<file path=word/intelligence2.xml><?xml version="1.0" encoding="utf-8"?>
<int2:intelligence xmlns:int2="http://schemas.microsoft.com/office/intelligence/2020/intelligence" xmlns:oel="http://schemas.microsoft.com/office/2019/extlst">
  <int2:observations>
    <int2:textHash int2:hashCode="AM5Bx2YHZQqbeS" int2:id="IIQiCVVp">
      <int2:state int2:value="Rejected" int2:type="LegacyProofing"/>
    </int2:textHash>
    <int2:textHash int2:hashCode="UuEgcJB2Ztsqaj" int2:id="LNoPCDOD">
      <int2:state int2:value="Rejected" int2:type="LegacyProofing"/>
    </int2:textHash>
    <int2:textHash int2:hashCode="AqfgSyRHC4nxz9" int2:id="CRmZwCv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30DB"/>
    <w:multiLevelType w:val="multilevel"/>
    <w:tmpl w:val="E84AF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72974"/>
    <w:multiLevelType w:val="multilevel"/>
    <w:tmpl w:val="282EF36A"/>
    <w:lvl w:ilvl="0">
      <w:start w:val="10"/>
      <w:numFmt w:val="decimal"/>
      <w:lvlText w:val="%1."/>
      <w:lvlJc w:val="left"/>
      <w:pPr>
        <w:ind w:left="430" w:hanging="430"/>
      </w:pPr>
      <w:rPr>
        <w:rFonts w:hint="default"/>
        <w:b/>
      </w:rPr>
    </w:lvl>
    <w:lvl w:ilvl="1">
      <w:start w:val="1"/>
      <w:numFmt w:val="decimal"/>
      <w:lvlText w:val="%1.%2."/>
      <w:lvlJc w:val="left"/>
      <w:pPr>
        <w:ind w:left="1150" w:hanging="43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400" w:hanging="108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 w15:restartNumberingAfterBreak="0">
    <w:nsid w:val="0AAE6175"/>
    <w:multiLevelType w:val="multilevel"/>
    <w:tmpl w:val="130C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00520"/>
    <w:multiLevelType w:val="multilevel"/>
    <w:tmpl w:val="FFFFFFFF"/>
    <w:lvl w:ilvl="0">
      <w:start w:val="1"/>
      <w:numFmt w:val="decimal"/>
      <w:pStyle w:val="ListParagraph"/>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5B719E"/>
    <w:multiLevelType w:val="multilevel"/>
    <w:tmpl w:val="FFFFFFFF"/>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5" w15:restartNumberingAfterBreak="0">
    <w:nsid w:val="0EB6EB14"/>
    <w:multiLevelType w:val="hybridMultilevel"/>
    <w:tmpl w:val="F134D8F4"/>
    <w:lvl w:ilvl="0" w:tplc="A8EAC5FC">
      <w:start w:val="1"/>
      <w:numFmt w:val="bullet"/>
      <w:lvlText w:val="-"/>
      <w:lvlJc w:val="left"/>
      <w:pPr>
        <w:ind w:left="720" w:hanging="360"/>
      </w:pPr>
      <w:rPr>
        <w:rFonts w:ascii="Calibri" w:hAnsi="Calibri" w:hint="default"/>
      </w:rPr>
    </w:lvl>
    <w:lvl w:ilvl="1" w:tplc="F702BEBE">
      <w:start w:val="1"/>
      <w:numFmt w:val="bullet"/>
      <w:lvlText w:val="o"/>
      <w:lvlJc w:val="left"/>
      <w:pPr>
        <w:ind w:left="1440" w:hanging="360"/>
      </w:pPr>
      <w:rPr>
        <w:rFonts w:ascii="Courier New" w:hAnsi="Courier New" w:hint="default"/>
      </w:rPr>
    </w:lvl>
    <w:lvl w:ilvl="2" w:tplc="045C817C">
      <w:start w:val="1"/>
      <w:numFmt w:val="bullet"/>
      <w:lvlText w:val=""/>
      <w:lvlJc w:val="left"/>
      <w:pPr>
        <w:ind w:left="2160" w:hanging="360"/>
      </w:pPr>
      <w:rPr>
        <w:rFonts w:ascii="Wingdings" w:hAnsi="Wingdings" w:hint="default"/>
      </w:rPr>
    </w:lvl>
    <w:lvl w:ilvl="3" w:tplc="E202EFE0">
      <w:start w:val="1"/>
      <w:numFmt w:val="bullet"/>
      <w:lvlText w:val=""/>
      <w:lvlJc w:val="left"/>
      <w:pPr>
        <w:ind w:left="2880" w:hanging="360"/>
      </w:pPr>
      <w:rPr>
        <w:rFonts w:ascii="Symbol" w:hAnsi="Symbol" w:hint="default"/>
      </w:rPr>
    </w:lvl>
    <w:lvl w:ilvl="4" w:tplc="030E8734">
      <w:start w:val="1"/>
      <w:numFmt w:val="bullet"/>
      <w:lvlText w:val="o"/>
      <w:lvlJc w:val="left"/>
      <w:pPr>
        <w:ind w:left="3600" w:hanging="360"/>
      </w:pPr>
      <w:rPr>
        <w:rFonts w:ascii="Courier New" w:hAnsi="Courier New" w:hint="default"/>
      </w:rPr>
    </w:lvl>
    <w:lvl w:ilvl="5" w:tplc="4178102E">
      <w:start w:val="1"/>
      <w:numFmt w:val="bullet"/>
      <w:lvlText w:val=""/>
      <w:lvlJc w:val="left"/>
      <w:pPr>
        <w:ind w:left="4320" w:hanging="360"/>
      </w:pPr>
      <w:rPr>
        <w:rFonts w:ascii="Wingdings" w:hAnsi="Wingdings" w:hint="default"/>
      </w:rPr>
    </w:lvl>
    <w:lvl w:ilvl="6" w:tplc="2DAC9DC6">
      <w:start w:val="1"/>
      <w:numFmt w:val="bullet"/>
      <w:lvlText w:val=""/>
      <w:lvlJc w:val="left"/>
      <w:pPr>
        <w:ind w:left="5040" w:hanging="360"/>
      </w:pPr>
      <w:rPr>
        <w:rFonts w:ascii="Symbol" w:hAnsi="Symbol" w:hint="default"/>
      </w:rPr>
    </w:lvl>
    <w:lvl w:ilvl="7" w:tplc="44DE437A">
      <w:start w:val="1"/>
      <w:numFmt w:val="bullet"/>
      <w:lvlText w:val="o"/>
      <w:lvlJc w:val="left"/>
      <w:pPr>
        <w:ind w:left="5760" w:hanging="360"/>
      </w:pPr>
      <w:rPr>
        <w:rFonts w:ascii="Courier New" w:hAnsi="Courier New" w:hint="default"/>
      </w:rPr>
    </w:lvl>
    <w:lvl w:ilvl="8" w:tplc="1C7E6FDE">
      <w:start w:val="1"/>
      <w:numFmt w:val="bullet"/>
      <w:lvlText w:val=""/>
      <w:lvlJc w:val="left"/>
      <w:pPr>
        <w:ind w:left="6480" w:hanging="360"/>
      </w:pPr>
      <w:rPr>
        <w:rFonts w:ascii="Wingdings" w:hAnsi="Wingdings" w:hint="default"/>
      </w:rPr>
    </w:lvl>
  </w:abstractNum>
  <w:abstractNum w:abstractNumId="6" w15:restartNumberingAfterBreak="0">
    <w:nsid w:val="10374E6A"/>
    <w:multiLevelType w:val="multilevel"/>
    <w:tmpl w:val="DD5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723632"/>
    <w:multiLevelType w:val="hybridMultilevel"/>
    <w:tmpl w:val="AB24ED76"/>
    <w:lvl w:ilvl="0" w:tplc="83EA412E">
      <w:start w:val="1"/>
      <w:numFmt w:val="decimal"/>
      <w:lvlText w:val="%1."/>
      <w:lvlJc w:val="left"/>
      <w:pPr>
        <w:ind w:left="720" w:hanging="360"/>
      </w:pPr>
    </w:lvl>
    <w:lvl w:ilvl="1" w:tplc="D9EE155C">
      <w:start w:val="1"/>
      <w:numFmt w:val="lowerLetter"/>
      <w:lvlText w:val="%2."/>
      <w:lvlJc w:val="left"/>
      <w:pPr>
        <w:ind w:left="1440" w:hanging="360"/>
      </w:pPr>
    </w:lvl>
    <w:lvl w:ilvl="2" w:tplc="C0120872">
      <w:start w:val="1"/>
      <w:numFmt w:val="lowerRoman"/>
      <w:lvlText w:val="%3."/>
      <w:lvlJc w:val="right"/>
      <w:pPr>
        <w:ind w:left="2160" w:hanging="180"/>
      </w:pPr>
    </w:lvl>
    <w:lvl w:ilvl="3" w:tplc="77AEC382">
      <w:start w:val="1"/>
      <w:numFmt w:val="decimal"/>
      <w:lvlText w:val="%4."/>
      <w:lvlJc w:val="left"/>
      <w:pPr>
        <w:ind w:left="2880" w:hanging="360"/>
      </w:pPr>
    </w:lvl>
    <w:lvl w:ilvl="4" w:tplc="0588962A">
      <w:start w:val="1"/>
      <w:numFmt w:val="lowerLetter"/>
      <w:lvlText w:val="%5."/>
      <w:lvlJc w:val="left"/>
      <w:pPr>
        <w:ind w:left="3600" w:hanging="360"/>
      </w:pPr>
    </w:lvl>
    <w:lvl w:ilvl="5" w:tplc="61EC0E84">
      <w:start w:val="1"/>
      <w:numFmt w:val="lowerRoman"/>
      <w:lvlText w:val="%6."/>
      <w:lvlJc w:val="right"/>
      <w:pPr>
        <w:ind w:left="4320" w:hanging="180"/>
      </w:pPr>
    </w:lvl>
    <w:lvl w:ilvl="6" w:tplc="336053C6">
      <w:start w:val="1"/>
      <w:numFmt w:val="decimal"/>
      <w:lvlText w:val="%7."/>
      <w:lvlJc w:val="left"/>
      <w:pPr>
        <w:ind w:left="5040" w:hanging="360"/>
      </w:pPr>
    </w:lvl>
    <w:lvl w:ilvl="7" w:tplc="5A26CEC4">
      <w:start w:val="1"/>
      <w:numFmt w:val="lowerLetter"/>
      <w:lvlText w:val="%8."/>
      <w:lvlJc w:val="left"/>
      <w:pPr>
        <w:ind w:left="5760" w:hanging="360"/>
      </w:pPr>
    </w:lvl>
    <w:lvl w:ilvl="8" w:tplc="CE3687B8">
      <w:start w:val="1"/>
      <w:numFmt w:val="lowerRoman"/>
      <w:lvlText w:val="%9."/>
      <w:lvlJc w:val="right"/>
      <w:pPr>
        <w:ind w:left="6480" w:hanging="180"/>
      </w:pPr>
    </w:lvl>
  </w:abstractNum>
  <w:abstractNum w:abstractNumId="8" w15:restartNumberingAfterBreak="0">
    <w:nsid w:val="1739272F"/>
    <w:multiLevelType w:val="multilevel"/>
    <w:tmpl w:val="C86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A1784"/>
    <w:multiLevelType w:val="hybridMultilevel"/>
    <w:tmpl w:val="9E1C0A5A"/>
    <w:lvl w:ilvl="0" w:tplc="64F69520">
      <w:start w:val="1"/>
      <w:numFmt w:val="bullet"/>
      <w:lvlText w:val=""/>
      <w:lvlJc w:val="left"/>
      <w:pPr>
        <w:ind w:left="720" w:hanging="360"/>
      </w:pPr>
      <w:rPr>
        <w:rFonts w:ascii="Symbol" w:hAnsi="Symbol" w:hint="default"/>
      </w:rPr>
    </w:lvl>
    <w:lvl w:ilvl="1" w:tplc="8C5083D8">
      <w:start w:val="1"/>
      <w:numFmt w:val="bullet"/>
      <w:lvlText w:val="o"/>
      <w:lvlJc w:val="left"/>
      <w:pPr>
        <w:ind w:left="1440" w:hanging="360"/>
      </w:pPr>
      <w:rPr>
        <w:rFonts w:ascii="Courier New" w:hAnsi="Courier New" w:hint="default"/>
      </w:rPr>
    </w:lvl>
    <w:lvl w:ilvl="2" w:tplc="67E42D0A">
      <w:start w:val="1"/>
      <w:numFmt w:val="bullet"/>
      <w:lvlText w:val=""/>
      <w:lvlJc w:val="left"/>
      <w:pPr>
        <w:ind w:left="2160" w:hanging="360"/>
      </w:pPr>
      <w:rPr>
        <w:rFonts w:ascii="Wingdings" w:hAnsi="Wingdings" w:hint="default"/>
      </w:rPr>
    </w:lvl>
    <w:lvl w:ilvl="3" w:tplc="2CECA7C4">
      <w:start w:val="1"/>
      <w:numFmt w:val="bullet"/>
      <w:lvlText w:val=""/>
      <w:lvlJc w:val="left"/>
      <w:pPr>
        <w:ind w:left="2880" w:hanging="360"/>
      </w:pPr>
      <w:rPr>
        <w:rFonts w:ascii="Symbol" w:hAnsi="Symbol" w:hint="default"/>
      </w:rPr>
    </w:lvl>
    <w:lvl w:ilvl="4" w:tplc="8974CFD2">
      <w:start w:val="1"/>
      <w:numFmt w:val="bullet"/>
      <w:lvlText w:val="o"/>
      <w:lvlJc w:val="left"/>
      <w:pPr>
        <w:ind w:left="3600" w:hanging="360"/>
      </w:pPr>
      <w:rPr>
        <w:rFonts w:ascii="Courier New" w:hAnsi="Courier New" w:hint="default"/>
      </w:rPr>
    </w:lvl>
    <w:lvl w:ilvl="5" w:tplc="4E08F65C">
      <w:start w:val="1"/>
      <w:numFmt w:val="bullet"/>
      <w:lvlText w:val=""/>
      <w:lvlJc w:val="left"/>
      <w:pPr>
        <w:ind w:left="4320" w:hanging="360"/>
      </w:pPr>
      <w:rPr>
        <w:rFonts w:ascii="Wingdings" w:hAnsi="Wingdings" w:hint="default"/>
      </w:rPr>
    </w:lvl>
    <w:lvl w:ilvl="6" w:tplc="C1627124">
      <w:start w:val="1"/>
      <w:numFmt w:val="bullet"/>
      <w:lvlText w:val=""/>
      <w:lvlJc w:val="left"/>
      <w:pPr>
        <w:ind w:left="5040" w:hanging="360"/>
      </w:pPr>
      <w:rPr>
        <w:rFonts w:ascii="Symbol" w:hAnsi="Symbol" w:hint="default"/>
      </w:rPr>
    </w:lvl>
    <w:lvl w:ilvl="7" w:tplc="E7F4FF18">
      <w:start w:val="1"/>
      <w:numFmt w:val="bullet"/>
      <w:lvlText w:val="o"/>
      <w:lvlJc w:val="left"/>
      <w:pPr>
        <w:ind w:left="5760" w:hanging="360"/>
      </w:pPr>
      <w:rPr>
        <w:rFonts w:ascii="Courier New" w:hAnsi="Courier New" w:hint="default"/>
      </w:rPr>
    </w:lvl>
    <w:lvl w:ilvl="8" w:tplc="F4121AD4">
      <w:start w:val="1"/>
      <w:numFmt w:val="bullet"/>
      <w:lvlText w:val=""/>
      <w:lvlJc w:val="left"/>
      <w:pPr>
        <w:ind w:left="6480" w:hanging="360"/>
      </w:pPr>
      <w:rPr>
        <w:rFonts w:ascii="Wingdings" w:hAnsi="Wingdings" w:hint="default"/>
      </w:rPr>
    </w:lvl>
  </w:abstractNum>
  <w:abstractNum w:abstractNumId="10" w15:restartNumberingAfterBreak="0">
    <w:nsid w:val="18260DC0"/>
    <w:multiLevelType w:val="multilevel"/>
    <w:tmpl w:val="76BC7AC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92D7C46"/>
    <w:multiLevelType w:val="multilevel"/>
    <w:tmpl w:val="C8DC16F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D1AC9D3"/>
    <w:multiLevelType w:val="hybridMultilevel"/>
    <w:tmpl w:val="A314C35E"/>
    <w:lvl w:ilvl="0" w:tplc="89DAFC48">
      <w:start w:val="1"/>
      <w:numFmt w:val="bullet"/>
      <w:lvlText w:val=""/>
      <w:lvlJc w:val="left"/>
      <w:pPr>
        <w:ind w:left="720" w:hanging="360"/>
      </w:pPr>
      <w:rPr>
        <w:rFonts w:ascii="Symbol" w:hAnsi="Symbol" w:hint="default"/>
      </w:rPr>
    </w:lvl>
    <w:lvl w:ilvl="1" w:tplc="F086DEB8">
      <w:start w:val="1"/>
      <w:numFmt w:val="bullet"/>
      <w:lvlText w:val="o"/>
      <w:lvlJc w:val="left"/>
      <w:pPr>
        <w:ind w:left="1440" w:hanging="360"/>
      </w:pPr>
      <w:rPr>
        <w:rFonts w:ascii="Courier New" w:hAnsi="Courier New" w:hint="default"/>
      </w:rPr>
    </w:lvl>
    <w:lvl w:ilvl="2" w:tplc="FA3C7CA0">
      <w:start w:val="1"/>
      <w:numFmt w:val="bullet"/>
      <w:lvlText w:val=""/>
      <w:lvlJc w:val="left"/>
      <w:pPr>
        <w:ind w:left="2160" w:hanging="360"/>
      </w:pPr>
      <w:rPr>
        <w:rFonts w:ascii="Wingdings" w:hAnsi="Wingdings" w:hint="default"/>
      </w:rPr>
    </w:lvl>
    <w:lvl w:ilvl="3" w:tplc="6FC40EE2">
      <w:start w:val="1"/>
      <w:numFmt w:val="bullet"/>
      <w:lvlText w:val=""/>
      <w:lvlJc w:val="left"/>
      <w:pPr>
        <w:ind w:left="2880" w:hanging="360"/>
      </w:pPr>
      <w:rPr>
        <w:rFonts w:ascii="Symbol" w:hAnsi="Symbol" w:hint="default"/>
      </w:rPr>
    </w:lvl>
    <w:lvl w:ilvl="4" w:tplc="6BB4722E">
      <w:start w:val="1"/>
      <w:numFmt w:val="bullet"/>
      <w:lvlText w:val="o"/>
      <w:lvlJc w:val="left"/>
      <w:pPr>
        <w:ind w:left="3600" w:hanging="360"/>
      </w:pPr>
      <w:rPr>
        <w:rFonts w:ascii="Courier New" w:hAnsi="Courier New" w:hint="default"/>
      </w:rPr>
    </w:lvl>
    <w:lvl w:ilvl="5" w:tplc="C7FA59DC">
      <w:start w:val="1"/>
      <w:numFmt w:val="bullet"/>
      <w:lvlText w:val=""/>
      <w:lvlJc w:val="left"/>
      <w:pPr>
        <w:ind w:left="4320" w:hanging="360"/>
      </w:pPr>
      <w:rPr>
        <w:rFonts w:ascii="Wingdings" w:hAnsi="Wingdings" w:hint="default"/>
      </w:rPr>
    </w:lvl>
    <w:lvl w:ilvl="6" w:tplc="D1E01EDC">
      <w:start w:val="1"/>
      <w:numFmt w:val="bullet"/>
      <w:lvlText w:val=""/>
      <w:lvlJc w:val="left"/>
      <w:pPr>
        <w:ind w:left="5040" w:hanging="360"/>
      </w:pPr>
      <w:rPr>
        <w:rFonts w:ascii="Symbol" w:hAnsi="Symbol" w:hint="default"/>
      </w:rPr>
    </w:lvl>
    <w:lvl w:ilvl="7" w:tplc="3A4E0B80">
      <w:start w:val="1"/>
      <w:numFmt w:val="bullet"/>
      <w:lvlText w:val="o"/>
      <w:lvlJc w:val="left"/>
      <w:pPr>
        <w:ind w:left="5760" w:hanging="360"/>
      </w:pPr>
      <w:rPr>
        <w:rFonts w:ascii="Courier New" w:hAnsi="Courier New" w:hint="default"/>
      </w:rPr>
    </w:lvl>
    <w:lvl w:ilvl="8" w:tplc="7B26D2B4">
      <w:start w:val="1"/>
      <w:numFmt w:val="bullet"/>
      <w:lvlText w:val=""/>
      <w:lvlJc w:val="left"/>
      <w:pPr>
        <w:ind w:left="6480" w:hanging="360"/>
      </w:pPr>
      <w:rPr>
        <w:rFonts w:ascii="Wingdings" w:hAnsi="Wingdings" w:hint="default"/>
      </w:rPr>
    </w:lvl>
  </w:abstractNum>
  <w:abstractNum w:abstractNumId="13" w15:restartNumberingAfterBreak="0">
    <w:nsid w:val="1EBB3668"/>
    <w:multiLevelType w:val="multilevel"/>
    <w:tmpl w:val="EC5AE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7C035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C7238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6E013D0"/>
    <w:multiLevelType w:val="multilevel"/>
    <w:tmpl w:val="8194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E06FE4"/>
    <w:multiLevelType w:val="multilevel"/>
    <w:tmpl w:val="A7305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041EB"/>
    <w:multiLevelType w:val="multilevel"/>
    <w:tmpl w:val="56D0E2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4F12D7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8EB8FD5"/>
    <w:multiLevelType w:val="hybridMultilevel"/>
    <w:tmpl w:val="0E5072C4"/>
    <w:lvl w:ilvl="0" w:tplc="5A10A5D6">
      <w:start w:val="1"/>
      <w:numFmt w:val="bullet"/>
      <w:lvlText w:val=""/>
      <w:lvlJc w:val="left"/>
      <w:pPr>
        <w:ind w:left="720" w:hanging="360"/>
      </w:pPr>
      <w:rPr>
        <w:rFonts w:ascii="Symbol" w:hAnsi="Symbol" w:hint="default"/>
      </w:rPr>
    </w:lvl>
    <w:lvl w:ilvl="1" w:tplc="7BC4917C">
      <w:start w:val="1"/>
      <w:numFmt w:val="bullet"/>
      <w:lvlText w:val="o"/>
      <w:lvlJc w:val="left"/>
      <w:pPr>
        <w:ind w:left="1440" w:hanging="360"/>
      </w:pPr>
      <w:rPr>
        <w:rFonts w:ascii="Courier New" w:hAnsi="Courier New" w:hint="default"/>
      </w:rPr>
    </w:lvl>
    <w:lvl w:ilvl="2" w:tplc="BB5407DC">
      <w:start w:val="1"/>
      <w:numFmt w:val="bullet"/>
      <w:lvlText w:val=""/>
      <w:lvlJc w:val="left"/>
      <w:pPr>
        <w:ind w:left="2160" w:hanging="360"/>
      </w:pPr>
      <w:rPr>
        <w:rFonts w:ascii="Wingdings" w:hAnsi="Wingdings" w:hint="default"/>
      </w:rPr>
    </w:lvl>
    <w:lvl w:ilvl="3" w:tplc="EDE03B6E">
      <w:start w:val="1"/>
      <w:numFmt w:val="bullet"/>
      <w:lvlText w:val=""/>
      <w:lvlJc w:val="left"/>
      <w:pPr>
        <w:ind w:left="2880" w:hanging="360"/>
      </w:pPr>
      <w:rPr>
        <w:rFonts w:ascii="Symbol" w:hAnsi="Symbol" w:hint="default"/>
      </w:rPr>
    </w:lvl>
    <w:lvl w:ilvl="4" w:tplc="4DD2F960">
      <w:start w:val="1"/>
      <w:numFmt w:val="bullet"/>
      <w:lvlText w:val="o"/>
      <w:lvlJc w:val="left"/>
      <w:pPr>
        <w:ind w:left="3600" w:hanging="360"/>
      </w:pPr>
      <w:rPr>
        <w:rFonts w:ascii="Courier New" w:hAnsi="Courier New" w:hint="default"/>
      </w:rPr>
    </w:lvl>
    <w:lvl w:ilvl="5" w:tplc="8438D9DA">
      <w:start w:val="1"/>
      <w:numFmt w:val="bullet"/>
      <w:lvlText w:val=""/>
      <w:lvlJc w:val="left"/>
      <w:pPr>
        <w:ind w:left="4320" w:hanging="360"/>
      </w:pPr>
      <w:rPr>
        <w:rFonts w:ascii="Wingdings" w:hAnsi="Wingdings" w:hint="default"/>
      </w:rPr>
    </w:lvl>
    <w:lvl w:ilvl="6" w:tplc="3AD685EA">
      <w:start w:val="1"/>
      <w:numFmt w:val="bullet"/>
      <w:lvlText w:val=""/>
      <w:lvlJc w:val="left"/>
      <w:pPr>
        <w:ind w:left="5040" w:hanging="360"/>
      </w:pPr>
      <w:rPr>
        <w:rFonts w:ascii="Symbol" w:hAnsi="Symbol" w:hint="default"/>
      </w:rPr>
    </w:lvl>
    <w:lvl w:ilvl="7" w:tplc="E3BC51FE">
      <w:start w:val="1"/>
      <w:numFmt w:val="bullet"/>
      <w:lvlText w:val="o"/>
      <w:lvlJc w:val="left"/>
      <w:pPr>
        <w:ind w:left="5760" w:hanging="360"/>
      </w:pPr>
      <w:rPr>
        <w:rFonts w:ascii="Courier New" w:hAnsi="Courier New" w:hint="default"/>
      </w:rPr>
    </w:lvl>
    <w:lvl w:ilvl="8" w:tplc="F7AC2026">
      <w:start w:val="1"/>
      <w:numFmt w:val="bullet"/>
      <w:lvlText w:val=""/>
      <w:lvlJc w:val="left"/>
      <w:pPr>
        <w:ind w:left="6480" w:hanging="360"/>
      </w:pPr>
      <w:rPr>
        <w:rFonts w:ascii="Wingdings" w:hAnsi="Wingdings" w:hint="default"/>
      </w:rPr>
    </w:lvl>
  </w:abstractNum>
  <w:abstractNum w:abstractNumId="21" w15:restartNumberingAfterBreak="0">
    <w:nsid w:val="3B393AA6"/>
    <w:multiLevelType w:val="multilevel"/>
    <w:tmpl w:val="4590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407D1"/>
    <w:multiLevelType w:val="multilevel"/>
    <w:tmpl w:val="414A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1F6BB3"/>
    <w:multiLevelType w:val="multilevel"/>
    <w:tmpl w:val="EFEE3628"/>
    <w:lvl w:ilvl="0">
      <w:start w:val="7"/>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BE25F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5EC76C6"/>
    <w:multiLevelType w:val="multilevel"/>
    <w:tmpl w:val="B4D02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14147D"/>
    <w:multiLevelType w:val="multilevel"/>
    <w:tmpl w:val="576E6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9C6E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ACC01AB"/>
    <w:multiLevelType w:val="multilevel"/>
    <w:tmpl w:val="3E28D63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2B00E9"/>
    <w:multiLevelType w:val="multilevel"/>
    <w:tmpl w:val="17A6B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5410A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1F949C3"/>
    <w:multiLevelType w:val="hybridMultilevel"/>
    <w:tmpl w:val="F89E8174"/>
    <w:lvl w:ilvl="0" w:tplc="D520CF4A">
      <w:start w:val="1"/>
      <w:numFmt w:val="bullet"/>
      <w:lvlText w:val=""/>
      <w:lvlJc w:val="left"/>
      <w:pPr>
        <w:ind w:left="1080" w:hanging="360"/>
      </w:pPr>
      <w:rPr>
        <w:rFonts w:ascii="Symbol" w:hAnsi="Symbol"/>
      </w:rPr>
    </w:lvl>
    <w:lvl w:ilvl="1" w:tplc="CF0204CA">
      <w:start w:val="1"/>
      <w:numFmt w:val="bullet"/>
      <w:lvlText w:val=""/>
      <w:lvlJc w:val="left"/>
      <w:pPr>
        <w:ind w:left="1080" w:hanging="360"/>
      </w:pPr>
      <w:rPr>
        <w:rFonts w:ascii="Symbol" w:hAnsi="Symbol"/>
      </w:rPr>
    </w:lvl>
    <w:lvl w:ilvl="2" w:tplc="FA867188">
      <w:start w:val="1"/>
      <w:numFmt w:val="bullet"/>
      <w:lvlText w:val=""/>
      <w:lvlJc w:val="left"/>
      <w:pPr>
        <w:ind w:left="1080" w:hanging="360"/>
      </w:pPr>
      <w:rPr>
        <w:rFonts w:ascii="Symbol" w:hAnsi="Symbol"/>
      </w:rPr>
    </w:lvl>
    <w:lvl w:ilvl="3" w:tplc="0DFCF478">
      <w:start w:val="1"/>
      <w:numFmt w:val="bullet"/>
      <w:lvlText w:val=""/>
      <w:lvlJc w:val="left"/>
      <w:pPr>
        <w:ind w:left="1080" w:hanging="360"/>
      </w:pPr>
      <w:rPr>
        <w:rFonts w:ascii="Symbol" w:hAnsi="Symbol"/>
      </w:rPr>
    </w:lvl>
    <w:lvl w:ilvl="4" w:tplc="333E243C">
      <w:start w:val="1"/>
      <w:numFmt w:val="bullet"/>
      <w:lvlText w:val=""/>
      <w:lvlJc w:val="left"/>
      <w:pPr>
        <w:ind w:left="1080" w:hanging="360"/>
      </w:pPr>
      <w:rPr>
        <w:rFonts w:ascii="Symbol" w:hAnsi="Symbol"/>
      </w:rPr>
    </w:lvl>
    <w:lvl w:ilvl="5" w:tplc="66B4A322">
      <w:start w:val="1"/>
      <w:numFmt w:val="bullet"/>
      <w:lvlText w:val=""/>
      <w:lvlJc w:val="left"/>
      <w:pPr>
        <w:ind w:left="1080" w:hanging="360"/>
      </w:pPr>
      <w:rPr>
        <w:rFonts w:ascii="Symbol" w:hAnsi="Symbol"/>
      </w:rPr>
    </w:lvl>
    <w:lvl w:ilvl="6" w:tplc="ED268D60">
      <w:start w:val="1"/>
      <w:numFmt w:val="bullet"/>
      <w:lvlText w:val=""/>
      <w:lvlJc w:val="left"/>
      <w:pPr>
        <w:ind w:left="1080" w:hanging="360"/>
      </w:pPr>
      <w:rPr>
        <w:rFonts w:ascii="Symbol" w:hAnsi="Symbol"/>
      </w:rPr>
    </w:lvl>
    <w:lvl w:ilvl="7" w:tplc="07129BC2">
      <w:start w:val="1"/>
      <w:numFmt w:val="bullet"/>
      <w:lvlText w:val=""/>
      <w:lvlJc w:val="left"/>
      <w:pPr>
        <w:ind w:left="1080" w:hanging="360"/>
      </w:pPr>
      <w:rPr>
        <w:rFonts w:ascii="Symbol" w:hAnsi="Symbol"/>
      </w:rPr>
    </w:lvl>
    <w:lvl w:ilvl="8" w:tplc="D87CCC98">
      <w:start w:val="1"/>
      <w:numFmt w:val="bullet"/>
      <w:lvlText w:val=""/>
      <w:lvlJc w:val="left"/>
      <w:pPr>
        <w:ind w:left="1080" w:hanging="360"/>
      </w:pPr>
      <w:rPr>
        <w:rFonts w:ascii="Symbol" w:hAnsi="Symbol"/>
      </w:rPr>
    </w:lvl>
  </w:abstractNum>
  <w:abstractNum w:abstractNumId="32" w15:restartNumberingAfterBreak="0">
    <w:nsid w:val="62397B16"/>
    <w:multiLevelType w:val="multilevel"/>
    <w:tmpl w:val="8716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C86D8E"/>
    <w:multiLevelType w:val="hybridMultilevel"/>
    <w:tmpl w:val="85A6D2A0"/>
    <w:lvl w:ilvl="0" w:tplc="F722726A">
      <w:start w:val="1"/>
      <w:numFmt w:val="bullet"/>
      <w:lvlText w:val=""/>
      <w:lvlJc w:val="left"/>
      <w:pPr>
        <w:ind w:left="720" w:hanging="360"/>
      </w:pPr>
      <w:rPr>
        <w:rFonts w:ascii="Symbol" w:hAnsi="Symbol" w:hint="default"/>
      </w:rPr>
    </w:lvl>
    <w:lvl w:ilvl="1" w:tplc="E5743DA2">
      <w:start w:val="1"/>
      <w:numFmt w:val="bullet"/>
      <w:lvlText w:val="o"/>
      <w:lvlJc w:val="left"/>
      <w:pPr>
        <w:ind w:left="1440" w:hanging="360"/>
      </w:pPr>
      <w:rPr>
        <w:rFonts w:ascii="Courier New" w:hAnsi="Courier New" w:hint="default"/>
      </w:rPr>
    </w:lvl>
    <w:lvl w:ilvl="2" w:tplc="DBCA62A2">
      <w:start w:val="1"/>
      <w:numFmt w:val="bullet"/>
      <w:lvlText w:val=""/>
      <w:lvlJc w:val="left"/>
      <w:pPr>
        <w:ind w:left="2160" w:hanging="360"/>
      </w:pPr>
      <w:rPr>
        <w:rFonts w:ascii="Wingdings" w:hAnsi="Wingdings" w:hint="default"/>
      </w:rPr>
    </w:lvl>
    <w:lvl w:ilvl="3" w:tplc="7A628BD2">
      <w:start w:val="1"/>
      <w:numFmt w:val="bullet"/>
      <w:lvlText w:val=""/>
      <w:lvlJc w:val="left"/>
      <w:pPr>
        <w:ind w:left="2880" w:hanging="360"/>
      </w:pPr>
      <w:rPr>
        <w:rFonts w:ascii="Symbol" w:hAnsi="Symbol" w:hint="default"/>
      </w:rPr>
    </w:lvl>
    <w:lvl w:ilvl="4" w:tplc="786E843A">
      <w:start w:val="1"/>
      <w:numFmt w:val="bullet"/>
      <w:lvlText w:val="o"/>
      <w:lvlJc w:val="left"/>
      <w:pPr>
        <w:ind w:left="3600" w:hanging="360"/>
      </w:pPr>
      <w:rPr>
        <w:rFonts w:ascii="Courier New" w:hAnsi="Courier New" w:hint="default"/>
      </w:rPr>
    </w:lvl>
    <w:lvl w:ilvl="5" w:tplc="1DDE2674">
      <w:start w:val="1"/>
      <w:numFmt w:val="bullet"/>
      <w:lvlText w:val=""/>
      <w:lvlJc w:val="left"/>
      <w:pPr>
        <w:ind w:left="4320" w:hanging="360"/>
      </w:pPr>
      <w:rPr>
        <w:rFonts w:ascii="Wingdings" w:hAnsi="Wingdings" w:hint="default"/>
      </w:rPr>
    </w:lvl>
    <w:lvl w:ilvl="6" w:tplc="8D601DA4">
      <w:start w:val="1"/>
      <w:numFmt w:val="bullet"/>
      <w:lvlText w:val=""/>
      <w:lvlJc w:val="left"/>
      <w:pPr>
        <w:ind w:left="5040" w:hanging="360"/>
      </w:pPr>
      <w:rPr>
        <w:rFonts w:ascii="Symbol" w:hAnsi="Symbol" w:hint="default"/>
      </w:rPr>
    </w:lvl>
    <w:lvl w:ilvl="7" w:tplc="848EC62A">
      <w:start w:val="1"/>
      <w:numFmt w:val="bullet"/>
      <w:lvlText w:val="o"/>
      <w:lvlJc w:val="left"/>
      <w:pPr>
        <w:ind w:left="5760" w:hanging="360"/>
      </w:pPr>
      <w:rPr>
        <w:rFonts w:ascii="Courier New" w:hAnsi="Courier New" w:hint="default"/>
      </w:rPr>
    </w:lvl>
    <w:lvl w:ilvl="8" w:tplc="B8E00AA0">
      <w:start w:val="1"/>
      <w:numFmt w:val="bullet"/>
      <w:lvlText w:val=""/>
      <w:lvlJc w:val="left"/>
      <w:pPr>
        <w:ind w:left="6480" w:hanging="360"/>
      </w:pPr>
      <w:rPr>
        <w:rFonts w:ascii="Wingdings" w:hAnsi="Wingdings" w:hint="default"/>
      </w:rPr>
    </w:lvl>
  </w:abstractNum>
  <w:abstractNum w:abstractNumId="34" w15:restartNumberingAfterBreak="0">
    <w:nsid w:val="6E4B765D"/>
    <w:multiLevelType w:val="multilevel"/>
    <w:tmpl w:val="45180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766A9D"/>
    <w:multiLevelType w:val="multilevel"/>
    <w:tmpl w:val="CDFA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1416B3"/>
    <w:multiLevelType w:val="hybridMultilevel"/>
    <w:tmpl w:val="4ADE7D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684008C"/>
    <w:multiLevelType w:val="multilevel"/>
    <w:tmpl w:val="67F8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BE43D3"/>
    <w:multiLevelType w:val="hybridMultilevel"/>
    <w:tmpl w:val="916C7668"/>
    <w:lvl w:ilvl="0" w:tplc="12E8A8EA">
      <w:start w:val="1"/>
      <w:numFmt w:val="bullet"/>
      <w:lvlText w:val=""/>
      <w:lvlJc w:val="left"/>
      <w:pPr>
        <w:ind w:left="720" w:hanging="360"/>
      </w:pPr>
      <w:rPr>
        <w:rFonts w:ascii="Symbol" w:hAnsi="Symbol" w:hint="default"/>
      </w:rPr>
    </w:lvl>
    <w:lvl w:ilvl="1" w:tplc="B784B35C">
      <w:start w:val="1"/>
      <w:numFmt w:val="bullet"/>
      <w:lvlText w:val="o"/>
      <w:lvlJc w:val="left"/>
      <w:pPr>
        <w:ind w:left="1440" w:hanging="360"/>
      </w:pPr>
      <w:rPr>
        <w:rFonts w:ascii="Courier New" w:hAnsi="Courier New" w:hint="default"/>
      </w:rPr>
    </w:lvl>
    <w:lvl w:ilvl="2" w:tplc="514E92EC">
      <w:start w:val="1"/>
      <w:numFmt w:val="bullet"/>
      <w:lvlText w:val=""/>
      <w:lvlJc w:val="left"/>
      <w:pPr>
        <w:ind w:left="2160" w:hanging="360"/>
      </w:pPr>
      <w:rPr>
        <w:rFonts w:ascii="Wingdings" w:hAnsi="Wingdings" w:hint="default"/>
      </w:rPr>
    </w:lvl>
    <w:lvl w:ilvl="3" w:tplc="CA86F352">
      <w:start w:val="1"/>
      <w:numFmt w:val="bullet"/>
      <w:lvlText w:val=""/>
      <w:lvlJc w:val="left"/>
      <w:pPr>
        <w:ind w:left="2880" w:hanging="360"/>
      </w:pPr>
      <w:rPr>
        <w:rFonts w:ascii="Symbol" w:hAnsi="Symbol" w:hint="default"/>
      </w:rPr>
    </w:lvl>
    <w:lvl w:ilvl="4" w:tplc="49E68B2E">
      <w:start w:val="1"/>
      <w:numFmt w:val="bullet"/>
      <w:lvlText w:val="o"/>
      <w:lvlJc w:val="left"/>
      <w:pPr>
        <w:ind w:left="3600" w:hanging="360"/>
      </w:pPr>
      <w:rPr>
        <w:rFonts w:ascii="Courier New" w:hAnsi="Courier New" w:hint="default"/>
      </w:rPr>
    </w:lvl>
    <w:lvl w:ilvl="5" w:tplc="0F4E906E">
      <w:start w:val="1"/>
      <w:numFmt w:val="bullet"/>
      <w:lvlText w:val=""/>
      <w:lvlJc w:val="left"/>
      <w:pPr>
        <w:ind w:left="4320" w:hanging="360"/>
      </w:pPr>
      <w:rPr>
        <w:rFonts w:ascii="Wingdings" w:hAnsi="Wingdings" w:hint="default"/>
      </w:rPr>
    </w:lvl>
    <w:lvl w:ilvl="6" w:tplc="3C26EF5C">
      <w:start w:val="1"/>
      <w:numFmt w:val="bullet"/>
      <w:lvlText w:val=""/>
      <w:lvlJc w:val="left"/>
      <w:pPr>
        <w:ind w:left="5040" w:hanging="360"/>
      </w:pPr>
      <w:rPr>
        <w:rFonts w:ascii="Symbol" w:hAnsi="Symbol" w:hint="default"/>
      </w:rPr>
    </w:lvl>
    <w:lvl w:ilvl="7" w:tplc="626083B6">
      <w:start w:val="1"/>
      <w:numFmt w:val="bullet"/>
      <w:lvlText w:val="o"/>
      <w:lvlJc w:val="left"/>
      <w:pPr>
        <w:ind w:left="5760" w:hanging="360"/>
      </w:pPr>
      <w:rPr>
        <w:rFonts w:ascii="Courier New" w:hAnsi="Courier New" w:hint="default"/>
      </w:rPr>
    </w:lvl>
    <w:lvl w:ilvl="8" w:tplc="6D02749C">
      <w:start w:val="1"/>
      <w:numFmt w:val="bullet"/>
      <w:lvlText w:val=""/>
      <w:lvlJc w:val="left"/>
      <w:pPr>
        <w:ind w:left="6480" w:hanging="360"/>
      </w:pPr>
      <w:rPr>
        <w:rFonts w:ascii="Wingdings" w:hAnsi="Wingdings" w:hint="default"/>
      </w:rPr>
    </w:lvl>
  </w:abstractNum>
  <w:abstractNum w:abstractNumId="39" w15:restartNumberingAfterBreak="0">
    <w:nsid w:val="7C701C9A"/>
    <w:multiLevelType w:val="multilevel"/>
    <w:tmpl w:val="E6529B62"/>
    <w:lvl w:ilvl="0">
      <w:start w:val="5"/>
      <w:numFmt w:val="decimal"/>
      <w:lvlText w:val="%1."/>
      <w:lvlJc w:val="left"/>
      <w:pPr>
        <w:ind w:left="360" w:hanging="360"/>
      </w:pPr>
      <w:rPr>
        <w:rFonts w:ascii="Arial" w:hAnsi="Arial" w:hint="default"/>
      </w:rPr>
    </w:lvl>
    <w:lvl w:ilvl="1">
      <w:start w:val="7"/>
      <w:numFmt w:val="decimal"/>
      <w:lvlText w:val="%1.%2."/>
      <w:lvlJc w:val="left"/>
      <w:pPr>
        <w:ind w:left="720" w:hanging="360"/>
      </w:pPr>
      <w:rPr>
        <w:rFonts w:ascii="Arial" w:hAnsi="Arial" w:hint="default"/>
      </w:rPr>
    </w:lvl>
    <w:lvl w:ilvl="2">
      <w:start w:val="1"/>
      <w:numFmt w:val="decimal"/>
      <w:lvlText w:val="%1.%2.%3."/>
      <w:lvlJc w:val="left"/>
      <w:pPr>
        <w:ind w:left="1440" w:hanging="720"/>
      </w:pPr>
      <w:rPr>
        <w:rFonts w:ascii="Arial" w:hAnsi="Arial" w:hint="default"/>
      </w:rPr>
    </w:lvl>
    <w:lvl w:ilvl="3">
      <w:start w:val="1"/>
      <w:numFmt w:val="decimal"/>
      <w:lvlText w:val="%1.%2.%3.%4."/>
      <w:lvlJc w:val="left"/>
      <w:pPr>
        <w:ind w:left="1800" w:hanging="720"/>
      </w:pPr>
      <w:rPr>
        <w:rFonts w:ascii="Arial" w:hAnsi="Arial" w:hint="default"/>
      </w:rPr>
    </w:lvl>
    <w:lvl w:ilvl="4">
      <w:start w:val="1"/>
      <w:numFmt w:val="decimal"/>
      <w:lvlText w:val="%1.%2.%3.%4.%5."/>
      <w:lvlJc w:val="left"/>
      <w:pPr>
        <w:ind w:left="2520" w:hanging="1080"/>
      </w:pPr>
      <w:rPr>
        <w:rFonts w:ascii="Arial" w:hAnsi="Arial" w:hint="default"/>
      </w:rPr>
    </w:lvl>
    <w:lvl w:ilvl="5">
      <w:start w:val="1"/>
      <w:numFmt w:val="decimal"/>
      <w:lvlText w:val="%1.%2.%3.%4.%5.%6."/>
      <w:lvlJc w:val="left"/>
      <w:pPr>
        <w:ind w:left="2880" w:hanging="1080"/>
      </w:pPr>
      <w:rPr>
        <w:rFonts w:ascii="Arial" w:hAnsi="Arial" w:hint="default"/>
      </w:rPr>
    </w:lvl>
    <w:lvl w:ilvl="6">
      <w:start w:val="1"/>
      <w:numFmt w:val="decimal"/>
      <w:lvlText w:val="%1.%2.%3.%4.%5.%6.%7."/>
      <w:lvlJc w:val="left"/>
      <w:pPr>
        <w:ind w:left="3600" w:hanging="1440"/>
      </w:pPr>
      <w:rPr>
        <w:rFonts w:ascii="Arial" w:hAnsi="Arial" w:hint="default"/>
      </w:rPr>
    </w:lvl>
    <w:lvl w:ilvl="7">
      <w:start w:val="1"/>
      <w:numFmt w:val="decimal"/>
      <w:lvlText w:val="%1.%2.%3.%4.%5.%6.%7.%8."/>
      <w:lvlJc w:val="left"/>
      <w:pPr>
        <w:ind w:left="3960" w:hanging="1440"/>
      </w:pPr>
      <w:rPr>
        <w:rFonts w:ascii="Arial" w:hAnsi="Arial" w:hint="default"/>
      </w:rPr>
    </w:lvl>
    <w:lvl w:ilvl="8">
      <w:start w:val="1"/>
      <w:numFmt w:val="decimal"/>
      <w:lvlText w:val="%1.%2.%3.%4.%5.%6.%7.%8.%9."/>
      <w:lvlJc w:val="left"/>
      <w:pPr>
        <w:ind w:left="4680" w:hanging="1800"/>
      </w:pPr>
      <w:rPr>
        <w:rFonts w:ascii="Arial" w:hAnsi="Arial" w:hint="default"/>
      </w:rPr>
    </w:lvl>
  </w:abstractNum>
  <w:num w:numId="1" w16cid:durableId="1396973746">
    <w:abstractNumId w:val="38"/>
  </w:num>
  <w:num w:numId="2" w16cid:durableId="739712687">
    <w:abstractNumId w:val="9"/>
  </w:num>
  <w:num w:numId="3" w16cid:durableId="841899551">
    <w:abstractNumId w:val="33"/>
  </w:num>
  <w:num w:numId="4" w16cid:durableId="1843155116">
    <w:abstractNumId w:val="20"/>
  </w:num>
  <w:num w:numId="5" w16cid:durableId="171648495">
    <w:abstractNumId w:val="12"/>
  </w:num>
  <w:num w:numId="6" w16cid:durableId="114373690">
    <w:abstractNumId w:val="7"/>
  </w:num>
  <w:num w:numId="7" w16cid:durableId="1044989078">
    <w:abstractNumId w:val="5"/>
  </w:num>
  <w:num w:numId="8" w16cid:durableId="328557280">
    <w:abstractNumId w:val="3"/>
  </w:num>
  <w:num w:numId="9" w16cid:durableId="104889552">
    <w:abstractNumId w:val="27"/>
  </w:num>
  <w:num w:numId="10" w16cid:durableId="1551958357">
    <w:abstractNumId w:val="24"/>
  </w:num>
  <w:num w:numId="11" w16cid:durableId="1196187571">
    <w:abstractNumId w:val="14"/>
  </w:num>
  <w:num w:numId="12" w16cid:durableId="2115634979">
    <w:abstractNumId w:val="30"/>
  </w:num>
  <w:num w:numId="13" w16cid:durableId="192771438">
    <w:abstractNumId w:val="4"/>
  </w:num>
  <w:num w:numId="14" w16cid:durableId="268045951">
    <w:abstractNumId w:val="19"/>
  </w:num>
  <w:num w:numId="15" w16cid:durableId="3167254">
    <w:abstractNumId w:val="15"/>
  </w:num>
  <w:num w:numId="16" w16cid:durableId="1512066288">
    <w:abstractNumId w:val="22"/>
  </w:num>
  <w:num w:numId="17" w16cid:durableId="1982151137">
    <w:abstractNumId w:val="26"/>
  </w:num>
  <w:num w:numId="18" w16cid:durableId="1092971984">
    <w:abstractNumId w:val="16"/>
  </w:num>
  <w:num w:numId="19" w16cid:durableId="529073330">
    <w:abstractNumId w:val="0"/>
  </w:num>
  <w:num w:numId="20" w16cid:durableId="84154446">
    <w:abstractNumId w:val="2"/>
  </w:num>
  <w:num w:numId="21" w16cid:durableId="768354279">
    <w:abstractNumId w:val="17"/>
  </w:num>
  <w:num w:numId="22" w16cid:durableId="1204365276">
    <w:abstractNumId w:val="6"/>
  </w:num>
  <w:num w:numId="23" w16cid:durableId="2067333580">
    <w:abstractNumId w:val="29"/>
  </w:num>
  <w:num w:numId="24" w16cid:durableId="1262642757">
    <w:abstractNumId w:val="13"/>
  </w:num>
  <w:num w:numId="25" w16cid:durableId="1263101280">
    <w:abstractNumId w:val="36"/>
  </w:num>
  <w:num w:numId="26" w16cid:durableId="972517073">
    <w:abstractNumId w:val="25"/>
  </w:num>
  <w:num w:numId="27" w16cid:durableId="1307583191">
    <w:abstractNumId w:val="31"/>
  </w:num>
  <w:num w:numId="28" w16cid:durableId="1806460421">
    <w:abstractNumId w:val="35"/>
  </w:num>
  <w:num w:numId="29" w16cid:durableId="260726864">
    <w:abstractNumId w:val="8"/>
  </w:num>
  <w:num w:numId="30" w16cid:durableId="1463768712">
    <w:abstractNumId w:val="21"/>
  </w:num>
  <w:num w:numId="31" w16cid:durableId="757750032">
    <w:abstractNumId w:val="32"/>
  </w:num>
  <w:num w:numId="32" w16cid:durableId="920257684">
    <w:abstractNumId w:val="37"/>
  </w:num>
  <w:num w:numId="33" w16cid:durableId="414132061">
    <w:abstractNumId w:val="34"/>
  </w:num>
  <w:num w:numId="34" w16cid:durableId="902716445">
    <w:abstractNumId w:val="18"/>
  </w:num>
  <w:num w:numId="35" w16cid:durableId="989752481">
    <w:abstractNumId w:val="10"/>
  </w:num>
  <w:num w:numId="36" w16cid:durableId="457257052">
    <w:abstractNumId w:val="28"/>
  </w:num>
  <w:num w:numId="37" w16cid:durableId="2071146104">
    <w:abstractNumId w:val="23"/>
  </w:num>
  <w:num w:numId="38" w16cid:durableId="2047488484">
    <w:abstractNumId w:val="1"/>
  </w:num>
  <w:num w:numId="39" w16cid:durableId="1257982709">
    <w:abstractNumId w:val="11"/>
  </w:num>
  <w:num w:numId="40" w16cid:durableId="1036001927">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aig Parker">
    <w15:presenceInfo w15:providerId="AD" w15:userId="S::craig.parker@witsphr.org::70c86836-d7e6-4ae6-8761-74d99aa1df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a5xrrs3z5vwrexzpppepfxzexwatrat0s9&quot;&gt;My EndNote Library&lt;record-ids&gt;&lt;item&gt;71&lt;/item&gt;&lt;item&gt;72&lt;/item&gt;&lt;/record-ids&gt;&lt;/item&gt;&lt;/Libraries&gt;"/>
  </w:docVars>
  <w:rsids>
    <w:rsidRoot w:val="007813F4"/>
    <w:rsid w:val="0000397F"/>
    <w:rsid w:val="0001138F"/>
    <w:rsid w:val="000126A1"/>
    <w:rsid w:val="000178E6"/>
    <w:rsid w:val="000537B1"/>
    <w:rsid w:val="000564D8"/>
    <w:rsid w:val="00065720"/>
    <w:rsid w:val="000869D5"/>
    <w:rsid w:val="00096966"/>
    <w:rsid w:val="0010447B"/>
    <w:rsid w:val="0011709C"/>
    <w:rsid w:val="001B1D67"/>
    <w:rsid w:val="001B6CAA"/>
    <w:rsid w:val="001F6794"/>
    <w:rsid w:val="002116FB"/>
    <w:rsid w:val="00265FDD"/>
    <w:rsid w:val="00267F37"/>
    <w:rsid w:val="002B122D"/>
    <w:rsid w:val="002D4BF7"/>
    <w:rsid w:val="00317372"/>
    <w:rsid w:val="0035702A"/>
    <w:rsid w:val="00377C1A"/>
    <w:rsid w:val="003C65B3"/>
    <w:rsid w:val="00400083"/>
    <w:rsid w:val="0044208F"/>
    <w:rsid w:val="00477760"/>
    <w:rsid w:val="004C30B6"/>
    <w:rsid w:val="00505767"/>
    <w:rsid w:val="005A22EF"/>
    <w:rsid w:val="00604C43"/>
    <w:rsid w:val="0063411E"/>
    <w:rsid w:val="006706A0"/>
    <w:rsid w:val="006A3891"/>
    <w:rsid w:val="006D10B8"/>
    <w:rsid w:val="006E10F3"/>
    <w:rsid w:val="006E5408"/>
    <w:rsid w:val="00707C35"/>
    <w:rsid w:val="007443F5"/>
    <w:rsid w:val="007813F4"/>
    <w:rsid w:val="007A6FBB"/>
    <w:rsid w:val="007B2B3C"/>
    <w:rsid w:val="007D71BD"/>
    <w:rsid w:val="007E4E9D"/>
    <w:rsid w:val="007E6123"/>
    <w:rsid w:val="00807103"/>
    <w:rsid w:val="00831DF1"/>
    <w:rsid w:val="00860274"/>
    <w:rsid w:val="008734CC"/>
    <w:rsid w:val="00874698"/>
    <w:rsid w:val="008D46E3"/>
    <w:rsid w:val="009511AE"/>
    <w:rsid w:val="009A39DB"/>
    <w:rsid w:val="00A16A13"/>
    <w:rsid w:val="00A62CB7"/>
    <w:rsid w:val="00A74A73"/>
    <w:rsid w:val="00A85895"/>
    <w:rsid w:val="00AD1F92"/>
    <w:rsid w:val="00AE02E3"/>
    <w:rsid w:val="00B00E3B"/>
    <w:rsid w:val="00B21964"/>
    <w:rsid w:val="00B21AE0"/>
    <w:rsid w:val="00BC1CA9"/>
    <w:rsid w:val="00BC335B"/>
    <w:rsid w:val="00BD1B56"/>
    <w:rsid w:val="00BF3362"/>
    <w:rsid w:val="00C05648"/>
    <w:rsid w:val="00C11F2A"/>
    <w:rsid w:val="00C40AB7"/>
    <w:rsid w:val="00C41A39"/>
    <w:rsid w:val="00C475CF"/>
    <w:rsid w:val="00C537B8"/>
    <w:rsid w:val="00C56767"/>
    <w:rsid w:val="00C743C9"/>
    <w:rsid w:val="00CE5407"/>
    <w:rsid w:val="00D30C12"/>
    <w:rsid w:val="00D37042"/>
    <w:rsid w:val="00D5020A"/>
    <w:rsid w:val="00D9119A"/>
    <w:rsid w:val="00DB2411"/>
    <w:rsid w:val="00DD14D8"/>
    <w:rsid w:val="00DF106C"/>
    <w:rsid w:val="00E16D7A"/>
    <w:rsid w:val="00E348AE"/>
    <w:rsid w:val="00E36942"/>
    <w:rsid w:val="00E42E0C"/>
    <w:rsid w:val="00EA2C07"/>
    <w:rsid w:val="00EC6E6B"/>
    <w:rsid w:val="00EE434A"/>
    <w:rsid w:val="00F10B46"/>
    <w:rsid w:val="00F13200"/>
    <w:rsid w:val="00F31347"/>
    <w:rsid w:val="00F5507E"/>
    <w:rsid w:val="00F72F87"/>
    <w:rsid w:val="00F76D5E"/>
    <w:rsid w:val="00FA5B59"/>
    <w:rsid w:val="0B5C5632"/>
    <w:rsid w:val="0C32A488"/>
    <w:rsid w:val="0E3CF60B"/>
    <w:rsid w:val="54FBA741"/>
    <w:rsid w:val="5679E5DE"/>
    <w:rsid w:val="5D4A789A"/>
    <w:rsid w:val="624D22ED"/>
    <w:rsid w:val="6E1C0E23"/>
    <w:rsid w:val="7FC7C6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949BB3"/>
  <w15:docId w15:val="{58A6BEB2-6F7E-4881-B925-9A198184C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8CC"/>
    <w:pPr>
      <w:overflowPunct w:val="0"/>
      <w:autoSpaceDE w:val="0"/>
      <w:autoSpaceDN w:val="0"/>
      <w:adjustRightInd w:val="0"/>
    </w:pPr>
    <w:rPr>
      <w:rFonts w:eastAsia="Times New Roman" w:cs="Times New Roman"/>
      <w:sz w:val="18"/>
      <w:szCs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5E18CC"/>
    <w:pPr>
      <w:keepNext/>
      <w:keepLines/>
      <w:spacing w:before="240" w:after="120"/>
      <w:outlineLvl w:val="1"/>
    </w:pPr>
    <w:rPr>
      <w:rFonts w:eastAsiaTheme="majorEastAsia" w:cstheme="majorBidi"/>
      <w:b/>
      <w:bCs/>
      <w:caps/>
      <w:sz w:val="20"/>
    </w:rPr>
  </w:style>
  <w:style w:type="paragraph" w:styleId="Heading3">
    <w:name w:val="heading 3"/>
    <w:basedOn w:val="Normal"/>
    <w:next w:val="Normal"/>
    <w:link w:val="Heading3Char"/>
    <w:uiPriority w:val="9"/>
    <w:unhideWhenUsed/>
    <w:qFormat/>
    <w:rsid w:val="005E18CC"/>
    <w:pPr>
      <w:keepNext/>
      <w:keepLines/>
      <w:spacing w:before="200"/>
      <w:outlineLvl w:val="2"/>
    </w:pPr>
    <w:rPr>
      <w:rFonts w:eastAsiaTheme="majorEastAsia" w:cstheme="majorBidi"/>
      <w:b/>
      <w:bCs/>
      <w:caps/>
      <w:szCs w:val="1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customStyle="1" w:styleId="Heading2Char">
    <w:name w:val="Heading 2 Char"/>
    <w:basedOn w:val="DefaultParagraphFont"/>
    <w:link w:val="Heading2"/>
    <w:uiPriority w:val="9"/>
    <w:rsid w:val="005E18CC"/>
    <w:rPr>
      <w:rFonts w:ascii="Arial" w:eastAsiaTheme="majorEastAsia" w:hAnsi="Arial" w:cstheme="majorBidi"/>
      <w:b/>
      <w:bCs/>
      <w:caps/>
      <w:sz w:val="20"/>
      <w:szCs w:val="20"/>
      <w:lang w:val="en-US" w:eastAsia="ja-JP"/>
    </w:rPr>
  </w:style>
  <w:style w:type="character" w:customStyle="1" w:styleId="Heading3Char">
    <w:name w:val="Heading 3 Char"/>
    <w:basedOn w:val="DefaultParagraphFont"/>
    <w:link w:val="Heading3"/>
    <w:uiPriority w:val="9"/>
    <w:rsid w:val="005E18CC"/>
    <w:rPr>
      <w:rFonts w:ascii="Arial" w:eastAsiaTheme="majorEastAsia" w:hAnsi="Arial" w:cstheme="majorBidi"/>
      <w:b/>
      <w:bCs/>
      <w:caps/>
      <w:sz w:val="18"/>
      <w:szCs w:val="18"/>
      <w:lang w:val="en-US" w:eastAsia="ja-JP"/>
    </w:rPr>
  </w:style>
  <w:style w:type="paragraph" w:styleId="ListParagraph">
    <w:name w:val="List Paragraph"/>
    <w:basedOn w:val="Normal"/>
    <w:uiPriority w:val="34"/>
    <w:qFormat/>
    <w:rsid w:val="005E18CC"/>
    <w:pPr>
      <w:numPr>
        <w:numId w:val="8"/>
      </w:numPr>
      <w:spacing w:before="240" w:after="240"/>
    </w:pPr>
  </w:style>
  <w:style w:type="table" w:styleId="TableGrid">
    <w:name w:val="Table Grid"/>
    <w:basedOn w:val="TableNormal"/>
    <w:uiPriority w:val="39"/>
    <w:rsid w:val="008A1EA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1EE9"/>
    <w:pPr>
      <w:tabs>
        <w:tab w:val="center" w:pos="4513"/>
        <w:tab w:val="right" w:pos="9026"/>
      </w:tabs>
    </w:pPr>
  </w:style>
  <w:style w:type="character" w:customStyle="1" w:styleId="HeaderChar">
    <w:name w:val="Header Char"/>
    <w:basedOn w:val="DefaultParagraphFont"/>
    <w:link w:val="Header"/>
    <w:uiPriority w:val="99"/>
    <w:rsid w:val="004F1EE9"/>
    <w:rPr>
      <w:rFonts w:ascii="Arial" w:eastAsia="Times New Roman" w:hAnsi="Arial" w:cs="Times New Roman"/>
      <w:sz w:val="18"/>
      <w:szCs w:val="20"/>
      <w:lang w:val="en-US" w:eastAsia="ja-JP"/>
    </w:rPr>
  </w:style>
  <w:style w:type="paragraph" w:styleId="Footer">
    <w:name w:val="footer"/>
    <w:basedOn w:val="Normal"/>
    <w:link w:val="FooterChar"/>
    <w:uiPriority w:val="99"/>
    <w:unhideWhenUsed/>
    <w:rsid w:val="004F1EE9"/>
    <w:pPr>
      <w:tabs>
        <w:tab w:val="center" w:pos="4513"/>
        <w:tab w:val="right" w:pos="9026"/>
      </w:tabs>
    </w:pPr>
  </w:style>
  <w:style w:type="character" w:customStyle="1" w:styleId="FooterChar">
    <w:name w:val="Footer Char"/>
    <w:basedOn w:val="DefaultParagraphFont"/>
    <w:link w:val="Footer"/>
    <w:uiPriority w:val="99"/>
    <w:rsid w:val="004F1EE9"/>
    <w:rPr>
      <w:rFonts w:ascii="Arial" w:eastAsia="Times New Roman" w:hAnsi="Arial" w:cs="Times New Roman"/>
      <w:sz w:val="18"/>
      <w:szCs w:val="20"/>
      <w:lang w:val="en-US" w:eastAsia="ja-JP"/>
    </w:rPr>
  </w:style>
  <w:style w:type="paragraph" w:styleId="Subtitle">
    <w:name w:val="Subtitle"/>
    <w:basedOn w:val="Normal"/>
    <w:next w:val="Normal"/>
    <w:uiPriority w:val="11"/>
    <w:qFormat/>
    <w:pPr>
      <w:keepNext/>
      <w:keepLines/>
      <w:spacing w:after="320"/>
    </w:pPr>
    <w:rPr>
      <w:rFonts w:eastAsia="Arial" w:cs="Arial"/>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rPr>
  </w:style>
  <w:style w:type="character" w:customStyle="1" w:styleId="CommentTextChar">
    <w:name w:val="Comment Text Char"/>
    <w:basedOn w:val="DefaultParagraphFont"/>
    <w:link w:val="CommentText"/>
    <w:uiPriority w:val="99"/>
    <w:rPr>
      <w:rFonts w:eastAsia="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D30C12"/>
    <w:pPr>
      <w:spacing w:line="240" w:lineRule="auto"/>
    </w:pPr>
    <w:rPr>
      <w:rFonts w:eastAsia="Times New Roman" w:cs="Times New Roman"/>
      <w:sz w:val="18"/>
      <w:szCs w:val="20"/>
    </w:rPr>
  </w:style>
  <w:style w:type="character" w:styleId="UnresolvedMention">
    <w:name w:val="Unresolved Mention"/>
    <w:basedOn w:val="DefaultParagraphFont"/>
    <w:uiPriority w:val="99"/>
    <w:semiHidden/>
    <w:unhideWhenUsed/>
    <w:rsid w:val="00D30C1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3C65B3"/>
    <w:rPr>
      <w:b/>
      <w:bCs/>
    </w:rPr>
  </w:style>
  <w:style w:type="character" w:customStyle="1" w:styleId="CommentSubjectChar">
    <w:name w:val="Comment Subject Char"/>
    <w:basedOn w:val="CommentTextChar"/>
    <w:link w:val="CommentSubject"/>
    <w:uiPriority w:val="99"/>
    <w:semiHidden/>
    <w:rsid w:val="003C65B3"/>
    <w:rPr>
      <w:rFonts w:eastAsia="Times New Roman" w:cs="Times New Roman"/>
      <w:b/>
      <w:bCs/>
      <w:sz w:val="20"/>
      <w:szCs w:val="20"/>
    </w:rPr>
  </w:style>
  <w:style w:type="paragraph" w:customStyle="1" w:styleId="xxmsonormal">
    <w:name w:val="x_x_msonormal"/>
    <w:basedOn w:val="Normal"/>
    <w:rsid w:val="00BD1B56"/>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paragraph" w:styleId="TOC1">
    <w:name w:val="toc 1"/>
    <w:basedOn w:val="Normal"/>
    <w:next w:val="Normal"/>
    <w:autoRedefine/>
    <w:uiPriority w:val="39"/>
    <w:unhideWhenUsed/>
    <w:rsid w:val="00A85895"/>
    <w:pPr>
      <w:spacing w:after="100"/>
    </w:pPr>
  </w:style>
  <w:style w:type="paragraph" w:styleId="TOC2">
    <w:name w:val="toc 2"/>
    <w:basedOn w:val="Normal"/>
    <w:next w:val="Normal"/>
    <w:autoRedefine/>
    <w:uiPriority w:val="39"/>
    <w:unhideWhenUsed/>
    <w:rsid w:val="00A85895"/>
    <w:pPr>
      <w:spacing w:after="100"/>
      <w:ind w:left="180"/>
    </w:pPr>
  </w:style>
  <w:style w:type="paragraph" w:styleId="NormalWeb">
    <w:name w:val="Normal (Web)"/>
    <w:basedOn w:val="Normal"/>
    <w:uiPriority w:val="99"/>
    <w:semiHidden/>
    <w:unhideWhenUsed/>
    <w:rsid w:val="00265FDD"/>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character" w:styleId="Strong">
    <w:name w:val="Strong"/>
    <w:basedOn w:val="DefaultParagraphFont"/>
    <w:uiPriority w:val="22"/>
    <w:qFormat/>
    <w:rsid w:val="00265FDD"/>
    <w:rPr>
      <w:b/>
      <w:bCs/>
    </w:rPr>
  </w:style>
  <w:style w:type="paragraph" w:styleId="Caption">
    <w:name w:val="caption"/>
    <w:basedOn w:val="Normal"/>
    <w:next w:val="Normal"/>
    <w:uiPriority w:val="35"/>
    <w:unhideWhenUsed/>
    <w:qFormat/>
    <w:rsid w:val="00FA5B59"/>
    <w:pPr>
      <w:spacing w:after="200" w:line="240" w:lineRule="auto"/>
    </w:pPr>
    <w:rPr>
      <w:i/>
      <w:iCs/>
      <w:color w:val="44546A" w:themeColor="text2"/>
      <w:szCs w:val="18"/>
    </w:rPr>
  </w:style>
  <w:style w:type="paragraph" w:styleId="TOC3">
    <w:name w:val="toc 3"/>
    <w:basedOn w:val="Normal"/>
    <w:next w:val="Normal"/>
    <w:autoRedefine/>
    <w:uiPriority w:val="39"/>
    <w:unhideWhenUsed/>
    <w:rsid w:val="00096966"/>
    <w:pPr>
      <w:spacing w:after="100"/>
      <w:ind w:left="360"/>
    </w:pPr>
  </w:style>
  <w:style w:type="paragraph" w:customStyle="1" w:styleId="EndNoteBibliographyTitle">
    <w:name w:val="EndNote Bibliography Title"/>
    <w:basedOn w:val="Normal"/>
    <w:link w:val="EndNoteBibliographyTitleChar"/>
    <w:rsid w:val="00EC6E6B"/>
    <w:pPr>
      <w:jc w:val="center"/>
    </w:pPr>
    <w:rPr>
      <w:rFonts w:cs="Arial"/>
      <w:noProof/>
    </w:rPr>
  </w:style>
  <w:style w:type="character" w:customStyle="1" w:styleId="EndNoteBibliographyTitleChar">
    <w:name w:val="EndNote Bibliography Title Char"/>
    <w:basedOn w:val="DefaultParagraphFont"/>
    <w:link w:val="EndNoteBibliographyTitle"/>
    <w:rsid w:val="00EC6E6B"/>
    <w:rPr>
      <w:rFonts w:eastAsia="Times New Roman"/>
      <w:noProof/>
      <w:sz w:val="18"/>
      <w:szCs w:val="20"/>
    </w:rPr>
  </w:style>
  <w:style w:type="paragraph" w:customStyle="1" w:styleId="EndNoteBibliography">
    <w:name w:val="EndNote Bibliography"/>
    <w:basedOn w:val="Normal"/>
    <w:link w:val="EndNoteBibliographyChar"/>
    <w:rsid w:val="00EC6E6B"/>
    <w:pPr>
      <w:spacing w:line="240" w:lineRule="auto"/>
    </w:pPr>
    <w:rPr>
      <w:rFonts w:cs="Arial"/>
      <w:noProof/>
    </w:rPr>
  </w:style>
  <w:style w:type="character" w:customStyle="1" w:styleId="EndNoteBibliographyChar">
    <w:name w:val="EndNote Bibliography Char"/>
    <w:basedOn w:val="DefaultParagraphFont"/>
    <w:link w:val="EndNoteBibliography"/>
    <w:rsid w:val="00EC6E6B"/>
    <w:rPr>
      <w:rFonts w:eastAsia="Times New Roman"/>
      <w:noProof/>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0220310">
      <w:bodyDiv w:val="1"/>
      <w:marLeft w:val="0"/>
      <w:marRight w:val="0"/>
      <w:marTop w:val="0"/>
      <w:marBottom w:val="0"/>
      <w:divBdr>
        <w:top w:val="none" w:sz="0" w:space="0" w:color="auto"/>
        <w:left w:val="none" w:sz="0" w:space="0" w:color="auto"/>
        <w:bottom w:val="none" w:sz="0" w:space="0" w:color="auto"/>
        <w:right w:val="none" w:sz="0" w:space="0" w:color="auto"/>
      </w:divBdr>
    </w:div>
    <w:div w:id="520313564">
      <w:bodyDiv w:val="1"/>
      <w:marLeft w:val="0"/>
      <w:marRight w:val="0"/>
      <w:marTop w:val="0"/>
      <w:marBottom w:val="0"/>
      <w:divBdr>
        <w:top w:val="none" w:sz="0" w:space="0" w:color="auto"/>
        <w:left w:val="none" w:sz="0" w:space="0" w:color="auto"/>
        <w:bottom w:val="none" w:sz="0" w:space="0" w:color="auto"/>
        <w:right w:val="none" w:sz="0" w:space="0" w:color="auto"/>
      </w:divBdr>
    </w:div>
    <w:div w:id="531764474">
      <w:bodyDiv w:val="1"/>
      <w:marLeft w:val="0"/>
      <w:marRight w:val="0"/>
      <w:marTop w:val="0"/>
      <w:marBottom w:val="0"/>
      <w:divBdr>
        <w:top w:val="none" w:sz="0" w:space="0" w:color="auto"/>
        <w:left w:val="none" w:sz="0" w:space="0" w:color="auto"/>
        <w:bottom w:val="none" w:sz="0" w:space="0" w:color="auto"/>
        <w:right w:val="none" w:sz="0" w:space="0" w:color="auto"/>
      </w:divBdr>
    </w:div>
    <w:div w:id="667245557">
      <w:bodyDiv w:val="1"/>
      <w:marLeft w:val="0"/>
      <w:marRight w:val="0"/>
      <w:marTop w:val="0"/>
      <w:marBottom w:val="0"/>
      <w:divBdr>
        <w:top w:val="none" w:sz="0" w:space="0" w:color="auto"/>
        <w:left w:val="none" w:sz="0" w:space="0" w:color="auto"/>
        <w:bottom w:val="none" w:sz="0" w:space="0" w:color="auto"/>
        <w:right w:val="none" w:sz="0" w:space="0" w:color="auto"/>
      </w:divBdr>
      <w:divsChild>
        <w:div w:id="11431614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6198352">
              <w:marLeft w:val="0"/>
              <w:marRight w:val="0"/>
              <w:marTop w:val="0"/>
              <w:marBottom w:val="0"/>
              <w:divBdr>
                <w:top w:val="none" w:sz="0" w:space="0" w:color="auto"/>
                <w:left w:val="none" w:sz="0" w:space="0" w:color="auto"/>
                <w:bottom w:val="none" w:sz="0" w:space="0" w:color="auto"/>
                <w:right w:val="none" w:sz="0" w:space="0" w:color="auto"/>
              </w:divBdr>
              <w:divsChild>
                <w:div w:id="1879273929">
                  <w:marLeft w:val="0"/>
                  <w:marRight w:val="0"/>
                  <w:marTop w:val="0"/>
                  <w:marBottom w:val="0"/>
                  <w:divBdr>
                    <w:top w:val="none" w:sz="0" w:space="0" w:color="auto"/>
                    <w:left w:val="none" w:sz="0" w:space="0" w:color="auto"/>
                    <w:bottom w:val="none" w:sz="0" w:space="0" w:color="auto"/>
                    <w:right w:val="none" w:sz="0" w:space="0" w:color="auto"/>
                  </w:divBdr>
                  <w:divsChild>
                    <w:div w:id="364063059">
                      <w:marLeft w:val="0"/>
                      <w:marRight w:val="0"/>
                      <w:marTop w:val="0"/>
                      <w:marBottom w:val="0"/>
                      <w:divBdr>
                        <w:top w:val="none" w:sz="0" w:space="0" w:color="auto"/>
                        <w:left w:val="none" w:sz="0" w:space="0" w:color="auto"/>
                        <w:bottom w:val="none" w:sz="0" w:space="0" w:color="auto"/>
                        <w:right w:val="none" w:sz="0" w:space="0" w:color="auto"/>
                      </w:divBdr>
                      <w:divsChild>
                        <w:div w:id="7772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690829">
      <w:bodyDiv w:val="1"/>
      <w:marLeft w:val="0"/>
      <w:marRight w:val="0"/>
      <w:marTop w:val="0"/>
      <w:marBottom w:val="0"/>
      <w:divBdr>
        <w:top w:val="none" w:sz="0" w:space="0" w:color="auto"/>
        <w:left w:val="none" w:sz="0" w:space="0" w:color="auto"/>
        <w:bottom w:val="none" w:sz="0" w:space="0" w:color="auto"/>
        <w:right w:val="none" w:sz="0" w:space="0" w:color="auto"/>
      </w:divBdr>
    </w:div>
    <w:div w:id="885412576">
      <w:bodyDiv w:val="1"/>
      <w:marLeft w:val="0"/>
      <w:marRight w:val="0"/>
      <w:marTop w:val="0"/>
      <w:marBottom w:val="0"/>
      <w:divBdr>
        <w:top w:val="none" w:sz="0" w:space="0" w:color="auto"/>
        <w:left w:val="none" w:sz="0" w:space="0" w:color="auto"/>
        <w:bottom w:val="none" w:sz="0" w:space="0" w:color="auto"/>
        <w:right w:val="none" w:sz="0" w:space="0" w:color="auto"/>
      </w:divBdr>
    </w:div>
    <w:div w:id="1141465284">
      <w:bodyDiv w:val="1"/>
      <w:marLeft w:val="0"/>
      <w:marRight w:val="0"/>
      <w:marTop w:val="0"/>
      <w:marBottom w:val="0"/>
      <w:divBdr>
        <w:top w:val="none" w:sz="0" w:space="0" w:color="auto"/>
        <w:left w:val="none" w:sz="0" w:space="0" w:color="auto"/>
        <w:bottom w:val="none" w:sz="0" w:space="0" w:color="auto"/>
        <w:right w:val="none" w:sz="0" w:space="0" w:color="auto"/>
      </w:divBdr>
    </w:div>
    <w:div w:id="1179613690">
      <w:bodyDiv w:val="1"/>
      <w:marLeft w:val="0"/>
      <w:marRight w:val="0"/>
      <w:marTop w:val="0"/>
      <w:marBottom w:val="0"/>
      <w:divBdr>
        <w:top w:val="none" w:sz="0" w:space="0" w:color="auto"/>
        <w:left w:val="none" w:sz="0" w:space="0" w:color="auto"/>
        <w:bottom w:val="none" w:sz="0" w:space="0" w:color="auto"/>
        <w:right w:val="none" w:sz="0" w:space="0" w:color="auto"/>
      </w:divBdr>
    </w:div>
    <w:div w:id="1282498801">
      <w:bodyDiv w:val="1"/>
      <w:marLeft w:val="0"/>
      <w:marRight w:val="0"/>
      <w:marTop w:val="0"/>
      <w:marBottom w:val="0"/>
      <w:divBdr>
        <w:top w:val="none" w:sz="0" w:space="0" w:color="auto"/>
        <w:left w:val="none" w:sz="0" w:space="0" w:color="auto"/>
        <w:bottom w:val="none" w:sz="0" w:space="0" w:color="auto"/>
        <w:right w:val="none" w:sz="0" w:space="0" w:color="auto"/>
      </w:divBdr>
    </w:div>
    <w:div w:id="2059862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eader" Target="header1.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microsoft.com/office/2020/10/relationships/intelligence" Target="intelligence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37ACD3AF-0F8E-41AE-8F73-09BE2EFCC2F9}"/>
      </w:docPartPr>
      <w:docPartBody>
        <w:p w:rsidR="000F36F2" w:rsidRDefault="000F36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F36F2"/>
    <w:rsid w:val="000869D5"/>
    <w:rsid w:val="000F36F2"/>
    <w:rsid w:val="0011709C"/>
    <w:rsid w:val="00130279"/>
    <w:rsid w:val="00193A24"/>
    <w:rsid w:val="004117AD"/>
    <w:rsid w:val="0044208F"/>
    <w:rsid w:val="004C30B6"/>
    <w:rsid w:val="00566818"/>
    <w:rsid w:val="006706A0"/>
    <w:rsid w:val="006F75C6"/>
    <w:rsid w:val="007003E9"/>
    <w:rsid w:val="00741536"/>
    <w:rsid w:val="00874698"/>
    <w:rsid w:val="00923F12"/>
    <w:rsid w:val="0096012B"/>
    <w:rsid w:val="009833AD"/>
    <w:rsid w:val="00A2163B"/>
    <w:rsid w:val="00B12913"/>
    <w:rsid w:val="00B21964"/>
    <w:rsid w:val="00B21AE0"/>
    <w:rsid w:val="00C536EF"/>
    <w:rsid w:val="00C94DA1"/>
    <w:rsid w:val="00CE5407"/>
    <w:rsid w:val="00E55B7C"/>
    <w:rsid w:val="00EC1449"/>
    <w:rsid w:val="00F87EEF"/>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cwY2MpUYwyQ3ifOdN6CLjr8JA==">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6373136-49FF-4157-83F9-82F52B175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42</Pages>
  <Words>15172</Words>
  <Characters>90128</Characters>
  <Application>Microsoft Office Word</Application>
  <DocSecurity>0</DocSecurity>
  <Lines>2575</Lines>
  <Paragraphs>1052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Ffion Atkins</dc:creator>
  <cp:lastModifiedBy>Craig Parker</cp:lastModifiedBy>
  <cp:revision>37</cp:revision>
  <dcterms:created xsi:type="dcterms:W3CDTF">2024-08-06T10:02:00Z</dcterms:created>
  <dcterms:modified xsi:type="dcterms:W3CDTF">2024-08-06T12:24:00Z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f515d4cba2da8c55eb3c34267958e42c372478985963e9baf76da72933e1feb4</vt:lpwstr>
  </property>
</Properties>
</file>