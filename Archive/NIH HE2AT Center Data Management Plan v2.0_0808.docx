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2E4822" w:rsidR="007813F4" w:rsidRDefault="009511AE" w14:paraId="00000001" w14:textId="77777777">
      <w:pPr>
        <w:pStyle w:val="Heading2"/>
        <w:spacing w:before="0" w:after="0"/>
        <w:rPr>
          <w:rFonts w:ascii="Nunito" w:hAnsi="Nunito" w:eastAsia="Nunito" w:cs="Nunito"/>
          <w:color w:val="000000" w:themeColor="text1"/>
          <w:rPrChange w:author="Craig Parker" w:date="2024-08-07T12:23:00Z" w16du:dateUtc="2024-08-07T10:23:00Z" w:id="0">
            <w:rPr>
              <w:rFonts w:ascii="Nunito" w:hAnsi="Nunito" w:eastAsia="Nunito" w:cs="Nunito"/>
              <w:color w:val="333333"/>
              <w:sz w:val="24"/>
              <w:szCs w:val="24"/>
            </w:rPr>
          </w:rPrChange>
        </w:rPr>
      </w:pPr>
      <w:bookmarkStart w:name="_Hlk173733829" w:id="1"/>
      <w:r w:rsidRPr="002E4822">
        <w:rPr>
          <w:rFonts w:ascii="Nunito" w:hAnsi="Nunito" w:eastAsia="Nunito" w:cs="Nunito"/>
          <w:color w:val="000000" w:themeColor="text1"/>
          <w:rPrChange w:author="Craig Parker" w:date="2024-08-07T12:23:00Z" w16du:dateUtc="2024-08-07T10:23:00Z" w:id="2">
            <w:rPr>
              <w:rFonts w:ascii="Nunito" w:hAnsi="Nunito" w:eastAsia="Nunito" w:cs="Nunito"/>
              <w:color w:val="333333"/>
              <w:sz w:val="24"/>
              <w:szCs w:val="24"/>
            </w:rPr>
          </w:rPrChange>
        </w:rPr>
        <w:t xml:space="preserve"> </w:t>
      </w:r>
    </w:p>
    <w:p w:rsidRPr="002E4822" w:rsidR="007813F4" w:rsidDel="00BC335B" w:rsidP="3E93EB8D" w:rsidRDefault="3E93EB8D" w14:paraId="00000003" w14:textId="75202046">
      <w:pPr>
        <w:pStyle w:val="Title"/>
        <w:spacing w:after="0"/>
        <w:rPr>
          <w:del w:author="Craig Parker" w:date="2024-08-05T19:16:00Z" w:id="3"/>
          <w:rFonts w:ascii="Nunito" w:hAnsi="Nunito" w:eastAsia="Nunito"/>
          <w:color w:val="000000" w:themeColor="text1"/>
          <w:sz w:val="20"/>
          <w:szCs w:val="20"/>
          <w:rPrChange w:author="Craig Parker" w:date="2024-08-07T12:23:00Z" w16du:dateUtc="2024-08-07T10:23:00Z" w:id="4">
            <w:rPr>
              <w:del w:author="Craig Parker" w:date="2024-08-05T19:16:00Z" w:id="5"/>
              <w:rFonts w:ascii="Nunito" w:hAnsi="Nunito" w:eastAsia="Nunito"/>
            </w:rPr>
          </w:rPrChange>
        </w:rPr>
      </w:pPr>
      <w:bookmarkStart w:name="_heading=h.os84weccl6ey" w:id="6"/>
      <w:bookmarkEnd w:id="6"/>
      <w:r w:rsidRPr="002E4822">
        <w:rPr>
          <w:rFonts w:ascii="Nunito" w:hAnsi="Nunito" w:eastAsia="Nunito" w:cs="Nunito"/>
          <w:color w:val="000000" w:themeColor="text1"/>
          <w:sz w:val="20"/>
          <w:szCs w:val="20"/>
          <w:rPrChange w:author="Craig Parker" w:date="2024-08-07T12:23:00Z" w16du:dateUtc="2024-08-07T10:23:00Z" w:id="7">
            <w:rPr>
              <w:rFonts w:ascii="Nunito" w:hAnsi="Nunito" w:eastAsia="Nunito" w:cs="Nunito"/>
            </w:rPr>
          </w:rPrChange>
        </w:rPr>
        <w:t>HE²AT Center Data Management Plan</w:t>
      </w:r>
      <w:r w:rsidRPr="002E4822">
        <w:rPr>
          <w:rFonts w:ascii="Nunito" w:hAnsi="Nunito" w:eastAsia="Nunito"/>
          <w:color w:val="000000" w:themeColor="text1"/>
          <w:sz w:val="20"/>
          <w:szCs w:val="20"/>
          <w:rPrChange w:author="Craig Parker" w:date="2024-08-07T12:23:00Z" w16du:dateUtc="2024-08-07T10:23:00Z" w:id="8">
            <w:rPr>
              <w:rFonts w:ascii="Nunito" w:hAnsi="Nunito" w:eastAsia="Nunito"/>
            </w:rPr>
          </w:rPrChange>
        </w:rPr>
        <w:t xml:space="preserve"> </w:t>
      </w:r>
    </w:p>
    <w:p w:rsidRPr="002E4822" w:rsidR="007813F4" w:rsidP="3E93EB8D" w:rsidRDefault="3E93EB8D" w14:paraId="00000004" w14:textId="77777777">
      <w:pPr>
        <w:pStyle w:val="Title"/>
        <w:spacing w:after="0"/>
        <w:rPr>
          <w:rFonts w:ascii="Nunito" w:hAnsi="Nunito" w:eastAsia="Nunito"/>
          <w:color w:val="000000" w:themeColor="text1"/>
          <w:sz w:val="20"/>
          <w:szCs w:val="20"/>
          <w:rPrChange w:author="Craig Parker" w:date="2024-08-07T12:23:00Z" w16du:dateUtc="2024-08-07T10:23:00Z" w:id="9">
            <w:rPr>
              <w:rFonts w:ascii="Nunito" w:hAnsi="Nunito" w:eastAsia="Nunito"/>
            </w:rPr>
          </w:rPrChange>
        </w:rPr>
      </w:pPr>
      <w:r w:rsidRPr="002E4822">
        <w:rPr>
          <w:rFonts w:ascii="Nunito" w:hAnsi="Nunito" w:eastAsia="Nunito"/>
          <w:color w:val="000000" w:themeColor="text1"/>
          <w:sz w:val="20"/>
          <w:szCs w:val="20"/>
          <w:rPrChange w:author="Craig Parker" w:date="2024-08-07T12:23:00Z" w16du:dateUtc="2024-08-07T10:23:00Z" w:id="10">
            <w:rPr>
              <w:rFonts w:ascii="Nunito" w:hAnsi="Nunito" w:eastAsia="Nunito"/>
            </w:rPr>
          </w:rPrChange>
        </w:rPr>
        <w:t xml:space="preserve"> </w:t>
      </w:r>
    </w:p>
    <w:p w:rsidRPr="002E4822" w:rsidR="007813F4" w:rsidRDefault="3E93EB8D" w14:paraId="00000005" w14:textId="5EF4E8FF">
      <w:pPr>
        <w:rPr>
          <w:rFonts w:ascii="Nunito" w:hAnsi="Nunito" w:eastAsia="Nunito" w:cs="Nunito"/>
          <w:color w:val="000000" w:themeColor="text1"/>
          <w:sz w:val="20"/>
          <w:rPrChange w:author="Craig Parker" w:date="2024-08-07T12:23:00Z" w16du:dateUtc="2024-08-07T10:23:00Z" w:id="1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2">
            <w:rPr>
              <w:rFonts w:ascii="Nunito" w:hAnsi="Nunito" w:eastAsia="Nunito" w:cs="Nunito"/>
            </w:rPr>
          </w:rPrChange>
        </w:rPr>
        <w:t xml:space="preserve">Document version number 3.0                 </w:t>
      </w:r>
      <w:r w:rsidRPr="002E4822" w:rsidR="5D4A789A">
        <w:rPr>
          <w:rFonts w:ascii="Nunito" w:hAnsi="Nunito"/>
          <w:color w:val="000000" w:themeColor="text1"/>
          <w:sz w:val="20"/>
          <w:rPrChange w:author="Craig Parker" w:date="2024-08-07T12:23:00Z" w16du:dateUtc="2024-08-07T10:23:00Z" w:id="13">
            <w:rPr/>
          </w:rPrChange>
        </w:rPr>
        <w:tab/>
      </w:r>
      <w:r w:rsidRPr="002E4822">
        <w:rPr>
          <w:rFonts w:ascii="Nunito" w:hAnsi="Nunito" w:eastAsia="Nunito" w:cs="Nunito"/>
          <w:color w:val="000000" w:themeColor="text1"/>
          <w:sz w:val="20"/>
          <w:rPrChange w:author="Craig Parker" w:date="2024-08-07T12:23:00Z" w16du:dateUtc="2024-08-07T10:23:00Z" w:id="14">
            <w:rPr>
              <w:rFonts w:ascii="Nunito" w:hAnsi="Nunito" w:eastAsia="Nunito" w:cs="Nunito"/>
            </w:rPr>
          </w:rPrChange>
        </w:rPr>
        <w:t xml:space="preserve"> </w:t>
      </w:r>
    </w:p>
    <w:p w:rsidRPr="002E4822" w:rsidR="007813F4" w:rsidRDefault="3E93EB8D" w14:paraId="00000006" w14:textId="38094046">
      <w:pPr>
        <w:rPr>
          <w:rFonts w:ascii="Nunito" w:hAnsi="Nunito" w:eastAsia="Nunito" w:cs="Nunito"/>
          <w:color w:val="000000" w:themeColor="text1"/>
          <w:sz w:val="20"/>
          <w:rPrChange w:author="Craig Parker" w:date="2024-08-07T12:23:00Z" w16du:dateUtc="2024-08-07T10:23:00Z" w:id="1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6">
            <w:rPr>
              <w:rFonts w:ascii="Nunito" w:hAnsi="Nunito" w:eastAsia="Nunito" w:cs="Nunito"/>
            </w:rPr>
          </w:rPrChange>
        </w:rPr>
        <w:t xml:space="preserve">Version Date: </w:t>
      </w:r>
      <w:r w:rsidRPr="002E4822">
        <w:rPr>
          <w:rFonts w:ascii="Nunito" w:hAnsi="Nunito" w:eastAsia="Nunito" w:cs="Nunito"/>
          <w:color w:val="000000" w:themeColor="text1"/>
          <w:sz w:val="20"/>
          <w:highlight w:val="yellow"/>
          <w:rPrChange w:author="Craig Parker" w:date="2024-08-07T12:23:00Z" w16du:dateUtc="2024-08-07T10:23:00Z" w:id="17">
            <w:rPr>
              <w:rFonts w:ascii="Nunito" w:hAnsi="Nunito" w:eastAsia="Nunito" w:cs="Nunito"/>
              <w:highlight w:val="yellow"/>
            </w:rPr>
          </w:rPrChange>
        </w:rPr>
        <w:t>/2024</w:t>
      </w:r>
    </w:p>
    <w:p w:rsidRPr="002E4822" w:rsidR="007813F4" w:rsidRDefault="009511AE" w14:paraId="00000007" w14:textId="77777777">
      <w:pPr>
        <w:rPr>
          <w:rFonts w:ascii="Nunito" w:hAnsi="Nunito" w:eastAsia="Nunito" w:cs="Nunito"/>
          <w:color w:val="000000" w:themeColor="text1"/>
          <w:sz w:val="20"/>
          <w:rPrChange w:author="Craig Parker" w:date="2024-08-07T12:23:00Z" w16du:dateUtc="2024-08-07T10:23:00Z" w:id="18">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9">
            <w:rPr>
              <w:rFonts w:ascii="Nunito" w:hAnsi="Nunito" w:eastAsia="Nunito" w:cs="Nunito"/>
            </w:rPr>
          </w:rPrChange>
        </w:rPr>
        <w:t xml:space="preserve"> </w:t>
      </w:r>
    </w:p>
    <w:p w:rsidRPr="002E4822" w:rsidR="007813F4" w:rsidRDefault="009511AE" w14:paraId="00000008" w14:textId="77777777">
      <w:pPr>
        <w:rPr>
          <w:rFonts w:ascii="Nunito" w:hAnsi="Nunito" w:eastAsia="Nunito" w:cs="Nunito"/>
          <w:color w:val="000000" w:themeColor="text1"/>
          <w:sz w:val="20"/>
          <w:rPrChange w:author="Craig Parker" w:date="2024-08-07T12:23:00Z" w16du:dateUtc="2024-08-07T10:23:00Z" w:id="20">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1">
            <w:rPr>
              <w:rFonts w:ascii="Nunito" w:hAnsi="Nunito" w:eastAsia="Nunito" w:cs="Nunito"/>
            </w:rPr>
          </w:rPrChange>
        </w:rPr>
        <w:t xml:space="preserve"> </w:t>
      </w:r>
    </w:p>
    <w:p w:rsidRPr="002E4822" w:rsidR="007813F4" w:rsidRDefault="0E3CF60B" w14:paraId="00000009" w14:textId="4DB92B94">
      <w:pPr>
        <w:rPr>
          <w:rFonts w:ascii="Nunito" w:hAnsi="Nunito" w:eastAsia="Nunito" w:cs="Nunito"/>
          <w:color w:val="000000" w:themeColor="text1"/>
          <w:sz w:val="20"/>
          <w:rPrChange w:author="Craig Parker" w:date="2024-08-07T12:23:00Z" w16du:dateUtc="2024-08-07T10:23:00Z" w:id="22">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3">
            <w:rPr>
              <w:rFonts w:ascii="Nunito" w:hAnsi="Nunito" w:eastAsia="Nunito" w:cs="Nunito"/>
            </w:rPr>
          </w:rPrChange>
        </w:rPr>
        <w:t>Developed by __Christopher Jack_____ _____________ ____________________</w:t>
      </w:r>
    </w:p>
    <w:p w:rsidRPr="002E4822" w:rsidR="007813F4" w:rsidRDefault="009511AE" w14:paraId="0000000A" w14:textId="77777777">
      <w:pPr>
        <w:rPr>
          <w:rFonts w:ascii="Nunito" w:hAnsi="Nunito" w:eastAsia="Nunito" w:cs="Nunito"/>
          <w:color w:val="000000" w:themeColor="text1"/>
          <w:sz w:val="20"/>
          <w:rPrChange w:author="Craig Parker" w:date="2024-08-07T12:23:00Z" w16du:dateUtc="2024-08-07T10:23:00Z" w:id="2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5">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26">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26">
            <w:rPr>
              <w:rFonts w:ascii="Nunito" w:hAnsi="Nunito" w:eastAsia="Nunito" w:cs="Nunito"/>
            </w:rPr>
          </w:rPrChange>
        </w:rPr>
        <w:t xml:space="preserve">Name                      </w:t>
      </w:r>
      <w:r w:rsidRPr="002E4822">
        <w:rPr>
          <w:rFonts w:ascii="Nunito" w:hAnsi="Nunito" w:eastAsia="Nunito" w:cs="Nunito"/>
          <w:color w:val="000000" w:themeColor="text1"/>
          <w:sz w:val="20"/>
          <w:rPrChange w:author="Craig Parker" w:date="2024-08-07T12:23:00Z" w16du:dateUtc="2024-08-07T10:23:00Z" w:id="27">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27">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28">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28">
            <w:rPr>
              <w:rFonts w:ascii="Nunito" w:hAnsi="Nunito" w:eastAsia="Nunito" w:cs="Nunito"/>
            </w:rPr>
          </w:rPrChange>
        </w:rPr>
        <w:t xml:space="preserve">Date                           </w:t>
      </w:r>
      <w:r w:rsidRPr="002E4822">
        <w:rPr>
          <w:rFonts w:ascii="Nunito" w:hAnsi="Nunito" w:eastAsia="Nunito" w:cs="Nunito"/>
          <w:color w:val="000000" w:themeColor="text1"/>
          <w:sz w:val="20"/>
          <w:rPrChange w:author="Craig Parker" w:date="2024-08-07T12:23:00Z" w16du:dateUtc="2024-08-07T10:23:00Z" w:id="29">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29">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30">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30">
            <w:rPr>
              <w:rFonts w:ascii="Nunito" w:hAnsi="Nunito" w:eastAsia="Nunito" w:cs="Nunito"/>
            </w:rPr>
          </w:rPrChange>
        </w:rPr>
        <w:t>Signature</w:t>
      </w:r>
    </w:p>
    <w:p w:rsidRPr="002E4822" w:rsidR="007813F4" w:rsidRDefault="009511AE" w14:paraId="0000000B" w14:textId="77777777">
      <w:pPr>
        <w:rPr>
          <w:rFonts w:ascii="Nunito" w:hAnsi="Nunito" w:eastAsia="Nunito" w:cs="Nunito"/>
          <w:color w:val="000000" w:themeColor="text1"/>
          <w:sz w:val="20"/>
          <w:rPrChange w:author="Craig Parker" w:date="2024-08-07T12:23:00Z" w16du:dateUtc="2024-08-07T10:23:00Z" w:id="3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32">
            <w:rPr>
              <w:rFonts w:ascii="Nunito" w:hAnsi="Nunito" w:eastAsia="Nunito" w:cs="Nunito"/>
            </w:rPr>
          </w:rPrChange>
        </w:rPr>
        <w:t xml:space="preserve"> </w:t>
      </w:r>
    </w:p>
    <w:p w:rsidRPr="002E4822" w:rsidR="007813F4" w:rsidRDefault="009511AE" w14:paraId="0000000C" w14:textId="77777777">
      <w:pPr>
        <w:rPr>
          <w:rFonts w:ascii="Nunito" w:hAnsi="Nunito" w:eastAsia="Nunito" w:cs="Nunito"/>
          <w:color w:val="000000" w:themeColor="text1"/>
          <w:sz w:val="20"/>
          <w:rPrChange w:author="Craig Parker" w:date="2024-08-07T12:23:00Z" w16du:dateUtc="2024-08-07T10:23:00Z" w:id="33">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34">
            <w:rPr>
              <w:rFonts w:ascii="Nunito" w:hAnsi="Nunito" w:eastAsia="Nunito" w:cs="Nunito"/>
            </w:rPr>
          </w:rPrChange>
        </w:rPr>
        <w:t xml:space="preserve"> </w:t>
      </w:r>
    </w:p>
    <w:p w:rsidRPr="002E4822" w:rsidR="007813F4" w:rsidRDefault="009511AE" w14:paraId="0000000D" w14:textId="77777777">
      <w:pPr>
        <w:rPr>
          <w:rFonts w:ascii="Nunito" w:hAnsi="Nunito" w:eastAsia="Nunito" w:cs="Nunito"/>
          <w:color w:val="000000" w:themeColor="text1"/>
          <w:sz w:val="20"/>
          <w:rPrChange w:author="Craig Parker" w:date="2024-08-07T12:23:00Z" w16du:dateUtc="2024-08-07T10:23:00Z" w:id="3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36">
            <w:rPr>
              <w:rFonts w:ascii="Nunito" w:hAnsi="Nunito" w:eastAsia="Nunito" w:cs="Nunito"/>
            </w:rPr>
          </w:rPrChange>
        </w:rPr>
        <w:t xml:space="preserve"> </w:t>
      </w:r>
    </w:p>
    <w:p w:rsidRPr="002E4822" w:rsidR="007813F4" w:rsidRDefault="009511AE" w14:paraId="0000000E" w14:textId="77777777">
      <w:pPr>
        <w:rPr>
          <w:rFonts w:ascii="Nunito" w:hAnsi="Nunito" w:eastAsia="Nunito" w:cs="Nunito"/>
          <w:color w:val="000000" w:themeColor="text1"/>
          <w:sz w:val="20"/>
          <w:rPrChange w:author="Craig Parker" w:date="2024-08-07T12:23:00Z" w16du:dateUtc="2024-08-07T10:23:00Z" w:id="37">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38">
            <w:rPr>
              <w:rFonts w:ascii="Nunito" w:hAnsi="Nunito" w:eastAsia="Nunito" w:cs="Nunito"/>
            </w:rPr>
          </w:rPrChange>
        </w:rPr>
        <w:t xml:space="preserve">Reviewed by __NIH Science officer </w:t>
      </w:r>
      <w:proofErr w:type="spellStart"/>
      <w:r w:rsidRPr="002E4822">
        <w:rPr>
          <w:rFonts w:ascii="Nunito" w:hAnsi="Nunito" w:eastAsia="Nunito" w:cs="Nunito"/>
          <w:color w:val="000000" w:themeColor="text1"/>
          <w:sz w:val="20"/>
          <w:rPrChange w:author="Craig Parker" w:date="2024-08-07T12:23:00Z" w16du:dateUtc="2024-08-07T10:23:00Z" w:id="39">
            <w:rPr>
              <w:rFonts w:ascii="Nunito" w:hAnsi="Nunito" w:eastAsia="Nunito" w:cs="Nunito"/>
            </w:rPr>
          </w:rPrChange>
        </w:rPr>
        <w:t>tbd</w:t>
      </w:r>
      <w:proofErr w:type="spellEnd"/>
      <w:r w:rsidRPr="002E4822">
        <w:rPr>
          <w:rFonts w:ascii="Nunito" w:hAnsi="Nunito" w:eastAsia="Nunito" w:cs="Nunito"/>
          <w:color w:val="000000" w:themeColor="text1"/>
          <w:sz w:val="20"/>
          <w:rPrChange w:author="Craig Parker" w:date="2024-08-07T12:23:00Z" w16du:dateUtc="2024-08-07T10:23:00Z" w:id="40">
            <w:rPr>
              <w:rFonts w:ascii="Nunito" w:hAnsi="Nunito" w:eastAsia="Nunito" w:cs="Nunito"/>
            </w:rPr>
          </w:rPrChange>
        </w:rPr>
        <w:t>___________________ ____________ ______________________</w:t>
      </w:r>
    </w:p>
    <w:p w:rsidRPr="002E4822" w:rsidR="007813F4" w:rsidRDefault="009511AE" w14:paraId="0000000F" w14:textId="77777777">
      <w:pPr>
        <w:rPr>
          <w:rFonts w:ascii="Nunito" w:hAnsi="Nunito" w:eastAsia="Nunito" w:cs="Nunito"/>
          <w:color w:val="000000" w:themeColor="text1"/>
          <w:sz w:val="20"/>
          <w:rPrChange w:author="Craig Parker" w:date="2024-08-07T12:23:00Z" w16du:dateUtc="2024-08-07T10:23:00Z" w:id="4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2">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43">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43">
            <w:rPr>
              <w:rFonts w:ascii="Nunito" w:hAnsi="Nunito" w:eastAsia="Nunito" w:cs="Nunito"/>
            </w:rPr>
          </w:rPrChange>
        </w:rPr>
        <w:t xml:space="preserve">Name                      </w:t>
      </w:r>
      <w:r w:rsidRPr="002E4822">
        <w:rPr>
          <w:rFonts w:ascii="Nunito" w:hAnsi="Nunito" w:eastAsia="Nunito" w:cs="Nunito"/>
          <w:color w:val="000000" w:themeColor="text1"/>
          <w:sz w:val="20"/>
          <w:rPrChange w:author="Craig Parker" w:date="2024-08-07T12:23:00Z" w16du:dateUtc="2024-08-07T10:23:00Z" w:id="44">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44">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45">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45">
            <w:rPr>
              <w:rFonts w:ascii="Nunito" w:hAnsi="Nunito" w:eastAsia="Nunito" w:cs="Nunito"/>
            </w:rPr>
          </w:rPrChange>
        </w:rPr>
        <w:t xml:space="preserve">Date                             </w:t>
      </w:r>
      <w:proofErr w:type="gramStart"/>
      <w:r w:rsidRPr="002E4822">
        <w:rPr>
          <w:rFonts w:ascii="Nunito" w:hAnsi="Nunito" w:eastAsia="Nunito" w:cs="Nunito"/>
          <w:color w:val="000000" w:themeColor="text1"/>
          <w:sz w:val="20"/>
          <w:rPrChange w:author="Craig Parker" w:date="2024-08-07T12:23:00Z" w16du:dateUtc="2024-08-07T10:23:00Z" w:id="46">
            <w:rPr>
              <w:rFonts w:ascii="Nunito" w:hAnsi="Nunito" w:eastAsia="Nunito" w:cs="Nunito"/>
            </w:rPr>
          </w:rPrChange>
        </w:rPr>
        <w:tab/>
      </w:r>
      <w:r w:rsidRPr="002E4822">
        <w:rPr>
          <w:rFonts w:ascii="Nunito" w:hAnsi="Nunito" w:eastAsia="Nunito" w:cs="Nunito"/>
          <w:color w:val="000000" w:themeColor="text1"/>
          <w:sz w:val="20"/>
          <w:rPrChange w:author="Craig Parker" w:date="2024-08-07T12:23:00Z" w16du:dateUtc="2024-08-07T10:23:00Z" w:id="46">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47">
            <w:rPr>
              <w:rFonts w:ascii="Nunito" w:hAnsi="Nunito" w:eastAsia="Nunito" w:cs="Nunito"/>
            </w:rPr>
          </w:rPrChange>
        </w:rPr>
        <w:tab/>
      </w:r>
      <w:proofErr w:type="gramEnd"/>
      <w:r w:rsidRPr="002E4822">
        <w:rPr>
          <w:rFonts w:ascii="Nunito" w:hAnsi="Nunito" w:eastAsia="Nunito" w:cs="Nunito"/>
          <w:color w:val="000000" w:themeColor="text1"/>
          <w:sz w:val="20"/>
          <w:rPrChange w:author="Craig Parker" w:date="2024-08-07T12:23:00Z" w16du:dateUtc="2024-08-07T10:23:00Z" w:id="48">
            <w:rPr>
              <w:rFonts w:ascii="Nunito" w:hAnsi="Nunito" w:eastAsia="Nunito" w:cs="Nunito"/>
            </w:rPr>
          </w:rPrChange>
        </w:rPr>
        <w:t>Signature</w:t>
      </w:r>
    </w:p>
    <w:p w:rsidRPr="002E4822" w:rsidR="007813F4" w:rsidRDefault="009511AE" w14:paraId="00000010" w14:textId="77777777">
      <w:pPr>
        <w:rPr>
          <w:rFonts w:ascii="Nunito" w:hAnsi="Nunito" w:eastAsia="Nunito" w:cs="Nunito"/>
          <w:color w:val="000000" w:themeColor="text1"/>
          <w:sz w:val="20"/>
          <w:rPrChange w:author="Craig Parker" w:date="2024-08-07T12:23:00Z" w16du:dateUtc="2024-08-07T10:23:00Z" w:id="49">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50">
            <w:rPr>
              <w:rFonts w:ascii="Nunito" w:hAnsi="Nunito" w:eastAsia="Nunito" w:cs="Nunito"/>
            </w:rPr>
          </w:rPrChange>
        </w:rPr>
        <w:t xml:space="preserve"> </w:t>
      </w:r>
    </w:p>
    <w:p w:rsidRPr="002E4822" w:rsidR="007813F4" w:rsidRDefault="009511AE" w14:paraId="00000011" w14:textId="77777777">
      <w:pPr>
        <w:rPr>
          <w:rFonts w:ascii="Nunito" w:hAnsi="Nunito" w:eastAsia="Nunito" w:cs="Nunito"/>
          <w:color w:val="000000" w:themeColor="text1"/>
          <w:sz w:val="20"/>
          <w:rPrChange w:author="Craig Parker" w:date="2024-08-07T12:23:00Z" w16du:dateUtc="2024-08-07T10:23:00Z" w:id="5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52">
            <w:rPr>
              <w:rFonts w:ascii="Nunito" w:hAnsi="Nunito" w:eastAsia="Nunito" w:cs="Nunito"/>
            </w:rPr>
          </w:rPrChange>
        </w:rPr>
        <w:t xml:space="preserve"> </w:t>
      </w:r>
    </w:p>
    <w:p w:rsidRPr="002E4822" w:rsidR="007813F4" w:rsidRDefault="009511AE" w14:paraId="00000012" w14:textId="77777777">
      <w:pPr>
        <w:rPr>
          <w:rFonts w:ascii="Nunito" w:hAnsi="Nunito" w:eastAsia="Nunito" w:cs="Nunito"/>
          <w:color w:val="000000" w:themeColor="text1"/>
          <w:sz w:val="20"/>
          <w:rPrChange w:author="Craig Parker" w:date="2024-08-07T12:23:00Z" w16du:dateUtc="2024-08-07T10:23:00Z" w:id="53">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54">
            <w:rPr>
              <w:rFonts w:ascii="Nunito" w:hAnsi="Nunito" w:eastAsia="Nunito" w:cs="Nunito"/>
            </w:rPr>
          </w:rPrChange>
        </w:rPr>
        <w:t xml:space="preserve"> </w:t>
      </w:r>
    </w:p>
    <w:p w:rsidRPr="002E4822" w:rsidR="007813F4" w:rsidRDefault="009511AE" w14:paraId="00000013" w14:textId="77777777">
      <w:pPr>
        <w:rPr>
          <w:rFonts w:ascii="Nunito" w:hAnsi="Nunito" w:eastAsia="Nunito" w:cs="Nunito"/>
          <w:color w:val="000000" w:themeColor="text1"/>
          <w:sz w:val="20"/>
          <w:rPrChange w:author="Craig Parker" w:date="2024-08-07T12:23:00Z" w16du:dateUtc="2024-08-07T10:23:00Z" w:id="5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56">
            <w:rPr>
              <w:rFonts w:ascii="Nunito" w:hAnsi="Nunito" w:eastAsia="Nunito" w:cs="Nunito"/>
            </w:rPr>
          </w:rPrChange>
        </w:rPr>
        <w:t>Approved by __Matthew Chersich____ ____________ ______________________</w:t>
      </w:r>
    </w:p>
    <w:p w:rsidRPr="002E4822" w:rsidR="007813F4" w:rsidP="3E93EB8D" w:rsidRDefault="3E93EB8D" w14:paraId="00000016" w14:textId="61057105">
      <w:pPr>
        <w:rPr>
          <w:rFonts w:ascii="Nunito" w:hAnsi="Nunito" w:eastAsia="Nunito"/>
          <w:color w:val="000000" w:themeColor="text1"/>
          <w:sz w:val="20"/>
          <w:rPrChange w:author="Craig Parker" w:date="2024-08-07T12:23:00Z" w16du:dateUtc="2024-08-07T10:23:00Z" w:id="57">
            <w:rPr>
              <w:rFonts w:ascii="Nunito" w:hAnsi="Nunito" w:eastAsia="Nunito"/>
            </w:rPr>
          </w:rPrChange>
        </w:rPr>
      </w:pPr>
      <w:r w:rsidRPr="002E4822">
        <w:rPr>
          <w:rFonts w:ascii="Nunito" w:hAnsi="Nunito" w:eastAsia="Nunito" w:cs="Nunito"/>
          <w:color w:val="000000" w:themeColor="text1"/>
          <w:sz w:val="20"/>
          <w:rPrChange w:author="Craig Parker" w:date="2024-08-07T12:23:00Z" w16du:dateUtc="2024-08-07T10:23:00Z" w:id="58">
            <w:rPr>
              <w:rFonts w:ascii="Nunito" w:hAnsi="Nunito" w:eastAsia="Nunito" w:cs="Nunito"/>
            </w:rPr>
          </w:rPrChange>
        </w:rPr>
        <w:t xml:space="preserve">                    </w:t>
      </w:r>
      <w:r w:rsidRPr="002E4822" w:rsidR="009511AE">
        <w:rPr>
          <w:rFonts w:ascii="Nunito" w:hAnsi="Nunito"/>
          <w:color w:val="000000" w:themeColor="text1"/>
          <w:sz w:val="20"/>
          <w:rPrChange w:author="Craig Parker" w:date="2024-08-07T12:23:00Z" w16du:dateUtc="2024-08-07T10:23:00Z" w:id="59">
            <w:rPr/>
          </w:rPrChange>
        </w:rPr>
        <w:tab/>
      </w:r>
      <w:r w:rsidRPr="002E4822">
        <w:rPr>
          <w:rFonts w:ascii="Nunito" w:hAnsi="Nunito" w:eastAsia="Nunito" w:cs="Nunito"/>
          <w:color w:val="000000" w:themeColor="text1"/>
          <w:sz w:val="20"/>
          <w:rPrChange w:author="Craig Parker" w:date="2024-08-07T12:23:00Z" w16du:dateUtc="2024-08-07T10:23:00Z" w:id="60">
            <w:rPr>
              <w:rFonts w:ascii="Nunito" w:hAnsi="Nunito" w:eastAsia="Nunito" w:cs="Nunito"/>
            </w:rPr>
          </w:rPrChange>
        </w:rPr>
        <w:t xml:space="preserve">Name                      </w:t>
      </w:r>
      <w:r w:rsidRPr="002E4822" w:rsidR="009511AE">
        <w:rPr>
          <w:rFonts w:ascii="Nunito" w:hAnsi="Nunito"/>
          <w:color w:val="000000" w:themeColor="text1"/>
          <w:sz w:val="20"/>
          <w:rPrChange w:author="Craig Parker" w:date="2024-08-07T12:23:00Z" w16du:dateUtc="2024-08-07T10:23:00Z" w:id="61">
            <w:rPr/>
          </w:rPrChange>
        </w:rPr>
        <w:tab/>
      </w:r>
      <w:r w:rsidRPr="002E4822">
        <w:rPr>
          <w:rFonts w:ascii="Nunito" w:hAnsi="Nunito" w:eastAsia="Nunito" w:cs="Nunito"/>
          <w:color w:val="000000" w:themeColor="text1"/>
          <w:sz w:val="20"/>
          <w:rPrChange w:author="Craig Parker" w:date="2024-08-07T12:23:00Z" w16du:dateUtc="2024-08-07T10:23:00Z" w:id="62">
            <w:rPr>
              <w:rFonts w:ascii="Nunito" w:hAnsi="Nunito" w:eastAsia="Nunito" w:cs="Nunito"/>
            </w:rPr>
          </w:rPrChange>
        </w:rPr>
        <w:t xml:space="preserve">   </w:t>
      </w:r>
      <w:r w:rsidRPr="002E4822" w:rsidR="009511AE">
        <w:rPr>
          <w:rFonts w:ascii="Nunito" w:hAnsi="Nunito"/>
          <w:color w:val="000000" w:themeColor="text1"/>
          <w:sz w:val="20"/>
          <w:rPrChange w:author="Craig Parker" w:date="2024-08-07T12:23:00Z" w16du:dateUtc="2024-08-07T10:23:00Z" w:id="63">
            <w:rPr/>
          </w:rPrChange>
        </w:rPr>
        <w:tab/>
      </w:r>
      <w:r w:rsidRPr="002E4822">
        <w:rPr>
          <w:rFonts w:ascii="Nunito" w:hAnsi="Nunito" w:eastAsia="Nunito" w:cs="Nunito"/>
          <w:color w:val="000000" w:themeColor="text1"/>
          <w:sz w:val="20"/>
          <w:rPrChange w:author="Craig Parker" w:date="2024-08-07T12:23:00Z" w16du:dateUtc="2024-08-07T10:23:00Z" w:id="64">
            <w:rPr>
              <w:rFonts w:ascii="Nunito" w:hAnsi="Nunito" w:eastAsia="Nunito" w:cs="Nunito"/>
            </w:rPr>
          </w:rPrChange>
        </w:rPr>
        <w:t xml:space="preserve">Date                             </w:t>
      </w:r>
      <w:r w:rsidRPr="002E4822" w:rsidR="009511AE">
        <w:rPr>
          <w:rFonts w:ascii="Nunito" w:hAnsi="Nunito"/>
          <w:color w:val="000000" w:themeColor="text1"/>
          <w:sz w:val="20"/>
          <w:rPrChange w:author="Craig Parker" w:date="2024-08-07T12:23:00Z" w16du:dateUtc="2024-08-07T10:23:00Z" w:id="65">
            <w:rPr/>
          </w:rPrChange>
        </w:rPr>
        <w:tab/>
      </w:r>
      <w:r w:rsidRPr="002E4822">
        <w:rPr>
          <w:rFonts w:ascii="Nunito" w:hAnsi="Nunito" w:eastAsia="Nunito" w:cs="Nunito"/>
          <w:color w:val="000000" w:themeColor="text1"/>
          <w:sz w:val="20"/>
          <w:rPrChange w:author="Craig Parker" w:date="2024-08-07T12:23:00Z" w16du:dateUtc="2024-08-07T10:23:00Z" w:id="66">
            <w:rPr>
              <w:rFonts w:ascii="Nunito" w:hAnsi="Nunito" w:eastAsia="Nunito" w:cs="Nunito"/>
            </w:rPr>
          </w:rPrChange>
        </w:rPr>
        <w:t xml:space="preserve"> </w:t>
      </w:r>
      <w:r w:rsidRPr="002E4822" w:rsidR="009511AE">
        <w:rPr>
          <w:rFonts w:ascii="Nunito" w:hAnsi="Nunito"/>
          <w:color w:val="000000" w:themeColor="text1"/>
          <w:sz w:val="20"/>
          <w:rPrChange w:author="Craig Parker" w:date="2024-08-07T12:23:00Z" w16du:dateUtc="2024-08-07T10:23:00Z" w:id="67">
            <w:rPr/>
          </w:rPrChange>
        </w:rPr>
        <w:tab/>
      </w:r>
      <w:r w:rsidRPr="002E4822">
        <w:rPr>
          <w:rFonts w:ascii="Nunito" w:hAnsi="Nunito" w:eastAsia="Nunito" w:cs="Nunito"/>
          <w:color w:val="000000" w:themeColor="text1"/>
          <w:sz w:val="20"/>
          <w:rPrChange w:author="Craig Parker" w:date="2024-08-07T12:23:00Z" w16du:dateUtc="2024-08-07T10:23:00Z" w:id="68">
            <w:rPr>
              <w:rFonts w:ascii="Nunito" w:hAnsi="Nunito" w:eastAsia="Nunito" w:cs="Nunito"/>
            </w:rPr>
          </w:rPrChange>
        </w:rPr>
        <w:t>Signature</w:t>
      </w:r>
      <w:r w:rsidRPr="002E4822">
        <w:rPr>
          <w:rFonts w:ascii="Nunito" w:hAnsi="Nunito" w:eastAsia="Nunito"/>
          <w:color w:val="000000" w:themeColor="text1"/>
          <w:sz w:val="20"/>
          <w:rPrChange w:author="Craig Parker" w:date="2024-08-07T12:23:00Z" w16du:dateUtc="2024-08-07T10:23:00Z" w:id="69">
            <w:rPr>
              <w:rFonts w:ascii="Nunito" w:hAnsi="Nunito" w:eastAsia="Nunito"/>
            </w:rPr>
          </w:rPrChange>
        </w:rPr>
        <w:t xml:space="preserve"> </w:t>
      </w:r>
    </w:p>
    <w:p w:rsidRPr="002E4822" w:rsidR="007813F4" w:rsidRDefault="009511AE" w14:paraId="00000017" w14:textId="77777777">
      <w:pPr>
        <w:pStyle w:val="Heading1"/>
        <w:rPr>
          <w:rFonts w:ascii="Nunito" w:hAnsi="Nunito" w:eastAsia="Nunito" w:cs="Nunito"/>
          <w:color w:val="000000" w:themeColor="text1"/>
          <w:sz w:val="20"/>
          <w:szCs w:val="20"/>
          <w:rPrChange w:author="Craig Parker" w:date="2024-08-07T12:23:00Z" w16du:dateUtc="2024-08-07T10:23:00Z" w:id="70">
            <w:rPr>
              <w:rFonts w:ascii="Nunito" w:hAnsi="Nunito" w:eastAsia="Nunito" w:cs="Nunito"/>
              <w:color w:val="333333"/>
              <w:sz w:val="24"/>
              <w:szCs w:val="24"/>
            </w:rPr>
          </w:rPrChange>
        </w:rPr>
      </w:pPr>
      <w:bookmarkStart w:name="_heading=h.yl2quu4cq0j" w:colFirst="0" w:colLast="0" w:id="71"/>
      <w:bookmarkEnd w:id="71"/>
      <w:r w:rsidRPr="002E4822">
        <w:rPr>
          <w:rFonts w:ascii="Nunito" w:hAnsi="Nunito"/>
          <w:color w:val="000000" w:themeColor="text1"/>
          <w:sz w:val="20"/>
          <w:szCs w:val="20"/>
          <w:rPrChange w:author="Craig Parker" w:date="2024-08-07T12:23:00Z" w16du:dateUtc="2024-08-07T10:23:00Z" w:id="72">
            <w:rPr/>
          </w:rPrChange>
        </w:rPr>
        <w:br w:type="page"/>
      </w:r>
    </w:p>
    <w:p w:rsidRPr="00A735A2" w:rsidR="007813F4" w:rsidP="00A735A2" w:rsidRDefault="52A8C99F" w14:paraId="00000018" w14:textId="77777777">
      <w:pPr>
        <w:pStyle w:val="Heading1"/>
        <w:rPr>
          <w:rFonts w:eastAsia="Nunito"/>
          <w:rPrChange w:author="Craig Parker" w:date="2024-08-07T12:23:00Z" w16du:dateUtc="2024-08-07T10:23:00Z" w:id="73">
            <w:rPr>
              <w:rFonts w:ascii="Nunito" w:hAnsi="Nunito" w:eastAsia="Nunito" w:cs="Nunito"/>
            </w:rPr>
          </w:rPrChange>
        </w:rPr>
      </w:pPr>
      <w:bookmarkStart w:name="_Toc172635200" w:id="74"/>
      <w:bookmarkStart w:name="_Toc173777770" w:id="75"/>
      <w:bookmarkStart w:name="_Toc173963639" w:id="76"/>
      <w:r w:rsidRPr="00A735A2">
        <w:rPr>
          <w:rFonts w:eastAsia="Nunito"/>
          <w:rPrChange w:author="Craig Parker" w:date="2024-08-07T12:23:00Z" w16du:dateUtc="2024-08-07T10:23:00Z" w:id="77">
            <w:rPr>
              <w:rFonts w:ascii="Nunito" w:hAnsi="Nunito" w:eastAsia="Nunito" w:cs="Nunito"/>
            </w:rPr>
          </w:rPrChange>
        </w:rPr>
        <w:t>Table of contents</w:t>
      </w:r>
      <w:bookmarkEnd w:id="74"/>
      <w:bookmarkEnd w:id="75"/>
      <w:bookmarkEnd w:id="76"/>
    </w:p>
    <w:sdt>
      <w:sdtPr>
        <w:id w:val="310769559"/>
        <w:docPartObj>
          <w:docPartGallery w:val="Table of Contents"/>
          <w:docPartUnique/>
        </w:docPartObj>
        <w:rPr>
          <w:rFonts w:ascii="Nunito" w:hAnsi="Nunito"/>
          <w:color w:val="000000" w:themeColor="text1"/>
          <w:sz w:val="20"/>
          <w:szCs w:val="20"/>
        </w:rPr>
      </w:sdtPr>
      <w:sdtContent>
        <w:p w:rsidRPr="002E4822" w:rsidR="006013EC" w:rsidRDefault="6E1C0E23" w14:paraId="556DE4F6" w14:textId="655E34F0">
          <w:pPr>
            <w:pStyle w:val="TOC1"/>
            <w:tabs>
              <w:tab w:val="right" w:leader="dot" w:pos="9350"/>
            </w:tabs>
            <w:rPr>
              <w:rFonts w:ascii="Nunito" w:hAnsi="Nunito" w:eastAsiaTheme="minorEastAsia" w:cstheme="minorBidi"/>
              <w:noProof/>
              <w:kern w:val="2"/>
              <w:sz w:val="20"/>
              <w:lang w:val="en-ZA" w:eastAsia="en-ZA"/>
              <w14:ligatures w14:val="standardContextual"/>
            </w:rPr>
          </w:pPr>
          <w:r w:rsidRPr="002E4822">
            <w:rPr>
              <w:rFonts w:ascii="Nunito" w:hAnsi="Nunito"/>
              <w:color w:val="000000" w:themeColor="text1"/>
              <w:sz w:val="20"/>
              <w:rPrChange w:author="Craig Parker" w:date="2024-08-07T12:23:00Z" w16du:dateUtc="2024-08-07T10:23:00Z" w:id="78">
                <w:rPr>
                  <w:color w:val="0563C1" w:themeColor="hyperlink"/>
                  <w:u w:val="single"/>
                </w:rPr>
              </w:rPrChange>
            </w:rPr>
            <w:fldChar w:fldCharType="begin"/>
          </w:r>
          <w:r w:rsidRPr="002E4822">
            <w:rPr>
              <w:rFonts w:ascii="Nunito" w:hAnsi="Nunito"/>
              <w:color w:val="000000" w:themeColor="text1"/>
              <w:sz w:val="20"/>
              <w:rPrChange w:author="Craig Parker" w:date="2024-08-07T12:23:00Z" w16du:dateUtc="2024-08-07T10:23:00Z" w:id="79">
                <w:rPr/>
              </w:rPrChange>
            </w:rPr>
            <w:instrText>TOC \o "1-9" \z \u \h</w:instrText>
          </w:r>
          <w:r w:rsidRPr="002E4822">
            <w:rPr>
              <w:rFonts w:ascii="Nunito" w:hAnsi="Nunito"/>
              <w:color w:val="000000" w:themeColor="text1"/>
              <w:sz w:val="20"/>
              <w:rPrChange w:author="Craig Parker" w:date="2024-08-07T12:23:00Z" w16du:dateUtc="2024-08-07T10:23:00Z" w:id="80">
                <w:rPr/>
              </w:rPrChange>
            </w:rPr>
            <w:fldChar w:fldCharType="separate"/>
          </w:r>
          <w:hyperlink w:history="1" w:anchor="_Toc173963639">
            <w:r w:rsidRPr="002E4822" w:rsidR="006013EC">
              <w:rPr>
                <w:rStyle w:val="Hyperlink"/>
                <w:rFonts w:ascii="Nunito" w:hAnsi="Nunito" w:eastAsia="Nunito" w:cs="Nunito"/>
                <w:noProof/>
                <w:sz w:val="20"/>
              </w:rPr>
              <w:t>Table of contents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_Toc173963639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w:t>
            </w:r>
            <w:r w:rsidRPr="002E4822" w:rsidR="006013EC">
              <w:rPr>
                <w:rFonts w:ascii="Nunito" w:hAnsi="Nunito"/>
                <w:noProof/>
                <w:webHidden/>
                <w:sz w:val="20"/>
              </w:rPr>
              <w:fldChar w:fldCharType="end"/>
            </w:r>
          </w:hyperlink>
        </w:p>
        <w:p w:rsidRPr="002E4822" w:rsidR="006013EC" w:rsidRDefault="00000000" w14:paraId="73F5A7AD" w14:textId="0A81A39E">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40">
            <w:r w:rsidRPr="002E4822" w:rsidR="006013EC">
              <w:rPr>
                <w:rStyle w:val="Hyperlink"/>
                <w:rFonts w:ascii="Nunito" w:hAnsi="Nunito" w:eastAsia="Nunito" w:cs="Nunito"/>
                <w:noProof/>
                <w:sz w:val="20"/>
              </w:rPr>
              <w:t>Acronyms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4</w:t>
            </w:r>
            <w:r w:rsidRPr="002E4822" w:rsidR="006013EC">
              <w:rPr>
                <w:rFonts w:ascii="Nunito" w:hAnsi="Nunito"/>
                <w:noProof/>
                <w:webHidden/>
                <w:sz w:val="20"/>
              </w:rPr>
              <w:fldChar w:fldCharType="end"/>
            </w:r>
          </w:hyperlink>
        </w:p>
        <w:p w:rsidRPr="002E4822" w:rsidR="006013EC" w:rsidRDefault="00000000" w14:paraId="322E90C8" w14:textId="12526CE2">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41">
            <w:r w:rsidRPr="002E4822" w:rsidR="006013EC">
              <w:rPr>
                <w:rStyle w:val="Hyperlink"/>
                <w:rFonts w:ascii="Nunito" w:hAnsi="Nunito" w:eastAsia="Nunito" w:cs="Nunito"/>
                <w:noProof/>
                <w:sz w:val="20"/>
              </w:rPr>
              <w:t>Definitions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_Toc173963641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4</w:t>
            </w:r>
            <w:r w:rsidRPr="002E4822" w:rsidR="006013EC">
              <w:rPr>
                <w:rFonts w:ascii="Nunito" w:hAnsi="Nunito"/>
                <w:noProof/>
                <w:webHidden/>
                <w:sz w:val="20"/>
              </w:rPr>
              <w:fldChar w:fldCharType="end"/>
            </w:r>
          </w:hyperlink>
        </w:p>
        <w:p w:rsidRPr="002E4822" w:rsidR="006013EC" w:rsidRDefault="00000000" w14:paraId="3F752917" w14:textId="5C21048B">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42">
            <w:r w:rsidRPr="002E4822" w:rsidR="006013EC">
              <w:rPr>
                <w:rStyle w:val="Hyperlink"/>
                <w:rFonts w:ascii="Nunito" w:hAnsi="Nunito" w:eastAsia="Nunito" w:cs="Nunito"/>
                <w:noProof/>
                <w:sz w:val="20"/>
              </w:rPr>
              <w:t>1.</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Scope</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_Toc173963642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6</w:t>
            </w:r>
            <w:r w:rsidRPr="002E4822" w:rsidR="006013EC">
              <w:rPr>
                <w:rFonts w:ascii="Nunito" w:hAnsi="Nunito"/>
                <w:noProof/>
                <w:webHidden/>
                <w:sz w:val="20"/>
              </w:rPr>
              <w:fldChar w:fldCharType="end"/>
            </w:r>
          </w:hyperlink>
        </w:p>
        <w:p w:rsidRPr="002E4822" w:rsidR="006013EC" w:rsidRDefault="00000000" w14:paraId="0CB6286E" w14:textId="145D9FCA">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43">
            <w:r w:rsidRPr="002E4822" w:rsidR="006013EC">
              <w:rPr>
                <w:rStyle w:val="Hyperlink"/>
                <w:rFonts w:ascii="Nunito" w:hAnsi="Nunito" w:eastAsia="Nunito" w:cs="Nunito"/>
                <w:noProof/>
                <w:sz w:val="20"/>
              </w:rPr>
              <w:t>2.</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Purpose</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_Toc173963643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7</w:t>
            </w:r>
            <w:r w:rsidRPr="002E4822" w:rsidR="006013EC">
              <w:rPr>
                <w:rFonts w:ascii="Nunito" w:hAnsi="Nunito"/>
                <w:noProof/>
                <w:webHidden/>
                <w:sz w:val="20"/>
              </w:rPr>
              <w:fldChar w:fldCharType="end"/>
            </w:r>
          </w:hyperlink>
        </w:p>
        <w:p w:rsidRPr="002E4822" w:rsidR="006013EC" w:rsidRDefault="00000000" w14:paraId="4339CBF8" w14:textId="385CCFE0">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44">
            <w:r w:rsidRPr="002E4822" w:rsidR="006013EC">
              <w:rPr>
                <w:rStyle w:val="Hyperlink"/>
                <w:rFonts w:ascii="Nunito" w:hAnsi="Nunito" w:eastAsia="Nunito" w:cs="Nunito"/>
                <w:noProof/>
                <w:sz w:val="20"/>
              </w:rPr>
              <w:t>3.</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Background</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_Toc173963644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9</w:t>
            </w:r>
            <w:r w:rsidRPr="002E4822" w:rsidR="006013EC">
              <w:rPr>
                <w:rFonts w:ascii="Nunito" w:hAnsi="Nunito"/>
                <w:noProof/>
                <w:webHidden/>
                <w:sz w:val="20"/>
              </w:rPr>
              <w:fldChar w:fldCharType="end"/>
            </w:r>
          </w:hyperlink>
        </w:p>
        <w:p w:rsidRPr="002E4822" w:rsidR="006013EC" w:rsidRDefault="00000000" w14:paraId="1B52B1ED" w14:textId="4FBEF856">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45">
            <w:r w:rsidRPr="002E4822" w:rsidR="006013EC">
              <w:rPr>
                <w:rStyle w:val="Hyperlink"/>
                <w:rFonts w:ascii="Nunito" w:hAnsi="Nunito" w:eastAsia="Nunito" w:cs="Nunito"/>
                <w:noProof/>
                <w:sz w:val="20"/>
              </w:rPr>
              <w:t>4.</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Data categories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_Toc173963645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11</w:t>
            </w:r>
            <w:r w:rsidRPr="002E4822" w:rsidR="006013EC">
              <w:rPr>
                <w:rFonts w:ascii="Nunito" w:hAnsi="Nunito"/>
                <w:noProof/>
                <w:webHidden/>
                <w:sz w:val="20"/>
              </w:rPr>
              <w:fldChar w:fldCharType="end"/>
            </w:r>
          </w:hyperlink>
        </w:p>
        <w:p w:rsidRPr="002E4822" w:rsidR="006013EC" w:rsidRDefault="00000000" w14:paraId="4E8099DA" w14:textId="6CB7FACD">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46">
            <w:r w:rsidRPr="002E4822" w:rsidR="006013EC">
              <w:rPr>
                <w:rStyle w:val="Hyperlink"/>
                <w:rFonts w:ascii="Nunito" w:hAnsi="Nunito"/>
                <w:noProof/>
                <w:sz w:val="20"/>
              </w:rPr>
              <w:t>4.1.</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Health-related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_Toc173963646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11</w:t>
            </w:r>
            <w:r w:rsidRPr="002E4822" w:rsidR="006013EC">
              <w:rPr>
                <w:rFonts w:ascii="Nunito" w:hAnsi="Nunito"/>
                <w:noProof/>
                <w:webHidden/>
                <w:sz w:val="20"/>
              </w:rPr>
              <w:fldChar w:fldCharType="end"/>
            </w:r>
          </w:hyperlink>
        </w:p>
        <w:p w:rsidRPr="002E4822" w:rsidR="006013EC" w:rsidRDefault="00000000" w14:paraId="369B2859" w14:textId="0D740F49">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47">
            <w:r w:rsidRPr="002E4822" w:rsidR="006013EC">
              <w:rPr>
                <w:rStyle w:val="Hyperlink"/>
                <w:rFonts w:ascii="Nunito" w:hAnsi="Nunito"/>
                <w:noProof/>
                <w:sz w:val="20"/>
                <w:lang w:val="en-ZA"/>
              </w:rPr>
              <w:t>Original study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_Toc173963647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11</w:t>
            </w:r>
            <w:r w:rsidRPr="002E4822" w:rsidR="006013EC">
              <w:rPr>
                <w:rFonts w:ascii="Nunito" w:hAnsi="Nunito"/>
                <w:noProof/>
                <w:webHidden/>
                <w:sz w:val="20"/>
              </w:rPr>
              <w:fldChar w:fldCharType="end"/>
            </w:r>
          </w:hyperlink>
        </w:p>
        <w:p w:rsidRPr="002E4822" w:rsidR="006013EC" w:rsidRDefault="00000000" w14:paraId="7967A43D" w14:textId="21C30EF0">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48">
            <w:r w:rsidRPr="002E4822" w:rsidR="006013EC">
              <w:rPr>
                <w:rStyle w:val="Hyperlink"/>
                <w:rFonts w:ascii="Nunito" w:hAnsi="Nunito"/>
                <w:noProof/>
                <w:sz w:val="20"/>
                <w:lang w:val="en-ZA"/>
              </w:rPr>
              <w:t>Consortium Shared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_Toc173963648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11</w:t>
            </w:r>
            <w:r w:rsidRPr="002E4822" w:rsidR="006013EC">
              <w:rPr>
                <w:rFonts w:ascii="Nunito" w:hAnsi="Nunito"/>
                <w:noProof/>
                <w:webHidden/>
                <w:sz w:val="20"/>
              </w:rPr>
              <w:fldChar w:fldCharType="end"/>
            </w:r>
          </w:hyperlink>
        </w:p>
        <w:p w:rsidRPr="002E4822" w:rsidR="006013EC" w:rsidRDefault="00000000" w14:paraId="1814A40F" w14:textId="45442B89">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49">
            <w:r w:rsidRPr="002E4822" w:rsidR="006013EC">
              <w:rPr>
                <w:rStyle w:val="Hyperlink"/>
                <w:rFonts w:ascii="Nunito" w:hAnsi="Nunito"/>
                <w:noProof/>
                <w:sz w:val="20"/>
                <w:lang w:val="en-ZA"/>
              </w:rPr>
              <w:t>RP1/RP2 De-Identified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_Toc173963649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12</w:t>
            </w:r>
            <w:r w:rsidRPr="002E4822" w:rsidR="006013EC">
              <w:rPr>
                <w:rFonts w:ascii="Nunito" w:hAnsi="Nunito"/>
                <w:noProof/>
                <w:webHidden/>
                <w:sz w:val="20"/>
              </w:rPr>
              <w:fldChar w:fldCharType="end"/>
            </w:r>
          </w:hyperlink>
        </w:p>
        <w:p w:rsidRPr="002E4822" w:rsidR="006013EC" w:rsidRDefault="00000000" w14:paraId="6AE69C81" w14:textId="6385F22C">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50">
            <w:r w:rsidRPr="002E4822" w:rsidR="006013EC">
              <w:rPr>
                <w:rStyle w:val="Hyperlink"/>
                <w:rFonts w:ascii="Nunito" w:hAnsi="Nunito"/>
                <w:noProof/>
                <w:sz w:val="20"/>
                <w:lang w:val="en-ZA"/>
              </w:rPr>
              <w:t>Inferential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12</w:t>
            </w:r>
            <w:r w:rsidRPr="002E4822" w:rsidR="006013EC">
              <w:rPr>
                <w:rFonts w:ascii="Nunito" w:hAnsi="Nunito"/>
                <w:noProof/>
                <w:webHidden/>
                <w:sz w:val="20"/>
              </w:rPr>
              <w:fldChar w:fldCharType="end"/>
            </w:r>
          </w:hyperlink>
        </w:p>
        <w:p w:rsidRPr="002E4822" w:rsidR="006013EC" w:rsidRDefault="00000000" w14:paraId="2C0EDE86" w14:textId="32200992">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1">
            <w:r w:rsidRPr="002E4822" w:rsidR="006013EC">
              <w:rPr>
                <w:rStyle w:val="Hyperlink"/>
                <w:rFonts w:ascii="Nunito" w:hAnsi="Nunito"/>
                <w:noProof/>
                <w:sz w:val="20"/>
              </w:rPr>
              <w:t>4.2.</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Climate/weather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_Toc173963651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13</w:t>
            </w:r>
            <w:r w:rsidRPr="002E4822" w:rsidR="006013EC">
              <w:rPr>
                <w:rFonts w:ascii="Nunito" w:hAnsi="Nunito"/>
                <w:noProof/>
                <w:webHidden/>
                <w:sz w:val="20"/>
              </w:rPr>
              <w:fldChar w:fldCharType="end"/>
            </w:r>
          </w:hyperlink>
        </w:p>
        <w:p w:rsidRPr="002E4822" w:rsidR="006013EC" w:rsidRDefault="00000000" w14:paraId="517B969E" w14:textId="3B7A0155">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2">
            <w:r w:rsidRPr="002E4822" w:rsidR="006013EC">
              <w:rPr>
                <w:rStyle w:val="Hyperlink"/>
                <w:rFonts w:ascii="Nunito" w:hAnsi="Nunito"/>
                <w:noProof/>
                <w:sz w:val="20"/>
              </w:rPr>
              <w:t>4.3.</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Remote sensing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_Toc173963652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13</w:t>
            </w:r>
            <w:r w:rsidRPr="002E4822" w:rsidR="006013EC">
              <w:rPr>
                <w:rFonts w:ascii="Nunito" w:hAnsi="Nunito"/>
                <w:noProof/>
                <w:webHidden/>
                <w:sz w:val="20"/>
              </w:rPr>
              <w:fldChar w:fldCharType="end"/>
            </w:r>
          </w:hyperlink>
        </w:p>
        <w:p w:rsidRPr="002E4822" w:rsidR="006013EC" w:rsidRDefault="00000000" w14:paraId="0D4E005F" w14:textId="4BB7F25C">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3">
            <w:r w:rsidRPr="002E4822" w:rsidR="006013EC">
              <w:rPr>
                <w:rStyle w:val="Hyperlink"/>
                <w:rFonts w:ascii="Nunito" w:hAnsi="Nunito"/>
                <w:noProof/>
                <w:sz w:val="20"/>
              </w:rPr>
              <w:t>4.4.</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Areal/Geospatial socio-economic data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_Toc173963653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13</w:t>
            </w:r>
            <w:r w:rsidRPr="002E4822" w:rsidR="006013EC">
              <w:rPr>
                <w:rFonts w:ascii="Nunito" w:hAnsi="Nunito"/>
                <w:noProof/>
                <w:webHidden/>
                <w:sz w:val="20"/>
              </w:rPr>
              <w:fldChar w:fldCharType="end"/>
            </w:r>
          </w:hyperlink>
        </w:p>
        <w:p w:rsidRPr="002E4822" w:rsidR="006013EC" w:rsidRDefault="00000000" w14:paraId="0470EF3E" w14:textId="01AECA86">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4">
            <w:r w:rsidRPr="002E4822" w:rsidR="006013EC">
              <w:rPr>
                <w:rStyle w:val="Hyperlink"/>
                <w:rFonts w:ascii="Nunito" w:hAnsi="Nunito" w:eastAsia="Nunito" w:cs="Nunito"/>
                <w:noProof/>
                <w:sz w:val="20"/>
              </w:rPr>
              <w:t>5.</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Data management workflow</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_Toc173963654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15</w:t>
            </w:r>
            <w:r w:rsidRPr="002E4822" w:rsidR="006013EC">
              <w:rPr>
                <w:rFonts w:ascii="Nunito" w:hAnsi="Nunito"/>
                <w:noProof/>
                <w:webHidden/>
                <w:sz w:val="20"/>
              </w:rPr>
              <w:fldChar w:fldCharType="end"/>
            </w:r>
          </w:hyperlink>
        </w:p>
        <w:p w:rsidRPr="002E4822" w:rsidR="006013EC" w:rsidRDefault="00000000" w14:paraId="7B96CFDF" w14:textId="76EDE962">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5">
            <w:r w:rsidRPr="002E4822" w:rsidR="006013EC">
              <w:rPr>
                <w:rStyle w:val="Hyperlink"/>
                <w:rFonts w:ascii="Nunito" w:hAnsi="Nunito"/>
                <w:noProof/>
                <w:sz w:val="20"/>
                <w:lang w:val="en-ZA"/>
              </w:rPr>
              <w:t>5.1.</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lang w:val="en-ZA"/>
              </w:rPr>
              <w:t>Setting Up the Data Transfer Agreement (DTA)</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_Toc173963655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16</w:t>
            </w:r>
            <w:r w:rsidRPr="002E4822" w:rsidR="006013EC">
              <w:rPr>
                <w:rFonts w:ascii="Nunito" w:hAnsi="Nunito"/>
                <w:noProof/>
                <w:webHidden/>
                <w:sz w:val="20"/>
              </w:rPr>
              <w:fldChar w:fldCharType="end"/>
            </w:r>
          </w:hyperlink>
        </w:p>
        <w:p w:rsidRPr="002E4822" w:rsidR="006013EC" w:rsidRDefault="00000000" w14:paraId="63B1A09C" w14:textId="5A169318">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56">
            <w:r w:rsidRPr="002E4822" w:rsidR="006013EC">
              <w:rPr>
                <w:rStyle w:val="Hyperlink"/>
                <w:rFonts w:ascii="Nunito" w:hAnsi="Nunito"/>
                <w:noProof/>
                <w:sz w:val="20"/>
              </w:rPr>
              <w:t>5.2.</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Ethics Approval for New Databases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_Toc173963656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16</w:t>
            </w:r>
            <w:r w:rsidRPr="002E4822" w:rsidR="006013EC">
              <w:rPr>
                <w:rFonts w:ascii="Nunito" w:hAnsi="Nunito"/>
                <w:noProof/>
                <w:webHidden/>
                <w:sz w:val="20"/>
              </w:rPr>
              <w:fldChar w:fldCharType="end"/>
            </w:r>
          </w:hyperlink>
        </w:p>
        <w:p w:rsidRPr="002E4822" w:rsidR="006013EC" w:rsidRDefault="00000000" w14:paraId="306B7197" w14:textId="199C2D9A">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57">
            <w:r w:rsidRPr="002E4822" w:rsidR="006013EC">
              <w:rPr>
                <w:rStyle w:val="Hyperlink"/>
                <w:rFonts w:ascii="Nunito" w:hAnsi="Nunito"/>
                <w:noProof/>
                <w:sz w:val="20"/>
                <w:lang w:val="en-ZA"/>
              </w:rPr>
              <w:t>5.3. Data Encryption and Transfer</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_Toc173963657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17</w:t>
            </w:r>
            <w:r w:rsidRPr="002E4822" w:rsidR="006013EC">
              <w:rPr>
                <w:rFonts w:ascii="Nunito" w:hAnsi="Nunito"/>
                <w:noProof/>
                <w:webHidden/>
                <w:sz w:val="20"/>
              </w:rPr>
              <w:fldChar w:fldCharType="end"/>
            </w:r>
          </w:hyperlink>
        </w:p>
        <w:p w:rsidRPr="002E4822" w:rsidR="006013EC" w:rsidRDefault="00000000" w14:paraId="24F17D6E" w14:textId="617DA8B4">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58">
            <w:r w:rsidRPr="002E4822" w:rsidR="006013EC">
              <w:rPr>
                <w:rStyle w:val="Hyperlink"/>
                <w:rFonts w:ascii="Nunito" w:hAnsi="Nunito"/>
                <w:noProof/>
                <w:sz w:val="20"/>
                <w:lang w:val="en-ZA"/>
              </w:rPr>
              <w:t>5.4. Data Storage and Encryption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_Toc173963658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18</w:t>
            </w:r>
            <w:r w:rsidRPr="002E4822" w:rsidR="006013EC">
              <w:rPr>
                <w:rFonts w:ascii="Nunito" w:hAnsi="Nunito"/>
                <w:noProof/>
                <w:webHidden/>
                <w:sz w:val="20"/>
              </w:rPr>
              <w:fldChar w:fldCharType="end"/>
            </w:r>
          </w:hyperlink>
        </w:p>
        <w:p w:rsidRPr="002E4822" w:rsidR="006013EC" w:rsidRDefault="00000000" w14:paraId="5F65BB0D" w14:textId="31E8B751">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59">
            <w:r w:rsidRPr="002E4822" w:rsidR="006013EC">
              <w:rPr>
                <w:rStyle w:val="Hyperlink"/>
                <w:rFonts w:ascii="Nunito" w:hAnsi="Nunito"/>
                <w:noProof/>
                <w:sz w:val="20"/>
                <w:lang w:val="en-ZA"/>
              </w:rPr>
              <w:t>5.5. Data Indexing</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_Toc173963659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18</w:t>
            </w:r>
            <w:r w:rsidRPr="002E4822" w:rsidR="006013EC">
              <w:rPr>
                <w:rFonts w:ascii="Nunito" w:hAnsi="Nunito"/>
                <w:noProof/>
                <w:webHidden/>
                <w:sz w:val="20"/>
              </w:rPr>
              <w:fldChar w:fldCharType="end"/>
            </w:r>
          </w:hyperlink>
        </w:p>
        <w:p w:rsidRPr="002E4822" w:rsidR="006013EC" w:rsidRDefault="00000000" w14:paraId="5CC5D69C" w14:textId="5115E3C4">
          <w:pPr>
            <w:pStyle w:val="TOC2"/>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60">
            <w:r w:rsidRPr="002E4822" w:rsidR="006013EC">
              <w:rPr>
                <w:rStyle w:val="Hyperlink"/>
                <w:rFonts w:ascii="Nunito" w:hAnsi="Nunito"/>
                <w:noProof/>
                <w:sz w:val="20"/>
              </w:rPr>
              <w:t>5.6.</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De-identification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19</w:t>
            </w:r>
            <w:r w:rsidRPr="002E4822" w:rsidR="006013EC">
              <w:rPr>
                <w:rFonts w:ascii="Nunito" w:hAnsi="Nunito"/>
                <w:noProof/>
                <w:webHidden/>
                <w:sz w:val="20"/>
              </w:rPr>
              <w:fldChar w:fldCharType="end"/>
            </w:r>
          </w:hyperlink>
        </w:p>
        <w:p w:rsidRPr="002E4822" w:rsidR="006013EC" w:rsidRDefault="00000000" w14:paraId="2CC7064D" w14:textId="637752F9">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1">
            <w:r w:rsidRPr="002E4822" w:rsidR="006013EC">
              <w:rPr>
                <w:rStyle w:val="Hyperlink"/>
                <w:rFonts w:ascii="Nunito" w:hAnsi="Nunito"/>
                <w:noProof/>
                <w:sz w:val="20"/>
              </w:rPr>
              <w:t>Geographic Aggregation: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_Toc173963661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19</w:t>
            </w:r>
            <w:r w:rsidRPr="002E4822" w:rsidR="006013EC">
              <w:rPr>
                <w:rFonts w:ascii="Nunito" w:hAnsi="Nunito"/>
                <w:noProof/>
                <w:webHidden/>
                <w:sz w:val="20"/>
              </w:rPr>
              <w:fldChar w:fldCharType="end"/>
            </w:r>
          </w:hyperlink>
        </w:p>
        <w:p w:rsidRPr="002E4822" w:rsidR="006013EC" w:rsidRDefault="00000000" w14:paraId="6A497377" w14:textId="7EC3C7B6">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2">
            <w:r w:rsidRPr="002E4822" w:rsidR="006013EC">
              <w:rPr>
                <w:rStyle w:val="Hyperlink"/>
                <w:rFonts w:ascii="Nunito" w:hAnsi="Nunito"/>
                <w:noProof/>
                <w:sz w:val="20"/>
                <w:lang w:val="en-ZA"/>
              </w:rPr>
              <w:t>Location Jittering:</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_Toc173963662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19</w:t>
            </w:r>
            <w:r w:rsidRPr="002E4822" w:rsidR="006013EC">
              <w:rPr>
                <w:rFonts w:ascii="Nunito" w:hAnsi="Nunito"/>
                <w:noProof/>
                <w:webHidden/>
                <w:sz w:val="20"/>
              </w:rPr>
              <w:fldChar w:fldCharType="end"/>
            </w:r>
          </w:hyperlink>
        </w:p>
        <w:p w:rsidRPr="002E4822" w:rsidR="006013EC" w:rsidRDefault="00000000" w14:paraId="1EDF7E9D" w14:textId="6A5F6598">
          <w:pPr>
            <w:pStyle w:val="TOC2"/>
            <w:tabs>
              <w:tab w:val="left" w:pos="960"/>
              <w:tab w:val="right" w:leader="dot" w:pos="9350"/>
            </w:tabs>
            <w:rPr>
              <w:rFonts w:ascii="Nunito" w:hAnsi="Nunito" w:eastAsiaTheme="minorEastAsia" w:cstheme="minorBidi"/>
              <w:noProof/>
              <w:kern w:val="2"/>
              <w:sz w:val="20"/>
              <w:lang w:val="en-ZA" w:eastAsia="en-ZA"/>
              <w14:ligatures w14:val="standardContextual"/>
            </w:rPr>
          </w:pPr>
          <w:hyperlink w:history="1" w:anchor="_Toc173963663">
            <w:r w:rsidRPr="002E4822" w:rsidR="006013EC">
              <w:rPr>
                <w:rStyle w:val="Hyperlink"/>
                <w:rFonts w:ascii="Nunito" w:hAnsi="Nunito"/>
                <w:noProof/>
                <w:sz w:val="20"/>
                <w:lang w:val="en-ZA"/>
              </w:rPr>
              <w:t>5.7.</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lang w:val="en-ZA"/>
              </w:rPr>
              <w:t>Codebook remapping and harmonisation (Peter – Renaming this section)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_Toc173963663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21</w:t>
            </w:r>
            <w:r w:rsidRPr="002E4822" w:rsidR="006013EC">
              <w:rPr>
                <w:rFonts w:ascii="Nunito" w:hAnsi="Nunito"/>
                <w:noProof/>
                <w:webHidden/>
                <w:sz w:val="20"/>
              </w:rPr>
              <w:fldChar w:fldCharType="end"/>
            </w:r>
          </w:hyperlink>
        </w:p>
        <w:p w:rsidRPr="002E4822" w:rsidR="006013EC" w:rsidRDefault="00000000" w14:paraId="7F091377" w14:textId="3730B07A">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4">
            <w:r w:rsidRPr="002E4822" w:rsidR="006013EC">
              <w:rPr>
                <w:rStyle w:val="Hyperlink"/>
                <w:rFonts w:ascii="Nunito" w:hAnsi="Nunito"/>
                <w:noProof/>
                <w:sz w:val="20"/>
                <w:lang w:val="en-ZA"/>
              </w:rPr>
              <w:t>Pre-Processing:</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_Toc173963664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21</w:t>
            </w:r>
            <w:r w:rsidRPr="002E4822" w:rsidR="006013EC">
              <w:rPr>
                <w:rFonts w:ascii="Nunito" w:hAnsi="Nunito"/>
                <w:noProof/>
                <w:webHidden/>
                <w:sz w:val="20"/>
              </w:rPr>
              <w:fldChar w:fldCharType="end"/>
            </w:r>
          </w:hyperlink>
        </w:p>
        <w:p w:rsidRPr="002E4822" w:rsidR="006013EC" w:rsidRDefault="00000000" w14:paraId="1A3CB28B" w14:textId="7502CD14">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5">
            <w:r w:rsidRPr="002E4822" w:rsidR="006013EC">
              <w:rPr>
                <w:rStyle w:val="Hyperlink"/>
                <w:rFonts w:ascii="Nunito" w:hAnsi="Nunito"/>
                <w:noProof/>
                <w:sz w:val="20"/>
                <w:lang w:val="en-ZA"/>
              </w:rPr>
              <w:t>Variable Mapping:</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_Toc173963665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21</w:t>
            </w:r>
            <w:r w:rsidRPr="002E4822" w:rsidR="006013EC">
              <w:rPr>
                <w:rFonts w:ascii="Nunito" w:hAnsi="Nunito"/>
                <w:noProof/>
                <w:webHidden/>
                <w:sz w:val="20"/>
              </w:rPr>
              <w:fldChar w:fldCharType="end"/>
            </w:r>
          </w:hyperlink>
        </w:p>
        <w:p w:rsidRPr="002E4822" w:rsidR="006013EC" w:rsidRDefault="00000000" w14:paraId="259A5125" w14:textId="657F1AFD">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6">
            <w:r w:rsidRPr="002E4822" w:rsidR="006013EC">
              <w:rPr>
                <w:rStyle w:val="Hyperlink"/>
                <w:rFonts w:ascii="Nunito" w:hAnsi="Nunito"/>
                <w:noProof/>
                <w:sz w:val="20"/>
                <w:lang w:val="en-ZA"/>
              </w:rPr>
              <w:t>Mapping Validation: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_Toc173963666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21</w:t>
            </w:r>
            <w:r w:rsidRPr="002E4822" w:rsidR="006013EC">
              <w:rPr>
                <w:rFonts w:ascii="Nunito" w:hAnsi="Nunito"/>
                <w:noProof/>
                <w:webHidden/>
                <w:sz w:val="20"/>
              </w:rPr>
              <w:fldChar w:fldCharType="end"/>
            </w:r>
          </w:hyperlink>
        </w:p>
        <w:p w:rsidRPr="002E4822" w:rsidR="006013EC" w:rsidRDefault="00000000" w14:paraId="2C27B955" w14:textId="65DDB3C2">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7">
            <w:r w:rsidRPr="002E4822" w:rsidR="006013EC">
              <w:rPr>
                <w:rStyle w:val="Hyperlink"/>
                <w:rFonts w:ascii="Nunito" w:hAnsi="Nunito"/>
                <w:noProof/>
                <w:sz w:val="20"/>
                <w:lang w:val="en-ZA"/>
              </w:rPr>
              <w:t>Database Population: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_Toc173963667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21</w:t>
            </w:r>
            <w:r w:rsidRPr="002E4822" w:rsidR="006013EC">
              <w:rPr>
                <w:rFonts w:ascii="Nunito" w:hAnsi="Nunito"/>
                <w:noProof/>
                <w:webHidden/>
                <w:sz w:val="20"/>
              </w:rPr>
              <w:fldChar w:fldCharType="end"/>
            </w:r>
          </w:hyperlink>
        </w:p>
        <w:p w:rsidRPr="002E4822" w:rsidR="006013EC" w:rsidRDefault="00000000" w14:paraId="0AFDB0E6" w14:textId="67E120F2">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68">
            <w:r w:rsidRPr="002E4822" w:rsidR="006013EC">
              <w:rPr>
                <w:rStyle w:val="Hyperlink"/>
                <w:rFonts w:ascii="Nunito" w:hAnsi="Nunito"/>
                <w:noProof/>
                <w:sz w:val="20"/>
                <w:lang w:val="en-ZA"/>
              </w:rPr>
              <w:t>Final Data Cleaning and Analysis Dataset Creation: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_Toc173963668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22</w:t>
            </w:r>
            <w:r w:rsidRPr="002E4822" w:rsidR="006013EC">
              <w:rPr>
                <w:rFonts w:ascii="Nunito" w:hAnsi="Nunito"/>
                <w:noProof/>
                <w:webHidden/>
                <w:sz w:val="20"/>
              </w:rPr>
              <w:fldChar w:fldCharType="end"/>
            </w:r>
          </w:hyperlink>
        </w:p>
        <w:p w:rsidRPr="002E4822" w:rsidR="006013EC" w:rsidRDefault="00000000" w14:paraId="417811D1" w14:textId="3894CFB5">
          <w:pPr>
            <w:pStyle w:val="TOC2"/>
            <w:tabs>
              <w:tab w:val="left" w:pos="960"/>
              <w:tab w:val="right" w:leader="dot" w:pos="9350"/>
            </w:tabs>
            <w:rPr>
              <w:rFonts w:ascii="Nunito" w:hAnsi="Nunito" w:eastAsiaTheme="minorEastAsia" w:cstheme="minorBidi"/>
              <w:noProof/>
              <w:kern w:val="2"/>
              <w:sz w:val="20"/>
              <w:lang w:val="en-ZA" w:eastAsia="en-ZA"/>
              <w14:ligatures w14:val="standardContextual"/>
            </w:rPr>
          </w:pPr>
          <w:hyperlink w:history="1" w:anchor="_Toc173963669">
            <w:r w:rsidRPr="002E4822" w:rsidR="006013EC">
              <w:rPr>
                <w:rStyle w:val="Hyperlink"/>
                <w:rFonts w:ascii="Nunito" w:hAnsi="Nunito"/>
                <w:noProof/>
                <w:sz w:val="20"/>
              </w:rPr>
              <w:t>5.8.</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Data Integration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_Toc173963669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22</w:t>
            </w:r>
            <w:r w:rsidRPr="002E4822" w:rsidR="006013EC">
              <w:rPr>
                <w:rFonts w:ascii="Nunito" w:hAnsi="Nunito"/>
                <w:noProof/>
                <w:webHidden/>
                <w:sz w:val="20"/>
              </w:rPr>
              <w:fldChar w:fldCharType="end"/>
            </w:r>
          </w:hyperlink>
        </w:p>
        <w:p w:rsidRPr="002E4822" w:rsidR="006013EC" w:rsidRDefault="00000000" w14:paraId="3650437C" w14:textId="2E0599A9">
          <w:pPr>
            <w:pStyle w:val="TOC2"/>
            <w:tabs>
              <w:tab w:val="left" w:pos="960"/>
              <w:tab w:val="right" w:leader="dot" w:pos="9350"/>
            </w:tabs>
            <w:rPr>
              <w:rFonts w:ascii="Nunito" w:hAnsi="Nunito" w:eastAsiaTheme="minorEastAsia" w:cstheme="minorBidi"/>
              <w:noProof/>
              <w:kern w:val="2"/>
              <w:sz w:val="20"/>
              <w:lang w:val="en-ZA" w:eastAsia="en-ZA"/>
              <w14:ligatures w14:val="standardContextual"/>
            </w:rPr>
          </w:pPr>
          <w:hyperlink w:history="1" w:anchor="_Toc173963670">
            <w:r w:rsidRPr="002E4822" w:rsidR="006013EC">
              <w:rPr>
                <w:rStyle w:val="Hyperlink"/>
                <w:rFonts w:ascii="Nunito" w:hAnsi="Nunito"/>
                <w:noProof/>
                <w:sz w:val="20"/>
              </w:rPr>
              <w:t>5.9.</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Data analysis platforms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23</w:t>
            </w:r>
            <w:r w:rsidRPr="002E4822" w:rsidR="006013EC">
              <w:rPr>
                <w:rFonts w:ascii="Nunito" w:hAnsi="Nunito"/>
                <w:noProof/>
                <w:webHidden/>
                <w:sz w:val="20"/>
              </w:rPr>
              <w:fldChar w:fldCharType="end"/>
            </w:r>
          </w:hyperlink>
        </w:p>
        <w:p w:rsidRPr="002E4822" w:rsidR="006013EC" w:rsidRDefault="00000000" w14:paraId="4039CD9B" w14:textId="0BA98C1D">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71">
            <w:r w:rsidRPr="002E4822" w:rsidR="006013EC">
              <w:rPr>
                <w:rStyle w:val="Hyperlink"/>
                <w:rFonts w:ascii="Nunito" w:hAnsi="Nunito"/>
                <w:noProof/>
                <w:sz w:val="20"/>
              </w:rPr>
              <w:t>Jupyter Hub</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_Toc173963671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23</w:t>
            </w:r>
            <w:r w:rsidRPr="002E4822" w:rsidR="006013EC">
              <w:rPr>
                <w:rFonts w:ascii="Nunito" w:hAnsi="Nunito"/>
                <w:noProof/>
                <w:webHidden/>
                <w:sz w:val="20"/>
              </w:rPr>
              <w:fldChar w:fldCharType="end"/>
            </w:r>
          </w:hyperlink>
        </w:p>
        <w:p w:rsidRPr="002E4822" w:rsidR="006013EC" w:rsidRDefault="00000000" w14:paraId="049179D2" w14:textId="40F5EBE4">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72">
            <w:r w:rsidRPr="002E4822" w:rsidR="006013EC">
              <w:rPr>
                <w:rStyle w:val="Hyperlink"/>
                <w:rFonts w:ascii="Nunito" w:hAnsi="Nunito"/>
                <w:noProof/>
                <w:sz w:val="20"/>
                <w:lang w:val="en-ZA"/>
              </w:rPr>
              <w:t>IBM Data Analysis Platforms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_Toc173963672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23</w:t>
            </w:r>
            <w:r w:rsidRPr="002E4822" w:rsidR="006013EC">
              <w:rPr>
                <w:rFonts w:ascii="Nunito" w:hAnsi="Nunito"/>
                <w:noProof/>
                <w:webHidden/>
                <w:sz w:val="20"/>
              </w:rPr>
              <w:fldChar w:fldCharType="end"/>
            </w:r>
          </w:hyperlink>
        </w:p>
        <w:p w:rsidRPr="002E4822" w:rsidR="006013EC" w:rsidRDefault="00000000" w14:paraId="5BFB1DD7" w14:textId="24EB18CB">
          <w:pPr>
            <w:pStyle w:val="TOC3"/>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73">
            <w:r w:rsidRPr="002E4822" w:rsidR="006013EC">
              <w:rPr>
                <w:rStyle w:val="Hyperlink"/>
                <w:rFonts w:ascii="Nunito" w:hAnsi="Nunito"/>
                <w:noProof/>
                <w:sz w:val="20"/>
                <w:lang w:val="en-ZA"/>
              </w:rPr>
              <w:t>Integration Approaches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_Toc173963673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24</w:t>
            </w:r>
            <w:r w:rsidRPr="002E4822" w:rsidR="006013EC">
              <w:rPr>
                <w:rFonts w:ascii="Nunito" w:hAnsi="Nunito"/>
                <w:noProof/>
                <w:webHidden/>
                <w:sz w:val="20"/>
              </w:rPr>
              <w:fldChar w:fldCharType="end"/>
            </w:r>
          </w:hyperlink>
        </w:p>
        <w:p w:rsidRPr="002E4822" w:rsidR="006013EC" w:rsidRDefault="00000000" w14:paraId="4BB4B5EB" w14:textId="188882DD">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74">
            <w:r w:rsidRPr="002E4822" w:rsidR="006013EC">
              <w:rPr>
                <w:rStyle w:val="Hyperlink"/>
                <w:rFonts w:ascii="Nunito" w:hAnsi="Nunito" w:eastAsia="Nunito" w:cs="Nunito"/>
                <w:b/>
                <w:noProof/>
                <w:sz w:val="20"/>
              </w:rPr>
              <w:t>6.</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Data Management, Documentation and Curation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_Toc173963674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24</w:t>
            </w:r>
            <w:r w:rsidRPr="002E4822" w:rsidR="006013EC">
              <w:rPr>
                <w:rFonts w:ascii="Nunito" w:hAnsi="Nunito"/>
                <w:noProof/>
                <w:webHidden/>
                <w:sz w:val="20"/>
              </w:rPr>
              <w:fldChar w:fldCharType="end"/>
            </w:r>
          </w:hyperlink>
        </w:p>
        <w:p w:rsidRPr="002E4822" w:rsidR="006013EC" w:rsidRDefault="00000000" w14:paraId="6EB3D907" w14:textId="7234E51E">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75">
            <w:r w:rsidRPr="002E4822" w:rsidR="006013EC">
              <w:rPr>
                <w:rStyle w:val="Hyperlink"/>
                <w:rFonts w:ascii="Nunito" w:hAnsi="Nunito" w:eastAsia="Nunito" w:cs="Nunito"/>
                <w:b/>
                <w:noProof/>
                <w:sz w:val="20"/>
              </w:rPr>
              <w:t>7.</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POPIA compliance and protection of personal information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_Toc173963675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25</w:t>
            </w:r>
            <w:r w:rsidRPr="002E4822" w:rsidR="006013EC">
              <w:rPr>
                <w:rFonts w:ascii="Nunito" w:hAnsi="Nunito"/>
                <w:noProof/>
                <w:webHidden/>
                <w:sz w:val="20"/>
              </w:rPr>
              <w:fldChar w:fldCharType="end"/>
            </w:r>
          </w:hyperlink>
        </w:p>
        <w:p w:rsidRPr="002E4822" w:rsidR="006013EC" w:rsidRDefault="00000000" w14:paraId="0499C786" w14:textId="77E77FEE">
          <w:pPr>
            <w:pStyle w:val="TOC1"/>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76">
            <w:r w:rsidRPr="002E4822" w:rsidR="006013EC">
              <w:rPr>
                <w:rStyle w:val="Hyperlink"/>
                <w:rFonts w:ascii="Nunito" w:hAnsi="Nunito" w:eastAsia="Nunito"/>
                <w:b/>
                <w:bCs/>
                <w:noProof/>
                <w:sz w:val="20"/>
                <w:lang w:val="en-ZA"/>
              </w:rPr>
              <w:t>8. Data Encryption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_Toc173963676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27</w:t>
            </w:r>
            <w:r w:rsidRPr="002E4822" w:rsidR="006013EC">
              <w:rPr>
                <w:rFonts w:ascii="Nunito" w:hAnsi="Nunito"/>
                <w:noProof/>
                <w:webHidden/>
                <w:sz w:val="20"/>
              </w:rPr>
              <w:fldChar w:fldCharType="end"/>
            </w:r>
          </w:hyperlink>
        </w:p>
        <w:p w:rsidRPr="002E4822" w:rsidR="006013EC" w:rsidRDefault="00000000" w14:paraId="1A881B66" w14:textId="280CA2C1">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77">
            <w:r w:rsidRPr="002E4822" w:rsidR="006013EC">
              <w:rPr>
                <w:rStyle w:val="Hyperlink"/>
                <w:rFonts w:ascii="Nunito" w:hAnsi="Nunito" w:eastAsia="Nunito"/>
                <w:b/>
                <w:noProof/>
                <w:sz w:val="20"/>
                <w:lang w:val="en-ZA"/>
              </w:rPr>
              <w:t>9.</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b/>
                <w:bCs/>
                <w:noProof/>
                <w:sz w:val="20"/>
                <w:lang w:val="en-ZA"/>
              </w:rPr>
              <w:t>Network Firewall and Virtual Private Network</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_Toc173963677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28</w:t>
            </w:r>
            <w:r w:rsidRPr="002E4822" w:rsidR="006013EC">
              <w:rPr>
                <w:rFonts w:ascii="Nunito" w:hAnsi="Nunito"/>
                <w:noProof/>
                <w:webHidden/>
                <w:sz w:val="20"/>
              </w:rPr>
              <w:fldChar w:fldCharType="end"/>
            </w:r>
          </w:hyperlink>
        </w:p>
        <w:p w:rsidRPr="002E4822" w:rsidR="006013EC" w:rsidRDefault="00000000" w14:paraId="728FE8F9" w14:textId="3A00FEF2">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78">
            <w:r w:rsidRPr="002E4822" w:rsidR="006013EC">
              <w:rPr>
                <w:rStyle w:val="Hyperlink"/>
                <w:rFonts w:ascii="Nunito" w:hAnsi="Nunito" w:eastAsia="Nunito"/>
                <w:b/>
                <w:noProof/>
                <w:sz w:val="20"/>
                <w:lang w:val="en-ZA"/>
              </w:rPr>
              <w:t>10.</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noProof/>
                <w:sz w:val="20"/>
                <w:lang w:val="en-ZA"/>
              </w:rPr>
              <w:t>Local Authentication and Authorization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_Toc173963678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28</w:t>
            </w:r>
            <w:r w:rsidRPr="002E4822" w:rsidR="006013EC">
              <w:rPr>
                <w:rFonts w:ascii="Nunito" w:hAnsi="Nunito"/>
                <w:noProof/>
                <w:webHidden/>
                <w:sz w:val="20"/>
              </w:rPr>
              <w:fldChar w:fldCharType="end"/>
            </w:r>
          </w:hyperlink>
        </w:p>
        <w:p w:rsidRPr="002E4822" w:rsidR="006013EC" w:rsidRDefault="00000000" w14:paraId="15E99F42" w14:textId="6A15236B">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79">
            <w:r w:rsidRPr="002E4822" w:rsidR="006013EC">
              <w:rPr>
                <w:rStyle w:val="Hyperlink"/>
                <w:rFonts w:ascii="Nunito" w:hAnsi="Nunito" w:eastAsia="Nunito"/>
                <w:b/>
                <w:noProof/>
                <w:sz w:val="20"/>
              </w:rPr>
              <w:t>11.</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Data Sharing and Open Access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_Toc173963679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28</w:t>
            </w:r>
            <w:r w:rsidRPr="002E4822" w:rsidR="006013EC">
              <w:rPr>
                <w:rFonts w:ascii="Nunito" w:hAnsi="Nunito"/>
                <w:noProof/>
                <w:webHidden/>
                <w:sz w:val="20"/>
              </w:rPr>
              <w:fldChar w:fldCharType="end"/>
            </w:r>
          </w:hyperlink>
        </w:p>
        <w:p w:rsidRPr="002E4822" w:rsidR="006013EC" w:rsidRDefault="00000000" w14:paraId="3E8F51C3" w14:textId="1CCBF0D1">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80">
            <w:r w:rsidRPr="002E4822" w:rsidR="006013EC">
              <w:rPr>
                <w:rStyle w:val="Hyperlink"/>
                <w:rFonts w:ascii="Nunito" w:hAnsi="Nunito" w:eastAsia="Nunito"/>
                <w:b/>
                <w:noProof/>
                <w:sz w:val="20"/>
              </w:rPr>
              <w:t>12.</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eastAsia="Nunito" w:cs="Nunito"/>
                <w:noProof/>
                <w:sz w:val="20"/>
              </w:rPr>
              <w:t>Procedure for making data available to bonafied researchers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29</w:t>
            </w:r>
            <w:r w:rsidRPr="002E4822" w:rsidR="006013EC">
              <w:rPr>
                <w:rFonts w:ascii="Nunito" w:hAnsi="Nunito"/>
                <w:noProof/>
                <w:webHidden/>
                <w:sz w:val="20"/>
              </w:rPr>
              <w:fldChar w:fldCharType="end"/>
            </w:r>
          </w:hyperlink>
        </w:p>
        <w:p w:rsidRPr="002E4822" w:rsidR="006013EC" w:rsidRDefault="00000000" w14:paraId="1B4074D1" w14:textId="303F86DD">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81">
            <w:r w:rsidRPr="002E4822" w:rsidR="006013EC">
              <w:rPr>
                <w:rStyle w:val="Hyperlink"/>
                <w:rFonts w:ascii="Nunito" w:hAnsi="Nunito"/>
                <w:b/>
                <w:noProof/>
                <w:sz w:val="20"/>
              </w:rPr>
              <w:t>13.</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Governance of data sharing</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_Toc173963681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31</w:t>
            </w:r>
            <w:r w:rsidRPr="002E4822" w:rsidR="006013EC">
              <w:rPr>
                <w:rFonts w:ascii="Nunito" w:hAnsi="Nunito"/>
                <w:noProof/>
                <w:webHidden/>
                <w:sz w:val="20"/>
              </w:rPr>
              <w:fldChar w:fldCharType="end"/>
            </w:r>
          </w:hyperlink>
        </w:p>
        <w:p w:rsidRPr="002E4822" w:rsidR="006013EC" w:rsidRDefault="00000000" w14:paraId="12CE3AA3" w14:textId="634CF47D">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82">
            <w:r w:rsidRPr="002E4822" w:rsidR="006013EC">
              <w:rPr>
                <w:rStyle w:val="Hyperlink"/>
                <w:rFonts w:ascii="Nunito" w:hAnsi="Nunito"/>
                <w:b/>
                <w:noProof/>
                <w:sz w:val="20"/>
              </w:rPr>
              <w:t>14.</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Data Retention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_Toc173963682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32</w:t>
            </w:r>
            <w:r w:rsidRPr="002E4822" w:rsidR="006013EC">
              <w:rPr>
                <w:rFonts w:ascii="Nunito" w:hAnsi="Nunito"/>
                <w:noProof/>
                <w:webHidden/>
                <w:sz w:val="20"/>
              </w:rPr>
              <w:fldChar w:fldCharType="end"/>
            </w:r>
          </w:hyperlink>
        </w:p>
        <w:p w:rsidRPr="002E4822" w:rsidR="006013EC" w:rsidRDefault="00000000" w14:paraId="0CAC4859" w14:textId="267BB597">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83">
            <w:r w:rsidRPr="002E4822" w:rsidR="006013EC">
              <w:rPr>
                <w:rStyle w:val="Hyperlink"/>
                <w:rFonts w:ascii="Nunito" w:hAnsi="Nunito"/>
                <w:b/>
                <w:noProof/>
                <w:sz w:val="20"/>
              </w:rPr>
              <w:t>15.</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Roles and Responsibilities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_Toc173963683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33</w:t>
            </w:r>
            <w:r w:rsidRPr="002E4822" w:rsidR="006013EC">
              <w:rPr>
                <w:rFonts w:ascii="Nunito" w:hAnsi="Nunito"/>
                <w:noProof/>
                <w:webHidden/>
                <w:sz w:val="20"/>
              </w:rPr>
              <w:fldChar w:fldCharType="end"/>
            </w:r>
          </w:hyperlink>
        </w:p>
        <w:p w:rsidRPr="002E4822" w:rsidR="006013EC" w:rsidRDefault="00000000" w14:paraId="48603C99" w14:textId="0646FFC5">
          <w:pPr>
            <w:pStyle w:val="TOC1"/>
            <w:tabs>
              <w:tab w:val="left" w:pos="720"/>
              <w:tab w:val="right" w:leader="dot" w:pos="9350"/>
            </w:tabs>
            <w:rPr>
              <w:rFonts w:ascii="Nunito" w:hAnsi="Nunito" w:eastAsiaTheme="minorEastAsia" w:cstheme="minorBidi"/>
              <w:noProof/>
              <w:kern w:val="2"/>
              <w:sz w:val="20"/>
              <w:lang w:val="en-ZA" w:eastAsia="en-ZA"/>
              <w14:ligatures w14:val="standardContextual"/>
            </w:rPr>
          </w:pPr>
          <w:hyperlink w:history="1" w:anchor="_Toc173963684">
            <w:r w:rsidRPr="002E4822" w:rsidR="006013EC">
              <w:rPr>
                <w:rStyle w:val="Hyperlink"/>
                <w:rFonts w:ascii="Nunito" w:hAnsi="Nunito"/>
                <w:b/>
                <w:noProof/>
                <w:sz w:val="20"/>
              </w:rPr>
              <w:t>16.</w:t>
            </w:r>
            <w:r w:rsidRPr="002E4822" w:rsidR="006013EC">
              <w:rPr>
                <w:rFonts w:ascii="Nunito" w:hAnsi="Nunito" w:eastAsiaTheme="minorEastAsia" w:cstheme="minorBidi"/>
                <w:noProof/>
                <w:kern w:val="2"/>
                <w:sz w:val="20"/>
                <w:lang w:val="en-ZA" w:eastAsia="en-ZA"/>
                <w14:ligatures w14:val="standardContextual"/>
              </w:rPr>
              <w:tab/>
            </w:r>
            <w:r w:rsidRPr="002E4822" w:rsidR="006013EC">
              <w:rPr>
                <w:rStyle w:val="Hyperlink"/>
                <w:rFonts w:ascii="Nunito" w:hAnsi="Nunito"/>
                <w:noProof/>
                <w:sz w:val="20"/>
              </w:rPr>
              <w:t>Assessment and revision</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_Toc173963684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35</w:t>
            </w:r>
            <w:r w:rsidRPr="002E4822" w:rsidR="006013EC">
              <w:rPr>
                <w:rFonts w:ascii="Nunito" w:hAnsi="Nunito"/>
                <w:noProof/>
                <w:webHidden/>
                <w:sz w:val="20"/>
              </w:rPr>
              <w:fldChar w:fldCharType="end"/>
            </w:r>
          </w:hyperlink>
        </w:p>
        <w:p w:rsidRPr="002E4822" w:rsidR="006013EC" w:rsidRDefault="00000000" w14:paraId="2F019140" w14:textId="5DA43533">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85">
            <w:r w:rsidRPr="002E4822" w:rsidR="006013EC">
              <w:rPr>
                <w:rStyle w:val="Hyperlink"/>
                <w:rFonts w:ascii="Nunito" w:hAnsi="Nunito"/>
                <w:noProof/>
                <w:sz w:val="20"/>
                <w:lang w:val="en-ZA"/>
              </w:rPr>
              <w:t>16.1. Assessment Scope</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_Toc173963685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35</w:t>
            </w:r>
            <w:r w:rsidRPr="002E4822" w:rsidR="006013EC">
              <w:rPr>
                <w:rFonts w:ascii="Nunito" w:hAnsi="Nunito"/>
                <w:noProof/>
                <w:webHidden/>
                <w:sz w:val="20"/>
              </w:rPr>
              <w:fldChar w:fldCharType="end"/>
            </w:r>
          </w:hyperlink>
        </w:p>
        <w:p w:rsidRPr="002E4822" w:rsidR="006013EC" w:rsidRDefault="00000000" w14:paraId="6A2E0BA8" w14:textId="57BF9D97">
          <w:pPr>
            <w:pStyle w:val="TOC2"/>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86">
            <w:r w:rsidRPr="002E4822" w:rsidR="006013EC">
              <w:rPr>
                <w:rStyle w:val="Hyperlink"/>
                <w:rFonts w:ascii="Nunito" w:hAnsi="Nunito"/>
                <w:noProof/>
                <w:sz w:val="20"/>
                <w:lang w:val="en-ZA"/>
              </w:rPr>
              <w:t>16.2. Revision Process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_Toc173963686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35</w:t>
            </w:r>
            <w:r w:rsidRPr="002E4822" w:rsidR="006013EC">
              <w:rPr>
                <w:rFonts w:ascii="Nunito" w:hAnsi="Nunito"/>
                <w:noProof/>
                <w:webHidden/>
                <w:sz w:val="20"/>
              </w:rPr>
              <w:fldChar w:fldCharType="end"/>
            </w:r>
          </w:hyperlink>
        </w:p>
        <w:p w:rsidRPr="002E4822" w:rsidR="006013EC" w:rsidRDefault="00000000" w14:paraId="038209D8" w14:textId="5AB339A1">
          <w:pPr>
            <w:pStyle w:val="TOC1"/>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87">
            <w:r w:rsidRPr="002E4822" w:rsidR="006013EC">
              <w:rPr>
                <w:rStyle w:val="Hyperlink"/>
                <w:rFonts w:ascii="Nunito" w:hAnsi="Nunito"/>
                <w:noProof/>
                <w:sz w:val="20"/>
              </w:rPr>
              <w:t>Annex 1: Key data sources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_Toc173963687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w:t>
            </w:r>
            <w:r w:rsidRPr="002E4822" w:rsidR="006013EC">
              <w:rPr>
                <w:rFonts w:ascii="Nunito" w:hAnsi="Nunito"/>
                <w:noProof/>
                <w:webHidden/>
                <w:sz w:val="20"/>
              </w:rPr>
              <w:fldChar w:fldCharType="end"/>
            </w:r>
          </w:hyperlink>
        </w:p>
        <w:p w:rsidRPr="002E4822" w:rsidR="006013EC" w:rsidRDefault="00000000" w14:paraId="2EC066D5" w14:textId="5774E038">
          <w:pPr>
            <w:pStyle w:val="TOC1"/>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88">
            <w:r w:rsidRPr="002E4822" w:rsidR="006013EC">
              <w:rPr>
                <w:rStyle w:val="Hyperlink"/>
                <w:rFonts w:ascii="Nunito" w:hAnsi="Nunito"/>
                <w:noProof/>
                <w:sz w:val="20"/>
              </w:rPr>
              <w:t>Annex 2: Personal information processing agreement</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_Toc173963688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6</w:t>
            </w:r>
            <w:r w:rsidRPr="002E4822" w:rsidR="006013EC">
              <w:rPr>
                <w:rFonts w:ascii="Nunito" w:hAnsi="Nunito"/>
                <w:noProof/>
                <w:webHidden/>
                <w:sz w:val="20"/>
              </w:rPr>
              <w:fldChar w:fldCharType="end"/>
            </w:r>
          </w:hyperlink>
        </w:p>
        <w:p w:rsidRPr="002E4822" w:rsidR="006013EC" w:rsidRDefault="00000000" w14:paraId="2635B82C" w14:textId="0B8495B0">
          <w:pPr>
            <w:pStyle w:val="TOC1"/>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89">
            <w:r w:rsidRPr="002E4822" w:rsidR="006013EC">
              <w:rPr>
                <w:rStyle w:val="Hyperlink"/>
                <w:rFonts w:ascii="Nunito" w:hAnsi="Nunito" w:eastAsia="Nunito"/>
                <w:noProof/>
                <w:sz w:val="20"/>
              </w:rPr>
              <w:t>Annex 3: Ethics notification letter</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_Toc173963689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7</w:t>
            </w:r>
            <w:r w:rsidRPr="002E4822" w:rsidR="006013EC">
              <w:rPr>
                <w:rFonts w:ascii="Nunito" w:hAnsi="Nunito"/>
                <w:noProof/>
                <w:webHidden/>
                <w:sz w:val="20"/>
              </w:rPr>
              <w:fldChar w:fldCharType="end"/>
            </w:r>
          </w:hyperlink>
        </w:p>
        <w:p w:rsidRPr="002E4822" w:rsidR="006013EC" w:rsidRDefault="00000000" w14:paraId="75E72BB3" w14:textId="710B87A7">
          <w:pPr>
            <w:pStyle w:val="TOC1"/>
            <w:tabs>
              <w:tab w:val="right" w:leader="dot" w:pos="9350"/>
            </w:tabs>
            <w:rPr>
              <w:rFonts w:ascii="Nunito" w:hAnsi="Nunito" w:eastAsiaTheme="minorEastAsia" w:cstheme="minorBidi"/>
              <w:noProof/>
              <w:kern w:val="2"/>
              <w:sz w:val="20"/>
              <w:lang w:val="en-ZA" w:eastAsia="en-ZA"/>
              <w14:ligatures w14:val="standardContextual"/>
            </w:rPr>
          </w:pPr>
          <w:hyperlink w:history="1" w:anchor="_Toc173963690">
            <w:r w:rsidRPr="002E4822" w:rsidR="006013EC">
              <w:rPr>
                <w:rStyle w:val="Hyperlink"/>
                <w:rFonts w:ascii="Nunito" w:hAnsi="Nunito"/>
                <w:noProof/>
                <w:sz w:val="20"/>
              </w:rPr>
              <w:t>References</w:t>
            </w:r>
            <w:r w:rsidRPr="002E4822" w:rsidR="006013EC">
              <w:rPr>
                <w:rFonts w:ascii="Nunito" w:hAnsi="Nunito"/>
                <w:noProof/>
                <w:webHidden/>
                <w:sz w:val="20"/>
              </w:rPr>
              <w:tab/>
            </w:r>
            <w:r w:rsidRPr="002E4822" w:rsidR="006013EC">
              <w:rPr>
                <w:rFonts w:ascii="Nunito" w:hAnsi="Nunito"/>
                <w:noProof/>
                <w:webHidden/>
                <w:sz w:val="20"/>
              </w:rPr>
              <w:fldChar w:fldCharType="begin"/>
            </w:r>
            <w:r w:rsidRPr="002E4822" w:rsidR="006013EC">
              <w:rPr>
                <w:rFonts w:ascii="Nunito" w:hAnsi="Nunito"/>
                <w:noProof/>
                <w:webHidden/>
                <w:sz w:val="20"/>
              </w:rPr>
              <w:instrText xml:space="preserve"> PAGEREF _Toc173963690 \h </w:instrText>
            </w:r>
            <w:r w:rsidRPr="002E4822" w:rsidR="006013EC">
              <w:rPr>
                <w:rFonts w:ascii="Nunito" w:hAnsi="Nunito"/>
                <w:noProof/>
                <w:webHidden/>
                <w:sz w:val="20"/>
              </w:rPr>
            </w:r>
            <w:r w:rsidRPr="002E4822" w:rsidR="006013EC">
              <w:rPr>
                <w:rFonts w:ascii="Nunito" w:hAnsi="Nunito"/>
                <w:noProof/>
                <w:webHidden/>
                <w:sz w:val="20"/>
              </w:rPr>
              <w:fldChar w:fldCharType="separate"/>
            </w:r>
            <w:r w:rsidRPr="002E4822" w:rsidR="006013EC">
              <w:rPr>
                <w:rFonts w:ascii="Nunito" w:hAnsi="Nunito"/>
                <w:noProof/>
                <w:webHidden/>
                <w:sz w:val="20"/>
              </w:rPr>
              <w:t>10</w:t>
            </w:r>
            <w:r w:rsidRPr="002E4822" w:rsidR="006013EC">
              <w:rPr>
                <w:rFonts w:ascii="Nunito" w:hAnsi="Nunito"/>
                <w:noProof/>
                <w:webHidden/>
                <w:sz w:val="20"/>
              </w:rPr>
              <w:fldChar w:fldCharType="end"/>
            </w:r>
          </w:hyperlink>
        </w:p>
        <w:p w:rsidRPr="002E4822" w:rsidR="007813F4" w:rsidP="001151F1" w:rsidRDefault="6E1C0E23" w14:paraId="0000003A" w14:textId="40846950">
          <w:pPr>
            <w:pStyle w:val="TOC1"/>
            <w:tabs>
              <w:tab w:val="right" w:leader="dot" w:pos="9360"/>
            </w:tabs>
            <w:rPr>
              <w:rFonts w:ascii="Nunito" w:hAnsi="Nunito"/>
              <w:noProof/>
              <w:color w:val="000000" w:themeColor="text1"/>
              <w:sz w:val="20"/>
              <w:u w:val="single"/>
              <w:rPrChange w:author="Craig Parker" w:date="2024-08-07T12:23:00Z" w16du:dateUtc="2024-08-07T10:23:00Z" w:id="81">
                <w:rPr>
                  <w:rFonts w:ascii="Nunito" w:hAnsi="Nunito" w:eastAsia="Nunito" w:cs="Nunito"/>
                  <w:color w:val="333333"/>
                  <w:sz w:val="24"/>
                  <w:szCs w:val="24"/>
                </w:rPr>
              </w:rPrChange>
            </w:rPr>
          </w:pPr>
          <w:r w:rsidRPr="002E4822">
            <w:rPr>
              <w:rFonts w:ascii="Nunito" w:hAnsi="Nunito"/>
              <w:color w:val="000000" w:themeColor="text1"/>
              <w:sz w:val="20"/>
              <w:rPrChange w:author="Craig Parker" w:date="2024-08-07T12:23:00Z" w16du:dateUtc="2024-08-07T10:23:00Z" w:id="82">
                <w:rPr/>
              </w:rPrChange>
            </w:rPr>
            <w:fldChar w:fldCharType="end"/>
          </w:r>
        </w:p>
      </w:sdtContent>
      <w:sdtEndPr>
        <w:rPr>
          <w:rFonts w:ascii="Nunito" w:hAnsi="Nunito"/>
          <w:color w:val="000000" w:themeColor="text1" w:themeTint="FF" w:themeShade="FF"/>
          <w:sz w:val="20"/>
          <w:szCs w:val="20"/>
        </w:rPr>
      </w:sdtEndPr>
    </w:sdt>
    <w:bookmarkStart w:name="_heading=h.44hvxd69x9kk" w:displacedByCustomXml="prev" w:id="83"/>
    <w:bookmarkEnd w:displacedByCustomXml="prev" w:id="83"/>
    <w:bookmarkStart w:name="_heading=h.51czjoqwswkm" w:displacedByCustomXml="prev" w:id="84"/>
    <w:bookmarkEnd w:displacedByCustomXml="prev" w:id="84"/>
    <w:p w:rsidRPr="002E4822" w:rsidR="007813F4" w:rsidP="52A8C99F" w:rsidRDefault="009511AE" w14:paraId="0000003B" w14:textId="77777777">
      <w:pPr>
        <w:pStyle w:val="Heading1"/>
        <w:rPr>
          <w:ins w:author="Craig Parker" w:date="2024-08-06T12:33:00Z" w16du:dateUtc="2024-08-06T12:33:02Z" w:id="85"/>
          <w:rFonts w:ascii="Nunito" w:hAnsi="Nunito"/>
          <w:color w:val="000000" w:themeColor="text1"/>
          <w:sz w:val="20"/>
          <w:szCs w:val="20"/>
          <w:rPrChange w:author="Craig Parker" w:date="2024-08-07T12:23:00Z" w16du:dateUtc="2024-08-07T10:23:00Z" w:id="86">
            <w:rPr>
              <w:ins w:author="Craig Parker" w:date="2024-08-06T12:33:00Z" w16du:dateUtc="2024-08-06T12:33:02Z" w:id="87"/>
              <w:rFonts w:ascii="Nunito" w:hAnsi="Nunito"/>
            </w:rPr>
          </w:rPrChange>
        </w:rPr>
      </w:pPr>
      <w:bookmarkStart w:name="_heading=h.usfkbatrsrym" w:id="88"/>
      <w:bookmarkEnd w:id="88"/>
      <w:r w:rsidRPr="002E4822">
        <w:rPr>
          <w:rFonts w:ascii="Nunito" w:hAnsi="Nunito"/>
          <w:color w:val="000000" w:themeColor="text1"/>
          <w:sz w:val="20"/>
          <w:szCs w:val="20"/>
          <w:rPrChange w:author="Craig Parker" w:date="2024-08-07T12:23:00Z" w16du:dateUtc="2024-08-07T10:23:00Z" w:id="89">
            <w:rPr>
              <w:rFonts w:ascii="Nunito" w:hAnsi="Nunito"/>
            </w:rPr>
          </w:rPrChange>
        </w:rPr>
        <w:br w:type="page"/>
      </w:r>
    </w:p>
    <w:p w:rsidRPr="002E4822" w:rsidR="52A8C99F" w:rsidP="726DE6D0" w:rsidRDefault="52A8C99F" w14:paraId="3BAF8B98" w14:textId="4D4E1478">
      <w:pPr>
        <w:rPr>
          <w:rFonts w:ascii="Nunito" w:hAnsi="Nunito"/>
          <w:color w:val="000000" w:themeColor="text1"/>
          <w:sz w:val="20"/>
          <w:szCs w:val="20"/>
          <w:rPrChange w:author="Craig Parker" w:date="2024-08-07T12:23:00Z" w16du:dateUtc="2024-08-07T10:23:00Z" w:id="1722113515">
            <w:rPr/>
          </w:rPrChange>
        </w:rPr>
      </w:pPr>
      <w:r w:rsidRPr="337760E0" w:rsidR="337760E0">
        <w:rPr>
          <w:rFonts w:ascii="Nunito" w:hAnsi="Nunito"/>
          <w:color w:val="000000" w:themeColor="text1" w:themeTint="FF" w:themeShade="FF"/>
          <w:sz w:val="20"/>
          <w:szCs w:val="20"/>
        </w:rPr>
        <w:t xml:space="preserve">To add: </w:t>
      </w:r>
      <w:ins w:author="Este Su Van Wyk" w:date="2024-09-06T09:12:16.835Z" w:id="1439058328">
        <w:r w:rsidRPr="337760E0" w:rsidR="337760E0">
          <w:rPr>
            <w:rFonts w:ascii="Nunito" w:hAnsi="Nunito"/>
            <w:color w:val="000000" w:themeColor="text1" w:themeTint="FF" w:themeShade="FF"/>
            <w:sz w:val="20"/>
            <w:szCs w:val="20"/>
          </w:rPr>
          <w:t xml:space="preserve">Data </w:t>
        </w:r>
      </w:ins>
      <w:r w:rsidRPr="337760E0" w:rsidR="337760E0">
        <w:rPr>
          <w:rFonts w:ascii="Nunito" w:hAnsi="Nunito"/>
          <w:color w:val="000000" w:themeColor="text1" w:themeTint="FF" w:themeShade="FF"/>
          <w:sz w:val="20"/>
          <w:szCs w:val="20"/>
        </w:rPr>
        <w:t>Recipient shall develop and maintain a data protection impact assessment regarding the Processing of Personal Data under this Agreement.  Data Provider shall cooperate with and assist Data Recipient in the development of the data protection impact assessment and/or with prior consultations with government authorities that may be required.</w:t>
      </w:r>
    </w:p>
    <w:p w:rsidRPr="002E4822" w:rsidR="52A8C99F" w:rsidRDefault="52A8C99F" w14:paraId="070E28A7" w14:textId="5FC73CD8">
      <w:pPr>
        <w:pStyle w:val="Heading2"/>
        <w:rPr>
          <w:ins w:author="Craig Parker" w:date="2024-08-06T12:33:00Z" w16du:dateUtc="2024-08-06T12:33:18Z" w:id="93"/>
          <w:rFonts w:ascii="Nunito" w:hAnsi="Nunito" w:eastAsia="Nunito" w:cs="Nunito"/>
          <w:b w:val="0"/>
          <w:bCs w:val="0"/>
          <w:color w:val="000000" w:themeColor="text1"/>
          <w:rPrChange w:author="Craig Parker" w:date="2024-08-07T12:23:00Z" w16du:dateUtc="2024-08-07T10:23:00Z" w:id="94">
            <w:rPr>
              <w:ins w:author="Craig Parker" w:date="2024-08-06T12:33:00Z" w16du:dateUtc="2024-08-06T12:33:18Z" w:id="95"/>
              <w:b/>
              <w:bCs/>
            </w:rPr>
          </w:rPrChange>
        </w:rPr>
        <w:pPrChange w:author="Craig Parker" w:date="2024-08-06T12:34:00Z" w:id="96">
          <w:pPr/>
        </w:pPrChange>
      </w:pPr>
      <w:bookmarkStart w:name="_Toc173963640" w:id="97"/>
      <w:ins w:author="Craig Parker" w:date="2024-08-06T12:33:00Z" w:id="98">
        <w:r w:rsidRPr="002E4822">
          <w:rPr>
            <w:rFonts w:ascii="Nunito" w:hAnsi="Nunito" w:eastAsia="Nunito" w:cs="Nunito"/>
            <w:color w:val="000000" w:themeColor="text1"/>
            <w:rPrChange w:author="Craig Parker" w:date="2024-08-07T12:23:00Z" w16du:dateUtc="2024-08-07T10:23:00Z" w:id="99">
              <w:rPr>
                <w:b/>
                <w:bCs/>
              </w:rPr>
            </w:rPrChange>
          </w:rPr>
          <w:t>Acronyms</w:t>
        </w:r>
      </w:ins>
      <w:bookmarkEnd w:id="97"/>
    </w:p>
    <w:p w:rsidRPr="002E4822" w:rsidR="52A8C99F" w:rsidRDefault="60C54407" w14:paraId="504B78E6" w14:textId="7C6A5280">
      <w:pPr>
        <w:pStyle w:val="ListParagraph"/>
        <w:numPr>
          <w:ilvl w:val="0"/>
          <w:numId w:val="44"/>
        </w:numPr>
        <w:spacing w:before="0" w:after="0"/>
        <w:rPr>
          <w:ins w:author="Craig Parker" w:date="2024-08-06T12:33:00Z" w16du:dateUtc="2024-08-06T12:33:18Z" w:id="100"/>
          <w:rFonts w:ascii="Nunito" w:hAnsi="Nunito" w:eastAsia="Nunito" w:cs="Nunito"/>
          <w:color w:val="000000" w:themeColor="text1"/>
          <w:sz w:val="20"/>
          <w:rPrChange w:author="Craig Parker" w:date="2024-08-08T08:36:00Z" w16du:dateUtc="2024-08-07T10:23:00Z" w:id="101">
            <w:rPr>
              <w:ins w:author="Craig Parker" w:date="2024-08-06T12:33:00Z" w16du:dateUtc="2024-08-06T12:33:18Z" w:id="102"/>
              <w:szCs w:val="18"/>
            </w:rPr>
          </w:rPrChange>
        </w:rPr>
        <w:pPrChange w:author="Craig Parker" w:date="2024-08-06T18:48:00Z" w16du:dateUtc="2024-08-06T16:48:00Z" w:id="103">
          <w:pPr/>
        </w:pPrChange>
      </w:pPr>
      <w:ins w:author="Craig Parker" w:date="2024-08-06T12:33:00Z" w:id="104">
        <w:r w:rsidRPr="002E4822">
          <w:rPr>
            <w:rFonts w:ascii="Nunito" w:hAnsi="Nunito" w:eastAsia="Nunito" w:cs="Nunito"/>
            <w:b/>
            <w:bCs/>
            <w:color w:val="000000" w:themeColor="text1"/>
            <w:sz w:val="20"/>
            <w:rPrChange w:author="Craig Parker" w:date="2024-08-08T08:36:00Z" w:id="105">
              <w:rPr>
                <w:b/>
                <w:bCs/>
              </w:rPr>
            </w:rPrChange>
          </w:rPr>
          <w:t>DMAC</w:t>
        </w:r>
        <w:r w:rsidRPr="002E4822">
          <w:rPr>
            <w:rFonts w:ascii="Nunito" w:hAnsi="Nunito" w:eastAsia="Nunito" w:cs="Nunito"/>
            <w:color w:val="000000" w:themeColor="text1"/>
            <w:sz w:val="20"/>
            <w:rPrChange w:author="Craig Parker" w:date="2024-08-07T12:23:00Z" w:id="106">
              <w:rPr/>
            </w:rPrChange>
          </w:rPr>
          <w:t xml:space="preserve"> - Data Management and Analysis Core of the HE²AT Center</w:t>
        </w:r>
      </w:ins>
    </w:p>
    <w:p w:rsidRPr="002E4822" w:rsidR="52A8C99F" w:rsidRDefault="60C54407" w14:paraId="487F7C31" w14:textId="1E367954">
      <w:pPr>
        <w:pStyle w:val="ListParagraph"/>
        <w:numPr>
          <w:ilvl w:val="0"/>
          <w:numId w:val="44"/>
        </w:numPr>
        <w:spacing w:before="0" w:after="0"/>
        <w:rPr>
          <w:ins w:author="Craig Parker" w:date="2024-08-06T12:33:00Z" w16du:dateUtc="2024-08-06T12:33:18Z" w:id="107"/>
          <w:rFonts w:ascii="Nunito" w:hAnsi="Nunito" w:eastAsia="Nunito" w:cs="Nunito"/>
          <w:color w:val="000000" w:themeColor="text1"/>
          <w:sz w:val="20"/>
          <w:rPrChange w:author="Craig Parker" w:date="2024-08-08T08:36:00Z" w16du:dateUtc="2024-08-07T10:23:00Z" w:id="108">
            <w:rPr>
              <w:ins w:author="Craig Parker" w:date="2024-08-06T12:33:00Z" w16du:dateUtc="2024-08-06T12:33:18Z" w:id="109"/>
              <w:szCs w:val="18"/>
            </w:rPr>
          </w:rPrChange>
        </w:rPr>
        <w:pPrChange w:author="Craig Parker" w:date="2024-08-06T18:48:00Z" w16du:dateUtc="2024-08-06T16:48:00Z" w:id="110">
          <w:pPr/>
        </w:pPrChange>
      </w:pPr>
      <w:ins w:author="Craig Parker" w:date="2024-08-06T12:33:00Z" w:id="111">
        <w:r w:rsidRPr="002E4822">
          <w:rPr>
            <w:rFonts w:ascii="Nunito" w:hAnsi="Nunito" w:eastAsia="Nunito" w:cs="Nunito"/>
            <w:b/>
            <w:bCs/>
            <w:color w:val="000000" w:themeColor="text1"/>
            <w:sz w:val="20"/>
            <w:rPrChange w:author="Craig Parker" w:date="2024-08-08T08:36:00Z" w:id="112">
              <w:rPr>
                <w:b/>
                <w:bCs/>
              </w:rPr>
            </w:rPrChange>
          </w:rPr>
          <w:t>SC</w:t>
        </w:r>
        <w:r w:rsidRPr="002E4822">
          <w:rPr>
            <w:rFonts w:ascii="Nunito" w:hAnsi="Nunito" w:eastAsia="Nunito" w:cs="Nunito"/>
            <w:color w:val="000000" w:themeColor="text1"/>
            <w:sz w:val="20"/>
            <w:rPrChange w:author="Craig Parker" w:date="2024-08-07T12:23:00Z" w:id="113">
              <w:rPr/>
            </w:rPrChange>
          </w:rPr>
          <w:t xml:space="preserve"> - HE²AT Center Steering Committee</w:t>
        </w:r>
      </w:ins>
    </w:p>
    <w:p w:rsidRPr="002E4822" w:rsidR="52A8C99F" w:rsidRDefault="60C54407" w14:paraId="3AFE5CE7" w14:textId="55A3846A">
      <w:pPr>
        <w:pStyle w:val="ListParagraph"/>
        <w:numPr>
          <w:ilvl w:val="0"/>
          <w:numId w:val="44"/>
        </w:numPr>
        <w:spacing w:before="0" w:after="0"/>
        <w:rPr>
          <w:ins w:author="Craig Parker" w:date="2024-08-06T12:33:00Z" w16du:dateUtc="2024-08-06T12:33:18Z" w:id="114"/>
          <w:rFonts w:ascii="Nunito" w:hAnsi="Nunito" w:eastAsia="Nunito" w:cs="Nunito"/>
          <w:color w:val="000000" w:themeColor="text1"/>
          <w:sz w:val="20"/>
          <w:rPrChange w:author="Craig Parker" w:date="2024-08-08T08:36:00Z" w16du:dateUtc="2024-08-07T10:23:00Z" w:id="115">
            <w:rPr>
              <w:ins w:author="Craig Parker" w:date="2024-08-06T12:33:00Z" w16du:dateUtc="2024-08-06T12:33:18Z" w:id="116"/>
              <w:szCs w:val="18"/>
            </w:rPr>
          </w:rPrChange>
        </w:rPr>
        <w:pPrChange w:author="Craig Parker" w:date="2024-08-06T18:48:00Z" w16du:dateUtc="2024-08-06T16:48:00Z" w:id="117">
          <w:pPr/>
        </w:pPrChange>
      </w:pPr>
      <w:ins w:author="Craig Parker" w:date="2024-08-06T12:33:00Z" w:id="118">
        <w:r w:rsidRPr="002E4822">
          <w:rPr>
            <w:rFonts w:ascii="Nunito" w:hAnsi="Nunito" w:eastAsia="Nunito" w:cs="Nunito"/>
            <w:b/>
            <w:bCs/>
            <w:color w:val="000000" w:themeColor="text1"/>
            <w:sz w:val="20"/>
            <w:rPrChange w:author="Craig Parker" w:date="2024-08-08T08:36:00Z" w:id="119">
              <w:rPr>
                <w:b/>
                <w:bCs/>
              </w:rPr>
            </w:rPrChange>
          </w:rPr>
          <w:t>DS-I Africa</w:t>
        </w:r>
        <w:r w:rsidRPr="002E4822">
          <w:rPr>
            <w:rFonts w:ascii="Nunito" w:hAnsi="Nunito" w:eastAsia="Nunito" w:cs="Nunito"/>
            <w:color w:val="000000" w:themeColor="text1"/>
            <w:sz w:val="20"/>
            <w:rPrChange w:author="Craig Parker" w:date="2024-08-07T12:23:00Z" w:id="120">
              <w:rPr/>
            </w:rPrChange>
          </w:rPr>
          <w:t xml:space="preserve"> - NIH Data Science Initiative Africa</w:t>
        </w:r>
      </w:ins>
    </w:p>
    <w:p w:rsidRPr="002E4822" w:rsidR="52A8C99F" w:rsidRDefault="60C54407" w14:paraId="2D2B989B" w14:textId="3125C870">
      <w:pPr>
        <w:pStyle w:val="ListParagraph"/>
        <w:numPr>
          <w:ilvl w:val="0"/>
          <w:numId w:val="44"/>
        </w:numPr>
        <w:spacing w:before="0" w:after="0"/>
        <w:rPr>
          <w:ins w:author="Craig Parker" w:date="2024-08-06T12:33:00Z" w16du:dateUtc="2024-08-06T12:33:18Z" w:id="121"/>
          <w:rFonts w:ascii="Nunito" w:hAnsi="Nunito" w:eastAsia="Nunito" w:cs="Nunito"/>
          <w:color w:val="000000" w:themeColor="text1"/>
          <w:sz w:val="20"/>
          <w:rPrChange w:author="Craig Parker" w:date="2024-08-08T08:36:00Z" w16du:dateUtc="2024-08-07T10:23:00Z" w:id="122">
            <w:rPr>
              <w:ins w:author="Craig Parker" w:date="2024-08-06T12:33:00Z" w16du:dateUtc="2024-08-06T12:33:18Z" w:id="123"/>
              <w:szCs w:val="18"/>
            </w:rPr>
          </w:rPrChange>
        </w:rPr>
        <w:pPrChange w:author="Craig Parker" w:date="2024-08-06T18:48:00Z" w16du:dateUtc="2024-08-06T16:48:00Z" w:id="124">
          <w:pPr/>
        </w:pPrChange>
      </w:pPr>
      <w:ins w:author="Craig Parker" w:date="2024-08-06T12:33:00Z" w:id="125">
        <w:r w:rsidRPr="002E4822">
          <w:rPr>
            <w:rFonts w:ascii="Nunito" w:hAnsi="Nunito" w:eastAsia="Nunito" w:cs="Nunito"/>
            <w:b/>
            <w:bCs/>
            <w:color w:val="000000" w:themeColor="text1"/>
            <w:sz w:val="20"/>
            <w:rPrChange w:author="Craig Parker" w:date="2024-08-08T08:36:00Z" w:id="126">
              <w:rPr>
                <w:b/>
                <w:bCs/>
              </w:rPr>
            </w:rPrChange>
          </w:rPr>
          <w:t>ELSI</w:t>
        </w:r>
        <w:r w:rsidRPr="002E4822">
          <w:rPr>
            <w:rFonts w:ascii="Nunito" w:hAnsi="Nunito" w:eastAsia="Nunito" w:cs="Nunito"/>
            <w:color w:val="000000" w:themeColor="text1"/>
            <w:sz w:val="20"/>
            <w:rPrChange w:author="Craig Parker" w:date="2024-08-07T12:23:00Z" w:id="127">
              <w:rPr/>
            </w:rPrChange>
          </w:rPr>
          <w:t xml:space="preserve"> - Ethical Legal and Social Implications Projects of DS-I Africa</w:t>
        </w:r>
      </w:ins>
    </w:p>
    <w:p w:rsidRPr="002E4822" w:rsidR="52A8C99F" w:rsidRDefault="60C54407" w14:paraId="20D0AC68" w14:textId="1AE88EDE">
      <w:pPr>
        <w:pStyle w:val="ListParagraph"/>
        <w:numPr>
          <w:ilvl w:val="0"/>
          <w:numId w:val="44"/>
        </w:numPr>
        <w:spacing w:before="0" w:after="0"/>
        <w:rPr>
          <w:ins w:author="Craig Parker" w:date="2024-08-06T12:33:00Z" w16du:dateUtc="2024-08-06T12:33:18Z" w:id="128"/>
          <w:rFonts w:ascii="Nunito" w:hAnsi="Nunito" w:eastAsia="Nunito" w:cs="Nunito"/>
          <w:color w:val="000000" w:themeColor="text1"/>
          <w:sz w:val="20"/>
          <w:rPrChange w:author="Craig Parker" w:date="2024-08-08T08:36:00Z" w16du:dateUtc="2024-08-07T10:23:00Z" w:id="129">
            <w:rPr>
              <w:ins w:author="Craig Parker" w:date="2024-08-06T12:33:00Z" w16du:dateUtc="2024-08-06T12:33:18Z" w:id="130"/>
              <w:szCs w:val="18"/>
            </w:rPr>
          </w:rPrChange>
        </w:rPr>
        <w:pPrChange w:author="Craig Parker" w:date="2024-08-06T18:48:00Z" w16du:dateUtc="2024-08-06T16:48:00Z" w:id="131">
          <w:pPr/>
        </w:pPrChange>
      </w:pPr>
      <w:ins w:author="Craig Parker" w:date="2024-08-06T12:33:00Z" w:id="132">
        <w:r w:rsidRPr="002E4822">
          <w:rPr>
            <w:rFonts w:ascii="Nunito" w:hAnsi="Nunito" w:eastAsia="Nunito" w:cs="Nunito"/>
            <w:b/>
            <w:bCs/>
            <w:color w:val="000000" w:themeColor="text1"/>
            <w:sz w:val="20"/>
            <w:rPrChange w:author="Craig Parker" w:date="2024-08-08T08:36:00Z" w:id="133">
              <w:rPr>
                <w:b/>
                <w:bCs/>
              </w:rPr>
            </w:rPrChange>
          </w:rPr>
          <w:t>HE²AT Center</w:t>
        </w:r>
        <w:r w:rsidRPr="002E4822">
          <w:rPr>
            <w:rFonts w:ascii="Nunito" w:hAnsi="Nunito" w:eastAsia="Nunito" w:cs="Nunito"/>
            <w:color w:val="000000" w:themeColor="text1"/>
            <w:sz w:val="20"/>
            <w:rPrChange w:author="Craig Parker" w:date="2024-08-07T12:23:00Z" w:id="134">
              <w:rPr/>
            </w:rPrChange>
          </w:rPr>
          <w:t xml:space="preserve"> - Heat and Health in Africa Transdisciplinary Center</w:t>
        </w:r>
      </w:ins>
    </w:p>
    <w:p w:rsidRPr="002E4822" w:rsidR="52A8C99F" w:rsidRDefault="60C54407" w14:paraId="586FDE52" w14:textId="69C713A3">
      <w:pPr>
        <w:pStyle w:val="ListParagraph"/>
        <w:numPr>
          <w:ilvl w:val="0"/>
          <w:numId w:val="44"/>
        </w:numPr>
        <w:spacing w:before="0" w:after="0"/>
        <w:rPr>
          <w:ins w:author="Craig Parker" w:date="2024-08-06T12:33:00Z" w16du:dateUtc="2024-08-06T12:33:18Z" w:id="135"/>
          <w:rFonts w:ascii="Nunito" w:hAnsi="Nunito" w:eastAsia="Nunito" w:cs="Nunito"/>
          <w:color w:val="000000" w:themeColor="text1"/>
          <w:sz w:val="20"/>
          <w:rPrChange w:author="Craig Parker" w:date="2024-08-08T08:36:00Z" w16du:dateUtc="2024-08-07T10:23:00Z" w:id="136">
            <w:rPr>
              <w:ins w:author="Craig Parker" w:date="2024-08-06T12:33:00Z" w16du:dateUtc="2024-08-06T12:33:18Z" w:id="137"/>
              <w:szCs w:val="18"/>
            </w:rPr>
          </w:rPrChange>
        </w:rPr>
        <w:pPrChange w:author="Craig Parker" w:date="2024-08-06T18:48:00Z" w16du:dateUtc="2024-08-06T16:48:00Z" w:id="138">
          <w:pPr/>
        </w:pPrChange>
      </w:pPr>
      <w:ins w:author="Craig Parker" w:date="2024-08-06T12:33:00Z" w:id="139">
        <w:r w:rsidRPr="002E4822">
          <w:rPr>
            <w:rFonts w:ascii="Nunito" w:hAnsi="Nunito" w:eastAsia="Nunito" w:cs="Nunito"/>
            <w:b/>
            <w:bCs/>
            <w:color w:val="000000" w:themeColor="text1"/>
            <w:sz w:val="20"/>
            <w:rPrChange w:author="Craig Parker" w:date="2024-08-08T08:36:00Z" w:id="140">
              <w:rPr>
                <w:b/>
                <w:bCs/>
              </w:rPr>
            </w:rPrChange>
          </w:rPr>
          <w:t>NIH</w:t>
        </w:r>
        <w:r w:rsidRPr="002E4822">
          <w:rPr>
            <w:rFonts w:ascii="Nunito" w:hAnsi="Nunito" w:eastAsia="Nunito" w:cs="Nunito"/>
            <w:color w:val="000000" w:themeColor="text1"/>
            <w:sz w:val="20"/>
            <w:rPrChange w:author="Craig Parker" w:date="2024-08-07T12:23:00Z" w:id="141">
              <w:rPr/>
            </w:rPrChange>
          </w:rPr>
          <w:t xml:space="preserve"> - US National Institute of Health</w:t>
        </w:r>
      </w:ins>
    </w:p>
    <w:p w:rsidRPr="002E4822" w:rsidR="52A8C99F" w:rsidRDefault="60C54407" w14:paraId="2D77C022" w14:textId="3F8507A4">
      <w:pPr>
        <w:pStyle w:val="ListParagraph"/>
        <w:numPr>
          <w:ilvl w:val="0"/>
          <w:numId w:val="44"/>
        </w:numPr>
        <w:spacing w:before="0" w:after="0"/>
        <w:rPr>
          <w:ins w:author="Craig Parker" w:date="2024-08-06T12:33:00Z" w16du:dateUtc="2024-08-06T12:33:18Z" w:id="142"/>
          <w:rFonts w:ascii="Nunito" w:hAnsi="Nunito" w:eastAsia="Nunito" w:cs="Nunito"/>
          <w:color w:val="000000" w:themeColor="text1"/>
          <w:sz w:val="20"/>
          <w:rPrChange w:author="Craig Parker" w:date="2024-08-08T08:36:00Z" w16du:dateUtc="2024-08-07T10:23:00Z" w:id="143">
            <w:rPr>
              <w:ins w:author="Craig Parker" w:date="2024-08-06T12:33:00Z" w16du:dateUtc="2024-08-06T12:33:18Z" w:id="144"/>
              <w:szCs w:val="18"/>
            </w:rPr>
          </w:rPrChange>
        </w:rPr>
        <w:pPrChange w:author="Craig Parker" w:date="2024-08-06T18:48:00Z" w16du:dateUtc="2024-08-06T16:48:00Z" w:id="145">
          <w:pPr/>
        </w:pPrChange>
      </w:pPr>
      <w:ins w:author="Craig Parker" w:date="2024-08-06T12:33:00Z" w:id="146">
        <w:r w:rsidRPr="002E4822">
          <w:rPr>
            <w:rFonts w:ascii="Nunito" w:hAnsi="Nunito" w:eastAsia="Nunito" w:cs="Nunito"/>
            <w:b/>
            <w:bCs/>
            <w:color w:val="000000" w:themeColor="text1"/>
            <w:sz w:val="20"/>
            <w:rPrChange w:author="Craig Parker" w:date="2024-08-08T08:36:00Z" w:id="147">
              <w:rPr>
                <w:b/>
                <w:bCs/>
              </w:rPr>
            </w:rPrChange>
          </w:rPr>
          <w:t>PI</w:t>
        </w:r>
        <w:r w:rsidRPr="002E4822">
          <w:rPr>
            <w:rFonts w:ascii="Nunito" w:hAnsi="Nunito" w:eastAsia="Nunito" w:cs="Nunito"/>
            <w:color w:val="000000" w:themeColor="text1"/>
            <w:sz w:val="20"/>
            <w:rPrChange w:author="Craig Parker" w:date="2024-08-07T12:23:00Z" w:id="148">
              <w:rPr/>
            </w:rPrChange>
          </w:rPr>
          <w:t xml:space="preserve"> - Principal Investigator</w:t>
        </w:r>
      </w:ins>
    </w:p>
    <w:p w:rsidRPr="002E4822" w:rsidR="52A8C99F" w:rsidRDefault="60C54407" w14:paraId="25F36B4D" w14:textId="05B04CD9">
      <w:pPr>
        <w:pStyle w:val="ListParagraph"/>
        <w:numPr>
          <w:ilvl w:val="0"/>
          <w:numId w:val="44"/>
        </w:numPr>
        <w:spacing w:before="0" w:after="0"/>
        <w:rPr>
          <w:ins w:author="Craig Parker" w:date="2024-08-06T12:33:00Z" w16du:dateUtc="2024-08-06T12:33:18Z" w:id="149"/>
          <w:rFonts w:ascii="Nunito" w:hAnsi="Nunito" w:eastAsia="Nunito" w:cs="Nunito"/>
          <w:color w:val="000000" w:themeColor="text1"/>
          <w:sz w:val="20"/>
          <w:rPrChange w:author="Craig Parker" w:date="2024-08-08T08:36:00Z" w16du:dateUtc="2024-08-07T10:23:00Z" w:id="150">
            <w:rPr>
              <w:ins w:author="Craig Parker" w:date="2024-08-06T12:33:00Z" w16du:dateUtc="2024-08-06T12:33:18Z" w:id="151"/>
              <w:szCs w:val="18"/>
            </w:rPr>
          </w:rPrChange>
        </w:rPr>
        <w:pPrChange w:author="Craig Parker" w:date="2024-08-06T18:48:00Z" w16du:dateUtc="2024-08-06T16:48:00Z" w:id="152">
          <w:pPr/>
        </w:pPrChange>
      </w:pPr>
      <w:ins w:author="Craig Parker" w:date="2024-08-06T12:33:00Z" w:id="153">
        <w:r w:rsidRPr="002E4822">
          <w:rPr>
            <w:rFonts w:ascii="Nunito" w:hAnsi="Nunito" w:eastAsia="Nunito" w:cs="Nunito"/>
            <w:b/>
            <w:bCs/>
            <w:color w:val="000000" w:themeColor="text1"/>
            <w:sz w:val="20"/>
            <w:rPrChange w:author="Craig Parker" w:date="2024-08-08T08:36:00Z" w:id="154">
              <w:rPr>
                <w:b/>
                <w:bCs/>
              </w:rPr>
            </w:rPrChange>
          </w:rPr>
          <w:t>Research Hubs</w:t>
        </w:r>
        <w:r w:rsidRPr="002E4822">
          <w:rPr>
            <w:rFonts w:ascii="Nunito" w:hAnsi="Nunito" w:eastAsia="Nunito" w:cs="Nunito"/>
            <w:color w:val="000000" w:themeColor="text1"/>
            <w:sz w:val="20"/>
            <w:rPrChange w:author="Craig Parker" w:date="2024-08-07T12:23:00Z" w:id="155">
              <w:rPr/>
            </w:rPrChange>
          </w:rPr>
          <w:t xml:space="preserve"> - One of the seven NIH DS-I Africa Research hubs</w:t>
        </w:r>
      </w:ins>
    </w:p>
    <w:p w:rsidRPr="002E4822" w:rsidR="52A8C99F" w:rsidRDefault="60C54407" w14:paraId="5BF22521" w14:textId="226D8C41">
      <w:pPr>
        <w:pStyle w:val="ListParagraph"/>
        <w:numPr>
          <w:ilvl w:val="0"/>
          <w:numId w:val="44"/>
        </w:numPr>
        <w:spacing w:before="0" w:after="0"/>
        <w:rPr>
          <w:ins w:author="Craig Parker" w:date="2024-08-06T12:33:00Z" w16du:dateUtc="2024-08-06T12:33:18Z" w:id="156"/>
          <w:rFonts w:ascii="Nunito" w:hAnsi="Nunito" w:eastAsia="Nunito" w:cs="Nunito"/>
          <w:color w:val="000000" w:themeColor="text1"/>
          <w:sz w:val="20"/>
          <w:rPrChange w:author="Craig Parker" w:date="2024-08-08T08:36:00Z" w16du:dateUtc="2024-08-07T10:23:00Z" w:id="157">
            <w:rPr>
              <w:ins w:author="Craig Parker" w:date="2024-08-06T12:33:00Z" w16du:dateUtc="2024-08-06T12:33:18Z" w:id="158"/>
              <w:szCs w:val="18"/>
            </w:rPr>
          </w:rPrChange>
        </w:rPr>
        <w:pPrChange w:author="Craig Parker" w:date="2024-08-06T18:48:00Z" w16du:dateUtc="2024-08-06T16:48:00Z" w:id="159">
          <w:pPr/>
        </w:pPrChange>
      </w:pPr>
      <w:ins w:author="Craig Parker" w:date="2024-08-06T12:33:00Z" w:id="160">
        <w:r w:rsidRPr="002E4822">
          <w:rPr>
            <w:rFonts w:ascii="Nunito" w:hAnsi="Nunito" w:eastAsia="Nunito" w:cs="Nunito"/>
            <w:b/>
            <w:bCs/>
            <w:color w:val="000000" w:themeColor="text1"/>
            <w:sz w:val="20"/>
            <w:rPrChange w:author="Craig Parker" w:date="2024-08-08T08:36:00Z" w:id="161">
              <w:rPr>
                <w:b/>
                <w:bCs/>
              </w:rPr>
            </w:rPrChange>
          </w:rPr>
          <w:t>TEC</w:t>
        </w:r>
        <w:r w:rsidRPr="002E4822">
          <w:rPr>
            <w:rFonts w:ascii="Nunito" w:hAnsi="Nunito" w:eastAsia="Nunito" w:cs="Nunito"/>
            <w:color w:val="000000" w:themeColor="text1"/>
            <w:sz w:val="20"/>
            <w:rPrChange w:author="Craig Parker" w:date="2024-08-07T12:23:00Z" w:id="162">
              <w:rPr/>
            </w:rPrChange>
          </w:rPr>
          <w:t xml:space="preserve"> - Training and Engagement Core of the HE²AT Center</w:t>
        </w:r>
      </w:ins>
    </w:p>
    <w:p w:rsidRPr="002E4822" w:rsidR="52A8C99F" w:rsidRDefault="60C54407" w14:paraId="65D97ED3" w14:textId="092054E5">
      <w:pPr>
        <w:pStyle w:val="ListParagraph"/>
        <w:numPr>
          <w:ilvl w:val="0"/>
          <w:numId w:val="44"/>
        </w:numPr>
        <w:spacing w:before="0" w:after="0"/>
        <w:rPr>
          <w:ins w:author="Craig Parker" w:date="2024-08-06T12:33:00Z" w16du:dateUtc="2024-08-06T12:33:18Z" w:id="163"/>
          <w:rFonts w:ascii="Nunito" w:hAnsi="Nunito" w:eastAsia="Nunito" w:cs="Nunito"/>
          <w:color w:val="000000" w:themeColor="text1"/>
          <w:sz w:val="20"/>
          <w:rPrChange w:author="Craig Parker" w:date="2024-08-08T08:36:00Z" w16du:dateUtc="2024-08-07T10:23:00Z" w:id="164">
            <w:rPr>
              <w:ins w:author="Craig Parker" w:date="2024-08-06T12:33:00Z" w16du:dateUtc="2024-08-06T12:33:18Z" w:id="165"/>
              <w:szCs w:val="18"/>
            </w:rPr>
          </w:rPrChange>
        </w:rPr>
        <w:pPrChange w:author="Craig Parker" w:date="2024-08-06T18:48:00Z" w16du:dateUtc="2024-08-06T16:48:00Z" w:id="166">
          <w:pPr/>
        </w:pPrChange>
      </w:pPr>
      <w:ins w:author="Craig Parker" w:date="2024-08-06T12:33:00Z" w:id="167">
        <w:r w:rsidRPr="002E4822">
          <w:rPr>
            <w:rFonts w:ascii="Nunito" w:hAnsi="Nunito" w:eastAsia="Nunito" w:cs="Nunito"/>
            <w:b/>
            <w:bCs/>
            <w:color w:val="000000" w:themeColor="text1"/>
            <w:sz w:val="20"/>
            <w:rPrChange w:author="Craig Parker" w:date="2024-08-08T08:36:00Z" w:id="168">
              <w:rPr>
                <w:b/>
                <w:bCs/>
              </w:rPr>
            </w:rPrChange>
          </w:rPr>
          <w:t>RP1</w:t>
        </w:r>
        <w:r w:rsidRPr="002E4822">
          <w:rPr>
            <w:rFonts w:ascii="Nunito" w:hAnsi="Nunito" w:eastAsia="Nunito" w:cs="Nunito"/>
            <w:color w:val="000000" w:themeColor="text1"/>
            <w:sz w:val="20"/>
            <w:rPrChange w:author="Craig Parker" w:date="2024-08-07T12:23:00Z" w:id="169">
              <w:rPr/>
            </w:rPrChange>
          </w:rPr>
          <w:t xml:space="preserve"> - Research Project 1 of the HE²AT Center</w:t>
        </w:r>
      </w:ins>
    </w:p>
    <w:p w:rsidRPr="002E4822" w:rsidR="52A8C99F" w:rsidRDefault="60C54407" w14:paraId="58182442" w14:textId="26A2C18F">
      <w:pPr>
        <w:pStyle w:val="ListParagraph"/>
        <w:numPr>
          <w:ilvl w:val="0"/>
          <w:numId w:val="44"/>
        </w:numPr>
        <w:spacing w:before="0" w:after="0"/>
        <w:rPr>
          <w:ins w:author="Craig Parker" w:date="2024-08-06T12:33:00Z" w16du:dateUtc="2024-08-06T12:33:18Z" w:id="170"/>
          <w:rFonts w:ascii="Nunito" w:hAnsi="Nunito" w:eastAsia="Nunito" w:cs="Nunito"/>
          <w:color w:val="000000" w:themeColor="text1"/>
          <w:sz w:val="20"/>
          <w:rPrChange w:author="Craig Parker" w:date="2024-08-08T08:36:00Z" w16du:dateUtc="2024-08-07T10:23:00Z" w:id="171">
            <w:rPr>
              <w:ins w:author="Craig Parker" w:date="2024-08-06T12:33:00Z" w16du:dateUtc="2024-08-06T12:33:18Z" w:id="172"/>
              <w:szCs w:val="18"/>
            </w:rPr>
          </w:rPrChange>
        </w:rPr>
        <w:pPrChange w:author="Craig Parker" w:date="2024-08-06T18:48:00Z" w16du:dateUtc="2024-08-06T16:48:00Z" w:id="173">
          <w:pPr/>
        </w:pPrChange>
      </w:pPr>
      <w:ins w:author="Craig Parker" w:date="2024-08-06T12:33:00Z" w:id="174">
        <w:r w:rsidRPr="002E4822">
          <w:rPr>
            <w:rFonts w:ascii="Nunito" w:hAnsi="Nunito" w:eastAsia="Nunito" w:cs="Nunito"/>
            <w:b/>
            <w:bCs/>
            <w:color w:val="000000" w:themeColor="text1"/>
            <w:sz w:val="20"/>
            <w:rPrChange w:author="Craig Parker" w:date="2024-08-08T08:36:00Z" w:id="175">
              <w:rPr>
                <w:b/>
                <w:bCs/>
              </w:rPr>
            </w:rPrChange>
          </w:rPr>
          <w:t>RP2</w:t>
        </w:r>
        <w:r w:rsidRPr="002E4822">
          <w:rPr>
            <w:rFonts w:ascii="Nunito" w:hAnsi="Nunito" w:eastAsia="Nunito" w:cs="Nunito"/>
            <w:color w:val="000000" w:themeColor="text1"/>
            <w:sz w:val="20"/>
            <w:rPrChange w:author="Craig Parker" w:date="2024-08-07T12:23:00Z" w:id="176">
              <w:rPr/>
            </w:rPrChange>
          </w:rPr>
          <w:t xml:space="preserve"> - Research Project 2 of the HE²AT Center</w:t>
        </w:r>
      </w:ins>
    </w:p>
    <w:p w:rsidRPr="002E4822" w:rsidR="52A8C99F" w:rsidRDefault="60C54407" w14:paraId="6F4879FE" w14:textId="755F9F3C">
      <w:pPr>
        <w:pStyle w:val="ListParagraph"/>
        <w:numPr>
          <w:ilvl w:val="0"/>
          <w:numId w:val="44"/>
        </w:numPr>
        <w:spacing w:before="0" w:after="0"/>
        <w:rPr>
          <w:ins w:author="Craig Parker" w:date="2024-08-06T12:33:00Z" w16du:dateUtc="2024-08-06T12:33:18Z" w:id="177"/>
          <w:rFonts w:ascii="Nunito" w:hAnsi="Nunito" w:eastAsia="Nunito" w:cs="Nunito"/>
          <w:color w:val="000000" w:themeColor="text1"/>
          <w:sz w:val="20"/>
          <w:rPrChange w:author="Craig Parker" w:date="2024-08-08T08:36:00Z" w16du:dateUtc="2024-08-07T10:23:00Z" w:id="178">
            <w:rPr>
              <w:ins w:author="Craig Parker" w:date="2024-08-06T12:33:00Z" w16du:dateUtc="2024-08-06T12:33:18Z" w:id="179"/>
              <w:szCs w:val="18"/>
            </w:rPr>
          </w:rPrChange>
        </w:rPr>
        <w:pPrChange w:author="Craig Parker" w:date="2024-08-06T18:48:00Z" w16du:dateUtc="2024-08-06T16:48:00Z" w:id="180">
          <w:pPr/>
        </w:pPrChange>
      </w:pPr>
      <w:ins w:author="Craig Parker" w:date="2024-08-06T12:33:00Z" w:id="181">
        <w:r w:rsidRPr="002E4822">
          <w:rPr>
            <w:rFonts w:ascii="Nunito" w:hAnsi="Nunito" w:eastAsia="Nunito" w:cs="Nunito"/>
            <w:b/>
            <w:bCs/>
            <w:color w:val="000000" w:themeColor="text1"/>
            <w:sz w:val="20"/>
            <w:rPrChange w:author="Craig Parker" w:date="2024-08-08T08:36:00Z" w:id="182">
              <w:rPr>
                <w:b/>
                <w:bCs/>
              </w:rPr>
            </w:rPrChange>
          </w:rPr>
          <w:t>DTA</w:t>
        </w:r>
        <w:r w:rsidRPr="002E4822">
          <w:rPr>
            <w:rFonts w:ascii="Nunito" w:hAnsi="Nunito" w:eastAsia="Nunito" w:cs="Nunito"/>
            <w:color w:val="000000" w:themeColor="text1"/>
            <w:sz w:val="20"/>
            <w:rPrChange w:author="Craig Parker" w:date="2024-08-07T12:23:00Z" w:id="183">
              <w:rPr/>
            </w:rPrChange>
          </w:rPr>
          <w:t xml:space="preserve"> - Data Transfer Agreement</w:t>
        </w:r>
      </w:ins>
    </w:p>
    <w:p w:rsidRPr="002E4822" w:rsidR="52A8C99F" w:rsidRDefault="60C54407" w14:paraId="0EAB61DB" w14:textId="52494674">
      <w:pPr>
        <w:pStyle w:val="ListParagraph"/>
        <w:numPr>
          <w:ilvl w:val="0"/>
          <w:numId w:val="44"/>
        </w:numPr>
        <w:spacing w:before="0" w:after="0"/>
        <w:rPr>
          <w:ins w:author="Craig Parker" w:date="2024-08-06T12:33:00Z" w16du:dateUtc="2024-08-06T12:33:18Z" w:id="184"/>
          <w:rFonts w:ascii="Nunito" w:hAnsi="Nunito" w:eastAsia="Nunito" w:cs="Nunito"/>
          <w:color w:val="000000" w:themeColor="text1"/>
          <w:sz w:val="20"/>
          <w:rPrChange w:author="Craig Parker" w:date="2024-08-08T08:36:00Z" w16du:dateUtc="2024-08-07T10:23:00Z" w:id="185">
            <w:rPr>
              <w:ins w:author="Craig Parker" w:date="2024-08-06T12:33:00Z" w16du:dateUtc="2024-08-06T12:33:18Z" w:id="186"/>
              <w:szCs w:val="18"/>
            </w:rPr>
          </w:rPrChange>
        </w:rPr>
        <w:pPrChange w:author="Craig Parker" w:date="2024-08-06T18:48:00Z" w16du:dateUtc="2024-08-06T16:48:00Z" w:id="187">
          <w:pPr/>
        </w:pPrChange>
      </w:pPr>
      <w:ins w:author="Craig Parker" w:date="2024-08-06T12:33:00Z" w:id="188">
        <w:r w:rsidRPr="002E4822">
          <w:rPr>
            <w:rFonts w:ascii="Nunito" w:hAnsi="Nunito" w:eastAsia="Nunito" w:cs="Nunito"/>
            <w:b/>
            <w:bCs/>
            <w:color w:val="000000" w:themeColor="text1"/>
            <w:sz w:val="20"/>
            <w:rPrChange w:author="Craig Parker" w:date="2024-08-08T08:36:00Z" w:id="189">
              <w:rPr>
                <w:b/>
                <w:bCs/>
              </w:rPr>
            </w:rPrChange>
          </w:rPr>
          <w:t>DMP</w:t>
        </w:r>
        <w:r w:rsidRPr="002E4822">
          <w:rPr>
            <w:rFonts w:ascii="Nunito" w:hAnsi="Nunito" w:eastAsia="Nunito" w:cs="Nunito"/>
            <w:color w:val="000000" w:themeColor="text1"/>
            <w:sz w:val="20"/>
            <w:rPrChange w:author="Craig Parker" w:date="2024-08-07T12:23:00Z" w:id="190">
              <w:rPr/>
            </w:rPrChange>
          </w:rPr>
          <w:t xml:space="preserve"> - Data Management Plan</w:t>
        </w:r>
      </w:ins>
    </w:p>
    <w:p w:rsidRPr="002E4822" w:rsidR="52A8C99F" w:rsidRDefault="60C54407" w14:paraId="1AE77BBB" w14:textId="7EEC5AC3">
      <w:pPr>
        <w:pStyle w:val="ListParagraph"/>
        <w:numPr>
          <w:ilvl w:val="0"/>
          <w:numId w:val="44"/>
        </w:numPr>
        <w:spacing w:before="0" w:after="0"/>
        <w:rPr>
          <w:ins w:author="Craig Parker" w:date="2024-08-06T12:33:00Z" w16du:dateUtc="2024-08-06T12:33:18Z" w:id="191"/>
          <w:rFonts w:ascii="Nunito" w:hAnsi="Nunito" w:eastAsia="Nunito" w:cs="Nunito"/>
          <w:color w:val="000000" w:themeColor="text1"/>
          <w:sz w:val="20"/>
          <w:rPrChange w:author="Craig Parker" w:date="2024-08-08T08:36:00Z" w16du:dateUtc="2024-08-07T10:23:00Z" w:id="192">
            <w:rPr>
              <w:ins w:author="Craig Parker" w:date="2024-08-06T12:33:00Z" w16du:dateUtc="2024-08-06T12:33:18Z" w:id="193"/>
              <w:szCs w:val="18"/>
            </w:rPr>
          </w:rPrChange>
        </w:rPr>
        <w:pPrChange w:author="Craig Parker" w:date="2024-08-06T18:48:00Z" w16du:dateUtc="2024-08-06T16:48:00Z" w:id="194">
          <w:pPr/>
        </w:pPrChange>
      </w:pPr>
      <w:ins w:author="Craig Parker" w:date="2024-08-06T12:33:00Z" w:id="195">
        <w:r w:rsidRPr="002E4822">
          <w:rPr>
            <w:rFonts w:ascii="Nunito" w:hAnsi="Nunito" w:eastAsia="Nunito" w:cs="Nunito"/>
            <w:b/>
            <w:bCs/>
            <w:color w:val="000000" w:themeColor="text1"/>
            <w:sz w:val="20"/>
            <w:rPrChange w:author="Craig Parker" w:date="2024-08-08T08:36:00Z" w:id="196">
              <w:rPr>
                <w:b/>
                <w:bCs/>
              </w:rPr>
            </w:rPrChange>
          </w:rPr>
          <w:t>DAP</w:t>
        </w:r>
        <w:r w:rsidRPr="002E4822">
          <w:rPr>
            <w:rFonts w:ascii="Nunito" w:hAnsi="Nunito" w:eastAsia="Nunito" w:cs="Nunito"/>
            <w:color w:val="000000" w:themeColor="text1"/>
            <w:sz w:val="20"/>
            <w:rPrChange w:author="Craig Parker" w:date="2024-08-07T12:23:00Z" w:id="197">
              <w:rPr/>
            </w:rPrChange>
          </w:rPr>
          <w:t xml:space="preserve"> - Data Analysis Platform</w:t>
        </w:r>
      </w:ins>
    </w:p>
    <w:p w:rsidRPr="002E4822" w:rsidR="52A8C99F" w:rsidRDefault="60C54407" w14:paraId="79F5D1D5" w14:textId="6A0C9BD1">
      <w:pPr>
        <w:pStyle w:val="ListParagraph"/>
        <w:numPr>
          <w:ilvl w:val="0"/>
          <w:numId w:val="44"/>
        </w:numPr>
        <w:spacing w:before="0" w:after="0"/>
        <w:rPr>
          <w:ins w:author="Craig Parker" w:date="2024-08-06T12:33:00Z" w16du:dateUtc="2024-08-06T12:33:18Z" w:id="198"/>
          <w:rFonts w:ascii="Nunito" w:hAnsi="Nunito" w:eastAsia="Nunito" w:cs="Nunito"/>
          <w:color w:val="000000" w:themeColor="text1"/>
          <w:sz w:val="20"/>
          <w:rPrChange w:author="Craig Parker" w:date="2024-08-08T08:36:00Z" w16du:dateUtc="2024-08-07T10:23:00Z" w:id="199">
            <w:rPr>
              <w:ins w:author="Craig Parker" w:date="2024-08-06T12:33:00Z" w16du:dateUtc="2024-08-06T12:33:18Z" w:id="200"/>
              <w:szCs w:val="18"/>
            </w:rPr>
          </w:rPrChange>
        </w:rPr>
        <w:pPrChange w:author="Craig Parker" w:date="2024-08-06T18:48:00Z" w16du:dateUtc="2024-08-06T16:48:00Z" w:id="201">
          <w:pPr/>
        </w:pPrChange>
      </w:pPr>
      <w:ins w:author="Craig Parker" w:date="2024-08-06T12:33:00Z" w:id="202">
        <w:r w:rsidRPr="002E4822">
          <w:rPr>
            <w:rFonts w:ascii="Nunito" w:hAnsi="Nunito" w:eastAsia="Nunito" w:cs="Nunito"/>
            <w:b/>
            <w:bCs/>
            <w:color w:val="000000" w:themeColor="text1"/>
            <w:sz w:val="20"/>
            <w:rPrChange w:author="Craig Parker" w:date="2024-08-08T08:36:00Z" w:id="203">
              <w:rPr>
                <w:b/>
                <w:bCs/>
              </w:rPr>
            </w:rPrChange>
          </w:rPr>
          <w:t>LDAP</w:t>
        </w:r>
        <w:r w:rsidRPr="002E4822">
          <w:rPr>
            <w:rFonts w:ascii="Nunito" w:hAnsi="Nunito" w:eastAsia="Nunito" w:cs="Nunito"/>
            <w:color w:val="000000" w:themeColor="text1"/>
            <w:sz w:val="20"/>
            <w:rPrChange w:author="Craig Parker" w:date="2024-08-07T12:23:00Z" w:id="204">
              <w:rPr/>
            </w:rPrChange>
          </w:rPr>
          <w:t xml:space="preserve"> - Lightweight Directory Access Protocol</w:t>
        </w:r>
      </w:ins>
    </w:p>
    <w:p w:rsidRPr="002E4822" w:rsidR="52A8C99F" w:rsidRDefault="60C54407" w14:paraId="1CD64DB7" w14:textId="41A284C2">
      <w:pPr>
        <w:pStyle w:val="ListParagraph"/>
        <w:numPr>
          <w:ilvl w:val="0"/>
          <w:numId w:val="44"/>
        </w:numPr>
        <w:spacing w:before="0" w:after="0"/>
        <w:rPr>
          <w:ins w:author="Craig Parker" w:date="2024-08-06T12:33:00Z" w16du:dateUtc="2024-08-06T12:33:18Z" w:id="205"/>
          <w:rFonts w:ascii="Nunito" w:hAnsi="Nunito" w:eastAsia="Nunito" w:cs="Nunito"/>
          <w:color w:val="000000" w:themeColor="text1"/>
          <w:sz w:val="20"/>
          <w:rPrChange w:author="Craig Parker" w:date="2024-08-08T08:36:00Z" w16du:dateUtc="2024-08-07T10:23:00Z" w:id="206">
            <w:rPr>
              <w:ins w:author="Craig Parker" w:date="2024-08-06T12:33:00Z" w16du:dateUtc="2024-08-06T12:33:18Z" w:id="207"/>
              <w:szCs w:val="18"/>
            </w:rPr>
          </w:rPrChange>
        </w:rPr>
        <w:pPrChange w:author="Craig Parker" w:date="2024-08-06T18:48:00Z" w16du:dateUtc="2024-08-06T16:48:00Z" w:id="208">
          <w:pPr/>
        </w:pPrChange>
      </w:pPr>
      <w:proofErr w:type="spellStart"/>
      <w:ins w:author="Craig Parker" w:date="2024-08-06T12:33:00Z" w:id="209">
        <w:r w:rsidRPr="002E4822">
          <w:rPr>
            <w:rFonts w:ascii="Nunito" w:hAnsi="Nunito" w:eastAsia="Nunito" w:cs="Nunito"/>
            <w:b/>
            <w:bCs/>
            <w:color w:val="000000" w:themeColor="text1"/>
            <w:sz w:val="20"/>
            <w:rPrChange w:author="Craig Parker" w:date="2024-08-08T08:36:00Z" w:id="210">
              <w:rPr>
                <w:b/>
                <w:bCs/>
              </w:rPr>
            </w:rPrChange>
          </w:rPr>
          <w:t>sSA</w:t>
        </w:r>
        <w:proofErr w:type="spellEnd"/>
        <w:r w:rsidRPr="002E4822">
          <w:rPr>
            <w:rFonts w:ascii="Nunito" w:hAnsi="Nunito" w:eastAsia="Nunito" w:cs="Nunito"/>
            <w:color w:val="000000" w:themeColor="text1"/>
            <w:sz w:val="20"/>
            <w:rPrChange w:author="Craig Parker" w:date="2024-08-07T12:23:00Z" w:id="211">
              <w:rPr/>
            </w:rPrChange>
          </w:rPr>
          <w:t xml:space="preserve"> - sub-Saharan Africa</w:t>
        </w:r>
      </w:ins>
    </w:p>
    <w:p w:rsidRPr="002E4822" w:rsidR="52A8C99F" w:rsidRDefault="60C54407" w14:paraId="27C44B3E" w14:textId="5CFF8AD7">
      <w:pPr>
        <w:pStyle w:val="ListParagraph"/>
        <w:numPr>
          <w:ilvl w:val="0"/>
          <w:numId w:val="44"/>
        </w:numPr>
        <w:spacing w:before="0" w:after="0"/>
        <w:rPr>
          <w:ins w:author="Craig Parker" w:date="2024-08-06T12:33:00Z" w16du:dateUtc="2024-08-06T12:33:18Z" w:id="212"/>
          <w:rFonts w:ascii="Nunito" w:hAnsi="Nunito" w:eastAsia="Nunito" w:cs="Nunito"/>
          <w:color w:val="000000" w:themeColor="text1"/>
          <w:sz w:val="20"/>
          <w:rPrChange w:author="Craig Parker" w:date="2024-08-08T08:36:00Z" w16du:dateUtc="2024-08-07T10:23:00Z" w:id="213">
            <w:rPr>
              <w:ins w:author="Craig Parker" w:date="2024-08-06T12:33:00Z" w16du:dateUtc="2024-08-06T12:33:18Z" w:id="214"/>
              <w:szCs w:val="18"/>
            </w:rPr>
          </w:rPrChange>
        </w:rPr>
        <w:pPrChange w:author="Craig Parker" w:date="2024-08-06T18:48:00Z" w16du:dateUtc="2024-08-06T16:48:00Z" w:id="215">
          <w:pPr/>
        </w:pPrChange>
      </w:pPr>
      <w:ins w:author="Craig Parker" w:date="2024-08-06T12:33:00Z" w:id="216">
        <w:r w:rsidRPr="002E4822">
          <w:rPr>
            <w:rFonts w:ascii="Nunito" w:hAnsi="Nunito" w:eastAsia="Nunito" w:cs="Nunito"/>
            <w:b/>
            <w:bCs/>
            <w:color w:val="000000" w:themeColor="text1"/>
            <w:sz w:val="20"/>
            <w:rPrChange w:author="Craig Parker" w:date="2024-08-08T08:36:00Z" w:id="217">
              <w:rPr>
                <w:b/>
                <w:bCs/>
              </w:rPr>
            </w:rPrChange>
          </w:rPr>
          <w:t>WWARN</w:t>
        </w:r>
        <w:r w:rsidRPr="002E4822">
          <w:rPr>
            <w:rFonts w:ascii="Nunito" w:hAnsi="Nunito" w:eastAsia="Nunito" w:cs="Nunito"/>
            <w:color w:val="000000" w:themeColor="text1"/>
            <w:sz w:val="20"/>
            <w:rPrChange w:author="Craig Parker" w:date="2024-08-07T12:23:00Z" w:id="218">
              <w:rPr/>
            </w:rPrChange>
          </w:rPr>
          <w:t xml:space="preserve"> - Worldwide Antimalarial Resistance Network</w:t>
        </w:r>
      </w:ins>
    </w:p>
    <w:p w:rsidRPr="002E4822" w:rsidR="52A8C99F" w:rsidRDefault="60C54407" w14:paraId="56FF14AF" w14:textId="7686A5C8">
      <w:pPr>
        <w:pStyle w:val="ListParagraph"/>
        <w:numPr>
          <w:ilvl w:val="0"/>
          <w:numId w:val="44"/>
        </w:numPr>
        <w:spacing w:before="0" w:after="0"/>
        <w:rPr>
          <w:ins w:author="Craig Parker" w:date="2024-08-06T12:33:00Z" w16du:dateUtc="2024-08-06T12:33:18Z" w:id="219"/>
          <w:rFonts w:ascii="Nunito" w:hAnsi="Nunito" w:eastAsia="Nunito" w:cs="Nunito"/>
          <w:color w:val="000000" w:themeColor="text1"/>
          <w:sz w:val="20"/>
          <w:rPrChange w:author="Craig Parker" w:date="2024-08-08T08:36:00Z" w16du:dateUtc="2024-08-07T10:23:00Z" w:id="220">
            <w:rPr>
              <w:ins w:author="Craig Parker" w:date="2024-08-06T12:33:00Z" w16du:dateUtc="2024-08-06T12:33:18Z" w:id="221"/>
              <w:szCs w:val="18"/>
            </w:rPr>
          </w:rPrChange>
        </w:rPr>
        <w:pPrChange w:author="Craig Parker" w:date="2024-08-06T18:48:00Z" w16du:dateUtc="2024-08-06T16:48:00Z" w:id="222">
          <w:pPr/>
        </w:pPrChange>
      </w:pPr>
      <w:proofErr w:type="spellStart"/>
      <w:ins w:author="Craig Parker" w:date="2024-08-06T12:33:00Z" w:id="223">
        <w:r w:rsidRPr="002E4822">
          <w:rPr>
            <w:rFonts w:ascii="Nunito" w:hAnsi="Nunito" w:eastAsia="Nunito" w:cs="Nunito"/>
            <w:b/>
            <w:bCs/>
            <w:color w:val="000000" w:themeColor="text1"/>
            <w:sz w:val="20"/>
            <w:rPrChange w:author="Craig Parker" w:date="2024-08-08T08:36:00Z" w:id="224">
              <w:rPr>
                <w:b/>
                <w:bCs/>
              </w:rPr>
            </w:rPrChange>
          </w:rPr>
          <w:t>BMGFKi</w:t>
        </w:r>
        <w:proofErr w:type="spellEnd"/>
        <w:r w:rsidRPr="002E4822">
          <w:rPr>
            <w:rFonts w:ascii="Nunito" w:hAnsi="Nunito" w:eastAsia="Nunito" w:cs="Nunito"/>
            <w:color w:val="000000" w:themeColor="text1"/>
            <w:sz w:val="20"/>
            <w:rPrChange w:author="Craig Parker" w:date="2024-08-07T12:23:00Z" w:id="225">
              <w:rPr/>
            </w:rPrChange>
          </w:rPr>
          <w:t xml:space="preserve"> - Bill and Melinda Gates Foundation Ki repository</w:t>
        </w:r>
      </w:ins>
    </w:p>
    <w:p w:rsidRPr="002E4822" w:rsidR="52A8C99F" w:rsidRDefault="60C54407" w14:paraId="6564937F" w14:textId="433864F8">
      <w:pPr>
        <w:pStyle w:val="ListParagraph"/>
        <w:numPr>
          <w:ilvl w:val="0"/>
          <w:numId w:val="44"/>
        </w:numPr>
        <w:spacing w:before="0" w:after="0"/>
        <w:rPr>
          <w:ins w:author="Craig Parker" w:date="2024-08-06T12:33:00Z" w16du:dateUtc="2024-08-06T12:33:18Z" w:id="226"/>
          <w:rFonts w:ascii="Nunito" w:hAnsi="Nunito" w:eastAsia="Nunito" w:cs="Nunito"/>
          <w:color w:val="000000" w:themeColor="text1"/>
          <w:sz w:val="20"/>
          <w:rPrChange w:author="Craig Parker" w:date="2024-08-08T08:36:00Z" w16du:dateUtc="2024-08-07T10:23:00Z" w:id="227">
            <w:rPr>
              <w:ins w:author="Craig Parker" w:date="2024-08-06T12:33:00Z" w16du:dateUtc="2024-08-06T12:33:18Z" w:id="228"/>
              <w:szCs w:val="18"/>
            </w:rPr>
          </w:rPrChange>
        </w:rPr>
        <w:pPrChange w:author="Craig Parker" w:date="2024-08-06T18:48:00Z" w16du:dateUtc="2024-08-06T16:48:00Z" w:id="229">
          <w:pPr/>
        </w:pPrChange>
      </w:pPr>
      <w:ins w:author="Craig Parker" w:date="2024-08-06T12:33:00Z" w:id="230">
        <w:r w:rsidRPr="002E4822">
          <w:rPr>
            <w:rFonts w:ascii="Nunito" w:hAnsi="Nunito" w:eastAsia="Nunito" w:cs="Nunito"/>
            <w:b/>
            <w:bCs/>
            <w:color w:val="000000" w:themeColor="text1"/>
            <w:sz w:val="20"/>
            <w:rPrChange w:author="Craig Parker" w:date="2024-08-08T08:36:00Z" w:id="231">
              <w:rPr>
                <w:b/>
                <w:bCs/>
              </w:rPr>
            </w:rPrChange>
          </w:rPr>
          <w:t>TLS</w:t>
        </w:r>
        <w:r w:rsidRPr="002E4822">
          <w:rPr>
            <w:rFonts w:ascii="Nunito" w:hAnsi="Nunito" w:eastAsia="Nunito" w:cs="Nunito"/>
            <w:color w:val="000000" w:themeColor="text1"/>
            <w:sz w:val="20"/>
            <w:rPrChange w:author="Craig Parker" w:date="2024-08-07T12:23:00Z" w:id="232">
              <w:rPr/>
            </w:rPrChange>
          </w:rPr>
          <w:t xml:space="preserve"> - Transport Layer Security</w:t>
        </w:r>
      </w:ins>
    </w:p>
    <w:p w:rsidRPr="002E4822" w:rsidR="52A8C99F" w:rsidRDefault="60C54407" w14:paraId="28BD350A" w14:textId="538BD0D1">
      <w:pPr>
        <w:pStyle w:val="ListParagraph"/>
        <w:numPr>
          <w:ilvl w:val="0"/>
          <w:numId w:val="44"/>
        </w:numPr>
        <w:spacing w:before="0" w:after="0"/>
        <w:rPr>
          <w:ins w:author="Craig Parker" w:date="2024-08-06T12:33:00Z" w16du:dateUtc="2024-08-06T12:33:18Z" w:id="233"/>
          <w:rFonts w:ascii="Nunito" w:hAnsi="Nunito" w:eastAsia="Nunito" w:cs="Nunito"/>
          <w:color w:val="000000" w:themeColor="text1"/>
          <w:sz w:val="20"/>
          <w:rPrChange w:author="Craig Parker" w:date="2024-08-08T08:36:00Z" w16du:dateUtc="2024-08-07T10:23:00Z" w:id="234">
            <w:rPr>
              <w:ins w:author="Craig Parker" w:date="2024-08-06T12:33:00Z" w16du:dateUtc="2024-08-06T12:33:18Z" w:id="235"/>
              <w:szCs w:val="18"/>
            </w:rPr>
          </w:rPrChange>
        </w:rPr>
        <w:pPrChange w:author="Craig Parker" w:date="2024-08-06T18:48:00Z" w16du:dateUtc="2024-08-06T16:48:00Z" w:id="236">
          <w:pPr/>
        </w:pPrChange>
      </w:pPr>
      <w:ins w:author="Craig Parker" w:date="2024-08-06T12:33:00Z" w:id="237">
        <w:r w:rsidRPr="002E4822">
          <w:rPr>
            <w:rFonts w:ascii="Nunito" w:hAnsi="Nunito" w:eastAsia="Nunito" w:cs="Nunito"/>
            <w:b/>
            <w:bCs/>
            <w:color w:val="000000" w:themeColor="text1"/>
            <w:sz w:val="20"/>
            <w:rPrChange w:author="Craig Parker" w:date="2024-08-08T08:36:00Z" w:id="238">
              <w:rPr>
                <w:b/>
                <w:bCs/>
              </w:rPr>
            </w:rPrChange>
          </w:rPr>
          <w:t>FAIR</w:t>
        </w:r>
        <w:r w:rsidRPr="002E4822">
          <w:rPr>
            <w:rFonts w:ascii="Nunito" w:hAnsi="Nunito" w:eastAsia="Nunito" w:cs="Nunito"/>
            <w:color w:val="000000" w:themeColor="text1"/>
            <w:sz w:val="20"/>
            <w:rPrChange w:author="Craig Parker" w:date="2024-08-07T12:23:00Z" w:id="239">
              <w:rPr/>
            </w:rPrChange>
          </w:rPr>
          <w:t xml:space="preserve"> - Findable, Accessible, Interoperable, and Reusable</w:t>
        </w:r>
      </w:ins>
    </w:p>
    <w:p w:rsidRPr="002E4822" w:rsidR="52A8C99F" w:rsidRDefault="60C54407" w14:paraId="20207324" w14:textId="34CCE0C2">
      <w:pPr>
        <w:pStyle w:val="ListParagraph"/>
        <w:numPr>
          <w:ilvl w:val="0"/>
          <w:numId w:val="44"/>
        </w:numPr>
        <w:spacing w:before="0" w:after="0"/>
        <w:rPr>
          <w:ins w:author="Craig Parker" w:date="2024-08-06T12:33:00Z" w16du:dateUtc="2024-08-06T12:33:18Z" w:id="240"/>
          <w:rFonts w:ascii="Nunito" w:hAnsi="Nunito" w:eastAsia="Nunito" w:cs="Nunito"/>
          <w:color w:val="000000" w:themeColor="text1"/>
          <w:sz w:val="20"/>
          <w:rPrChange w:author="Craig Parker" w:date="2024-08-08T08:36:00Z" w16du:dateUtc="2024-08-07T10:23:00Z" w:id="241">
            <w:rPr>
              <w:ins w:author="Craig Parker" w:date="2024-08-06T12:33:00Z" w16du:dateUtc="2024-08-06T12:33:18Z" w:id="242"/>
              <w:szCs w:val="18"/>
            </w:rPr>
          </w:rPrChange>
        </w:rPr>
        <w:pPrChange w:author="Craig Parker" w:date="2024-08-06T18:48:00Z" w16du:dateUtc="2024-08-06T16:48:00Z" w:id="243">
          <w:pPr/>
        </w:pPrChange>
      </w:pPr>
      <w:ins w:author="Craig Parker" w:date="2024-08-06T12:33:00Z" w:id="244">
        <w:r w:rsidRPr="002E4822">
          <w:rPr>
            <w:rFonts w:ascii="Nunito" w:hAnsi="Nunito" w:eastAsia="Nunito" w:cs="Nunito"/>
            <w:b/>
            <w:bCs/>
            <w:color w:val="000000" w:themeColor="text1"/>
            <w:sz w:val="20"/>
            <w:rPrChange w:author="Craig Parker" w:date="2024-08-08T08:36:00Z" w:id="245">
              <w:rPr>
                <w:b/>
                <w:bCs/>
              </w:rPr>
            </w:rPrChange>
          </w:rPr>
          <w:t>DUOS</w:t>
        </w:r>
        <w:r w:rsidRPr="002E4822">
          <w:rPr>
            <w:rFonts w:ascii="Nunito" w:hAnsi="Nunito" w:eastAsia="Nunito" w:cs="Nunito"/>
            <w:color w:val="000000" w:themeColor="text1"/>
            <w:sz w:val="20"/>
            <w:rPrChange w:author="Craig Parker" w:date="2024-08-07T12:23:00Z" w:id="246">
              <w:rPr/>
            </w:rPrChange>
          </w:rPr>
          <w:t xml:space="preserve"> - Data Use Oversight System</w:t>
        </w:r>
      </w:ins>
    </w:p>
    <w:p w:rsidRPr="002E4822" w:rsidR="52A8C99F" w:rsidRDefault="60C54407" w14:paraId="1134DC63" w14:textId="6866481E">
      <w:pPr>
        <w:pStyle w:val="ListParagraph"/>
        <w:numPr>
          <w:ilvl w:val="0"/>
          <w:numId w:val="44"/>
        </w:numPr>
        <w:spacing w:before="0" w:after="0"/>
        <w:rPr>
          <w:ins w:author="Craig Parker" w:date="2024-08-06T12:33:00Z" w16du:dateUtc="2024-08-06T12:33:18Z" w:id="247"/>
          <w:rFonts w:ascii="Nunito" w:hAnsi="Nunito" w:eastAsia="Nunito" w:cs="Nunito"/>
          <w:color w:val="000000" w:themeColor="text1"/>
          <w:sz w:val="20"/>
          <w:rPrChange w:author="Craig Parker" w:date="2024-08-08T08:36:00Z" w16du:dateUtc="2024-08-07T10:23:00Z" w:id="248">
            <w:rPr>
              <w:ins w:author="Craig Parker" w:date="2024-08-06T12:33:00Z" w16du:dateUtc="2024-08-06T12:33:18Z" w:id="249"/>
              <w:szCs w:val="18"/>
            </w:rPr>
          </w:rPrChange>
        </w:rPr>
        <w:pPrChange w:author="Craig Parker" w:date="2024-08-06T18:48:00Z" w16du:dateUtc="2024-08-06T16:48:00Z" w:id="250">
          <w:pPr/>
        </w:pPrChange>
      </w:pPr>
      <w:ins w:author="Craig Parker" w:date="2024-08-06T12:33:00Z" w:id="251">
        <w:r w:rsidRPr="002E4822">
          <w:rPr>
            <w:rFonts w:ascii="Nunito" w:hAnsi="Nunito" w:eastAsia="Nunito" w:cs="Nunito"/>
            <w:b/>
            <w:bCs/>
            <w:color w:val="000000" w:themeColor="text1"/>
            <w:sz w:val="20"/>
            <w:rPrChange w:author="Craig Parker" w:date="2024-08-08T08:36:00Z" w:id="252">
              <w:rPr>
                <w:b/>
                <w:bCs/>
              </w:rPr>
            </w:rPrChange>
          </w:rPr>
          <w:t>ODSP</w:t>
        </w:r>
        <w:r w:rsidRPr="002E4822">
          <w:rPr>
            <w:rFonts w:ascii="Nunito" w:hAnsi="Nunito" w:eastAsia="Nunito" w:cs="Nunito"/>
            <w:color w:val="000000" w:themeColor="text1"/>
            <w:sz w:val="20"/>
            <w:rPrChange w:author="Craig Parker" w:date="2024-08-07T12:23:00Z" w:id="253">
              <w:rPr/>
            </w:rPrChange>
          </w:rPr>
          <w:t xml:space="preserve"> - Open Data Science Platform</w:t>
        </w:r>
      </w:ins>
    </w:p>
    <w:p w:rsidRPr="002E4822" w:rsidR="52A8C99F" w:rsidP="60C54407" w:rsidRDefault="60C54407" w14:paraId="2758E8BF" w14:textId="7FFBC163">
      <w:pPr>
        <w:pStyle w:val="ListParagraph"/>
        <w:numPr>
          <w:ilvl w:val="0"/>
          <w:numId w:val="44"/>
        </w:numPr>
        <w:spacing w:before="0" w:after="0"/>
        <w:rPr>
          <w:rFonts w:ascii="Nunito" w:hAnsi="Nunito" w:eastAsia="Nunito" w:cs="Nunito"/>
          <w:color w:val="000000" w:themeColor="text1"/>
          <w:sz w:val="20"/>
          <w:rPrChange w:author="Craig Parker" w:date="2024-08-08T08:36:00Z" w:id="254">
            <w:rPr>
              <w:rFonts w:ascii="Nunito" w:hAnsi="Nunito" w:eastAsia="Nunito" w:cs="Nunito"/>
              <w:color w:val="000000" w:themeColor="text1"/>
            </w:rPr>
          </w:rPrChange>
        </w:rPr>
      </w:pPr>
      <w:ins w:author="Craig Parker" w:date="2024-08-06T12:33:00Z" w:id="255">
        <w:r w:rsidRPr="002E4822">
          <w:rPr>
            <w:rFonts w:ascii="Nunito" w:hAnsi="Nunito" w:eastAsia="Nunito" w:cs="Nunito"/>
            <w:b/>
            <w:bCs/>
            <w:color w:val="000000" w:themeColor="text1"/>
            <w:sz w:val="20"/>
            <w:rPrChange w:author="Craig Parker" w:date="2024-08-08T08:36:00Z" w:id="256">
              <w:rPr>
                <w:b/>
                <w:bCs/>
              </w:rPr>
            </w:rPrChange>
          </w:rPr>
          <w:t>DAC</w:t>
        </w:r>
        <w:r w:rsidRPr="002E4822">
          <w:rPr>
            <w:rFonts w:ascii="Nunito" w:hAnsi="Nunito" w:eastAsia="Nunito" w:cs="Nunito"/>
            <w:color w:val="000000" w:themeColor="text1"/>
            <w:sz w:val="20"/>
            <w:rPrChange w:author="Craig Parker" w:date="2024-08-07T12:23:00Z" w:id="257">
              <w:rPr/>
            </w:rPrChange>
          </w:rPr>
          <w:t xml:space="preserve"> - Data Access Committee</w:t>
        </w:r>
      </w:ins>
    </w:p>
    <w:p w:rsidRPr="002E4822" w:rsidR="00AB0BF1" w:rsidP="60C54407" w:rsidRDefault="60C54407" w14:paraId="298AA230" w14:textId="049C403E">
      <w:pPr>
        <w:pStyle w:val="ListParagraph"/>
        <w:numPr>
          <w:ilvl w:val="0"/>
          <w:numId w:val="44"/>
        </w:numPr>
        <w:spacing w:before="0" w:after="0"/>
        <w:rPr>
          <w:rFonts w:ascii="Nunito" w:hAnsi="Nunito" w:eastAsia="Nunito" w:cs="Nunito"/>
          <w:b/>
          <w:bCs/>
          <w:color w:val="000000" w:themeColor="text1"/>
          <w:sz w:val="20"/>
          <w:rPrChange w:author="Craig Parker" w:date="2024-08-08T08:36:00Z" w:id="258">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59">
            <w:rPr>
              <w:rFonts w:ascii="Nunito" w:hAnsi="Nunito" w:eastAsia="Nunito" w:cs="Nunito"/>
              <w:b/>
              <w:bCs/>
              <w:color w:val="000000" w:themeColor="text1"/>
            </w:rPr>
          </w:rPrChange>
        </w:rPr>
        <w:t>SRTM - Shuttle Radar Topography Mission</w:t>
      </w:r>
    </w:p>
    <w:p w:rsidRPr="002E4822" w:rsidR="00AB0BF1" w:rsidP="60C54407" w:rsidRDefault="60C54407" w14:paraId="467CE1D4" w14:textId="71436E44">
      <w:pPr>
        <w:pStyle w:val="ListParagraph"/>
        <w:numPr>
          <w:ilvl w:val="0"/>
          <w:numId w:val="44"/>
        </w:numPr>
        <w:spacing w:before="0" w:after="0"/>
        <w:rPr>
          <w:rFonts w:ascii="Nunito" w:hAnsi="Nunito" w:eastAsia="Nunito" w:cs="Nunito"/>
          <w:b/>
          <w:bCs/>
          <w:color w:val="000000" w:themeColor="text1"/>
          <w:sz w:val="20"/>
          <w:rPrChange w:author="Craig Parker" w:date="2024-08-08T08:36:00Z" w:id="260">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61">
            <w:rPr>
              <w:rFonts w:ascii="Nunito" w:hAnsi="Nunito" w:eastAsia="Nunito" w:cs="Nunito"/>
              <w:b/>
              <w:bCs/>
              <w:color w:val="000000" w:themeColor="text1"/>
            </w:rPr>
          </w:rPrChange>
        </w:rPr>
        <w:t>NDVI - Normalized Difference Vegetation Index</w:t>
      </w:r>
    </w:p>
    <w:p w:rsidRPr="002E4822" w:rsidR="00AB0BF1" w:rsidP="60C54407" w:rsidRDefault="60C54407" w14:paraId="3FF06C6A" w14:textId="111645A4">
      <w:pPr>
        <w:pStyle w:val="ListParagraph"/>
        <w:numPr>
          <w:ilvl w:val="0"/>
          <w:numId w:val="44"/>
        </w:numPr>
        <w:spacing w:before="0" w:after="0"/>
        <w:rPr>
          <w:rFonts w:ascii="Nunito" w:hAnsi="Nunito" w:eastAsia="Nunito" w:cs="Nunito"/>
          <w:b/>
          <w:bCs/>
          <w:color w:val="000000" w:themeColor="text1"/>
          <w:sz w:val="20"/>
          <w:rPrChange w:author="Craig Parker" w:date="2024-08-08T08:36:00Z" w:id="262">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63">
            <w:rPr>
              <w:rFonts w:ascii="Nunito" w:hAnsi="Nunito" w:eastAsia="Nunito" w:cs="Nunito"/>
              <w:b/>
              <w:bCs/>
              <w:color w:val="000000" w:themeColor="text1"/>
            </w:rPr>
          </w:rPrChange>
        </w:rPr>
        <w:t>NIR - Near-Infrared</w:t>
      </w:r>
    </w:p>
    <w:p w:rsidRPr="002E4822" w:rsidR="00AB0BF1" w:rsidP="60C54407" w:rsidRDefault="60C54407" w14:paraId="057BF5A7" w14:textId="1ECD6098">
      <w:pPr>
        <w:pStyle w:val="ListParagraph"/>
        <w:numPr>
          <w:ilvl w:val="0"/>
          <w:numId w:val="44"/>
        </w:numPr>
        <w:spacing w:before="0" w:after="0"/>
        <w:rPr>
          <w:rFonts w:ascii="Nunito" w:hAnsi="Nunito" w:eastAsia="Nunito" w:cs="Nunito"/>
          <w:b/>
          <w:bCs/>
          <w:color w:val="000000" w:themeColor="text1"/>
          <w:sz w:val="20"/>
          <w:rPrChange w:author="Craig Parker" w:date="2024-08-08T08:36:00Z" w:id="264">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65">
            <w:rPr>
              <w:rFonts w:ascii="Nunito" w:hAnsi="Nunito" w:eastAsia="Nunito" w:cs="Nunito"/>
              <w:b/>
              <w:bCs/>
              <w:color w:val="000000" w:themeColor="text1"/>
            </w:rPr>
          </w:rPrChange>
        </w:rPr>
        <w:t>AOT - Aerosol Optical Thickness</w:t>
      </w:r>
    </w:p>
    <w:p w:rsidRPr="002E4822" w:rsidR="00AB0BF1" w:rsidP="60C54407" w:rsidRDefault="60C54407" w14:paraId="7F8BC4A8" w14:textId="03EB0D30">
      <w:pPr>
        <w:pStyle w:val="ListParagraph"/>
        <w:numPr>
          <w:ilvl w:val="0"/>
          <w:numId w:val="44"/>
        </w:numPr>
        <w:spacing w:before="0" w:after="0"/>
        <w:rPr>
          <w:rFonts w:ascii="Nunito" w:hAnsi="Nunito" w:eastAsia="Nunito" w:cs="Nunito"/>
          <w:b/>
          <w:bCs/>
          <w:color w:val="000000" w:themeColor="text1"/>
          <w:sz w:val="20"/>
          <w:rPrChange w:author="Craig Parker" w:date="2024-08-08T08:36:00Z" w:id="266">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67">
            <w:rPr>
              <w:rFonts w:ascii="Nunito" w:hAnsi="Nunito" w:eastAsia="Nunito" w:cs="Nunito"/>
              <w:b/>
              <w:bCs/>
              <w:color w:val="000000" w:themeColor="text1"/>
            </w:rPr>
          </w:rPrChange>
        </w:rPr>
        <w:t>GCRO - Gauteng City-Region Observatory</w:t>
      </w:r>
    </w:p>
    <w:p w:rsidRPr="002E4822" w:rsidR="00AB0BF1" w:rsidP="60C54407" w:rsidRDefault="60C54407" w14:paraId="30045BB1" w14:textId="2B7BC970">
      <w:pPr>
        <w:pStyle w:val="ListParagraph"/>
        <w:numPr>
          <w:ilvl w:val="0"/>
          <w:numId w:val="44"/>
        </w:numPr>
        <w:spacing w:before="0" w:after="0"/>
        <w:rPr>
          <w:rFonts w:ascii="Nunito" w:hAnsi="Nunito" w:eastAsia="Nunito" w:cs="Nunito"/>
          <w:b/>
          <w:bCs/>
          <w:color w:val="000000" w:themeColor="text1"/>
          <w:sz w:val="20"/>
          <w:rPrChange w:author="Craig Parker" w:date="2024-08-08T08:36:00Z" w:id="268">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69">
            <w:rPr>
              <w:rFonts w:ascii="Nunito" w:hAnsi="Nunito" w:eastAsia="Nunito" w:cs="Nunito"/>
              <w:b/>
              <w:bCs/>
              <w:color w:val="000000" w:themeColor="text1"/>
            </w:rPr>
          </w:rPrChange>
        </w:rPr>
        <w:t>QoS - Quality of Service</w:t>
      </w:r>
    </w:p>
    <w:p w:rsidRPr="002E4822" w:rsidR="00AB0BF1" w:rsidP="60C54407" w:rsidRDefault="60C54407" w14:paraId="323E561D" w14:textId="7B4607E8">
      <w:pPr>
        <w:pStyle w:val="ListParagraph"/>
        <w:numPr>
          <w:ilvl w:val="0"/>
          <w:numId w:val="44"/>
        </w:numPr>
        <w:spacing w:before="0" w:after="0"/>
        <w:rPr>
          <w:rFonts w:ascii="Nunito" w:hAnsi="Nunito" w:eastAsia="Nunito" w:cs="Nunito"/>
          <w:b/>
          <w:bCs/>
          <w:color w:val="000000" w:themeColor="text1"/>
          <w:sz w:val="20"/>
          <w:rPrChange w:author="Craig Parker" w:date="2024-08-08T08:36:00Z" w:id="270">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71">
            <w:rPr>
              <w:rFonts w:ascii="Nunito" w:hAnsi="Nunito" w:eastAsia="Nunito" w:cs="Nunito"/>
              <w:b/>
              <w:bCs/>
              <w:color w:val="000000" w:themeColor="text1"/>
            </w:rPr>
          </w:rPrChange>
        </w:rPr>
        <w:t>TLS - Transport Layer Security</w:t>
      </w:r>
    </w:p>
    <w:p w:rsidRPr="002E4822" w:rsidR="00AB0BF1" w:rsidP="60C54407" w:rsidRDefault="60C54407" w14:paraId="1C7A74F3" w14:textId="75D83747">
      <w:pPr>
        <w:pStyle w:val="ListParagraph"/>
        <w:numPr>
          <w:ilvl w:val="0"/>
          <w:numId w:val="44"/>
        </w:numPr>
        <w:spacing w:before="0" w:after="0"/>
        <w:rPr>
          <w:rFonts w:ascii="Nunito" w:hAnsi="Nunito" w:eastAsia="Nunito" w:cs="Nunito"/>
          <w:b/>
          <w:bCs/>
          <w:color w:val="000000" w:themeColor="text1"/>
          <w:sz w:val="20"/>
          <w:rPrChange w:author="Craig Parker" w:date="2024-08-08T08:36:00Z" w:id="272">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73">
            <w:rPr>
              <w:rFonts w:ascii="Nunito" w:hAnsi="Nunito" w:eastAsia="Nunito" w:cs="Nunito"/>
              <w:b/>
              <w:bCs/>
              <w:color w:val="000000" w:themeColor="text1"/>
            </w:rPr>
          </w:rPrChange>
        </w:rPr>
        <w:t>NIST - National Institute of Standards and Technology</w:t>
      </w:r>
    </w:p>
    <w:p w:rsidRPr="002E4822" w:rsidR="00AB0BF1" w:rsidP="60C54407" w:rsidRDefault="60C54407" w14:paraId="20E53CA9" w14:textId="30122FDE">
      <w:pPr>
        <w:pStyle w:val="ListParagraph"/>
        <w:numPr>
          <w:ilvl w:val="0"/>
          <w:numId w:val="44"/>
        </w:numPr>
        <w:spacing w:before="0" w:after="0"/>
        <w:rPr>
          <w:rFonts w:ascii="Nunito" w:hAnsi="Nunito" w:eastAsia="Nunito" w:cs="Nunito"/>
          <w:b/>
          <w:bCs/>
          <w:color w:val="000000" w:themeColor="text1"/>
          <w:sz w:val="20"/>
          <w:rPrChange w:author="Craig Parker" w:date="2024-08-08T08:36:00Z" w:id="274">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75">
            <w:rPr>
              <w:rFonts w:ascii="Nunito" w:hAnsi="Nunito" w:eastAsia="Nunito" w:cs="Nunito"/>
              <w:b/>
              <w:bCs/>
              <w:color w:val="000000" w:themeColor="text1"/>
            </w:rPr>
          </w:rPrChange>
        </w:rPr>
        <w:t>FIPS - Federal Information Processing Standards</w:t>
      </w:r>
    </w:p>
    <w:p w:rsidRPr="002E4822" w:rsidR="00D3339B" w:rsidP="60C54407" w:rsidRDefault="60C54407" w14:paraId="3B0A74C9" w14:textId="77777777">
      <w:pPr>
        <w:pStyle w:val="ListParagraph"/>
        <w:numPr>
          <w:ilvl w:val="0"/>
          <w:numId w:val="44"/>
        </w:numPr>
        <w:spacing w:before="0" w:after="0"/>
        <w:rPr>
          <w:rFonts w:ascii="Nunito" w:hAnsi="Nunito" w:eastAsia="Nunito" w:cs="Nunito"/>
          <w:b/>
          <w:bCs/>
          <w:color w:val="000000" w:themeColor="text1"/>
          <w:sz w:val="20"/>
          <w:rPrChange w:author="Craig Parker" w:date="2024-08-08T08:36:00Z" w:id="276">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277">
            <w:rPr>
              <w:rFonts w:ascii="Nunito" w:hAnsi="Nunito" w:eastAsia="Nunito" w:cs="Nunito"/>
              <w:b/>
              <w:bCs/>
              <w:color w:val="000000" w:themeColor="text1"/>
            </w:rPr>
          </w:rPrChange>
        </w:rPr>
        <w:t>HSS - US Department of Human and Health Services</w:t>
      </w:r>
    </w:p>
    <w:p w:rsidRPr="002E4822" w:rsidR="00D3339B" w:rsidP="60C54407" w:rsidRDefault="60C54407" w14:paraId="602D74AD" w14:textId="6777EF69">
      <w:pPr>
        <w:pStyle w:val="ListParagraph"/>
        <w:numPr>
          <w:ilvl w:val="0"/>
          <w:numId w:val="44"/>
        </w:numPr>
        <w:spacing w:before="0" w:after="0"/>
        <w:rPr>
          <w:rFonts w:ascii="Nunito" w:hAnsi="Nunito" w:eastAsia="Nunito" w:cs="Nunito"/>
          <w:b/>
          <w:bCs/>
          <w:color w:val="000000" w:themeColor="text1"/>
          <w:sz w:val="20"/>
          <w:rPrChange w:author="Craig Parker" w:date="2024-08-08T08:36:00Z" w:id="278">
            <w:rPr>
              <w:rFonts w:ascii="Nunito" w:hAnsi="Nunito" w:eastAsia="Nunito" w:cs="Nunito"/>
              <w:b/>
              <w:bCs/>
              <w:color w:val="000000" w:themeColor="text1"/>
            </w:rPr>
          </w:rPrChange>
        </w:rPr>
      </w:pPr>
      <w:r w:rsidRPr="002E4822">
        <w:rPr>
          <w:rFonts w:ascii="Nunito" w:hAnsi="Nunito" w:eastAsia="Nunito" w:cs="Nunito"/>
          <w:b/>
          <w:bCs/>
          <w:color w:val="000000" w:themeColor="text1"/>
          <w:sz w:val="20"/>
          <w:lang w:val="en-ZA"/>
          <w:rPrChange w:author="Craig Parker" w:date="2024-08-08T08:36:00Z" w:id="279">
            <w:rPr>
              <w:rFonts w:ascii="Nunito" w:hAnsi="Nunito" w:eastAsia="Nunito" w:cs="Nunito"/>
              <w:b/>
              <w:bCs/>
              <w:color w:val="000000" w:themeColor="text1"/>
              <w:lang w:val="en-ZA"/>
            </w:rPr>
          </w:rPrChange>
        </w:rPr>
        <w:t>CSAG- Climate System Analysis Group</w:t>
      </w:r>
    </w:p>
    <w:p w:rsidRPr="002E4822" w:rsidR="00D3339B" w:rsidP="3DE9DB2F" w:rsidRDefault="60C54407" w14:paraId="6CCF4260" w14:textId="49FA6919">
      <w:pPr>
        <w:pStyle w:val="ListParagraph"/>
        <w:numPr>
          <w:ilvl w:val="0"/>
          <w:numId w:val="44"/>
        </w:numPr>
        <w:spacing w:before="0" w:after="0"/>
        <w:rPr>
          <w:ins w:author="Este Su Van Wyk" w:date="2024-09-06T09:14:05.731Z" w16du:dateUtc="2024-09-06T09:14:05.731Z" w:id="1658158771"/>
          <w:rFonts w:ascii="Nunito" w:hAnsi="Nunito" w:eastAsia="Nunito" w:cs="Nunito"/>
          <w:b w:val="1"/>
          <w:bCs w:val="1"/>
          <w:color w:val="000000" w:themeColor="text1"/>
          <w:sz w:val="20"/>
          <w:szCs w:val="20"/>
        </w:rPr>
      </w:pPr>
      <w:r w:rsidRPr="337760E0" w:rsidR="337760E0">
        <w:rPr>
          <w:rFonts w:ascii="Nunito" w:hAnsi="Nunito" w:eastAsia="Nunito" w:cs="Nunito"/>
          <w:b w:val="1"/>
          <w:bCs w:val="1"/>
          <w:color w:val="000000" w:themeColor="text1" w:themeTint="FF" w:themeShade="FF"/>
          <w:sz w:val="20"/>
          <w:szCs w:val="20"/>
          <w:lang w:val="en-ZA"/>
          <w:rPrChange w:author="Craig Parker" w:date="2024-08-08T08:36:00Z" w:id="1908500475">
            <w:rPr>
              <w:rFonts w:ascii="Nunito" w:hAnsi="Nunito" w:eastAsia="Nunito" w:cs="Nunito"/>
              <w:b w:val="1"/>
              <w:bCs w:val="1"/>
              <w:color w:val="000000" w:themeColor="text1" w:themeTint="FF" w:themeShade="FF"/>
              <w:lang w:val="en-ZA"/>
            </w:rPr>
          </w:rPrChange>
        </w:rPr>
        <w:t>UCT</w:t>
      </w:r>
      <w:r w:rsidRPr="337760E0" w:rsidR="337760E0">
        <w:rPr>
          <w:rFonts w:ascii="Nunito" w:hAnsi="Nunito" w:eastAsia="Nunito" w:cs="Nunito"/>
          <w:b w:val="1"/>
          <w:bCs w:val="1"/>
          <w:color w:val="000000" w:themeColor="text1" w:themeTint="FF" w:themeShade="FF"/>
          <w:sz w:val="20"/>
          <w:szCs w:val="20"/>
          <w:lang w:val="en-ZA"/>
          <w:rPrChange w:author="Craig Parker" w:date="2024-08-08T08:36:00Z" w:id="665313204">
            <w:rPr>
              <w:rFonts w:ascii="Nunito" w:hAnsi="Nunito" w:eastAsia="Nunito" w:cs="Nunito"/>
              <w:b w:val="1"/>
              <w:bCs w:val="1"/>
              <w:color w:val="000000" w:themeColor="text1" w:themeTint="FF" w:themeShade="FF"/>
              <w:lang w:val="en-ZA"/>
            </w:rPr>
          </w:rPrChange>
        </w:rPr>
        <w:t>- University</w:t>
      </w:r>
      <w:r w:rsidRPr="337760E0" w:rsidR="337760E0">
        <w:rPr>
          <w:rFonts w:ascii="Nunito" w:hAnsi="Nunito" w:eastAsia="Nunito" w:cs="Nunito"/>
          <w:b w:val="1"/>
          <w:bCs w:val="1"/>
          <w:color w:val="000000" w:themeColor="text1" w:themeTint="FF" w:themeShade="FF"/>
          <w:sz w:val="20"/>
          <w:szCs w:val="20"/>
          <w:lang w:val="en-ZA"/>
          <w:rPrChange w:author="Craig Parker" w:date="2024-08-08T08:36:00Z" w:id="397163912">
            <w:rPr>
              <w:rFonts w:ascii="Nunito" w:hAnsi="Nunito" w:eastAsia="Nunito" w:cs="Nunito"/>
              <w:b w:val="1"/>
              <w:bCs w:val="1"/>
              <w:color w:val="000000" w:themeColor="text1" w:themeTint="FF" w:themeShade="FF"/>
              <w:lang w:val="en-ZA"/>
            </w:rPr>
          </w:rPrChange>
        </w:rPr>
        <w:t xml:space="preserve"> of Cape Town</w:t>
      </w:r>
    </w:p>
    <w:p w:rsidR="337760E0" w:rsidP="337760E0" w:rsidRDefault="337760E0" w14:paraId="3A4222E9" w14:textId="0D6754BE">
      <w:pPr>
        <w:pStyle w:val="ListParagraph"/>
        <w:numPr>
          <w:ilvl w:val="0"/>
          <w:numId w:val="44"/>
        </w:numPr>
        <w:spacing w:before="0" w:after="0"/>
        <w:rPr>
          <w:ins w:author="Jessica Senekal" w:date="2024-09-05T07:22:51.876Z" w16du:dateUtc="2024-09-05T07:22:51.876Z" w:id="1342848334"/>
          <w:rFonts w:ascii="Nunito" w:hAnsi="Nunito" w:eastAsia="Nunito" w:cs="Nunito"/>
          <w:b w:val="1"/>
          <w:bCs w:val="1"/>
          <w:color w:val="000000" w:themeColor="text1" w:themeTint="FF" w:themeShade="FF"/>
          <w:sz w:val="20"/>
          <w:szCs w:val="20"/>
          <w:lang w:val="en-ZA"/>
        </w:rPr>
      </w:pPr>
      <w:ins w:author="Este Su Van Wyk" w:date="2024-09-06T09:14:12.688Z" w:id="1541580895">
        <w:r w:rsidRPr="337760E0" w:rsidR="337760E0">
          <w:rPr>
            <w:rFonts w:ascii="Nunito" w:hAnsi="Nunito" w:eastAsia="Nunito" w:cs="Nunito"/>
            <w:b w:val="1"/>
            <w:bCs w:val="1"/>
            <w:color w:val="000000" w:themeColor="text1" w:themeTint="FF" w:themeShade="FF"/>
            <w:sz w:val="20"/>
            <w:szCs w:val="20"/>
            <w:lang w:val="en-ZA"/>
          </w:rPr>
          <w:t xml:space="preserve">WHC – Wits Health </w:t>
        </w:r>
        <w:r w:rsidRPr="337760E0" w:rsidR="337760E0">
          <w:rPr>
            <w:rFonts w:ascii="Nunito" w:hAnsi="Nunito" w:eastAsia="Nunito" w:cs="Nunito"/>
            <w:b w:val="1"/>
            <w:bCs w:val="1"/>
            <w:color w:val="000000" w:themeColor="text1" w:themeTint="FF" w:themeShade="FF"/>
            <w:sz w:val="20"/>
            <w:szCs w:val="20"/>
            <w:lang w:val="en-ZA"/>
          </w:rPr>
          <w:t>Consort</w:t>
        </w:r>
        <w:r w:rsidRPr="337760E0" w:rsidR="337760E0">
          <w:rPr>
            <w:rFonts w:ascii="Nunito" w:hAnsi="Nunito" w:eastAsia="Nunito" w:cs="Nunito"/>
            <w:b w:val="1"/>
            <w:bCs w:val="1"/>
            <w:color w:val="000000" w:themeColor="text1" w:themeTint="FF" w:themeShade="FF"/>
            <w:sz w:val="20"/>
            <w:szCs w:val="20"/>
            <w:lang w:val="en-ZA"/>
          </w:rPr>
          <w:t>ium</w:t>
        </w:r>
        <w:r w:rsidRPr="337760E0" w:rsidR="337760E0">
          <w:rPr>
            <w:rFonts w:ascii="Nunito" w:hAnsi="Nunito" w:eastAsia="Nunito" w:cs="Nunito"/>
            <w:b w:val="1"/>
            <w:bCs w:val="1"/>
            <w:color w:val="000000" w:themeColor="text1" w:themeTint="FF" w:themeShade="FF"/>
            <w:sz w:val="20"/>
            <w:szCs w:val="20"/>
            <w:lang w:val="en-ZA"/>
          </w:rPr>
          <w:t xml:space="preserve"> (Pty) Ltd</w:t>
        </w:r>
      </w:ins>
    </w:p>
    <w:p w:rsidR="3C076A32" w:rsidP="337760E0" w:rsidRDefault="3C076A32" w14:paraId="381FF027" w14:textId="1A6E171B">
      <w:pPr>
        <w:pStyle w:val="ListParagraph"/>
        <w:numPr>
          <w:ilvl w:val="0"/>
          <w:numId w:val="44"/>
        </w:numPr>
        <w:spacing w:before="0" w:after="0"/>
        <w:ind w:left="360" w:hanging="0"/>
        <w:rPr>
          <w:del w:author="Este Su Van Wyk" w:date="2024-09-06T09:42:52.254Z" w16du:dateUtc="2024-09-06T09:42:52.254Z" w:id="45217333"/>
          <w:rFonts w:ascii="Nunito" w:hAnsi="Nunito" w:eastAsia="Nunito"/>
          <w:color w:val="000000" w:themeColor="text1" w:themeTint="FF" w:themeShade="FF"/>
          <w:sz w:val="20"/>
          <w:szCs w:val="20"/>
          <w:lang w:val="en-ZA"/>
          <w:rPrChange w:author="Craig Parker" w:date="2024-08-08T08:36:00Z" w:id="752240305">
            <w:rPr>
              <w:del w:author="Este Su Van Wyk" w:date="2024-09-06T09:42:52.254Z" w16du:dateUtc="2024-09-06T09:42:52.254Z" w:id="2041993513"/>
              <w:rFonts w:ascii="Nunito" w:hAnsi="Nunito" w:eastAsia="Nunito" w:cs="Nunito"/>
              <w:b w:val="1"/>
              <w:bCs w:val="1"/>
              <w:color w:val="000000" w:themeColor="text1" w:themeTint="FF" w:themeShade="FF"/>
            </w:rPr>
          </w:rPrChange>
        </w:rPr>
        <w:pPrChange w:author="Este Su Van Wyk" w:date="2024-09-06T09:42:54.693Z">
          <w:pPr>
            <w:pStyle w:val="ListParagraph"/>
            <w:numPr>
              <w:ilvl w:val="0"/>
              <w:numId w:val="44"/>
            </w:numPr>
            <w:spacing w:before="0" w:after="0"/>
          </w:pPr>
        </w:pPrChange>
      </w:pPr>
      <w:commentRangeStart w:id="814970334"/>
      <w:ins w:author="Jessica Senekal" w:date="2024-09-05T07:22:53.741Z" w:id="1084679242">
        <w:del w:author="Este Su Van Wyk" w:date="2024-09-06T09:42:52.255Z" w:id="625529106">
          <w:r w:rsidRPr="337760E0" w:rsidDel="337760E0">
            <w:rPr>
              <w:rFonts w:ascii="Nunito" w:hAnsi="Nunito" w:eastAsia="Nunito"/>
              <w:color w:val="000000" w:themeColor="text1" w:themeTint="FF" w:themeShade="FF"/>
              <w:sz w:val="20"/>
              <w:szCs w:val="20"/>
              <w:lang w:val="en-ZA"/>
            </w:rPr>
            <w:delText xml:space="preserve">Wits </w:delText>
          </w:r>
        </w:del>
      </w:ins>
      <w:ins w:author="Jessica Senekal" w:date="2024-09-05T07:23:05.596Z" w:id="1221002835">
        <w:del w:author="Este Su Van Wyk" w:date="2024-09-06T09:42:52.255Z" w:id="1208345753">
          <w:r w:rsidRPr="337760E0" w:rsidDel="337760E0">
            <w:rPr>
              <w:rFonts w:ascii="Nunito" w:hAnsi="Nunito" w:eastAsia="Nunito"/>
              <w:color w:val="000000" w:themeColor="text1" w:themeTint="FF" w:themeShade="FF"/>
              <w:sz w:val="20"/>
              <w:szCs w:val="20"/>
              <w:lang w:val="en-ZA"/>
            </w:rPr>
            <w:delText>(</w:delText>
          </w:r>
        </w:del>
      </w:ins>
      <w:ins w:author="Jessica Senekal" w:date="2024-09-05T07:22:53.741Z" w:id="164500004">
        <w:del w:author="Este Su Van Wyk" w:date="2024-09-06T09:42:52.255Z" w:id="1245009116">
          <w:r w:rsidRPr="337760E0" w:rsidDel="337760E0">
            <w:rPr>
              <w:rFonts w:ascii="Nunito" w:hAnsi="Nunito" w:eastAsia="Nunito"/>
              <w:color w:val="000000" w:themeColor="text1" w:themeTint="FF" w:themeShade="FF"/>
              <w:sz w:val="20"/>
              <w:szCs w:val="20"/>
              <w:lang w:val="en-ZA"/>
            </w:rPr>
            <w:delText>PHR)</w:delText>
          </w:r>
        </w:del>
      </w:ins>
      <w:ins w:author="Jessica Senekal" w:date="2024-09-05T07:23:03.12Z" w:id="106432109">
        <w:del w:author="Este Su Van Wyk" w:date="2024-09-06T09:42:52.255Z" w:id="1170601477">
          <w:r w:rsidRPr="337760E0" w:rsidDel="337760E0">
            <w:rPr>
              <w:rFonts w:ascii="Nunito" w:hAnsi="Nunito" w:eastAsia="Nunito"/>
              <w:color w:val="000000" w:themeColor="text1" w:themeTint="FF" w:themeShade="FF"/>
              <w:sz w:val="20"/>
              <w:szCs w:val="20"/>
              <w:lang w:val="en-ZA"/>
            </w:rPr>
            <w:delText xml:space="preserve"> -</w:delText>
          </w:r>
        </w:del>
      </w:ins>
      <w:ins w:author="Jessica Senekal" w:date="2024-09-05T07:22:53.741Z" w:id="897888259">
        <w:del w:author="Este Su Van Wyk" w:date="2024-09-06T09:42:52.255Z" w:id="82564193">
          <w:r w:rsidRPr="337760E0" w:rsidDel="337760E0">
            <w:rPr>
              <w:rFonts w:ascii="Nunito" w:hAnsi="Nunito" w:eastAsia="Nunito"/>
              <w:color w:val="000000" w:themeColor="text1" w:themeTint="FF" w:themeShade="FF"/>
              <w:sz w:val="20"/>
              <w:szCs w:val="20"/>
              <w:lang w:val="en-ZA"/>
            </w:rPr>
            <w:delText>WITS Planetary Health Research Division of Wits Health Consortium (Pty) LTD</w:delText>
          </w:r>
        </w:del>
      </w:ins>
      <w:commentRangeEnd w:id="814970334"/>
      <w:r>
        <w:rPr>
          <w:rStyle w:val="CommentReference"/>
        </w:rPr>
        <w:commentReference w:id="814970334"/>
      </w:r>
    </w:p>
    <w:p w:rsidRPr="002E4822" w:rsidR="000933A1" w:rsidP="60C54407" w:rsidRDefault="60C54407" w14:paraId="40224474" w14:textId="4D7DD304">
      <w:pPr>
        <w:pStyle w:val="ListParagraph"/>
        <w:numPr>
          <w:ilvl w:val="0"/>
          <w:numId w:val="44"/>
        </w:numPr>
        <w:spacing w:before="0" w:after="0"/>
        <w:rPr>
          <w:ins w:author="Craig Parker" w:date="2024-08-06T12:33:00Z" w16du:dateUtc="2024-08-06T12:33:18Z" w:id="284"/>
          <w:rFonts w:ascii="Nunito" w:hAnsi="Nunito" w:eastAsia="Nunito" w:cs="Nunito"/>
          <w:b/>
          <w:bCs/>
          <w:color w:val="000000" w:themeColor="text1"/>
          <w:sz w:val="20"/>
          <w:rPrChange w:author="Craig Parker" w:date="2024-08-08T08:36:00Z" w16du:dateUtc="2024-08-07T10:23:00Z" w:id="285">
            <w:rPr>
              <w:ins w:author="Craig Parker" w:date="2024-08-06T12:33:00Z" w16du:dateUtc="2024-08-06T12:33:18Z" w:id="286"/>
              <w:szCs w:val="18"/>
            </w:rPr>
          </w:rPrChange>
        </w:rPr>
      </w:pPr>
      <w:r w:rsidRPr="002E4822">
        <w:rPr>
          <w:rFonts w:ascii="Nunito" w:hAnsi="Nunito" w:eastAsia="Nunito" w:cs="Nunito"/>
          <w:b/>
          <w:bCs/>
          <w:color w:val="000000" w:themeColor="text1"/>
          <w:sz w:val="20"/>
          <w:lang w:val="en-ZA"/>
          <w:rPrChange w:author="Craig Parker" w:date="2024-08-08T08:36:00Z" w:id="287">
            <w:rPr>
              <w:rFonts w:ascii="Nunito" w:hAnsi="Nunito" w:eastAsia="Nunito" w:cs="Nunito"/>
              <w:b/>
              <w:bCs/>
              <w:color w:val="000000" w:themeColor="text1"/>
              <w:lang w:val="en-ZA"/>
            </w:rPr>
          </w:rPrChange>
        </w:rPr>
        <w:t>HPC- High-Performance Computing</w:t>
      </w:r>
    </w:p>
    <w:p w:rsidRPr="002E4822" w:rsidR="52A8C99F" w:rsidRDefault="52A8C99F" w14:paraId="6F525051" w14:textId="04C63558">
      <w:pPr>
        <w:pStyle w:val="Heading2"/>
        <w:rPr>
          <w:ins w:author="Craig Parker" w:date="2024-08-06T12:33:00Z" w16du:dateUtc="2024-08-06T12:33:18Z" w:id="288"/>
          <w:rFonts w:ascii="Nunito" w:hAnsi="Nunito" w:eastAsia="Nunito" w:cs="Nunito"/>
          <w:b w:val="0"/>
          <w:bCs w:val="0"/>
          <w:color w:val="000000" w:themeColor="text1"/>
          <w:rPrChange w:author="Craig Parker" w:date="2024-08-07T12:23:00Z" w16du:dateUtc="2024-08-07T10:23:00Z" w:id="289">
            <w:rPr>
              <w:ins w:author="Craig Parker" w:date="2024-08-06T12:33:00Z" w16du:dateUtc="2024-08-06T12:33:18Z" w:id="290"/>
              <w:b/>
              <w:bCs/>
            </w:rPr>
          </w:rPrChange>
        </w:rPr>
        <w:pPrChange w:author="Craig Parker" w:date="2024-08-06T12:34:00Z" w:id="291">
          <w:pPr>
            <w:numPr>
              <w:numId w:val="37"/>
            </w:numPr>
            <w:ind w:left="720" w:hanging="360"/>
          </w:pPr>
        </w:pPrChange>
      </w:pPr>
      <w:bookmarkStart w:name="_Toc173963641" w:id="292"/>
      <w:ins w:author="Craig Parker" w:date="2024-08-06T12:33:00Z" w:id="293">
        <w:r w:rsidRPr="002E4822">
          <w:rPr>
            <w:rFonts w:ascii="Nunito" w:hAnsi="Nunito" w:eastAsia="Nunito" w:cs="Nunito"/>
            <w:color w:val="000000" w:themeColor="text1"/>
            <w:rPrChange w:author="Craig Parker" w:date="2024-08-07T12:23:00Z" w16du:dateUtc="2024-08-07T10:23:00Z" w:id="294">
              <w:rPr>
                <w:b/>
                <w:bCs/>
              </w:rPr>
            </w:rPrChange>
          </w:rPr>
          <w:t>Definitions</w:t>
        </w:r>
      </w:ins>
      <w:bookmarkEnd w:id="292"/>
    </w:p>
    <w:p w:rsidRPr="002E4822" w:rsidR="52A8C99F" w:rsidRDefault="60C54407" w14:paraId="2A1D13C4" w14:textId="638F9FFA">
      <w:pPr>
        <w:pStyle w:val="ListParagraph"/>
        <w:numPr>
          <w:ilvl w:val="0"/>
          <w:numId w:val="11"/>
        </w:numPr>
        <w:spacing w:before="0" w:after="0"/>
        <w:rPr>
          <w:ins w:author="Craig Parker" w:date="2024-08-06T12:33:00Z" w16du:dateUtc="2024-08-06T12:33:18Z" w:id="295"/>
          <w:rFonts w:ascii="Nunito" w:hAnsi="Nunito" w:eastAsia="Nunito" w:cs="Nunito"/>
          <w:color w:val="000000" w:themeColor="text1"/>
          <w:sz w:val="20"/>
          <w:rPrChange w:author="Craig Parker" w:date="2024-08-08T08:36:00Z" w16du:dateUtc="2024-08-07T10:23:00Z" w:id="296">
            <w:rPr>
              <w:ins w:author="Craig Parker" w:date="2024-08-06T12:33:00Z" w16du:dateUtc="2024-08-06T12:33:18Z" w:id="297"/>
              <w:szCs w:val="18"/>
            </w:rPr>
          </w:rPrChange>
        </w:rPr>
        <w:pPrChange w:author="Craig Parker" w:date="2024-08-06T18:49:00Z" w16du:dateUtc="2024-08-06T16:49:00Z" w:id="298">
          <w:pPr/>
        </w:pPrChange>
      </w:pPr>
      <w:ins w:author="Craig Parker" w:date="2024-08-06T12:33:00Z" w:id="299">
        <w:r w:rsidRPr="002E4822">
          <w:rPr>
            <w:rFonts w:ascii="Nunito" w:hAnsi="Nunito" w:eastAsia="Nunito" w:cs="Nunito"/>
            <w:b/>
            <w:bCs/>
            <w:color w:val="000000" w:themeColor="text1"/>
            <w:sz w:val="20"/>
            <w:rPrChange w:author="Craig Parker" w:date="2024-08-08T08:36:00Z" w:id="300">
              <w:rPr>
                <w:b/>
                <w:bCs/>
              </w:rPr>
            </w:rPrChange>
          </w:rPr>
          <w:t>Data Management and Analysis Core (DMAC)</w:t>
        </w:r>
        <w:r w:rsidRPr="002E4822">
          <w:rPr>
            <w:rFonts w:ascii="Nunito" w:hAnsi="Nunito" w:eastAsia="Nunito" w:cs="Nunito"/>
            <w:color w:val="000000" w:themeColor="text1"/>
            <w:sz w:val="20"/>
            <w:rPrChange w:author="Craig Parker" w:date="2024-08-07T12:23:00Z" w:id="301">
              <w:rPr/>
            </w:rPrChange>
          </w:rPr>
          <w:t>: The core component of the HE²AT Center responsible for overseeing data management and analysis activities.</w:t>
        </w:r>
      </w:ins>
    </w:p>
    <w:p w:rsidRPr="002E4822" w:rsidR="52A8C99F" w:rsidRDefault="60C54407" w14:paraId="241DEC7B" w14:textId="14278098">
      <w:pPr>
        <w:pStyle w:val="ListParagraph"/>
        <w:numPr>
          <w:ilvl w:val="0"/>
          <w:numId w:val="11"/>
        </w:numPr>
        <w:spacing w:before="0" w:after="0"/>
        <w:rPr>
          <w:ins w:author="Craig Parker" w:date="2024-08-06T12:33:00Z" w16du:dateUtc="2024-08-06T12:33:18Z" w:id="302"/>
          <w:rFonts w:ascii="Nunito" w:hAnsi="Nunito" w:eastAsia="Nunito" w:cs="Nunito"/>
          <w:color w:val="000000" w:themeColor="text1"/>
          <w:sz w:val="20"/>
          <w:rPrChange w:author="Craig Parker" w:date="2024-08-08T08:36:00Z" w16du:dateUtc="2024-08-07T10:23:00Z" w:id="303">
            <w:rPr>
              <w:ins w:author="Craig Parker" w:date="2024-08-06T12:33:00Z" w16du:dateUtc="2024-08-06T12:33:18Z" w:id="304"/>
              <w:szCs w:val="18"/>
            </w:rPr>
          </w:rPrChange>
        </w:rPr>
        <w:pPrChange w:author="Craig Parker" w:date="2024-08-06T18:49:00Z" w16du:dateUtc="2024-08-06T16:49:00Z" w:id="305">
          <w:pPr/>
        </w:pPrChange>
      </w:pPr>
      <w:ins w:author="Craig Parker" w:date="2024-08-06T12:33:00Z" w:id="306">
        <w:r w:rsidRPr="002E4822">
          <w:rPr>
            <w:rFonts w:ascii="Nunito" w:hAnsi="Nunito" w:eastAsia="Nunito" w:cs="Nunito"/>
            <w:b/>
            <w:bCs/>
            <w:color w:val="000000" w:themeColor="text1"/>
            <w:sz w:val="20"/>
            <w:rPrChange w:author="Craig Parker" w:date="2024-08-08T08:36:00Z" w:id="307">
              <w:rPr>
                <w:b/>
                <w:bCs/>
              </w:rPr>
            </w:rPrChange>
          </w:rPr>
          <w:t>HE²AT Center Steering Committee (SC)</w:t>
        </w:r>
        <w:r w:rsidRPr="002E4822">
          <w:rPr>
            <w:rFonts w:ascii="Nunito" w:hAnsi="Nunito" w:eastAsia="Nunito" w:cs="Nunito"/>
            <w:color w:val="000000" w:themeColor="text1"/>
            <w:sz w:val="20"/>
            <w:rPrChange w:author="Craig Parker" w:date="2024-08-07T12:23:00Z" w:id="308">
              <w:rPr/>
            </w:rPrChange>
          </w:rPr>
          <w:t>: The committee responsible for guiding the strategic direction and oversight of the HE²AT Center.</w:t>
        </w:r>
      </w:ins>
    </w:p>
    <w:p w:rsidRPr="002E4822" w:rsidR="52A8C99F" w:rsidRDefault="60C54407" w14:paraId="2C2E2A7A" w14:textId="1757EB9F">
      <w:pPr>
        <w:pStyle w:val="ListParagraph"/>
        <w:numPr>
          <w:ilvl w:val="0"/>
          <w:numId w:val="11"/>
        </w:numPr>
        <w:spacing w:before="0" w:after="0"/>
        <w:rPr>
          <w:ins w:author="Craig Parker" w:date="2024-08-06T12:33:00Z" w16du:dateUtc="2024-08-06T12:33:18Z" w:id="309"/>
          <w:rFonts w:ascii="Nunito" w:hAnsi="Nunito" w:eastAsia="Nunito" w:cs="Nunito"/>
          <w:color w:val="000000" w:themeColor="text1"/>
          <w:sz w:val="20"/>
          <w:rPrChange w:author="Craig Parker" w:date="2024-08-08T08:36:00Z" w16du:dateUtc="2024-08-07T10:23:00Z" w:id="310">
            <w:rPr>
              <w:ins w:author="Craig Parker" w:date="2024-08-06T12:33:00Z" w16du:dateUtc="2024-08-06T12:33:18Z" w:id="311"/>
              <w:szCs w:val="18"/>
            </w:rPr>
          </w:rPrChange>
        </w:rPr>
        <w:pPrChange w:author="Craig Parker" w:date="2024-08-06T18:49:00Z" w16du:dateUtc="2024-08-06T16:49:00Z" w:id="312">
          <w:pPr/>
        </w:pPrChange>
      </w:pPr>
      <w:ins w:author="Craig Parker" w:date="2024-08-06T12:33:00Z" w:id="313">
        <w:r w:rsidRPr="002E4822">
          <w:rPr>
            <w:rFonts w:ascii="Nunito" w:hAnsi="Nunito" w:eastAsia="Nunito" w:cs="Nunito"/>
            <w:b/>
            <w:bCs/>
            <w:color w:val="000000" w:themeColor="text1"/>
            <w:sz w:val="20"/>
            <w:rPrChange w:author="Craig Parker" w:date="2024-08-08T08:36:00Z" w:id="314">
              <w:rPr>
                <w:b/>
                <w:bCs/>
              </w:rPr>
            </w:rPrChange>
          </w:rPr>
          <w:t>NIH Data Science Initiative (DS-I) Africa</w:t>
        </w:r>
        <w:r w:rsidRPr="002E4822">
          <w:rPr>
            <w:rFonts w:ascii="Nunito" w:hAnsi="Nunito" w:eastAsia="Nunito" w:cs="Nunito"/>
            <w:color w:val="000000" w:themeColor="text1"/>
            <w:sz w:val="20"/>
            <w:rPrChange w:author="Craig Parker" w:date="2024-08-07T12:23:00Z" w:id="315">
              <w:rPr/>
            </w:rPrChange>
          </w:rPr>
          <w:t>: An NIH initiative aimed at enhancing data science capacity and collaboration across Africa.</w:t>
        </w:r>
      </w:ins>
    </w:p>
    <w:p w:rsidRPr="002E4822" w:rsidR="52A8C99F" w:rsidRDefault="60C54407" w14:paraId="50F76849" w14:textId="711A74C0">
      <w:pPr>
        <w:pStyle w:val="ListParagraph"/>
        <w:numPr>
          <w:ilvl w:val="0"/>
          <w:numId w:val="11"/>
        </w:numPr>
        <w:spacing w:before="0" w:after="0"/>
        <w:rPr>
          <w:ins w:author="Craig Parker" w:date="2024-08-06T12:33:00Z" w16du:dateUtc="2024-08-06T12:33:18Z" w:id="316"/>
          <w:rFonts w:ascii="Nunito" w:hAnsi="Nunito" w:eastAsia="Nunito" w:cs="Nunito"/>
          <w:color w:val="000000" w:themeColor="text1"/>
          <w:sz w:val="20"/>
          <w:rPrChange w:author="Craig Parker" w:date="2024-08-08T08:36:00Z" w16du:dateUtc="2024-08-07T10:23:00Z" w:id="317">
            <w:rPr>
              <w:ins w:author="Craig Parker" w:date="2024-08-06T12:33:00Z" w16du:dateUtc="2024-08-06T12:33:18Z" w:id="318"/>
              <w:szCs w:val="18"/>
            </w:rPr>
          </w:rPrChange>
        </w:rPr>
        <w:pPrChange w:author="Craig Parker" w:date="2024-08-06T18:49:00Z" w16du:dateUtc="2024-08-06T16:49:00Z" w:id="319">
          <w:pPr/>
        </w:pPrChange>
      </w:pPr>
      <w:ins w:author="Craig Parker" w:date="2024-08-06T12:33:00Z" w:id="320">
        <w:r w:rsidRPr="002E4822">
          <w:rPr>
            <w:rFonts w:ascii="Nunito" w:hAnsi="Nunito" w:eastAsia="Nunito" w:cs="Nunito"/>
            <w:b/>
            <w:bCs/>
            <w:color w:val="000000" w:themeColor="text1"/>
            <w:sz w:val="20"/>
            <w:rPrChange w:author="Craig Parker" w:date="2024-08-08T08:36:00Z" w:id="321">
              <w:rPr>
                <w:b/>
                <w:bCs/>
              </w:rPr>
            </w:rPrChange>
          </w:rPr>
          <w:t>Ethical Legal and Social Implications (ELSI)</w:t>
        </w:r>
        <w:r w:rsidRPr="002E4822">
          <w:rPr>
            <w:rFonts w:ascii="Nunito" w:hAnsi="Nunito" w:eastAsia="Nunito" w:cs="Nunito"/>
            <w:color w:val="000000" w:themeColor="text1"/>
            <w:sz w:val="20"/>
            <w:rPrChange w:author="Craig Parker" w:date="2024-08-07T12:23:00Z" w:id="322">
              <w:rPr/>
            </w:rPrChange>
          </w:rPr>
          <w:t xml:space="preserve">: Projects within DS-I Africa that focus on </w:t>
        </w:r>
      </w:ins>
      <w:r w:rsidRPr="002E4822">
        <w:rPr>
          <w:rFonts w:ascii="Nunito" w:hAnsi="Nunito" w:eastAsia="Nunito" w:cs="Nunito"/>
          <w:color w:val="000000" w:themeColor="text1"/>
          <w:sz w:val="20"/>
          <w:rPrChange w:author="Craig Parker" w:date="2024-08-08T08:36:00Z" w:id="323">
            <w:rPr>
              <w:rFonts w:ascii="Nunito" w:hAnsi="Nunito" w:eastAsia="Nunito" w:cs="Nunito"/>
              <w:color w:val="000000" w:themeColor="text1"/>
            </w:rPr>
          </w:rPrChange>
        </w:rPr>
        <w:t>data science and research's ethical, legal, and social aspects</w:t>
      </w:r>
      <w:ins w:author="Craig Parker" w:date="2024-08-06T12:33:00Z" w:id="324">
        <w:r w:rsidRPr="002E4822">
          <w:rPr>
            <w:rFonts w:ascii="Nunito" w:hAnsi="Nunito" w:eastAsia="Nunito" w:cs="Nunito"/>
            <w:color w:val="000000" w:themeColor="text1"/>
            <w:sz w:val="20"/>
            <w:rPrChange w:author="Craig Parker" w:date="2024-08-07T12:23:00Z" w:id="325">
              <w:rPr/>
            </w:rPrChange>
          </w:rPr>
          <w:t>.</w:t>
        </w:r>
      </w:ins>
    </w:p>
    <w:p w:rsidR="18209DDF" w:rsidP="18209DDF" w:rsidRDefault="18209DDF" w14:paraId="76197922" w14:textId="54C89551">
      <w:pPr>
        <w:pStyle w:val="ListParagraph"/>
        <w:numPr>
          <w:ilvl w:val="0"/>
          <w:numId w:val="11"/>
        </w:numPr>
        <w:spacing w:before="0" w:after="0"/>
        <w:rPr>
          <w:ins w:author="Craig Parker" w:date="2024-08-06T12:33:00Z" w16du:dateUtc="2024-08-06T12:33:18Z" w:id="300919387"/>
          <w:rFonts w:ascii="Nunito" w:hAnsi="Nunito" w:eastAsia="Nunito" w:cs="Nunito"/>
          <w:color w:val="000000" w:themeColor="text1" w:themeTint="FF" w:themeShade="FF"/>
          <w:sz w:val="20"/>
          <w:szCs w:val="20"/>
          <w:rPrChange w:author="Craig Parker" w:date="2024-08-08T08:36:00Z" w16du:dateUtc="2024-08-07T10:23:00Z" w:id="1317841527">
            <w:rPr>
              <w:ins w:author="Craig Parker" w:date="2024-08-06T12:33:00Z" w16du:dateUtc="2024-08-06T12:33:18Z" w:id="2024126354"/>
            </w:rPr>
          </w:rPrChange>
        </w:rPr>
        <w:pPrChange w:author="Craig Parker" w:date="2024-08-06T18:49:00Z">
          <w:pPr/>
        </w:pPrChange>
      </w:pPr>
      <w:ins w:author="Craig Parker" w:date="2024-08-06T12:33:00Z" w:id="259394368">
        <w:r w:rsidRPr="18209DDF" w:rsidR="18209DDF">
          <w:rPr>
            <w:rFonts w:ascii="Nunito" w:hAnsi="Nunito" w:eastAsia="Nunito" w:cs="Nunito"/>
            <w:b w:val="1"/>
            <w:bCs w:val="1"/>
            <w:color w:val="000000" w:themeColor="text1" w:themeTint="FF" w:themeShade="FF"/>
            <w:sz w:val="20"/>
            <w:szCs w:val="20"/>
            <w:rPrChange w:author="Craig Parker" w:date="2024-08-08T08:36:00Z" w:id="1414791483">
              <w:rPr>
                <w:b w:val="1"/>
                <w:bCs w:val="1"/>
              </w:rPr>
            </w:rPrChange>
          </w:rPr>
          <w:t>HE²AT Center</w:t>
        </w:r>
        <w:r w:rsidRPr="18209DDF" w:rsidR="18209DDF">
          <w:rPr>
            <w:rFonts w:ascii="Nunito" w:hAnsi="Nunito" w:eastAsia="Nunito" w:cs="Nunito"/>
            <w:color w:val="000000" w:themeColor="text1" w:themeTint="FF" w:themeShade="FF"/>
            <w:sz w:val="20"/>
            <w:szCs w:val="20"/>
            <w:rPrChange w:author="Craig Parker" w:date="2024-08-07T12:23:00Z" w:id="459373577"/>
          </w:rPr>
          <w:t>: The Heat and Health in Africa Transdisciplinary Center</w:t>
        </w:r>
        <w:r w:rsidRPr="18209DDF" w:rsidR="18209DDF">
          <w:rPr>
            <w:rFonts w:ascii="Nunito" w:hAnsi="Nunito" w:eastAsia="Nunito" w:cs="Nunito"/>
            <w:color w:val="000000" w:themeColor="text1" w:themeTint="FF" w:themeShade="FF"/>
            <w:sz w:val="20"/>
            <w:szCs w:val="20"/>
            <w:rPrChange w:author="Craig Parker" w:date="2024-08-07T12:23:00Z" w:id="954067137"/>
          </w:rPr>
          <w:t>, focused on heat-health research, capacity building, and engagement.</w:t>
        </w:r>
      </w:ins>
    </w:p>
    <w:p w:rsidRPr="002E4822" w:rsidR="52A8C99F" w:rsidP="6C35A1FA" w:rsidRDefault="60C54407" w14:paraId="3BF0093E" w14:textId="31327E74">
      <w:pPr>
        <w:pStyle w:val="ListParagraph"/>
        <w:numPr>
          <w:ilvl w:val="0"/>
          <w:numId w:val="11"/>
        </w:numPr>
        <w:spacing w:before="0" w:after="0"/>
        <w:rPr>
          <w:ins w:author="Jessica Senekal" w:date="2024-09-04T19:48:00.709Z" w16du:dateUtc="2024-09-04T19:48:00.709Z" w:id="761139263"/>
          <w:noProof w:val="0"/>
          <w:lang w:val="en-US"/>
          <w:rPrChange w:author="" w16du:dateUtc="2024-08-07T10:23:00Z" w:id="1523810640">
            <w:rPr>
              <w:ins w:author="Jessica Senekal" w:date="2024-09-04T19:48:00.709Z" w16du:dateUtc="2024-09-04T19:48:00.709Z" w:id="2009924574"/>
              <w:szCs w:val="18"/>
            </w:rPr>
          </w:rPrChange>
        </w:rPr>
        <w:pPrChange w:author="Craig Parker" w:date="2024-08-06T18:49:00Z" w16du:dateUtc="2024-08-06T16:49:00Z" w:id="336">
          <w:pPr/>
        </w:pPrChange>
      </w:pPr>
      <w:ins w:author="Jessica Senekal" w:date="2024-09-04T19:47:56.15Z" w:id="1883070963">
        <w:r w:rsidRPr="6C35A1FA" w:rsidR="6C35A1FA">
          <w:rPr>
            <w:rFonts w:ascii="Calibri Light" w:hAnsi="Calibri Light" w:eastAsia="Calibri Light" w:cs="Calibri Light"/>
            <w:b w:val="1"/>
            <w:bCs w:val="1"/>
            <w:noProof w:val="0"/>
            <w:sz w:val="22"/>
            <w:szCs w:val="22"/>
            <w:lang w:val="en-US"/>
          </w:rPr>
          <w:t>“HE</w:t>
        </w:r>
        <w:r w:rsidRPr="6C35A1FA" w:rsidR="6C35A1FA">
          <w:rPr>
            <w:rFonts w:ascii="Calibri Light" w:hAnsi="Calibri Light" w:eastAsia="Calibri Light" w:cs="Calibri Light"/>
            <w:b w:val="1"/>
            <w:bCs w:val="1"/>
            <w:noProof w:val="0"/>
            <w:sz w:val="22"/>
            <w:szCs w:val="22"/>
            <w:vertAlign w:val="superscript"/>
            <w:lang w:val="en-US"/>
          </w:rPr>
          <w:t>2</w:t>
        </w:r>
        <w:r w:rsidRPr="6C35A1FA" w:rsidR="6C35A1FA">
          <w:rPr>
            <w:rFonts w:ascii="Calibri Light" w:hAnsi="Calibri Light" w:eastAsia="Calibri Light" w:cs="Calibri Light"/>
            <w:b w:val="1"/>
            <w:bCs w:val="1"/>
            <w:noProof w:val="0"/>
            <w:sz w:val="22"/>
            <w:szCs w:val="22"/>
            <w:lang w:val="en-US"/>
          </w:rPr>
          <w:t>AT Center Consortium”</w:t>
        </w:r>
        <w:r w:rsidRPr="6C35A1FA" w:rsidR="6C35A1FA">
          <w:rPr>
            <w:rFonts w:ascii="Calibri Light" w:hAnsi="Calibri Light" w:eastAsia="Calibri Light" w:cs="Calibri Light"/>
            <w:noProof w:val="0"/>
            <w:sz w:val="22"/>
            <w:szCs w:val="22"/>
            <w:lang w:val="en-US"/>
          </w:rPr>
          <w:t xml:space="preserve"> means the consortium members jointly working on the HEAT Center </w:t>
        </w:r>
      </w:ins>
      <w:ins w:author="Jessica Senekal" w:date="2024-09-05T06:02:43.492Z" w:id="435422505">
        <w:r w:rsidRPr="6C35A1FA" w:rsidR="6C35A1FA">
          <w:rPr>
            <w:rFonts w:ascii="Calibri Light" w:hAnsi="Calibri Light" w:eastAsia="Calibri Light" w:cs="Calibri Light"/>
            <w:noProof w:val="0"/>
            <w:sz w:val="22"/>
            <w:szCs w:val="22"/>
            <w:lang w:val="en-US"/>
          </w:rPr>
          <w:t>project/s.</w:t>
        </w:r>
      </w:ins>
    </w:p>
    <w:p w:rsidRPr="002E4822" w:rsidR="52A8C99F" w:rsidP="18209DDF" w:rsidRDefault="60C54407" w14:paraId="0C9A573E" w14:textId="42B1F709">
      <w:pPr>
        <w:pStyle w:val="ListParagraph"/>
        <w:numPr>
          <w:ilvl w:val="0"/>
          <w:numId w:val="11"/>
        </w:numPr>
        <w:spacing w:before="0" w:after="0"/>
        <w:rPr>
          <w:ins w:author="Craig Parker" w:date="2024-08-06T12:33:00Z" w16du:dateUtc="2024-08-06T12:33:18Z" w:id="661543908"/>
          <w:rFonts w:ascii="Nunito" w:hAnsi="Nunito" w:eastAsia="Nunito" w:cs="Nunito"/>
          <w:color w:val="000000" w:themeColor="text1"/>
          <w:sz w:val="18"/>
          <w:szCs w:val="18"/>
          <w:rPrChange w:author="Craig Parker" w:date="2024-08-08T08:36:00Z" w16du:dateUtc="2024-08-07T10:23:00Z" w:id="870116445">
            <w:rPr>
              <w:ins w:author="Craig Parker" w:date="2024-08-06T12:33:00Z" w16du:dateUtc="2024-08-06T12:33:18Z" w:id="927399392"/>
              <w:szCs w:val="18"/>
            </w:rPr>
          </w:rPrChange>
        </w:rPr>
        <w:pPrChange w:author="Jessica Senekal" w:date="2024-09-04T19:48:00.709Z" w16du:dateUtc="2024-08-06T16:49:00Z" w:id="336">
          <w:pPr/>
        </w:pPrChange>
      </w:pPr>
      <w:ins w:author="Craig Parker" w:date="2024-08-06T12:33:00Z" w:id="261387262">
        <w:r w:rsidRPr="18209DDF" w:rsidR="18209DDF">
          <w:rPr>
            <w:rFonts w:ascii="Nunito" w:hAnsi="Nunito" w:eastAsia="Nunito" w:cs="Nunito"/>
            <w:b w:val="1"/>
            <w:bCs w:val="1"/>
            <w:color w:val="000000" w:themeColor="text1" w:themeTint="FF" w:themeShade="FF"/>
            <w:sz w:val="20"/>
            <w:szCs w:val="20"/>
            <w:rPrChange w:author="Craig Parker" w:date="2024-08-08T08:36:00Z" w:id="1650550650">
              <w:rPr>
                <w:b w:val="1"/>
                <w:bCs w:val="1"/>
              </w:rPr>
            </w:rPrChange>
          </w:rPr>
          <w:t>US National Institute of Health (NIH)</w:t>
        </w:r>
        <w:r w:rsidRPr="18209DDF" w:rsidR="18209DDF">
          <w:rPr>
            <w:rFonts w:ascii="Nunito" w:hAnsi="Nunito" w:eastAsia="Nunito" w:cs="Nunito"/>
            <w:color w:val="000000" w:themeColor="text1" w:themeTint="FF" w:themeShade="FF"/>
            <w:sz w:val="20"/>
            <w:szCs w:val="20"/>
            <w:rPrChange w:author="Craig Parker" w:date="2024-08-07T12:23:00Z" w:id="168979551"/>
          </w:rPr>
          <w:t>: The primary agency of the United States government responsible for biomedical and public health research.</w:t>
        </w:r>
      </w:ins>
    </w:p>
    <w:p w:rsidRPr="002E4822" w:rsidR="52A8C99F" w:rsidRDefault="60C54407" w14:paraId="77549FB0" w14:textId="26E5D269">
      <w:pPr>
        <w:pStyle w:val="ListParagraph"/>
        <w:numPr>
          <w:ilvl w:val="0"/>
          <w:numId w:val="11"/>
        </w:numPr>
        <w:spacing w:before="0" w:after="0"/>
        <w:rPr>
          <w:ins w:author="Craig Parker" w:date="2024-08-06T12:33:00Z" w16du:dateUtc="2024-08-06T12:33:18Z" w:id="340"/>
          <w:rFonts w:ascii="Nunito" w:hAnsi="Nunito" w:eastAsia="Nunito" w:cs="Nunito"/>
          <w:color w:val="000000" w:themeColor="text1"/>
          <w:sz w:val="20"/>
          <w:rPrChange w:author="Craig Parker" w:date="2024-08-08T08:36:00Z" w16du:dateUtc="2024-08-07T10:23:00Z" w:id="341">
            <w:rPr>
              <w:ins w:author="Craig Parker" w:date="2024-08-06T12:33:00Z" w16du:dateUtc="2024-08-06T12:33:18Z" w:id="342"/>
              <w:szCs w:val="18"/>
            </w:rPr>
          </w:rPrChange>
        </w:rPr>
        <w:pPrChange w:author="Craig Parker" w:date="2024-08-06T18:49:00Z" w16du:dateUtc="2024-08-06T16:49:00Z" w:id="343">
          <w:pPr/>
        </w:pPrChange>
      </w:pPr>
      <w:ins w:author="Craig Parker" w:date="2024-08-06T12:33:00Z" w:id="344">
        <w:r w:rsidRPr="002E4822">
          <w:rPr>
            <w:rFonts w:ascii="Nunito" w:hAnsi="Nunito" w:eastAsia="Nunito" w:cs="Nunito"/>
            <w:b/>
            <w:bCs/>
            <w:color w:val="000000" w:themeColor="text1"/>
            <w:sz w:val="20"/>
            <w:rPrChange w:author="Craig Parker" w:date="2024-08-08T08:36:00Z" w:id="345">
              <w:rPr>
                <w:b/>
                <w:bCs/>
              </w:rPr>
            </w:rPrChange>
          </w:rPr>
          <w:t>Principal Investigator (PI)</w:t>
        </w:r>
        <w:r w:rsidRPr="002E4822">
          <w:rPr>
            <w:rFonts w:ascii="Nunito" w:hAnsi="Nunito" w:eastAsia="Nunito" w:cs="Nunito"/>
            <w:color w:val="000000" w:themeColor="text1"/>
            <w:sz w:val="20"/>
            <w:rPrChange w:author="Craig Parker" w:date="2024-08-07T12:23:00Z" w:id="346">
              <w:rPr/>
            </w:rPrChange>
          </w:rPr>
          <w:t>: The lead researcher responsible for the conduct of a research project.</w:t>
        </w:r>
      </w:ins>
    </w:p>
    <w:p w:rsidRPr="002E4822" w:rsidR="52A8C99F" w:rsidRDefault="60C54407" w14:paraId="04492A38" w14:textId="02F2C67A">
      <w:pPr>
        <w:pStyle w:val="ListParagraph"/>
        <w:numPr>
          <w:ilvl w:val="0"/>
          <w:numId w:val="11"/>
        </w:numPr>
        <w:spacing w:before="0" w:after="0"/>
        <w:rPr>
          <w:ins w:author="Craig Parker" w:date="2024-08-06T12:33:00Z" w16du:dateUtc="2024-08-06T12:33:18Z" w:id="347"/>
          <w:rFonts w:ascii="Nunito" w:hAnsi="Nunito" w:eastAsia="Nunito" w:cs="Nunito"/>
          <w:color w:val="000000" w:themeColor="text1"/>
          <w:sz w:val="20"/>
          <w:rPrChange w:author="Craig Parker" w:date="2024-08-08T08:36:00Z" w16du:dateUtc="2024-08-07T10:23:00Z" w:id="348">
            <w:rPr>
              <w:ins w:author="Craig Parker" w:date="2024-08-06T12:33:00Z" w16du:dateUtc="2024-08-06T12:33:18Z" w:id="349"/>
              <w:szCs w:val="18"/>
            </w:rPr>
          </w:rPrChange>
        </w:rPr>
        <w:pPrChange w:author="Craig Parker" w:date="2024-08-06T18:49:00Z" w16du:dateUtc="2024-08-06T16:49:00Z" w:id="350">
          <w:pPr/>
        </w:pPrChange>
      </w:pPr>
      <w:ins w:author="Craig Parker" w:date="2024-08-06T12:33:00Z" w:id="351">
        <w:r w:rsidRPr="002E4822">
          <w:rPr>
            <w:rFonts w:ascii="Nunito" w:hAnsi="Nunito" w:eastAsia="Nunito" w:cs="Nunito"/>
            <w:b/>
            <w:bCs/>
            <w:color w:val="000000" w:themeColor="text1"/>
            <w:sz w:val="20"/>
            <w:rPrChange w:author="Craig Parker" w:date="2024-08-08T08:36:00Z" w:id="352">
              <w:rPr>
                <w:b/>
                <w:bCs/>
              </w:rPr>
            </w:rPrChange>
          </w:rPr>
          <w:t>Research Hubs</w:t>
        </w:r>
        <w:r w:rsidRPr="002E4822">
          <w:rPr>
            <w:rFonts w:ascii="Nunito" w:hAnsi="Nunito" w:eastAsia="Nunito" w:cs="Nunito"/>
            <w:color w:val="000000" w:themeColor="text1"/>
            <w:sz w:val="20"/>
            <w:rPrChange w:author="Craig Parker" w:date="2024-08-07T12:23:00Z" w:id="353">
              <w:rPr/>
            </w:rPrChange>
          </w:rPr>
          <w:t>: One of the seven NIH DS-I Africa Research hubs that contribute to and utilize shared data resources.</w:t>
        </w:r>
      </w:ins>
    </w:p>
    <w:p w:rsidRPr="002E4822" w:rsidR="52A8C99F" w:rsidRDefault="60C54407" w14:paraId="5328E3ED" w14:textId="3E949ACA">
      <w:pPr>
        <w:pStyle w:val="ListParagraph"/>
        <w:numPr>
          <w:ilvl w:val="0"/>
          <w:numId w:val="11"/>
        </w:numPr>
        <w:spacing w:before="0" w:after="0"/>
        <w:rPr>
          <w:ins w:author="Craig Parker" w:date="2024-08-06T12:33:00Z" w16du:dateUtc="2024-08-06T12:33:18Z" w:id="354"/>
          <w:rFonts w:ascii="Nunito" w:hAnsi="Nunito" w:eastAsia="Nunito" w:cs="Nunito"/>
          <w:color w:val="000000" w:themeColor="text1"/>
          <w:sz w:val="20"/>
          <w:rPrChange w:author="Craig Parker" w:date="2024-08-08T08:36:00Z" w16du:dateUtc="2024-08-07T10:23:00Z" w:id="355">
            <w:rPr>
              <w:ins w:author="Craig Parker" w:date="2024-08-06T12:33:00Z" w16du:dateUtc="2024-08-06T12:33:18Z" w:id="356"/>
              <w:szCs w:val="18"/>
            </w:rPr>
          </w:rPrChange>
        </w:rPr>
        <w:pPrChange w:author="Craig Parker" w:date="2024-08-06T18:49:00Z" w16du:dateUtc="2024-08-06T16:49:00Z" w:id="357">
          <w:pPr/>
        </w:pPrChange>
      </w:pPr>
      <w:ins w:author="Craig Parker" w:date="2024-08-06T12:33:00Z" w:id="358">
        <w:r w:rsidRPr="002E4822">
          <w:rPr>
            <w:rFonts w:ascii="Nunito" w:hAnsi="Nunito" w:eastAsia="Nunito" w:cs="Nunito"/>
            <w:b/>
            <w:bCs/>
            <w:color w:val="000000" w:themeColor="text1"/>
            <w:sz w:val="20"/>
            <w:rPrChange w:author="Craig Parker" w:date="2024-08-08T08:36:00Z" w:id="359">
              <w:rPr>
                <w:b/>
                <w:bCs/>
              </w:rPr>
            </w:rPrChange>
          </w:rPr>
          <w:t>Training and Engagement Core (TEC)</w:t>
        </w:r>
        <w:r w:rsidRPr="002E4822">
          <w:rPr>
            <w:rFonts w:ascii="Nunito" w:hAnsi="Nunito" w:eastAsia="Nunito" w:cs="Nunito"/>
            <w:color w:val="000000" w:themeColor="text1"/>
            <w:sz w:val="20"/>
            <w:rPrChange w:author="Craig Parker" w:date="2024-08-07T12:23:00Z" w:id="360">
              <w:rPr/>
            </w:rPrChange>
          </w:rPr>
          <w:t>: The core component of the HE²AT Center responsible for training and capacity-building activities.</w:t>
        </w:r>
      </w:ins>
    </w:p>
    <w:p w:rsidRPr="002E4822" w:rsidR="52A8C99F" w:rsidRDefault="60C54407" w14:paraId="20D4AC6A" w14:textId="25E98BCE">
      <w:pPr>
        <w:pStyle w:val="ListParagraph"/>
        <w:numPr>
          <w:ilvl w:val="0"/>
          <w:numId w:val="11"/>
        </w:numPr>
        <w:spacing w:before="0" w:after="0"/>
        <w:rPr>
          <w:ins w:author="Craig Parker" w:date="2024-08-06T12:33:00Z" w16du:dateUtc="2024-08-06T12:33:18Z" w:id="361"/>
          <w:rFonts w:ascii="Nunito" w:hAnsi="Nunito" w:eastAsia="Nunito" w:cs="Nunito"/>
          <w:color w:val="000000" w:themeColor="text1"/>
          <w:sz w:val="20"/>
          <w:rPrChange w:author="Craig Parker" w:date="2024-08-08T08:36:00Z" w16du:dateUtc="2024-08-07T10:23:00Z" w:id="362">
            <w:rPr>
              <w:ins w:author="Craig Parker" w:date="2024-08-06T12:33:00Z" w16du:dateUtc="2024-08-06T12:33:18Z" w:id="363"/>
              <w:szCs w:val="18"/>
            </w:rPr>
          </w:rPrChange>
        </w:rPr>
        <w:pPrChange w:author="Craig Parker" w:date="2024-08-06T18:49:00Z" w16du:dateUtc="2024-08-06T16:49:00Z" w:id="364">
          <w:pPr/>
        </w:pPrChange>
      </w:pPr>
      <w:ins w:author="Craig Parker" w:date="2024-08-06T12:33:00Z" w:id="365">
        <w:r w:rsidRPr="002E4822">
          <w:rPr>
            <w:rFonts w:ascii="Nunito" w:hAnsi="Nunito" w:eastAsia="Nunito" w:cs="Nunito"/>
            <w:b/>
            <w:bCs/>
            <w:color w:val="000000" w:themeColor="text1"/>
            <w:sz w:val="20"/>
            <w:rPrChange w:author="Craig Parker" w:date="2024-08-08T08:36:00Z" w:id="366">
              <w:rPr>
                <w:b/>
                <w:bCs/>
              </w:rPr>
            </w:rPrChange>
          </w:rPr>
          <w:t>Research Project 1 (RP1)</w:t>
        </w:r>
        <w:r w:rsidRPr="002E4822">
          <w:rPr>
            <w:rFonts w:ascii="Nunito" w:hAnsi="Nunito" w:eastAsia="Nunito" w:cs="Nunito"/>
            <w:color w:val="000000" w:themeColor="text1"/>
            <w:sz w:val="20"/>
            <w:rPrChange w:author="Craig Parker" w:date="2024-08-07T12:23:00Z" w:id="367">
              <w:rPr/>
            </w:rPrChange>
          </w:rPr>
          <w:t>: The first major research project of the HE²AT Center, focusing on individual participant data meta-analysis of heat-health impacts.</w:t>
        </w:r>
      </w:ins>
    </w:p>
    <w:p w:rsidRPr="002E4822" w:rsidR="52A8C99F" w:rsidRDefault="60C54407" w14:paraId="4F284B93" w14:textId="44F692FF">
      <w:pPr>
        <w:pStyle w:val="ListParagraph"/>
        <w:numPr>
          <w:ilvl w:val="0"/>
          <w:numId w:val="11"/>
        </w:numPr>
        <w:spacing w:before="0" w:after="0"/>
        <w:rPr>
          <w:ins w:author="Craig Parker" w:date="2024-08-06T12:33:00Z" w16du:dateUtc="2024-08-06T12:33:18Z" w:id="368"/>
          <w:rFonts w:ascii="Nunito" w:hAnsi="Nunito" w:eastAsia="Nunito" w:cs="Nunito"/>
          <w:color w:val="000000" w:themeColor="text1"/>
          <w:sz w:val="20"/>
          <w:rPrChange w:author="Craig Parker" w:date="2024-08-08T08:36:00Z" w16du:dateUtc="2024-08-07T10:23:00Z" w:id="369">
            <w:rPr>
              <w:ins w:author="Craig Parker" w:date="2024-08-06T12:33:00Z" w16du:dateUtc="2024-08-06T12:33:18Z" w:id="370"/>
              <w:szCs w:val="18"/>
            </w:rPr>
          </w:rPrChange>
        </w:rPr>
        <w:pPrChange w:author="Craig Parker" w:date="2024-08-06T18:49:00Z" w16du:dateUtc="2024-08-06T16:49:00Z" w:id="371">
          <w:pPr/>
        </w:pPrChange>
      </w:pPr>
      <w:ins w:author="Craig Parker" w:date="2024-08-06T12:33:00Z" w:id="372">
        <w:r w:rsidRPr="002E4822">
          <w:rPr>
            <w:rFonts w:ascii="Nunito" w:hAnsi="Nunito" w:eastAsia="Nunito" w:cs="Nunito"/>
            <w:b/>
            <w:bCs/>
            <w:color w:val="000000" w:themeColor="text1"/>
            <w:sz w:val="20"/>
            <w:rPrChange w:author="Craig Parker" w:date="2024-08-08T08:36:00Z" w:id="373">
              <w:rPr>
                <w:b/>
                <w:bCs/>
              </w:rPr>
            </w:rPrChange>
          </w:rPr>
          <w:t>Research Project 2 (RP2)</w:t>
        </w:r>
        <w:r w:rsidRPr="002E4822">
          <w:rPr>
            <w:rFonts w:ascii="Nunito" w:hAnsi="Nunito" w:eastAsia="Nunito" w:cs="Nunito"/>
            <w:color w:val="000000" w:themeColor="text1"/>
            <w:sz w:val="20"/>
            <w:rPrChange w:author="Craig Parker" w:date="2024-08-07T12:23:00Z" w:id="374">
              <w:rPr/>
            </w:rPrChange>
          </w:rPr>
          <w:t>: The second major research project of the HE²AT Center, focusing on urban heat vulnerability and early warning systems.</w:t>
        </w:r>
      </w:ins>
    </w:p>
    <w:p w:rsidRPr="002E4822" w:rsidR="52A8C99F" w:rsidP="18209DDF" w:rsidRDefault="60C54407" w14:paraId="492D448E" w14:textId="48C2B73F">
      <w:pPr>
        <w:pStyle w:val="ListParagraph"/>
        <w:numPr>
          <w:ilvl w:val="0"/>
          <w:numId w:val="11"/>
        </w:numPr>
        <w:spacing w:before="0" w:after="0"/>
        <w:rPr>
          <w:ins w:author="Craig Parker" w:date="2024-08-06T12:33:00Z" w16du:dateUtc="2024-08-06T12:33:18Z" w:id="538634000"/>
          <w:rFonts w:ascii="Nunito" w:hAnsi="Nunito" w:eastAsia="Nunito" w:cs="Nunito"/>
          <w:color w:val="000000" w:themeColor="text1"/>
          <w:sz w:val="20"/>
          <w:szCs w:val="20"/>
          <w:rPrChange w:author="Craig Parker" w:date="2024-08-08T08:36:00Z" w16du:dateUtc="2024-08-07T10:23:00Z" w:id="1903623727">
            <w:rPr>
              <w:ins w:author="Craig Parker" w:date="2024-08-06T12:33:00Z" w16du:dateUtc="2024-08-06T12:33:18Z" w:id="1642545229"/>
              <w:szCs w:val="18"/>
            </w:rPr>
          </w:rPrChange>
        </w:rPr>
        <w:pPrChange w:author="Craig Parker" w:date="2024-08-06T18:49:00Z" w16du:dateUtc="2024-08-06T16:49:00Z" w:id="378">
          <w:pPr/>
        </w:pPrChange>
      </w:pPr>
      <w:ins w:author="Craig Parker" w:date="2024-08-06T12:33:00Z" w:id="1125697554">
        <w:r w:rsidRPr="18209DDF" w:rsidR="18209DDF">
          <w:rPr>
            <w:rFonts w:ascii="Nunito" w:hAnsi="Nunito" w:eastAsia="Nunito" w:cs="Nunito"/>
            <w:b w:val="1"/>
            <w:bCs w:val="1"/>
            <w:color w:val="000000" w:themeColor="text1" w:themeTint="FF" w:themeShade="FF"/>
            <w:sz w:val="20"/>
            <w:szCs w:val="20"/>
            <w:rPrChange w:author="Craig Parker" w:date="2024-08-08T08:36:00Z" w:id="1896473142">
              <w:rPr>
                <w:b w:val="1"/>
                <w:bCs w:val="1"/>
              </w:rPr>
            </w:rPrChange>
          </w:rPr>
          <w:t>Data Transfer Agreement (DTA)</w:t>
        </w:r>
        <w:r w:rsidRPr="18209DDF" w:rsidR="18209DDF">
          <w:rPr>
            <w:rFonts w:ascii="Nunito" w:hAnsi="Nunito" w:eastAsia="Nunito" w:cs="Nunito"/>
            <w:color w:val="000000" w:themeColor="text1" w:themeTint="FF" w:themeShade="FF"/>
            <w:sz w:val="20"/>
            <w:szCs w:val="20"/>
            <w:rPrChange w:author="Craig Parker" w:date="2024-08-07T12:23:00Z" w:id="1656481255"/>
          </w:rPr>
          <w:t xml:space="preserve">: A legal document outlining the terms and conditions under which data is shared between </w:t>
        </w:r>
      </w:ins>
      <w:del w:author="Jessica Senekal" w:date="2024-08-19T12:23:05.616Z" w:id="811812595">
        <w:r w:rsidRPr="18209DDF" w:rsidDel="18209DDF">
          <w:rPr>
            <w:rFonts w:ascii="Nunito" w:hAnsi="Nunito" w:eastAsia="Nunito" w:cs="Nunito"/>
            <w:color w:val="000000" w:themeColor="text1" w:themeTint="FF" w:themeShade="FF"/>
            <w:sz w:val="20"/>
            <w:szCs w:val="20"/>
            <w:rPrChange w:author="Craig Parker" w:date="2024-08-07T12:23:00Z" w:id="2114949037"/>
          </w:rPr>
          <w:delText>the</w:delText>
        </w:r>
      </w:del>
      <w:ins w:author="Jessica Senekal" w:date="2024-08-19T12:23:07.046Z" w:id="1278254383">
        <w:r w:rsidRPr="18209DDF" w:rsidR="18209DDF">
          <w:rPr>
            <w:rFonts w:ascii="Nunito" w:hAnsi="Nunito" w:eastAsia="Nunito" w:cs="Nunito"/>
            <w:color w:val="000000" w:themeColor="text1" w:themeTint="FF" w:themeShade="FF"/>
            <w:sz w:val="20"/>
            <w:szCs w:val="20"/>
          </w:rPr>
          <w:t>a data</w:t>
        </w:r>
      </w:ins>
      <w:ins w:author="Craig Parker" w:date="2024-08-06T12:33:00Z" w:id="1864414659">
        <w:r w:rsidRPr="18209DDF" w:rsidR="18209DDF">
          <w:rPr>
            <w:rFonts w:ascii="Nunito" w:hAnsi="Nunito" w:eastAsia="Nunito" w:cs="Nunito"/>
            <w:color w:val="000000" w:themeColor="text1" w:themeTint="FF" w:themeShade="FF"/>
            <w:sz w:val="20"/>
            <w:szCs w:val="20"/>
            <w:rPrChange w:author="Craig Parker" w:date="2024-08-07T12:23:00Z" w:id="1579351797"/>
          </w:rPr>
          <w:t xml:space="preserve"> provider and </w:t>
        </w:r>
      </w:ins>
      <w:del w:author="Jessica Senekal" w:date="2024-08-19T12:23:10.741Z" w:id="1088830314">
        <w:r w:rsidRPr="18209DDF" w:rsidDel="18209DDF">
          <w:rPr>
            <w:rFonts w:ascii="Nunito" w:hAnsi="Nunito" w:eastAsia="Nunito" w:cs="Nunito"/>
            <w:color w:val="000000" w:themeColor="text1" w:themeTint="FF" w:themeShade="FF"/>
            <w:sz w:val="20"/>
            <w:szCs w:val="20"/>
            <w:rPrChange w:author="Craig Parker" w:date="2024-08-07T12:23:00Z" w:id="493149615"/>
          </w:rPr>
          <w:delText>the</w:delText>
        </w:r>
      </w:del>
      <w:ins w:author="Jessica Senekal" w:date="2024-08-19T12:23:11.525Z" w:id="1737310868">
        <w:r w:rsidRPr="18209DDF" w:rsidR="18209DDF">
          <w:rPr>
            <w:rFonts w:ascii="Nunito" w:hAnsi="Nunito" w:eastAsia="Nunito" w:cs="Nunito"/>
            <w:color w:val="000000" w:themeColor="text1" w:themeTint="FF" w:themeShade="FF"/>
            <w:sz w:val="20"/>
            <w:szCs w:val="20"/>
          </w:rPr>
          <w:t>data</w:t>
        </w:r>
      </w:ins>
      <w:ins w:author="Craig Parker" w:date="2024-08-06T12:33:00Z" w:id="2101371098">
        <w:r w:rsidRPr="18209DDF" w:rsidR="18209DDF">
          <w:rPr>
            <w:rFonts w:ascii="Nunito" w:hAnsi="Nunito" w:eastAsia="Nunito" w:cs="Nunito"/>
            <w:color w:val="000000" w:themeColor="text1" w:themeTint="FF" w:themeShade="FF"/>
            <w:sz w:val="20"/>
            <w:szCs w:val="20"/>
            <w:rPrChange w:author="Craig Parker" w:date="2024-08-07T12:23:00Z" w:id="2146395701"/>
          </w:rPr>
          <w:t xml:space="preserve"> recipient, addressing</w:t>
        </w:r>
      </w:ins>
      <w:ins w:author="Jessica Senekal" w:date="2024-09-04T18:17:33.256Z" w:id="946949699">
        <w:r w:rsidRPr="18209DDF" w:rsidR="18209DDF">
          <w:rPr>
            <w:rFonts w:ascii="Nunito" w:hAnsi="Nunito" w:eastAsia="Nunito" w:cs="Nunito"/>
            <w:color w:val="000000" w:themeColor="text1" w:themeTint="FF" w:themeShade="FF"/>
            <w:sz w:val="20"/>
            <w:szCs w:val="20"/>
          </w:rPr>
          <w:t>, amongst others</w:t>
        </w:r>
      </w:ins>
      <w:ins w:author="Craig Parker" w:date="2024-08-06T12:33:00Z" w:id="2023066575">
        <w:r w:rsidRPr="18209DDF" w:rsidR="18209DDF">
          <w:rPr>
            <w:rFonts w:ascii="Nunito" w:hAnsi="Nunito" w:eastAsia="Nunito" w:cs="Nunito"/>
            <w:color w:val="000000" w:themeColor="text1" w:themeTint="FF" w:themeShade="FF"/>
            <w:sz w:val="20"/>
            <w:szCs w:val="20"/>
            <w:rPrChange w:author="Craig Parker" w:date="2024-08-07T12:23:00Z" w:id="1156219942"/>
          </w:rPr>
          <w:t xml:space="preserve"> confidentiality, data use limitations, and compliance with relevant laws and guidelines.</w:t>
        </w:r>
      </w:ins>
    </w:p>
    <w:p w:rsidRPr="002E4822" w:rsidR="52A8C99F" w:rsidRDefault="60C54407" w14:paraId="036F8D25" w14:textId="4F54783E">
      <w:pPr>
        <w:pStyle w:val="ListParagraph"/>
        <w:numPr>
          <w:ilvl w:val="0"/>
          <w:numId w:val="11"/>
        </w:numPr>
        <w:spacing w:before="0" w:after="0"/>
        <w:rPr>
          <w:ins w:author="Craig Parker" w:date="2024-08-06T12:33:00Z" w16du:dateUtc="2024-08-06T12:33:18Z" w:id="382"/>
          <w:rFonts w:ascii="Nunito" w:hAnsi="Nunito" w:eastAsia="Nunito" w:cs="Nunito"/>
          <w:color w:val="000000" w:themeColor="text1"/>
          <w:sz w:val="20"/>
          <w:rPrChange w:author="Craig Parker" w:date="2024-08-08T08:36:00Z" w16du:dateUtc="2024-08-07T10:23:00Z" w:id="383">
            <w:rPr>
              <w:ins w:author="Craig Parker" w:date="2024-08-06T12:33:00Z" w16du:dateUtc="2024-08-06T12:33:18Z" w:id="384"/>
              <w:szCs w:val="18"/>
            </w:rPr>
          </w:rPrChange>
        </w:rPr>
        <w:pPrChange w:author="Craig Parker" w:date="2024-08-06T18:49:00Z" w16du:dateUtc="2024-08-06T16:49:00Z" w:id="385">
          <w:pPr/>
        </w:pPrChange>
      </w:pPr>
      <w:ins w:author="Craig Parker" w:date="2024-08-06T12:33:00Z" w:id="386">
        <w:r w:rsidRPr="002E4822">
          <w:rPr>
            <w:rFonts w:ascii="Nunito" w:hAnsi="Nunito" w:eastAsia="Nunito" w:cs="Nunito"/>
            <w:b/>
            <w:bCs/>
            <w:color w:val="000000" w:themeColor="text1"/>
            <w:sz w:val="20"/>
            <w:rPrChange w:author="Craig Parker" w:date="2024-08-08T08:36:00Z" w:id="387">
              <w:rPr>
                <w:b/>
                <w:bCs/>
              </w:rPr>
            </w:rPrChange>
          </w:rPr>
          <w:t>Data Management Plan (DMP)</w:t>
        </w:r>
        <w:r w:rsidRPr="002E4822">
          <w:rPr>
            <w:rFonts w:ascii="Nunito" w:hAnsi="Nunito" w:eastAsia="Nunito" w:cs="Nunito"/>
            <w:color w:val="000000" w:themeColor="text1"/>
            <w:sz w:val="20"/>
            <w:rPrChange w:author="Craig Parker" w:date="2024-08-07T12:23:00Z" w:id="388">
              <w:rPr/>
            </w:rPrChange>
          </w:rPr>
          <w:t>: A document outlining the procedures and standards for data acquisition, transfer, processing, storage, and access within the program.</w:t>
        </w:r>
      </w:ins>
    </w:p>
    <w:p w:rsidRPr="002E4822" w:rsidR="52A8C99F" w:rsidRDefault="60C54407" w14:paraId="38997314" w14:textId="1FB77C8D">
      <w:pPr>
        <w:pStyle w:val="ListParagraph"/>
        <w:numPr>
          <w:ilvl w:val="0"/>
          <w:numId w:val="11"/>
        </w:numPr>
        <w:spacing w:before="0" w:after="0"/>
        <w:rPr>
          <w:ins w:author="Craig Parker" w:date="2024-08-06T12:33:00Z" w16du:dateUtc="2024-08-06T12:33:18Z" w:id="389"/>
          <w:rFonts w:ascii="Nunito" w:hAnsi="Nunito" w:eastAsia="Nunito" w:cs="Nunito"/>
          <w:color w:val="000000" w:themeColor="text1"/>
          <w:sz w:val="20"/>
          <w:rPrChange w:author="Craig Parker" w:date="2024-08-08T08:36:00Z" w16du:dateUtc="2024-08-07T10:23:00Z" w:id="390">
            <w:rPr>
              <w:ins w:author="Craig Parker" w:date="2024-08-06T12:33:00Z" w16du:dateUtc="2024-08-06T12:33:18Z" w:id="391"/>
              <w:szCs w:val="18"/>
            </w:rPr>
          </w:rPrChange>
        </w:rPr>
        <w:pPrChange w:author="Craig Parker" w:date="2024-08-06T18:49:00Z" w16du:dateUtc="2024-08-06T16:49:00Z" w:id="392">
          <w:pPr/>
        </w:pPrChange>
      </w:pPr>
      <w:ins w:author="Craig Parker" w:date="2024-08-06T12:33:00Z" w:id="393">
        <w:r w:rsidRPr="002E4822">
          <w:rPr>
            <w:rFonts w:ascii="Nunito" w:hAnsi="Nunito" w:eastAsia="Nunito" w:cs="Nunito"/>
            <w:b/>
            <w:bCs/>
            <w:color w:val="000000" w:themeColor="text1"/>
            <w:sz w:val="20"/>
            <w:rPrChange w:author="Craig Parker" w:date="2024-08-08T08:36:00Z" w:id="394">
              <w:rPr>
                <w:b/>
                <w:bCs/>
              </w:rPr>
            </w:rPrChange>
          </w:rPr>
          <w:t>Data Analysis Platform (DAP)</w:t>
        </w:r>
        <w:r w:rsidRPr="002E4822">
          <w:rPr>
            <w:rFonts w:ascii="Nunito" w:hAnsi="Nunito" w:eastAsia="Nunito" w:cs="Nunito"/>
            <w:color w:val="000000" w:themeColor="text1"/>
            <w:sz w:val="20"/>
            <w:rPrChange w:author="Craig Parker" w:date="2024-08-07T12:23:00Z" w:id="395">
              <w:rPr/>
            </w:rPrChange>
          </w:rPr>
          <w:t xml:space="preserve">: The platform used for conducting data analysis, typically including tools like </w:t>
        </w:r>
        <w:proofErr w:type="spellStart"/>
        <w:r w:rsidRPr="002E4822">
          <w:rPr>
            <w:rFonts w:ascii="Nunito" w:hAnsi="Nunito" w:eastAsia="Nunito" w:cs="Nunito"/>
            <w:color w:val="000000" w:themeColor="text1"/>
            <w:sz w:val="20"/>
            <w:rPrChange w:author="Craig Parker" w:date="2024-08-07T12:23:00Z" w:id="396">
              <w:rPr/>
            </w:rPrChange>
          </w:rPr>
          <w:t>JupyterHub</w:t>
        </w:r>
        <w:proofErr w:type="spellEnd"/>
        <w:r w:rsidRPr="002E4822">
          <w:rPr>
            <w:rFonts w:ascii="Nunito" w:hAnsi="Nunito" w:eastAsia="Nunito" w:cs="Nunito"/>
            <w:color w:val="000000" w:themeColor="text1"/>
            <w:sz w:val="20"/>
            <w:rPrChange w:author="Craig Parker" w:date="2024-08-07T12:23:00Z" w:id="397">
              <w:rPr/>
            </w:rPrChange>
          </w:rPr>
          <w:t>.</w:t>
        </w:r>
      </w:ins>
    </w:p>
    <w:p w:rsidRPr="002E4822" w:rsidR="52A8C99F" w:rsidRDefault="60C54407" w14:paraId="4DE2992C" w14:textId="40875FB1">
      <w:pPr>
        <w:pStyle w:val="ListParagraph"/>
        <w:numPr>
          <w:ilvl w:val="0"/>
          <w:numId w:val="11"/>
        </w:numPr>
        <w:spacing w:before="0" w:after="0"/>
        <w:rPr>
          <w:ins w:author="Craig Parker" w:date="2024-08-06T12:33:00Z" w16du:dateUtc="2024-08-06T12:33:18Z" w:id="398"/>
          <w:rFonts w:ascii="Nunito" w:hAnsi="Nunito" w:eastAsia="Nunito" w:cs="Nunito"/>
          <w:color w:val="000000" w:themeColor="text1"/>
          <w:sz w:val="20"/>
          <w:rPrChange w:author="Craig Parker" w:date="2024-08-08T08:36:00Z" w16du:dateUtc="2024-08-07T10:23:00Z" w:id="399">
            <w:rPr>
              <w:ins w:author="Craig Parker" w:date="2024-08-06T12:33:00Z" w16du:dateUtc="2024-08-06T12:33:18Z" w:id="400"/>
              <w:szCs w:val="18"/>
            </w:rPr>
          </w:rPrChange>
        </w:rPr>
        <w:pPrChange w:author="Craig Parker" w:date="2024-08-06T18:49:00Z" w16du:dateUtc="2024-08-06T16:49:00Z" w:id="401">
          <w:pPr/>
        </w:pPrChange>
      </w:pPr>
      <w:ins w:author="Craig Parker" w:date="2024-08-06T12:33:00Z" w:id="402">
        <w:r w:rsidRPr="002E4822">
          <w:rPr>
            <w:rFonts w:ascii="Nunito" w:hAnsi="Nunito" w:eastAsia="Nunito" w:cs="Nunito"/>
            <w:b/>
            <w:bCs/>
            <w:color w:val="000000" w:themeColor="text1"/>
            <w:sz w:val="20"/>
            <w:rPrChange w:author="Craig Parker" w:date="2024-08-08T08:36:00Z" w:id="403">
              <w:rPr>
                <w:b/>
                <w:bCs/>
              </w:rPr>
            </w:rPrChange>
          </w:rPr>
          <w:t>Lightweight Directory Access Protocol (LDAP)</w:t>
        </w:r>
        <w:r w:rsidRPr="002E4822">
          <w:rPr>
            <w:rFonts w:ascii="Nunito" w:hAnsi="Nunito" w:eastAsia="Nunito" w:cs="Nunito"/>
            <w:color w:val="000000" w:themeColor="text1"/>
            <w:sz w:val="20"/>
            <w:rPrChange w:author="Craig Parker" w:date="2024-08-07T12:23:00Z" w:id="404">
              <w:rPr/>
            </w:rPrChange>
          </w:rPr>
          <w:t>: A protocol used for accessing and maintaining distributed directory information services over a network.</w:t>
        </w:r>
      </w:ins>
    </w:p>
    <w:p w:rsidRPr="002E4822" w:rsidR="52A8C99F" w:rsidRDefault="60C54407" w14:paraId="44723EE1" w14:textId="47AC0C0D">
      <w:pPr>
        <w:pStyle w:val="ListParagraph"/>
        <w:numPr>
          <w:ilvl w:val="0"/>
          <w:numId w:val="11"/>
        </w:numPr>
        <w:spacing w:before="0" w:after="0"/>
        <w:rPr>
          <w:ins w:author="Craig Parker" w:date="2024-08-06T12:33:00Z" w16du:dateUtc="2024-08-06T12:33:18Z" w:id="405"/>
          <w:rFonts w:ascii="Nunito" w:hAnsi="Nunito" w:eastAsia="Nunito" w:cs="Nunito"/>
          <w:color w:val="000000" w:themeColor="text1"/>
          <w:sz w:val="20"/>
          <w:rPrChange w:author="Craig Parker" w:date="2024-08-08T08:36:00Z" w16du:dateUtc="2024-08-07T10:23:00Z" w:id="406">
            <w:rPr>
              <w:ins w:author="Craig Parker" w:date="2024-08-06T12:33:00Z" w16du:dateUtc="2024-08-06T12:33:18Z" w:id="407"/>
              <w:szCs w:val="18"/>
            </w:rPr>
          </w:rPrChange>
        </w:rPr>
        <w:pPrChange w:author="Craig Parker" w:date="2024-08-06T18:49:00Z" w16du:dateUtc="2024-08-06T16:49:00Z" w:id="408">
          <w:pPr/>
        </w:pPrChange>
      </w:pPr>
      <w:ins w:author="Craig Parker" w:date="2024-08-06T12:33:00Z" w:id="409">
        <w:r w:rsidRPr="002E4822">
          <w:rPr>
            <w:rFonts w:ascii="Nunito" w:hAnsi="Nunito" w:eastAsia="Nunito" w:cs="Nunito"/>
            <w:b/>
            <w:bCs/>
            <w:color w:val="000000" w:themeColor="text1"/>
            <w:sz w:val="20"/>
            <w:rPrChange w:author="Craig Parker" w:date="2024-08-08T08:36:00Z" w:id="410">
              <w:rPr>
                <w:b/>
                <w:bCs/>
              </w:rPr>
            </w:rPrChange>
          </w:rPr>
          <w:t>sub-Saharan Africa (</w:t>
        </w:r>
        <w:proofErr w:type="spellStart"/>
        <w:r w:rsidRPr="002E4822">
          <w:rPr>
            <w:rFonts w:ascii="Nunito" w:hAnsi="Nunito" w:eastAsia="Nunito" w:cs="Nunito"/>
            <w:b/>
            <w:bCs/>
            <w:color w:val="000000" w:themeColor="text1"/>
            <w:sz w:val="20"/>
            <w:rPrChange w:author="Craig Parker" w:date="2024-08-08T08:36:00Z" w:id="411">
              <w:rPr>
                <w:b/>
                <w:bCs/>
              </w:rPr>
            </w:rPrChange>
          </w:rPr>
          <w:t>sSA</w:t>
        </w:r>
        <w:proofErr w:type="spellEnd"/>
        <w:r w:rsidRPr="002E4822">
          <w:rPr>
            <w:rFonts w:ascii="Nunito" w:hAnsi="Nunito" w:eastAsia="Nunito" w:cs="Nunito"/>
            <w:b/>
            <w:bCs/>
            <w:color w:val="000000" w:themeColor="text1"/>
            <w:sz w:val="20"/>
            <w:rPrChange w:author="Craig Parker" w:date="2024-08-08T08:36:00Z" w:id="412">
              <w:rPr>
                <w:b/>
                <w:bCs/>
              </w:rPr>
            </w:rPrChange>
          </w:rPr>
          <w:t>)</w:t>
        </w:r>
        <w:r w:rsidRPr="002E4822">
          <w:rPr>
            <w:rFonts w:ascii="Nunito" w:hAnsi="Nunito" w:eastAsia="Nunito" w:cs="Nunito"/>
            <w:color w:val="000000" w:themeColor="text1"/>
            <w:sz w:val="20"/>
            <w:rPrChange w:author="Craig Parker" w:date="2024-08-07T12:23:00Z" w:id="413">
              <w:rPr/>
            </w:rPrChange>
          </w:rPr>
          <w:t>: A geographical region of Africa located south of the Sahara Desert.</w:t>
        </w:r>
      </w:ins>
    </w:p>
    <w:p w:rsidRPr="002E4822" w:rsidR="52A8C99F" w:rsidRDefault="60C54407" w14:paraId="0638B336" w14:textId="6D7F21EA">
      <w:pPr>
        <w:pStyle w:val="ListParagraph"/>
        <w:numPr>
          <w:ilvl w:val="0"/>
          <w:numId w:val="11"/>
        </w:numPr>
        <w:spacing w:before="0" w:after="0"/>
        <w:rPr>
          <w:ins w:author="Craig Parker" w:date="2024-08-06T12:33:00Z" w16du:dateUtc="2024-08-06T12:33:18Z" w:id="414"/>
          <w:rFonts w:ascii="Nunito" w:hAnsi="Nunito" w:eastAsia="Nunito" w:cs="Nunito"/>
          <w:color w:val="000000" w:themeColor="text1"/>
          <w:sz w:val="20"/>
          <w:rPrChange w:author="Craig Parker" w:date="2024-08-08T08:36:00Z" w16du:dateUtc="2024-08-07T10:23:00Z" w:id="415">
            <w:rPr>
              <w:ins w:author="Craig Parker" w:date="2024-08-06T12:33:00Z" w16du:dateUtc="2024-08-06T12:33:18Z" w:id="416"/>
              <w:szCs w:val="18"/>
            </w:rPr>
          </w:rPrChange>
        </w:rPr>
        <w:pPrChange w:author="Craig Parker" w:date="2024-08-06T18:49:00Z" w16du:dateUtc="2024-08-06T16:49:00Z" w:id="417">
          <w:pPr/>
        </w:pPrChange>
      </w:pPr>
      <w:ins w:author="Craig Parker" w:date="2024-08-06T12:33:00Z" w:id="418">
        <w:r w:rsidRPr="002E4822">
          <w:rPr>
            <w:rFonts w:ascii="Nunito" w:hAnsi="Nunito" w:eastAsia="Nunito" w:cs="Nunito"/>
            <w:b/>
            <w:bCs/>
            <w:color w:val="000000" w:themeColor="text1"/>
            <w:sz w:val="20"/>
            <w:rPrChange w:author="Craig Parker" w:date="2024-08-08T08:36:00Z" w:id="419">
              <w:rPr>
                <w:b/>
                <w:bCs/>
              </w:rPr>
            </w:rPrChange>
          </w:rPr>
          <w:t>Worldwide Antimalarial Resistance Network (WWARN)</w:t>
        </w:r>
        <w:r w:rsidRPr="002E4822">
          <w:rPr>
            <w:rFonts w:ascii="Nunito" w:hAnsi="Nunito" w:eastAsia="Nunito" w:cs="Nunito"/>
            <w:color w:val="000000" w:themeColor="text1"/>
            <w:sz w:val="20"/>
            <w:rPrChange w:author="Craig Parker" w:date="2024-08-07T12:23:00Z" w:id="420">
              <w:rPr/>
            </w:rPrChange>
          </w:rPr>
          <w:t>: A network focused on monitoring and understanding antimalarial drug resistance.</w:t>
        </w:r>
      </w:ins>
    </w:p>
    <w:p w:rsidRPr="002E4822" w:rsidR="52A8C99F" w:rsidRDefault="60C54407" w14:paraId="48C981BE" w14:textId="2798A6A4">
      <w:pPr>
        <w:pStyle w:val="ListParagraph"/>
        <w:numPr>
          <w:ilvl w:val="0"/>
          <w:numId w:val="11"/>
        </w:numPr>
        <w:spacing w:before="0" w:after="0"/>
        <w:rPr>
          <w:ins w:author="Craig Parker" w:date="2024-08-06T12:33:00Z" w16du:dateUtc="2024-08-06T12:33:18Z" w:id="421"/>
          <w:rFonts w:ascii="Nunito" w:hAnsi="Nunito" w:eastAsia="Nunito" w:cs="Nunito"/>
          <w:color w:val="000000" w:themeColor="text1"/>
          <w:sz w:val="20"/>
          <w:rPrChange w:author="Craig Parker" w:date="2024-08-08T08:36:00Z" w16du:dateUtc="2024-08-07T10:23:00Z" w:id="422">
            <w:rPr>
              <w:ins w:author="Craig Parker" w:date="2024-08-06T12:33:00Z" w16du:dateUtc="2024-08-06T12:33:18Z" w:id="423"/>
              <w:szCs w:val="18"/>
            </w:rPr>
          </w:rPrChange>
        </w:rPr>
        <w:pPrChange w:author="Craig Parker" w:date="2024-08-06T18:49:00Z" w16du:dateUtc="2024-08-06T16:49:00Z" w:id="424">
          <w:pPr/>
        </w:pPrChange>
      </w:pPr>
      <w:ins w:author="Craig Parker" w:date="2024-08-06T12:33:00Z" w:id="425">
        <w:r w:rsidRPr="002E4822">
          <w:rPr>
            <w:rFonts w:ascii="Nunito" w:hAnsi="Nunito" w:eastAsia="Nunito" w:cs="Nunito"/>
            <w:b/>
            <w:bCs/>
            <w:color w:val="000000" w:themeColor="text1"/>
            <w:sz w:val="20"/>
            <w:rPrChange w:author="Craig Parker" w:date="2024-08-08T08:36:00Z" w:id="426">
              <w:rPr>
                <w:b/>
                <w:bCs/>
              </w:rPr>
            </w:rPrChange>
          </w:rPr>
          <w:t>Bill and Melinda Gates Foundation Ki repository (</w:t>
        </w:r>
        <w:proofErr w:type="spellStart"/>
        <w:r w:rsidRPr="002E4822">
          <w:rPr>
            <w:rFonts w:ascii="Nunito" w:hAnsi="Nunito" w:eastAsia="Nunito" w:cs="Nunito"/>
            <w:b/>
            <w:bCs/>
            <w:color w:val="000000" w:themeColor="text1"/>
            <w:sz w:val="20"/>
            <w:rPrChange w:author="Craig Parker" w:date="2024-08-08T08:36:00Z" w:id="427">
              <w:rPr>
                <w:b/>
                <w:bCs/>
              </w:rPr>
            </w:rPrChange>
          </w:rPr>
          <w:t>BMGFKi</w:t>
        </w:r>
        <w:proofErr w:type="spellEnd"/>
        <w:r w:rsidRPr="002E4822">
          <w:rPr>
            <w:rFonts w:ascii="Nunito" w:hAnsi="Nunito" w:eastAsia="Nunito" w:cs="Nunito"/>
            <w:b/>
            <w:bCs/>
            <w:color w:val="000000" w:themeColor="text1"/>
            <w:sz w:val="20"/>
            <w:rPrChange w:author="Craig Parker" w:date="2024-08-08T08:36:00Z" w:id="428">
              <w:rPr>
                <w:b/>
                <w:bCs/>
              </w:rPr>
            </w:rPrChange>
          </w:rPr>
          <w:t>)</w:t>
        </w:r>
        <w:r w:rsidRPr="002E4822">
          <w:rPr>
            <w:rFonts w:ascii="Nunito" w:hAnsi="Nunito" w:eastAsia="Nunito" w:cs="Nunito"/>
            <w:color w:val="000000" w:themeColor="text1"/>
            <w:sz w:val="20"/>
            <w:rPrChange w:author="Craig Parker" w:date="2024-08-07T12:23:00Z" w:id="429">
              <w:rPr/>
            </w:rPrChange>
          </w:rPr>
          <w:t>: A repository managed by the Bill and Melinda Gates Foundation, hosting various datasets.</w:t>
        </w:r>
      </w:ins>
    </w:p>
    <w:p w:rsidRPr="002E4822" w:rsidR="52A8C99F" w:rsidRDefault="60C54407" w14:paraId="6E3C9849" w14:textId="6BE02553">
      <w:pPr>
        <w:pStyle w:val="ListParagraph"/>
        <w:numPr>
          <w:ilvl w:val="0"/>
          <w:numId w:val="11"/>
        </w:numPr>
        <w:spacing w:before="0" w:after="0"/>
        <w:rPr>
          <w:ins w:author="Craig Parker" w:date="2024-08-06T12:33:00Z" w16du:dateUtc="2024-08-06T12:33:18Z" w:id="430"/>
          <w:rFonts w:ascii="Nunito" w:hAnsi="Nunito" w:eastAsia="Nunito" w:cs="Nunito"/>
          <w:color w:val="000000" w:themeColor="text1"/>
          <w:sz w:val="20"/>
          <w:rPrChange w:author="Craig Parker" w:date="2024-08-08T08:36:00Z" w16du:dateUtc="2024-08-07T10:23:00Z" w:id="431">
            <w:rPr>
              <w:ins w:author="Craig Parker" w:date="2024-08-06T12:33:00Z" w16du:dateUtc="2024-08-06T12:33:18Z" w:id="432"/>
              <w:szCs w:val="18"/>
            </w:rPr>
          </w:rPrChange>
        </w:rPr>
        <w:pPrChange w:author="Craig Parker" w:date="2024-08-06T18:49:00Z" w16du:dateUtc="2024-08-06T16:49:00Z" w:id="433">
          <w:pPr/>
        </w:pPrChange>
      </w:pPr>
      <w:ins w:author="Craig Parker" w:date="2024-08-06T12:33:00Z" w:id="434">
        <w:r w:rsidRPr="002E4822">
          <w:rPr>
            <w:rFonts w:ascii="Nunito" w:hAnsi="Nunito" w:eastAsia="Nunito" w:cs="Nunito"/>
            <w:b/>
            <w:bCs/>
            <w:color w:val="000000" w:themeColor="text1"/>
            <w:sz w:val="20"/>
            <w:rPrChange w:author="Craig Parker" w:date="2024-08-08T08:36:00Z" w:id="435">
              <w:rPr>
                <w:b/>
                <w:bCs/>
              </w:rPr>
            </w:rPrChange>
          </w:rPr>
          <w:t>Transport Layer Security (TLS)</w:t>
        </w:r>
        <w:r w:rsidRPr="002E4822">
          <w:rPr>
            <w:rFonts w:ascii="Nunito" w:hAnsi="Nunito" w:eastAsia="Nunito" w:cs="Nunito"/>
            <w:color w:val="000000" w:themeColor="text1"/>
            <w:sz w:val="20"/>
            <w:rPrChange w:author="Craig Parker" w:date="2024-08-07T12:23:00Z" w:id="436">
              <w:rPr/>
            </w:rPrChange>
          </w:rPr>
          <w:t>: A cryptographic protocol designed to provide secure communication over a computer network.</w:t>
        </w:r>
      </w:ins>
    </w:p>
    <w:p w:rsidRPr="002E4822" w:rsidR="52A8C99F" w:rsidP="60C54407" w:rsidRDefault="60C54407" w14:paraId="7929E750" w14:textId="14632561">
      <w:pPr>
        <w:pStyle w:val="ListParagraph"/>
        <w:numPr>
          <w:ilvl w:val="0"/>
          <w:numId w:val="11"/>
        </w:numPr>
        <w:spacing w:before="0" w:after="0"/>
        <w:rPr>
          <w:rFonts w:ascii="Nunito" w:hAnsi="Nunito" w:eastAsia="Nunito" w:cs="Nunito"/>
          <w:color w:val="000000" w:themeColor="text1"/>
          <w:sz w:val="20"/>
          <w:rPrChange w:author="Craig Parker" w:date="2024-08-08T08:36:00Z" w:id="437">
            <w:rPr>
              <w:rFonts w:ascii="Nunito" w:hAnsi="Nunito" w:eastAsia="Nunito" w:cs="Nunito"/>
              <w:color w:val="000000" w:themeColor="text1"/>
            </w:rPr>
          </w:rPrChange>
        </w:rPr>
      </w:pPr>
      <w:ins w:author="Craig Parker" w:date="2024-08-06T12:33:00Z" w:id="438">
        <w:r w:rsidRPr="002E4822">
          <w:rPr>
            <w:rFonts w:ascii="Nunito" w:hAnsi="Nunito" w:eastAsia="Nunito" w:cs="Nunito"/>
            <w:b/>
            <w:bCs/>
            <w:color w:val="000000" w:themeColor="text1"/>
            <w:sz w:val="20"/>
            <w:rPrChange w:author="Craig Parker" w:date="2024-08-08T08:36:00Z" w:id="439">
              <w:rPr>
                <w:b/>
                <w:bCs/>
              </w:rPr>
            </w:rPrChange>
          </w:rPr>
          <w:t>Findable, Accessible, Interoperable, and Reusable (FAIR)</w:t>
        </w:r>
        <w:r w:rsidRPr="002E4822">
          <w:rPr>
            <w:rFonts w:ascii="Nunito" w:hAnsi="Nunito" w:eastAsia="Nunito" w:cs="Nunito"/>
            <w:color w:val="000000" w:themeColor="text1"/>
            <w:sz w:val="20"/>
            <w:rPrChange w:author="Craig Parker" w:date="2024-08-07T12:23:00Z" w:id="440">
              <w:rPr/>
            </w:rPrChange>
          </w:rPr>
          <w:t>: Principles that aim to improve the discovery, accessibility, interoperability, and reuse of data.</w:t>
        </w:r>
      </w:ins>
    </w:p>
    <w:p w:rsidRPr="002E4822" w:rsidR="00FA7310" w:rsidP="60C54407" w:rsidRDefault="60C54407" w14:paraId="254480C2" w14:textId="33D777B0">
      <w:pPr>
        <w:pStyle w:val="ListParagraph"/>
        <w:numPr>
          <w:ilvl w:val="0"/>
          <w:numId w:val="11"/>
        </w:numPr>
        <w:spacing w:before="0" w:after="0"/>
        <w:rPr>
          <w:ins w:author="Craig Parker" w:date="2024-08-06T12:33:00Z" w16du:dateUtc="2024-08-06T12:33:18Z" w:id="441"/>
          <w:rFonts w:ascii="Nunito" w:hAnsi="Nunito" w:eastAsia="Nunito" w:cs="Nunito"/>
          <w:color w:val="000000" w:themeColor="text1"/>
          <w:sz w:val="20"/>
          <w:rPrChange w:author="Craig Parker" w:date="2024-08-08T08:36:00Z" w16du:dateUtc="2024-08-07T10:23:00Z" w:id="442">
            <w:rPr>
              <w:ins w:author="Craig Parker" w:date="2024-08-06T12:33:00Z" w16du:dateUtc="2024-08-06T12:33:18Z" w:id="443"/>
              <w:szCs w:val="18"/>
            </w:rPr>
          </w:rPrChange>
        </w:rPr>
      </w:pPr>
      <w:r w:rsidRPr="002E4822">
        <w:rPr>
          <w:rFonts w:ascii="Nunito" w:hAnsi="Nunito" w:eastAsia="Nunito" w:cs="Nunito"/>
          <w:b/>
          <w:bCs/>
          <w:color w:val="000000" w:themeColor="text1"/>
          <w:sz w:val="20"/>
          <w:rPrChange w:author="Craig Parker" w:date="2024-08-08T08:36:00Z" w:id="444">
            <w:rPr>
              <w:rFonts w:ascii="Nunito" w:hAnsi="Nunito" w:eastAsia="Nunito" w:cs="Nunito"/>
              <w:b/>
              <w:bCs/>
              <w:color w:val="000000" w:themeColor="text1"/>
            </w:rPr>
          </w:rPrChange>
        </w:rPr>
        <w:t>CSAG GitLab</w:t>
      </w:r>
      <w:r w:rsidRPr="002E4822">
        <w:rPr>
          <w:rFonts w:ascii="Nunito" w:hAnsi="Nunito" w:eastAsia="Nunito" w:cs="Nunito"/>
          <w:color w:val="000000" w:themeColor="text1"/>
          <w:sz w:val="20"/>
          <w:rPrChange w:author="Craig Parker" w:date="2024-08-08T08:36:00Z" w:id="445">
            <w:rPr>
              <w:rFonts w:ascii="Nunito" w:hAnsi="Nunito" w:eastAsia="Nunito" w:cs="Nunito"/>
              <w:color w:val="000000" w:themeColor="text1"/>
            </w:rPr>
          </w:rPrChange>
        </w:rPr>
        <w:t>: The version control and collaboration platform used by the Climate System Analysis Group (CSAG) at the University of Cape Town (UCT) for managing the HE²AT Center's data processes, documenting Data Reference Syntax (DRS), and storing data management code. It ensures transparent, version-controlled data handling accessible to authorized team members.</w:t>
      </w:r>
    </w:p>
    <w:p w:rsidRPr="002E4822" w:rsidR="52A8C99F" w:rsidRDefault="60C54407" w14:paraId="1C709177" w14:textId="49672CBF">
      <w:pPr>
        <w:pStyle w:val="ListParagraph"/>
        <w:numPr>
          <w:ilvl w:val="0"/>
          <w:numId w:val="11"/>
        </w:numPr>
        <w:spacing w:before="0" w:after="0"/>
        <w:rPr>
          <w:ins w:author="Craig Parker" w:date="2024-08-06T12:33:00Z" w16du:dateUtc="2024-08-06T12:33:18Z" w:id="446"/>
          <w:rFonts w:ascii="Nunito" w:hAnsi="Nunito" w:eastAsia="Nunito" w:cs="Nunito"/>
          <w:color w:val="000000" w:themeColor="text1"/>
          <w:sz w:val="20"/>
          <w:rPrChange w:author="Craig Parker" w:date="2024-08-08T08:36:00Z" w16du:dateUtc="2024-08-07T10:23:00Z" w:id="447">
            <w:rPr>
              <w:ins w:author="Craig Parker" w:date="2024-08-06T12:33:00Z" w16du:dateUtc="2024-08-06T12:33:18Z" w:id="448"/>
              <w:szCs w:val="18"/>
            </w:rPr>
          </w:rPrChange>
        </w:rPr>
        <w:pPrChange w:author="Craig Parker" w:date="2024-08-06T18:49:00Z" w16du:dateUtc="2024-08-06T16:49:00Z" w:id="449">
          <w:pPr/>
        </w:pPrChange>
      </w:pPr>
      <w:ins w:author="Craig Parker" w:date="2024-08-06T12:33:00Z" w:id="450">
        <w:r w:rsidRPr="002E4822">
          <w:rPr>
            <w:rFonts w:ascii="Nunito" w:hAnsi="Nunito" w:eastAsia="Nunito" w:cs="Nunito"/>
            <w:b/>
            <w:bCs/>
            <w:color w:val="000000" w:themeColor="text1"/>
            <w:sz w:val="20"/>
            <w:rPrChange w:author="Craig Parker" w:date="2024-08-08T08:36:00Z" w:id="451">
              <w:rPr>
                <w:b/>
                <w:bCs/>
              </w:rPr>
            </w:rPrChange>
          </w:rPr>
          <w:t>Data Use Oversight System (DUOS)</w:t>
        </w:r>
        <w:r w:rsidRPr="002E4822">
          <w:rPr>
            <w:rFonts w:ascii="Nunito" w:hAnsi="Nunito" w:eastAsia="Nunito" w:cs="Nunito"/>
            <w:color w:val="000000" w:themeColor="text1"/>
            <w:sz w:val="20"/>
            <w:rPrChange w:author="Craig Parker" w:date="2024-08-07T12:23:00Z" w:id="452">
              <w:rPr/>
            </w:rPrChange>
          </w:rPr>
          <w:t>: A system enabling researchers to submit requests for multiple datasets, with DACs reviewing these requests.</w:t>
        </w:r>
      </w:ins>
    </w:p>
    <w:p w:rsidRPr="002E4822" w:rsidR="52A8C99F" w:rsidRDefault="60C54407" w14:paraId="7A9EDB9E" w14:textId="69696025">
      <w:pPr>
        <w:pStyle w:val="ListParagraph"/>
        <w:numPr>
          <w:ilvl w:val="0"/>
          <w:numId w:val="11"/>
        </w:numPr>
        <w:spacing w:before="0" w:after="0"/>
        <w:rPr>
          <w:ins w:author="Craig Parker" w:date="2024-08-06T12:33:00Z" w16du:dateUtc="2024-08-06T12:33:18Z" w:id="453"/>
          <w:rFonts w:ascii="Nunito" w:hAnsi="Nunito" w:eastAsia="Nunito" w:cs="Nunito"/>
          <w:color w:val="000000" w:themeColor="text1"/>
          <w:sz w:val="20"/>
          <w:rPrChange w:author="Craig Parker" w:date="2024-08-08T08:36:00Z" w16du:dateUtc="2024-08-07T10:23:00Z" w:id="454">
            <w:rPr>
              <w:ins w:author="Craig Parker" w:date="2024-08-06T12:33:00Z" w16du:dateUtc="2024-08-06T12:33:18Z" w:id="455"/>
              <w:szCs w:val="18"/>
            </w:rPr>
          </w:rPrChange>
        </w:rPr>
        <w:pPrChange w:author="Craig Parker" w:date="2024-08-06T18:49:00Z" w16du:dateUtc="2024-08-06T16:49:00Z" w:id="456">
          <w:pPr/>
        </w:pPrChange>
      </w:pPr>
      <w:ins w:author="Craig Parker" w:date="2024-08-06T12:33:00Z" w:id="457">
        <w:r w:rsidRPr="002E4822">
          <w:rPr>
            <w:rFonts w:ascii="Nunito" w:hAnsi="Nunito" w:eastAsia="Nunito" w:cs="Nunito"/>
            <w:b/>
            <w:bCs/>
            <w:color w:val="000000" w:themeColor="text1"/>
            <w:sz w:val="20"/>
            <w:rPrChange w:author="Craig Parker" w:date="2024-08-08T08:36:00Z" w:id="458">
              <w:rPr>
                <w:b/>
                <w:bCs/>
              </w:rPr>
            </w:rPrChange>
          </w:rPr>
          <w:t>Open Data Science Platform (ODSP)</w:t>
        </w:r>
        <w:r w:rsidRPr="002E4822">
          <w:rPr>
            <w:rFonts w:ascii="Nunito" w:hAnsi="Nunito" w:eastAsia="Nunito" w:cs="Nunito"/>
            <w:color w:val="000000" w:themeColor="text1"/>
            <w:sz w:val="20"/>
            <w:rPrChange w:author="Craig Parker" w:date="2024-08-07T12:23:00Z" w:id="459">
              <w:rPr/>
            </w:rPrChange>
          </w:rPr>
          <w:t>: A platform facilitating the storage, retrieval, and processing of data for health research.</w:t>
        </w:r>
      </w:ins>
    </w:p>
    <w:p w:rsidRPr="002E4822" w:rsidR="52A8C99F" w:rsidRDefault="60C54407" w14:paraId="1AC906DB" w14:textId="0171C997">
      <w:pPr>
        <w:pStyle w:val="ListParagraph"/>
        <w:numPr>
          <w:ilvl w:val="0"/>
          <w:numId w:val="11"/>
        </w:numPr>
        <w:spacing w:before="0" w:after="0"/>
        <w:rPr>
          <w:ins w:author="Craig Parker" w:date="2024-08-06T12:33:00Z" w16du:dateUtc="2024-08-06T12:33:18Z" w:id="460"/>
          <w:rFonts w:ascii="Nunito" w:hAnsi="Nunito" w:eastAsia="Nunito" w:cs="Nunito"/>
          <w:color w:val="000000" w:themeColor="text1"/>
          <w:sz w:val="20"/>
          <w:rPrChange w:author="Craig Parker" w:date="2024-08-08T08:36:00Z" w16du:dateUtc="2024-08-07T10:23:00Z" w:id="461">
            <w:rPr>
              <w:ins w:author="Craig Parker" w:date="2024-08-06T12:33:00Z" w16du:dateUtc="2024-08-06T12:33:18Z" w:id="462"/>
              <w:szCs w:val="18"/>
            </w:rPr>
          </w:rPrChange>
        </w:rPr>
        <w:pPrChange w:author="Craig Parker" w:date="2024-08-06T18:49:00Z" w16du:dateUtc="2024-08-06T16:49:00Z" w:id="463">
          <w:pPr/>
        </w:pPrChange>
      </w:pPr>
      <w:ins w:author="Craig Parker" w:date="2024-08-06T12:33:00Z" w:id="464">
        <w:r w:rsidRPr="002E4822">
          <w:rPr>
            <w:rFonts w:ascii="Nunito" w:hAnsi="Nunito" w:eastAsia="Nunito" w:cs="Nunito"/>
            <w:b/>
            <w:bCs/>
            <w:color w:val="000000" w:themeColor="text1"/>
            <w:sz w:val="20"/>
            <w:rPrChange w:author="Craig Parker" w:date="2024-08-08T08:36:00Z" w:id="465">
              <w:rPr>
                <w:b/>
                <w:bCs/>
              </w:rPr>
            </w:rPrChange>
          </w:rPr>
          <w:t>Data Access Committee (DAC)</w:t>
        </w:r>
        <w:r w:rsidRPr="002E4822">
          <w:rPr>
            <w:rFonts w:ascii="Nunito" w:hAnsi="Nunito" w:eastAsia="Nunito" w:cs="Nunito"/>
            <w:color w:val="000000" w:themeColor="text1"/>
            <w:sz w:val="20"/>
            <w:rPrChange w:author="Craig Parker" w:date="2024-08-07T12:23:00Z" w:id="466">
              <w:rPr/>
            </w:rPrChange>
          </w:rPr>
          <w:t>: A committee responsible for reviewing and approving data access requests, ensuring adherence to ethical, legal, and scientific standards.</w:t>
        </w:r>
      </w:ins>
    </w:p>
    <w:p w:rsidRPr="002E4822" w:rsidR="52A8C99F" w:rsidP="6C35A1FA" w:rsidRDefault="60C54407" w14:paraId="252CC10C" w14:textId="6B772FA4">
      <w:pPr>
        <w:pStyle w:val="ListParagraph"/>
        <w:numPr>
          <w:ilvl w:val="0"/>
          <w:numId w:val="11"/>
        </w:numPr>
        <w:spacing w:before="0" w:after="0"/>
        <w:rPr>
          <w:ins w:author="Craig Parker" w:date="2024-08-06T12:33:00Z" w16du:dateUtc="2024-08-06T12:33:18Z" w:id="6959896"/>
          <w:rFonts w:ascii="Nunito" w:hAnsi="Nunito" w:eastAsia="Nunito" w:cs="Nunito"/>
          <w:color w:val="000000" w:themeColor="text1"/>
          <w:sz w:val="20"/>
          <w:szCs w:val="20"/>
          <w:rPrChange w:author="Craig Parker" w:date="2024-08-08T08:36:00Z" w16du:dateUtc="2024-08-07T10:23:00Z" w:id="2112550939">
            <w:rPr>
              <w:ins w:author="Craig Parker" w:date="2024-08-06T12:33:00Z" w16du:dateUtc="2024-08-06T12:33:18Z" w:id="552226290"/>
              <w:szCs w:val="18"/>
            </w:rPr>
          </w:rPrChange>
        </w:rPr>
        <w:pPrChange w:author="Craig Parker" w:date="2024-08-06T18:49:00Z" w16du:dateUtc="2024-08-06T16:49:00Z" w:id="470">
          <w:pPr/>
        </w:pPrChange>
      </w:pPr>
      <w:ins w:author="Craig Parker" w:date="2024-08-06T12:33:00Z" w:id="1957535685">
        <w:r w:rsidRPr="6C35A1FA" w:rsidR="6C35A1FA">
          <w:rPr>
            <w:rFonts w:ascii="Nunito" w:hAnsi="Nunito" w:eastAsia="Nunito" w:cs="Nunito"/>
            <w:b w:val="1"/>
            <w:bCs w:val="1"/>
            <w:color w:val="000000" w:themeColor="text1" w:themeTint="FF" w:themeShade="FF"/>
            <w:sz w:val="20"/>
            <w:szCs w:val="20"/>
            <w:rPrChange w:author="Craig Parker" w:date="2024-08-08T08:36:00Z" w:id="644396259">
              <w:rPr>
                <w:b w:val="1"/>
                <w:bCs w:val="1"/>
              </w:rPr>
            </w:rPrChange>
          </w:rPr>
          <w:t>Sensitive data</w:t>
        </w:r>
        <w:r w:rsidRPr="6C35A1FA" w:rsidR="6C35A1FA">
          <w:rPr>
            <w:rFonts w:ascii="Nunito" w:hAnsi="Nunito" w:eastAsia="Nunito" w:cs="Nunito"/>
            <w:color w:val="000000" w:themeColor="text1" w:themeTint="FF" w:themeShade="FF"/>
            <w:sz w:val="20"/>
            <w:szCs w:val="20"/>
            <w:rPrChange w:author="Craig Parker" w:date="2024-08-07T12:23:00Z" w:id="489868930"/>
          </w:rPr>
          <w:t xml:space="preserve">: </w:t>
        </w:r>
        <w:r w:rsidRPr="6C35A1FA" w:rsidR="6C35A1FA">
          <w:rPr>
            <w:rFonts w:ascii="Nunito" w:hAnsi="Nunito" w:eastAsia="Nunito" w:cs="Nunito"/>
            <w:color w:val="000000" w:themeColor="text1" w:themeTint="FF" w:themeShade="FF"/>
            <w:sz w:val="20"/>
            <w:szCs w:val="20"/>
            <w:rPrChange w:author="Craig Parker" w:date="2024-08-07T12:23:00Z" w:id="1482252769"/>
          </w:rPr>
          <w:t>Data</w:t>
        </w:r>
        <w:r w:rsidRPr="6C35A1FA" w:rsidR="6C35A1FA">
          <w:rPr>
            <w:rFonts w:ascii="Nunito" w:hAnsi="Nunito" w:eastAsia="Nunito" w:cs="Nunito"/>
            <w:color w:val="000000" w:themeColor="text1" w:themeTint="FF" w:themeShade="FF"/>
            <w:sz w:val="20"/>
            <w:szCs w:val="20"/>
            <w:rPrChange w:author="Craig Parker" w:date="2024-08-07T12:23:00Z" w:id="626799509"/>
          </w:rPr>
          <w:t xml:space="preserve"> that pertains to an individual's personal information, health, finances, occupation, etc.</w:t>
        </w:r>
      </w:ins>
    </w:p>
    <w:p w:rsidRPr="002E4822" w:rsidR="52A8C99F" w:rsidRDefault="60C54407" w14:paraId="20005AD7" w14:textId="53FA812E">
      <w:pPr>
        <w:pStyle w:val="ListParagraph"/>
        <w:numPr>
          <w:ilvl w:val="0"/>
          <w:numId w:val="11"/>
        </w:numPr>
        <w:spacing w:before="0" w:after="0"/>
        <w:rPr>
          <w:ins w:author="Craig Parker" w:date="2024-08-06T12:33:00Z" w16du:dateUtc="2024-08-06T12:33:18Z" w:id="474"/>
          <w:rFonts w:ascii="Nunito" w:hAnsi="Nunito" w:eastAsia="Nunito" w:cs="Nunito"/>
          <w:color w:val="000000" w:themeColor="text1"/>
          <w:sz w:val="20"/>
          <w:rPrChange w:author="Craig Parker" w:date="2024-08-08T08:36:00Z" w16du:dateUtc="2024-08-07T10:23:00Z" w:id="475">
            <w:rPr>
              <w:ins w:author="Craig Parker" w:date="2024-08-06T12:33:00Z" w16du:dateUtc="2024-08-06T12:33:18Z" w:id="476"/>
              <w:szCs w:val="18"/>
            </w:rPr>
          </w:rPrChange>
        </w:rPr>
        <w:pPrChange w:author="Craig Parker" w:date="2024-08-06T18:49:00Z" w16du:dateUtc="2024-08-06T16:49:00Z" w:id="477">
          <w:pPr/>
        </w:pPrChange>
      </w:pPr>
      <w:ins w:author="Craig Parker" w:date="2024-08-06T12:33:00Z" w:id="478">
        <w:r w:rsidRPr="002E4822">
          <w:rPr>
            <w:rFonts w:ascii="Nunito" w:hAnsi="Nunito" w:eastAsia="Nunito" w:cs="Nunito"/>
            <w:b/>
            <w:bCs/>
            <w:color w:val="000000" w:themeColor="text1"/>
            <w:sz w:val="20"/>
            <w:rPrChange w:author="Craig Parker" w:date="2024-08-08T08:36:00Z" w:id="479">
              <w:rPr>
                <w:b/>
                <w:bCs/>
              </w:rPr>
            </w:rPrChange>
          </w:rPr>
          <w:t>Personally identifiable data</w:t>
        </w:r>
        <w:r w:rsidRPr="002E4822">
          <w:rPr>
            <w:rFonts w:ascii="Nunito" w:hAnsi="Nunito" w:eastAsia="Nunito" w:cs="Nunito"/>
            <w:color w:val="000000" w:themeColor="text1"/>
            <w:sz w:val="20"/>
            <w:rPrChange w:author="Craig Parker" w:date="2024-08-07T12:23:00Z" w:id="480">
              <w:rPr/>
            </w:rPrChange>
          </w:rPr>
          <w:t>: Data variables that enable the identification of an individual either directly through names, ID numbers, etc., or indirectly through combining other variables such as locations (GPS, street address), age, gender, and medical information.</w:t>
        </w:r>
      </w:ins>
    </w:p>
    <w:p w:rsidRPr="002E4822" w:rsidR="52A8C99F" w:rsidRDefault="60C54407" w14:paraId="106A3669" w14:textId="34B94522">
      <w:pPr>
        <w:pStyle w:val="ListParagraph"/>
        <w:numPr>
          <w:ilvl w:val="0"/>
          <w:numId w:val="11"/>
        </w:numPr>
        <w:spacing w:before="0" w:after="0"/>
        <w:rPr>
          <w:ins w:author="Craig Parker" w:date="2024-08-06T12:33:00Z" w16du:dateUtc="2024-08-06T12:33:18Z" w:id="481"/>
          <w:rFonts w:ascii="Nunito" w:hAnsi="Nunito" w:eastAsia="Nunito" w:cs="Nunito"/>
          <w:color w:val="000000" w:themeColor="text1"/>
          <w:sz w:val="20"/>
          <w:rPrChange w:author="Craig Parker" w:date="2024-08-08T08:36:00Z" w16du:dateUtc="2024-08-07T10:23:00Z" w:id="482">
            <w:rPr>
              <w:ins w:author="Craig Parker" w:date="2024-08-06T12:33:00Z" w16du:dateUtc="2024-08-06T12:33:18Z" w:id="483"/>
              <w:szCs w:val="18"/>
            </w:rPr>
          </w:rPrChange>
        </w:rPr>
        <w:pPrChange w:author="Craig Parker" w:date="2024-08-06T18:49:00Z" w16du:dateUtc="2024-08-06T16:49:00Z" w:id="484">
          <w:pPr/>
        </w:pPrChange>
      </w:pPr>
      <w:ins w:author="Craig Parker" w:date="2024-08-06T12:33:00Z" w:id="485">
        <w:r w:rsidRPr="002E4822">
          <w:rPr>
            <w:rFonts w:ascii="Nunito" w:hAnsi="Nunito" w:eastAsia="Nunito" w:cs="Nunito"/>
            <w:b/>
            <w:bCs/>
            <w:color w:val="000000" w:themeColor="text1"/>
            <w:sz w:val="20"/>
            <w:rPrChange w:author="Craig Parker" w:date="2024-08-08T08:36:00Z" w:id="486">
              <w:rPr>
                <w:b/>
                <w:bCs/>
              </w:rPr>
            </w:rPrChange>
          </w:rPr>
          <w:t>Data Subject</w:t>
        </w:r>
        <w:r w:rsidRPr="002E4822">
          <w:rPr>
            <w:rFonts w:ascii="Nunito" w:hAnsi="Nunito" w:eastAsia="Nunito" w:cs="Nunito"/>
            <w:color w:val="000000" w:themeColor="text1"/>
            <w:sz w:val="20"/>
            <w:rPrChange w:author="Craig Parker" w:date="2024-08-07T12:23:00Z" w:id="487">
              <w:rPr/>
            </w:rPrChange>
          </w:rPr>
          <w:t>: The individuals whose personal information is captured in health datasets.</w:t>
        </w:r>
      </w:ins>
    </w:p>
    <w:p w:rsidRPr="002E4822" w:rsidR="52A8C99F" w:rsidP="18209DDF" w:rsidRDefault="60C54407" w14:paraId="57DF134A" w14:textId="412322C0">
      <w:pPr>
        <w:pStyle w:val="ListParagraph"/>
        <w:numPr>
          <w:ilvl w:val="0"/>
          <w:numId w:val="11"/>
        </w:numPr>
        <w:spacing w:before="0" w:after="0"/>
        <w:rPr>
          <w:ins w:author="Craig Parker" w:date="2024-08-06T12:33:00Z" w16du:dateUtc="2024-08-06T12:33:18Z" w:id="603356810"/>
          <w:rFonts w:ascii="Nunito" w:hAnsi="Nunito" w:eastAsia="Nunito" w:cs="Nunito"/>
          <w:color w:val="000000" w:themeColor="text1"/>
          <w:sz w:val="20"/>
          <w:szCs w:val="20"/>
          <w:rPrChange w:author="Craig Parker" w:date="2024-08-08T08:36:00Z" w16du:dateUtc="2024-08-07T10:23:00Z" w:id="1116695963">
            <w:rPr>
              <w:ins w:author="Craig Parker" w:date="2024-08-06T12:33:00Z" w16du:dateUtc="2024-08-06T12:33:18Z" w:id="394296919"/>
              <w:szCs w:val="18"/>
            </w:rPr>
          </w:rPrChange>
        </w:rPr>
        <w:pPrChange w:author="Craig Parker" w:date="2024-08-06T18:49:00Z" w16du:dateUtc="2024-08-06T16:49:00Z" w:id="491">
          <w:pPr/>
        </w:pPrChange>
      </w:pPr>
      <w:ins w:author="Craig Parker" w:date="2024-08-06T12:33:00Z" w:id="416854019">
        <w:r w:rsidRPr="18209DDF" w:rsidR="18209DDF">
          <w:rPr>
            <w:rFonts w:ascii="Nunito" w:hAnsi="Nunito" w:eastAsia="Nunito" w:cs="Nunito"/>
            <w:b w:val="1"/>
            <w:bCs w:val="1"/>
            <w:color w:val="000000" w:themeColor="text1" w:themeTint="FF" w:themeShade="FF"/>
            <w:sz w:val="20"/>
            <w:szCs w:val="20"/>
            <w:rPrChange w:author="Craig Parker" w:date="2024-08-08T08:36:00Z" w:id="1594174456">
              <w:rPr>
                <w:b w:val="1"/>
                <w:bCs w:val="1"/>
              </w:rPr>
            </w:rPrChange>
          </w:rPr>
          <w:t>Data Provider</w:t>
        </w:r>
        <w:r w:rsidRPr="18209DDF" w:rsidR="18209DDF">
          <w:rPr>
            <w:rFonts w:ascii="Nunito" w:hAnsi="Nunito" w:eastAsia="Nunito" w:cs="Nunito"/>
            <w:color w:val="000000" w:themeColor="text1" w:themeTint="FF" w:themeShade="FF"/>
            <w:sz w:val="20"/>
            <w:szCs w:val="20"/>
            <w:rPrChange w:author="Craig Parker" w:date="2024-08-07T12:23:00Z" w:id="939248782"/>
          </w:rPr>
          <w:t xml:space="preserve">: The </w:t>
        </w:r>
      </w:ins>
      <w:ins w:author="Jessica Senekal" w:date="2024-09-04T18:52:13.558Z" w:id="573324833">
        <w:r w:rsidRPr="18209DDF" w:rsidR="18209DDF">
          <w:rPr>
            <w:rFonts w:ascii="Nunito" w:hAnsi="Nunito" w:eastAsia="Nunito" w:cs="Nunito"/>
            <w:color w:val="000000" w:themeColor="text1" w:themeTint="FF" w:themeShade="FF"/>
            <w:sz w:val="20"/>
            <w:szCs w:val="20"/>
          </w:rPr>
          <w:t xml:space="preserve">legal entity or organisation </w:t>
        </w:r>
      </w:ins>
      <w:ins w:author="Jessica Senekal" w:date="2024-09-04T18:27:56.241Z" w:id="1069893617">
        <w:r w:rsidRPr="18209DDF" w:rsidR="18209DDF">
          <w:rPr>
            <w:rFonts w:ascii="Nunito" w:hAnsi="Nunito" w:eastAsia="Nunito" w:cs="Nunito"/>
            <w:color w:val="000000" w:themeColor="text1" w:themeTint="FF" w:themeShade="FF"/>
            <w:sz w:val="20"/>
            <w:szCs w:val="20"/>
          </w:rPr>
          <w:t xml:space="preserve">that owns, controls or otherwise possesses the rights to transfer Data and is responsible for </w:t>
        </w:r>
      </w:ins>
      <w:ins w:author="Jessica Senekal" w:date="2024-09-04T18:28:12.72Z" w:id="1521923669">
        <w:r w:rsidRPr="18209DDF" w:rsidR="18209DDF">
          <w:rPr>
            <w:rFonts w:ascii="Nunito" w:hAnsi="Nunito" w:eastAsia="Nunito" w:cs="Nunito"/>
            <w:color w:val="000000" w:themeColor="text1" w:themeTint="FF" w:themeShade="FF"/>
            <w:sz w:val="20"/>
            <w:szCs w:val="20"/>
          </w:rPr>
          <w:t xml:space="preserve">ensuring it has the </w:t>
        </w:r>
      </w:ins>
      <w:ins w:author="Craig Parker" w:date="2024-08-06T12:33:00Z" w:id="1422857426">
        <w:r w:rsidRPr="18209DDF" w:rsidR="18209DDF">
          <w:rPr>
            <w:rFonts w:ascii="Nunito" w:hAnsi="Nunito" w:eastAsia="Nunito" w:cs="Nunito"/>
            <w:color w:val="000000" w:themeColor="text1" w:themeTint="FF" w:themeShade="FF"/>
            <w:sz w:val="20"/>
            <w:szCs w:val="20"/>
            <w:rPrChange w:author="Craig Parker" w:date="2024-08-07T12:23:00Z" w:id="752498692"/>
          </w:rPr>
          <w:t>legal</w:t>
        </w:r>
      </w:ins>
      <w:ins w:author="Jessica Senekal" w:date="2024-09-04T18:28:59.841Z" w:id="411172186">
        <w:r w:rsidRPr="18209DDF" w:rsidR="18209DDF">
          <w:rPr>
            <w:rFonts w:ascii="Nunito" w:hAnsi="Nunito" w:eastAsia="Nunito" w:cs="Nunito"/>
            <w:color w:val="000000" w:themeColor="text1" w:themeTint="FF" w:themeShade="FF"/>
            <w:sz w:val="20"/>
            <w:szCs w:val="20"/>
          </w:rPr>
          <w:t xml:space="preserve"> authority to transfer the data and that the Data is provided in accordance with any applicable laws, regulations or contractu</w:t>
        </w:r>
      </w:ins>
      <w:ins w:author="Jessica Senekal" w:date="2024-09-04T18:29:02.517Z" w:id="1622067658">
        <w:r w:rsidRPr="18209DDF" w:rsidR="18209DDF">
          <w:rPr>
            <w:rFonts w:ascii="Nunito" w:hAnsi="Nunito" w:eastAsia="Nunito" w:cs="Nunito"/>
            <w:color w:val="000000" w:themeColor="text1" w:themeTint="FF" w:themeShade="FF"/>
            <w:sz w:val="20"/>
            <w:szCs w:val="20"/>
          </w:rPr>
          <w:t>al</w:t>
        </w:r>
        <w:r w:rsidRPr="18209DDF" w:rsidR="18209DDF">
          <w:rPr>
            <w:rFonts w:ascii="Nunito" w:hAnsi="Nunito" w:eastAsia="Nunito" w:cs="Nunito"/>
            <w:color w:val="000000" w:themeColor="text1" w:themeTint="FF" w:themeShade="FF"/>
            <w:sz w:val="20"/>
            <w:szCs w:val="20"/>
          </w:rPr>
          <w:t xml:space="preserve"> obligations.</w:t>
        </w:r>
      </w:ins>
      <w:ins w:author="Craig Parker" w:date="2024-08-06T12:33:00Z" w:id="1461809767">
        <w:del w:author="Jessica Senekal" w:date="2024-09-04T18:29:12.005Z" w:id="275751039">
          <w:r w:rsidRPr="18209DDF" w:rsidDel="18209DDF">
            <w:rPr>
              <w:rFonts w:ascii="Nunito" w:hAnsi="Nunito" w:eastAsia="Nunito" w:cs="Nunito"/>
              <w:color w:val="000000" w:themeColor="text1" w:themeTint="FF" w:themeShade="FF"/>
              <w:sz w:val="20"/>
              <w:szCs w:val="20"/>
              <w:rPrChange w:author="Craig Parker" w:date="2024-08-07T12:23:00Z" w:id="143633280"/>
            </w:rPr>
            <w:delText xml:space="preserve"> </w:delText>
          </w:r>
          <w:r w:rsidRPr="18209DDF" w:rsidDel="18209DDF">
            <w:rPr>
              <w:rFonts w:ascii="Nunito" w:hAnsi="Nunito" w:eastAsia="Nunito" w:cs="Nunito"/>
              <w:color w:val="000000" w:themeColor="text1" w:themeTint="FF" w:themeShade="FF"/>
              <w:sz w:val="20"/>
              <w:szCs w:val="20"/>
              <w:rPrChange w:author="Craig Parker" w:date="2024-08-07T12:23:00Z" w:id="403179088"/>
            </w:rPr>
            <w:delText>entity</w:delText>
          </w:r>
          <w:r w:rsidRPr="18209DDF" w:rsidDel="18209DDF">
            <w:rPr>
              <w:rFonts w:ascii="Nunito" w:hAnsi="Nunito" w:eastAsia="Nunito" w:cs="Nunito"/>
              <w:color w:val="000000" w:themeColor="text1" w:themeTint="FF" w:themeShade="FF"/>
              <w:sz w:val="20"/>
              <w:szCs w:val="20"/>
              <w:rPrChange w:author="Craig Parker" w:date="2024-08-07T12:23:00Z" w:id="2067738965"/>
            </w:rPr>
            <w:delText xml:space="preserve"> responsible for authorizing access to a dataset.</w:delText>
          </w:r>
        </w:del>
      </w:ins>
    </w:p>
    <w:p w:rsidRPr="002E4822" w:rsidR="52A8C99F" w:rsidRDefault="60C54407" w14:paraId="28ADA808" w14:textId="41C1453F">
      <w:pPr>
        <w:pStyle w:val="ListParagraph"/>
        <w:numPr>
          <w:ilvl w:val="0"/>
          <w:numId w:val="11"/>
        </w:numPr>
        <w:spacing w:before="0" w:after="0"/>
        <w:rPr>
          <w:ins w:author="Craig Parker" w:date="2024-08-06T12:33:00Z" w16du:dateUtc="2024-08-06T12:33:18Z" w:id="495"/>
          <w:rFonts w:ascii="Nunito" w:hAnsi="Nunito" w:eastAsia="Nunito" w:cs="Nunito"/>
          <w:color w:val="000000" w:themeColor="text1"/>
          <w:sz w:val="20"/>
          <w:rPrChange w:author="Craig Parker" w:date="2024-08-08T08:36:00Z" w16du:dateUtc="2024-08-07T10:23:00Z" w:id="496">
            <w:rPr>
              <w:ins w:author="Craig Parker" w:date="2024-08-06T12:33:00Z" w16du:dateUtc="2024-08-06T12:33:18Z" w:id="497"/>
              <w:szCs w:val="18"/>
            </w:rPr>
          </w:rPrChange>
        </w:rPr>
        <w:pPrChange w:author="Craig Parker" w:date="2024-08-06T18:49:00Z" w16du:dateUtc="2024-08-06T16:49:00Z" w:id="498">
          <w:pPr/>
        </w:pPrChange>
      </w:pPr>
      <w:ins w:author="Craig Parker" w:date="2024-08-06T12:33:00Z" w:id="499">
        <w:r w:rsidRPr="002E4822">
          <w:rPr>
            <w:rFonts w:ascii="Nunito" w:hAnsi="Nunito" w:eastAsia="Nunito" w:cs="Nunito"/>
            <w:b/>
            <w:bCs/>
            <w:color w:val="000000" w:themeColor="text1"/>
            <w:sz w:val="20"/>
            <w:rPrChange w:author="Craig Parker" w:date="2024-08-08T08:36:00Z" w:id="500">
              <w:rPr>
                <w:b/>
                <w:bCs/>
              </w:rPr>
            </w:rPrChange>
          </w:rPr>
          <w:t>Re-analysis</w:t>
        </w:r>
        <w:r w:rsidRPr="002E4822">
          <w:rPr>
            <w:rFonts w:ascii="Nunito" w:hAnsi="Nunito" w:eastAsia="Nunito" w:cs="Nunito"/>
            <w:color w:val="000000" w:themeColor="text1"/>
            <w:sz w:val="20"/>
            <w:rPrChange w:author="Craig Parker" w:date="2024-08-07T12:23:00Z" w:id="501">
              <w:rPr/>
            </w:rPrChange>
          </w:rPr>
          <w:t>: A dynamical model simulation of historical climate evolution continuously nudged by observations to provide an approximate historical representation of the climate system.</w:t>
        </w:r>
      </w:ins>
    </w:p>
    <w:p w:rsidRPr="002E4822" w:rsidR="52A8C99F" w:rsidP="6C35A1FA" w:rsidRDefault="60C54407" w14:paraId="27BA2E94" w14:textId="369C121A">
      <w:pPr>
        <w:pStyle w:val="ListParagraph"/>
        <w:numPr>
          <w:ilvl w:val="0"/>
          <w:numId w:val="11"/>
        </w:numPr>
        <w:spacing w:before="0" w:after="0"/>
        <w:rPr>
          <w:ins w:author="Craig Parker" w:date="2024-08-06T12:33:00Z" w16du:dateUtc="2024-08-06T12:33:18Z" w:id="1037668974"/>
          <w:rFonts w:ascii="Nunito" w:hAnsi="Nunito" w:eastAsia="Nunito" w:cs="Nunito"/>
          <w:color w:val="000000" w:themeColor="text1"/>
          <w:sz w:val="18"/>
          <w:szCs w:val="18"/>
          <w:rPrChange w:author="Craig Parker" w:date="2024-08-08T08:36:00Z" w16du:dateUtc="2024-08-07T10:23:00Z" w:id="751375462">
            <w:rPr>
              <w:ins w:author="Craig Parker" w:date="2024-08-06T12:33:00Z" w16du:dateUtc="2024-08-06T12:33:18Z" w:id="360292483"/>
              <w:szCs w:val="18"/>
            </w:rPr>
          </w:rPrChange>
        </w:rPr>
        <w:pPrChange w:author="Craig Parker" w:date="2024-08-06T18:49:00Z" w16du:dateUtc="2024-08-06T16:49:00Z" w:id="505">
          <w:pPr/>
        </w:pPrChange>
      </w:pPr>
      <w:ins w:author="Craig Parker" w:date="2024-08-06T12:33:00Z" w:id="688192582">
        <w:r w:rsidRPr="6C35A1FA" w:rsidR="6C35A1FA">
          <w:rPr>
            <w:rFonts w:ascii="Nunito" w:hAnsi="Nunito" w:eastAsia="Nunito" w:cs="Nunito"/>
            <w:b w:val="1"/>
            <w:bCs w:val="1"/>
            <w:color w:val="000000" w:themeColor="text1" w:themeTint="FF" w:themeShade="FF"/>
            <w:sz w:val="20"/>
            <w:szCs w:val="20"/>
            <w:rPrChange w:author="Craig Parker" w:date="2024-08-08T08:36:00Z" w:id="892334719">
              <w:rPr>
                <w:b w:val="1"/>
                <w:bCs w:val="1"/>
              </w:rPr>
            </w:rPrChange>
          </w:rPr>
          <w:t>Original Study Data</w:t>
        </w:r>
        <w:r w:rsidRPr="6C35A1FA" w:rsidR="6C35A1FA">
          <w:rPr>
            <w:rFonts w:ascii="Nunito" w:hAnsi="Nunito" w:eastAsia="Nunito" w:cs="Nunito"/>
            <w:color w:val="000000" w:themeColor="text1" w:themeTint="FF" w:themeShade="FF"/>
            <w:sz w:val="20"/>
            <w:szCs w:val="20"/>
            <w:rPrChange w:author="Craig Parker" w:date="2024-08-07T12:23:00Z" w:id="285716771"/>
          </w:rPr>
          <w:t xml:space="preserve">: Raw, unprocessed </w:t>
        </w:r>
        <w:r w:rsidRPr="6C35A1FA" w:rsidR="6C35A1FA">
          <w:rPr>
            <w:rFonts w:ascii="Nunito" w:hAnsi="Nunito" w:eastAsia="Nunito" w:cs="Nunito"/>
            <w:color w:val="000000" w:themeColor="text1" w:themeTint="FF" w:themeShade="FF"/>
            <w:sz w:val="20"/>
            <w:szCs w:val="20"/>
            <w:rPrChange w:author="Craig Parker" w:date="2024-08-07T12:23:00Z" w:id="412992403"/>
          </w:rPr>
          <w:t xml:space="preserve">data collected directly from various cohort studies and clinical trials. </w:t>
        </w:r>
      </w:ins>
      <w:r w:rsidRPr="6C35A1FA" w:rsidR="6C35A1FA">
        <w:rPr>
          <w:rFonts w:ascii="Nunito" w:hAnsi="Nunito" w:eastAsia="Nunito" w:cs="Nunito"/>
          <w:color w:val="000000" w:themeColor="text1" w:themeTint="FF" w:themeShade="FF"/>
          <w:sz w:val="20"/>
          <w:szCs w:val="20"/>
          <w:rPrChange w:author="Craig Parker" w:date="2024-08-08T08:36:00Z" w:id="570651374">
            <w:rPr>
              <w:rFonts w:ascii="Nunito" w:hAnsi="Nunito" w:eastAsia="Nunito" w:cs="Nunito"/>
              <w:color w:val="000000" w:themeColor="text1" w:themeTint="FF" w:themeShade="FF"/>
            </w:rPr>
          </w:rPrChange>
        </w:rPr>
        <w:t>Th</w:t>
      </w:r>
      <w:del w:author="Jessica Senekal" w:date="2024-09-04T18:31:55.549Z" w:id="182041542">
        <w:r w:rsidRPr="6C35A1FA" w:rsidDel="6C35A1FA">
          <w:rPr>
            <w:rFonts w:ascii="Nunito" w:hAnsi="Nunito" w:eastAsia="Nunito" w:cs="Nunito"/>
            <w:color w:val="000000" w:themeColor="text1" w:themeTint="FF" w:themeShade="FF"/>
            <w:sz w:val="20"/>
            <w:szCs w:val="20"/>
            <w:rPrChange w:author="Craig Parker" w:date="2024-08-08T08:36:00Z" w:id="193169762">
              <w:rPr>
                <w:rFonts w:ascii="Nunito" w:hAnsi="Nunito" w:eastAsia="Nunito" w:cs="Nunito"/>
                <w:color w:val="000000" w:themeColor="text1" w:themeTint="FF" w:themeShade="FF"/>
              </w:rPr>
            </w:rPrChange>
          </w:rPr>
          <w:delText>ese</w:delText>
        </w:r>
      </w:del>
      <w:ins w:author="Jessica Senekal" w:date="2024-09-04T18:31:55.672Z" w:id="1350764509">
        <w:r w:rsidRPr="6C35A1FA" w:rsidR="6C35A1FA">
          <w:rPr>
            <w:rFonts w:ascii="Nunito" w:hAnsi="Nunito" w:eastAsia="Nunito" w:cs="Nunito"/>
            <w:color w:val="000000" w:themeColor="text1" w:themeTint="FF" w:themeShade="FF"/>
            <w:sz w:val="20"/>
            <w:szCs w:val="20"/>
          </w:rPr>
          <w:t>is</w:t>
        </w:r>
      </w:ins>
      <w:r w:rsidRPr="6C35A1FA" w:rsidR="6C35A1FA">
        <w:rPr>
          <w:rFonts w:ascii="Nunito" w:hAnsi="Nunito" w:eastAsia="Nunito" w:cs="Nunito"/>
          <w:color w:val="000000" w:themeColor="text1" w:themeTint="FF" w:themeShade="FF"/>
          <w:sz w:val="20"/>
          <w:szCs w:val="20"/>
          <w:rPrChange w:author="Craig Parker" w:date="2024-08-08T08:36:00Z" w:id="1936482930">
            <w:rPr>
              <w:rFonts w:ascii="Nunito" w:hAnsi="Nunito" w:eastAsia="Nunito" w:cs="Nunito"/>
              <w:color w:val="000000" w:themeColor="text1" w:themeTint="FF" w:themeShade="FF"/>
            </w:rPr>
          </w:rPrChange>
        </w:rPr>
        <w:t xml:space="preserve"> data </w:t>
      </w:r>
      <w:del w:author="Jessica Senekal" w:date="2024-09-04T18:31:59.154Z" w:id="1732504591">
        <w:r w:rsidRPr="6C35A1FA" w:rsidDel="6C35A1FA">
          <w:rPr>
            <w:rFonts w:ascii="Nunito" w:hAnsi="Nunito" w:eastAsia="Nunito" w:cs="Nunito"/>
            <w:color w:val="000000" w:themeColor="text1" w:themeTint="FF" w:themeShade="FF"/>
            <w:sz w:val="20"/>
            <w:szCs w:val="20"/>
            <w:rPrChange w:author="Craig Parker" w:date="2024-08-08T08:36:00Z" w:id="2047714116">
              <w:rPr>
                <w:rFonts w:ascii="Nunito" w:hAnsi="Nunito" w:eastAsia="Nunito" w:cs="Nunito"/>
                <w:color w:val="000000" w:themeColor="text1" w:themeTint="FF" w:themeShade="FF"/>
              </w:rPr>
            </w:rPrChange>
          </w:rPr>
          <w:delText>are</w:delText>
        </w:r>
      </w:del>
      <w:ins w:author="Jessica Senekal" w:date="2024-09-04T18:31:59.591Z" w:id="27159750">
        <w:r w:rsidRPr="6C35A1FA" w:rsidR="6C35A1FA">
          <w:rPr>
            <w:rFonts w:ascii="Nunito" w:hAnsi="Nunito" w:eastAsia="Nunito" w:cs="Nunito"/>
            <w:color w:val="000000" w:themeColor="text1" w:themeTint="FF" w:themeShade="FF"/>
            <w:sz w:val="20"/>
            <w:szCs w:val="20"/>
          </w:rPr>
          <w:t>is</w:t>
        </w:r>
      </w:ins>
      <w:ins w:author="Craig Parker" w:date="2024-08-06T12:33:00Z" w:id="1179027972">
        <w:r w:rsidRPr="6C35A1FA" w:rsidR="6C35A1FA">
          <w:rPr>
            <w:rFonts w:ascii="Nunito" w:hAnsi="Nunito" w:eastAsia="Nunito" w:cs="Nunito"/>
            <w:color w:val="000000" w:themeColor="text1" w:themeTint="FF" w:themeShade="FF"/>
            <w:sz w:val="20"/>
            <w:szCs w:val="20"/>
            <w:rPrChange w:author="Craig Parker" w:date="2024-08-07T12:23:00Z" w:id="333239732"/>
          </w:rPr>
          <w:t xml:space="preserve"> owned by the </w:t>
        </w:r>
      </w:ins>
      <w:ins w:author="Jessica Senekal" w:date="2024-09-04T18:32:03.381Z" w:id="977984580">
        <w:r w:rsidRPr="6C35A1FA" w:rsidR="6C35A1FA">
          <w:rPr>
            <w:rFonts w:ascii="Nunito" w:hAnsi="Nunito" w:eastAsia="Nunito" w:cs="Nunito"/>
            <w:color w:val="000000" w:themeColor="text1" w:themeTint="FF" w:themeShade="FF"/>
            <w:sz w:val="20"/>
            <w:szCs w:val="20"/>
          </w:rPr>
          <w:t>D</w:t>
        </w:r>
      </w:ins>
      <w:del w:author="Jessica Senekal" w:date="2024-09-04T18:32:02.972Z" w:id="200248614">
        <w:r w:rsidRPr="6C35A1FA" w:rsidDel="6C35A1FA">
          <w:rPr>
            <w:rFonts w:ascii="Nunito" w:hAnsi="Nunito" w:eastAsia="Nunito" w:cs="Nunito"/>
            <w:color w:val="000000" w:themeColor="text1" w:themeTint="FF" w:themeShade="FF"/>
            <w:sz w:val="20"/>
            <w:szCs w:val="20"/>
            <w:rPrChange w:author="Craig Parker" w:date="2024-08-07T12:23:00Z" w:id="181042716"/>
          </w:rPr>
          <w:delText>d</w:delText>
        </w:r>
      </w:del>
      <w:ins w:author="Craig Parker" w:date="2024-08-06T12:33:00Z" w:id="140142026">
        <w:r w:rsidRPr="6C35A1FA" w:rsidR="6C35A1FA">
          <w:rPr>
            <w:rFonts w:ascii="Nunito" w:hAnsi="Nunito" w:eastAsia="Nunito" w:cs="Nunito"/>
            <w:color w:val="000000" w:themeColor="text1" w:themeTint="FF" w:themeShade="FF"/>
            <w:sz w:val="20"/>
            <w:szCs w:val="20"/>
            <w:rPrChange w:author="Craig Parker" w:date="2024-08-07T12:23:00Z" w:id="1240513489"/>
          </w:rPr>
          <w:t>ata</w:t>
        </w:r>
        <w:r w:rsidRPr="6C35A1FA" w:rsidR="6C35A1FA">
          <w:rPr>
            <w:rFonts w:ascii="Nunito" w:hAnsi="Nunito" w:eastAsia="Nunito" w:cs="Nunito"/>
            <w:color w:val="000000" w:themeColor="text1" w:themeTint="FF" w:themeShade="FF"/>
            <w:sz w:val="20"/>
            <w:szCs w:val="20"/>
            <w:rPrChange w:author="Craig Parker" w:date="2024-08-07T12:23:00Z" w:id="1346533203"/>
          </w:rPr>
          <w:t xml:space="preserve"> </w:t>
        </w:r>
      </w:ins>
      <w:ins w:author="Jessica Senekal" w:date="2024-09-04T18:32:09.082Z" w:id="1462308388">
        <w:r w:rsidRPr="6C35A1FA" w:rsidR="6C35A1FA">
          <w:rPr>
            <w:rFonts w:ascii="Nunito" w:hAnsi="Nunito" w:eastAsia="Nunito" w:cs="Nunito"/>
            <w:color w:val="000000" w:themeColor="text1" w:themeTint="FF" w:themeShade="FF"/>
            <w:sz w:val="20"/>
            <w:szCs w:val="20"/>
          </w:rPr>
          <w:t>P</w:t>
        </w:r>
      </w:ins>
      <w:del w:author="Jessica Senekal" w:date="2024-09-04T18:32:08.381Z" w:id="2024915753">
        <w:r w:rsidRPr="6C35A1FA" w:rsidDel="6C35A1FA">
          <w:rPr>
            <w:rFonts w:ascii="Nunito" w:hAnsi="Nunito" w:eastAsia="Nunito" w:cs="Nunito"/>
            <w:color w:val="000000" w:themeColor="text1" w:themeTint="FF" w:themeShade="FF"/>
            <w:sz w:val="20"/>
            <w:szCs w:val="20"/>
            <w:rPrChange w:author="Craig Parker" w:date="2024-08-07T12:23:00Z" w:id="1041776865"/>
          </w:rPr>
          <w:delText>p</w:delText>
        </w:r>
      </w:del>
      <w:ins w:author="Craig Parker" w:date="2024-08-06T12:33:00Z" w:id="604378645">
        <w:r w:rsidRPr="6C35A1FA" w:rsidR="6C35A1FA">
          <w:rPr>
            <w:rFonts w:ascii="Nunito" w:hAnsi="Nunito" w:eastAsia="Nunito" w:cs="Nunito"/>
            <w:color w:val="000000" w:themeColor="text1" w:themeTint="FF" w:themeShade="FF"/>
            <w:sz w:val="20"/>
            <w:szCs w:val="20"/>
            <w:rPrChange w:author="Craig Parker" w:date="2024-08-07T12:23:00Z" w:id="2036833679"/>
          </w:rPr>
          <w:t>rovider</w:t>
        </w:r>
      </w:ins>
      <w:del w:author="Jessica Senekal" w:date="2024-09-04T18:32:11.033Z" w:id="1947196210">
        <w:r w:rsidRPr="6C35A1FA" w:rsidDel="6C35A1FA">
          <w:rPr>
            <w:rFonts w:ascii="Nunito" w:hAnsi="Nunito" w:eastAsia="Nunito" w:cs="Nunito"/>
            <w:color w:val="000000" w:themeColor="text1" w:themeTint="FF" w:themeShade="FF"/>
            <w:sz w:val="20"/>
            <w:szCs w:val="20"/>
            <w:rPrChange w:author="Craig Parker" w:date="2024-08-07T12:23:00Z" w:id="710607445"/>
          </w:rPr>
          <w:delText>s</w:delText>
        </w:r>
      </w:del>
      <w:ins w:author="Craig Parker" w:date="2024-08-06T12:33:00Z" w:id="2138364527">
        <w:r w:rsidRPr="6C35A1FA" w:rsidR="6C35A1FA">
          <w:rPr>
            <w:rFonts w:ascii="Nunito" w:hAnsi="Nunito" w:eastAsia="Nunito" w:cs="Nunito"/>
            <w:color w:val="000000" w:themeColor="text1" w:themeTint="FF" w:themeShade="FF"/>
            <w:sz w:val="20"/>
            <w:szCs w:val="20"/>
            <w:rPrChange w:author="Craig Parker" w:date="2024-08-07T12:23:00Z" w:id="946529361"/>
          </w:rPr>
          <w:t xml:space="preserve"> who conducted or commissioned the studies and </w:t>
        </w:r>
      </w:ins>
      <w:ins w:author="Jessica Senekal" w:date="2024-09-04T18:32:27.585Z" w:id="381895082">
        <w:r w:rsidRPr="6C35A1FA" w:rsidR="6C35A1FA">
          <w:rPr>
            <w:rFonts w:ascii="Nunito" w:hAnsi="Nunito" w:eastAsia="Nunito" w:cs="Nunito"/>
            <w:color w:val="000000" w:themeColor="text1" w:themeTint="FF" w:themeShade="FF"/>
            <w:sz w:val="20"/>
            <w:szCs w:val="20"/>
          </w:rPr>
          <w:t xml:space="preserve">may </w:t>
        </w:r>
      </w:ins>
      <w:del w:author="Jessica Senekal" w:date="2024-09-04T18:32:27.966Z" w:id="370476407">
        <w:r w:rsidRPr="6C35A1FA" w:rsidDel="6C35A1FA">
          <w:rPr>
            <w:rFonts w:ascii="Nunito" w:hAnsi="Nunito" w:eastAsia="Nunito" w:cs="Nunito"/>
            <w:color w:val="000000" w:themeColor="text1" w:themeTint="FF" w:themeShade="FF"/>
            <w:sz w:val="20"/>
            <w:szCs w:val="20"/>
            <w:rPrChange w:author="Craig Parker" w:date="2024-08-07T12:23:00Z" w:id="932293381"/>
          </w:rPr>
          <w:delText>i</w:delText>
        </w:r>
      </w:del>
      <w:del w:author="Jessica Senekal" w:date="2024-09-04T18:32:28.293Z" w:id="1468828131">
        <w:r w:rsidRPr="6C35A1FA" w:rsidDel="6C35A1FA">
          <w:rPr>
            <w:rFonts w:ascii="Nunito" w:hAnsi="Nunito" w:eastAsia="Nunito" w:cs="Nunito"/>
            <w:color w:val="000000" w:themeColor="text1" w:themeTint="FF" w:themeShade="FF"/>
            <w:sz w:val="20"/>
            <w:szCs w:val="20"/>
            <w:rPrChange w:author="Craig Parker" w:date="2024-08-07T12:23:00Z" w:id="572061922"/>
          </w:rPr>
          <w:delText>s</w:delText>
        </w:r>
      </w:del>
      <w:ins w:author="Jessica Senekal" w:date="2024-09-04T18:32:29.227Z" w:id="379454765">
        <w:r w:rsidRPr="6C35A1FA" w:rsidR="6C35A1FA">
          <w:rPr>
            <w:rFonts w:ascii="Nunito" w:hAnsi="Nunito" w:eastAsia="Nunito" w:cs="Nunito"/>
            <w:color w:val="000000" w:themeColor="text1" w:themeTint="FF" w:themeShade="FF"/>
            <w:sz w:val="20"/>
            <w:szCs w:val="20"/>
          </w:rPr>
          <w:t>be</w:t>
        </w:r>
      </w:ins>
      <w:ins w:author="Craig Parker" w:date="2024-08-06T12:33:00Z" w:id="727214326">
        <w:r w:rsidRPr="6C35A1FA" w:rsidR="6C35A1FA">
          <w:rPr>
            <w:rFonts w:ascii="Nunito" w:hAnsi="Nunito" w:eastAsia="Nunito" w:cs="Nunito"/>
            <w:color w:val="000000" w:themeColor="text1" w:themeTint="FF" w:themeShade="FF"/>
            <w:sz w:val="20"/>
            <w:szCs w:val="20"/>
            <w:rPrChange w:author="Craig Parker" w:date="2024-08-07T12:23:00Z" w:id="880308413"/>
          </w:rPr>
          <w:t xml:space="preserve"> retained for five years following the termination of the </w:t>
        </w:r>
      </w:ins>
      <w:ins w:author="Jessica Senekal" w:date="2024-09-05T06:44:01.505Z" w:id="179693739">
        <w:r w:rsidRPr="6C35A1FA" w:rsidR="6C35A1FA">
          <w:rPr>
            <w:rFonts w:ascii="Nunito" w:hAnsi="Nunito" w:eastAsia="Nunito" w:cs="Nunito"/>
            <w:color w:val="000000" w:themeColor="text1" w:themeTint="FF" w:themeShade="FF"/>
            <w:sz w:val="20"/>
            <w:szCs w:val="20"/>
          </w:rPr>
          <w:t xml:space="preserve">HE²AT </w:t>
        </w:r>
      </w:ins>
      <w:commentRangeStart w:id="1206620801"/>
      <w:ins w:author="Craig Parker" w:date="2024-08-06T12:33:00Z" w:id="188609983">
        <w:r w:rsidRPr="6C35A1FA" w:rsidR="6C35A1FA">
          <w:rPr>
            <w:rFonts w:ascii="Nunito" w:hAnsi="Nunito" w:eastAsia="Nunito" w:cs="Nunito"/>
            <w:color w:val="000000" w:themeColor="text1" w:themeTint="FF" w:themeShade="FF"/>
            <w:sz w:val="20"/>
            <w:szCs w:val="20"/>
            <w:rPrChange w:author="Craig Parker" w:date="2024-08-07T12:23:00Z" w:id="526126716"/>
          </w:rPr>
          <w:t>project</w:t>
        </w:r>
      </w:ins>
      <w:ins w:author="Jessica Senekal" w:date="2024-09-05T06:44:06.299Z" w:id="1213438625">
        <w:r w:rsidRPr="6C35A1FA" w:rsidR="6C35A1FA">
          <w:rPr>
            <w:rFonts w:ascii="Nunito" w:hAnsi="Nunito" w:eastAsia="Nunito" w:cs="Nunito"/>
            <w:color w:val="000000" w:themeColor="text1" w:themeTint="FF" w:themeShade="FF"/>
            <w:sz w:val="20"/>
            <w:szCs w:val="20"/>
          </w:rPr>
          <w:t>s</w:t>
        </w:r>
      </w:ins>
      <w:commentRangeEnd w:id="1206620801"/>
      <w:r>
        <w:rPr>
          <w:rStyle w:val="CommentReference"/>
        </w:rPr>
        <w:commentReference w:id="1206620801"/>
      </w:r>
      <w:ins w:author="Craig Parker" w:date="2024-08-06T12:33:00Z" w:id="1591977551">
        <w:r w:rsidRPr="6C35A1FA" w:rsidR="6C35A1FA">
          <w:rPr>
            <w:rFonts w:ascii="Nunito" w:hAnsi="Nunito" w:eastAsia="Nunito" w:cs="Nunito"/>
            <w:color w:val="000000" w:themeColor="text1" w:themeTint="FF" w:themeShade="FF"/>
            <w:sz w:val="20"/>
            <w:szCs w:val="20"/>
            <w:rPrChange w:author="Craig Parker" w:date="2024-08-07T12:23:00Z" w:id="1499420904"/>
          </w:rPr>
          <w:t xml:space="preserve"> or the</w:t>
        </w:r>
      </w:ins>
      <w:ins w:author="Jessica Senekal" w:date="2024-09-05T06:44:12.613Z" w:id="1144950103">
        <w:r w:rsidRPr="6C35A1FA" w:rsidR="6C35A1FA">
          <w:rPr>
            <w:rFonts w:ascii="Nunito" w:hAnsi="Nunito" w:eastAsia="Nunito" w:cs="Nunito"/>
            <w:color w:val="000000" w:themeColor="text1" w:themeTint="FF" w:themeShade="FF"/>
            <w:sz w:val="20"/>
            <w:szCs w:val="20"/>
          </w:rPr>
          <w:t xml:space="preserve"> relevant</w:t>
        </w:r>
      </w:ins>
      <w:ins w:author="Craig Parker" w:date="2024-08-06T12:33:00Z" w:id="655765635">
        <w:r w:rsidRPr="6C35A1FA" w:rsidR="6C35A1FA">
          <w:rPr>
            <w:rFonts w:ascii="Nunito" w:hAnsi="Nunito" w:eastAsia="Nunito" w:cs="Nunito"/>
            <w:color w:val="000000" w:themeColor="text1" w:themeTint="FF" w:themeShade="FF"/>
            <w:sz w:val="20"/>
            <w:szCs w:val="20"/>
            <w:rPrChange w:author="Craig Parker" w:date="2024-08-07T12:23:00Z" w:id="1784546140"/>
          </w:rPr>
          <w:t xml:space="preserve"> Data Transfer Agreement (DTA)</w:t>
        </w:r>
      </w:ins>
      <w:ins w:author="Jessica Senekal" w:date="2024-09-05T06:44:20.847Z" w:id="818362376">
        <w:r w:rsidRPr="6C35A1FA" w:rsidR="6C35A1FA">
          <w:rPr>
            <w:rFonts w:ascii="Nunito" w:hAnsi="Nunito" w:eastAsia="Nunito" w:cs="Nunito"/>
            <w:color w:val="000000" w:themeColor="text1" w:themeTint="FF" w:themeShade="FF"/>
            <w:sz w:val="20"/>
            <w:szCs w:val="20"/>
          </w:rPr>
          <w:t xml:space="preserve"> with the Dat</w:t>
        </w:r>
      </w:ins>
      <w:ins w:author="Jessica Senekal" w:date="2024-09-05T06:45:02.3Z" w:id="567806445">
        <w:r w:rsidRPr="6C35A1FA" w:rsidR="6C35A1FA">
          <w:rPr>
            <w:rFonts w:ascii="Nunito" w:hAnsi="Nunito" w:eastAsia="Nunito" w:cs="Nunito"/>
            <w:color w:val="000000" w:themeColor="text1" w:themeTint="FF" w:themeShade="FF"/>
            <w:sz w:val="20"/>
            <w:szCs w:val="20"/>
          </w:rPr>
          <w:t>a</w:t>
        </w:r>
      </w:ins>
      <w:ins w:author="Jessica Senekal" w:date="2024-09-05T06:44:20.847Z" w:id="173153940">
        <w:r w:rsidRPr="6C35A1FA" w:rsidR="6C35A1FA">
          <w:rPr>
            <w:rFonts w:ascii="Nunito" w:hAnsi="Nunito" w:eastAsia="Nunito" w:cs="Nunito"/>
            <w:color w:val="000000" w:themeColor="text1" w:themeTint="FF" w:themeShade="FF"/>
            <w:sz w:val="20"/>
            <w:szCs w:val="20"/>
          </w:rPr>
          <w:t xml:space="preserve"> Provider</w:t>
        </w:r>
      </w:ins>
      <w:ins w:author="Craig Parker" w:date="2024-08-06T12:33:00Z" w:id="501952305">
        <w:r w:rsidRPr="6C35A1FA" w:rsidR="6C35A1FA">
          <w:rPr>
            <w:rFonts w:ascii="Nunito" w:hAnsi="Nunito" w:eastAsia="Nunito" w:cs="Nunito"/>
            <w:color w:val="000000" w:themeColor="text1" w:themeTint="FF" w:themeShade="FF"/>
            <w:sz w:val="20"/>
            <w:szCs w:val="20"/>
            <w:rPrChange w:author="Craig Parker" w:date="2024-08-07T12:23:00Z" w:id="1701998587"/>
          </w:rPr>
          <w:t>.</w:t>
        </w:r>
      </w:ins>
    </w:p>
    <w:p w:rsidRPr="002E4822" w:rsidR="52A8C99F" w:rsidP="6C35A1FA" w:rsidRDefault="60C54407" w14:paraId="1A77BC96" w14:textId="66E6C3D9">
      <w:pPr>
        <w:pStyle w:val="ListParagraph"/>
        <w:numPr>
          <w:ilvl w:val="0"/>
          <w:numId w:val="11"/>
        </w:numPr>
        <w:spacing w:before="0" w:after="0"/>
        <w:rPr>
          <w:ins w:author="Craig Parker" w:date="2024-08-06T12:33:00Z" w16du:dateUtc="2024-08-06T12:33:18Z" w:id="291768784"/>
          <w:del w:author="Jessica Senekal" w:date="2024-09-05T06:45:21.014Z" w16du:dateUtc="2024-09-05T06:45:21.014Z" w:id="931458779"/>
          <w:rFonts w:ascii="Nunito" w:hAnsi="Nunito" w:eastAsia="Nunito" w:cs="Nunito"/>
          <w:color w:val="000000" w:themeColor="text1"/>
          <w:sz w:val="18"/>
          <w:szCs w:val="18"/>
          <w:rPrChange w:author="Craig Parker" w:date="2024-08-08T08:36:00Z" w16du:dateUtc="2024-08-07T10:23:00Z" w:id="752610120">
            <w:rPr>
              <w:ins w:author="Craig Parker" w:date="2024-08-06T12:33:00Z" w16du:dateUtc="2024-08-06T12:33:18Z" w:id="1556812798"/>
              <w:del w:author="Jessica Senekal" w:date="2024-09-05T06:45:21.014Z" w16du:dateUtc="2024-09-05T06:45:21.014Z" w:id="591244712"/>
              <w:szCs w:val="18"/>
            </w:rPr>
          </w:rPrChange>
        </w:rPr>
        <w:pPrChange w:author="Craig Parker" w:date="2024-08-06T18:49:00Z" w16du:dateUtc="2024-08-06T16:49:00Z" w:id="515">
          <w:pPr/>
        </w:pPrChange>
      </w:pPr>
      <w:ins w:author="Craig Parker" w:date="2024-08-06T12:33:00Z" w:id="93382596">
        <w:r w:rsidRPr="6C35A1FA" w:rsidR="6C35A1FA">
          <w:rPr>
            <w:rFonts w:ascii="Nunito" w:hAnsi="Nunito" w:eastAsia="Nunito" w:cs="Nunito"/>
            <w:b w:val="1"/>
            <w:bCs w:val="1"/>
            <w:color w:val="000000" w:themeColor="text1" w:themeTint="FF" w:themeShade="FF"/>
            <w:sz w:val="20"/>
            <w:szCs w:val="20"/>
            <w:rPrChange w:author="Craig Parker" w:date="2024-08-08T08:36:00Z" w:id="1877338205">
              <w:rPr>
                <w:b w:val="1"/>
                <w:bCs w:val="1"/>
              </w:rPr>
            </w:rPrChange>
          </w:rPr>
          <w:t>Consortium Shared Data</w:t>
        </w:r>
        <w:r w:rsidRPr="6C35A1FA" w:rsidR="6C35A1FA">
          <w:rPr>
            <w:rFonts w:ascii="Nunito" w:hAnsi="Nunito" w:eastAsia="Nunito" w:cs="Nunito"/>
            <w:color w:val="000000" w:themeColor="text1" w:themeTint="FF" w:themeShade="FF"/>
            <w:sz w:val="20"/>
            <w:szCs w:val="20"/>
            <w:rPrChange w:author="Craig Parker" w:date="2024-08-07T12:23:00Z" w:id="825291978"/>
          </w:rPr>
          <w:t xml:space="preserve">: Data that has undergone initial </w:t>
        </w:r>
      </w:ins>
      <w:r w:rsidRPr="6C35A1FA" w:rsidR="6C35A1FA">
        <w:rPr>
          <w:rFonts w:ascii="Nunito" w:hAnsi="Nunito" w:eastAsia="Nunito" w:cs="Nunito"/>
          <w:color w:val="000000" w:themeColor="text1" w:themeTint="FF" w:themeShade="FF"/>
          <w:sz w:val="20"/>
          <w:szCs w:val="20"/>
          <w:rPrChange w:author="Craig Parker" w:date="2024-08-08T08:36:00Z" w:id="1889351947">
            <w:rPr>
              <w:rFonts w:ascii="Nunito" w:hAnsi="Nunito" w:eastAsia="Nunito" w:cs="Nunito"/>
              <w:color w:val="000000" w:themeColor="text1" w:themeTint="FF" w:themeShade="FF"/>
            </w:rPr>
          </w:rPrChange>
        </w:rPr>
        <w:t>harmonisation</w:t>
      </w:r>
      <w:ins w:author="Craig Parker" w:date="2024-08-06T12:33:00Z" w:id="385002341">
        <w:r w:rsidRPr="6C35A1FA" w:rsidR="6C35A1FA">
          <w:rPr>
            <w:rFonts w:ascii="Nunito" w:hAnsi="Nunito" w:eastAsia="Nunito" w:cs="Nunito"/>
            <w:color w:val="000000" w:themeColor="text1" w:themeTint="FF" w:themeShade="FF"/>
            <w:sz w:val="20"/>
            <w:szCs w:val="20"/>
            <w:rPrChange w:author="Craig Parker" w:date="2024-08-07T12:23:00Z" w:id="1497244965"/>
          </w:rPr>
          <w:t xml:space="preserve"> and is shared among </w:t>
        </w:r>
      </w:ins>
      <w:ins w:author="Jessica Senekal" w:date="2024-09-05T06:44:33.07Z" w:id="1916463455">
        <w:r w:rsidRPr="6C35A1FA" w:rsidR="6C35A1FA">
          <w:rPr>
            <w:rFonts w:ascii="Nunito" w:hAnsi="Nunito" w:eastAsia="Nunito" w:cs="Nunito"/>
            <w:color w:val="000000" w:themeColor="text1" w:themeTint="FF" w:themeShade="FF"/>
            <w:sz w:val="20"/>
            <w:szCs w:val="20"/>
          </w:rPr>
          <w:t xml:space="preserve">the </w:t>
        </w:r>
      </w:ins>
      <w:ins w:author="Craig Parker" w:date="2024-08-06T12:33:00Z" w:id="1727616916">
        <w:r w:rsidRPr="6C35A1FA" w:rsidR="6C35A1FA">
          <w:rPr>
            <w:rFonts w:ascii="Nunito" w:hAnsi="Nunito" w:eastAsia="Nunito" w:cs="Nunito"/>
            <w:color w:val="000000" w:themeColor="text1" w:themeTint="FF" w:themeShade="FF"/>
            <w:sz w:val="20"/>
            <w:szCs w:val="20"/>
            <w:rPrChange w:author="Craig Parker" w:date="2024-08-07T12:23:00Z" w:id="411212133"/>
          </w:rPr>
          <w:t xml:space="preserve">HE²AT Center </w:t>
        </w:r>
      </w:ins>
      <w:ins w:author="Jessica Senekal" w:date="2024-09-05T06:44:40.813Z" w:id="434752391">
        <w:r w:rsidRPr="6C35A1FA" w:rsidR="6C35A1FA">
          <w:rPr>
            <w:rFonts w:ascii="Nunito" w:hAnsi="Nunito" w:eastAsia="Nunito" w:cs="Nunito"/>
            <w:color w:val="000000" w:themeColor="text1" w:themeTint="FF" w:themeShade="FF"/>
            <w:sz w:val="20"/>
            <w:szCs w:val="20"/>
          </w:rPr>
          <w:t xml:space="preserve">Consortium </w:t>
        </w:r>
      </w:ins>
      <w:ins w:author="Craig Parker" w:date="2024-08-06T12:33:00Z" w:id="991138285">
        <w:del w:author="Jessica Senekal" w:date="2024-09-05T06:44:41.266Z" w:id="1700799786">
          <w:r w:rsidRPr="6C35A1FA" w:rsidDel="6C35A1FA">
            <w:rPr>
              <w:rFonts w:ascii="Nunito" w:hAnsi="Nunito" w:eastAsia="Nunito" w:cs="Nunito"/>
              <w:color w:val="000000" w:themeColor="text1" w:themeTint="FF" w:themeShade="FF"/>
              <w:sz w:val="20"/>
              <w:szCs w:val="20"/>
              <w:rPrChange w:author="Craig Parker" w:date="2024-08-07T12:23:00Z" w:id="376667729"/>
            </w:rPr>
            <w:delText>p</w:delText>
          </w:r>
        </w:del>
        <w:del w:author="Jessica Senekal" w:date="2024-09-05T06:44:41.436Z" w:id="1412593862">
          <w:r w:rsidRPr="6C35A1FA" w:rsidDel="6C35A1FA">
            <w:rPr>
              <w:rFonts w:ascii="Nunito" w:hAnsi="Nunito" w:eastAsia="Nunito" w:cs="Nunito"/>
              <w:color w:val="000000" w:themeColor="text1" w:themeTint="FF" w:themeShade="FF"/>
              <w:sz w:val="20"/>
              <w:szCs w:val="20"/>
              <w:rPrChange w:author="Craig Parker" w:date="2024-08-07T12:23:00Z" w:id="811448265"/>
            </w:rPr>
            <w:delText>a</w:delText>
          </w:r>
        </w:del>
        <w:del w:author="Jessica Senekal" w:date="2024-09-05T06:44:41.596Z" w:id="1149166568">
          <w:r w:rsidRPr="6C35A1FA" w:rsidDel="6C35A1FA">
            <w:rPr>
              <w:rFonts w:ascii="Nunito" w:hAnsi="Nunito" w:eastAsia="Nunito" w:cs="Nunito"/>
              <w:color w:val="000000" w:themeColor="text1" w:themeTint="FF" w:themeShade="FF"/>
              <w:sz w:val="20"/>
              <w:szCs w:val="20"/>
              <w:rPrChange w:author="Craig Parker" w:date="2024-08-07T12:23:00Z" w:id="725218699"/>
            </w:rPr>
            <w:delText>r</w:delText>
          </w:r>
        </w:del>
        <w:del w:author="Jessica Senekal" w:date="2024-09-05T06:44:41.751Z" w:id="252614297">
          <w:r w:rsidRPr="6C35A1FA" w:rsidDel="6C35A1FA">
            <w:rPr>
              <w:rFonts w:ascii="Nunito" w:hAnsi="Nunito" w:eastAsia="Nunito" w:cs="Nunito"/>
              <w:color w:val="000000" w:themeColor="text1" w:themeTint="FF" w:themeShade="FF"/>
              <w:sz w:val="20"/>
              <w:szCs w:val="20"/>
              <w:rPrChange w:author="Craig Parker" w:date="2024-08-07T12:23:00Z" w:id="122516054"/>
            </w:rPr>
            <w:delText>t</w:delText>
          </w:r>
        </w:del>
        <w:del w:author="Jessica Senekal" w:date="2024-09-05T06:44:41.905Z" w:id="1511902683">
          <w:r w:rsidRPr="6C35A1FA" w:rsidDel="6C35A1FA">
            <w:rPr>
              <w:rFonts w:ascii="Nunito" w:hAnsi="Nunito" w:eastAsia="Nunito" w:cs="Nunito"/>
              <w:color w:val="000000" w:themeColor="text1" w:themeTint="FF" w:themeShade="FF"/>
              <w:sz w:val="20"/>
              <w:szCs w:val="20"/>
              <w:rPrChange w:author="Craig Parker" w:date="2024-08-07T12:23:00Z" w:id="1797602721"/>
            </w:rPr>
            <w:delText>n</w:delText>
          </w:r>
        </w:del>
        <w:del w:author="Jessica Senekal" w:date="2024-09-05T06:44:42.058Z" w:id="539696256">
          <w:r w:rsidRPr="6C35A1FA" w:rsidDel="6C35A1FA">
            <w:rPr>
              <w:rFonts w:ascii="Nunito" w:hAnsi="Nunito" w:eastAsia="Nunito" w:cs="Nunito"/>
              <w:color w:val="000000" w:themeColor="text1" w:themeTint="FF" w:themeShade="FF"/>
              <w:sz w:val="20"/>
              <w:szCs w:val="20"/>
              <w:rPrChange w:author="Craig Parker" w:date="2024-08-07T12:23:00Z" w:id="878507035"/>
            </w:rPr>
            <w:delText>e</w:delText>
          </w:r>
        </w:del>
        <w:del w:author="Jessica Senekal" w:date="2024-09-05T06:44:42.225Z" w:id="681377822">
          <w:r w:rsidRPr="6C35A1FA" w:rsidDel="6C35A1FA">
            <w:rPr>
              <w:rFonts w:ascii="Nunito" w:hAnsi="Nunito" w:eastAsia="Nunito" w:cs="Nunito"/>
              <w:color w:val="000000" w:themeColor="text1" w:themeTint="FF" w:themeShade="FF"/>
              <w:sz w:val="20"/>
              <w:szCs w:val="20"/>
              <w:rPrChange w:author="Craig Parker" w:date="2024-08-07T12:23:00Z" w:id="1163950984"/>
            </w:rPr>
            <w:delText>r</w:delText>
          </w:r>
        </w:del>
        <w:del w:author="Jessica Senekal" w:date="2024-09-05T06:44:42.533Z" w:id="1668139535">
          <w:r w:rsidRPr="6C35A1FA" w:rsidDel="6C35A1FA">
            <w:rPr>
              <w:rFonts w:ascii="Nunito" w:hAnsi="Nunito" w:eastAsia="Nunito" w:cs="Nunito"/>
              <w:color w:val="000000" w:themeColor="text1" w:themeTint="FF" w:themeShade="FF"/>
              <w:sz w:val="20"/>
              <w:szCs w:val="20"/>
              <w:rPrChange w:author="Craig Parker" w:date="2024-08-07T12:23:00Z" w:id="1586535718"/>
            </w:rPr>
            <w:delText>s</w:delText>
          </w:r>
        </w:del>
        <w:r w:rsidRPr="6C35A1FA" w:rsidR="6C35A1FA">
          <w:rPr>
            <w:rFonts w:ascii="Nunito" w:hAnsi="Nunito" w:eastAsia="Nunito" w:cs="Nunito"/>
            <w:color w:val="000000" w:themeColor="text1" w:themeTint="FF" w:themeShade="FF"/>
            <w:sz w:val="20"/>
            <w:szCs w:val="20"/>
            <w:rPrChange w:author="Craig Parker" w:date="2024-08-07T12:23:00Z" w:id="1828284040"/>
          </w:rPr>
          <w:t>. This data is retained indefinitely or for five years post-</w:t>
        </w:r>
      </w:ins>
      <w:ins w:author="Jessica Senekal" w:date="2024-09-05T06:44:50.234Z" w:id="712651096">
        <w:r w:rsidRPr="6C35A1FA" w:rsidR="6C35A1FA">
          <w:rPr>
            <w:rFonts w:ascii="Nunito" w:hAnsi="Nunito" w:eastAsia="Nunito" w:cs="Nunito"/>
            <w:color w:val="000000" w:themeColor="text1" w:themeTint="FF" w:themeShade="FF"/>
            <w:sz w:val="20"/>
            <w:szCs w:val="20"/>
          </w:rPr>
          <w:t xml:space="preserve">the HE²AT </w:t>
        </w:r>
      </w:ins>
      <w:ins w:author="Craig Parker" w:date="2024-08-06T12:33:00Z" w:id="1615957188">
        <w:r w:rsidRPr="6C35A1FA" w:rsidR="6C35A1FA">
          <w:rPr>
            <w:rFonts w:ascii="Nunito" w:hAnsi="Nunito" w:eastAsia="Nunito" w:cs="Nunito"/>
            <w:color w:val="000000" w:themeColor="text1" w:themeTint="FF" w:themeShade="FF"/>
            <w:sz w:val="20"/>
            <w:szCs w:val="20"/>
            <w:rPrChange w:author="Craig Parker" w:date="2024-08-07T12:23:00Z" w:id="2064713255"/>
          </w:rPr>
          <w:t xml:space="preserve">project or </w:t>
        </w:r>
        <w:r w:rsidRPr="6C35A1FA" w:rsidR="6C35A1FA">
          <w:rPr>
            <w:rFonts w:ascii="Nunito" w:hAnsi="Nunito" w:eastAsia="Nunito" w:cs="Nunito"/>
            <w:color w:val="000000" w:themeColor="text1" w:themeTint="FF" w:themeShade="FF"/>
            <w:sz w:val="20"/>
            <w:szCs w:val="20"/>
            <w:rPrChange w:author="Craig Parker" w:date="2024-08-07T12:23:00Z" w:id="953967012"/>
          </w:rPr>
          <w:t>DTA termination</w:t>
        </w:r>
      </w:ins>
      <w:ins w:author="Jessica Senekal" w:date="2024-09-05T06:45:18.165Z" w:id="116404318">
        <w:r w:rsidRPr="6C35A1FA" w:rsidR="6C35A1FA">
          <w:rPr>
            <w:rFonts w:ascii="Nunito" w:hAnsi="Nunito" w:eastAsia="Nunito" w:cs="Nunito"/>
            <w:color w:val="000000" w:themeColor="text1" w:themeTint="FF" w:themeShade="FF"/>
            <w:sz w:val="20"/>
            <w:szCs w:val="20"/>
          </w:rPr>
          <w:t xml:space="preserve">. </w:t>
        </w:r>
      </w:ins>
      <w:ins w:author="Craig Parker" w:date="2024-08-06T12:33:00Z" w:id="1433973580">
        <w:del w:author="Jessica Senekal" w:date="2024-09-05T06:45:18.351Z" w:id="1777994607">
          <w:r w:rsidRPr="6C35A1FA" w:rsidDel="6C35A1FA">
            <w:rPr>
              <w:rFonts w:ascii="Nunito" w:hAnsi="Nunito" w:eastAsia="Nunito" w:cs="Nunito"/>
              <w:color w:val="000000" w:themeColor="text1" w:themeTint="FF" w:themeShade="FF"/>
              <w:sz w:val="20"/>
              <w:szCs w:val="20"/>
              <w:rPrChange w:author="Craig Parker" w:date="2024-08-07T12:23:00Z" w:id="719119420"/>
            </w:rPr>
            <w:delText xml:space="preserve"> </w:delText>
          </w:r>
        </w:del>
        <w:del w:author="Jessica Senekal" w:date="2024-09-05T06:45:18.848Z" w:id="1080927177">
          <w:r w:rsidRPr="6C35A1FA" w:rsidDel="6C35A1FA">
            <w:rPr>
              <w:rFonts w:ascii="Nunito" w:hAnsi="Nunito" w:eastAsia="Nunito" w:cs="Nunito"/>
              <w:color w:val="000000" w:themeColor="text1" w:themeTint="FF" w:themeShade="FF"/>
              <w:sz w:val="20"/>
              <w:szCs w:val="20"/>
              <w:rPrChange w:author="Craig Parker" w:date="2024-08-07T12:23:00Z" w:id="929388584"/>
            </w:rPr>
            <w:delText>a</w:delText>
          </w:r>
        </w:del>
        <w:del w:author="Jessica Senekal" w:date="2024-09-05T06:45:18.879Z" w:id="851920177">
          <w:r w:rsidRPr="6C35A1FA" w:rsidDel="6C35A1FA">
            <w:rPr>
              <w:rFonts w:ascii="Nunito" w:hAnsi="Nunito" w:eastAsia="Nunito" w:cs="Nunito"/>
              <w:color w:val="000000" w:themeColor="text1" w:themeTint="FF" w:themeShade="FF"/>
              <w:sz w:val="20"/>
              <w:szCs w:val="20"/>
              <w:rPrChange w:author="Craig Parker" w:date="2024-08-07T12:23:00Z" w:id="591645646"/>
            </w:rPr>
            <w:delText>n</w:delText>
          </w:r>
        </w:del>
        <w:del w:author="Jessica Senekal" w:date="2024-09-05T06:45:18.925Z" w:id="430432716">
          <w:r w:rsidRPr="6C35A1FA" w:rsidDel="6C35A1FA">
            <w:rPr>
              <w:rFonts w:ascii="Nunito" w:hAnsi="Nunito" w:eastAsia="Nunito" w:cs="Nunito"/>
              <w:color w:val="000000" w:themeColor="text1" w:themeTint="FF" w:themeShade="FF"/>
              <w:sz w:val="20"/>
              <w:szCs w:val="20"/>
              <w:rPrChange w:author="Craig Parker" w:date="2024-08-07T12:23:00Z" w:id="1601631079"/>
            </w:rPr>
            <w:delText>d</w:delText>
          </w:r>
        </w:del>
        <w:del w:author="Jessica Senekal" w:date="2024-09-05T06:45:18.956Z" w:id="2098239463">
          <w:r w:rsidRPr="6C35A1FA" w:rsidDel="6C35A1FA">
            <w:rPr>
              <w:rFonts w:ascii="Nunito" w:hAnsi="Nunito" w:eastAsia="Nunito" w:cs="Nunito"/>
              <w:color w:val="000000" w:themeColor="text1" w:themeTint="FF" w:themeShade="FF"/>
              <w:sz w:val="20"/>
              <w:szCs w:val="20"/>
              <w:rPrChange w:author="Craig Parker" w:date="2024-08-07T12:23:00Z" w:id="1490275794"/>
            </w:rPr>
            <w:delText xml:space="preserve"> </w:delText>
          </w:r>
        </w:del>
        <w:del w:author="Jessica Senekal" w:date="2024-09-05T06:45:19Z" w:id="1306439329">
          <w:r w:rsidRPr="6C35A1FA" w:rsidDel="6C35A1FA">
            <w:rPr>
              <w:rFonts w:ascii="Nunito" w:hAnsi="Nunito" w:eastAsia="Nunito" w:cs="Nunito"/>
              <w:color w:val="000000" w:themeColor="text1" w:themeTint="FF" w:themeShade="FF"/>
              <w:sz w:val="20"/>
              <w:szCs w:val="20"/>
              <w:rPrChange w:author="Craig Parker" w:date="2024-08-07T12:23:00Z" w:id="497920467"/>
            </w:rPr>
            <w:delText>i</w:delText>
          </w:r>
        </w:del>
        <w:del w:author="Jessica Senekal" w:date="2024-09-05T06:45:19.032Z" w:id="568506822">
          <w:r w:rsidRPr="6C35A1FA" w:rsidDel="6C35A1FA">
            <w:rPr>
              <w:rFonts w:ascii="Nunito" w:hAnsi="Nunito" w:eastAsia="Nunito" w:cs="Nunito"/>
              <w:color w:val="000000" w:themeColor="text1" w:themeTint="FF" w:themeShade="FF"/>
              <w:sz w:val="20"/>
              <w:szCs w:val="20"/>
              <w:rPrChange w:author="Craig Parker" w:date="2024-08-07T12:23:00Z" w:id="1358079087"/>
            </w:rPr>
            <w:delText>s</w:delText>
          </w:r>
        </w:del>
        <w:del w:author="Jessica Senekal" w:date="2024-09-05T06:45:19.081Z" w:id="31123735">
          <w:r w:rsidRPr="6C35A1FA" w:rsidDel="6C35A1FA">
            <w:rPr>
              <w:rFonts w:ascii="Nunito" w:hAnsi="Nunito" w:eastAsia="Nunito" w:cs="Nunito"/>
              <w:color w:val="000000" w:themeColor="text1" w:themeTint="FF" w:themeShade="FF"/>
              <w:sz w:val="20"/>
              <w:szCs w:val="20"/>
              <w:rPrChange w:author="Craig Parker" w:date="2024-08-07T12:23:00Z" w:id="879358562"/>
            </w:rPr>
            <w:delText xml:space="preserve"> </w:delText>
          </w:r>
        </w:del>
        <w:del w:author="Jessica Senekal" w:date="2024-09-05T06:45:19.114Z" w:id="1441630756">
          <w:r w:rsidRPr="6C35A1FA" w:rsidDel="6C35A1FA">
            <w:rPr>
              <w:rFonts w:ascii="Nunito" w:hAnsi="Nunito" w:eastAsia="Nunito" w:cs="Nunito"/>
              <w:color w:val="000000" w:themeColor="text1" w:themeTint="FF" w:themeShade="FF"/>
              <w:sz w:val="20"/>
              <w:szCs w:val="20"/>
              <w:rPrChange w:author="Craig Parker" w:date="2024-08-07T12:23:00Z" w:id="772719815"/>
            </w:rPr>
            <w:delText>p</w:delText>
          </w:r>
        </w:del>
        <w:del w:author="Jessica Senekal" w:date="2024-09-05T06:45:19.199Z" w:id="28584872">
          <w:r w:rsidRPr="6C35A1FA" w:rsidDel="6C35A1FA">
            <w:rPr>
              <w:rFonts w:ascii="Nunito" w:hAnsi="Nunito" w:eastAsia="Nunito" w:cs="Nunito"/>
              <w:color w:val="000000" w:themeColor="text1" w:themeTint="FF" w:themeShade="FF"/>
              <w:sz w:val="20"/>
              <w:szCs w:val="20"/>
              <w:rPrChange w:author="Craig Parker" w:date="2024-08-07T12:23:00Z" w:id="2131357730"/>
            </w:rPr>
            <w:delText>r</w:delText>
          </w:r>
        </w:del>
        <w:del w:author="Jessica Senekal" w:date="2024-09-05T06:45:19.283Z" w:id="1985285234">
          <w:r w:rsidRPr="6C35A1FA" w:rsidDel="6C35A1FA">
            <w:rPr>
              <w:rFonts w:ascii="Nunito" w:hAnsi="Nunito" w:eastAsia="Nunito" w:cs="Nunito"/>
              <w:color w:val="000000" w:themeColor="text1" w:themeTint="FF" w:themeShade="FF"/>
              <w:sz w:val="20"/>
              <w:szCs w:val="20"/>
              <w:rPrChange w:author="Craig Parker" w:date="2024-08-07T12:23:00Z" w:id="51383559"/>
            </w:rPr>
            <w:delText>o</w:delText>
          </w:r>
        </w:del>
        <w:del w:author="Jessica Senekal" w:date="2024-09-05T06:45:19.319Z" w:id="1552528760">
          <w:r w:rsidRPr="6C35A1FA" w:rsidDel="6C35A1FA">
            <w:rPr>
              <w:rFonts w:ascii="Nunito" w:hAnsi="Nunito" w:eastAsia="Nunito" w:cs="Nunito"/>
              <w:color w:val="000000" w:themeColor="text1" w:themeTint="FF" w:themeShade="FF"/>
              <w:sz w:val="20"/>
              <w:szCs w:val="20"/>
              <w:rPrChange w:author="Craig Parker" w:date="2024-08-07T12:23:00Z" w:id="180799626"/>
            </w:rPr>
            <w:delText>t</w:delText>
          </w:r>
        </w:del>
        <w:del w:author="Jessica Senekal" w:date="2024-09-05T06:45:19.37Z" w:id="1495781055">
          <w:r w:rsidRPr="6C35A1FA" w:rsidDel="6C35A1FA">
            <w:rPr>
              <w:rFonts w:ascii="Nunito" w:hAnsi="Nunito" w:eastAsia="Nunito" w:cs="Nunito"/>
              <w:color w:val="000000" w:themeColor="text1" w:themeTint="FF" w:themeShade="FF"/>
              <w:sz w:val="20"/>
              <w:szCs w:val="20"/>
              <w:rPrChange w:author="Craig Parker" w:date="2024-08-07T12:23:00Z" w:id="1691071382"/>
            </w:rPr>
            <w:delText>e</w:delText>
          </w:r>
        </w:del>
        <w:del w:author="Jessica Senekal" w:date="2024-09-05T06:45:19.411Z" w:id="687582071">
          <w:r w:rsidRPr="6C35A1FA" w:rsidDel="6C35A1FA">
            <w:rPr>
              <w:rFonts w:ascii="Nunito" w:hAnsi="Nunito" w:eastAsia="Nunito" w:cs="Nunito"/>
              <w:color w:val="000000" w:themeColor="text1" w:themeTint="FF" w:themeShade="FF"/>
              <w:sz w:val="20"/>
              <w:szCs w:val="20"/>
              <w:rPrChange w:author="Craig Parker" w:date="2024-08-07T12:23:00Z" w:id="1136164963"/>
            </w:rPr>
            <w:delText>c</w:delText>
          </w:r>
        </w:del>
        <w:del w:author="Jessica Senekal" w:date="2024-09-05T06:45:19.45Z" w:id="1838152932">
          <w:r w:rsidRPr="6C35A1FA" w:rsidDel="6C35A1FA">
            <w:rPr>
              <w:rFonts w:ascii="Nunito" w:hAnsi="Nunito" w:eastAsia="Nunito" w:cs="Nunito"/>
              <w:color w:val="000000" w:themeColor="text1" w:themeTint="FF" w:themeShade="FF"/>
              <w:sz w:val="20"/>
              <w:szCs w:val="20"/>
              <w:rPrChange w:author="Craig Parker" w:date="2024-08-07T12:23:00Z" w:id="1831549676"/>
            </w:rPr>
            <w:delText>t</w:delText>
          </w:r>
        </w:del>
        <w:del w:author="Jessica Senekal" w:date="2024-09-05T06:45:19.494Z" w:id="1212972542">
          <w:r w:rsidRPr="6C35A1FA" w:rsidDel="6C35A1FA">
            <w:rPr>
              <w:rFonts w:ascii="Nunito" w:hAnsi="Nunito" w:eastAsia="Nunito" w:cs="Nunito"/>
              <w:color w:val="000000" w:themeColor="text1" w:themeTint="FF" w:themeShade="FF"/>
              <w:sz w:val="20"/>
              <w:szCs w:val="20"/>
              <w:rPrChange w:author="Craig Parker" w:date="2024-08-07T12:23:00Z" w:id="265944944"/>
            </w:rPr>
            <w:delText>e</w:delText>
          </w:r>
        </w:del>
        <w:del w:author="Jessica Senekal" w:date="2024-09-05T06:45:19.536Z" w:id="1777686897">
          <w:r w:rsidRPr="6C35A1FA" w:rsidDel="6C35A1FA">
            <w:rPr>
              <w:rFonts w:ascii="Nunito" w:hAnsi="Nunito" w:eastAsia="Nunito" w:cs="Nunito"/>
              <w:color w:val="000000" w:themeColor="text1" w:themeTint="FF" w:themeShade="FF"/>
              <w:sz w:val="20"/>
              <w:szCs w:val="20"/>
              <w:rPrChange w:author="Craig Parker" w:date="2024-08-07T12:23:00Z" w:id="803281329"/>
            </w:rPr>
            <w:delText>d</w:delText>
          </w:r>
        </w:del>
        <w:del w:author="Jessica Senekal" w:date="2024-09-05T06:45:19.575Z" w:id="273304638">
          <w:r w:rsidRPr="6C35A1FA" w:rsidDel="6C35A1FA">
            <w:rPr>
              <w:rFonts w:ascii="Nunito" w:hAnsi="Nunito" w:eastAsia="Nunito" w:cs="Nunito"/>
              <w:color w:val="000000" w:themeColor="text1" w:themeTint="FF" w:themeShade="FF"/>
              <w:sz w:val="20"/>
              <w:szCs w:val="20"/>
              <w:rPrChange w:author="Craig Parker" w:date="2024-08-07T12:23:00Z" w:id="1598879619"/>
            </w:rPr>
            <w:delText xml:space="preserve"> </w:delText>
          </w:r>
        </w:del>
        <w:del w:author="Jessica Senekal" w:date="2024-09-05T06:45:19.618Z" w:id="491569578">
          <w:r w:rsidRPr="6C35A1FA" w:rsidDel="6C35A1FA">
            <w:rPr>
              <w:rFonts w:ascii="Nunito" w:hAnsi="Nunito" w:eastAsia="Nunito" w:cs="Nunito"/>
              <w:color w:val="000000" w:themeColor="text1" w:themeTint="FF" w:themeShade="FF"/>
              <w:sz w:val="20"/>
              <w:szCs w:val="20"/>
              <w:rPrChange w:author="Craig Parker" w:date="2024-08-07T12:23:00Z" w:id="1435033084"/>
            </w:rPr>
            <w:delText>u</w:delText>
          </w:r>
        </w:del>
        <w:del w:author="Jessica Senekal" w:date="2024-09-05T06:45:19.661Z" w:id="1690126186">
          <w:r w:rsidRPr="6C35A1FA" w:rsidDel="6C35A1FA">
            <w:rPr>
              <w:rFonts w:ascii="Nunito" w:hAnsi="Nunito" w:eastAsia="Nunito" w:cs="Nunito"/>
              <w:color w:val="000000" w:themeColor="text1" w:themeTint="FF" w:themeShade="FF"/>
              <w:sz w:val="20"/>
              <w:szCs w:val="20"/>
              <w:rPrChange w:author="Craig Parker" w:date="2024-08-07T12:23:00Z" w:id="811980010"/>
            </w:rPr>
            <w:delText>n</w:delText>
          </w:r>
        </w:del>
        <w:del w:author="Jessica Senekal" w:date="2024-09-05T06:45:19.706Z" w:id="8228324">
          <w:r w:rsidRPr="6C35A1FA" w:rsidDel="6C35A1FA">
            <w:rPr>
              <w:rFonts w:ascii="Nunito" w:hAnsi="Nunito" w:eastAsia="Nunito" w:cs="Nunito"/>
              <w:color w:val="000000" w:themeColor="text1" w:themeTint="FF" w:themeShade="FF"/>
              <w:sz w:val="20"/>
              <w:szCs w:val="20"/>
              <w:rPrChange w:author="Craig Parker" w:date="2024-08-07T12:23:00Z" w:id="952368062"/>
            </w:rPr>
            <w:delText>d</w:delText>
          </w:r>
        </w:del>
        <w:del w:author="Jessica Senekal" w:date="2024-09-05T06:45:19.754Z" w:id="972936609">
          <w:r w:rsidRPr="6C35A1FA" w:rsidDel="6C35A1FA">
            <w:rPr>
              <w:rFonts w:ascii="Nunito" w:hAnsi="Nunito" w:eastAsia="Nunito" w:cs="Nunito"/>
              <w:color w:val="000000" w:themeColor="text1" w:themeTint="FF" w:themeShade="FF"/>
              <w:sz w:val="20"/>
              <w:szCs w:val="20"/>
              <w:rPrChange w:author="Craig Parker" w:date="2024-08-07T12:23:00Z" w:id="577995458"/>
            </w:rPr>
            <w:delText>e</w:delText>
          </w:r>
        </w:del>
        <w:del w:author="Jessica Senekal" w:date="2024-09-05T06:45:19.795Z" w:id="450755082">
          <w:r w:rsidRPr="6C35A1FA" w:rsidDel="6C35A1FA">
            <w:rPr>
              <w:rFonts w:ascii="Nunito" w:hAnsi="Nunito" w:eastAsia="Nunito" w:cs="Nunito"/>
              <w:color w:val="000000" w:themeColor="text1" w:themeTint="FF" w:themeShade="FF"/>
              <w:sz w:val="20"/>
              <w:szCs w:val="20"/>
              <w:rPrChange w:author="Craig Parker" w:date="2024-08-07T12:23:00Z" w:id="631259445"/>
            </w:rPr>
            <w:delText>r</w:delText>
          </w:r>
        </w:del>
        <w:del w:author="Jessica Senekal" w:date="2024-09-05T06:45:19.867Z" w:id="1033152019">
          <w:r w:rsidRPr="6C35A1FA" w:rsidDel="6C35A1FA">
            <w:rPr>
              <w:rFonts w:ascii="Nunito" w:hAnsi="Nunito" w:eastAsia="Nunito" w:cs="Nunito"/>
              <w:color w:val="000000" w:themeColor="text1" w:themeTint="FF" w:themeShade="FF"/>
              <w:sz w:val="20"/>
              <w:szCs w:val="20"/>
              <w:rPrChange w:author="Craig Parker" w:date="2024-08-07T12:23:00Z" w:id="1426021464"/>
            </w:rPr>
            <w:delText xml:space="preserve"> </w:delText>
          </w:r>
        </w:del>
        <w:del w:author="Jessica Senekal" w:date="2024-09-05T06:45:20.006Z" w:id="1976825401">
          <w:r w:rsidRPr="6C35A1FA" w:rsidDel="6C35A1FA">
            <w:rPr>
              <w:rFonts w:ascii="Nunito" w:hAnsi="Nunito" w:eastAsia="Nunito" w:cs="Nunito"/>
              <w:color w:val="000000" w:themeColor="text1" w:themeTint="FF" w:themeShade="FF"/>
              <w:sz w:val="20"/>
              <w:szCs w:val="20"/>
              <w:rPrChange w:author="Craig Parker" w:date="2024-08-07T12:23:00Z" w:id="1613914703"/>
            </w:rPr>
            <w:delText>P</w:delText>
          </w:r>
        </w:del>
        <w:del w:author="Jessica Senekal" w:date="2024-09-05T06:45:20.05Z" w:id="393335408">
          <w:r w:rsidRPr="6C35A1FA" w:rsidDel="6C35A1FA">
            <w:rPr>
              <w:rFonts w:ascii="Nunito" w:hAnsi="Nunito" w:eastAsia="Nunito" w:cs="Nunito"/>
              <w:color w:val="000000" w:themeColor="text1" w:themeTint="FF" w:themeShade="FF"/>
              <w:sz w:val="20"/>
              <w:szCs w:val="20"/>
              <w:rPrChange w:author="Craig Parker" w:date="2024-08-07T12:23:00Z" w:id="276268319"/>
            </w:rPr>
            <w:delText>O</w:delText>
          </w:r>
        </w:del>
        <w:del w:author="Jessica Senekal" w:date="2024-09-05T06:45:20.097Z" w:id="79178301">
          <w:r w:rsidRPr="6C35A1FA" w:rsidDel="6C35A1FA">
            <w:rPr>
              <w:rFonts w:ascii="Nunito" w:hAnsi="Nunito" w:eastAsia="Nunito" w:cs="Nunito"/>
              <w:color w:val="000000" w:themeColor="text1" w:themeTint="FF" w:themeShade="FF"/>
              <w:sz w:val="20"/>
              <w:szCs w:val="20"/>
              <w:rPrChange w:author="Craig Parker" w:date="2024-08-07T12:23:00Z" w:id="2138636673"/>
            </w:rPr>
            <w:delText>P</w:delText>
          </w:r>
        </w:del>
        <w:del w:author="Jessica Senekal" w:date="2024-09-05T06:45:20.153Z" w:id="465828002">
          <w:r w:rsidRPr="6C35A1FA" w:rsidDel="6C35A1FA">
            <w:rPr>
              <w:rFonts w:ascii="Nunito" w:hAnsi="Nunito" w:eastAsia="Nunito" w:cs="Nunito"/>
              <w:color w:val="000000" w:themeColor="text1" w:themeTint="FF" w:themeShade="FF"/>
              <w:sz w:val="20"/>
              <w:szCs w:val="20"/>
              <w:rPrChange w:author="Craig Parker" w:date="2024-08-07T12:23:00Z" w:id="1312881704"/>
            </w:rPr>
            <w:delText>I</w:delText>
          </w:r>
        </w:del>
        <w:del w:author="Jessica Senekal" w:date="2024-09-05T06:45:20.202Z" w:id="215006644">
          <w:r w:rsidRPr="6C35A1FA" w:rsidDel="6C35A1FA">
            <w:rPr>
              <w:rFonts w:ascii="Nunito" w:hAnsi="Nunito" w:eastAsia="Nunito" w:cs="Nunito"/>
              <w:color w:val="000000" w:themeColor="text1" w:themeTint="FF" w:themeShade="FF"/>
              <w:sz w:val="20"/>
              <w:szCs w:val="20"/>
              <w:rPrChange w:author="Craig Parker" w:date="2024-08-07T12:23:00Z" w:id="1065285300"/>
            </w:rPr>
            <w:delText>A</w:delText>
          </w:r>
        </w:del>
        <w:del w:author="Jessica Senekal" w:date="2024-09-05T06:45:20.252Z" w:id="233708258">
          <w:r w:rsidRPr="6C35A1FA" w:rsidDel="6C35A1FA">
            <w:rPr>
              <w:rFonts w:ascii="Nunito" w:hAnsi="Nunito" w:eastAsia="Nunito" w:cs="Nunito"/>
              <w:color w:val="000000" w:themeColor="text1" w:themeTint="FF" w:themeShade="FF"/>
              <w:sz w:val="20"/>
              <w:szCs w:val="20"/>
              <w:rPrChange w:author="Craig Parker" w:date="2024-08-07T12:23:00Z" w:id="312613808"/>
            </w:rPr>
            <w:delText xml:space="preserve"> </w:delText>
          </w:r>
        </w:del>
        <w:del w:author="Jessica Senekal" w:date="2024-09-05T06:45:20.302Z" w:id="929193171">
          <w:r w:rsidRPr="6C35A1FA" w:rsidDel="6C35A1FA">
            <w:rPr>
              <w:rFonts w:ascii="Nunito" w:hAnsi="Nunito" w:eastAsia="Nunito" w:cs="Nunito"/>
              <w:color w:val="000000" w:themeColor="text1" w:themeTint="FF" w:themeShade="FF"/>
              <w:sz w:val="20"/>
              <w:szCs w:val="20"/>
              <w:rPrChange w:author="Craig Parker" w:date="2024-08-07T12:23:00Z" w:id="835374950"/>
            </w:rPr>
            <w:delText>g</w:delText>
          </w:r>
        </w:del>
        <w:del w:author="Jessica Senekal" w:date="2024-09-05T06:45:20.352Z" w:id="402676503">
          <w:r w:rsidRPr="6C35A1FA" w:rsidDel="6C35A1FA">
            <w:rPr>
              <w:rFonts w:ascii="Nunito" w:hAnsi="Nunito" w:eastAsia="Nunito" w:cs="Nunito"/>
              <w:color w:val="000000" w:themeColor="text1" w:themeTint="FF" w:themeShade="FF"/>
              <w:sz w:val="20"/>
              <w:szCs w:val="20"/>
              <w:rPrChange w:author="Craig Parker" w:date="2024-08-07T12:23:00Z" w:id="795887739"/>
            </w:rPr>
            <w:delText>u</w:delText>
          </w:r>
        </w:del>
        <w:del w:author="Jessica Senekal" w:date="2024-09-05T06:45:20.403Z" w:id="1419173945">
          <w:r w:rsidRPr="6C35A1FA" w:rsidDel="6C35A1FA">
            <w:rPr>
              <w:rFonts w:ascii="Nunito" w:hAnsi="Nunito" w:eastAsia="Nunito" w:cs="Nunito"/>
              <w:color w:val="000000" w:themeColor="text1" w:themeTint="FF" w:themeShade="FF"/>
              <w:sz w:val="20"/>
              <w:szCs w:val="20"/>
              <w:rPrChange w:author="Craig Parker" w:date="2024-08-07T12:23:00Z" w:id="2140097446"/>
            </w:rPr>
            <w:delText>i</w:delText>
          </w:r>
        </w:del>
        <w:del w:author="Jessica Senekal" w:date="2024-09-05T06:45:20.456Z" w:id="509478752">
          <w:r w:rsidRPr="6C35A1FA" w:rsidDel="6C35A1FA">
            <w:rPr>
              <w:rFonts w:ascii="Nunito" w:hAnsi="Nunito" w:eastAsia="Nunito" w:cs="Nunito"/>
              <w:color w:val="000000" w:themeColor="text1" w:themeTint="FF" w:themeShade="FF"/>
              <w:sz w:val="20"/>
              <w:szCs w:val="20"/>
              <w:rPrChange w:author="Craig Parker" w:date="2024-08-07T12:23:00Z" w:id="696340602"/>
            </w:rPr>
            <w:delText>d</w:delText>
          </w:r>
        </w:del>
        <w:del w:author="Jessica Senekal" w:date="2024-09-05T06:45:20.542Z" w:id="1632828122">
          <w:r w:rsidRPr="6C35A1FA" w:rsidDel="6C35A1FA">
            <w:rPr>
              <w:rFonts w:ascii="Nunito" w:hAnsi="Nunito" w:eastAsia="Nunito" w:cs="Nunito"/>
              <w:color w:val="000000" w:themeColor="text1" w:themeTint="FF" w:themeShade="FF"/>
              <w:sz w:val="20"/>
              <w:szCs w:val="20"/>
              <w:rPrChange w:author="Craig Parker" w:date="2024-08-07T12:23:00Z" w:id="2067760363"/>
            </w:rPr>
            <w:delText>e</w:delText>
          </w:r>
        </w:del>
        <w:del w:author="Jessica Senekal" w:date="2024-09-05T06:45:20.669Z" w:id="1418583723">
          <w:r w:rsidRPr="6C35A1FA" w:rsidDel="6C35A1FA">
            <w:rPr>
              <w:rFonts w:ascii="Nunito" w:hAnsi="Nunito" w:eastAsia="Nunito" w:cs="Nunito"/>
              <w:color w:val="000000" w:themeColor="text1" w:themeTint="FF" w:themeShade="FF"/>
              <w:sz w:val="20"/>
              <w:szCs w:val="20"/>
              <w:rPrChange w:author="Craig Parker" w:date="2024-08-07T12:23:00Z" w:id="1800983393"/>
            </w:rPr>
            <w:delText>l</w:delText>
          </w:r>
        </w:del>
        <w:del w:author="Jessica Senekal" w:date="2024-09-05T06:45:20.724Z" w:id="835418689">
          <w:r w:rsidRPr="6C35A1FA" w:rsidDel="6C35A1FA">
            <w:rPr>
              <w:rFonts w:ascii="Nunito" w:hAnsi="Nunito" w:eastAsia="Nunito" w:cs="Nunito"/>
              <w:color w:val="000000" w:themeColor="text1" w:themeTint="FF" w:themeShade="FF"/>
              <w:sz w:val="20"/>
              <w:szCs w:val="20"/>
              <w:rPrChange w:author="Craig Parker" w:date="2024-08-07T12:23:00Z" w:id="468506926"/>
            </w:rPr>
            <w:delText>i</w:delText>
          </w:r>
        </w:del>
        <w:del w:author="Jessica Senekal" w:date="2024-09-05T06:45:20.782Z" w:id="1085323647">
          <w:r w:rsidRPr="6C35A1FA" w:rsidDel="6C35A1FA">
            <w:rPr>
              <w:rFonts w:ascii="Nunito" w:hAnsi="Nunito" w:eastAsia="Nunito" w:cs="Nunito"/>
              <w:color w:val="000000" w:themeColor="text1" w:themeTint="FF" w:themeShade="FF"/>
              <w:sz w:val="20"/>
              <w:szCs w:val="20"/>
              <w:rPrChange w:author="Craig Parker" w:date="2024-08-07T12:23:00Z" w:id="1532459280"/>
            </w:rPr>
            <w:delText>n</w:delText>
          </w:r>
        </w:del>
        <w:del w:author="Jessica Senekal" w:date="2024-09-05T06:45:20.84Z" w:id="1984365257">
          <w:r w:rsidRPr="6C35A1FA" w:rsidDel="6C35A1FA">
            <w:rPr>
              <w:rFonts w:ascii="Nunito" w:hAnsi="Nunito" w:eastAsia="Nunito" w:cs="Nunito"/>
              <w:color w:val="000000" w:themeColor="text1" w:themeTint="FF" w:themeShade="FF"/>
              <w:sz w:val="20"/>
              <w:szCs w:val="20"/>
              <w:rPrChange w:author="Craig Parker" w:date="2024-08-07T12:23:00Z" w:id="2010027277"/>
            </w:rPr>
            <w:delText>e</w:delText>
          </w:r>
        </w:del>
        <w:del w:author="Jessica Senekal" w:date="2024-09-05T06:45:20.9Z" w:id="441821741">
          <w:r w:rsidRPr="6C35A1FA" w:rsidDel="6C35A1FA">
            <w:rPr>
              <w:rFonts w:ascii="Nunito" w:hAnsi="Nunito" w:eastAsia="Nunito" w:cs="Nunito"/>
              <w:color w:val="000000" w:themeColor="text1" w:themeTint="FF" w:themeShade="FF"/>
              <w:sz w:val="20"/>
              <w:szCs w:val="20"/>
              <w:rPrChange w:author="Craig Parker" w:date="2024-08-07T12:23:00Z" w:id="753862540"/>
            </w:rPr>
            <w:delText>s</w:delText>
          </w:r>
        </w:del>
        <w:del w:author="Jessica Senekal" w:date="2024-09-05T06:45:20.957Z" w:id="40154723">
          <w:r w:rsidRPr="6C35A1FA" w:rsidDel="6C35A1FA">
            <w:rPr>
              <w:rFonts w:ascii="Nunito" w:hAnsi="Nunito" w:eastAsia="Nunito" w:cs="Nunito"/>
              <w:color w:val="000000" w:themeColor="text1" w:themeTint="FF" w:themeShade="FF"/>
              <w:sz w:val="20"/>
              <w:szCs w:val="20"/>
              <w:rPrChange w:author="Craig Parker" w:date="2024-08-07T12:23:00Z" w:id="1457104625"/>
            </w:rPr>
            <w:delText>.</w:delText>
          </w:r>
        </w:del>
      </w:ins>
    </w:p>
    <w:p w:rsidR="18209DDF" w:rsidP="6C35A1FA" w:rsidRDefault="18209DDF" w14:paraId="4233A2DF" w14:textId="5581509E">
      <w:pPr>
        <w:pStyle w:val="ListParagraph"/>
        <w:numPr>
          <w:ilvl w:val="0"/>
          <w:numId w:val="11"/>
        </w:numPr>
        <w:spacing w:before="0" w:after="0"/>
        <w:rPr>
          <w:ins w:author="Craig Parker" w:date="2024-08-06T12:33:00Z" w16du:dateUtc="2024-08-06T12:33:18Z" w:id="1826061480"/>
          <w:rFonts w:ascii="Calibri Light" w:hAnsi="Calibri Light" w:eastAsia="Calibri Light" w:cs="Calibri Light"/>
          <w:noProof w:val="0"/>
          <w:sz w:val="22"/>
          <w:szCs w:val="22"/>
          <w:lang w:val="en-US"/>
          <w:rPrChange w:author="Craig Parker" w:date="2024-08-08T08:36:00Z" w16du:dateUtc="2024-08-07T10:23:00Z" w:id="355282637">
            <w:rPr>
              <w:ins w:author="Craig Parker" w:date="2024-08-06T12:33:00Z" w16du:dateUtc="2024-08-06T12:33:18Z" w:id="322031457"/>
            </w:rPr>
          </w:rPrChange>
        </w:rPr>
        <w:pPrChange w:author="Craig Parker" w:date="2024-08-06T18:49:00Z">
          <w:pPr/>
        </w:pPrChange>
      </w:pPr>
      <w:ins w:author="Craig Parker" w:date="2024-08-06T12:33:00Z" w:id="523235089">
        <w:r w:rsidRPr="6C35A1FA" w:rsidR="6C35A1FA">
          <w:rPr>
            <w:rFonts w:ascii="Nunito" w:hAnsi="Nunito" w:eastAsia="Nunito" w:cs="Nunito"/>
            <w:b w:val="1"/>
            <w:bCs w:val="1"/>
            <w:color w:val="000000" w:themeColor="text1" w:themeTint="FF" w:themeShade="FF"/>
            <w:sz w:val="20"/>
            <w:szCs w:val="20"/>
            <w:rPrChange w:author="Craig Parker" w:date="2024-08-08T08:36:00Z" w:id="1436614550">
              <w:rPr>
                <w:b w:val="1"/>
                <w:bCs w:val="1"/>
              </w:rPr>
            </w:rPrChange>
          </w:rPr>
          <w:t>RP1/RP2 De-Identified Data</w:t>
        </w:r>
        <w:r w:rsidRPr="6C35A1FA" w:rsidR="6C35A1FA">
          <w:rPr>
            <w:rFonts w:ascii="Nunito" w:hAnsi="Nunito" w:eastAsia="Nunito" w:cs="Nunito"/>
            <w:color w:val="000000" w:themeColor="text1" w:themeTint="FF" w:themeShade="FF"/>
            <w:sz w:val="20"/>
            <w:szCs w:val="20"/>
            <w:rPrChange w:author="Craig Parker" w:date="2024-08-07T12:23:00Z" w:id="102051016"/>
          </w:rPr>
          <w:t>: Data that has been further processed and de-identified for specific analyses related to RP1 and RP2. The HE²AT Center</w:t>
        </w:r>
      </w:ins>
      <w:ins w:author="Jessica Senekal" w:date="2024-09-05T06:45:43.366Z" w:id="91392416">
        <w:r w:rsidRPr="6C35A1FA" w:rsidR="6C35A1FA">
          <w:rPr>
            <w:rFonts w:ascii="Nunito" w:hAnsi="Nunito" w:eastAsia="Nunito" w:cs="Nunito"/>
            <w:color w:val="000000" w:themeColor="text1" w:themeTint="FF" w:themeShade="FF"/>
            <w:sz w:val="20"/>
            <w:szCs w:val="20"/>
          </w:rPr>
          <w:t xml:space="preserve"> Consortium</w:t>
        </w:r>
      </w:ins>
      <w:ins w:author="Craig Parker" w:date="2024-08-06T12:33:00Z" w:id="1956974728">
        <w:r w:rsidRPr="6C35A1FA" w:rsidR="6C35A1FA">
          <w:rPr>
            <w:rFonts w:ascii="Nunito" w:hAnsi="Nunito" w:eastAsia="Nunito" w:cs="Nunito"/>
            <w:color w:val="000000" w:themeColor="text1" w:themeTint="FF" w:themeShade="FF"/>
            <w:sz w:val="20"/>
            <w:szCs w:val="20"/>
            <w:rPrChange w:author="Craig Parker" w:date="2024-08-07T12:23:00Z" w:id="1549684131"/>
          </w:rPr>
          <w:t xml:space="preserve"> </w:t>
        </w:r>
      </w:ins>
      <w:ins w:author="Jessica Senekal" w:date="2024-09-04T18:36:44.458Z" w:id="975278766">
        <w:r w:rsidRPr="6C35A1FA" w:rsidR="6C35A1FA">
          <w:rPr>
            <w:rFonts w:ascii="Nunito" w:hAnsi="Nunito" w:eastAsia="Nunito" w:cs="Nunito"/>
            <w:color w:val="000000" w:themeColor="text1" w:themeTint="FF" w:themeShade="FF"/>
            <w:sz w:val="20"/>
            <w:szCs w:val="20"/>
          </w:rPr>
          <w:t xml:space="preserve">owns this Data </w:t>
        </w:r>
      </w:ins>
      <w:del w:author="Jessica Senekal" w:date="2024-09-04T18:40:29.282Z" w:id="1625152372">
        <w:r w:rsidRPr="6C35A1FA" w:rsidDel="6C35A1FA">
          <w:rPr>
            <w:rFonts w:ascii="Nunito" w:hAnsi="Nunito" w:eastAsia="Nunito" w:cs="Nunito"/>
            <w:color w:val="000000" w:themeColor="text1" w:themeTint="FF" w:themeShade="FF"/>
            <w:sz w:val="20"/>
            <w:szCs w:val="20"/>
            <w:rPrChange w:author="Craig Parker" w:date="2024-08-07T12:23:00Z" w:id="1580170133"/>
          </w:rPr>
          <w:delText>r</w:delText>
        </w:r>
        <w:r w:rsidRPr="6C35A1FA" w:rsidDel="6C35A1FA">
          <w:rPr>
            <w:rFonts w:ascii="Nunito" w:hAnsi="Nunito" w:eastAsia="Nunito" w:cs="Nunito"/>
            <w:color w:val="000000" w:themeColor="text1" w:themeTint="FF" w:themeShade="FF"/>
            <w:sz w:val="20"/>
            <w:szCs w:val="20"/>
            <w:rPrChange w:author="Craig Parker" w:date="2024-08-07T12:23:00Z" w:id="1916746776"/>
          </w:rPr>
          <w:delText>e</w:delText>
        </w:r>
        <w:r w:rsidRPr="6C35A1FA" w:rsidDel="6C35A1FA">
          <w:rPr>
            <w:rFonts w:ascii="Nunito" w:hAnsi="Nunito" w:eastAsia="Nunito" w:cs="Nunito"/>
            <w:color w:val="000000" w:themeColor="text1" w:themeTint="FF" w:themeShade="FF"/>
            <w:sz w:val="20"/>
            <w:szCs w:val="20"/>
            <w:rPrChange w:author="Craig Parker" w:date="2024-08-07T12:23:00Z" w:id="1663831321"/>
          </w:rPr>
          <w:delText>t</w:delText>
        </w:r>
        <w:r w:rsidRPr="6C35A1FA" w:rsidDel="6C35A1FA">
          <w:rPr>
            <w:rFonts w:ascii="Nunito" w:hAnsi="Nunito" w:eastAsia="Nunito" w:cs="Nunito"/>
            <w:color w:val="000000" w:themeColor="text1" w:themeTint="FF" w:themeShade="FF"/>
            <w:sz w:val="20"/>
            <w:szCs w:val="20"/>
            <w:rPrChange w:author="Craig Parker" w:date="2024-08-07T12:23:00Z" w:id="1880002751"/>
          </w:rPr>
          <w:delText>a</w:delText>
        </w:r>
        <w:r w:rsidRPr="6C35A1FA" w:rsidDel="6C35A1FA">
          <w:rPr>
            <w:rFonts w:ascii="Nunito" w:hAnsi="Nunito" w:eastAsia="Nunito" w:cs="Nunito"/>
            <w:color w:val="000000" w:themeColor="text1" w:themeTint="FF" w:themeShade="FF"/>
            <w:sz w:val="20"/>
            <w:szCs w:val="20"/>
            <w:rPrChange w:author="Craig Parker" w:date="2024-08-07T12:23:00Z" w:id="2072173497"/>
          </w:rPr>
          <w:delText>i</w:delText>
        </w:r>
        <w:r w:rsidRPr="6C35A1FA" w:rsidDel="6C35A1FA">
          <w:rPr>
            <w:rFonts w:ascii="Nunito" w:hAnsi="Nunito" w:eastAsia="Nunito" w:cs="Nunito"/>
            <w:color w:val="000000" w:themeColor="text1" w:themeTint="FF" w:themeShade="FF"/>
            <w:sz w:val="20"/>
            <w:szCs w:val="20"/>
            <w:rPrChange w:author="Craig Parker" w:date="2024-08-07T12:23:00Z" w:id="395415473"/>
          </w:rPr>
          <w:delText>n</w:delText>
        </w:r>
        <w:r w:rsidRPr="6C35A1FA" w:rsidDel="6C35A1FA">
          <w:rPr>
            <w:rFonts w:ascii="Nunito" w:hAnsi="Nunito" w:eastAsia="Nunito" w:cs="Nunito"/>
            <w:color w:val="000000" w:themeColor="text1" w:themeTint="FF" w:themeShade="FF"/>
            <w:sz w:val="20"/>
            <w:szCs w:val="20"/>
            <w:rPrChange w:author="Craig Parker" w:date="2024-08-07T12:23:00Z" w:id="642414917"/>
          </w:rPr>
          <w:delText>s</w:delText>
        </w:r>
        <w:r w:rsidRPr="6C35A1FA" w:rsidDel="6C35A1FA">
          <w:rPr>
            <w:rFonts w:ascii="Nunito" w:hAnsi="Nunito" w:eastAsia="Nunito" w:cs="Nunito"/>
            <w:color w:val="000000" w:themeColor="text1" w:themeTint="FF" w:themeShade="FF"/>
            <w:sz w:val="20"/>
            <w:szCs w:val="20"/>
            <w:rPrChange w:author="Craig Parker" w:date="2024-08-07T12:23:00Z" w:id="668813950"/>
          </w:rPr>
          <w:delText xml:space="preserve"> </w:delText>
        </w:r>
        <w:r w:rsidRPr="6C35A1FA" w:rsidDel="6C35A1FA">
          <w:rPr>
            <w:rFonts w:ascii="Nunito" w:hAnsi="Nunito" w:eastAsia="Nunito" w:cs="Nunito"/>
            <w:color w:val="000000" w:themeColor="text1" w:themeTint="FF" w:themeShade="FF"/>
            <w:sz w:val="20"/>
            <w:szCs w:val="20"/>
            <w:rPrChange w:author="Craig Parker" w:date="2024-08-07T12:23:00Z" w:id="1041501604"/>
          </w:rPr>
          <w:delText>o</w:delText>
        </w:r>
        <w:r w:rsidRPr="6C35A1FA" w:rsidDel="6C35A1FA">
          <w:rPr>
            <w:rFonts w:ascii="Nunito" w:hAnsi="Nunito" w:eastAsia="Nunito" w:cs="Nunito"/>
            <w:color w:val="000000" w:themeColor="text1" w:themeTint="FF" w:themeShade="FF"/>
            <w:sz w:val="20"/>
            <w:szCs w:val="20"/>
            <w:rPrChange w:author="Craig Parker" w:date="2024-08-07T12:23:00Z" w:id="1234092075"/>
          </w:rPr>
          <w:delText>w</w:delText>
        </w:r>
        <w:r w:rsidRPr="6C35A1FA" w:rsidDel="6C35A1FA">
          <w:rPr>
            <w:rFonts w:ascii="Nunito" w:hAnsi="Nunito" w:eastAsia="Nunito" w:cs="Nunito"/>
            <w:color w:val="000000" w:themeColor="text1" w:themeTint="FF" w:themeShade="FF"/>
            <w:sz w:val="20"/>
            <w:szCs w:val="20"/>
            <w:rPrChange w:author="Craig Parker" w:date="2024-08-07T12:23:00Z" w:id="478210042"/>
          </w:rPr>
          <w:delText>n</w:delText>
        </w:r>
        <w:r w:rsidRPr="6C35A1FA" w:rsidDel="6C35A1FA">
          <w:rPr>
            <w:rFonts w:ascii="Nunito" w:hAnsi="Nunito" w:eastAsia="Nunito" w:cs="Nunito"/>
            <w:color w:val="000000" w:themeColor="text1" w:themeTint="FF" w:themeShade="FF"/>
            <w:sz w:val="20"/>
            <w:szCs w:val="20"/>
            <w:rPrChange w:author="Craig Parker" w:date="2024-08-07T12:23:00Z" w:id="1076555557"/>
          </w:rPr>
          <w:delText>e</w:delText>
        </w:r>
        <w:r w:rsidRPr="6C35A1FA" w:rsidDel="6C35A1FA">
          <w:rPr>
            <w:rFonts w:ascii="Nunito" w:hAnsi="Nunito" w:eastAsia="Nunito" w:cs="Nunito"/>
            <w:color w:val="000000" w:themeColor="text1" w:themeTint="FF" w:themeShade="FF"/>
            <w:sz w:val="20"/>
            <w:szCs w:val="20"/>
            <w:rPrChange w:author="Craig Parker" w:date="2024-08-07T12:23:00Z" w:id="718058161"/>
          </w:rPr>
          <w:delText>r</w:delText>
        </w:r>
        <w:r w:rsidRPr="6C35A1FA" w:rsidDel="6C35A1FA">
          <w:rPr>
            <w:rFonts w:ascii="Nunito" w:hAnsi="Nunito" w:eastAsia="Nunito" w:cs="Nunito"/>
            <w:color w:val="000000" w:themeColor="text1" w:themeTint="FF" w:themeShade="FF"/>
            <w:sz w:val="20"/>
            <w:szCs w:val="20"/>
            <w:rPrChange w:author="Craig Parker" w:date="2024-08-07T12:23:00Z" w:id="564586649"/>
          </w:rPr>
          <w:delText>s</w:delText>
        </w:r>
        <w:r w:rsidRPr="6C35A1FA" w:rsidDel="6C35A1FA">
          <w:rPr>
            <w:rFonts w:ascii="Nunito" w:hAnsi="Nunito" w:eastAsia="Nunito" w:cs="Nunito"/>
            <w:color w:val="000000" w:themeColor="text1" w:themeTint="FF" w:themeShade="FF"/>
            <w:sz w:val="20"/>
            <w:szCs w:val="20"/>
            <w:rPrChange w:author="Craig Parker" w:date="2024-08-07T12:23:00Z" w:id="553389187"/>
          </w:rPr>
          <w:delText>h</w:delText>
        </w:r>
        <w:r w:rsidRPr="6C35A1FA" w:rsidDel="6C35A1FA">
          <w:rPr>
            <w:rFonts w:ascii="Nunito" w:hAnsi="Nunito" w:eastAsia="Nunito" w:cs="Nunito"/>
            <w:color w:val="000000" w:themeColor="text1" w:themeTint="FF" w:themeShade="FF"/>
            <w:sz w:val="20"/>
            <w:szCs w:val="20"/>
            <w:rPrChange w:author="Craig Parker" w:date="2024-08-07T12:23:00Z" w:id="1507651856"/>
          </w:rPr>
          <w:delText>i</w:delText>
        </w:r>
        <w:r w:rsidRPr="6C35A1FA" w:rsidDel="6C35A1FA">
          <w:rPr>
            <w:rFonts w:ascii="Nunito" w:hAnsi="Nunito" w:eastAsia="Nunito" w:cs="Nunito"/>
            <w:color w:val="000000" w:themeColor="text1" w:themeTint="FF" w:themeShade="FF"/>
            <w:sz w:val="20"/>
            <w:szCs w:val="20"/>
            <w:rPrChange w:author="Craig Parker" w:date="2024-08-07T12:23:00Z" w:id="1614224610"/>
          </w:rPr>
          <w:delText>p</w:delText>
        </w:r>
        <w:r w:rsidRPr="6C35A1FA" w:rsidDel="6C35A1FA">
          <w:rPr>
            <w:rFonts w:ascii="Nunito" w:hAnsi="Nunito" w:eastAsia="Nunito" w:cs="Nunito"/>
            <w:color w:val="000000" w:themeColor="text1" w:themeTint="FF" w:themeShade="FF"/>
            <w:sz w:val="20"/>
            <w:szCs w:val="20"/>
            <w:rPrChange w:author="Craig Parker" w:date="2024-08-07T12:23:00Z" w:id="1476638600"/>
          </w:rPr>
          <w:delText>,</w:delText>
        </w:r>
        <w:r w:rsidRPr="6C35A1FA" w:rsidDel="6C35A1FA">
          <w:rPr>
            <w:rFonts w:ascii="Nunito" w:hAnsi="Nunito" w:eastAsia="Nunito" w:cs="Nunito"/>
            <w:color w:val="000000" w:themeColor="text1" w:themeTint="FF" w:themeShade="FF"/>
            <w:sz w:val="20"/>
            <w:szCs w:val="20"/>
            <w:rPrChange w:author="Craig Parker" w:date="2024-08-07T12:23:00Z" w:id="1612464328"/>
          </w:rPr>
          <w:delText xml:space="preserve"> </w:delText>
        </w:r>
        <w:r w:rsidRPr="6C35A1FA" w:rsidDel="6C35A1FA">
          <w:rPr>
            <w:rFonts w:ascii="Nunito" w:hAnsi="Nunito" w:eastAsia="Nunito" w:cs="Nunito"/>
            <w:color w:val="000000" w:themeColor="text1" w:themeTint="FF" w:themeShade="FF"/>
            <w:sz w:val="20"/>
            <w:szCs w:val="20"/>
            <w:rPrChange w:author="Craig Parker" w:date="2024-08-07T12:23:00Z" w:id="1668202438"/>
          </w:rPr>
          <w:delText>a</w:delText>
        </w:r>
        <w:r w:rsidRPr="6C35A1FA" w:rsidDel="6C35A1FA">
          <w:rPr>
            <w:rFonts w:ascii="Nunito" w:hAnsi="Nunito" w:eastAsia="Nunito" w:cs="Nunito"/>
            <w:color w:val="000000" w:themeColor="text1" w:themeTint="FF" w:themeShade="FF"/>
            <w:sz w:val="20"/>
            <w:szCs w:val="20"/>
            <w:rPrChange w:author="Craig Parker" w:date="2024-08-07T12:23:00Z" w:id="351464448"/>
          </w:rPr>
          <w:delText>n</w:delText>
        </w:r>
        <w:r w:rsidRPr="6C35A1FA" w:rsidDel="6C35A1FA">
          <w:rPr>
            <w:rFonts w:ascii="Nunito" w:hAnsi="Nunito" w:eastAsia="Nunito" w:cs="Nunito"/>
            <w:color w:val="000000" w:themeColor="text1" w:themeTint="FF" w:themeShade="FF"/>
            <w:sz w:val="20"/>
            <w:szCs w:val="20"/>
            <w:rPrChange w:author="Craig Parker" w:date="2024-08-07T12:23:00Z" w:id="1783343554"/>
          </w:rPr>
          <w:delText>d</w:delText>
        </w:r>
        <w:r w:rsidRPr="6C35A1FA" w:rsidDel="6C35A1FA">
          <w:rPr>
            <w:rFonts w:ascii="Nunito" w:hAnsi="Nunito" w:eastAsia="Nunito" w:cs="Nunito"/>
            <w:color w:val="000000" w:themeColor="text1" w:themeTint="FF" w:themeShade="FF"/>
            <w:sz w:val="20"/>
            <w:szCs w:val="20"/>
            <w:rPrChange w:author="Craig Parker" w:date="2024-08-07T12:23:00Z" w:id="41285623"/>
          </w:rPr>
          <w:delText xml:space="preserve"> access</w:delText>
        </w:r>
        <w:r w:rsidRPr="6C35A1FA" w:rsidDel="6C35A1FA">
          <w:rPr>
            <w:rFonts w:ascii="Nunito" w:hAnsi="Nunito" w:eastAsia="Nunito" w:cs="Nunito"/>
            <w:color w:val="000000" w:themeColor="text1" w:themeTint="FF" w:themeShade="FF"/>
            <w:sz w:val="20"/>
            <w:szCs w:val="20"/>
            <w:rPrChange w:author="Craig Parker" w:date="2024-08-07T12:23:00Z" w:id="1034046769"/>
          </w:rPr>
          <w:delText xml:space="preserve"> is granted to qualified individuals under specific conditions.</w:delText>
        </w:r>
      </w:del>
      <w:ins w:author="Jessica Senekal" w:date="2024-09-04T18:40:29.339Z" w:id="2044387041">
        <w:r w:rsidRPr="6C35A1FA" w:rsidR="6C35A1FA">
          <w:rPr>
            <w:rFonts w:ascii="Calibri Light" w:hAnsi="Calibri Light" w:eastAsia="Calibri Light" w:cs="Calibri Light"/>
            <w:noProof w:val="0"/>
            <w:sz w:val="22"/>
            <w:szCs w:val="22"/>
            <w:lang w:val="en-US"/>
          </w:rPr>
          <w:t xml:space="preserve">  and access </w:t>
        </w:r>
      </w:ins>
      <w:ins w:author="Jessica Senekal" w:date="2024-09-05T06:45:35.799Z" w:id="2103245980">
        <w:r w:rsidRPr="6C35A1FA" w:rsidR="6C35A1FA">
          <w:rPr>
            <w:rFonts w:ascii="Calibri Light" w:hAnsi="Calibri Light" w:eastAsia="Calibri Light" w:cs="Calibri Light"/>
            <w:noProof w:val="0"/>
            <w:sz w:val="22"/>
            <w:szCs w:val="22"/>
            <w:lang w:val="en-US"/>
          </w:rPr>
          <w:t xml:space="preserve">to third parties </w:t>
        </w:r>
      </w:ins>
      <w:ins w:author="Jessica Senekal" w:date="2024-09-04T18:44:28.573Z" w:id="1517793584">
        <w:r w:rsidRPr="6C35A1FA" w:rsidR="6C35A1FA">
          <w:rPr>
            <w:rFonts w:ascii="Calibri Light" w:hAnsi="Calibri Light" w:eastAsia="Calibri Light" w:cs="Calibri Light"/>
            <w:noProof w:val="0"/>
            <w:sz w:val="22"/>
            <w:szCs w:val="22"/>
            <w:lang w:val="en-US"/>
          </w:rPr>
          <w:t>outside the HEAT Center</w:t>
        </w:r>
      </w:ins>
      <w:ins w:author="Jessica Senekal" w:date="2024-09-05T06:45:48.624Z" w:id="1933912821">
        <w:r w:rsidRPr="6C35A1FA" w:rsidR="6C35A1FA">
          <w:rPr>
            <w:rFonts w:ascii="Calibri Light" w:hAnsi="Calibri Light" w:eastAsia="Calibri Light" w:cs="Calibri Light"/>
            <w:noProof w:val="0"/>
            <w:sz w:val="22"/>
            <w:szCs w:val="22"/>
            <w:lang w:val="en-US"/>
          </w:rPr>
          <w:t xml:space="preserve"> Consortium</w:t>
        </w:r>
      </w:ins>
      <w:ins w:author="Jessica Senekal" w:date="2024-09-04T18:45:58.223Z" w:id="211104634">
        <w:r w:rsidRPr="6C35A1FA" w:rsidR="6C35A1FA">
          <w:rPr>
            <w:rFonts w:ascii="Calibri Light" w:hAnsi="Calibri Light" w:eastAsia="Calibri Light" w:cs="Calibri Light"/>
            <w:noProof w:val="0"/>
            <w:sz w:val="22"/>
            <w:szCs w:val="22"/>
            <w:lang w:val="en-US"/>
          </w:rPr>
          <w:t xml:space="preserve"> </w:t>
        </w:r>
      </w:ins>
      <w:ins w:author="Jessica Senekal" w:date="2024-09-04T18:40:29.339Z" w:id="1667881030">
        <w:r w:rsidRPr="6C35A1FA" w:rsidR="6C35A1FA">
          <w:rPr>
            <w:rFonts w:ascii="Calibri Light" w:hAnsi="Calibri Light" w:eastAsia="Calibri Light" w:cs="Calibri Light"/>
            <w:noProof w:val="0"/>
            <w:sz w:val="22"/>
            <w:szCs w:val="22"/>
            <w:lang w:val="en-US"/>
          </w:rPr>
          <w:t xml:space="preserve">to this Data is subject to a review and approval process managed by a </w:t>
        </w:r>
      </w:ins>
      <w:ins w:author="Jessica Senekal" w:date="2024-09-05T06:45:58.696Z" w:id="697850696">
        <w:r w:rsidRPr="6C35A1FA" w:rsidR="6C35A1FA">
          <w:rPr>
            <w:rFonts w:ascii="Calibri Light" w:hAnsi="Calibri Light" w:eastAsia="Calibri Light" w:cs="Calibri Light"/>
            <w:noProof w:val="0"/>
            <w:sz w:val="22"/>
            <w:szCs w:val="22"/>
            <w:lang w:val="en-US"/>
          </w:rPr>
          <w:t>the DAC</w:t>
        </w:r>
      </w:ins>
      <w:ins w:author="Jessica Senekal" w:date="2024-09-05T06:46:03.015Z" w:id="2055049071">
        <w:r w:rsidRPr="6C35A1FA" w:rsidR="6C35A1FA">
          <w:rPr>
            <w:rFonts w:ascii="Calibri Light" w:hAnsi="Calibri Light" w:eastAsia="Calibri Light" w:cs="Calibri Light"/>
            <w:noProof w:val="0"/>
            <w:sz w:val="22"/>
            <w:szCs w:val="22"/>
            <w:lang w:val="en-US"/>
          </w:rPr>
          <w:t xml:space="preserve">. </w:t>
        </w:r>
      </w:ins>
    </w:p>
    <w:p w:rsidRPr="002E4822" w:rsidR="52A8C99F" w:rsidP="6C35A1FA" w:rsidRDefault="60C54407" w14:paraId="35ABC4BB" w14:textId="664915BD">
      <w:pPr>
        <w:pStyle w:val="ListParagraph"/>
        <w:numPr>
          <w:ilvl w:val="0"/>
          <w:numId w:val="11"/>
        </w:numPr>
        <w:spacing w:before="0" w:after="0"/>
        <w:rPr>
          <w:ins w:author="Craig Parker" w:date="2024-08-06T12:33:00Z" w16du:dateUtc="2024-08-06T12:33:18Z" w:id="1708240741"/>
          <w:rFonts w:ascii="Nunito" w:hAnsi="Nunito" w:eastAsia="Nunito" w:cs="Nunito"/>
          <w:color w:val="000000" w:themeColor="text1"/>
          <w:sz w:val="20"/>
          <w:szCs w:val="20"/>
          <w:rPrChange w:author="Craig Parker" w:date="2024-08-08T08:36:00Z" w16du:dateUtc="2024-08-07T10:23:00Z" w:id="1882251825">
            <w:rPr>
              <w:ins w:author="Craig Parker" w:date="2024-08-06T12:33:00Z" w16du:dateUtc="2024-08-06T12:33:18Z" w:id="1552124257"/>
              <w:szCs w:val="18"/>
            </w:rPr>
          </w:rPrChange>
        </w:rPr>
        <w:pPrChange w:author="Craig Parker" w:date="2024-08-06T18:49:00Z" w16du:dateUtc="2024-08-06T16:49:00Z" w:id="532">
          <w:pPr/>
        </w:pPrChange>
      </w:pPr>
      <w:ins w:author="Craig Parker" w:date="2024-08-06T12:33:00Z" w:id="1761218977">
        <w:r w:rsidRPr="6C35A1FA" w:rsidR="6C35A1FA">
          <w:rPr>
            <w:rFonts w:ascii="Nunito" w:hAnsi="Nunito" w:eastAsia="Nunito" w:cs="Nunito"/>
            <w:b w:val="1"/>
            <w:bCs w:val="1"/>
            <w:color w:val="000000" w:themeColor="text1" w:themeTint="FF" w:themeShade="FF"/>
            <w:sz w:val="20"/>
            <w:szCs w:val="20"/>
            <w:rPrChange w:author="Craig Parker" w:date="2024-08-08T08:36:00Z" w:id="1795496642">
              <w:rPr>
                <w:b w:val="1"/>
                <w:bCs w:val="1"/>
              </w:rPr>
            </w:rPrChange>
          </w:rPr>
          <w:t>Inferential Data</w:t>
        </w:r>
        <w:r w:rsidRPr="6C35A1FA" w:rsidR="6C35A1FA">
          <w:rPr>
            <w:rFonts w:ascii="Nunito" w:hAnsi="Nunito" w:eastAsia="Nunito" w:cs="Nunito"/>
            <w:color w:val="000000" w:themeColor="text1" w:themeTint="FF" w:themeShade="FF"/>
            <w:sz w:val="20"/>
            <w:szCs w:val="20"/>
            <w:rPrChange w:author="Craig Parker" w:date="2024-08-07T12:23:00Z" w:id="602376226"/>
          </w:rPr>
          <w:t xml:space="preserve">: Aggregated and synthetic data derived from the analysis of other data categories. This data is owned by the HE²AT Center </w:t>
        </w:r>
      </w:ins>
      <w:ins w:author="Jessica Senekal" w:date="2024-09-05T06:46:10.791Z" w:id="733689988">
        <w:r w:rsidRPr="6C35A1FA" w:rsidR="6C35A1FA">
          <w:rPr>
            <w:rFonts w:ascii="Nunito" w:hAnsi="Nunito" w:eastAsia="Nunito" w:cs="Nunito"/>
            <w:color w:val="000000" w:themeColor="text1" w:themeTint="FF" w:themeShade="FF"/>
            <w:sz w:val="20"/>
            <w:szCs w:val="20"/>
          </w:rPr>
          <w:t xml:space="preserve">Consortium </w:t>
        </w:r>
      </w:ins>
      <w:ins w:author="Craig Parker" w:date="2024-08-06T12:33:00Z" w:id="138976662">
        <w:r w:rsidRPr="6C35A1FA" w:rsidR="6C35A1FA">
          <w:rPr>
            <w:rFonts w:ascii="Nunito" w:hAnsi="Nunito" w:eastAsia="Nunito" w:cs="Nunito"/>
            <w:color w:val="000000" w:themeColor="text1" w:themeTint="FF" w:themeShade="FF"/>
            <w:sz w:val="20"/>
            <w:szCs w:val="20"/>
            <w:rPrChange w:author="Craig Parker" w:date="2024-08-07T12:23:00Z" w:id="1965025197"/>
          </w:rPr>
          <w:t>and is made available for open access, fully de-identified under POPIA.</w:t>
        </w:r>
      </w:ins>
    </w:p>
    <w:p w:rsidRPr="002E4822" w:rsidR="52A8C99F" w:rsidRDefault="60C54407" w14:paraId="5BEB8121" w14:textId="69AC8A26">
      <w:pPr>
        <w:pStyle w:val="ListParagraph"/>
        <w:numPr>
          <w:ilvl w:val="0"/>
          <w:numId w:val="11"/>
        </w:numPr>
        <w:spacing w:before="0" w:after="0"/>
        <w:rPr>
          <w:ins w:author="Craig Parker" w:date="2024-08-06T12:33:00Z" w16du:dateUtc="2024-08-06T12:33:18Z" w:id="536"/>
          <w:rFonts w:ascii="Nunito" w:hAnsi="Nunito" w:eastAsia="Nunito" w:cs="Nunito"/>
          <w:color w:val="000000" w:themeColor="text1"/>
          <w:sz w:val="20"/>
          <w:rPrChange w:author="Craig Parker" w:date="2024-08-08T08:36:00Z" w16du:dateUtc="2024-08-07T10:23:00Z" w:id="537">
            <w:rPr>
              <w:ins w:author="Craig Parker" w:date="2024-08-06T12:33:00Z" w16du:dateUtc="2024-08-06T12:33:18Z" w:id="538"/>
              <w:szCs w:val="18"/>
            </w:rPr>
          </w:rPrChange>
        </w:rPr>
        <w:pPrChange w:author="Craig Parker" w:date="2024-08-06T18:49:00Z" w16du:dateUtc="2024-08-06T16:49:00Z" w:id="539">
          <w:pPr/>
        </w:pPrChange>
      </w:pPr>
      <w:ins w:author="Craig Parker" w:date="2024-08-06T12:33:00Z" w:id="540">
        <w:r w:rsidRPr="002E4822">
          <w:rPr>
            <w:rFonts w:ascii="Nunito" w:hAnsi="Nunito" w:eastAsia="Nunito" w:cs="Nunito"/>
            <w:b/>
            <w:bCs/>
            <w:color w:val="000000" w:themeColor="text1"/>
            <w:sz w:val="20"/>
            <w:rPrChange w:author="Craig Parker" w:date="2024-08-08T08:36:00Z" w:id="541">
              <w:rPr>
                <w:b/>
                <w:bCs/>
              </w:rPr>
            </w:rPrChange>
          </w:rPr>
          <w:t>Health-Related Data</w:t>
        </w:r>
        <w:r w:rsidRPr="002E4822">
          <w:rPr>
            <w:rFonts w:ascii="Nunito" w:hAnsi="Nunito" w:eastAsia="Nunito" w:cs="Nunito"/>
            <w:color w:val="000000" w:themeColor="text1"/>
            <w:sz w:val="20"/>
            <w:rPrChange w:author="Craig Parker" w:date="2024-08-07T12:23:00Z" w:id="542">
              <w:rPr/>
            </w:rPrChange>
          </w:rPr>
          <w:t>: Includes data collected from previous clinical cohort and trial studies, generally considered personal data due to its association with individual medical records and health events.</w:t>
        </w:r>
      </w:ins>
    </w:p>
    <w:p w:rsidRPr="002E4822" w:rsidR="52A8C99F" w:rsidRDefault="60C54407" w14:paraId="0918E8A1" w14:textId="5E25D98D">
      <w:pPr>
        <w:pStyle w:val="ListParagraph"/>
        <w:numPr>
          <w:ilvl w:val="0"/>
          <w:numId w:val="11"/>
        </w:numPr>
        <w:spacing w:before="0" w:after="0"/>
        <w:rPr>
          <w:ins w:author="Craig Parker" w:date="2024-08-06T12:33:00Z" w16du:dateUtc="2024-08-06T12:33:18Z" w:id="543"/>
          <w:rFonts w:ascii="Nunito" w:hAnsi="Nunito" w:eastAsia="Nunito" w:cs="Nunito"/>
          <w:color w:val="000000" w:themeColor="text1"/>
          <w:sz w:val="20"/>
          <w:rPrChange w:author="Craig Parker" w:date="2024-08-08T08:36:00Z" w16du:dateUtc="2024-08-07T10:23:00Z" w:id="544">
            <w:rPr>
              <w:ins w:author="Craig Parker" w:date="2024-08-06T12:33:00Z" w16du:dateUtc="2024-08-06T12:33:18Z" w:id="545"/>
              <w:szCs w:val="18"/>
            </w:rPr>
          </w:rPrChange>
        </w:rPr>
        <w:pPrChange w:author="Craig Parker" w:date="2024-08-06T18:49:00Z" w16du:dateUtc="2024-08-06T16:49:00Z" w:id="546">
          <w:pPr/>
        </w:pPrChange>
      </w:pPr>
      <w:ins w:author="Craig Parker" w:date="2024-08-06T12:33:00Z" w:id="547">
        <w:r w:rsidRPr="002E4822">
          <w:rPr>
            <w:rFonts w:ascii="Nunito" w:hAnsi="Nunito" w:eastAsia="Nunito" w:cs="Nunito"/>
            <w:b/>
            <w:bCs/>
            <w:color w:val="000000" w:themeColor="text1"/>
            <w:sz w:val="20"/>
            <w:rPrChange w:author="Craig Parker" w:date="2024-08-08T08:36:00Z" w:id="548">
              <w:rPr>
                <w:b/>
                <w:bCs/>
              </w:rPr>
            </w:rPrChange>
          </w:rPr>
          <w:t>Climate/Weather Data</w:t>
        </w:r>
        <w:r w:rsidRPr="002E4822">
          <w:rPr>
            <w:rFonts w:ascii="Nunito" w:hAnsi="Nunito" w:eastAsia="Nunito" w:cs="Nunito"/>
            <w:color w:val="000000" w:themeColor="text1"/>
            <w:sz w:val="20"/>
            <w:rPrChange w:author="Craig Parker" w:date="2024-08-07T12:23:00Z" w:id="549">
              <w:rPr/>
            </w:rPrChange>
          </w:rPr>
          <w:t>: Includes observational-based datasets such as weather station observations, satellite proxy observations, and gridded climate data produced from atmospheric re-analysis and climate simulations.</w:t>
        </w:r>
      </w:ins>
    </w:p>
    <w:p w:rsidRPr="002E4822" w:rsidR="52A8C99F" w:rsidRDefault="60C54407" w14:paraId="56067B9A" w14:textId="7DC61813">
      <w:pPr>
        <w:pStyle w:val="ListParagraph"/>
        <w:numPr>
          <w:ilvl w:val="0"/>
          <w:numId w:val="11"/>
        </w:numPr>
        <w:spacing w:before="0" w:after="0"/>
        <w:rPr>
          <w:ins w:author="Craig Parker" w:date="2024-08-06T12:33:00Z" w16du:dateUtc="2024-08-06T12:33:18Z" w:id="550"/>
          <w:rFonts w:ascii="Nunito" w:hAnsi="Nunito" w:eastAsia="Nunito" w:cs="Nunito"/>
          <w:color w:val="000000" w:themeColor="text1"/>
          <w:sz w:val="20"/>
          <w:rPrChange w:author="Craig Parker" w:date="2024-08-08T08:36:00Z" w16du:dateUtc="2024-08-07T10:23:00Z" w:id="551">
            <w:rPr>
              <w:ins w:author="Craig Parker" w:date="2024-08-06T12:33:00Z" w16du:dateUtc="2024-08-06T12:33:18Z" w:id="552"/>
              <w:szCs w:val="18"/>
            </w:rPr>
          </w:rPrChange>
        </w:rPr>
        <w:pPrChange w:author="Craig Parker" w:date="2024-08-06T18:49:00Z" w16du:dateUtc="2024-08-06T16:49:00Z" w:id="553">
          <w:pPr/>
        </w:pPrChange>
      </w:pPr>
      <w:ins w:author="Craig Parker" w:date="2024-08-06T12:33:00Z" w:id="554">
        <w:r w:rsidRPr="002E4822">
          <w:rPr>
            <w:rFonts w:ascii="Nunito" w:hAnsi="Nunito" w:eastAsia="Nunito" w:cs="Nunito"/>
            <w:b/>
            <w:bCs/>
            <w:color w:val="000000" w:themeColor="text1"/>
            <w:sz w:val="20"/>
            <w:rPrChange w:author="Craig Parker" w:date="2024-08-08T08:36:00Z" w:id="555">
              <w:rPr>
                <w:b/>
                <w:bCs/>
              </w:rPr>
            </w:rPrChange>
          </w:rPr>
          <w:t>Remote Sensing Data</w:t>
        </w:r>
        <w:r w:rsidRPr="002E4822">
          <w:rPr>
            <w:rFonts w:ascii="Nunito" w:hAnsi="Nunito" w:eastAsia="Nunito" w:cs="Nunito"/>
            <w:color w:val="000000" w:themeColor="text1"/>
            <w:sz w:val="20"/>
            <w:rPrChange w:author="Craig Parker" w:date="2024-08-07T12:23:00Z" w:id="556">
              <w:rPr/>
            </w:rPrChange>
          </w:rPr>
          <w:t>: Data derived from satellite sensors, including optical imagery and indicators of physical measures like land surface temperature, soil moisture estimates, and vegetation condition.</w:t>
        </w:r>
      </w:ins>
    </w:p>
    <w:p w:rsidRPr="002E4822" w:rsidR="52A8C99F" w:rsidRDefault="60C54407" w14:paraId="79737795" w14:textId="204DD114">
      <w:pPr>
        <w:pStyle w:val="ListParagraph"/>
        <w:numPr>
          <w:ilvl w:val="0"/>
          <w:numId w:val="11"/>
        </w:numPr>
        <w:spacing w:before="0" w:after="0"/>
        <w:rPr>
          <w:ins w:author="Craig Parker" w:date="2024-08-06T12:33:00Z" w16du:dateUtc="2024-08-06T12:33:18Z" w:id="557"/>
          <w:rFonts w:ascii="Nunito" w:hAnsi="Nunito" w:eastAsia="Nunito" w:cs="Nunito"/>
          <w:color w:val="000000" w:themeColor="text1"/>
          <w:sz w:val="20"/>
          <w:rPrChange w:author="Craig Parker" w:date="2024-08-08T08:36:00Z" w16du:dateUtc="2024-08-07T10:23:00Z" w:id="558">
            <w:rPr>
              <w:ins w:author="Craig Parker" w:date="2024-08-06T12:33:00Z" w16du:dateUtc="2024-08-06T12:33:18Z" w:id="559"/>
              <w:szCs w:val="18"/>
            </w:rPr>
          </w:rPrChange>
        </w:rPr>
        <w:pPrChange w:author="Craig Parker" w:date="2024-08-06T18:49:00Z" w16du:dateUtc="2024-08-06T16:49:00Z" w:id="560">
          <w:pPr/>
        </w:pPrChange>
      </w:pPr>
      <w:ins w:author="Craig Parker" w:date="2024-08-06T12:33:00Z" w:id="561">
        <w:r w:rsidRPr="002E4822">
          <w:rPr>
            <w:rFonts w:ascii="Nunito" w:hAnsi="Nunito" w:eastAsia="Nunito" w:cs="Nunito"/>
            <w:b/>
            <w:bCs/>
            <w:color w:val="000000" w:themeColor="text1"/>
            <w:sz w:val="20"/>
            <w:rPrChange w:author="Craig Parker" w:date="2024-08-08T08:36:00Z" w:id="562">
              <w:rPr>
                <w:b/>
                <w:bCs/>
              </w:rPr>
            </w:rPrChange>
          </w:rPr>
          <w:t>Areal/Geospatial Socio-Economic Data</w:t>
        </w:r>
        <w:r w:rsidRPr="002E4822">
          <w:rPr>
            <w:rFonts w:ascii="Nunito" w:hAnsi="Nunito" w:eastAsia="Nunito" w:cs="Nunito"/>
            <w:color w:val="000000" w:themeColor="text1"/>
            <w:sz w:val="20"/>
            <w:rPrChange w:author="Craig Parker" w:date="2024-08-07T12:23:00Z" w:id="563">
              <w:rPr/>
            </w:rPrChange>
          </w:rPr>
          <w:t>: Represents socio-economic conditions such as household economic status, access to services, and dwelling type. Sourced from national census data and focused household and demographic surveys.</w:t>
        </w:r>
      </w:ins>
    </w:p>
    <w:p w:rsidRPr="002E4822" w:rsidR="52A8C99F" w:rsidRDefault="60C54407" w14:paraId="7F5C7A6F" w14:textId="15D490FE">
      <w:pPr>
        <w:pStyle w:val="ListParagraph"/>
        <w:numPr>
          <w:ilvl w:val="0"/>
          <w:numId w:val="11"/>
        </w:numPr>
        <w:spacing w:before="0" w:after="0"/>
        <w:rPr>
          <w:ins w:author="Craig Parker" w:date="2024-08-06T12:33:00Z" w16du:dateUtc="2024-08-06T12:33:18Z" w:id="564"/>
          <w:rFonts w:ascii="Nunito" w:hAnsi="Nunito" w:eastAsia="Nunito" w:cs="Nunito"/>
          <w:color w:val="000000" w:themeColor="text1"/>
          <w:sz w:val="20"/>
          <w:rPrChange w:author="Craig Parker" w:date="2024-08-08T08:36:00Z" w16du:dateUtc="2024-08-07T10:23:00Z" w:id="565">
            <w:rPr>
              <w:ins w:author="Craig Parker" w:date="2024-08-06T12:33:00Z" w16du:dateUtc="2024-08-06T12:33:18Z" w:id="566"/>
              <w:szCs w:val="18"/>
            </w:rPr>
          </w:rPrChange>
        </w:rPr>
        <w:pPrChange w:author="Craig Parker" w:date="2024-08-06T18:49:00Z" w16du:dateUtc="2024-08-06T16:49:00Z" w:id="567">
          <w:pPr/>
        </w:pPrChange>
      </w:pPr>
      <w:ins w:author="Craig Parker" w:date="2024-08-06T12:33:00Z" w:id="568">
        <w:r w:rsidRPr="002E4822">
          <w:rPr>
            <w:rFonts w:ascii="Nunito" w:hAnsi="Nunito" w:eastAsia="Nunito" w:cs="Nunito"/>
            <w:b/>
            <w:bCs/>
            <w:color w:val="000000" w:themeColor="text1"/>
            <w:sz w:val="20"/>
            <w:rPrChange w:author="Craig Parker" w:date="2024-08-08T08:36:00Z" w:id="569">
              <w:rPr>
                <w:b/>
                <w:bCs/>
              </w:rPr>
            </w:rPrChange>
          </w:rPr>
          <w:t>Social Media Data</w:t>
        </w:r>
        <w:r w:rsidRPr="002E4822">
          <w:rPr>
            <w:rFonts w:ascii="Nunito" w:hAnsi="Nunito" w:eastAsia="Nunito" w:cs="Nunito"/>
            <w:color w:val="000000" w:themeColor="text1"/>
            <w:sz w:val="20"/>
            <w:rPrChange w:author="Craig Parker" w:date="2024-08-07T12:23:00Z" w:id="570">
              <w:rPr/>
            </w:rPrChange>
          </w:rPr>
          <w:t xml:space="preserve">: Data representing activity on social media platforms, initially Twitter, and includes data like Google Search trends and Facebook mobility data. Used for </w:t>
        </w:r>
      </w:ins>
      <w:proofErr w:type="spellStart"/>
      <w:r w:rsidRPr="002E4822">
        <w:rPr>
          <w:rFonts w:ascii="Nunito" w:hAnsi="Nunito" w:eastAsia="Nunito" w:cs="Nunito"/>
          <w:color w:val="000000" w:themeColor="text1"/>
          <w:sz w:val="20"/>
          <w:rPrChange w:author="Craig Parker" w:date="2024-08-08T08:36:00Z" w:id="571">
            <w:rPr>
              <w:rFonts w:ascii="Nunito" w:hAnsi="Nunito" w:eastAsia="Nunito" w:cs="Nunito"/>
              <w:color w:val="000000" w:themeColor="text1"/>
            </w:rPr>
          </w:rPrChange>
        </w:rPr>
        <w:t>analysing</w:t>
      </w:r>
      <w:proofErr w:type="spellEnd"/>
      <w:ins w:author="Craig Parker" w:date="2024-08-06T12:33:00Z" w:id="572">
        <w:r w:rsidRPr="002E4822">
          <w:rPr>
            <w:rFonts w:ascii="Nunito" w:hAnsi="Nunito" w:eastAsia="Nunito" w:cs="Nunito"/>
            <w:color w:val="000000" w:themeColor="text1"/>
            <w:sz w:val="20"/>
            <w:rPrChange w:author="Craig Parker" w:date="2024-08-07T12:23:00Z" w:id="573">
              <w:rPr/>
            </w:rPrChange>
          </w:rPr>
          <w:t xml:space="preserve"> public perceptions.</w:t>
        </w:r>
      </w:ins>
    </w:p>
    <w:p w:rsidRPr="002E4822" w:rsidR="52A8C99F" w:rsidRDefault="60C54407" w14:paraId="6222850A" w14:textId="3C544418">
      <w:pPr>
        <w:pStyle w:val="ListParagraph"/>
        <w:numPr>
          <w:ilvl w:val="0"/>
          <w:numId w:val="11"/>
        </w:numPr>
        <w:spacing w:before="0" w:after="0"/>
        <w:rPr>
          <w:ins w:author="Craig Parker" w:date="2024-08-06T12:33:00Z" w16du:dateUtc="2024-08-06T12:33:18Z" w:id="574"/>
          <w:rFonts w:ascii="Nunito" w:hAnsi="Nunito" w:eastAsia="Nunito" w:cs="Nunito"/>
          <w:color w:val="000000" w:themeColor="text1"/>
          <w:sz w:val="20"/>
          <w:rPrChange w:author="Craig Parker" w:date="2024-08-08T08:36:00Z" w16du:dateUtc="2024-08-07T10:23:00Z" w:id="575">
            <w:rPr>
              <w:ins w:author="Craig Parker" w:date="2024-08-06T12:33:00Z" w16du:dateUtc="2024-08-06T12:33:18Z" w:id="576"/>
              <w:szCs w:val="18"/>
            </w:rPr>
          </w:rPrChange>
        </w:rPr>
        <w:pPrChange w:author="Craig Parker" w:date="2024-08-06T18:49:00Z" w16du:dateUtc="2024-08-06T16:49:00Z" w:id="577">
          <w:pPr/>
        </w:pPrChange>
      </w:pPr>
      <w:ins w:author="Craig Parker" w:date="2024-08-06T12:33:00Z" w:id="578">
        <w:r w:rsidRPr="002E4822">
          <w:rPr>
            <w:rFonts w:ascii="Nunito" w:hAnsi="Nunito" w:eastAsia="Nunito" w:cs="Nunito"/>
            <w:b/>
            <w:bCs/>
            <w:color w:val="000000" w:themeColor="text1"/>
            <w:sz w:val="20"/>
            <w:rPrChange w:author="Craig Parker" w:date="2024-08-08T08:36:00Z" w:id="579">
              <w:rPr>
                <w:b/>
                <w:bCs/>
              </w:rPr>
            </w:rPrChange>
          </w:rPr>
          <w:t>Bona Fide Researcher</w:t>
        </w:r>
        <w:r w:rsidRPr="002E4822">
          <w:rPr>
            <w:rFonts w:ascii="Nunito" w:hAnsi="Nunito" w:eastAsia="Nunito" w:cs="Nunito"/>
            <w:color w:val="000000" w:themeColor="text1"/>
            <w:sz w:val="20"/>
            <w:rPrChange w:author="Craig Parker" w:date="2024-08-07T12:23:00Z" w:id="580">
              <w:rPr/>
            </w:rPrChange>
          </w:rPr>
          <w:t>: An individual or entity engaged in legitimate scientific research with the objective of advancing knowledge in health data science, operating within the ethical, legal, and professional frameworks of academic and scientific research.</w:t>
        </w:r>
      </w:ins>
    </w:p>
    <w:p w:rsidRPr="002E4822" w:rsidR="52A8C99F" w:rsidRDefault="60C54407" w14:paraId="56DA3819" w14:textId="4776B629">
      <w:pPr>
        <w:pStyle w:val="ListParagraph"/>
        <w:numPr>
          <w:ilvl w:val="0"/>
          <w:numId w:val="11"/>
        </w:numPr>
        <w:spacing w:before="0" w:after="0"/>
        <w:rPr>
          <w:ins w:author="Craig Parker" w:date="2024-08-06T12:33:00Z" w16du:dateUtc="2024-08-06T12:33:18Z" w:id="581"/>
          <w:rFonts w:ascii="Nunito" w:hAnsi="Nunito" w:eastAsia="Nunito" w:cs="Nunito"/>
          <w:color w:val="000000" w:themeColor="text1"/>
          <w:sz w:val="20"/>
          <w:rPrChange w:author="Craig Parker" w:date="2024-08-08T08:36:00Z" w16du:dateUtc="2024-08-07T10:23:00Z" w:id="582">
            <w:rPr>
              <w:ins w:author="Craig Parker" w:date="2024-08-06T12:33:00Z" w16du:dateUtc="2024-08-06T12:33:18Z" w:id="583"/>
              <w:szCs w:val="18"/>
            </w:rPr>
          </w:rPrChange>
        </w:rPr>
        <w:pPrChange w:author="Craig Parker" w:date="2024-08-06T18:49:00Z" w16du:dateUtc="2024-08-06T16:49:00Z" w:id="584">
          <w:pPr/>
        </w:pPrChange>
      </w:pPr>
      <w:ins w:author="Craig Parker" w:date="2024-08-06T12:33:00Z" w:id="585">
        <w:r w:rsidRPr="002E4822">
          <w:rPr>
            <w:rFonts w:ascii="Nunito" w:hAnsi="Nunito" w:eastAsia="Nunito" w:cs="Nunito"/>
            <w:b/>
            <w:bCs/>
            <w:color w:val="000000" w:themeColor="text1"/>
            <w:sz w:val="20"/>
            <w:rPrChange w:author="Craig Parker" w:date="2024-08-08T08:36:00Z" w:id="586">
              <w:rPr>
                <w:b/>
                <w:bCs/>
              </w:rPr>
            </w:rPrChange>
          </w:rPr>
          <w:t>Controlled Access</w:t>
        </w:r>
        <w:r w:rsidRPr="002E4822">
          <w:rPr>
            <w:rFonts w:ascii="Nunito" w:hAnsi="Nunito" w:eastAsia="Nunito" w:cs="Nunito"/>
            <w:color w:val="000000" w:themeColor="text1"/>
            <w:sz w:val="20"/>
            <w:rPrChange w:author="Craig Parker" w:date="2024-08-07T12:23:00Z" w:id="587">
              <w:rPr/>
            </w:rPrChange>
          </w:rPr>
          <w:t>: A mechanism by which potentially personally identifiable research data is distributed to bona fide researchers upon submission of a data access request and supporting documentation.</w:t>
        </w:r>
      </w:ins>
    </w:p>
    <w:p w:rsidRPr="002E4822" w:rsidR="52A8C99F" w:rsidRDefault="60C54407" w14:paraId="4611BE71" w14:textId="2AC025A5">
      <w:pPr>
        <w:pStyle w:val="ListParagraph"/>
        <w:numPr>
          <w:ilvl w:val="0"/>
          <w:numId w:val="11"/>
        </w:numPr>
        <w:spacing w:before="0" w:after="0"/>
        <w:rPr>
          <w:ins w:author="Craig Parker" w:date="2024-08-06T12:33:00Z" w16du:dateUtc="2024-08-06T12:33:18Z" w:id="588"/>
          <w:rFonts w:ascii="Nunito" w:hAnsi="Nunito" w:eastAsia="Nunito" w:cs="Nunito"/>
          <w:color w:val="000000" w:themeColor="text1"/>
          <w:sz w:val="20"/>
          <w:rPrChange w:author="Craig Parker" w:date="2024-08-08T08:36:00Z" w16du:dateUtc="2024-08-07T10:23:00Z" w:id="589">
            <w:rPr>
              <w:ins w:author="Craig Parker" w:date="2024-08-06T12:33:00Z" w16du:dateUtc="2024-08-06T12:33:18Z" w:id="590"/>
              <w:szCs w:val="18"/>
            </w:rPr>
          </w:rPrChange>
        </w:rPr>
        <w:pPrChange w:author="Craig Parker" w:date="2024-08-06T18:49:00Z" w16du:dateUtc="2024-08-06T16:49:00Z" w:id="591">
          <w:pPr/>
        </w:pPrChange>
      </w:pPr>
      <w:ins w:author="Craig Parker" w:date="2024-08-06T12:33:00Z" w:id="592">
        <w:r w:rsidRPr="002E4822">
          <w:rPr>
            <w:rFonts w:ascii="Nunito" w:hAnsi="Nunito" w:eastAsia="Nunito" w:cs="Nunito"/>
            <w:b/>
            <w:bCs/>
            <w:color w:val="000000" w:themeColor="text1"/>
            <w:sz w:val="20"/>
            <w:rPrChange w:author="Craig Parker" w:date="2024-08-08T08:36:00Z" w:id="593">
              <w:rPr>
                <w:b/>
                <w:bCs/>
              </w:rPr>
            </w:rPrChange>
          </w:rPr>
          <w:t>Open Access</w:t>
        </w:r>
        <w:r w:rsidRPr="002E4822">
          <w:rPr>
            <w:rFonts w:ascii="Nunito" w:hAnsi="Nunito" w:eastAsia="Nunito" w:cs="Nunito"/>
            <w:color w:val="000000" w:themeColor="text1"/>
            <w:sz w:val="20"/>
            <w:rPrChange w:author="Craig Parker" w:date="2024-08-07T12:23:00Z" w:id="594">
              <w:rPr/>
            </w:rPrChange>
          </w:rPr>
          <w:t>: Research data freely available in community-focused data repositories without major restrictions.</w:t>
        </w:r>
      </w:ins>
    </w:p>
    <w:p w:rsidRPr="002E4822" w:rsidR="52A8C99F" w:rsidRDefault="60C54407" w14:paraId="36996DD3" w14:textId="1F5D9FC3">
      <w:pPr>
        <w:pStyle w:val="ListParagraph"/>
        <w:numPr>
          <w:ilvl w:val="0"/>
          <w:numId w:val="11"/>
        </w:numPr>
        <w:spacing w:before="0" w:after="0"/>
        <w:rPr>
          <w:ins w:author="Craig Parker" w:date="2024-08-06T12:33:00Z" w16du:dateUtc="2024-08-06T12:33:18Z" w:id="595"/>
          <w:rFonts w:ascii="Nunito" w:hAnsi="Nunito" w:eastAsia="Nunito" w:cs="Nunito"/>
          <w:color w:val="000000" w:themeColor="text1"/>
          <w:sz w:val="20"/>
          <w:rPrChange w:author="Craig Parker" w:date="2024-08-08T08:36:00Z" w16du:dateUtc="2024-08-07T10:23:00Z" w:id="596">
            <w:rPr>
              <w:ins w:author="Craig Parker" w:date="2024-08-06T12:33:00Z" w16du:dateUtc="2024-08-06T12:33:18Z" w:id="597"/>
              <w:szCs w:val="18"/>
            </w:rPr>
          </w:rPrChange>
        </w:rPr>
        <w:pPrChange w:author="Craig Parker" w:date="2024-08-06T18:49:00Z" w16du:dateUtc="2024-08-06T16:49:00Z" w:id="598">
          <w:pPr/>
        </w:pPrChange>
      </w:pPr>
      <w:ins w:author="Craig Parker" w:date="2024-08-06T12:33:00Z" w:id="599">
        <w:r w:rsidRPr="002E4822">
          <w:rPr>
            <w:rFonts w:ascii="Nunito" w:hAnsi="Nunito" w:eastAsia="Nunito" w:cs="Nunito"/>
            <w:b/>
            <w:bCs/>
            <w:color w:val="000000" w:themeColor="text1"/>
            <w:sz w:val="20"/>
            <w:rPrChange w:author="Craig Parker" w:date="2024-08-08T08:36:00Z" w:id="600">
              <w:rPr>
                <w:b/>
                <w:bCs/>
              </w:rPr>
            </w:rPrChange>
          </w:rPr>
          <w:t>Data Downloads</w:t>
        </w:r>
        <w:r w:rsidRPr="002E4822">
          <w:rPr>
            <w:rFonts w:ascii="Nunito" w:hAnsi="Nunito" w:eastAsia="Nunito" w:cs="Nunito"/>
            <w:color w:val="000000" w:themeColor="text1"/>
            <w:sz w:val="20"/>
            <w:rPrChange w:author="Craig Parker" w:date="2024-08-07T12:23:00Z" w:id="601">
              <w:rPr/>
            </w:rPrChange>
          </w:rPr>
          <w:t xml:space="preserve">: A modality of data sharing where researchers </w:t>
        </w:r>
      </w:ins>
      <w:r w:rsidRPr="002E4822">
        <w:rPr>
          <w:rFonts w:ascii="Nunito" w:hAnsi="Nunito" w:eastAsia="Nunito" w:cs="Nunito"/>
          <w:color w:val="000000" w:themeColor="text1"/>
          <w:sz w:val="20"/>
          <w:rPrChange w:author="Craig Parker" w:date="2024-08-08T08:36:00Z" w:id="602">
            <w:rPr>
              <w:rFonts w:ascii="Nunito" w:hAnsi="Nunito" w:eastAsia="Nunito" w:cs="Nunito"/>
              <w:color w:val="000000" w:themeColor="text1"/>
            </w:rPr>
          </w:rPrChange>
        </w:rPr>
        <w:t>can download datasets to their local computing environments directly</w:t>
      </w:r>
      <w:ins w:author="Craig Parker" w:date="2024-08-06T12:33:00Z" w:id="603">
        <w:r w:rsidRPr="002E4822">
          <w:rPr>
            <w:rFonts w:ascii="Nunito" w:hAnsi="Nunito" w:eastAsia="Nunito" w:cs="Nunito"/>
            <w:color w:val="000000" w:themeColor="text1"/>
            <w:sz w:val="20"/>
            <w:rPrChange w:author="Craig Parker" w:date="2024-08-07T12:23:00Z" w:id="604">
              <w:rPr/>
            </w:rPrChange>
          </w:rPr>
          <w:t>.</w:t>
        </w:r>
      </w:ins>
    </w:p>
    <w:p w:rsidRPr="002E4822" w:rsidR="52A8C99F" w:rsidP="60C54407" w:rsidRDefault="60C54407" w14:paraId="0CEB4DCF" w14:textId="0AF348B3">
      <w:pPr>
        <w:pStyle w:val="ListParagraph"/>
        <w:numPr>
          <w:ilvl w:val="0"/>
          <w:numId w:val="11"/>
        </w:numPr>
        <w:spacing w:before="0" w:after="0"/>
        <w:rPr>
          <w:rFonts w:ascii="Nunito" w:hAnsi="Nunito" w:eastAsia="Nunito" w:cs="Nunito"/>
          <w:color w:val="000000" w:themeColor="text1"/>
          <w:sz w:val="20"/>
          <w:rPrChange w:author="Craig Parker" w:date="2024-08-08T08:36:00Z" w:id="605">
            <w:rPr>
              <w:rFonts w:ascii="Nunito" w:hAnsi="Nunito" w:eastAsia="Nunito" w:cs="Nunito"/>
              <w:color w:val="000000" w:themeColor="text1"/>
            </w:rPr>
          </w:rPrChange>
        </w:rPr>
      </w:pPr>
      <w:ins w:author="Craig Parker" w:date="2024-08-06T12:33:00Z" w:id="606">
        <w:r w:rsidRPr="002E4822">
          <w:rPr>
            <w:rFonts w:ascii="Nunito" w:hAnsi="Nunito" w:eastAsia="Nunito" w:cs="Nunito"/>
            <w:b/>
            <w:bCs/>
            <w:color w:val="000000" w:themeColor="text1"/>
            <w:sz w:val="20"/>
            <w:rPrChange w:author="Craig Parker" w:date="2024-08-08T08:36:00Z" w:id="607">
              <w:rPr>
                <w:b/>
                <w:bCs/>
              </w:rPr>
            </w:rPrChange>
          </w:rPr>
          <w:t>Data Visiting</w:t>
        </w:r>
        <w:r w:rsidRPr="002E4822">
          <w:rPr>
            <w:rFonts w:ascii="Nunito" w:hAnsi="Nunito" w:eastAsia="Nunito" w:cs="Nunito"/>
            <w:color w:val="000000" w:themeColor="text1"/>
            <w:sz w:val="20"/>
            <w:rPrChange w:author="Craig Parker" w:date="2024-08-07T12:23:00Z" w:id="608">
              <w:rPr/>
            </w:rPrChange>
          </w:rPr>
          <w:t xml:space="preserve">: A modality of data sharing where data users access and </w:t>
        </w:r>
      </w:ins>
      <w:proofErr w:type="spellStart"/>
      <w:r w:rsidRPr="002E4822">
        <w:rPr>
          <w:rFonts w:ascii="Nunito" w:hAnsi="Nunito" w:eastAsia="Nunito" w:cs="Nunito"/>
          <w:color w:val="000000" w:themeColor="text1"/>
          <w:sz w:val="20"/>
          <w:rPrChange w:author="Craig Parker" w:date="2024-08-08T08:36:00Z" w:id="609">
            <w:rPr>
              <w:rFonts w:ascii="Nunito" w:hAnsi="Nunito" w:eastAsia="Nunito" w:cs="Nunito"/>
              <w:color w:val="000000" w:themeColor="text1"/>
            </w:rPr>
          </w:rPrChange>
        </w:rPr>
        <w:t>analyse</w:t>
      </w:r>
      <w:proofErr w:type="spellEnd"/>
      <w:ins w:author="Craig Parker" w:date="2024-08-06T12:33:00Z" w:id="610">
        <w:r w:rsidRPr="002E4822">
          <w:rPr>
            <w:rFonts w:ascii="Nunito" w:hAnsi="Nunito" w:eastAsia="Nunito" w:cs="Nunito"/>
            <w:color w:val="000000" w:themeColor="text1"/>
            <w:sz w:val="20"/>
            <w:rPrChange w:author="Craig Parker" w:date="2024-08-07T12:23:00Z" w:id="611">
              <w:rPr/>
            </w:rPrChange>
          </w:rPr>
          <w:t xml:space="preserve"> the data within the computing environment of the data provider</w:t>
        </w:r>
      </w:ins>
    </w:p>
    <w:p w:rsidRPr="002E4822" w:rsidR="00AB0BF1" w:rsidP="60C54407" w:rsidRDefault="60C54407" w14:paraId="14DED47D"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6:00Z" w:id="612">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613">
            <w:rPr>
              <w:rFonts w:ascii="Nunito" w:hAnsi="Nunito" w:eastAsia="Nunito" w:cs="Nunito"/>
              <w:b/>
              <w:bCs/>
              <w:color w:val="000000" w:themeColor="text1"/>
            </w:rPr>
          </w:rPrChange>
        </w:rPr>
        <w:t xml:space="preserve">Shuttle Radar Topography Mission (SRTM): </w:t>
      </w:r>
      <w:r w:rsidRPr="002E4822">
        <w:rPr>
          <w:rFonts w:ascii="Nunito" w:hAnsi="Nunito" w:eastAsia="Nunito" w:cs="Nunito"/>
          <w:color w:val="000000" w:themeColor="text1"/>
          <w:sz w:val="20"/>
          <w:rPrChange w:author="Craig Parker" w:date="2024-08-08T08:36:00Z" w:id="614">
            <w:rPr>
              <w:rFonts w:ascii="Nunito" w:hAnsi="Nunito" w:eastAsia="Nunito" w:cs="Nunito"/>
              <w:color w:val="000000" w:themeColor="text1"/>
            </w:rPr>
          </w:rPrChange>
        </w:rPr>
        <w:t>A mission that obtained elevation data for most of the Earth using radar interferometry.</w:t>
      </w:r>
    </w:p>
    <w:p w:rsidRPr="002E4822" w:rsidR="00AB0BF1" w:rsidP="60C54407" w:rsidRDefault="60C54407" w14:paraId="438A89D0"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6:00Z" w:id="615">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616">
            <w:rPr>
              <w:rFonts w:ascii="Nunito" w:hAnsi="Nunito" w:eastAsia="Nunito" w:cs="Nunito"/>
              <w:b/>
              <w:bCs/>
              <w:color w:val="000000" w:themeColor="text1"/>
            </w:rPr>
          </w:rPrChange>
        </w:rPr>
        <w:t xml:space="preserve">Normalized Difference Vegetation Index (NDVI): </w:t>
      </w:r>
      <w:r w:rsidRPr="002E4822">
        <w:rPr>
          <w:rFonts w:ascii="Nunito" w:hAnsi="Nunito" w:eastAsia="Nunito" w:cs="Nunito"/>
          <w:color w:val="000000" w:themeColor="text1"/>
          <w:sz w:val="20"/>
          <w:rPrChange w:author="Craig Parker" w:date="2024-08-08T08:36:00Z" w:id="617">
            <w:rPr>
              <w:rFonts w:ascii="Nunito" w:hAnsi="Nunito" w:eastAsia="Nunito" w:cs="Nunito"/>
              <w:color w:val="000000" w:themeColor="text1"/>
            </w:rPr>
          </w:rPrChange>
        </w:rPr>
        <w:t>An index of plant "greenness" or photosynthetic activity.</w:t>
      </w:r>
    </w:p>
    <w:p w:rsidRPr="002E4822" w:rsidR="00AB0BF1" w:rsidP="3DE9DB2F" w:rsidRDefault="60C54407" w14:paraId="500899A1" w14:textId="2BAB9B78">
      <w:pPr>
        <w:pStyle w:val="ListParagraph"/>
        <w:numPr>
          <w:ilvl w:val="0"/>
          <w:numId w:val="11"/>
        </w:numPr>
        <w:spacing w:before="0" w:after="0"/>
        <w:rPr>
          <w:rFonts w:ascii="Nunito" w:hAnsi="Nunito" w:eastAsia="Nunito" w:cs="Nunito"/>
          <w:noProof w:val="0"/>
          <w:color w:val="000000" w:themeColor="text1"/>
          <w:sz w:val="18"/>
          <w:szCs w:val="18"/>
          <w:highlight w:val="yellow"/>
          <w:lang w:val="en-US"/>
        </w:rPr>
      </w:pPr>
      <w:r w:rsidRPr="3DE9DB2F" w:rsidR="3DE9DB2F">
        <w:rPr>
          <w:rFonts w:ascii="Nunito" w:hAnsi="Nunito" w:eastAsia="Nunito" w:cs="Nunito"/>
          <w:b w:val="1"/>
          <w:bCs w:val="1"/>
          <w:noProof w:val="0"/>
          <w:color w:val="000000" w:themeColor="text1" w:themeTint="FF" w:themeShade="FF"/>
          <w:sz w:val="20"/>
          <w:szCs w:val="20"/>
          <w:highlight w:val="yellow"/>
          <w:lang w:val="en-US"/>
        </w:rPr>
        <w:t xml:space="preserve">Harmonization: </w:t>
      </w:r>
      <w:r w:rsidRPr="3DE9DB2F" w:rsidR="3DE9DB2F">
        <w:rPr>
          <w:rFonts w:ascii="Nunito" w:hAnsi="Nunito" w:eastAsia="Nunito" w:cs="Nunito"/>
          <w:noProof w:val="0"/>
          <w:color w:val="000000" w:themeColor="text1" w:themeTint="FF" w:themeShade="FF"/>
          <w:sz w:val="20"/>
          <w:szCs w:val="20"/>
          <w:highlight w:val="yellow"/>
          <w:lang w:val="en-US"/>
        </w:rPr>
        <w:t>aligning various health datasets into a unified format</w:t>
      </w:r>
    </w:p>
    <w:p w:rsidRPr="002E4822" w:rsidR="00AB0BF1" w:rsidP="3DE9DB2F" w:rsidRDefault="60C54407" w14:paraId="68C11F7D" w14:textId="3AFF0777">
      <w:pPr>
        <w:pStyle w:val="ListParagraph"/>
        <w:numPr>
          <w:ilvl w:val="0"/>
          <w:numId w:val="11"/>
        </w:numPr>
        <w:spacing w:before="0" w:beforeAutospacing="off" w:after="0" w:afterAutospacing="off" w:line="276" w:lineRule="auto"/>
        <w:ind w:right="0"/>
        <w:rPr>
          <w:rFonts w:ascii="Nunito" w:hAnsi="Nunito" w:eastAsia="Nunito" w:cs="Nunito"/>
          <w:noProof w:val="0"/>
          <w:color w:val="000000" w:themeColor="text1"/>
          <w:sz w:val="18"/>
          <w:szCs w:val="18"/>
          <w:highlight w:val="yellow"/>
          <w:lang w:val="en-US"/>
        </w:rPr>
      </w:pPr>
      <w:r w:rsidRPr="3DE9DB2F" w:rsidR="3DE9DB2F">
        <w:rPr>
          <w:rFonts w:ascii="Nunito" w:hAnsi="Nunito" w:eastAsia="Nunito" w:cs="Nunito"/>
          <w:b w:val="1"/>
          <w:bCs w:val="1"/>
          <w:noProof w:val="0"/>
          <w:color w:val="000000" w:themeColor="text1" w:themeTint="FF" w:themeShade="FF"/>
          <w:sz w:val="20"/>
          <w:szCs w:val="20"/>
          <w:highlight w:val="yellow"/>
          <w:lang w:val="en-US"/>
        </w:rPr>
        <w:t xml:space="preserve">Integration: </w:t>
      </w:r>
      <w:r w:rsidRPr="3DE9DB2F" w:rsidR="3DE9DB2F">
        <w:rPr>
          <w:rFonts w:ascii="Nunito" w:hAnsi="Nunito" w:eastAsia="Nunito" w:cs="Nunito"/>
          <w:noProof w:val="0"/>
          <w:color w:val="000000" w:themeColor="text1" w:themeTint="FF" w:themeShade="FF"/>
          <w:sz w:val="20"/>
          <w:szCs w:val="20"/>
          <w:highlight w:val="yellow"/>
          <w:lang w:val="en-US"/>
        </w:rPr>
        <w:t>aligning and integrating health and other various datasets into a unified format</w:t>
      </w:r>
    </w:p>
    <w:p w:rsidRPr="002E4822" w:rsidR="00AB0BF1" w:rsidP="3DE9DB2F" w:rsidRDefault="60C54407" w14:paraId="34D5D890" w14:textId="161B2384">
      <w:pPr>
        <w:pStyle w:val="ListParagraph"/>
        <w:numPr>
          <w:ilvl w:val="0"/>
          <w:numId w:val="11"/>
        </w:numPr>
        <w:spacing w:before="0" w:after="0"/>
        <w:rPr>
          <w:rFonts w:ascii="Nunito" w:hAnsi="Nunito" w:eastAsia="Nunito" w:cs="Nunito"/>
          <w:b w:val="1"/>
          <w:bCs w:val="1"/>
          <w:color w:val="000000" w:themeColor="text1"/>
          <w:sz w:val="20"/>
          <w:szCs w:val="20"/>
          <w:rPrChange w:author="Craig Parker" w:date="2024-08-08T08:36:00Z" w:id="187777799">
            <w:rPr>
              <w:rFonts w:ascii="Nunito" w:hAnsi="Nunito" w:eastAsia="Nunito" w:cs="Nunito"/>
              <w:b w:val="1"/>
              <w:bCs w:val="1"/>
              <w:color w:val="000000" w:themeColor="text1"/>
            </w:rPr>
          </w:rPrChange>
        </w:rPr>
      </w:pPr>
      <w:r w:rsidRPr="3DE9DB2F" w:rsidR="3DE9DB2F">
        <w:rPr>
          <w:rFonts w:ascii="Nunito" w:hAnsi="Nunito" w:eastAsia="Nunito" w:cs="Nunito"/>
          <w:b w:val="1"/>
          <w:bCs w:val="1"/>
          <w:color w:val="000000" w:themeColor="text1" w:themeTint="FF" w:themeShade="FF"/>
          <w:sz w:val="20"/>
          <w:szCs w:val="20"/>
          <w:rPrChange w:author="Craig Parker" w:date="2024-08-08T08:36:00Z" w:id="476142973">
            <w:rPr>
              <w:rFonts w:ascii="Nunito" w:hAnsi="Nunito" w:eastAsia="Nunito" w:cs="Nunito"/>
              <w:b w:val="1"/>
              <w:bCs w:val="1"/>
              <w:color w:val="000000" w:themeColor="text1" w:themeTint="FF" w:themeShade="FF"/>
            </w:rPr>
          </w:rPrChange>
        </w:rPr>
        <w:t xml:space="preserve">Near-Infrared (NIR): </w:t>
      </w:r>
      <w:r w:rsidRPr="3DE9DB2F" w:rsidR="3DE9DB2F">
        <w:rPr>
          <w:rFonts w:ascii="Nunito" w:hAnsi="Nunito" w:eastAsia="Nunito" w:cs="Nunito"/>
          <w:color w:val="000000" w:themeColor="text1" w:themeTint="FF" w:themeShade="FF"/>
          <w:sz w:val="20"/>
          <w:szCs w:val="20"/>
          <w:rPrChange w:author="Craig Parker" w:date="2024-08-08T08:36:00Z" w:id="123066695">
            <w:rPr>
              <w:rFonts w:ascii="Nunito" w:hAnsi="Nunito" w:eastAsia="Nunito" w:cs="Nunito"/>
              <w:color w:val="000000" w:themeColor="text1" w:themeTint="FF" w:themeShade="FF"/>
            </w:rPr>
          </w:rPrChange>
        </w:rPr>
        <w:t>A region of the infrared spectrum of light used in remote sensing applications.</w:t>
      </w:r>
    </w:p>
    <w:p w:rsidRPr="002E4822" w:rsidR="00AB0BF1" w:rsidP="60C54407" w:rsidRDefault="60C54407" w14:paraId="0AE1EAA7"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6:00Z" w:id="621">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622">
            <w:rPr>
              <w:rFonts w:ascii="Nunito" w:hAnsi="Nunito" w:eastAsia="Nunito" w:cs="Nunito"/>
              <w:b/>
              <w:bCs/>
              <w:color w:val="000000" w:themeColor="text1"/>
            </w:rPr>
          </w:rPrChange>
        </w:rPr>
        <w:t xml:space="preserve">Aerosol Optical Thickness (AOT): </w:t>
      </w:r>
      <w:r w:rsidRPr="002E4822">
        <w:rPr>
          <w:rFonts w:ascii="Nunito" w:hAnsi="Nunito" w:eastAsia="Nunito" w:cs="Nunito"/>
          <w:color w:val="000000" w:themeColor="text1"/>
          <w:sz w:val="20"/>
          <w:rPrChange w:author="Craig Parker" w:date="2024-08-08T08:36:00Z" w:id="623">
            <w:rPr>
              <w:rFonts w:ascii="Nunito" w:hAnsi="Nunito" w:eastAsia="Nunito" w:cs="Nunito"/>
              <w:color w:val="000000" w:themeColor="text1"/>
            </w:rPr>
          </w:rPrChange>
        </w:rPr>
        <w:t>A measure of the extinction of solar light by atmospheric aerosols</w:t>
      </w:r>
      <w:r w:rsidRPr="002E4822">
        <w:rPr>
          <w:rFonts w:ascii="Nunito" w:hAnsi="Nunito" w:eastAsia="Nunito" w:cs="Nunito"/>
          <w:b/>
          <w:bCs/>
          <w:color w:val="000000" w:themeColor="text1"/>
          <w:sz w:val="20"/>
          <w:rPrChange w:author="Craig Parker" w:date="2024-08-08T08:36:00Z" w:id="624">
            <w:rPr>
              <w:rFonts w:ascii="Nunito" w:hAnsi="Nunito" w:eastAsia="Nunito" w:cs="Nunito"/>
              <w:b/>
              <w:bCs/>
              <w:color w:val="000000" w:themeColor="text1"/>
            </w:rPr>
          </w:rPrChange>
        </w:rPr>
        <w:t>.</w:t>
      </w:r>
    </w:p>
    <w:p w:rsidRPr="002E4822" w:rsidR="00AB0BF1" w:rsidP="60C54407" w:rsidRDefault="60C54407" w14:paraId="17F3B015" w14:textId="77777777">
      <w:pPr>
        <w:pStyle w:val="ListParagraph"/>
        <w:numPr>
          <w:ilvl w:val="0"/>
          <w:numId w:val="11"/>
        </w:numPr>
        <w:spacing w:before="0" w:after="0"/>
        <w:rPr>
          <w:rFonts w:ascii="Nunito" w:hAnsi="Nunito" w:eastAsia="Nunito" w:cs="Nunito"/>
          <w:color w:val="000000" w:themeColor="text1"/>
          <w:sz w:val="20"/>
          <w:rPrChange w:author="Craig Parker" w:date="2024-08-08T08:36:00Z" w:id="625">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6:00Z" w:id="626">
            <w:rPr>
              <w:rFonts w:ascii="Nunito" w:hAnsi="Nunito" w:eastAsia="Nunito" w:cs="Nunito"/>
              <w:b/>
              <w:bCs/>
              <w:color w:val="000000" w:themeColor="text1"/>
            </w:rPr>
          </w:rPrChange>
        </w:rPr>
        <w:t xml:space="preserve">Gauteng City-Region Observatory (GCRO): </w:t>
      </w:r>
      <w:r w:rsidRPr="002E4822">
        <w:rPr>
          <w:rFonts w:ascii="Nunito" w:hAnsi="Nunito" w:eastAsia="Nunito" w:cs="Nunito"/>
          <w:color w:val="000000" w:themeColor="text1"/>
          <w:sz w:val="20"/>
          <w:rPrChange w:author="Craig Parker" w:date="2024-08-08T08:36:00Z" w:id="627">
            <w:rPr>
              <w:rFonts w:ascii="Nunito" w:hAnsi="Nunito" w:eastAsia="Nunito" w:cs="Nunito"/>
              <w:color w:val="000000" w:themeColor="text1"/>
            </w:rPr>
          </w:rPrChange>
        </w:rPr>
        <w:t>A research institute producing data on the quality of life in the Gauteng City-Region.</w:t>
      </w:r>
    </w:p>
    <w:p w:rsidRPr="002E4822" w:rsidR="00AB0BF1" w:rsidP="60C54407" w:rsidRDefault="60C54407" w14:paraId="7AB6DDEE" w14:textId="77777777">
      <w:pPr>
        <w:pStyle w:val="ListParagraph"/>
        <w:numPr>
          <w:ilvl w:val="0"/>
          <w:numId w:val="11"/>
        </w:numPr>
        <w:spacing w:before="0" w:after="0"/>
        <w:rPr>
          <w:rFonts w:ascii="Nunito" w:hAnsi="Nunito" w:eastAsia="Nunito" w:cs="Nunito"/>
          <w:color w:val="000000" w:themeColor="text1"/>
          <w:sz w:val="20"/>
          <w:rPrChange w:author="Craig Parker" w:date="2024-08-08T08:36:00Z" w:id="628">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6:00Z" w:id="629">
            <w:rPr>
              <w:rFonts w:ascii="Nunito" w:hAnsi="Nunito" w:eastAsia="Nunito" w:cs="Nunito"/>
              <w:b/>
              <w:bCs/>
              <w:color w:val="000000" w:themeColor="text1"/>
            </w:rPr>
          </w:rPrChange>
        </w:rPr>
        <w:t xml:space="preserve">Quality of Service (QoS): </w:t>
      </w:r>
      <w:r w:rsidRPr="002E4822">
        <w:rPr>
          <w:rFonts w:ascii="Nunito" w:hAnsi="Nunito" w:eastAsia="Nunito" w:cs="Nunito"/>
          <w:color w:val="000000" w:themeColor="text1"/>
          <w:sz w:val="20"/>
          <w:rPrChange w:author="Craig Parker" w:date="2024-08-08T08:36:00Z" w:id="630">
            <w:rPr>
              <w:rFonts w:ascii="Nunito" w:hAnsi="Nunito" w:eastAsia="Nunito" w:cs="Nunito"/>
              <w:color w:val="000000" w:themeColor="text1"/>
            </w:rPr>
          </w:rPrChange>
        </w:rPr>
        <w:t>A measure of the overall performance of a service such as a survey or data collection process.</w:t>
      </w:r>
    </w:p>
    <w:p w:rsidRPr="002E4822" w:rsidR="00AB0BF1" w:rsidP="60C54407" w:rsidRDefault="60C54407" w14:paraId="546CFE87" w14:textId="77777777">
      <w:pPr>
        <w:pStyle w:val="ListParagraph"/>
        <w:numPr>
          <w:ilvl w:val="0"/>
          <w:numId w:val="11"/>
        </w:numPr>
        <w:spacing w:before="0" w:after="0"/>
        <w:rPr>
          <w:rFonts w:ascii="Nunito" w:hAnsi="Nunito" w:eastAsia="Nunito" w:cs="Nunito"/>
          <w:color w:val="000000" w:themeColor="text1"/>
          <w:sz w:val="20"/>
          <w:rPrChange w:author="Craig Parker" w:date="2024-08-08T08:36:00Z" w:id="631">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6:00Z" w:id="632">
            <w:rPr>
              <w:rFonts w:ascii="Nunito" w:hAnsi="Nunito" w:eastAsia="Nunito" w:cs="Nunito"/>
              <w:b/>
              <w:bCs/>
              <w:color w:val="000000" w:themeColor="text1"/>
            </w:rPr>
          </w:rPrChange>
        </w:rPr>
        <w:t xml:space="preserve">Transport Layer Security (TLS): </w:t>
      </w:r>
      <w:r w:rsidRPr="002E4822">
        <w:rPr>
          <w:rFonts w:ascii="Nunito" w:hAnsi="Nunito" w:eastAsia="Nunito" w:cs="Nunito"/>
          <w:color w:val="000000" w:themeColor="text1"/>
          <w:sz w:val="20"/>
          <w:rPrChange w:author="Craig Parker" w:date="2024-08-08T08:36:00Z" w:id="633">
            <w:rPr>
              <w:rFonts w:ascii="Nunito" w:hAnsi="Nunito" w:eastAsia="Nunito" w:cs="Nunito"/>
              <w:color w:val="000000" w:themeColor="text1"/>
            </w:rPr>
          </w:rPrChange>
        </w:rPr>
        <w:t>A cryptographic protocol designed to provide secure communication over a computer network.</w:t>
      </w:r>
    </w:p>
    <w:p w:rsidRPr="002E4822" w:rsidR="00AB0BF1" w:rsidP="60C54407" w:rsidRDefault="60C54407" w14:paraId="746D5FAD" w14:textId="77777777">
      <w:pPr>
        <w:pStyle w:val="ListParagraph"/>
        <w:numPr>
          <w:ilvl w:val="0"/>
          <w:numId w:val="11"/>
        </w:numPr>
        <w:spacing w:before="0" w:after="0"/>
        <w:rPr>
          <w:rFonts w:ascii="Nunito" w:hAnsi="Nunito" w:eastAsia="Nunito" w:cs="Nunito"/>
          <w:color w:val="000000" w:themeColor="text1"/>
          <w:sz w:val="20"/>
          <w:rPrChange w:author="Craig Parker" w:date="2024-08-08T08:36:00Z" w:id="634">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6:00Z" w:id="635">
            <w:rPr>
              <w:rFonts w:ascii="Nunito" w:hAnsi="Nunito" w:eastAsia="Nunito" w:cs="Nunito"/>
              <w:b/>
              <w:bCs/>
              <w:color w:val="000000" w:themeColor="text1"/>
            </w:rPr>
          </w:rPrChange>
        </w:rPr>
        <w:t>National Institute of Standards and Technology (NIST</w:t>
      </w:r>
      <w:r w:rsidRPr="002E4822">
        <w:rPr>
          <w:rFonts w:ascii="Nunito" w:hAnsi="Nunito" w:eastAsia="Nunito" w:cs="Nunito"/>
          <w:color w:val="000000" w:themeColor="text1"/>
          <w:sz w:val="20"/>
          <w:rPrChange w:author="Craig Parker" w:date="2024-08-08T08:36:00Z" w:id="636">
            <w:rPr>
              <w:rFonts w:ascii="Nunito" w:hAnsi="Nunito" w:eastAsia="Nunito" w:cs="Nunito"/>
              <w:color w:val="000000" w:themeColor="text1"/>
            </w:rPr>
          </w:rPrChange>
        </w:rPr>
        <w:t>): A US federal agency that develops and promotes measurement standards.</w:t>
      </w:r>
    </w:p>
    <w:p w:rsidRPr="002E4822" w:rsidR="00AB0BF1" w:rsidP="60C54407" w:rsidRDefault="60C54407" w14:paraId="22FC5980"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6:00Z" w:id="637">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6:00Z" w:id="638">
            <w:rPr>
              <w:rFonts w:ascii="Nunito" w:hAnsi="Nunito" w:eastAsia="Nunito" w:cs="Nunito"/>
              <w:b/>
              <w:bCs/>
              <w:color w:val="000000" w:themeColor="text1"/>
            </w:rPr>
          </w:rPrChange>
        </w:rPr>
        <w:t xml:space="preserve">Federal Information Processing Standards (FIPS): </w:t>
      </w:r>
      <w:r w:rsidRPr="002E4822">
        <w:rPr>
          <w:rFonts w:ascii="Nunito" w:hAnsi="Nunito" w:eastAsia="Nunito" w:cs="Nunito"/>
          <w:color w:val="000000" w:themeColor="text1"/>
          <w:sz w:val="20"/>
          <w:rPrChange w:author="Craig Parker" w:date="2024-08-08T08:36:00Z" w:id="639">
            <w:rPr>
              <w:rFonts w:ascii="Nunito" w:hAnsi="Nunito" w:eastAsia="Nunito" w:cs="Nunito"/>
              <w:color w:val="000000" w:themeColor="text1"/>
            </w:rPr>
          </w:rPrChange>
        </w:rPr>
        <w:t>Standards for federal computer systems that are developed by NIST.</w:t>
      </w:r>
    </w:p>
    <w:p w:rsidRPr="002E4822" w:rsidR="00AB0BF1" w:rsidP="60C54407" w:rsidRDefault="60C54407" w14:paraId="46023B79" w14:textId="22EACE98">
      <w:pPr>
        <w:pStyle w:val="ListParagraph"/>
        <w:numPr>
          <w:ilvl w:val="0"/>
          <w:numId w:val="11"/>
        </w:numPr>
        <w:spacing w:before="0" w:after="0"/>
        <w:rPr>
          <w:rFonts w:ascii="Nunito" w:hAnsi="Nunito" w:eastAsia="Nunito" w:cs="Nunito"/>
          <w:color w:val="000000" w:themeColor="text1"/>
          <w:sz w:val="20"/>
          <w:rPrChange w:author="Craig Parker" w:date="2024-08-08T08:36:00Z" w:id="640">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6:00Z" w:id="641">
            <w:rPr>
              <w:rFonts w:ascii="Nunito" w:hAnsi="Nunito" w:eastAsia="Nunito" w:cs="Nunito"/>
              <w:b/>
              <w:bCs/>
              <w:color w:val="000000" w:themeColor="text1"/>
            </w:rPr>
          </w:rPrChange>
        </w:rPr>
        <w:t xml:space="preserve">US Department of Human and Health Services (HSS): </w:t>
      </w:r>
      <w:r w:rsidRPr="002E4822">
        <w:rPr>
          <w:rFonts w:ascii="Nunito" w:hAnsi="Nunito" w:eastAsia="Nunito" w:cs="Nunito"/>
          <w:color w:val="000000" w:themeColor="text1"/>
          <w:sz w:val="20"/>
          <w:rPrChange w:author="Craig Parker" w:date="2024-08-08T08:36:00Z" w:id="642">
            <w:rPr>
              <w:rFonts w:ascii="Nunito" w:hAnsi="Nunito" w:eastAsia="Nunito" w:cs="Nunito"/>
              <w:color w:val="000000" w:themeColor="text1"/>
            </w:rPr>
          </w:rPrChange>
        </w:rPr>
        <w:t>A department of the US government responsible for protecting the health of all Americans and providing essential human services.</w:t>
      </w:r>
    </w:p>
    <w:p w:rsidRPr="002E4822" w:rsidR="00AB0BF1" w:rsidP="00AB0BF1" w:rsidRDefault="00AB0BF1" w14:paraId="30F92492" w14:textId="77777777">
      <w:pPr>
        <w:pStyle w:val="ListParagraph"/>
        <w:spacing w:before="0" w:after="0"/>
        <w:ind w:left="720"/>
        <w:rPr>
          <w:ins w:author="Craig Parker" w:date="2024-08-06T12:33:00Z" w16du:dateUtc="2024-08-06T12:33:18Z" w:id="643"/>
          <w:rFonts w:ascii="Nunito" w:hAnsi="Nunito" w:eastAsia="Nunito" w:cs="Nunito"/>
          <w:color w:val="000000" w:themeColor="text1"/>
          <w:sz w:val="20"/>
          <w:rPrChange w:author="Craig Parker" w:date="2024-08-07T12:23:00Z" w16du:dateUtc="2024-08-07T10:23:00Z" w:id="644">
            <w:rPr>
              <w:ins w:author="Craig Parker" w:date="2024-08-06T12:33:00Z" w16du:dateUtc="2024-08-06T12:33:18Z" w:id="645"/>
              <w:szCs w:val="18"/>
            </w:rPr>
          </w:rPrChange>
        </w:rPr>
      </w:pPr>
    </w:p>
    <w:p w:rsidRPr="002E4822" w:rsidR="52A8C99F" w:rsidRDefault="60C54407" w14:paraId="102E52C8" w14:textId="5369230D">
      <w:pPr>
        <w:pStyle w:val="Heading2"/>
        <w:rPr>
          <w:rFonts w:ascii="Nunito" w:hAnsi="Nunito"/>
        </w:rPr>
        <w:pPrChange w:author="Craig Parker" w:date="2024-08-08T08:35:00Z" w:id="646">
          <w:pPr>
            <w:pStyle w:val="Heading3"/>
          </w:pPr>
        </w:pPrChange>
      </w:pPr>
      <w:r w:rsidRPr="002E4822">
        <w:rPr>
          <w:rFonts w:ascii="Nunito" w:hAnsi="Nunito"/>
        </w:rPr>
        <w:t>Stakeholders</w:t>
      </w:r>
    </w:p>
    <w:p w:rsidRPr="002E4822" w:rsidR="00386610" w:rsidP="00386610" w:rsidRDefault="00386610" w14:paraId="6B1C19B4" w14:textId="77777777">
      <w:pPr>
        <w:rPr>
          <w:rFonts w:ascii="Nunito" w:hAnsi="Nunito"/>
          <w:color w:val="000000" w:themeColor="text1"/>
          <w:sz w:val="20"/>
        </w:rPr>
      </w:pPr>
    </w:p>
    <w:p w:rsidRPr="002E4822" w:rsidR="00386610" w:rsidP="60C54407" w:rsidRDefault="60C54407" w14:paraId="39036EC5"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47">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48">
            <w:rPr>
              <w:rFonts w:ascii="Nunito" w:hAnsi="Nunito" w:eastAsia="Nunito" w:cs="Nunito"/>
              <w:b/>
              <w:bCs/>
              <w:color w:val="000000" w:themeColor="text1"/>
            </w:rPr>
          </w:rPrChange>
        </w:rPr>
        <w:t xml:space="preserve">Climate Data Providers: </w:t>
      </w:r>
      <w:r w:rsidRPr="002E4822">
        <w:rPr>
          <w:rFonts w:ascii="Nunito" w:hAnsi="Nunito" w:eastAsia="Nunito" w:cs="Nunito"/>
          <w:color w:val="000000" w:themeColor="text1"/>
          <w:sz w:val="20"/>
          <w:rPrChange w:author="Craig Parker" w:date="2024-08-08T08:35:00Z" w:id="649">
            <w:rPr>
              <w:rFonts w:ascii="Nunito" w:hAnsi="Nunito" w:eastAsia="Nunito" w:cs="Nunito"/>
              <w:color w:val="000000" w:themeColor="text1"/>
            </w:rPr>
          </w:rPrChange>
        </w:rPr>
        <w:t>Organizations or agencies that supply data related to climate and weather, such as weather station observations, satellite data, and gridded climate data. Examples include national meteorological services and international climate data repositories like Copernicus Climate Data Store (CDS).</w:t>
      </w:r>
    </w:p>
    <w:p w:rsidRPr="002E4822" w:rsidR="00386610" w:rsidP="337760E0" w:rsidRDefault="60C54407" w14:paraId="53BD3FFA" w14:textId="6702A6BA">
      <w:pPr>
        <w:pStyle w:val="ListParagraph"/>
        <w:numPr>
          <w:ilvl w:val="0"/>
          <w:numId w:val="11"/>
        </w:numPr>
        <w:spacing w:before="0" w:after="0"/>
        <w:rPr>
          <w:rFonts w:ascii="Nunito" w:hAnsi="Nunito" w:eastAsia="Nunito" w:cs="Nunito"/>
          <w:b w:val="1"/>
          <w:bCs w:val="1"/>
          <w:color w:val="000000" w:themeColor="text1"/>
          <w:sz w:val="20"/>
          <w:szCs w:val="20"/>
          <w:rPrChange w:author="Craig Parker" w:date="2024-08-08T08:35:00Z" w:id="178877341">
            <w:rPr>
              <w:rFonts w:ascii="Nunito" w:hAnsi="Nunito" w:eastAsia="Nunito" w:cs="Nunito"/>
              <w:b w:val="1"/>
              <w:bCs w:val="1"/>
              <w:color w:val="000000" w:themeColor="text1"/>
            </w:rPr>
          </w:rPrChange>
        </w:rPr>
      </w:pPr>
      <w:r w:rsidRPr="337760E0" w:rsidR="337760E0">
        <w:rPr>
          <w:rFonts w:ascii="Nunito" w:hAnsi="Nunito" w:eastAsia="Nunito" w:cs="Nunito"/>
          <w:b w:val="1"/>
          <w:bCs w:val="1"/>
          <w:color w:val="000000" w:themeColor="text1" w:themeTint="FF" w:themeShade="FF"/>
          <w:sz w:val="20"/>
          <w:szCs w:val="20"/>
          <w:rPrChange w:author="Craig Parker" w:date="2024-08-08T08:35:00Z" w:id="1208801362">
            <w:rPr>
              <w:rFonts w:ascii="Nunito" w:hAnsi="Nunito" w:eastAsia="Nunito" w:cs="Nunito"/>
              <w:b w:val="1"/>
              <w:bCs w:val="1"/>
              <w:color w:val="000000" w:themeColor="text1" w:themeTint="FF" w:themeShade="FF"/>
            </w:rPr>
          </w:rPrChange>
        </w:rPr>
        <w:t xml:space="preserve">Health Data Providers: </w:t>
      </w:r>
      <w:r w:rsidRPr="337760E0" w:rsidR="337760E0">
        <w:rPr>
          <w:rFonts w:ascii="Nunito" w:hAnsi="Nunito" w:eastAsia="Nunito" w:cs="Nunito"/>
          <w:color w:val="000000" w:themeColor="text1" w:themeTint="FF" w:themeShade="FF"/>
          <w:sz w:val="20"/>
          <w:szCs w:val="20"/>
          <w:rPrChange w:author="Craig Parker" w:date="2024-08-08T08:35:00Z" w:id="763755655">
            <w:rPr>
              <w:rFonts w:ascii="Nunito" w:hAnsi="Nunito" w:eastAsia="Nunito" w:cs="Nunito"/>
              <w:color w:val="000000" w:themeColor="text1" w:themeTint="FF" w:themeShade="FF"/>
            </w:rPr>
          </w:rPrChange>
        </w:rPr>
        <w:t>Entities responsible for collecting and providing biomedical data, including clinical trial coordinators, cohort study administrators, hospitals, and research institutions involved in health-related studies.</w:t>
      </w:r>
      <w:proofErr w:type="spellStart"/>
      <w:r w:rsidRPr="337760E0" w:rsidR="337760E0">
        <w:rPr>
          <w:rFonts w:ascii="Nunito" w:hAnsi="Nunito" w:eastAsia="Nunito" w:cs="Nunito"/>
          <w:color w:val="000000" w:themeColor="text1" w:themeTint="FF" w:themeShade="FF"/>
          <w:sz w:val="20"/>
          <w:szCs w:val="20"/>
        </w:rPr>
        <w:t>conso</w:t>
      </w:r>
      <w:proofErr w:type="spellEnd"/>
    </w:p>
    <w:p w:rsidRPr="002E4822" w:rsidR="00386610" w:rsidP="60C54407" w:rsidRDefault="60C54407" w14:paraId="1E4C2D71" w14:textId="77777777">
      <w:pPr>
        <w:pStyle w:val="ListParagraph"/>
        <w:numPr>
          <w:ilvl w:val="0"/>
          <w:numId w:val="11"/>
        </w:numPr>
        <w:spacing w:before="0" w:after="0"/>
        <w:rPr>
          <w:rFonts w:ascii="Nunito" w:hAnsi="Nunito" w:eastAsia="Nunito" w:cs="Nunito"/>
          <w:color w:val="000000" w:themeColor="text1"/>
          <w:sz w:val="20"/>
          <w:rPrChange w:author="Craig Parker" w:date="2024-08-08T08:35:00Z" w:id="653">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5:00Z" w:id="654">
            <w:rPr>
              <w:rFonts w:ascii="Nunito" w:hAnsi="Nunito" w:eastAsia="Nunito" w:cs="Nunito"/>
              <w:b/>
              <w:bCs/>
              <w:color w:val="000000" w:themeColor="text1"/>
            </w:rPr>
          </w:rPrChange>
        </w:rPr>
        <w:t xml:space="preserve">Socio-Economic Data Providers: </w:t>
      </w:r>
      <w:r w:rsidRPr="002E4822">
        <w:rPr>
          <w:rFonts w:ascii="Nunito" w:hAnsi="Nunito" w:eastAsia="Nunito" w:cs="Nunito"/>
          <w:color w:val="000000" w:themeColor="text1"/>
          <w:sz w:val="20"/>
          <w:rPrChange w:author="Craig Parker" w:date="2024-08-08T08:35:00Z" w:id="655">
            <w:rPr>
              <w:rFonts w:ascii="Nunito" w:hAnsi="Nunito" w:eastAsia="Nunito" w:cs="Nunito"/>
              <w:color w:val="000000" w:themeColor="text1"/>
            </w:rPr>
          </w:rPrChange>
        </w:rPr>
        <w:t>Organizations that provide data on socio-economic conditions, such as national census bureaus, household survey agencies, and specialized observatories like the Gauteng City-Region Observatory (GCRO).</w:t>
      </w:r>
    </w:p>
    <w:p w:rsidRPr="002E4822" w:rsidR="00386610" w:rsidP="60C54407" w:rsidRDefault="60C54407" w14:paraId="6B7816CC" w14:textId="77777777">
      <w:pPr>
        <w:pStyle w:val="ListParagraph"/>
        <w:numPr>
          <w:ilvl w:val="0"/>
          <w:numId w:val="11"/>
        </w:numPr>
        <w:spacing w:before="0" w:after="0"/>
        <w:rPr>
          <w:rFonts w:ascii="Nunito" w:hAnsi="Nunito" w:eastAsia="Nunito" w:cs="Nunito"/>
          <w:color w:val="000000" w:themeColor="text1"/>
          <w:sz w:val="20"/>
          <w:rPrChange w:author="Craig Parker" w:date="2024-08-08T08:35:00Z" w:id="656">
            <w:rPr>
              <w:rFonts w:ascii="Nunito" w:hAnsi="Nunito" w:eastAsia="Nunito" w:cs="Nunito"/>
              <w:color w:val="000000" w:themeColor="text1"/>
            </w:rPr>
          </w:rPrChange>
        </w:rPr>
      </w:pPr>
      <w:r w:rsidRPr="002E4822">
        <w:rPr>
          <w:rFonts w:ascii="Nunito" w:hAnsi="Nunito" w:eastAsia="Nunito" w:cs="Nunito"/>
          <w:b/>
          <w:bCs/>
          <w:color w:val="000000" w:themeColor="text1"/>
          <w:sz w:val="20"/>
          <w:rPrChange w:author="Craig Parker" w:date="2024-08-08T08:35:00Z" w:id="657">
            <w:rPr>
              <w:rFonts w:ascii="Nunito" w:hAnsi="Nunito" w:eastAsia="Nunito" w:cs="Nunito"/>
              <w:b/>
              <w:bCs/>
              <w:color w:val="000000" w:themeColor="text1"/>
            </w:rPr>
          </w:rPrChange>
        </w:rPr>
        <w:t xml:space="preserve">Ethics Committees: </w:t>
      </w:r>
      <w:r w:rsidRPr="002E4822">
        <w:rPr>
          <w:rFonts w:ascii="Nunito" w:hAnsi="Nunito" w:eastAsia="Nunito" w:cs="Nunito"/>
          <w:color w:val="000000" w:themeColor="text1"/>
          <w:sz w:val="20"/>
          <w:rPrChange w:author="Craig Parker" w:date="2024-08-08T08:35:00Z" w:id="658">
            <w:rPr>
              <w:rFonts w:ascii="Nunito" w:hAnsi="Nunito" w:eastAsia="Nunito" w:cs="Nunito"/>
              <w:color w:val="000000" w:themeColor="text1"/>
            </w:rPr>
          </w:rPrChange>
        </w:rPr>
        <w:t>Institutional bodies that review and approve the ethical aspects of research projects, ensuring that studies comply with ethical standards and protect participants' rights and welfare.</w:t>
      </w:r>
    </w:p>
    <w:p w:rsidRPr="002E4822" w:rsidR="00386610" w:rsidP="60C54407" w:rsidRDefault="60C54407" w14:paraId="790F8CA3"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59">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60">
            <w:rPr>
              <w:rFonts w:ascii="Nunito" w:hAnsi="Nunito" w:eastAsia="Nunito" w:cs="Nunito"/>
              <w:b/>
              <w:bCs/>
              <w:color w:val="000000" w:themeColor="text1"/>
            </w:rPr>
          </w:rPrChange>
        </w:rPr>
        <w:t xml:space="preserve">CSAG/UCT Data Management Team: </w:t>
      </w:r>
      <w:r w:rsidRPr="002E4822">
        <w:rPr>
          <w:rFonts w:ascii="Nunito" w:hAnsi="Nunito" w:eastAsia="Nunito" w:cs="Nunito"/>
          <w:color w:val="000000" w:themeColor="text1"/>
          <w:sz w:val="20"/>
          <w:rPrChange w:author="Craig Parker" w:date="2024-08-08T08:35:00Z" w:id="661">
            <w:rPr>
              <w:rFonts w:ascii="Nunito" w:hAnsi="Nunito" w:eastAsia="Nunito" w:cs="Nunito"/>
              <w:color w:val="000000" w:themeColor="text1"/>
            </w:rPr>
          </w:rPrChange>
        </w:rPr>
        <w:t>The Climate System Analysis Group (CSAG) at the University of Cape Town (UCT) responsible for managing data storage, harmonization, and integration processes within the HE²AT Center.</w:t>
      </w:r>
    </w:p>
    <w:p w:rsidRPr="002E4822" w:rsidR="00386610" w:rsidP="6C35A1FA" w:rsidRDefault="60C54407" w14:paraId="64934538" w14:textId="3E346D7C">
      <w:pPr>
        <w:pStyle w:val="ListParagraph"/>
        <w:numPr>
          <w:ilvl w:val="0"/>
          <w:numId w:val="11"/>
        </w:numPr>
        <w:spacing w:before="0" w:after="0"/>
        <w:rPr>
          <w:rFonts w:ascii="Nunito" w:hAnsi="Nunito" w:eastAsia="Nunito" w:cs="Nunito"/>
          <w:b w:val="1"/>
          <w:bCs w:val="1"/>
          <w:color w:val="000000" w:themeColor="text1"/>
          <w:sz w:val="20"/>
          <w:szCs w:val="20"/>
          <w:rPrChange w:author="Craig Parker" w:date="2024-08-08T08:35:00Z" w:id="1836869060">
            <w:rPr>
              <w:rFonts w:ascii="Nunito" w:hAnsi="Nunito" w:eastAsia="Nunito" w:cs="Nunito"/>
              <w:b w:val="1"/>
              <w:bCs w:val="1"/>
              <w:color w:val="000000" w:themeColor="text1"/>
            </w:rPr>
          </w:rPrChange>
        </w:rPr>
      </w:pPr>
      <w:r w:rsidRPr="6C35A1FA" w:rsidR="6C35A1FA">
        <w:rPr>
          <w:rFonts w:ascii="Nunito" w:hAnsi="Nunito" w:eastAsia="Nunito" w:cs="Nunito"/>
          <w:b w:val="1"/>
          <w:bCs w:val="1"/>
          <w:color w:val="000000" w:themeColor="text1" w:themeTint="FF" w:themeShade="FF"/>
          <w:sz w:val="20"/>
          <w:szCs w:val="20"/>
          <w:rPrChange w:author="Craig Parker" w:date="2024-08-08T08:35:00Z" w:id="2050040856">
            <w:rPr>
              <w:rFonts w:ascii="Nunito" w:hAnsi="Nunito" w:eastAsia="Nunito" w:cs="Nunito"/>
              <w:b w:val="1"/>
              <w:bCs w:val="1"/>
              <w:color w:val="000000" w:themeColor="text1" w:themeTint="FF" w:themeShade="FF"/>
            </w:rPr>
          </w:rPrChange>
        </w:rPr>
        <w:t xml:space="preserve">Core HE²AT Team: </w:t>
      </w:r>
      <w:r w:rsidRPr="6C35A1FA" w:rsidR="6C35A1FA">
        <w:rPr>
          <w:rFonts w:ascii="Nunito" w:hAnsi="Nunito" w:eastAsia="Nunito" w:cs="Nunito"/>
          <w:color w:val="000000" w:themeColor="text1" w:themeTint="FF" w:themeShade="FF"/>
          <w:sz w:val="20"/>
          <w:szCs w:val="20"/>
          <w:rPrChange w:author="Craig Parker" w:date="2024-08-08T08:35:00Z" w:id="1911111632">
            <w:rPr>
              <w:rFonts w:ascii="Nunito" w:hAnsi="Nunito" w:eastAsia="Nunito" w:cs="Nunito"/>
              <w:color w:val="000000" w:themeColor="text1" w:themeTint="FF" w:themeShade="FF"/>
            </w:rPr>
          </w:rPrChange>
        </w:rPr>
        <w:t>A group of key personnel responsible for the initial processing and harmonization of data. This team includes members such as Peter, Pierre, Lisa</w:t>
      </w:r>
      <w:ins w:author="Jessica Senekal" w:date="2024-09-05T06:48:31.44Z" w:id="19794345">
        <w:r w:rsidRPr="6C35A1FA" w:rsidR="6C35A1FA">
          <w:rPr>
            <w:rFonts w:ascii="Nunito" w:hAnsi="Nunito" w:eastAsia="Nunito" w:cs="Nunito"/>
            <w:color w:val="000000" w:themeColor="text1" w:themeTint="FF" w:themeShade="FF"/>
            <w:sz w:val="20"/>
            <w:szCs w:val="20"/>
          </w:rPr>
          <w:t xml:space="preserve"> (UCT)</w:t>
        </w:r>
      </w:ins>
      <w:r w:rsidRPr="6C35A1FA" w:rsidR="6C35A1FA">
        <w:rPr>
          <w:rFonts w:ascii="Nunito" w:hAnsi="Nunito" w:eastAsia="Nunito" w:cs="Nunito"/>
          <w:color w:val="000000" w:themeColor="text1" w:themeTint="FF" w:themeShade="FF"/>
          <w:sz w:val="20"/>
          <w:szCs w:val="20"/>
          <w:rPrChange w:author="Craig Parker" w:date="2024-08-08T08:35:00Z" w:id="938981830">
            <w:rPr>
              <w:rFonts w:ascii="Nunito" w:hAnsi="Nunito" w:eastAsia="Nunito" w:cs="Nunito"/>
              <w:color w:val="000000" w:themeColor="text1" w:themeTint="FF" w:themeShade="FF"/>
            </w:rPr>
          </w:rPrChange>
        </w:rPr>
        <w:t>, Chris</w:t>
      </w:r>
      <w:ins w:author="Jessica Senekal" w:date="2024-09-05T06:48:36.808Z" w:id="1844583385">
        <w:r w:rsidRPr="6C35A1FA" w:rsidR="6C35A1FA">
          <w:rPr>
            <w:rFonts w:ascii="Nunito" w:hAnsi="Nunito" w:eastAsia="Nunito" w:cs="Nunito"/>
            <w:color w:val="000000" w:themeColor="text1" w:themeTint="FF" w:themeShade="FF"/>
            <w:sz w:val="20"/>
            <w:szCs w:val="20"/>
          </w:rPr>
          <w:t xml:space="preserve"> (UCT)</w:t>
        </w:r>
      </w:ins>
      <w:r w:rsidRPr="6C35A1FA" w:rsidR="6C35A1FA">
        <w:rPr>
          <w:rFonts w:ascii="Nunito" w:hAnsi="Nunito" w:eastAsia="Nunito" w:cs="Nunito"/>
          <w:color w:val="000000" w:themeColor="text1" w:themeTint="FF" w:themeShade="FF"/>
          <w:sz w:val="20"/>
          <w:szCs w:val="20"/>
          <w:rPrChange w:author="Craig Parker" w:date="2024-08-08T08:35:00Z" w:id="1402654584">
            <w:rPr>
              <w:rFonts w:ascii="Nunito" w:hAnsi="Nunito" w:eastAsia="Nunito" w:cs="Nunito"/>
              <w:color w:val="000000" w:themeColor="text1" w:themeTint="FF" w:themeShade="FF"/>
            </w:rPr>
          </w:rPrChange>
        </w:rPr>
        <w:t>, Rodger, Nic, and Craig</w:t>
      </w:r>
      <w:ins w:author="Jessica Senekal" w:date="2024-09-05T06:48:41.247Z" w:id="1219020089">
        <w:r w:rsidRPr="6C35A1FA" w:rsidR="6C35A1FA">
          <w:rPr>
            <w:rFonts w:ascii="Nunito" w:hAnsi="Nunito" w:eastAsia="Nunito" w:cs="Nunito"/>
            <w:color w:val="000000" w:themeColor="text1" w:themeTint="FF" w:themeShade="FF"/>
            <w:sz w:val="20"/>
            <w:szCs w:val="20"/>
          </w:rPr>
          <w:t xml:space="preserve"> (WHC)</w:t>
        </w:r>
      </w:ins>
      <w:r w:rsidRPr="6C35A1FA" w:rsidR="6C35A1FA">
        <w:rPr>
          <w:rFonts w:ascii="Nunito" w:hAnsi="Nunito" w:eastAsia="Nunito" w:cs="Nunito"/>
          <w:color w:val="000000" w:themeColor="text1" w:themeTint="FF" w:themeShade="FF"/>
          <w:sz w:val="20"/>
          <w:szCs w:val="20"/>
          <w:rPrChange w:author="Craig Parker" w:date="2024-08-08T08:35:00Z" w:id="1122038689">
            <w:rPr>
              <w:rFonts w:ascii="Nunito" w:hAnsi="Nunito" w:eastAsia="Nunito" w:cs="Nunito"/>
              <w:color w:val="000000" w:themeColor="text1" w:themeTint="FF" w:themeShade="FF"/>
            </w:rPr>
          </w:rPrChange>
        </w:rPr>
        <w:t>.</w:t>
      </w:r>
      <w:commentRangeStart w:id="2071188028"/>
      <w:commentRangeEnd w:id="2071188028"/>
      <w:r>
        <w:rPr>
          <w:rStyle w:val="CommentReference"/>
        </w:rPr>
        <w:commentReference w:id="2071188028"/>
      </w:r>
    </w:p>
    <w:p w:rsidRPr="002E4822" w:rsidR="00386610" w:rsidP="60C54407" w:rsidRDefault="60C54407" w14:paraId="00D366DD"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65">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66">
            <w:rPr>
              <w:rFonts w:ascii="Nunito" w:hAnsi="Nunito" w:eastAsia="Nunito" w:cs="Nunito"/>
              <w:b/>
              <w:bCs/>
              <w:color w:val="000000" w:themeColor="text1"/>
            </w:rPr>
          </w:rPrChange>
        </w:rPr>
        <w:t xml:space="preserve">Harmonization Team Members: </w:t>
      </w:r>
      <w:r w:rsidRPr="002E4822">
        <w:rPr>
          <w:rFonts w:ascii="Nunito" w:hAnsi="Nunito" w:eastAsia="Nunito" w:cs="Nunito"/>
          <w:color w:val="000000" w:themeColor="text1"/>
          <w:sz w:val="20"/>
          <w:rPrChange w:author="Craig Parker" w:date="2024-08-08T08:35:00Z" w:id="667">
            <w:rPr>
              <w:rFonts w:ascii="Nunito" w:hAnsi="Nunito" w:eastAsia="Nunito" w:cs="Nunito"/>
              <w:color w:val="000000" w:themeColor="text1"/>
            </w:rPr>
          </w:rPrChange>
        </w:rPr>
        <w:t>Researchers and data scientists who work on aligning and integrating various datasets into a unified format, ensuring consistency and usability for analysis.</w:t>
      </w:r>
    </w:p>
    <w:p w:rsidRPr="002E4822" w:rsidR="00386610" w:rsidP="60C54407" w:rsidRDefault="60C54407" w14:paraId="491DE6E1" w14:textId="098A5590">
      <w:pPr>
        <w:pStyle w:val="ListParagraph"/>
        <w:numPr>
          <w:ilvl w:val="0"/>
          <w:numId w:val="11"/>
        </w:numPr>
        <w:spacing w:before="0" w:after="0"/>
        <w:rPr>
          <w:rFonts w:ascii="Nunito" w:hAnsi="Nunito" w:eastAsia="Nunito" w:cs="Nunito"/>
          <w:b/>
          <w:bCs/>
          <w:color w:val="000000" w:themeColor="text1"/>
          <w:sz w:val="20"/>
          <w:rPrChange w:author="Craig Parker" w:date="2024-08-08T08:35:00Z" w:id="668">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69">
            <w:rPr>
              <w:rFonts w:ascii="Nunito" w:hAnsi="Nunito" w:eastAsia="Nunito" w:cs="Nunito"/>
              <w:b/>
              <w:bCs/>
              <w:color w:val="000000" w:themeColor="text1"/>
            </w:rPr>
          </w:rPrChange>
        </w:rPr>
        <w:t xml:space="preserve">OpenAI: </w:t>
      </w:r>
      <w:r w:rsidRPr="002E4822">
        <w:rPr>
          <w:rFonts w:ascii="Nunito" w:hAnsi="Nunito" w:eastAsia="Nunito" w:cs="Nunito"/>
          <w:color w:val="000000" w:themeColor="text1"/>
          <w:sz w:val="20"/>
          <w:rPrChange w:author="Craig Parker" w:date="2024-08-08T08:35:00Z" w:id="670">
            <w:rPr>
              <w:rFonts w:ascii="Nunito" w:hAnsi="Nunito" w:eastAsia="Nunito" w:cs="Nunito"/>
              <w:color w:val="000000" w:themeColor="text1"/>
            </w:rPr>
          </w:rPrChange>
        </w:rPr>
        <w:t xml:space="preserve">An artificial intelligence research </w:t>
      </w:r>
      <w:proofErr w:type="spellStart"/>
      <w:r w:rsidRPr="002E4822">
        <w:rPr>
          <w:rFonts w:ascii="Nunito" w:hAnsi="Nunito" w:eastAsia="Nunito" w:cs="Nunito"/>
          <w:color w:val="000000" w:themeColor="text1"/>
          <w:sz w:val="20"/>
          <w:rPrChange w:author="Craig Parker" w:date="2024-08-08T08:35:00Z" w:id="671">
            <w:rPr>
              <w:rFonts w:ascii="Nunito" w:hAnsi="Nunito" w:eastAsia="Nunito" w:cs="Nunito"/>
              <w:color w:val="000000" w:themeColor="text1"/>
            </w:rPr>
          </w:rPrChange>
        </w:rPr>
        <w:t>organisation</w:t>
      </w:r>
      <w:proofErr w:type="spellEnd"/>
      <w:r w:rsidRPr="002E4822">
        <w:rPr>
          <w:rFonts w:ascii="Nunito" w:hAnsi="Nunito" w:eastAsia="Nunito" w:cs="Nunito"/>
          <w:color w:val="000000" w:themeColor="text1"/>
          <w:sz w:val="20"/>
          <w:rPrChange w:author="Craig Parker" w:date="2024-08-08T08:35:00Z" w:id="672">
            <w:rPr>
              <w:rFonts w:ascii="Nunito" w:hAnsi="Nunito" w:eastAsia="Nunito" w:cs="Nunito"/>
              <w:color w:val="000000" w:themeColor="text1"/>
            </w:rPr>
          </w:rPrChange>
        </w:rPr>
        <w:t xml:space="preserve"> that provides large language models (LLMs) to assist with variable mapping suggestions, data transformation recommendations, and other AI-driven insights.</w:t>
      </w:r>
    </w:p>
    <w:p w:rsidRPr="002E4822" w:rsidR="00386610" w:rsidP="60C54407" w:rsidRDefault="60C54407" w14:paraId="1B2F213B" w14:textId="707514D9">
      <w:pPr>
        <w:pStyle w:val="ListParagraph"/>
        <w:numPr>
          <w:ilvl w:val="0"/>
          <w:numId w:val="11"/>
        </w:numPr>
        <w:spacing w:before="0" w:after="0"/>
        <w:rPr>
          <w:rFonts w:ascii="Nunito" w:hAnsi="Nunito" w:eastAsia="Nunito" w:cs="Nunito"/>
          <w:b/>
          <w:bCs/>
          <w:color w:val="000000" w:themeColor="text1"/>
          <w:sz w:val="20"/>
          <w:rPrChange w:author="Craig Parker" w:date="2024-08-08T08:35:00Z" w:id="673">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74">
            <w:rPr>
              <w:rFonts w:ascii="Nunito" w:hAnsi="Nunito" w:eastAsia="Nunito" w:cs="Nunito"/>
              <w:b/>
              <w:bCs/>
              <w:color w:val="000000" w:themeColor="text1"/>
            </w:rPr>
          </w:rPrChange>
        </w:rPr>
        <w:t xml:space="preserve">Health Experts: </w:t>
      </w:r>
      <w:r w:rsidRPr="002E4822">
        <w:rPr>
          <w:rFonts w:ascii="Nunito" w:hAnsi="Nunito" w:eastAsia="Nunito" w:cs="Nunito"/>
          <w:color w:val="000000" w:themeColor="text1"/>
          <w:sz w:val="20"/>
          <w:rPrChange w:author="Craig Parker" w:date="2024-08-08T08:35:00Z" w:id="675">
            <w:rPr>
              <w:rFonts w:ascii="Nunito" w:hAnsi="Nunito" w:eastAsia="Nunito" w:cs="Nunito"/>
              <w:color w:val="000000" w:themeColor="text1"/>
            </w:rPr>
          </w:rPrChange>
        </w:rPr>
        <w:t xml:space="preserve">Specialists in health-related fields who validate the </w:t>
      </w:r>
      <w:proofErr w:type="spellStart"/>
      <w:r w:rsidRPr="002E4822">
        <w:rPr>
          <w:rFonts w:ascii="Nunito" w:hAnsi="Nunito" w:eastAsia="Nunito" w:cs="Nunito"/>
          <w:color w:val="000000" w:themeColor="text1"/>
          <w:sz w:val="20"/>
          <w:rPrChange w:author="Craig Parker" w:date="2024-08-08T08:35:00Z" w:id="676">
            <w:rPr>
              <w:rFonts w:ascii="Nunito" w:hAnsi="Nunito" w:eastAsia="Nunito" w:cs="Nunito"/>
              <w:color w:val="000000" w:themeColor="text1"/>
            </w:rPr>
          </w:rPrChange>
        </w:rPr>
        <w:t>harmonisation</w:t>
      </w:r>
      <w:proofErr w:type="spellEnd"/>
      <w:r w:rsidRPr="002E4822">
        <w:rPr>
          <w:rFonts w:ascii="Nunito" w:hAnsi="Nunito" w:eastAsia="Nunito" w:cs="Nunito"/>
          <w:color w:val="000000" w:themeColor="text1"/>
          <w:sz w:val="20"/>
          <w:rPrChange w:author="Craig Parker" w:date="2024-08-08T08:35:00Z" w:id="677">
            <w:rPr>
              <w:rFonts w:ascii="Nunito" w:hAnsi="Nunito" w:eastAsia="Nunito" w:cs="Nunito"/>
              <w:color w:val="000000" w:themeColor="text1"/>
            </w:rPr>
          </w:rPrChange>
        </w:rPr>
        <w:t xml:space="preserve"> of biomedical data and ensure the accuracy and reliability of the integrated datasets.</w:t>
      </w:r>
    </w:p>
    <w:p w:rsidRPr="002E4822" w:rsidR="00386610" w:rsidP="60C54407" w:rsidRDefault="60C54407" w14:paraId="7A1A8B0E"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78">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79">
            <w:rPr>
              <w:rFonts w:ascii="Nunito" w:hAnsi="Nunito" w:eastAsia="Nunito" w:cs="Nunito"/>
              <w:b/>
              <w:bCs/>
              <w:color w:val="000000" w:themeColor="text1"/>
            </w:rPr>
          </w:rPrChange>
        </w:rPr>
        <w:t xml:space="preserve">IBM Data Analysis Platforms Team: </w:t>
      </w:r>
      <w:r w:rsidRPr="002E4822">
        <w:rPr>
          <w:rFonts w:ascii="Nunito" w:hAnsi="Nunito" w:eastAsia="Nunito" w:cs="Nunito"/>
          <w:color w:val="000000" w:themeColor="text1"/>
          <w:sz w:val="20"/>
          <w:rPrChange w:author="Craig Parker" w:date="2024-08-08T08:35:00Z" w:id="680">
            <w:rPr>
              <w:rFonts w:ascii="Nunito" w:hAnsi="Nunito" w:eastAsia="Nunito" w:cs="Nunito"/>
              <w:color w:val="000000" w:themeColor="text1"/>
            </w:rPr>
          </w:rPrChange>
        </w:rPr>
        <w:t>The team responsible for managing IBM's suite of data analysis tools and platforms, such as IBM Watson Studio, which support advanced analytics and machine learning within the HE²AT Center</w:t>
      </w:r>
      <w:r w:rsidRPr="002E4822">
        <w:rPr>
          <w:rFonts w:ascii="Nunito" w:hAnsi="Nunito" w:eastAsia="Nunito" w:cs="Nunito"/>
          <w:b/>
          <w:bCs/>
          <w:color w:val="000000" w:themeColor="text1"/>
          <w:sz w:val="20"/>
          <w:rPrChange w:author="Craig Parker" w:date="2024-08-08T08:35:00Z" w:id="681">
            <w:rPr>
              <w:rFonts w:ascii="Nunito" w:hAnsi="Nunito" w:eastAsia="Nunito" w:cs="Nunito"/>
              <w:b/>
              <w:bCs/>
              <w:color w:val="000000" w:themeColor="text1"/>
            </w:rPr>
          </w:rPrChange>
        </w:rPr>
        <w:t>.</w:t>
      </w:r>
    </w:p>
    <w:p w:rsidRPr="002E4822" w:rsidR="00386610" w:rsidP="18209DDF" w:rsidRDefault="60C54407" w14:paraId="675581E2" w14:textId="1CF88DDF">
      <w:pPr>
        <w:pStyle w:val="ListParagraph"/>
        <w:numPr>
          <w:ilvl w:val="0"/>
          <w:numId w:val="11"/>
        </w:numPr>
        <w:spacing w:before="0" w:after="0"/>
        <w:rPr>
          <w:rFonts w:ascii="Nunito" w:hAnsi="Nunito" w:eastAsia="Nunito" w:cs="Nunito"/>
          <w:color w:val="000000" w:themeColor="text1"/>
          <w:sz w:val="20"/>
          <w:szCs w:val="20"/>
          <w:rPrChange w:author="Craig Parker" w:date="2024-08-08T08:35:00Z" w:id="214206753">
            <w:rPr>
              <w:rFonts w:ascii="Nunito" w:hAnsi="Nunito" w:eastAsia="Nunito" w:cs="Nunito"/>
              <w:color w:val="000000" w:themeColor="text1"/>
            </w:rPr>
          </w:rPrChange>
        </w:rPr>
      </w:pPr>
      <w:r w:rsidRPr="337760E0" w:rsidR="337760E0">
        <w:rPr>
          <w:rFonts w:ascii="Nunito" w:hAnsi="Nunito" w:eastAsia="Nunito" w:cs="Nunito"/>
          <w:b w:val="1"/>
          <w:bCs w:val="1"/>
          <w:color w:val="000000" w:themeColor="text1" w:themeTint="FF" w:themeShade="FF"/>
          <w:sz w:val="20"/>
          <w:szCs w:val="20"/>
          <w:rPrChange w:author="Craig Parker" w:date="2024-08-08T08:35:00Z" w:id="379607339">
            <w:rPr>
              <w:rFonts w:ascii="Nunito" w:hAnsi="Nunito" w:eastAsia="Nunito" w:cs="Nunito"/>
              <w:b w:val="1"/>
              <w:bCs w:val="1"/>
              <w:color w:val="000000" w:themeColor="text1" w:themeTint="FF" w:themeShade="FF"/>
            </w:rPr>
          </w:rPrChange>
        </w:rPr>
        <w:t xml:space="preserve">Partner Researchers: </w:t>
      </w:r>
      <w:r w:rsidRPr="337760E0" w:rsidR="337760E0">
        <w:rPr>
          <w:rFonts w:ascii="Nunito" w:hAnsi="Nunito" w:eastAsia="Nunito" w:cs="Nunito"/>
          <w:color w:val="000000" w:themeColor="text1" w:themeTint="FF" w:themeShade="FF"/>
          <w:sz w:val="20"/>
          <w:szCs w:val="20"/>
          <w:rPrChange w:author="Craig Parker" w:date="2024-08-08T08:35:00Z" w:id="649821365">
            <w:rPr>
              <w:rFonts w:ascii="Nunito" w:hAnsi="Nunito" w:eastAsia="Nunito" w:cs="Nunito"/>
              <w:color w:val="000000" w:themeColor="text1" w:themeTint="FF" w:themeShade="FF"/>
            </w:rPr>
          </w:rPrChange>
        </w:rPr>
        <w:t>External researchers and scientists collaborate with the HE²AT Center and utilize the integrated datasets for various research projects and analyses.</w:t>
      </w:r>
      <w:commentRangeStart w:id="1818394567"/>
      <w:commentRangeStart w:id="767096961"/>
      <w:commentRangeEnd w:id="1818394567"/>
      <w:r>
        <w:rPr>
          <w:rStyle w:val="CommentReference"/>
        </w:rPr>
        <w:commentReference w:id="1818394567"/>
      </w:r>
      <w:commentRangeEnd w:id="767096961"/>
      <w:r>
        <w:rPr>
          <w:rStyle w:val="CommentReference"/>
        </w:rPr>
        <w:commentReference w:id="767096961"/>
      </w:r>
    </w:p>
    <w:p w:rsidRPr="002E4822" w:rsidR="00386610" w:rsidP="60C54407" w:rsidRDefault="60C54407" w14:paraId="5664A739"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85">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86">
            <w:rPr>
              <w:rFonts w:ascii="Nunito" w:hAnsi="Nunito" w:eastAsia="Nunito" w:cs="Nunito"/>
              <w:b/>
              <w:bCs/>
              <w:color w:val="000000" w:themeColor="text1"/>
            </w:rPr>
          </w:rPrChange>
        </w:rPr>
        <w:t xml:space="preserve">Data Access Committee (DAC): </w:t>
      </w:r>
      <w:r w:rsidRPr="002E4822">
        <w:rPr>
          <w:rFonts w:ascii="Nunito" w:hAnsi="Nunito" w:eastAsia="Nunito" w:cs="Nunito"/>
          <w:color w:val="000000" w:themeColor="text1"/>
          <w:sz w:val="20"/>
          <w:rPrChange w:author="Craig Parker" w:date="2024-08-08T08:35:00Z" w:id="687">
            <w:rPr>
              <w:rFonts w:ascii="Nunito" w:hAnsi="Nunito" w:eastAsia="Nunito" w:cs="Nunito"/>
              <w:color w:val="000000" w:themeColor="text1"/>
            </w:rPr>
          </w:rPrChange>
        </w:rPr>
        <w:t>A committee that evaluates and approves requests for data access, ensuring that data sharing complies with ethical, legal, and scientific standards.</w:t>
      </w:r>
    </w:p>
    <w:p w:rsidRPr="002E4822" w:rsidR="00386610" w:rsidP="60C54407" w:rsidRDefault="60C54407" w14:paraId="6E7013AA" w14:textId="77777777">
      <w:pPr>
        <w:pStyle w:val="ListParagraph"/>
        <w:numPr>
          <w:ilvl w:val="0"/>
          <w:numId w:val="11"/>
        </w:numPr>
        <w:spacing w:before="0" w:after="0"/>
        <w:rPr>
          <w:rFonts w:ascii="Nunito" w:hAnsi="Nunito" w:eastAsia="Nunito" w:cs="Nunito"/>
          <w:b/>
          <w:bCs/>
          <w:color w:val="000000" w:themeColor="text1"/>
          <w:sz w:val="20"/>
          <w:rPrChange w:author="Craig Parker" w:date="2024-08-08T08:35:00Z" w:id="688">
            <w:rPr>
              <w:rFonts w:ascii="Nunito" w:hAnsi="Nunito" w:eastAsia="Nunito" w:cs="Nunito"/>
              <w:b/>
              <w:bCs/>
              <w:color w:val="000000" w:themeColor="text1"/>
            </w:rPr>
          </w:rPrChange>
        </w:rPr>
      </w:pPr>
      <w:r w:rsidRPr="002E4822">
        <w:rPr>
          <w:rFonts w:ascii="Nunito" w:hAnsi="Nunito" w:eastAsia="Nunito" w:cs="Nunito"/>
          <w:b/>
          <w:bCs/>
          <w:color w:val="000000" w:themeColor="text1"/>
          <w:sz w:val="20"/>
          <w:rPrChange w:author="Craig Parker" w:date="2024-08-08T08:35:00Z" w:id="689">
            <w:rPr>
              <w:rFonts w:ascii="Nunito" w:hAnsi="Nunito" w:eastAsia="Nunito" w:cs="Nunito"/>
              <w:b/>
              <w:bCs/>
              <w:color w:val="000000" w:themeColor="text1"/>
            </w:rPr>
          </w:rPrChange>
        </w:rPr>
        <w:t>Compliance Officers:</w:t>
      </w:r>
      <w:r w:rsidRPr="002E4822">
        <w:rPr>
          <w:rFonts w:ascii="Nunito" w:hAnsi="Nunito" w:eastAsia="Nunito" w:cs="Nunito"/>
          <w:color w:val="000000" w:themeColor="text1"/>
          <w:sz w:val="20"/>
          <w:rPrChange w:author="Craig Parker" w:date="2024-08-08T08:35:00Z" w:id="690">
            <w:rPr>
              <w:rFonts w:ascii="Nunito" w:hAnsi="Nunito" w:eastAsia="Nunito" w:cs="Nunito"/>
              <w:color w:val="000000" w:themeColor="text1"/>
            </w:rPr>
          </w:rPrChange>
        </w:rPr>
        <w:t xml:space="preserve"> Individuals responsible for monitoring and enforcing compliance with data security and privacy regulations, ensuring that all data management activities adhere to relevant laws and guidelines.</w:t>
      </w:r>
    </w:p>
    <w:p w:rsidRPr="002E4822" w:rsidR="00386610" w:rsidP="60C54407" w:rsidRDefault="60C54407" w14:paraId="01AED8E4" w14:textId="095CB825">
      <w:pPr>
        <w:pStyle w:val="ListParagraph"/>
        <w:numPr>
          <w:ilvl w:val="0"/>
          <w:numId w:val="11"/>
        </w:numPr>
        <w:spacing w:before="0" w:after="0"/>
        <w:rPr>
          <w:rFonts w:ascii="Nunito" w:hAnsi="Nunito" w:eastAsia="Nunito" w:cs="Nunito"/>
          <w:b/>
          <w:bCs/>
          <w:color w:val="000000" w:themeColor="text1"/>
          <w:sz w:val="20"/>
          <w:rPrChange w:author="Craig Parker" w:date="2024-08-08T08:35:00Z" w16du:dateUtc="2024-08-07T10:23:00Z" w:id="691">
            <w:rPr>
              <w:rFonts w:ascii="Nunito" w:hAnsi="Nunito"/>
            </w:rPr>
          </w:rPrChange>
        </w:rPr>
      </w:pPr>
      <w:r w:rsidRPr="002E4822">
        <w:rPr>
          <w:rFonts w:ascii="Nunito" w:hAnsi="Nunito" w:eastAsia="Nunito" w:cs="Nunito"/>
          <w:b/>
          <w:bCs/>
          <w:color w:val="000000" w:themeColor="text1"/>
          <w:sz w:val="20"/>
          <w:rPrChange w:author="Craig Parker" w:date="2024-08-08T08:35:00Z" w:id="692">
            <w:rPr>
              <w:rFonts w:ascii="Nunito" w:hAnsi="Nunito" w:eastAsia="Nunito" w:cs="Nunito"/>
              <w:b/>
              <w:bCs/>
              <w:color w:val="000000" w:themeColor="text1"/>
            </w:rPr>
          </w:rPrChange>
        </w:rPr>
        <w:t xml:space="preserve">Post-Funding Data Management Team: </w:t>
      </w:r>
      <w:r w:rsidRPr="002E4822">
        <w:rPr>
          <w:rFonts w:ascii="Nunito" w:hAnsi="Nunito" w:eastAsia="Nunito" w:cs="Nunito"/>
          <w:color w:val="000000" w:themeColor="text1"/>
          <w:sz w:val="20"/>
          <w:rPrChange w:author="Craig Parker" w:date="2024-08-08T08:35:00Z" w:id="693">
            <w:rPr>
              <w:rFonts w:ascii="Nunito" w:hAnsi="Nunito" w:eastAsia="Nunito" w:cs="Nunito"/>
              <w:color w:val="000000" w:themeColor="text1"/>
            </w:rPr>
          </w:rPrChange>
        </w:rPr>
        <w:t>The team responsible for managing data after the funding period ends, ensuring the continued maintenance and availability of inferential data and transferring data to appropriate repositories as needed.</w:t>
      </w:r>
    </w:p>
    <w:p w:rsidRPr="002E4822" w:rsidR="624D22ED" w:rsidP="00A735A2" w:rsidRDefault="00A735A2" w14:paraId="4F49F254" w14:textId="000B7D69">
      <w:pPr>
        <w:pStyle w:val="Heading1"/>
        <w:rPr>
          <w:rFonts w:eastAsia="Nunito"/>
        </w:rPr>
      </w:pPr>
      <w:bookmarkStart w:name="_Toc172635201" w:id="694"/>
      <w:bookmarkStart w:name="_Toc173777772" w:id="695"/>
      <w:bookmarkStart w:name="_Toc173963642" w:id="696"/>
      <w:r>
        <w:rPr>
          <w:rFonts w:eastAsia="Nunito"/>
        </w:rPr>
        <w:t>1.</w:t>
      </w:r>
      <w:r w:rsidRPr="002E4822" w:rsidR="52A8C99F">
        <w:rPr>
          <w:rFonts w:eastAsia="Nunito"/>
          <w:rPrChange w:author="Craig Parker" w:date="2024-08-07T12:23:00Z" w16du:dateUtc="2024-08-07T10:23:00Z" w:id="697">
            <w:rPr>
              <w:rFonts w:ascii="Nunito" w:hAnsi="Nunito" w:eastAsia="Nunito" w:cs="Nunito"/>
            </w:rPr>
          </w:rPrChange>
        </w:rPr>
        <w:t>Scope</w:t>
      </w:r>
      <w:bookmarkEnd w:id="694"/>
      <w:bookmarkEnd w:id="695"/>
      <w:bookmarkEnd w:id="696"/>
    </w:p>
    <w:p w:rsidRPr="002E4822" w:rsidR="00386610" w:rsidP="00386610" w:rsidRDefault="00386610" w14:paraId="46368BE6" w14:textId="77777777">
      <w:pPr>
        <w:rPr>
          <w:rFonts w:ascii="Nunito" w:hAnsi="Nunito" w:eastAsia="Nunito"/>
          <w:sz w:val="20"/>
          <w:rPrChange w:author="Craig Parker" w:date="2024-08-07T12:23:00Z" w16du:dateUtc="2024-08-07T10:23:00Z" w:id="698">
            <w:rPr>
              <w:rFonts w:ascii="Nunito" w:hAnsi="Nunito" w:eastAsia="Nunito" w:cs="Nunito"/>
            </w:rPr>
          </w:rPrChange>
        </w:rPr>
      </w:pPr>
    </w:p>
    <w:p w:rsidRPr="002E4822" w:rsidR="624D22ED" w:rsidP="3DE9DB2F" w:rsidRDefault="60C54407" w14:paraId="00C6A797" w14:textId="795E0F67">
      <w:pPr>
        <w:spacing w:before="240" w:after="240"/>
        <w:rPr>
          <w:rFonts w:ascii="Nunito" w:hAnsi="Nunito" w:eastAsia="Nunito" w:cs="Nunito"/>
          <w:color w:val="000000" w:themeColor="text1" w:themeTint="FF" w:themeShade="FF"/>
          <w:sz w:val="20"/>
          <w:szCs w:val="20"/>
          <w:rPrChange w:author="" w16du:dateUtc="2024-08-07T10:23:00Z" w:id="329699346"/>
        </w:rPr>
        <w:pPrChange w:author="Craig Parker" w:date="2024-08-06T10:18:00Z" w:id="700">
          <w:pPr/>
        </w:pPrChange>
      </w:pPr>
      <w:r w:rsidRPr="3DE9DB2F" w:rsidR="3DE9DB2F">
        <w:rPr>
          <w:rFonts w:ascii="Nunito" w:hAnsi="Nunito" w:eastAsia="Nunito" w:cs="Nunito"/>
          <w:color w:val="000000" w:themeColor="text1" w:themeTint="FF" w:themeShade="FF"/>
          <w:sz w:val="20"/>
          <w:szCs w:val="20"/>
          <w:rPrChange w:author="Craig Parker" w:date="2024-08-07T12:23:00Z" w:id="465917367">
            <w:rPr>
              <w:rFonts w:ascii="Nunito" w:hAnsi="Nunito" w:eastAsia="Nunito" w:cs="Nunito"/>
            </w:rPr>
          </w:rPrChange>
        </w:rPr>
        <w:t xml:space="preserve">This Data Management Plan (DMP) applies to all data acquired and produced as part of the activities of the HE²AT Center, </w:t>
      </w:r>
      <w:commentRangeStart w:id="702"/>
      <w:commentRangeStart w:id="703"/>
      <w:r w:rsidRPr="3DE9DB2F" w:rsidR="3DE9DB2F">
        <w:rPr>
          <w:rFonts w:ascii="Nunito" w:hAnsi="Nunito" w:eastAsia="Nunito" w:cs="Nunito"/>
          <w:color w:val="000000" w:themeColor="text1" w:themeTint="FF" w:themeShade="FF"/>
          <w:sz w:val="20"/>
          <w:szCs w:val="20"/>
          <w:rPrChange w:author="Craig Parker" w:date="2024-08-07T12:23:00Z" w:id="1029421510">
            <w:rPr>
              <w:rFonts w:ascii="Nunito" w:hAnsi="Nunito" w:eastAsia="Nunito" w:cs="Nunito"/>
            </w:rPr>
          </w:rPrChange>
        </w:rPr>
        <w:t>including pilot projects</w:t>
      </w:r>
      <w:commentRangeEnd w:id="702"/>
      <w:r>
        <w:rPr>
          <w:rStyle w:val="CommentReference"/>
        </w:rPr>
        <w:commentReference w:id="702"/>
      </w:r>
      <w:commentRangeEnd w:id="703"/>
      <w:r>
        <w:rPr>
          <w:rStyle w:val="CommentReference"/>
        </w:rPr>
        <w:commentReference w:id="703"/>
      </w:r>
      <w:r w:rsidRPr="3DE9DB2F" w:rsidR="3DE9DB2F">
        <w:rPr>
          <w:rFonts w:ascii="Nunito" w:hAnsi="Nunito" w:eastAsia="Nunito" w:cs="Nunito"/>
          <w:color w:val="000000" w:themeColor="text1" w:themeTint="FF" w:themeShade="FF"/>
          <w:sz w:val="20"/>
          <w:szCs w:val="20"/>
          <w:rPrChange w:author="Craig Parker" w:date="2024-08-07T12:23:00Z" w:id="391899432">
            <w:rPr>
              <w:rFonts w:ascii="Nunito" w:hAnsi="Nunito" w:eastAsia="Nunito" w:cs="Nunito"/>
            </w:rPr>
          </w:rPrChange>
        </w:rPr>
        <w:t xml:space="preserve">. </w:t>
      </w:r>
    </w:p>
    <w:p w:rsidRPr="002E4822" w:rsidR="624D22ED" w:rsidP="3DE9DB2F" w:rsidRDefault="60C54407" w14:paraId="721854CF" w14:textId="1622E99D">
      <w:pPr>
        <w:pStyle w:val="Heading1"/>
        <w:spacing w:before="240" w:after="240"/>
        <w:rPr>
          <w:rFonts w:eastAsia="Nunito"/>
        </w:rPr>
      </w:pPr>
      <w:r w:rsidRPr="3DE9DB2F" w:rsidR="3DE9DB2F">
        <w:rPr>
          <w:rFonts w:eastAsia="Nunito"/>
        </w:rPr>
        <w:t>2.Target Audience</w:t>
      </w:r>
    </w:p>
    <w:p w:rsidRPr="002E4822" w:rsidR="624D22ED" w:rsidP="3DE9DB2F" w:rsidRDefault="60C54407" w14:paraId="27E2DF1A" w14:textId="4AE53F9B">
      <w:pPr>
        <w:spacing w:before="240" w:after="240"/>
        <w:rPr>
          <w:rFonts w:ascii="Nunito" w:hAnsi="Nunito" w:eastAsia="Nunito" w:cs="Nunito"/>
          <w:color w:val="000000" w:themeColor="text1"/>
          <w:sz w:val="20"/>
          <w:szCs w:val="20"/>
          <w:rPrChange w:author="Craig Parker" w:date="2024-08-07T12:23:00Z" w16du:dateUtc="2024-08-07T10:23:00Z" w:id="93813744">
            <w:rPr>
              <w:rFonts w:ascii="Nunito" w:hAnsi="Nunito" w:eastAsia="Nunito" w:cs="Nunito"/>
            </w:rPr>
          </w:rPrChange>
        </w:rPr>
      </w:pPr>
      <w:r w:rsidRPr="3DE9DB2F" w:rsidR="3DE9DB2F">
        <w:rPr>
          <w:rFonts w:ascii="Nunito" w:hAnsi="Nunito" w:eastAsia="Nunito" w:cs="Nunito"/>
          <w:color w:val="000000" w:themeColor="text1" w:themeTint="FF" w:themeShade="FF"/>
          <w:sz w:val="20"/>
          <w:szCs w:val="20"/>
          <w:rPrChange w:author="Craig Parker" w:date="2024-08-07T12:23:00Z" w:id="711584692">
            <w:rPr>
              <w:rFonts w:ascii="Nunito" w:hAnsi="Nunito" w:eastAsia="Nunito" w:cs="Nunito"/>
            </w:rPr>
          </w:rPrChange>
        </w:rPr>
        <w:t>The scope encompasses various stakeholders, each with distinct roles and responsibilities as outlined below:</w:t>
      </w:r>
    </w:p>
    <w:p w:rsidRPr="002E4822" w:rsidR="624D22ED" w:rsidRDefault="60C54407" w14:paraId="7346D883" w14:textId="2E2BAD52">
      <w:pPr>
        <w:pStyle w:val="ListParagraph"/>
        <w:numPr>
          <w:ilvl w:val="0"/>
          <w:numId w:val="45"/>
        </w:numPr>
        <w:spacing w:before="0" w:after="0"/>
        <w:rPr>
          <w:rFonts w:ascii="Nunito" w:hAnsi="Nunito" w:eastAsia="Nunito" w:cs="Nunito"/>
          <w:color w:val="000000" w:themeColor="text1"/>
          <w:sz w:val="20"/>
          <w:rPrChange w:author="Craig Parker" w:date="2024-08-08T08:36:00Z" w16du:dateUtc="2024-08-07T10:23:00Z" w:id="706">
            <w:rPr>
              <w:rFonts w:ascii="Nunito" w:hAnsi="Nunito" w:eastAsia="Nunito" w:cs="Nunito"/>
            </w:rPr>
          </w:rPrChange>
        </w:rPr>
        <w:pPrChange w:author="Craig Parker" w:date="2024-08-06T18:49:00Z" w16du:dateUtc="2024-08-06T16:49:00Z" w:id="707">
          <w:pPr>
            <w:pStyle w:val="ListParagraph"/>
            <w:spacing w:before="0" w:after="0"/>
          </w:pPr>
        </w:pPrChange>
      </w:pPr>
      <w:r w:rsidRPr="002E4822">
        <w:rPr>
          <w:rFonts w:ascii="Nunito" w:hAnsi="Nunito" w:eastAsia="Nunito" w:cs="Nunito"/>
          <w:b/>
          <w:bCs/>
          <w:color w:val="000000" w:themeColor="text1"/>
          <w:sz w:val="20"/>
          <w:rPrChange w:author="Craig Parker" w:date="2024-08-08T08:36:00Z" w:id="708">
            <w:rPr>
              <w:rFonts w:ascii="Nunito" w:hAnsi="Nunito" w:eastAsia="Nunito" w:cs="Nunito"/>
              <w:b/>
              <w:bCs/>
            </w:rPr>
          </w:rPrChange>
        </w:rPr>
        <w:t>Data Providers</w:t>
      </w:r>
      <w:r w:rsidRPr="002E4822">
        <w:rPr>
          <w:rFonts w:ascii="Nunito" w:hAnsi="Nunito" w:eastAsia="Nunito" w:cs="Nunito"/>
          <w:color w:val="000000" w:themeColor="text1"/>
          <w:sz w:val="20"/>
          <w:rPrChange w:author="Craig Parker" w:date="2024-08-07T12:23:00Z" w:id="709">
            <w:rPr>
              <w:rFonts w:ascii="Nunito" w:hAnsi="Nunito" w:eastAsia="Nunito" w:cs="Nunito"/>
            </w:rPr>
          </w:rPrChange>
        </w:rPr>
        <w:t xml:space="preserve">: These are the legal entities or </w:t>
      </w:r>
      <w:del w:author="Craig Parker" w:date="2024-08-06T18:49:00Z" w:id="710">
        <w:r w:rsidRPr="002E4822" w:rsidDel="60C54407" w:rsidR="52A8C99F">
          <w:rPr>
            <w:rFonts w:ascii="Nunito" w:hAnsi="Nunito" w:eastAsia="Nunito" w:cs="Nunito"/>
            <w:color w:val="000000" w:themeColor="text1"/>
            <w:sz w:val="20"/>
            <w:rPrChange w:author="Craig Parker" w:date="2024-08-07T12:23:00Z" w:id="711">
              <w:rPr>
                <w:rFonts w:ascii="Nunito" w:hAnsi="Nunito" w:eastAsia="Nunito" w:cs="Nunito"/>
              </w:rPr>
            </w:rPrChange>
          </w:rPr>
          <w:delText xml:space="preserve">organizations </w:delText>
        </w:r>
      </w:del>
      <w:proofErr w:type="spellStart"/>
      <w:ins w:author="Craig Parker" w:date="2024-08-06T18:49:00Z" w:id="712">
        <w:r w:rsidRPr="002E4822">
          <w:rPr>
            <w:rFonts w:ascii="Nunito" w:hAnsi="Nunito" w:eastAsia="Nunito" w:cs="Nunito"/>
            <w:color w:val="000000" w:themeColor="text1"/>
            <w:sz w:val="20"/>
            <w:rPrChange w:author="Craig Parker" w:date="2024-08-07T12:23:00Z" w:id="713">
              <w:rPr>
                <w:rFonts w:ascii="Nunito" w:hAnsi="Nunito" w:eastAsia="Nunito" w:cs="Nunito"/>
              </w:rPr>
            </w:rPrChange>
          </w:rPr>
          <w:t>organisations</w:t>
        </w:r>
        <w:proofErr w:type="spellEnd"/>
        <w:r w:rsidRPr="002E4822">
          <w:rPr>
            <w:rFonts w:ascii="Nunito" w:hAnsi="Nunito" w:eastAsia="Nunito" w:cs="Nunito"/>
            <w:color w:val="000000" w:themeColor="text1"/>
            <w:sz w:val="20"/>
            <w:rPrChange w:author="Craig Parker" w:date="2024-08-07T12:23:00Z" w:id="714">
              <w:rPr>
                <w:rFonts w:ascii="Nunito" w:hAnsi="Nunito" w:eastAsia="Nunito" w:cs="Nunito"/>
              </w:rPr>
            </w:rPrChange>
          </w:rPr>
          <w:t xml:space="preserve"> </w:t>
        </w:r>
      </w:ins>
      <w:r w:rsidRPr="002E4822">
        <w:rPr>
          <w:rFonts w:ascii="Nunito" w:hAnsi="Nunito" w:eastAsia="Nunito" w:cs="Nunito"/>
          <w:color w:val="000000" w:themeColor="text1"/>
          <w:sz w:val="20"/>
          <w:rPrChange w:author="Craig Parker" w:date="2024-08-07T12:23:00Z" w:id="715">
            <w:rPr>
              <w:rFonts w:ascii="Nunito" w:hAnsi="Nunito" w:eastAsia="Nunito" w:cs="Nunito"/>
            </w:rPr>
          </w:rPrChange>
        </w:rPr>
        <w:t xml:space="preserve">responsible for </w:t>
      </w:r>
      <w:del w:author="Craig Parker" w:date="2024-08-06T18:49:00Z" w:id="716">
        <w:r w:rsidRPr="002E4822" w:rsidDel="60C54407" w:rsidR="52A8C99F">
          <w:rPr>
            <w:rFonts w:ascii="Nunito" w:hAnsi="Nunito" w:eastAsia="Nunito" w:cs="Nunito"/>
            <w:color w:val="000000" w:themeColor="text1"/>
            <w:sz w:val="20"/>
            <w:rPrChange w:author="Craig Parker" w:date="2024-08-07T12:23:00Z" w:id="717">
              <w:rPr>
                <w:rFonts w:ascii="Nunito" w:hAnsi="Nunito" w:eastAsia="Nunito" w:cs="Nunito"/>
              </w:rPr>
            </w:rPrChange>
          </w:rPr>
          <w:delText xml:space="preserve">authorizing </w:delText>
        </w:r>
      </w:del>
      <w:proofErr w:type="spellStart"/>
      <w:ins w:author="Craig Parker" w:date="2024-08-06T18:49:00Z" w:id="718">
        <w:r w:rsidRPr="002E4822">
          <w:rPr>
            <w:rFonts w:ascii="Nunito" w:hAnsi="Nunito" w:eastAsia="Nunito" w:cs="Nunito"/>
            <w:color w:val="000000" w:themeColor="text1"/>
            <w:sz w:val="20"/>
            <w:rPrChange w:author="Craig Parker" w:date="2024-08-07T12:23:00Z" w:id="719">
              <w:rPr>
                <w:rFonts w:ascii="Nunito" w:hAnsi="Nunito" w:eastAsia="Nunito" w:cs="Nunito"/>
              </w:rPr>
            </w:rPrChange>
          </w:rPr>
          <w:t>authorising</w:t>
        </w:r>
        <w:proofErr w:type="spellEnd"/>
        <w:r w:rsidRPr="002E4822">
          <w:rPr>
            <w:rFonts w:ascii="Nunito" w:hAnsi="Nunito" w:eastAsia="Nunito" w:cs="Nunito"/>
            <w:color w:val="000000" w:themeColor="text1"/>
            <w:sz w:val="20"/>
            <w:rPrChange w:author="Craig Parker" w:date="2024-08-07T12:23:00Z" w:id="720">
              <w:rPr>
                <w:rFonts w:ascii="Nunito" w:hAnsi="Nunito" w:eastAsia="Nunito" w:cs="Nunito"/>
              </w:rPr>
            </w:rPrChange>
          </w:rPr>
          <w:t xml:space="preserve"> </w:t>
        </w:r>
      </w:ins>
      <w:r w:rsidRPr="002E4822">
        <w:rPr>
          <w:rFonts w:ascii="Nunito" w:hAnsi="Nunito" w:eastAsia="Nunito" w:cs="Nunito"/>
          <w:color w:val="000000" w:themeColor="text1"/>
          <w:sz w:val="20"/>
          <w:rPrChange w:author="Craig Parker" w:date="2024-08-07T12:23:00Z" w:id="721">
            <w:rPr>
              <w:rFonts w:ascii="Nunito" w:hAnsi="Nunito" w:eastAsia="Nunito" w:cs="Nunito"/>
            </w:rPr>
          </w:rPrChange>
        </w:rPr>
        <w:t>access to their datasets. They ensure that data sharing complies with legal and ethical standards.</w:t>
      </w:r>
    </w:p>
    <w:p w:rsidRPr="002E4822" w:rsidR="624D22ED" w:rsidRDefault="60C54407" w14:paraId="4BA0E509" w14:textId="77FA7057">
      <w:pPr>
        <w:pStyle w:val="ListParagraph"/>
        <w:numPr>
          <w:ilvl w:val="0"/>
          <w:numId w:val="45"/>
        </w:numPr>
        <w:spacing w:before="0" w:after="0"/>
        <w:rPr>
          <w:rFonts w:ascii="Nunito" w:hAnsi="Nunito" w:eastAsia="Nunito" w:cs="Nunito"/>
          <w:color w:val="000000" w:themeColor="text1"/>
          <w:sz w:val="20"/>
          <w:rPrChange w:author="Craig Parker" w:date="2024-08-08T08:36:00Z" w16du:dateUtc="2024-08-07T10:23:00Z" w:id="722">
            <w:rPr>
              <w:rFonts w:ascii="Nunito" w:hAnsi="Nunito" w:eastAsia="Nunito" w:cs="Nunito"/>
            </w:rPr>
          </w:rPrChange>
        </w:rPr>
        <w:pPrChange w:author="Craig Parker" w:date="2024-08-06T18:49:00Z" w16du:dateUtc="2024-08-06T16:49:00Z" w:id="723">
          <w:pPr>
            <w:pStyle w:val="ListParagraph"/>
            <w:spacing w:before="0" w:after="0"/>
          </w:pPr>
        </w:pPrChange>
      </w:pPr>
      <w:r w:rsidRPr="002E4822">
        <w:rPr>
          <w:rFonts w:ascii="Nunito" w:hAnsi="Nunito" w:eastAsia="Nunito" w:cs="Nunito"/>
          <w:b/>
          <w:bCs/>
          <w:color w:val="000000" w:themeColor="text1"/>
          <w:sz w:val="20"/>
          <w:rPrChange w:author="Craig Parker" w:date="2024-08-08T08:36:00Z" w:id="724">
            <w:rPr>
              <w:rFonts w:ascii="Nunito" w:hAnsi="Nunito" w:eastAsia="Nunito" w:cs="Nunito"/>
              <w:b/>
              <w:bCs/>
            </w:rPr>
          </w:rPrChange>
        </w:rPr>
        <w:t>DSI Partners</w:t>
      </w:r>
      <w:r w:rsidRPr="002E4822">
        <w:rPr>
          <w:rFonts w:ascii="Nunito" w:hAnsi="Nunito" w:eastAsia="Nunito" w:cs="Nunito"/>
          <w:color w:val="000000" w:themeColor="text1"/>
          <w:sz w:val="20"/>
          <w:rPrChange w:author="Craig Parker" w:date="2024-08-07T12:23:00Z" w:id="725">
            <w:rPr>
              <w:rFonts w:ascii="Nunito" w:hAnsi="Nunito" w:eastAsia="Nunito" w:cs="Nunito"/>
            </w:rPr>
          </w:rPrChange>
        </w:rPr>
        <w:t xml:space="preserve">: Partners within the NIH Data Science Initiative (DS-I) Africa contribute to and </w:t>
      </w:r>
      <w:del w:author="Craig Parker" w:date="2024-08-06T18:49:00Z" w:id="726">
        <w:r w:rsidRPr="002E4822" w:rsidDel="60C54407" w:rsidR="52A8C99F">
          <w:rPr>
            <w:rFonts w:ascii="Nunito" w:hAnsi="Nunito" w:eastAsia="Nunito" w:cs="Nunito"/>
            <w:color w:val="000000" w:themeColor="text1"/>
            <w:sz w:val="20"/>
            <w:rPrChange w:author="Craig Parker" w:date="2024-08-07T12:23:00Z" w:id="727">
              <w:rPr>
                <w:rFonts w:ascii="Nunito" w:hAnsi="Nunito" w:eastAsia="Nunito" w:cs="Nunito"/>
              </w:rPr>
            </w:rPrChange>
          </w:rPr>
          <w:delText xml:space="preserve">utilize </w:delText>
        </w:r>
      </w:del>
      <w:proofErr w:type="spellStart"/>
      <w:ins w:author="Craig Parker" w:date="2024-08-06T18:49:00Z" w:id="728">
        <w:r w:rsidRPr="002E4822">
          <w:rPr>
            <w:rFonts w:ascii="Nunito" w:hAnsi="Nunito" w:eastAsia="Nunito" w:cs="Nunito"/>
            <w:color w:val="000000" w:themeColor="text1"/>
            <w:sz w:val="20"/>
            <w:rPrChange w:author="Craig Parker" w:date="2024-08-07T12:23:00Z" w:id="729">
              <w:rPr>
                <w:rFonts w:ascii="Nunito" w:hAnsi="Nunito" w:eastAsia="Nunito" w:cs="Nunito"/>
              </w:rPr>
            </w:rPrChange>
          </w:rPr>
          <w:t>utilise</w:t>
        </w:r>
        <w:proofErr w:type="spellEnd"/>
        <w:r w:rsidRPr="002E4822">
          <w:rPr>
            <w:rFonts w:ascii="Nunito" w:hAnsi="Nunito" w:eastAsia="Nunito" w:cs="Nunito"/>
            <w:color w:val="000000" w:themeColor="text1"/>
            <w:sz w:val="20"/>
            <w:rPrChange w:author="Craig Parker" w:date="2024-08-07T12:23:00Z" w:id="730">
              <w:rPr>
                <w:rFonts w:ascii="Nunito" w:hAnsi="Nunito" w:eastAsia="Nunito" w:cs="Nunito"/>
              </w:rPr>
            </w:rPrChange>
          </w:rPr>
          <w:t xml:space="preserve"> </w:t>
        </w:r>
      </w:ins>
      <w:r w:rsidRPr="002E4822">
        <w:rPr>
          <w:rFonts w:ascii="Nunito" w:hAnsi="Nunito" w:eastAsia="Nunito" w:cs="Nunito"/>
          <w:color w:val="000000" w:themeColor="text1"/>
          <w:sz w:val="20"/>
          <w:rPrChange w:author="Craig Parker" w:date="2024-08-07T12:23:00Z" w:id="731">
            <w:rPr>
              <w:rFonts w:ascii="Nunito" w:hAnsi="Nunito" w:eastAsia="Nunito" w:cs="Nunito"/>
            </w:rPr>
          </w:rPrChange>
        </w:rPr>
        <w:t>the shared data resources. They collaborate on data management practices and ensure alignment with the broader DS-I Africa objectives.</w:t>
      </w:r>
    </w:p>
    <w:p w:rsidRPr="002E4822" w:rsidR="624D22ED" w:rsidP="337760E0" w:rsidRDefault="60C54407" w14:paraId="51885F5B" w14:textId="7756D4B9">
      <w:pPr>
        <w:pStyle w:val="ListParagraph"/>
        <w:numPr>
          <w:ilvl w:val="0"/>
          <w:numId w:val="45"/>
        </w:numPr>
        <w:spacing w:before="0" w:after="0"/>
        <w:rPr>
          <w:rFonts w:ascii="Nunito" w:hAnsi="Nunito" w:eastAsia="Nunito" w:cs="Nunito"/>
          <w:color w:val="000000" w:themeColor="text1"/>
          <w:sz w:val="18"/>
          <w:szCs w:val="18"/>
          <w:rPrChange w:author="Craig Parker" w:date="2024-08-08T08:36:00Z" w16du:dateUtc="2024-08-07T10:23:00Z" w:id="858541082">
            <w:rPr>
              <w:rFonts w:ascii="Nunito" w:hAnsi="Nunito" w:eastAsia="Nunito" w:cs="Nunito"/>
            </w:rPr>
          </w:rPrChange>
        </w:rPr>
        <w:pPrChange w:author="Craig Parker" w:date="2024-08-06T18:49:00Z" w16du:dateUtc="2024-08-06T16:49:00Z" w:id="733">
          <w:pPr>
            <w:pStyle w:val="ListParagraph"/>
            <w:spacing w:before="0" w:after="0"/>
          </w:pPr>
        </w:pPrChange>
      </w:pPr>
      <w:del w:author="Jessica Senekal" w:date="2024-09-04T19:48:41.304Z" w:id="1046162621">
        <w:r w:rsidRPr="337760E0" w:rsidDel="337760E0">
          <w:rPr>
            <w:rFonts w:ascii="Nunito" w:hAnsi="Nunito" w:eastAsia="Nunito" w:cs="Nunito"/>
            <w:b w:val="1"/>
            <w:bCs w:val="1"/>
            <w:color w:val="000000" w:themeColor="text1" w:themeTint="FF" w:themeShade="FF"/>
            <w:sz w:val="20"/>
            <w:szCs w:val="20"/>
            <w:rPrChange w:author="Craig Parker" w:date="2024-08-08T08:36:00Z" w:id="1262881469">
              <w:rPr>
                <w:rFonts w:ascii="Nunito" w:hAnsi="Nunito" w:eastAsia="Nunito" w:cs="Nunito"/>
                <w:b w:val="1"/>
                <w:bCs w:val="1"/>
              </w:rPr>
            </w:rPrChange>
          </w:rPr>
          <w:delText>Consortium Research Group</w:delText>
        </w:r>
        <w:r w:rsidRPr="337760E0" w:rsidDel="337760E0">
          <w:rPr>
            <w:rFonts w:ascii="Nunito" w:hAnsi="Nunito" w:eastAsia="Nunito" w:cs="Nunito"/>
            <w:b w:val="1"/>
            <w:bCs w:val="1"/>
            <w:color w:val="000000" w:themeColor="text1" w:themeTint="FF" w:themeShade="FF"/>
            <w:sz w:val="20"/>
            <w:szCs w:val="20"/>
            <w:lang w:eastAsia="ja-JP" w:bidi="ar-SA"/>
            <w:rPrChange w:author="Jessica Senekal" w:date="2024-09-04T19:49:11.064Z" w:id="1436523589">
              <w:rPr>
                <w:rFonts w:ascii="Nunito" w:hAnsi="Nunito" w:eastAsia="Nunito" w:cs="Nunito"/>
                <w:b w:val="1"/>
                <w:bCs w:val="1"/>
              </w:rPr>
            </w:rPrChange>
          </w:rPr>
          <w:delText>s</w:delText>
        </w:r>
      </w:del>
      <w:ins w:author="Jessica Senekal" w:date="2024-09-04T19:49:04.153Z" w:id="2124412419">
        <w:r w:rsidRPr="337760E0" w:rsidR="337760E0">
          <w:rPr>
            <w:rFonts w:ascii="Nunito" w:hAnsi="Nunito" w:eastAsia="Nunito" w:cs="Nunito"/>
            <w:b w:val="1"/>
            <w:bCs w:val="1"/>
            <w:noProof w:val="0"/>
            <w:color w:val="000000" w:themeColor="text1" w:themeTint="FF" w:themeShade="FF"/>
            <w:sz w:val="20"/>
            <w:szCs w:val="20"/>
            <w:lang w:val="en-US" w:eastAsia="ja-JP" w:bidi="ar-SA"/>
            <w:rPrChange w:author="Jessica Senekal" w:date="2024-09-04T19:49:11.067Z" w:id="579691624">
              <w:rPr>
                <w:rFonts w:ascii="Calibri Light" w:hAnsi="Calibri Light" w:eastAsia="Calibri Light" w:cs="Calibri Light"/>
                <w:b w:val="1"/>
                <w:bCs w:val="1"/>
                <w:noProof w:val="0"/>
                <w:sz w:val="22"/>
                <w:szCs w:val="22"/>
                <w:lang w:val="en-US"/>
              </w:rPr>
            </w:rPrChange>
          </w:rPr>
          <w:t xml:space="preserve"> HE</w:t>
        </w:r>
        <w:r w:rsidRPr="337760E0" w:rsidR="337760E0">
          <w:rPr>
            <w:rFonts w:ascii="Nunito" w:hAnsi="Nunito" w:eastAsia="Nunito" w:cs="Nunito"/>
            <w:b w:val="1"/>
            <w:bCs w:val="1"/>
            <w:noProof w:val="0"/>
            <w:color w:val="000000" w:themeColor="text1" w:themeTint="FF" w:themeShade="FF"/>
            <w:sz w:val="20"/>
            <w:szCs w:val="20"/>
            <w:vertAlign w:val="superscript"/>
            <w:lang w:val="en-US" w:eastAsia="ja-JP" w:bidi="ar-SA"/>
            <w:rPrChange w:author="Jessica Senekal" w:date="2024-09-04T19:49:11.068Z" w:id="1005818599">
              <w:rPr>
                <w:rFonts w:ascii="Calibri Light" w:hAnsi="Calibri Light" w:eastAsia="Calibri Light" w:cs="Calibri Light"/>
                <w:b w:val="1"/>
                <w:bCs w:val="1"/>
                <w:noProof w:val="0"/>
                <w:sz w:val="22"/>
                <w:szCs w:val="22"/>
                <w:vertAlign w:val="superscript"/>
                <w:lang w:val="en-US"/>
              </w:rPr>
            </w:rPrChange>
          </w:rPr>
          <w:t>2</w:t>
        </w:r>
        <w:r w:rsidRPr="337760E0" w:rsidR="337760E0">
          <w:rPr>
            <w:rFonts w:ascii="Nunito" w:hAnsi="Nunito" w:eastAsia="Nunito" w:cs="Nunito"/>
            <w:b w:val="1"/>
            <w:bCs w:val="1"/>
            <w:noProof w:val="0"/>
            <w:color w:val="000000" w:themeColor="text1" w:themeTint="FF" w:themeShade="FF"/>
            <w:sz w:val="20"/>
            <w:szCs w:val="20"/>
            <w:lang w:val="en-US" w:eastAsia="ja-JP" w:bidi="ar-SA"/>
            <w:rPrChange w:author="Jessica Senekal" w:date="2024-09-04T19:49:11.068Z" w:id="1868797666">
              <w:rPr>
                <w:rFonts w:ascii="Calibri Light" w:hAnsi="Calibri Light" w:eastAsia="Calibri Light" w:cs="Calibri Light"/>
                <w:b w:val="1"/>
                <w:bCs w:val="1"/>
                <w:noProof w:val="0"/>
                <w:sz w:val="22"/>
                <w:szCs w:val="22"/>
                <w:lang w:val="en-US"/>
              </w:rPr>
            </w:rPrChange>
          </w:rPr>
          <w:t>AT Center Consortium</w:t>
        </w:r>
      </w:ins>
      <w:r w:rsidRPr="337760E0" w:rsidR="337760E0">
        <w:rPr>
          <w:rFonts w:ascii="Nunito" w:hAnsi="Nunito" w:eastAsia="Nunito" w:cs="Nunito"/>
          <w:b w:val="1"/>
          <w:bCs w:val="1"/>
          <w:color w:val="000000" w:themeColor="text1" w:themeTint="FF" w:themeShade="FF"/>
          <w:sz w:val="20"/>
          <w:szCs w:val="20"/>
          <w:lang w:eastAsia="ja-JP" w:bidi="ar-SA"/>
          <w:rPrChange w:author="Craig Parker" w:date="2024-08-07T12:23:00Z" w:id="975909290">
            <w:rPr>
              <w:rFonts w:ascii="Nunito" w:hAnsi="Nunito" w:eastAsia="Nunito" w:cs="Nunito"/>
            </w:rPr>
          </w:rPrChange>
        </w:rPr>
        <w:t>:</w:t>
      </w:r>
      <w:r w:rsidRPr="337760E0" w:rsidR="337760E0">
        <w:rPr>
          <w:rFonts w:ascii="Nunito" w:hAnsi="Nunito" w:eastAsia="Nunito" w:cs="Nunito"/>
          <w:color w:val="000000" w:themeColor="text1" w:themeTint="FF" w:themeShade="FF"/>
          <w:sz w:val="20"/>
          <w:szCs w:val="20"/>
          <w:rPrChange w:author="Craig Parker" w:date="2024-08-07T12:23:00Z" w:id="1274879525">
            <w:rPr>
              <w:rFonts w:ascii="Nunito" w:hAnsi="Nunito" w:eastAsia="Nunito" w:cs="Nunito"/>
            </w:rPr>
          </w:rPrChange>
        </w:rPr>
        <w:t xml:space="preserve"> </w:t>
      </w:r>
      <w:commentRangeStart w:id="736"/>
      <w:del w:author="Jessica Senekal" w:date="2024-09-04T19:49:25.959Z" w:id="86646401">
        <w:r w:rsidRPr="337760E0" w:rsidDel="337760E0">
          <w:rPr>
            <w:rFonts w:ascii="Nunito" w:hAnsi="Nunito" w:eastAsia="Nunito" w:cs="Nunito"/>
            <w:color w:val="000000" w:themeColor="text1" w:themeTint="FF" w:themeShade="FF"/>
            <w:sz w:val="20"/>
            <w:szCs w:val="20"/>
            <w:rPrChange w:author="Craig Parker" w:date="2024-08-07T12:23:00Z" w:id="579853687">
              <w:rPr>
                <w:rFonts w:ascii="Nunito" w:hAnsi="Nunito" w:eastAsia="Nunito" w:cs="Nunito"/>
              </w:rPr>
            </w:rPrChange>
          </w:rPr>
          <w:delText>These</w:delText>
        </w:r>
      </w:del>
      <w:ins w:author="Jessica Senekal" w:date="2024-09-04T19:49:27.092Z" w:id="1818016099">
        <w:r w:rsidRPr="337760E0" w:rsidR="337760E0">
          <w:rPr>
            <w:rFonts w:ascii="Nunito" w:hAnsi="Nunito" w:eastAsia="Nunito" w:cs="Nunito"/>
            <w:color w:val="000000" w:themeColor="text1" w:themeTint="FF" w:themeShade="FF"/>
            <w:sz w:val="20"/>
            <w:szCs w:val="20"/>
          </w:rPr>
          <w:t>Research</w:t>
        </w:r>
      </w:ins>
      <w:r w:rsidRPr="337760E0" w:rsidR="337760E0">
        <w:rPr>
          <w:rFonts w:ascii="Nunito" w:hAnsi="Nunito" w:eastAsia="Nunito" w:cs="Nunito"/>
          <w:color w:val="000000" w:themeColor="text1" w:themeTint="FF" w:themeShade="FF"/>
          <w:sz w:val="20"/>
          <w:szCs w:val="20"/>
          <w:rPrChange w:author="Craig Parker" w:date="2024-08-07T12:23:00Z" w:id="542782310">
            <w:rPr>
              <w:rFonts w:ascii="Nunito" w:hAnsi="Nunito" w:eastAsia="Nunito" w:cs="Nunito"/>
            </w:rPr>
          </w:rPrChange>
        </w:rPr>
        <w:t xml:space="preserve"> groups, which are </w:t>
      </w:r>
      <w:del w:author="Jessica Senekal" w:date="2024-09-04T19:49:32.468Z" w:id="1558951684">
        <w:r w:rsidRPr="337760E0" w:rsidDel="337760E0">
          <w:rPr>
            <w:rFonts w:ascii="Nunito" w:hAnsi="Nunito" w:eastAsia="Nunito" w:cs="Nunito"/>
            <w:color w:val="000000" w:themeColor="text1" w:themeTint="FF" w:themeShade="FF"/>
            <w:sz w:val="20"/>
            <w:szCs w:val="20"/>
            <w:rPrChange w:author="Craig Parker" w:date="2024-08-07T12:23:00Z" w:id="1864854384">
              <w:rPr>
                <w:rFonts w:ascii="Nunito" w:hAnsi="Nunito" w:eastAsia="Nunito" w:cs="Nunito"/>
              </w:rPr>
            </w:rPrChange>
          </w:rPr>
          <w:delText xml:space="preserve">part </w:delText>
        </w:r>
      </w:del>
      <w:ins w:author="Jessica Senekal" w:date="2024-09-04T19:49:34.529Z" w:id="1699921805">
        <w:r w:rsidRPr="337760E0" w:rsidR="337760E0">
          <w:rPr>
            <w:rFonts w:ascii="Nunito" w:hAnsi="Nunito" w:eastAsia="Nunito" w:cs="Nunito"/>
            <w:color w:val="000000" w:themeColor="text1" w:themeTint="FF" w:themeShade="FF"/>
            <w:sz w:val="20"/>
            <w:szCs w:val="20"/>
          </w:rPr>
          <w:t>mem</w:t>
        </w:r>
        <w:r w:rsidRPr="337760E0" w:rsidR="337760E0">
          <w:rPr>
            <w:rFonts w:ascii="Nunito" w:hAnsi="Nunito" w:eastAsia="Nunito" w:cs="Nunito"/>
            <w:color w:val="000000" w:themeColor="text1" w:themeTint="FF" w:themeShade="FF"/>
            <w:sz w:val="20"/>
            <w:szCs w:val="20"/>
          </w:rPr>
          <w:t xml:space="preserve">bers </w:t>
        </w:r>
      </w:ins>
      <w:r w:rsidRPr="337760E0" w:rsidR="337760E0">
        <w:rPr>
          <w:rFonts w:ascii="Nunito" w:hAnsi="Nunito" w:eastAsia="Nunito" w:cs="Nunito"/>
          <w:color w:val="000000" w:themeColor="text1" w:themeTint="FF" w:themeShade="FF"/>
          <w:sz w:val="20"/>
          <w:szCs w:val="20"/>
          <w:rPrChange w:author="Craig Parker" w:date="2024-08-07T12:23:00Z" w:id="160742077">
            <w:rPr>
              <w:rFonts w:ascii="Nunito" w:hAnsi="Nunito" w:eastAsia="Nunito" w:cs="Nunito"/>
            </w:rPr>
          </w:rPrChange>
        </w:rPr>
        <w:t xml:space="preserve">of the HE²AT Center </w:t>
      </w:r>
      <w:ins w:author="Jessica Senekal" w:date="2024-09-05T06:54:53.294Z" w:id="1996448485">
        <w:r w:rsidRPr="337760E0" w:rsidR="337760E0">
          <w:rPr>
            <w:rFonts w:ascii="Nunito" w:hAnsi="Nunito" w:eastAsia="Nunito" w:cs="Nunito"/>
            <w:color w:val="000000" w:themeColor="text1" w:themeTint="FF" w:themeShade="FF"/>
            <w:sz w:val="20"/>
            <w:szCs w:val="20"/>
          </w:rPr>
          <w:t>C</w:t>
        </w:r>
      </w:ins>
      <w:del w:author="Jessica Senekal" w:date="2024-09-05T06:54:52.837Z" w:id="1138546262">
        <w:r w:rsidRPr="337760E0" w:rsidDel="337760E0">
          <w:rPr>
            <w:rFonts w:ascii="Nunito" w:hAnsi="Nunito" w:eastAsia="Nunito" w:cs="Nunito"/>
            <w:color w:val="000000" w:themeColor="text1" w:themeTint="FF" w:themeShade="FF"/>
            <w:sz w:val="20"/>
            <w:szCs w:val="20"/>
            <w:rPrChange w:author="Craig Parker" w:date="2024-08-07T12:23:00Z" w:id="738486208">
              <w:rPr>
                <w:rFonts w:ascii="Nunito" w:hAnsi="Nunito" w:eastAsia="Nunito" w:cs="Nunito"/>
              </w:rPr>
            </w:rPrChange>
          </w:rPr>
          <w:delText>c</w:delText>
        </w:r>
      </w:del>
      <w:proofErr w:type="spellStart"/>
      <w:r w:rsidRPr="337760E0" w:rsidR="337760E0">
        <w:rPr>
          <w:rFonts w:ascii="Nunito" w:hAnsi="Nunito" w:eastAsia="Nunito" w:cs="Nunito"/>
          <w:color w:val="000000" w:themeColor="text1" w:themeTint="FF" w:themeShade="FF"/>
          <w:sz w:val="20"/>
          <w:szCs w:val="20"/>
          <w:rPrChange w:author="Craig Parker" w:date="2024-08-07T12:23:00Z" w:id="808514190">
            <w:rPr>
              <w:rFonts w:ascii="Nunito" w:hAnsi="Nunito" w:eastAsia="Nunito" w:cs="Nunito"/>
            </w:rPr>
          </w:rPrChange>
        </w:rPr>
        <w:t>onsortium</w:t>
      </w:r>
      <w:proofErr w:type="spellEnd"/>
      <w:ins w:author="Jessica Senekal" w:date="2024-09-04T19:49:46.819Z" w:id="381556936">
        <w:r w:rsidRPr="337760E0" w:rsidR="337760E0">
          <w:rPr>
            <w:rFonts w:ascii="Nunito" w:hAnsi="Nunito" w:eastAsia="Nunito" w:cs="Nunito"/>
            <w:color w:val="000000" w:themeColor="text1" w:themeTint="FF" w:themeShade="FF"/>
            <w:sz w:val="20"/>
            <w:szCs w:val="20"/>
          </w:rPr>
          <w:t xml:space="preserve"> and </w:t>
        </w:r>
      </w:ins>
      <w:del w:author="Jessica Senekal" w:date="2024-09-04T19:49:47.093Z" w:id="796830149">
        <w:r w:rsidRPr="337760E0" w:rsidDel="337760E0">
          <w:rPr>
            <w:rFonts w:ascii="Nunito" w:hAnsi="Nunito" w:eastAsia="Nunito" w:cs="Nunito"/>
            <w:color w:val="000000" w:themeColor="text1" w:themeTint="FF" w:themeShade="FF"/>
            <w:sz w:val="20"/>
            <w:szCs w:val="20"/>
            <w:rPrChange w:author="Craig Parker" w:date="2024-08-07T12:23:00Z" w:id="1347346539">
              <w:rPr>
                <w:rFonts w:ascii="Nunito" w:hAnsi="Nunito" w:eastAsia="Nunito" w:cs="Nunito"/>
              </w:rPr>
            </w:rPrChange>
          </w:rPr>
          <w:delText>,</w:delText>
        </w:r>
      </w:del>
      <w:r w:rsidRPr="337760E0" w:rsidR="337760E0">
        <w:rPr>
          <w:rFonts w:ascii="Nunito" w:hAnsi="Nunito" w:eastAsia="Nunito" w:cs="Nunito"/>
          <w:color w:val="000000" w:themeColor="text1" w:themeTint="FF" w:themeShade="FF"/>
          <w:sz w:val="20"/>
          <w:szCs w:val="20"/>
          <w:rPrChange w:author="Craig Parker" w:date="2024-08-07T12:23:00Z" w:id="505144697">
            <w:rPr>
              <w:rFonts w:ascii="Nunito" w:hAnsi="Nunito" w:eastAsia="Nunito" w:cs="Nunito"/>
            </w:rPr>
          </w:rPrChange>
        </w:rPr>
        <w:t xml:space="preserve"> conduct research using the shared datasets. They adhere to the DMP guidelines for data acquisition, transfer, processing, storage, and access.</w:t>
      </w:r>
      <w:commentRangeEnd w:id="736"/>
      <w:r>
        <w:rPr>
          <w:rStyle w:val="CommentReference"/>
        </w:rPr>
        <w:commentReference w:id="736"/>
      </w:r>
    </w:p>
    <w:p w:rsidRPr="002E4822" w:rsidR="624D22ED" w:rsidRDefault="60C54407" w14:paraId="072DC297" w14:textId="29737FE3">
      <w:pPr>
        <w:pStyle w:val="ListParagraph"/>
        <w:numPr>
          <w:ilvl w:val="0"/>
          <w:numId w:val="45"/>
        </w:numPr>
        <w:spacing w:before="0" w:after="0"/>
        <w:rPr>
          <w:rFonts w:ascii="Nunito" w:hAnsi="Nunito" w:eastAsia="Nunito" w:cs="Nunito"/>
          <w:color w:val="000000" w:themeColor="text1"/>
          <w:sz w:val="20"/>
          <w:rPrChange w:author="Craig Parker" w:date="2024-08-08T08:36:00Z" w16du:dateUtc="2024-08-07T10:23:00Z" w:id="738">
            <w:rPr>
              <w:rFonts w:ascii="Nunito" w:hAnsi="Nunito" w:eastAsia="Nunito" w:cs="Nunito"/>
            </w:rPr>
          </w:rPrChange>
        </w:rPr>
        <w:pPrChange w:author="Craig Parker" w:date="2024-08-06T18:49:00Z" w16du:dateUtc="2024-08-06T16:49:00Z" w:id="739">
          <w:pPr>
            <w:pStyle w:val="ListParagraph"/>
            <w:spacing w:before="0" w:after="0"/>
          </w:pPr>
        </w:pPrChange>
      </w:pPr>
      <w:r w:rsidRPr="002E4822">
        <w:rPr>
          <w:rFonts w:ascii="Nunito" w:hAnsi="Nunito" w:eastAsia="Nunito" w:cs="Nunito"/>
          <w:b/>
          <w:bCs/>
          <w:color w:val="000000" w:themeColor="text1"/>
          <w:sz w:val="20"/>
          <w:rPrChange w:author="Craig Parker" w:date="2024-08-08T08:36:00Z" w:id="740">
            <w:rPr>
              <w:rFonts w:ascii="Nunito" w:hAnsi="Nunito" w:eastAsia="Nunito" w:cs="Nunito"/>
              <w:b/>
              <w:bCs/>
            </w:rPr>
          </w:rPrChange>
        </w:rPr>
        <w:t>El Wazi</w:t>
      </w:r>
      <w:r w:rsidRPr="002E4822">
        <w:rPr>
          <w:rFonts w:ascii="Nunito" w:hAnsi="Nunito" w:eastAsia="Nunito" w:cs="Nunito"/>
          <w:color w:val="000000" w:themeColor="text1"/>
          <w:sz w:val="20"/>
          <w:rPrChange w:author="Craig Parker" w:date="2024-08-07T12:23:00Z" w:id="741">
            <w:rPr>
              <w:rFonts w:ascii="Nunito" w:hAnsi="Nunito" w:eastAsia="Nunito" w:cs="Nunito"/>
            </w:rPr>
          </w:rPrChange>
        </w:rPr>
        <w:t>: As a data management platform, El Wazi facilitates the indexing, storage, and sharing of data within the consortium. It ensures that data is discoverable, accessible, interoperable, and reusable (FAIR principles).</w:t>
      </w:r>
    </w:p>
    <w:p w:rsidRPr="002E4822" w:rsidR="624D22ED" w:rsidRDefault="60C54407" w14:paraId="78B67227" w14:textId="442310B0">
      <w:pPr>
        <w:pStyle w:val="ListParagraph"/>
        <w:numPr>
          <w:ilvl w:val="0"/>
          <w:numId w:val="45"/>
        </w:numPr>
        <w:spacing w:before="0" w:after="0"/>
        <w:rPr>
          <w:rFonts w:ascii="Nunito" w:hAnsi="Nunito" w:eastAsia="Nunito" w:cs="Nunito"/>
          <w:color w:val="000000" w:themeColor="text1"/>
          <w:sz w:val="20"/>
          <w:rPrChange w:author="Craig Parker" w:date="2024-08-08T08:36:00Z" w16du:dateUtc="2024-08-07T10:23:00Z" w:id="742">
            <w:rPr>
              <w:rFonts w:ascii="Nunito" w:hAnsi="Nunito" w:eastAsia="Nunito" w:cs="Nunito"/>
            </w:rPr>
          </w:rPrChange>
        </w:rPr>
        <w:pPrChange w:author="Craig Parker" w:date="2024-08-06T18:49:00Z" w16du:dateUtc="2024-08-06T16:49:00Z" w:id="743">
          <w:pPr>
            <w:pStyle w:val="ListParagraph"/>
            <w:spacing w:before="0" w:after="0"/>
          </w:pPr>
        </w:pPrChange>
      </w:pPr>
      <w:r w:rsidRPr="002E4822">
        <w:rPr>
          <w:rFonts w:ascii="Nunito" w:hAnsi="Nunito" w:eastAsia="Nunito" w:cs="Nunito"/>
          <w:b/>
          <w:bCs/>
          <w:color w:val="000000" w:themeColor="text1"/>
          <w:sz w:val="20"/>
          <w:rPrChange w:author="Craig Parker" w:date="2024-08-08T08:36:00Z" w:id="744">
            <w:rPr>
              <w:rFonts w:ascii="Nunito" w:hAnsi="Nunito" w:eastAsia="Nunito" w:cs="Nunito"/>
              <w:b/>
              <w:bCs/>
            </w:rPr>
          </w:rPrChange>
        </w:rPr>
        <w:t>Training Hubs</w:t>
      </w:r>
      <w:r w:rsidRPr="002E4822">
        <w:rPr>
          <w:rFonts w:ascii="Nunito" w:hAnsi="Nunito" w:eastAsia="Nunito" w:cs="Nunito"/>
          <w:color w:val="000000" w:themeColor="text1"/>
          <w:sz w:val="20"/>
          <w:rPrChange w:author="Craig Parker" w:date="2024-08-07T12:23:00Z" w:id="745">
            <w:rPr>
              <w:rFonts w:ascii="Nunito" w:hAnsi="Nunito" w:eastAsia="Nunito" w:cs="Nunito"/>
            </w:rPr>
          </w:rPrChange>
        </w:rPr>
        <w:t>: These hubs provide training and capacity-building activities for researchers. They utilize the shared data for educational purposes and contribute to the development of data management skills within the consortium.</w:t>
      </w:r>
    </w:p>
    <w:p w:rsidRPr="002E4822" w:rsidR="624D22ED" w:rsidP="3DE9DB2F" w:rsidRDefault="60C54407" w14:paraId="5223010D" w14:textId="07524112">
      <w:pPr>
        <w:pStyle w:val="ListParagraph"/>
        <w:numPr>
          <w:ilvl w:val="0"/>
          <w:numId w:val="45"/>
        </w:numPr>
        <w:spacing w:before="0" w:after="0"/>
        <w:rPr>
          <w:rFonts w:ascii="Nunito" w:hAnsi="Nunito" w:eastAsia="Nunito" w:cs="Nunito"/>
          <w:color w:val="000000" w:themeColor="text1"/>
          <w:sz w:val="20"/>
          <w:szCs w:val="20"/>
          <w:rPrChange w:author="Craig Parker" w:date="2024-08-08T08:36:00Z" w16du:dateUtc="2024-08-07T10:23:00Z" w:id="1366892452">
            <w:rPr>
              <w:rFonts w:ascii="Nunito" w:hAnsi="Nunito" w:eastAsia="Nunito" w:cs="Nunito"/>
            </w:rPr>
          </w:rPrChange>
        </w:rPr>
        <w:pPrChange w:author="Craig Parker" w:date="2024-08-06T18:49:00Z" w16du:dateUtc="2024-08-06T16:49:00Z" w:id="747">
          <w:pPr>
            <w:pStyle w:val="ListParagraph"/>
            <w:spacing w:before="0" w:after="0"/>
          </w:pPr>
        </w:pPrChange>
      </w:pPr>
      <w:r w:rsidRPr="3DE9DB2F" w:rsidR="3DE9DB2F">
        <w:rPr>
          <w:rFonts w:ascii="Nunito" w:hAnsi="Nunito" w:eastAsia="Nunito" w:cs="Nunito"/>
          <w:b w:val="1"/>
          <w:bCs w:val="1"/>
          <w:color w:val="000000" w:themeColor="text1" w:themeTint="FF" w:themeShade="FF"/>
          <w:sz w:val="20"/>
          <w:szCs w:val="20"/>
          <w:rPrChange w:author="Craig Parker" w:date="2024-08-08T08:36:00Z" w:id="1151961682">
            <w:rPr>
              <w:rFonts w:ascii="Nunito" w:hAnsi="Nunito" w:eastAsia="Nunito" w:cs="Nunito"/>
              <w:b w:val="1"/>
              <w:bCs w:val="1"/>
            </w:rPr>
          </w:rPrChange>
        </w:rPr>
        <w:t xml:space="preserve">Researchers </w:t>
      </w:r>
      <w:r w:rsidRPr="3DE9DB2F" w:rsidR="3DE9DB2F">
        <w:rPr>
          <w:rFonts w:ascii="Nunito" w:hAnsi="Nunito" w:eastAsia="Nunito" w:cs="Nunito"/>
          <w:b w:val="1"/>
          <w:bCs w:val="1"/>
          <w:color w:val="000000" w:themeColor="text1" w:themeTint="FF" w:themeShade="FF"/>
          <w:sz w:val="20"/>
          <w:szCs w:val="20"/>
        </w:rPr>
        <w:t xml:space="preserve">seeking </w:t>
      </w:r>
      <w:r w:rsidRPr="3DE9DB2F" w:rsidR="3DE9DB2F">
        <w:rPr>
          <w:rFonts w:ascii="Nunito" w:hAnsi="Nunito" w:eastAsia="Nunito" w:cs="Nunito"/>
          <w:b w:val="1"/>
          <w:bCs w:val="1"/>
          <w:color w:val="000000" w:themeColor="text1" w:themeTint="FF" w:themeShade="FF"/>
          <w:sz w:val="20"/>
          <w:szCs w:val="20"/>
          <w:rPrChange w:author="Craig Parker" w:date="2024-08-08T08:36:00Z" w:id="1469456745">
            <w:rPr>
              <w:rFonts w:ascii="Nunito" w:hAnsi="Nunito" w:eastAsia="Nunito" w:cs="Nunito"/>
              <w:b w:val="1"/>
              <w:bCs w:val="1"/>
            </w:rPr>
          </w:rPrChange>
        </w:rPr>
        <w:t>to Acquire Data</w:t>
      </w:r>
      <w:r w:rsidRPr="3DE9DB2F" w:rsidR="3DE9DB2F">
        <w:rPr>
          <w:rFonts w:ascii="Nunito" w:hAnsi="Nunito" w:eastAsia="Nunito" w:cs="Nunito"/>
          <w:color w:val="000000" w:themeColor="text1" w:themeTint="FF" w:themeShade="FF"/>
          <w:sz w:val="20"/>
          <w:szCs w:val="20"/>
          <w:rPrChange w:author="Craig Parker" w:date="2024-08-07T12:23:00Z" w:id="1772351664">
            <w:rPr>
              <w:rFonts w:ascii="Nunito" w:hAnsi="Nunito" w:eastAsia="Nunito" w:cs="Nunito"/>
            </w:rPr>
          </w:rPrChange>
        </w:rPr>
        <w:t xml:space="preserve">: External researchers seeking access to the HE²AT Center's datasets must follow the data access procedures outlined in this DMP. They are </w:t>
      </w:r>
      <w:r w:rsidRPr="3DE9DB2F" w:rsidR="3DE9DB2F">
        <w:rPr>
          <w:rFonts w:ascii="Nunito" w:hAnsi="Nunito" w:eastAsia="Nunito" w:cs="Nunito"/>
          <w:color w:val="000000" w:themeColor="text1" w:themeTint="FF" w:themeShade="FF"/>
          <w:sz w:val="20"/>
          <w:szCs w:val="20"/>
          <w:rPrChange w:author="Craig Parker" w:date="2024-08-07T12:23:00Z" w:id="741972908">
            <w:rPr>
              <w:rFonts w:ascii="Nunito" w:hAnsi="Nunito" w:eastAsia="Nunito" w:cs="Nunito"/>
            </w:rPr>
          </w:rPrChange>
        </w:rPr>
        <w:t xml:space="preserve">required to comply with data </w:t>
      </w:r>
      <w:r w:rsidRPr="3DE9DB2F" w:rsidR="3DE9DB2F">
        <w:rPr>
          <w:rFonts w:ascii="Nunito" w:hAnsi="Nunito" w:eastAsia="Nunito" w:cs="Nunito"/>
          <w:color w:val="000000" w:themeColor="text1" w:themeTint="FF" w:themeShade="FF"/>
          <w:sz w:val="20"/>
          <w:szCs w:val="20"/>
          <w:rPrChange w:author="Craig Parker" w:date="2024-08-08T08:36:00Z" w:id="1924848105">
            <w:rPr>
              <w:rFonts w:ascii="Nunito" w:hAnsi="Nunito" w:eastAsia="Nunito" w:cs="Nunito"/>
              <w:color w:val="000000" w:themeColor="text1" w:themeTint="FF" w:themeShade="FF"/>
            </w:rPr>
          </w:rPrChange>
        </w:rPr>
        <w:t>transfer</w:t>
      </w:r>
      <w:r w:rsidRPr="3DE9DB2F" w:rsidR="3DE9DB2F">
        <w:rPr>
          <w:rFonts w:ascii="Nunito" w:hAnsi="Nunito" w:eastAsia="Nunito" w:cs="Nunito"/>
          <w:color w:val="000000" w:themeColor="text1" w:themeTint="FF" w:themeShade="FF"/>
          <w:sz w:val="20"/>
          <w:szCs w:val="20"/>
          <w:rPrChange w:author="Craig Parker" w:date="2024-08-07T12:23:00Z" w:id="722097232">
            <w:rPr>
              <w:rFonts w:ascii="Nunito" w:hAnsi="Nunito" w:eastAsia="Nunito" w:cs="Nunito"/>
            </w:rPr>
          </w:rPrChange>
        </w:rPr>
        <w:t xml:space="preserve"> agreements, ethical guidelines, and any conditions set by the Data Access Committee (DAC).</w:t>
      </w:r>
    </w:p>
    <w:p w:rsidRPr="002E4822" w:rsidR="624D22ED" w:rsidP="624D22ED" w:rsidRDefault="624D22ED" w14:paraId="3899F8E6" w14:textId="53DF1830">
      <w:pPr>
        <w:rPr>
          <w:rFonts w:ascii="Nunito" w:hAnsi="Nunito" w:eastAsia="Nunito" w:cs="Nunito"/>
          <w:color w:val="000000" w:themeColor="text1"/>
          <w:sz w:val="20"/>
          <w:rPrChange w:author="Craig Parker" w:date="2024-08-07T12:23:00Z" w16du:dateUtc="2024-08-07T10:23:00Z" w:id="753">
            <w:rPr>
              <w:rFonts w:ascii="Nunito" w:hAnsi="Nunito" w:eastAsia="Nunito" w:cs="Nunito"/>
            </w:rPr>
          </w:rPrChange>
        </w:rPr>
      </w:pPr>
    </w:p>
    <w:p w:rsidRPr="002E4822" w:rsidR="007813F4" w:rsidRDefault="007813F4" w14:paraId="0000003F" w14:textId="77777777">
      <w:pPr>
        <w:rPr>
          <w:rFonts w:ascii="Nunito" w:hAnsi="Nunito" w:eastAsia="Nunito" w:cs="Nunito"/>
          <w:color w:val="000000" w:themeColor="text1"/>
          <w:sz w:val="20"/>
          <w:rPrChange w:author="Craig Parker" w:date="2024-08-07T12:23:00Z" w16du:dateUtc="2024-08-07T10:23:00Z" w:id="754">
            <w:rPr>
              <w:rFonts w:ascii="Nunito" w:hAnsi="Nunito" w:eastAsia="Nunito" w:cs="Nunito"/>
            </w:rPr>
          </w:rPrChange>
        </w:rPr>
      </w:pPr>
    </w:p>
    <w:p w:rsidRPr="002E4822" w:rsidR="007813F4" w:rsidP="00A735A2" w:rsidRDefault="00A735A2" w14:paraId="00000040" w14:textId="7D5A0585">
      <w:pPr>
        <w:pStyle w:val="Heading1"/>
        <w:rPr>
          <w:rFonts w:eastAsia="Nunito"/>
          <w:rPrChange w:author="Craig Parker" w:date="2024-08-07T12:23:00Z" w16du:dateUtc="2024-08-07T10:23:00Z" w:id="755">
            <w:rPr>
              <w:rFonts w:ascii="Nunito" w:hAnsi="Nunito" w:eastAsia="Nunito" w:cs="Nunito"/>
            </w:rPr>
          </w:rPrChange>
        </w:rPr>
      </w:pPr>
      <w:bookmarkStart w:name="_Toc172635202" w:id="756"/>
      <w:bookmarkStart w:name="_Toc173777773" w:id="757"/>
      <w:bookmarkStart w:name="_Toc173963643" w:id="758"/>
      <w:r>
        <w:rPr>
          <w:rFonts w:eastAsia="Nunito"/>
        </w:rPr>
        <w:t xml:space="preserve">2. </w:t>
      </w:r>
      <w:r w:rsidRPr="002E4822" w:rsidR="52A8C99F">
        <w:rPr>
          <w:rFonts w:eastAsia="Nunito"/>
          <w:rPrChange w:author="Craig Parker" w:date="2024-08-07T12:23:00Z" w16du:dateUtc="2024-08-07T10:23:00Z" w:id="759">
            <w:rPr>
              <w:rFonts w:ascii="Nunito" w:hAnsi="Nunito" w:eastAsia="Nunito" w:cs="Nunito"/>
            </w:rPr>
          </w:rPrChange>
        </w:rPr>
        <w:t>Purpose</w:t>
      </w:r>
      <w:bookmarkEnd w:id="756"/>
      <w:bookmarkEnd w:id="757"/>
      <w:bookmarkEnd w:id="758"/>
    </w:p>
    <w:p w:rsidRPr="002E4822" w:rsidR="624D22ED" w:rsidP="3E93EB8D" w:rsidRDefault="3E93EB8D" w14:paraId="27FF3AD4" w14:textId="1C198357">
      <w:pPr>
        <w:spacing w:before="240" w:after="240"/>
        <w:rPr>
          <w:rFonts w:ascii="Nunito" w:hAnsi="Nunito" w:eastAsia="Nunito" w:cs="Nunito"/>
          <w:b/>
          <w:bCs/>
          <w:color w:val="000000" w:themeColor="text1"/>
          <w:sz w:val="20"/>
          <w:rPrChange w:author="Craig Parker" w:date="2024-08-07T12:23:00Z" w16du:dateUtc="2024-08-07T10:23:00Z" w:id="760">
            <w:rPr>
              <w:rFonts w:ascii="Nunito" w:hAnsi="Nunito" w:eastAsia="Nunito" w:cs="Nunito"/>
              <w:b/>
              <w:bCs/>
            </w:rPr>
          </w:rPrChange>
        </w:rPr>
      </w:pPr>
      <w:r w:rsidRPr="002E4822">
        <w:rPr>
          <w:rFonts w:ascii="Nunito" w:hAnsi="Nunito" w:eastAsia="Nunito" w:cs="Nunito"/>
          <w:b/>
          <w:bCs/>
          <w:color w:val="000000" w:themeColor="text1"/>
          <w:sz w:val="20"/>
          <w:rPrChange w:author="Craig Parker" w:date="2024-08-07T12:23:00Z" w16du:dateUtc="2024-08-07T10:23:00Z" w:id="761">
            <w:rPr>
              <w:rFonts w:ascii="Nunito" w:hAnsi="Nunito" w:eastAsia="Nunito" w:cs="Nunito"/>
              <w:b/>
              <w:bCs/>
            </w:rPr>
          </w:rPrChange>
        </w:rPr>
        <w:t xml:space="preserve"> Purpose</w:t>
      </w:r>
    </w:p>
    <w:p w:rsidRPr="002E4822" w:rsidR="624D22ED" w:rsidP="3E93EB8D" w:rsidRDefault="3E93EB8D" w14:paraId="34A839CF" w14:textId="3C605EAB">
      <w:pPr>
        <w:spacing w:before="240" w:after="240"/>
        <w:rPr>
          <w:rFonts w:ascii="Nunito" w:hAnsi="Nunito" w:eastAsia="Nunito" w:cs="Nunito"/>
          <w:color w:val="000000" w:themeColor="text1"/>
          <w:sz w:val="20"/>
          <w:rPrChange w:author="Craig Parker" w:date="2024-08-07T12:23:00Z" w16du:dateUtc="2024-08-07T10:23:00Z" w:id="762">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763">
            <w:rPr>
              <w:rFonts w:ascii="Nunito" w:hAnsi="Nunito" w:eastAsia="Nunito" w:cs="Nunito"/>
            </w:rPr>
          </w:rPrChange>
        </w:rPr>
        <w:t xml:space="preserve">The </w:t>
      </w:r>
      <w:r w:rsidRPr="002E4822" w:rsidR="00894535">
        <w:rPr>
          <w:rFonts w:ascii="Nunito" w:hAnsi="Nunito" w:eastAsia="Nunito" w:cs="Nunito"/>
          <w:color w:val="000000" w:themeColor="text1"/>
          <w:sz w:val="20"/>
        </w:rPr>
        <w:t>Data Management Plan (DMP) aims</w:t>
      </w:r>
      <w:r w:rsidRPr="002E4822">
        <w:rPr>
          <w:rFonts w:ascii="Nunito" w:hAnsi="Nunito" w:eastAsia="Nunito" w:cs="Nunito"/>
          <w:color w:val="000000" w:themeColor="text1"/>
          <w:sz w:val="20"/>
          <w:rPrChange w:author="Craig Parker" w:date="2024-08-07T12:23:00Z" w16du:dateUtc="2024-08-07T10:23:00Z" w:id="764">
            <w:rPr>
              <w:rFonts w:ascii="Nunito" w:hAnsi="Nunito" w:eastAsia="Nunito" w:cs="Nunito"/>
            </w:rPr>
          </w:rPrChange>
        </w:rPr>
        <w:t xml:space="preserve"> to establish comprehensive procedures and standards for </w:t>
      </w:r>
      <w:r w:rsidRPr="002E4822" w:rsidR="00EC4607">
        <w:rPr>
          <w:rFonts w:ascii="Nunito" w:hAnsi="Nunito" w:eastAsia="Nunito" w:cs="Nunito"/>
          <w:color w:val="000000" w:themeColor="text1"/>
          <w:sz w:val="20"/>
        </w:rPr>
        <w:t>transferring, processing, storing, and accessing</w:t>
      </w:r>
      <w:r w:rsidRPr="002E4822">
        <w:rPr>
          <w:rFonts w:ascii="Nunito" w:hAnsi="Nunito" w:eastAsia="Nunito" w:cs="Nunito"/>
          <w:color w:val="000000" w:themeColor="text1"/>
          <w:sz w:val="20"/>
          <w:rPrChange w:author="Craig Parker" w:date="2024-08-07T12:23:00Z" w16du:dateUtc="2024-08-07T10:23:00Z" w:id="765">
            <w:rPr>
              <w:rFonts w:ascii="Nunito" w:hAnsi="Nunito" w:eastAsia="Nunito" w:cs="Nunito"/>
            </w:rPr>
          </w:rPrChange>
        </w:rPr>
        <w:t xml:space="preserve"> data within the HE²AT Center program. This plan aims to ensure </w:t>
      </w:r>
      <w:r w:rsidRPr="002E4822" w:rsidR="00EC4607">
        <w:rPr>
          <w:rFonts w:ascii="Nunito" w:hAnsi="Nunito" w:eastAsia="Nunito" w:cs="Nunito"/>
          <w:color w:val="000000" w:themeColor="text1"/>
          <w:sz w:val="20"/>
        </w:rPr>
        <w:t xml:space="preserve">data integrity, security, and availability </w:t>
      </w:r>
      <w:r w:rsidRPr="002E4822">
        <w:rPr>
          <w:rFonts w:ascii="Nunito" w:hAnsi="Nunito" w:eastAsia="Nunito" w:cs="Nunito"/>
          <w:color w:val="000000" w:themeColor="text1"/>
          <w:sz w:val="20"/>
          <w:rPrChange w:author="Craig Parker" w:date="2024-08-07T12:23:00Z" w16du:dateUtc="2024-08-07T10:23:00Z" w:id="766">
            <w:rPr>
              <w:rFonts w:ascii="Nunito" w:hAnsi="Nunito" w:eastAsia="Nunito" w:cs="Nunito"/>
            </w:rPr>
          </w:rPrChange>
        </w:rPr>
        <w:t>while facilitating effective data sharing and collaboration among all stakeholders.</w:t>
      </w:r>
    </w:p>
    <w:p w:rsidRPr="002E4822" w:rsidR="624D22ED" w:rsidP="3E93EB8D" w:rsidRDefault="3E93EB8D" w14:paraId="34E88A94" w14:textId="1C1F43A9">
      <w:pPr>
        <w:spacing w:before="240" w:after="240"/>
        <w:rPr>
          <w:rFonts w:ascii="Nunito" w:hAnsi="Nunito" w:eastAsia="Nunito" w:cs="Nunito"/>
          <w:color w:val="000000" w:themeColor="text1"/>
          <w:sz w:val="20"/>
          <w:rPrChange w:author="Craig Parker" w:date="2024-08-07T12:23:00Z" w16du:dateUtc="2024-08-07T10:23:00Z" w:id="767">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768">
            <w:rPr>
              <w:rFonts w:ascii="Nunito" w:hAnsi="Nunito" w:eastAsia="Nunito" w:cs="Nunito"/>
            </w:rPr>
          </w:rPrChange>
        </w:rPr>
        <w:t>Specifically, the DMP seeks to:</w:t>
      </w:r>
    </w:p>
    <w:p w:rsidRPr="002E4822" w:rsidR="624D22ED" w:rsidP="6C35A1FA" w:rsidRDefault="60C54407" w14:paraId="0923B198" w14:textId="1B727B2C">
      <w:pPr>
        <w:pStyle w:val="ListParagraph"/>
        <w:numPr>
          <w:ilvl w:val="0"/>
          <w:numId w:val="46"/>
        </w:numPr>
        <w:spacing w:before="0" w:after="0"/>
        <w:rPr>
          <w:rFonts w:ascii="Nunito" w:hAnsi="Nunito" w:eastAsia="Nunito" w:cs="Nunito"/>
          <w:color w:val="000000" w:themeColor="text1"/>
          <w:sz w:val="18"/>
          <w:szCs w:val="18"/>
          <w:rPrChange w:author="Craig Parker" w:date="2024-08-08T08:37:00Z" w16du:dateUtc="2024-08-07T10:23:00Z" w:id="1118946457">
            <w:rPr>
              <w:rFonts w:ascii="Nunito" w:hAnsi="Nunito" w:eastAsia="Nunito" w:cs="Nunito"/>
            </w:rPr>
          </w:rPrChange>
        </w:rPr>
        <w:pPrChange w:author="Craig Parker" w:date="2024-08-06T18:51:00Z" w16du:dateUtc="2024-08-06T16:51:00Z" w:id="770">
          <w:pPr>
            <w:pStyle w:val="ListParagraph"/>
            <w:spacing w:before="0" w:after="0"/>
          </w:pPr>
        </w:pPrChange>
      </w:pPr>
      <w:r w:rsidRPr="6C35A1FA" w:rsidR="6C35A1FA">
        <w:rPr>
          <w:rFonts w:ascii="Nunito" w:hAnsi="Nunito" w:eastAsia="Nunito" w:cs="Nunito"/>
          <w:b w:val="1"/>
          <w:bCs w:val="1"/>
          <w:color w:val="000000" w:themeColor="text1" w:themeTint="FF" w:themeShade="FF"/>
          <w:sz w:val="20"/>
          <w:szCs w:val="20"/>
          <w:rPrChange w:author="Craig Parker" w:date="2024-08-08T08:37:00Z" w:id="271205439">
            <w:rPr>
              <w:rFonts w:ascii="Nunito" w:hAnsi="Nunito" w:eastAsia="Nunito" w:cs="Nunito"/>
              <w:b w:val="1"/>
              <w:bCs w:val="1"/>
            </w:rPr>
          </w:rPrChange>
        </w:rPr>
        <w:t>Standardize Data Management Practices</w:t>
      </w:r>
      <w:r w:rsidRPr="6C35A1FA" w:rsidR="6C35A1FA">
        <w:rPr>
          <w:rFonts w:ascii="Nunito" w:hAnsi="Nunito" w:eastAsia="Nunito" w:cs="Nunito"/>
          <w:color w:val="000000" w:themeColor="text1" w:themeTint="FF" w:themeShade="FF"/>
          <w:sz w:val="20"/>
          <w:szCs w:val="20"/>
          <w:rPrChange w:author="Craig Parker" w:date="2024-08-07T12:23:00Z" w:id="1816827512">
            <w:rPr>
              <w:rFonts w:ascii="Nunito" w:hAnsi="Nunito" w:eastAsia="Nunito" w:cs="Nunito"/>
            </w:rPr>
          </w:rPrChange>
        </w:rPr>
        <w:t>: Define uniform procedures and standards to streamline data handling processes across the</w:t>
      </w:r>
      <w:ins w:author="Jessica Senekal" w:date="2024-09-05T06:53:15.554Z" w:id="381623238">
        <w:r w:rsidRPr="6C35A1FA" w:rsidR="6C35A1FA">
          <w:rPr>
            <w:rFonts w:ascii="Nunito" w:hAnsi="Nunito" w:eastAsia="Nunito" w:cs="Nunito"/>
            <w:color w:val="000000" w:themeColor="text1" w:themeTint="FF" w:themeShade="FF"/>
            <w:sz w:val="20"/>
            <w:szCs w:val="20"/>
          </w:rPr>
          <w:t xml:space="preserve"> HE²AT Center </w:t>
        </w:r>
      </w:ins>
      <w:del w:author="Jessica Senekal" w:date="2024-09-05T06:53:15.88Z" w:id="1148257940">
        <w:r w:rsidRPr="6C35A1FA" w:rsidDel="6C35A1FA">
          <w:rPr>
            <w:rFonts w:ascii="Nunito" w:hAnsi="Nunito" w:eastAsia="Nunito" w:cs="Nunito"/>
            <w:color w:val="000000" w:themeColor="text1" w:themeTint="FF" w:themeShade="FF"/>
            <w:sz w:val="20"/>
            <w:szCs w:val="20"/>
            <w:rPrChange w:author="Craig Parker" w:date="2024-08-07T12:23:00Z" w:id="1401197826">
              <w:rPr>
                <w:rFonts w:ascii="Nunito" w:hAnsi="Nunito" w:eastAsia="Nunito" w:cs="Nunito"/>
              </w:rPr>
            </w:rPrChange>
          </w:rPr>
          <w:delText xml:space="preserve"> </w:delText>
        </w:r>
      </w:del>
      <w:del w:author="Jessica Senekal" w:date="2024-09-05T06:53:16.78Z" w:id="1037132559">
        <w:r w:rsidRPr="6C35A1FA" w:rsidDel="6C35A1FA">
          <w:rPr>
            <w:rFonts w:ascii="Nunito" w:hAnsi="Nunito" w:eastAsia="Nunito" w:cs="Nunito"/>
            <w:color w:val="000000" w:themeColor="text1" w:themeTint="FF" w:themeShade="FF"/>
            <w:sz w:val="20"/>
            <w:szCs w:val="20"/>
            <w:rPrChange w:author="Craig Parker" w:date="2024-08-07T12:23:00Z" w:id="1574977888">
              <w:rPr>
                <w:rFonts w:ascii="Nunito" w:hAnsi="Nunito" w:eastAsia="Nunito" w:cs="Nunito"/>
              </w:rPr>
            </w:rPrChange>
          </w:rPr>
          <w:delText>c</w:delText>
        </w:r>
      </w:del>
      <w:ins w:author="Jessica Senekal" w:date="2024-09-05T06:53:17.219Z" w:id="1616388548">
        <w:r w:rsidRPr="6C35A1FA" w:rsidR="6C35A1FA">
          <w:rPr>
            <w:rFonts w:ascii="Nunito" w:hAnsi="Nunito" w:eastAsia="Nunito" w:cs="Nunito"/>
            <w:color w:val="000000" w:themeColor="text1" w:themeTint="FF" w:themeShade="FF"/>
            <w:sz w:val="20"/>
            <w:szCs w:val="20"/>
          </w:rPr>
          <w:t>C</w:t>
        </w:r>
      </w:ins>
      <w:r w:rsidRPr="6C35A1FA" w:rsidR="6C35A1FA">
        <w:rPr>
          <w:rFonts w:ascii="Nunito" w:hAnsi="Nunito" w:eastAsia="Nunito" w:cs="Nunito"/>
          <w:color w:val="000000" w:themeColor="text1" w:themeTint="FF" w:themeShade="FF"/>
          <w:sz w:val="20"/>
          <w:szCs w:val="20"/>
          <w:rPrChange w:author="Craig Parker" w:date="2024-08-07T12:23:00Z" w:id="1857216102">
            <w:rPr>
              <w:rFonts w:ascii="Nunito" w:hAnsi="Nunito" w:eastAsia="Nunito" w:cs="Nunito"/>
            </w:rPr>
          </w:rPrChange>
        </w:rPr>
        <w:t>onsortium, ensuring consistency and reliability.</w:t>
      </w:r>
    </w:p>
    <w:p w:rsidRPr="002E4822" w:rsidR="624D22ED" w:rsidRDefault="60C54407" w14:paraId="606B9412" w14:textId="7558D79F">
      <w:pPr>
        <w:pStyle w:val="ListParagraph"/>
        <w:numPr>
          <w:ilvl w:val="0"/>
          <w:numId w:val="46"/>
        </w:numPr>
        <w:spacing w:before="0" w:after="0"/>
        <w:rPr>
          <w:rFonts w:ascii="Nunito" w:hAnsi="Nunito" w:eastAsia="Nunito" w:cs="Nunito"/>
          <w:color w:val="000000" w:themeColor="text1"/>
          <w:sz w:val="20"/>
          <w:rPrChange w:author="Craig Parker" w:date="2024-08-08T08:37:00Z" w16du:dateUtc="2024-08-07T10:23:00Z" w:id="773">
            <w:rPr>
              <w:rFonts w:ascii="Nunito" w:hAnsi="Nunito" w:eastAsia="Nunito" w:cs="Nunito"/>
            </w:rPr>
          </w:rPrChange>
        </w:rPr>
        <w:pPrChange w:author="Craig Parker" w:date="2024-08-06T18:51:00Z" w16du:dateUtc="2024-08-06T16:51:00Z" w:id="774">
          <w:pPr>
            <w:pStyle w:val="ListParagraph"/>
            <w:spacing w:before="0" w:after="0"/>
          </w:pPr>
        </w:pPrChange>
      </w:pPr>
      <w:r w:rsidRPr="002E4822">
        <w:rPr>
          <w:rFonts w:ascii="Nunito" w:hAnsi="Nunito" w:eastAsia="Nunito" w:cs="Nunito"/>
          <w:b/>
          <w:bCs/>
          <w:color w:val="000000" w:themeColor="text1"/>
          <w:sz w:val="20"/>
          <w:rPrChange w:author="Craig Parker" w:date="2024-08-08T08:37:00Z" w:id="775">
            <w:rPr>
              <w:rFonts w:ascii="Nunito" w:hAnsi="Nunito" w:eastAsia="Nunito" w:cs="Nunito"/>
              <w:b/>
              <w:bCs/>
            </w:rPr>
          </w:rPrChange>
        </w:rPr>
        <w:t>Enhance Data Security and Privacy</w:t>
      </w:r>
      <w:r w:rsidRPr="002E4822">
        <w:rPr>
          <w:rFonts w:ascii="Nunito" w:hAnsi="Nunito" w:eastAsia="Nunito" w:cs="Nunito"/>
          <w:color w:val="000000" w:themeColor="text1"/>
          <w:sz w:val="20"/>
          <w:rPrChange w:author="Craig Parker" w:date="2024-08-07T12:23:00Z" w:id="776">
            <w:rPr>
              <w:rFonts w:ascii="Nunito" w:hAnsi="Nunito" w:eastAsia="Nunito" w:cs="Nunito"/>
            </w:rPr>
          </w:rPrChange>
        </w:rPr>
        <w:t>: Implement robust measures to protect sensitive and personally identifiable data, complying with relevant legal and ethical standards.</w:t>
      </w:r>
    </w:p>
    <w:p w:rsidRPr="002E4822" w:rsidR="624D22ED" w:rsidRDefault="60C54407" w14:paraId="4F047390" w14:textId="7F3673A3">
      <w:pPr>
        <w:pStyle w:val="ListParagraph"/>
        <w:numPr>
          <w:ilvl w:val="0"/>
          <w:numId w:val="46"/>
        </w:numPr>
        <w:spacing w:before="0" w:after="0"/>
        <w:rPr>
          <w:rFonts w:ascii="Nunito" w:hAnsi="Nunito" w:eastAsia="Nunito" w:cs="Nunito"/>
          <w:color w:val="000000" w:themeColor="text1"/>
          <w:sz w:val="20"/>
          <w:rPrChange w:author="Craig Parker" w:date="2024-08-08T08:37:00Z" w16du:dateUtc="2024-08-07T10:23:00Z" w:id="777">
            <w:rPr>
              <w:rFonts w:ascii="Nunito" w:hAnsi="Nunito" w:eastAsia="Nunito" w:cs="Nunito"/>
            </w:rPr>
          </w:rPrChange>
        </w:rPr>
        <w:pPrChange w:author="Craig Parker" w:date="2024-08-06T18:51:00Z" w16du:dateUtc="2024-08-06T16:51:00Z" w:id="778">
          <w:pPr>
            <w:pStyle w:val="ListParagraph"/>
            <w:spacing w:before="0" w:after="0"/>
          </w:pPr>
        </w:pPrChange>
      </w:pPr>
      <w:r w:rsidRPr="002E4822">
        <w:rPr>
          <w:rFonts w:ascii="Nunito" w:hAnsi="Nunito" w:eastAsia="Nunito" w:cs="Nunito"/>
          <w:b/>
          <w:bCs/>
          <w:color w:val="000000" w:themeColor="text1"/>
          <w:sz w:val="20"/>
          <w:rPrChange w:author="Craig Parker" w:date="2024-08-08T08:37:00Z" w:id="779">
            <w:rPr>
              <w:rFonts w:ascii="Nunito" w:hAnsi="Nunito" w:eastAsia="Nunito" w:cs="Nunito"/>
              <w:b/>
              <w:bCs/>
            </w:rPr>
          </w:rPrChange>
        </w:rPr>
        <w:t>Facilitate Data Sharing and Access</w:t>
      </w:r>
      <w:r w:rsidRPr="002E4822">
        <w:rPr>
          <w:rFonts w:ascii="Nunito" w:hAnsi="Nunito" w:eastAsia="Nunito" w:cs="Nunito"/>
          <w:color w:val="000000" w:themeColor="text1"/>
          <w:sz w:val="20"/>
          <w:rPrChange w:author="Craig Parker" w:date="2024-08-07T12:23:00Z" w:id="780">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8T08:37:00Z" w:id="781">
            <w:rPr>
              <w:rFonts w:ascii="Nunito" w:hAnsi="Nunito" w:eastAsia="Nunito" w:cs="Nunito"/>
              <w:color w:val="000000" w:themeColor="text1"/>
            </w:rPr>
          </w:rPrChange>
        </w:rPr>
        <w:t>Clear guidelines and data transfer agreements (DTAs) promote transparency and collaboration and support data sharing within the consortium and with external researchers</w:t>
      </w:r>
      <w:r w:rsidRPr="002E4822">
        <w:rPr>
          <w:rFonts w:ascii="Nunito" w:hAnsi="Nunito" w:eastAsia="Nunito" w:cs="Nunito"/>
          <w:color w:val="000000" w:themeColor="text1"/>
          <w:sz w:val="20"/>
          <w:rPrChange w:author="Craig Parker" w:date="2024-08-07T12:23:00Z" w:id="782">
            <w:rPr>
              <w:rFonts w:ascii="Nunito" w:hAnsi="Nunito" w:eastAsia="Nunito" w:cs="Nunito"/>
            </w:rPr>
          </w:rPrChange>
        </w:rPr>
        <w:t>.</w:t>
      </w:r>
    </w:p>
    <w:p w:rsidRPr="002E4822" w:rsidR="624D22ED" w:rsidRDefault="60C54407" w14:paraId="79443C34" w14:textId="43776769">
      <w:pPr>
        <w:pStyle w:val="ListParagraph"/>
        <w:numPr>
          <w:ilvl w:val="0"/>
          <w:numId w:val="46"/>
        </w:numPr>
        <w:spacing w:before="0" w:after="0"/>
        <w:rPr>
          <w:rFonts w:ascii="Nunito" w:hAnsi="Nunito" w:eastAsia="Nunito" w:cs="Nunito"/>
          <w:color w:val="000000" w:themeColor="text1"/>
          <w:sz w:val="20"/>
          <w:rPrChange w:author="Craig Parker" w:date="2024-08-08T08:37:00Z" w16du:dateUtc="2024-08-07T10:23:00Z" w:id="783">
            <w:rPr>
              <w:rFonts w:ascii="Nunito" w:hAnsi="Nunito" w:eastAsia="Nunito" w:cs="Nunito"/>
            </w:rPr>
          </w:rPrChange>
        </w:rPr>
        <w:pPrChange w:author="Craig Parker" w:date="2024-08-06T18:51:00Z" w16du:dateUtc="2024-08-06T16:51:00Z" w:id="784">
          <w:pPr>
            <w:pStyle w:val="ListParagraph"/>
            <w:spacing w:before="0" w:after="0"/>
          </w:pPr>
        </w:pPrChange>
      </w:pPr>
      <w:r w:rsidRPr="002E4822">
        <w:rPr>
          <w:rFonts w:ascii="Nunito" w:hAnsi="Nunito" w:eastAsia="Nunito" w:cs="Nunito"/>
          <w:b/>
          <w:bCs/>
          <w:color w:val="000000" w:themeColor="text1"/>
          <w:sz w:val="20"/>
          <w:rPrChange w:author="Craig Parker" w:date="2024-08-08T08:37:00Z" w:id="785">
            <w:rPr>
              <w:rFonts w:ascii="Nunito" w:hAnsi="Nunito" w:eastAsia="Nunito" w:cs="Nunito"/>
              <w:b/>
              <w:bCs/>
            </w:rPr>
          </w:rPrChange>
        </w:rPr>
        <w:t>Support Data-Driven Research</w:t>
      </w:r>
      <w:r w:rsidRPr="002E4822">
        <w:rPr>
          <w:rFonts w:ascii="Nunito" w:hAnsi="Nunito" w:eastAsia="Nunito" w:cs="Nunito"/>
          <w:color w:val="000000" w:themeColor="text1"/>
          <w:sz w:val="20"/>
          <w:rPrChange w:author="Craig Parker" w:date="2024-08-07T12:23:00Z" w:id="786">
            <w:rPr>
              <w:rFonts w:ascii="Nunito" w:hAnsi="Nunito" w:eastAsia="Nunito" w:cs="Nunito"/>
            </w:rPr>
          </w:rPrChange>
        </w:rPr>
        <w:t xml:space="preserve">: Provide a framework that enables researchers to efficiently access and </w:t>
      </w:r>
      <w:proofErr w:type="spellStart"/>
      <w:r w:rsidRPr="002E4822">
        <w:rPr>
          <w:rFonts w:ascii="Nunito" w:hAnsi="Nunito" w:eastAsia="Nunito" w:cs="Nunito"/>
          <w:color w:val="000000" w:themeColor="text1"/>
          <w:sz w:val="20"/>
          <w:rPrChange w:author="Craig Parker" w:date="2024-08-08T08:37:00Z" w:id="787">
            <w:rPr>
              <w:rFonts w:ascii="Nunito" w:hAnsi="Nunito" w:eastAsia="Nunito" w:cs="Nunito"/>
              <w:color w:val="000000" w:themeColor="text1"/>
            </w:rPr>
          </w:rPrChange>
        </w:rPr>
        <w:t>utilise</w:t>
      </w:r>
      <w:proofErr w:type="spellEnd"/>
      <w:r w:rsidRPr="002E4822">
        <w:rPr>
          <w:rFonts w:ascii="Nunito" w:hAnsi="Nunito" w:eastAsia="Nunito" w:cs="Nunito"/>
          <w:color w:val="000000" w:themeColor="text1"/>
          <w:sz w:val="20"/>
          <w:rPrChange w:author="Craig Parker" w:date="2024-08-07T12:23:00Z" w:id="788">
            <w:rPr>
              <w:rFonts w:ascii="Nunito" w:hAnsi="Nunito" w:eastAsia="Nunito" w:cs="Nunito"/>
            </w:rPr>
          </w:rPrChange>
        </w:rPr>
        <w:t xml:space="preserve"> data for innovative research, contributing to the HE²AT Center's mission of advancing heat-health knowledge and interventions.</w:t>
      </w:r>
    </w:p>
    <w:p w:rsidRPr="002E4822" w:rsidR="624D22ED" w:rsidRDefault="60C54407" w14:paraId="56AC7AC9" w14:textId="67990B3B">
      <w:pPr>
        <w:pStyle w:val="ListParagraph"/>
        <w:numPr>
          <w:ilvl w:val="0"/>
          <w:numId w:val="46"/>
        </w:numPr>
        <w:spacing w:before="0" w:after="0"/>
        <w:rPr>
          <w:rFonts w:ascii="Nunito" w:hAnsi="Nunito" w:eastAsia="Nunito" w:cs="Nunito"/>
          <w:color w:val="000000" w:themeColor="text1"/>
          <w:sz w:val="20"/>
          <w:rPrChange w:author="Craig Parker" w:date="2024-08-08T08:37:00Z" w16du:dateUtc="2024-08-07T10:23:00Z" w:id="789">
            <w:rPr>
              <w:rFonts w:ascii="Nunito" w:hAnsi="Nunito" w:eastAsia="Nunito" w:cs="Nunito"/>
            </w:rPr>
          </w:rPrChange>
        </w:rPr>
        <w:pPrChange w:author="Craig Parker" w:date="2024-08-06T18:51:00Z" w16du:dateUtc="2024-08-06T16:51:00Z" w:id="790">
          <w:pPr>
            <w:pStyle w:val="ListParagraph"/>
            <w:spacing w:before="0" w:after="0"/>
          </w:pPr>
        </w:pPrChange>
      </w:pPr>
      <w:r w:rsidRPr="002E4822">
        <w:rPr>
          <w:rFonts w:ascii="Nunito" w:hAnsi="Nunito" w:eastAsia="Nunito" w:cs="Nunito"/>
          <w:b/>
          <w:bCs/>
          <w:color w:val="000000" w:themeColor="text1"/>
          <w:sz w:val="20"/>
          <w:rPrChange w:author="Craig Parker" w:date="2024-08-08T08:37:00Z" w:id="791">
            <w:rPr>
              <w:rFonts w:ascii="Nunito" w:hAnsi="Nunito" w:eastAsia="Nunito" w:cs="Nunito"/>
              <w:b/>
              <w:bCs/>
            </w:rPr>
          </w:rPrChange>
        </w:rPr>
        <w:t>Ensure Compliance with Ethical Guidelines</w:t>
      </w:r>
      <w:r w:rsidRPr="002E4822">
        <w:rPr>
          <w:rFonts w:ascii="Nunito" w:hAnsi="Nunito" w:eastAsia="Nunito" w:cs="Nunito"/>
          <w:color w:val="000000" w:themeColor="text1"/>
          <w:sz w:val="20"/>
          <w:rPrChange w:author="Craig Parker" w:date="2024-08-07T12:23:00Z" w:id="792">
            <w:rPr>
              <w:rFonts w:ascii="Nunito" w:hAnsi="Nunito" w:eastAsia="Nunito" w:cs="Nunito"/>
            </w:rPr>
          </w:rPrChange>
        </w:rPr>
        <w:t>: Maintain adherence to ethical standards and guidelines, including obtaining necessary approvals and consents for data use.</w:t>
      </w:r>
    </w:p>
    <w:p w:rsidRPr="002E4822" w:rsidR="624D22ED" w:rsidP="6C35A1FA" w:rsidRDefault="3E93EB8D" w14:paraId="5D2ADBAB" w14:textId="1405042C">
      <w:pPr>
        <w:pStyle w:val="Normal"/>
        <w:spacing w:before="240" w:after="240"/>
        <w:rPr>
          <w:rFonts w:ascii="Nunito" w:hAnsi="Nunito" w:eastAsia="Nunito" w:cs="Nunito"/>
          <w:color w:val="000000" w:themeColor="text1"/>
          <w:sz w:val="20"/>
          <w:szCs w:val="20"/>
          <w:rPrChange w:author="Craig Parker" w:date="2024-08-07T12:23:00Z" w16du:dateUtc="2024-08-07T10:23:00Z" w:id="1036128515">
            <w:rPr>
              <w:rFonts w:ascii="Nunito" w:hAnsi="Nunito" w:eastAsia="Nunito" w:cs="Nunito"/>
            </w:rPr>
          </w:rPrChange>
        </w:rPr>
        <w:pPrChange w:author="Jessica Senekal" w:date="2024-09-05T06:53:46.822Z">
          <w:pPr>
            <w:spacing w:before="240" w:after="240"/>
          </w:pPr>
        </w:pPrChange>
      </w:pPr>
      <w:r w:rsidRPr="6C35A1FA" w:rsidR="6C35A1FA">
        <w:rPr>
          <w:rFonts w:ascii="Nunito" w:hAnsi="Nunito" w:eastAsia="Nunito" w:cs="Nunito"/>
          <w:color w:val="000000" w:themeColor="text1" w:themeTint="FF" w:themeShade="FF"/>
          <w:sz w:val="20"/>
          <w:szCs w:val="20"/>
          <w:rPrChange w:author="Craig Parker" w:date="2024-08-07T12:23:00Z" w:id="1118744798">
            <w:rPr>
              <w:rFonts w:ascii="Nunito" w:hAnsi="Nunito" w:eastAsia="Nunito" w:cs="Nunito"/>
            </w:rPr>
          </w:rPrChange>
        </w:rPr>
        <w:t xml:space="preserve">While this DMP outlines the procedures for data access by external parties, detailed data sharing outside the </w:t>
      </w:r>
      <w:ins w:author="Jessica Senekal" w:date="2024-09-05T06:53:50.889Z" w:id="1765672641">
        <w:r w:rsidRPr="6C35A1FA" w:rsidR="6C35A1FA">
          <w:rPr>
            <w:rFonts w:ascii="Nunito" w:hAnsi="Nunito" w:eastAsia="Nunito" w:cs="Nunito"/>
            <w:color w:val="000000" w:themeColor="text1" w:themeTint="FF" w:themeShade="FF"/>
            <w:sz w:val="20"/>
            <w:szCs w:val="20"/>
          </w:rPr>
          <w:t xml:space="preserve">HE²AT Center </w:t>
        </w:r>
      </w:ins>
      <w:del w:author="Jessica Senekal" w:date="2024-09-05T06:53:51.11Z" w:id="1940008668">
        <w:r w:rsidRPr="6C35A1FA" w:rsidDel="6C35A1FA">
          <w:rPr>
            <w:rFonts w:ascii="Nunito" w:hAnsi="Nunito" w:eastAsia="Nunito" w:cs="Nunito"/>
            <w:color w:val="000000" w:themeColor="text1" w:themeTint="FF" w:themeShade="FF"/>
            <w:sz w:val="20"/>
            <w:szCs w:val="20"/>
            <w:rPrChange w:author="Craig Parker" w:date="2024-08-07T12:23:00Z" w:id="2131753597">
              <w:rPr>
                <w:rFonts w:ascii="Nunito" w:hAnsi="Nunito" w:eastAsia="Nunito" w:cs="Nunito"/>
              </w:rPr>
            </w:rPrChange>
          </w:rPr>
          <w:delText>c</w:delText>
        </w:r>
      </w:del>
      <w:ins w:author="Jessica Senekal" w:date="2024-09-05T06:53:51.782Z" w:id="879356807">
        <w:r w:rsidRPr="6C35A1FA" w:rsidR="6C35A1FA">
          <w:rPr>
            <w:rFonts w:ascii="Nunito" w:hAnsi="Nunito" w:eastAsia="Nunito" w:cs="Nunito"/>
            <w:color w:val="000000" w:themeColor="text1" w:themeTint="FF" w:themeShade="FF"/>
            <w:sz w:val="20"/>
            <w:szCs w:val="20"/>
          </w:rPr>
          <w:t>C</w:t>
        </w:r>
      </w:ins>
      <w:r w:rsidRPr="6C35A1FA" w:rsidR="6C35A1FA">
        <w:rPr>
          <w:rFonts w:ascii="Nunito" w:hAnsi="Nunito" w:eastAsia="Nunito" w:cs="Nunito"/>
          <w:color w:val="000000" w:themeColor="text1" w:themeTint="FF" w:themeShade="FF"/>
          <w:sz w:val="20"/>
          <w:szCs w:val="20"/>
          <w:rPrChange w:author="Craig Parker" w:date="2024-08-07T12:23:00Z" w:id="314559816">
            <w:rPr>
              <w:rFonts w:ascii="Nunito" w:hAnsi="Nunito" w:eastAsia="Nunito" w:cs="Nunito"/>
            </w:rPr>
          </w:rPrChange>
        </w:rPr>
        <w:t xml:space="preserve">onsortium is further supported by associated Data </w:t>
      </w:r>
      <w:r w:rsidRPr="6C35A1FA" w:rsidR="6C35A1FA">
        <w:rPr>
          <w:rFonts w:ascii="Nunito" w:hAnsi="Nunito" w:eastAsia="Nunito" w:cs="Nunito"/>
          <w:color w:val="000000" w:themeColor="text1" w:themeTint="FF" w:themeShade="FF"/>
          <w:sz w:val="20"/>
          <w:szCs w:val="20"/>
        </w:rPr>
        <w:t>Transfer</w:t>
      </w:r>
      <w:r w:rsidRPr="6C35A1FA" w:rsidR="6C35A1FA">
        <w:rPr>
          <w:rFonts w:ascii="Nunito" w:hAnsi="Nunito" w:eastAsia="Nunito" w:cs="Nunito"/>
          <w:color w:val="000000" w:themeColor="text1" w:themeTint="FF" w:themeShade="FF"/>
          <w:sz w:val="20"/>
          <w:szCs w:val="20"/>
          <w:rPrChange w:author="Craig Parker" w:date="2024-08-07T12:23:00Z" w:id="799440375">
            <w:rPr>
              <w:rFonts w:ascii="Nunito" w:hAnsi="Nunito" w:eastAsia="Nunito" w:cs="Nunito"/>
            </w:rPr>
          </w:rPrChange>
        </w:rPr>
        <w:t xml:space="preserve"> Agreements, ensuring that all data management activities align with the HE²AT Center's objectives and ethical commitments.</w:t>
      </w:r>
    </w:p>
    <w:p w:rsidRPr="002E4822" w:rsidR="624D22ED" w:rsidP="624D22ED" w:rsidRDefault="624D22ED" w14:paraId="2D7AD5F3" w14:textId="265F905D">
      <w:pPr>
        <w:rPr>
          <w:rFonts w:ascii="Nunito" w:hAnsi="Nunito" w:eastAsia="Nunito" w:cs="Nunito"/>
          <w:color w:val="000000" w:themeColor="text1"/>
          <w:sz w:val="20"/>
          <w:rPrChange w:author="Craig Parker" w:date="2024-08-07T12:23:00Z" w16du:dateUtc="2024-08-07T10:23:00Z" w:id="796">
            <w:rPr>
              <w:rFonts w:ascii="Nunito" w:hAnsi="Nunito" w:eastAsia="Nunito" w:cs="Nunito"/>
            </w:rPr>
          </w:rPrChange>
        </w:rPr>
      </w:pPr>
    </w:p>
    <w:p w:rsidRPr="002E4822" w:rsidR="007813F4" w:rsidRDefault="007813F4" w14:paraId="00000042" w14:textId="77777777">
      <w:pPr>
        <w:rPr>
          <w:rFonts w:ascii="Nunito" w:hAnsi="Nunito" w:eastAsia="Nunito" w:cs="Nunito"/>
          <w:color w:val="000000" w:themeColor="text1"/>
          <w:sz w:val="20"/>
          <w:rPrChange w:author="Craig Parker" w:date="2024-08-07T12:23:00Z" w16du:dateUtc="2024-08-07T10:23:00Z" w:id="797">
            <w:rPr>
              <w:rFonts w:ascii="Nunito" w:hAnsi="Nunito" w:eastAsia="Nunito" w:cs="Nunito"/>
            </w:rPr>
          </w:rPrChange>
        </w:rPr>
      </w:pPr>
    </w:p>
    <w:p w:rsidRPr="002E4822" w:rsidR="00AE02E3" w:rsidRDefault="00AE02E3" w14:paraId="6A60C92E" w14:textId="77777777">
      <w:pPr>
        <w:overflowPunct/>
        <w:autoSpaceDE/>
        <w:autoSpaceDN/>
        <w:adjustRightInd/>
        <w:rPr>
          <w:rFonts w:ascii="Nunito" w:hAnsi="Nunito" w:eastAsia="Nunito" w:cs="Nunito"/>
          <w:color w:val="000000" w:themeColor="text1"/>
          <w:sz w:val="20"/>
          <w:rPrChange w:author="Craig Parker" w:date="2024-08-07T12:23:00Z" w16du:dateUtc="2024-08-07T10:23:00Z" w:id="798">
            <w:rPr>
              <w:rFonts w:ascii="Nunito" w:hAnsi="Nunito" w:eastAsia="Nunito" w:cs="Nunito"/>
              <w:sz w:val="40"/>
              <w:szCs w:val="40"/>
            </w:rPr>
          </w:rPrChange>
        </w:rPr>
      </w:pPr>
      <w:bookmarkStart w:name="_Toc172635203" w:id="799"/>
      <w:r w:rsidRPr="002E4822">
        <w:rPr>
          <w:rFonts w:ascii="Nunito" w:hAnsi="Nunito" w:eastAsia="Nunito" w:cs="Nunito"/>
          <w:color w:val="000000" w:themeColor="text1"/>
          <w:sz w:val="20"/>
          <w:rPrChange w:author="Craig Parker" w:date="2024-08-07T12:23:00Z" w16du:dateUtc="2024-08-07T10:23:00Z" w:id="800">
            <w:rPr>
              <w:rFonts w:ascii="Nunito" w:hAnsi="Nunito" w:eastAsia="Nunito" w:cs="Nunito"/>
            </w:rPr>
          </w:rPrChange>
        </w:rPr>
        <w:br w:type="page"/>
      </w:r>
      <w:bookmarkEnd w:id="799"/>
    </w:p>
    <w:p w:rsidRPr="002E4822" w:rsidR="007813F4" w:rsidRDefault="007813F4" w14:paraId="00000044" w14:textId="77777777">
      <w:pPr>
        <w:rPr>
          <w:rFonts w:ascii="Nunito" w:hAnsi="Nunito" w:eastAsia="Nunito" w:cs="Nunito"/>
          <w:color w:val="000000" w:themeColor="text1"/>
          <w:sz w:val="20"/>
          <w:rPrChange w:author="Craig Parker" w:date="2024-08-07T12:23:00Z" w16du:dateUtc="2024-08-07T10:23:00Z" w:id="801">
            <w:rPr>
              <w:rFonts w:ascii="Nunito" w:hAnsi="Nunito" w:eastAsia="Nunito" w:cs="Nunito"/>
            </w:rPr>
          </w:rPrChange>
        </w:rPr>
      </w:pPr>
    </w:p>
    <w:p w:rsidRPr="002E4822" w:rsidR="3E93EB8D" w:rsidRDefault="3E93EB8D" w14:paraId="0F17719D" w14:textId="3DD2FBD1">
      <w:pPr>
        <w:rPr>
          <w:rFonts w:ascii="Nunito" w:hAnsi="Nunito"/>
          <w:color w:val="000000" w:themeColor="text1"/>
          <w:sz w:val="20"/>
          <w:rPrChange w:author="Craig Parker" w:date="2024-08-07T12:23:00Z" w16du:dateUtc="2024-08-07T10:23:00Z" w:id="802">
            <w:rPr/>
          </w:rPrChange>
        </w:rPr>
      </w:pPr>
    </w:p>
    <w:p w:rsidRPr="002E4822" w:rsidR="007813F4" w:rsidRDefault="007813F4" w14:paraId="00000077" w14:textId="77777777">
      <w:pPr>
        <w:rPr>
          <w:rFonts w:ascii="Nunito" w:hAnsi="Nunito" w:eastAsia="Nunito" w:cs="Nunito"/>
          <w:color w:val="000000" w:themeColor="text1"/>
          <w:sz w:val="20"/>
          <w:rPrChange w:author="Craig Parker" w:date="2024-08-07T12:23:00Z" w16du:dateUtc="2024-08-07T10:23:00Z" w:id="803">
            <w:rPr>
              <w:rFonts w:ascii="Nunito" w:hAnsi="Nunito" w:eastAsia="Nunito" w:cs="Nunito"/>
            </w:rPr>
          </w:rPrChange>
        </w:rPr>
      </w:pPr>
    </w:p>
    <w:p w:rsidRPr="002E4822" w:rsidR="007813F4" w:rsidP="00A735A2" w:rsidRDefault="00A735A2" w14:paraId="00000078" w14:textId="09808707">
      <w:pPr>
        <w:pStyle w:val="Heading1"/>
        <w:rPr>
          <w:rFonts w:eastAsia="Nunito"/>
          <w:rPrChange w:author="Craig Parker" w:date="2024-08-07T12:23:00Z" w16du:dateUtc="2024-08-07T10:23:00Z" w:id="804">
            <w:rPr>
              <w:rFonts w:ascii="Nunito" w:hAnsi="Nunito" w:eastAsia="Nunito" w:cs="Nunito"/>
            </w:rPr>
          </w:rPrChange>
        </w:rPr>
      </w:pPr>
      <w:bookmarkStart w:name="_Toc172635204" w:id="805"/>
      <w:bookmarkStart w:name="_Toc173777776" w:id="806"/>
      <w:bookmarkStart w:name="_Toc173963644" w:id="807"/>
      <w:r>
        <w:rPr>
          <w:rFonts w:eastAsia="Nunito"/>
        </w:rPr>
        <w:t xml:space="preserve">3. </w:t>
      </w:r>
      <w:r w:rsidRPr="002E4822" w:rsidR="52A8C99F">
        <w:rPr>
          <w:rFonts w:eastAsia="Nunito"/>
          <w:rPrChange w:author="Craig Parker" w:date="2024-08-07T12:23:00Z" w16du:dateUtc="2024-08-07T10:23:00Z" w:id="808">
            <w:rPr>
              <w:rFonts w:ascii="Nunito" w:hAnsi="Nunito" w:eastAsia="Nunito" w:cs="Nunito"/>
            </w:rPr>
          </w:rPrChange>
        </w:rPr>
        <w:t>Background</w:t>
      </w:r>
      <w:bookmarkEnd w:id="805"/>
      <w:bookmarkEnd w:id="806"/>
      <w:bookmarkEnd w:id="807"/>
    </w:p>
    <w:p w:rsidRPr="002E4822" w:rsidR="007813F4" w:rsidRDefault="3E93EB8D" w14:paraId="00000079" w14:textId="5B36F6C4">
      <w:pPr>
        <w:rPr>
          <w:rFonts w:ascii="Nunito" w:hAnsi="Nunito" w:eastAsia="Nunito" w:cs="Nunito"/>
          <w:color w:val="000000" w:themeColor="text1"/>
          <w:sz w:val="20"/>
          <w:rPrChange w:author="Craig Parker" w:date="2024-08-07T12:23:00Z" w16du:dateUtc="2024-08-07T10:23:00Z" w:id="809">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810">
            <w:rPr>
              <w:rFonts w:ascii="Nunito" w:hAnsi="Nunito" w:eastAsia="Nunito" w:cs="Nunito"/>
            </w:rPr>
          </w:rPrChange>
        </w:rPr>
        <w:t xml:space="preserve">The </w:t>
      </w:r>
      <w:proofErr w:type="spellStart"/>
      <w:r w:rsidRPr="002E4822">
        <w:rPr>
          <w:rFonts w:ascii="Nunito" w:hAnsi="Nunito" w:eastAsia="Nunito" w:cs="Nunito"/>
          <w:color w:val="000000" w:themeColor="text1"/>
          <w:sz w:val="20"/>
          <w:rPrChange w:author="Craig Parker" w:date="2024-08-07T12:23:00Z" w16du:dateUtc="2024-08-07T10:23:00Z" w:id="811">
            <w:rPr>
              <w:rFonts w:ascii="Nunito" w:hAnsi="Nunito" w:eastAsia="Nunito" w:cs="Nunito"/>
            </w:rPr>
          </w:rPrChange>
        </w:rPr>
        <w:t>HEat</w:t>
      </w:r>
      <w:proofErr w:type="spellEnd"/>
      <w:r w:rsidRPr="002E4822">
        <w:rPr>
          <w:rFonts w:ascii="Nunito" w:hAnsi="Nunito" w:eastAsia="Nunito" w:cs="Nunito"/>
          <w:color w:val="000000" w:themeColor="text1"/>
          <w:sz w:val="20"/>
          <w:rPrChange w:author="Craig Parker" w:date="2024-08-07T12:23:00Z" w16du:dateUtc="2024-08-07T10:23:00Z" w:id="812">
            <w:rPr>
              <w:rFonts w:ascii="Nunito" w:hAnsi="Nunito" w:eastAsia="Nunito" w:cs="Nunito"/>
            </w:rPr>
          </w:rPrChange>
        </w:rPr>
        <w:t xml:space="preserve"> and </w:t>
      </w:r>
      <w:proofErr w:type="spellStart"/>
      <w:proofErr w:type="gramStart"/>
      <w:r w:rsidRPr="002E4822">
        <w:rPr>
          <w:rFonts w:ascii="Nunito" w:hAnsi="Nunito" w:eastAsia="Nunito" w:cs="Nunito"/>
          <w:color w:val="000000" w:themeColor="text1"/>
          <w:sz w:val="20"/>
          <w:rPrChange w:author="Craig Parker" w:date="2024-08-07T12:23:00Z" w16du:dateUtc="2024-08-07T10:23:00Z" w:id="813">
            <w:rPr>
              <w:rFonts w:ascii="Nunito" w:hAnsi="Nunito" w:eastAsia="Nunito" w:cs="Nunito"/>
            </w:rPr>
          </w:rPrChange>
        </w:rPr>
        <w:t>HEalth</w:t>
      </w:r>
      <w:proofErr w:type="spellEnd"/>
      <w:r w:rsidRPr="002E4822">
        <w:rPr>
          <w:rFonts w:ascii="Nunito" w:hAnsi="Nunito" w:eastAsia="Nunito" w:cs="Nunito"/>
          <w:color w:val="000000" w:themeColor="text1"/>
          <w:sz w:val="20"/>
          <w:rPrChange w:author="Craig Parker" w:date="2024-08-07T12:23:00Z" w16du:dateUtc="2024-08-07T10:23:00Z" w:id="814">
            <w:rPr>
              <w:rFonts w:ascii="Nunito" w:hAnsi="Nunito" w:eastAsia="Nunito" w:cs="Nunito"/>
            </w:rPr>
          </w:rPrChange>
        </w:rPr>
        <w:t xml:space="preserve">  Africa</w:t>
      </w:r>
      <w:proofErr w:type="gramEnd"/>
      <w:r w:rsidRPr="002E4822">
        <w:rPr>
          <w:rFonts w:ascii="Nunito" w:hAnsi="Nunito" w:eastAsia="Nunito" w:cs="Nunito"/>
          <w:color w:val="000000" w:themeColor="text1"/>
          <w:sz w:val="20"/>
          <w:rPrChange w:author="Craig Parker" w:date="2024-08-07T12:23:00Z" w16du:dateUtc="2024-08-07T10:23:00Z" w:id="815">
            <w:rPr>
              <w:rFonts w:ascii="Nunito" w:hAnsi="Nunito" w:eastAsia="Nunito" w:cs="Nunito"/>
            </w:rPr>
          </w:rPrChange>
        </w:rPr>
        <w:t xml:space="preserve"> Transdisciplinary Center, HE²AT Center, is a U54 Cooperation agreement with the NIH (2021-2026). The HE²AT Center aspires to become a Center of Excellence in heat-health research, capacity building and engagement, using population health science and applying data science methodologies to improve the health of populations in Africa and beyond. The goal of the HE²AT Center is to advance the development of new health knowledge and human capacities </w:t>
      </w:r>
      <w:r w:rsidRPr="002E4822" w:rsidR="00894535">
        <w:rPr>
          <w:rFonts w:ascii="Nunito" w:hAnsi="Nunito" w:eastAsia="Nunito" w:cs="Nunito"/>
          <w:color w:val="000000" w:themeColor="text1"/>
          <w:sz w:val="20"/>
        </w:rPr>
        <w:t>by</w:t>
      </w:r>
      <w:r w:rsidRPr="002E4822">
        <w:rPr>
          <w:rFonts w:ascii="Nunito" w:hAnsi="Nunito" w:eastAsia="Nunito" w:cs="Nunito"/>
          <w:color w:val="000000" w:themeColor="text1"/>
          <w:sz w:val="20"/>
          <w:rPrChange w:author="Craig Parker" w:date="2024-08-07T12:23:00Z" w16du:dateUtc="2024-08-07T10:23:00Z" w:id="816">
            <w:rPr>
              <w:rFonts w:ascii="Nunito" w:hAnsi="Nunito" w:eastAsia="Nunito" w:cs="Nunito"/>
            </w:rPr>
          </w:rPrChange>
        </w:rPr>
        <w:t xml:space="preserve"> reusing existing data to generate and then disseminate heat-health knowledge and innovations.</w:t>
      </w:r>
    </w:p>
    <w:p w:rsidRPr="002E4822" w:rsidR="007813F4" w:rsidRDefault="007813F4" w14:paraId="0000007A" w14:textId="77777777">
      <w:pPr>
        <w:rPr>
          <w:rFonts w:ascii="Nunito" w:hAnsi="Nunito" w:eastAsia="Nunito" w:cs="Nunito"/>
          <w:color w:val="000000" w:themeColor="text1"/>
          <w:sz w:val="20"/>
          <w:rPrChange w:author="Craig Parker" w:date="2024-08-07T12:23:00Z" w16du:dateUtc="2024-08-07T10:23:00Z" w:id="817">
            <w:rPr>
              <w:rFonts w:ascii="Nunito" w:hAnsi="Nunito" w:eastAsia="Nunito" w:cs="Nunito"/>
            </w:rPr>
          </w:rPrChange>
        </w:rPr>
      </w:pPr>
    </w:p>
    <w:p w:rsidRPr="002E4822" w:rsidR="007813F4" w:rsidP="6C35A1FA" w:rsidRDefault="0E3CF60B" w14:paraId="0000007B" w14:textId="77777777">
      <w:pPr>
        <w:rPr>
          <w:rFonts w:ascii="Nunito" w:hAnsi="Nunito" w:eastAsia="Nunito" w:cs="Nunito"/>
          <w:b w:val="1"/>
          <w:bCs w:val="1"/>
          <w:rPrChange w:author="" w16du:dateUtc="2024-08-07T10:23:00Z" w:id="583031856">
            <w:rPr>
              <w:rFonts w:ascii="Nunito" w:hAnsi="Nunito" w:eastAsia="Nunito" w:cs="Nunito"/>
              <w:b/>
              <w:bCs/>
            </w:rPr>
          </w:rPrChange>
        </w:rPr>
      </w:pPr>
      <w:r w:rsidRPr="6C35A1FA" w:rsidR="6C35A1FA">
        <w:rPr>
          <w:rFonts w:ascii="Nunito" w:hAnsi="Nunito" w:eastAsia="Nunito" w:cs="Nunito"/>
          <w:b w:val="1"/>
          <w:bCs w:val="1"/>
        </w:rPr>
        <w:t>RP1 description</w:t>
      </w:r>
    </w:p>
    <w:p w:rsidRPr="002E4822" w:rsidR="007813F4" w:rsidP="6C35A1FA" w:rsidRDefault="0E3CF60B" w14:paraId="0000007C" w14:textId="0E0FB6E8">
      <w:pPr>
        <w:rPr>
          <w:rFonts w:ascii="Nunito" w:hAnsi="Nunito" w:eastAsia="Nunito" w:cs="Nunito"/>
          <w:color w:val="000000" w:themeColor="text1"/>
          <w:sz w:val="20"/>
          <w:szCs w:val="20"/>
          <w:rPrChange w:author="Craig Parker" w:date="2024-08-07T12:23:00Z" w16du:dateUtc="2024-08-07T10:23:00Z" w:id="1342311299">
            <w:rPr>
              <w:rFonts w:ascii="Nunito" w:hAnsi="Nunito" w:eastAsia="Nunito" w:cs="Nunito"/>
            </w:rPr>
          </w:rPrChange>
        </w:rPr>
      </w:pPr>
      <w:r w:rsidRPr="6C35A1FA">
        <w:rPr>
          <w:rFonts w:ascii="Nunito" w:hAnsi="Nunito" w:eastAsia="Nunito" w:cs="Nunito"/>
        </w:rPr>
        <w:t xml:space="preserve">Research </w:t>
      </w:r>
      <w:r w:rsidRPr="6C35A1FA">
        <w:rPr>
          <w:rFonts w:ascii="Nunito" w:hAnsi="Nunito" w:eastAsia="Nunito" w:cs="Nunito"/>
          <w:color w:val="000000" w:themeColor="text1"/>
          <w:sz w:val="20"/>
          <w:szCs w:val="20"/>
          <w:rPrChange w:author="Craig Parker" w:date="2024-08-07T12:23:00Z" w:id="1991523957">
            <w:rPr>
              <w:rFonts w:ascii="Nunito" w:hAnsi="Nunito" w:eastAsia="Nunito" w:cs="Nunito"/>
            </w:rPr>
          </w:rPrChange>
        </w:rPr>
        <w:t>p</w:t>
      </w:r>
      <w:r w:rsidRPr="6C35A1FA">
        <w:rPr>
          <w:rFonts w:ascii="Nunito" w:hAnsi="Nunito" w:eastAsia="Nunito" w:cs="Nunito"/>
          <w:color w:val="000000" w:themeColor="text1"/>
          <w:sz w:val="20"/>
          <w:szCs w:val="20"/>
          <w:rPrChange w:author="Craig Parker" w:date="2024-08-07T12:23:00Z" w:id="468644371">
            <w:rPr>
              <w:rFonts w:ascii="Nunito" w:hAnsi="Nunito" w:eastAsia="Nunito" w:cs="Nunito"/>
            </w:rPr>
          </w:rPrChange>
        </w:rPr>
        <w:t>roject 1 is an Individual participant data (IPD) meta-analysis to assess the size and shape/nature of associations between exposure to high ambient temperatures and selected maternal and child conditions within the first two years of life. Such techniques have not yet been employed in climate change and health</w:t>
      </w:r>
      <w:r w:rsidRPr="6C35A1FA" w:rsidR="00F31347">
        <w:rPr>
          <w:rFonts w:ascii="Nunito" w:hAnsi="Nunito" w:eastAsia="Nunito" w:cs="Nunito"/>
          <w:color w:val="000000" w:themeColor="text1"/>
          <w:sz w:val="20"/>
          <w:szCs w:val="20"/>
          <w:rPrChange w:author="Craig Parker" w:date="2024-08-07T12:23:00Z" w:id="1950337763">
            <w:rPr>
              <w:rFonts w:ascii="Nunito" w:hAnsi="Nunito" w:eastAsia="Nunito" w:cs="Nunito"/>
            </w:rPr>
          </w:rPrChange>
        </w:rPr>
        <w:t>. They can</w:t>
      </w:r>
      <w:r w:rsidRPr="6C35A1FA">
        <w:rPr>
          <w:rFonts w:ascii="Nunito" w:hAnsi="Nunito" w:eastAsia="Nunito" w:cs="Nunito"/>
          <w:color w:val="000000" w:themeColor="text1"/>
          <w:sz w:val="20"/>
          <w:szCs w:val="20"/>
          <w:rPrChange w:author="Craig Parker" w:date="2024-08-07T12:23:00Z" w:id="794957124">
            <w:rPr>
              <w:rFonts w:ascii="Nunito" w:hAnsi="Nunito" w:eastAsia="Nunito" w:cs="Nunito"/>
            </w:rPr>
          </w:rPrChange>
        </w:rPr>
        <w:t xml:space="preserve"> overcome many limitations of traditional analyses of individual datasets and biases in classic systematic review methodology. The project will systematically identify potentially eligible African cohort studies or trials through systematic mapping reviews. Data will be </w:t>
      </w:r>
      <w:proofErr w:type="spellStart"/>
      <w:r w:rsidRPr="6C35A1FA" w:rsidR="3E93EB8D">
        <w:rPr>
          <w:rFonts w:ascii="Nunito" w:hAnsi="Nunito" w:eastAsia="Nunito" w:cs="Nunito"/>
          <w:color w:val="000000" w:themeColor="text1"/>
          <w:sz w:val="20"/>
          <w:szCs w:val="20"/>
          <w:rPrChange w:author="Craig Parker" w:date="2024-08-07T12:23:00Z" w:id="1563623597">
            <w:rPr>
              <w:rFonts w:ascii="Nunito" w:hAnsi="Nunito" w:eastAsia="Nunito" w:cs="Nunito"/>
            </w:rPr>
          </w:rPrChange>
        </w:rPr>
        <w:t>harmonised</w:t>
      </w:r>
      <w:proofErr w:type="spellEnd"/>
      <w:r w:rsidRPr="6C35A1FA">
        <w:rPr>
          <w:rFonts w:ascii="Nunito" w:hAnsi="Nunito" w:eastAsia="Nunito" w:cs="Nunito"/>
          <w:color w:val="000000" w:themeColor="text1"/>
          <w:sz w:val="20"/>
          <w:szCs w:val="20"/>
          <w:rPrChange w:author="Craig Parker" w:date="2024-08-07T12:23:00Z" w:id="1131580487">
            <w:rPr>
              <w:rFonts w:ascii="Nunito" w:hAnsi="Nunito" w:eastAsia="Nunito" w:cs="Nunito"/>
            </w:rPr>
          </w:rPrChange>
        </w:rPr>
        <w:t xml:space="preserve"> through re-coding raw individual participant data into a </w:t>
      </w:r>
      <w:r w:rsidRPr="6C35A1FA" w:rsidR="00F31347">
        <w:rPr>
          <w:rFonts w:ascii="Nunito" w:hAnsi="Nunito" w:eastAsia="Nunito" w:cs="Nunito"/>
          <w:color w:val="000000" w:themeColor="text1"/>
          <w:sz w:val="20"/>
          <w:szCs w:val="20"/>
          <w:rPrChange w:author="Craig Parker" w:date="2024-08-07T12:23:00Z" w:id="1648008338">
            <w:rPr>
              <w:rFonts w:ascii="Nunito" w:hAnsi="Nunito" w:eastAsia="Nunito" w:cs="Nunito"/>
            </w:rPr>
          </w:rPrChange>
        </w:rPr>
        <w:t>standard</w:t>
      </w:r>
      <w:r w:rsidRPr="6C35A1FA">
        <w:rPr>
          <w:rFonts w:ascii="Nunito" w:hAnsi="Nunito" w:eastAsia="Nunito" w:cs="Nunito"/>
          <w:color w:val="000000" w:themeColor="text1"/>
          <w:sz w:val="20"/>
          <w:szCs w:val="20"/>
          <w:rPrChange w:author="Craig Parker" w:date="2024-08-07T12:23:00Z" w:id="2022420560">
            <w:rPr>
              <w:rFonts w:ascii="Nunito" w:hAnsi="Nunito" w:eastAsia="Nunito" w:cs="Nunito"/>
            </w:rPr>
          </w:rPrChange>
        </w:rPr>
        <w:t xml:space="preserve"> set of variables</w:t>
      </w:r>
      <w:r w:rsidRPr="6C35A1FA" w:rsidR="00F31347">
        <w:rPr>
          <w:rFonts w:ascii="Nunito" w:hAnsi="Nunito" w:eastAsia="Nunito" w:cs="Nunito"/>
          <w:color w:val="000000" w:themeColor="text1"/>
          <w:sz w:val="20"/>
          <w:szCs w:val="20"/>
          <w:rPrChange w:author="Craig Parker" w:date="2024-08-07T12:23:00Z" w:id="1295114114">
            <w:rPr>
              <w:rFonts w:ascii="Nunito" w:hAnsi="Nunito" w:eastAsia="Nunito" w:cs="Nunito"/>
            </w:rPr>
          </w:rPrChange>
        </w:rPr>
        <w:t>. Subsequently</w:t>
      </w:r>
      <w:r w:rsidRPr="6C35A1FA">
        <w:rPr>
          <w:rFonts w:ascii="Nunito" w:hAnsi="Nunito" w:eastAsia="Nunito" w:cs="Nunito"/>
          <w:color w:val="000000" w:themeColor="text1"/>
          <w:sz w:val="20"/>
          <w:szCs w:val="20"/>
          <w:rPrChange w:author="Craig Parker" w:date="2024-08-07T12:23:00Z" w:id="228447028">
            <w:rPr>
              <w:rFonts w:ascii="Nunito" w:hAnsi="Nunito" w:eastAsia="Nunito" w:cs="Nunito"/>
            </w:rPr>
          </w:rPrChange>
        </w:rPr>
        <w:t xml:space="preserve">, all the individual participant's data from each eligible study will be pooled. Analyses that include a range of traditional statistical and novel </w:t>
      </w:r>
      <w:r w:rsidRPr="6C35A1FA" w:rsidR="00F31347">
        <w:rPr>
          <w:rFonts w:ascii="Nunito" w:hAnsi="Nunito" w:eastAsia="Nunito" w:cs="Nunito"/>
          <w:color w:val="000000" w:themeColor="text1"/>
          <w:sz w:val="20"/>
          <w:szCs w:val="20"/>
          <w:rPrChange w:author="Craig Parker" w:date="2024-08-07T12:23:00Z" w:id="57608669">
            <w:rPr>
              <w:rFonts w:ascii="Nunito" w:hAnsi="Nunito" w:eastAsia="Nunito" w:cs="Nunito"/>
            </w:rPr>
          </w:rPrChange>
        </w:rPr>
        <w:t>machine-learning</w:t>
      </w:r>
      <w:r w:rsidRPr="6C35A1FA">
        <w:rPr>
          <w:rFonts w:ascii="Nunito" w:hAnsi="Nunito" w:eastAsia="Nunito" w:cs="Nunito"/>
          <w:color w:val="000000" w:themeColor="text1"/>
          <w:sz w:val="20"/>
          <w:szCs w:val="20"/>
          <w:rPrChange w:author="Craig Parker" w:date="2024-08-07T12:23:00Z" w:id="1977089433">
            <w:rPr>
              <w:rFonts w:ascii="Nunito" w:hAnsi="Nunito" w:eastAsia="Nunito" w:cs="Nunito"/>
            </w:rPr>
          </w:rPrChange>
        </w:rPr>
        <w:t xml:space="preserve"> approaches will quantify associations between exposure to high temperatures and adverse maternal and neonatal outcomes. The study may provide robust, definitive evidence on the impacts of heat on maternal and child health and allow for estimation of the burden of rises in temperatures and other climate change manifestations on maternal and neonatal health</w:t>
      </w:r>
      <w:r w:rsidRPr="6C35A1FA" w:rsidR="00EC6E6B">
        <w:rPr>
          <w:rFonts w:ascii="Nunito" w:hAnsi="Nunito" w:eastAsia="Nunito" w:cs="Nunito"/>
          <w:color w:val="000000" w:themeColor="text1"/>
          <w:sz w:val="20"/>
          <w:szCs w:val="20"/>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Pr="6C35A1FA" w:rsidR="00EC6E6B">
        <w:rPr>
          <w:rFonts w:ascii="Nunito" w:hAnsi="Nunito" w:eastAsia="Nunito" w:cs="Nunito"/>
          <w:color w:val="000000" w:themeColor="text1"/>
          <w:sz w:val="20"/>
          <w:szCs w:val="20"/>
        </w:rPr>
        <w:instrText xml:space="preserve"> ADDIN EN.CITE </w:instrText>
      </w:r>
      <w:r w:rsidRPr="6C35A1FA" w:rsidR="00EC6E6B">
        <w:rPr>
          <w:rFonts w:ascii="Nunito" w:hAnsi="Nunito" w:eastAsia="Nunito" w:cs="Nunito"/>
          <w:color w:val="000000" w:themeColor="text1"/>
          <w:sz w:val="20"/>
          <w:szCs w:val="20"/>
        </w:rPr>
        <w:fldChar w:fldCharType="begin">
          <w:fldData xml:space="preserve">PEVuZE5vdGU+PENpdGU+PEF1dGhvcj5MYWtob288L0F1dGhvcj48WWVhcj4yMDI0PC9ZZWFyPjxS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</w:fldData>
        </w:fldChar>
      </w:r>
      <w:r w:rsidRPr="6C35A1FA" w:rsidR="00EC6E6B">
        <w:rPr>
          <w:rFonts w:ascii="Nunito" w:hAnsi="Nunito" w:eastAsia="Nunito" w:cs="Nunito"/>
          <w:color w:val="000000" w:themeColor="text1"/>
          <w:sz w:val="20"/>
          <w:szCs w:val="20"/>
        </w:rPr>
        <w:instrText xml:space="preserve"> ADDIN EN.CITE.DATA </w:instrText>
      </w:r>
      <w:r w:rsidRPr="00594D30" w:rsidR="00EC6E6B">
        <w:rPr>
          <w:rFonts w:ascii="Nunito" w:hAnsi="Nunito" w:eastAsia="Nunito" w:cs="Nunito"/>
          <w:color w:val="000000" w:themeColor="text1"/>
          <w:sz w:val="20"/>
        </w:rPr>
      </w:r>
      <w:r w:rsidRPr="6C35A1FA" w:rsidR="00EC6E6B">
        <w:rPr>
          <w:rFonts w:ascii="Nunito" w:hAnsi="Nunito" w:eastAsia="Nunito" w:cs="Nunito"/>
          <w:color w:val="000000" w:themeColor="text1"/>
          <w:sz w:val="20"/>
          <w:szCs w:val="20"/>
        </w:rPr>
        <w:fldChar w:fldCharType="end"/>
      </w:r>
      <w:r w:rsidRPr="00594D30" w:rsidR="00EC6E6B">
        <w:rPr>
          <w:rFonts w:ascii="Nunito" w:hAnsi="Nunito" w:eastAsia="Nunito" w:cs="Nunito"/>
          <w:color w:val="000000" w:themeColor="text1"/>
          <w:sz w:val="20"/>
        </w:rPr>
      </w:r>
      <w:r w:rsidRPr="6C35A1FA" w:rsidR="00EC6E6B">
        <w:rPr>
          <w:rFonts w:ascii="Nunito" w:hAnsi="Nunito" w:eastAsia="Nunito" w:cs="Nunito"/>
          <w:color w:val="000000" w:themeColor="text1"/>
          <w:sz w:val="20"/>
          <w:szCs w:val="20"/>
        </w:rPr>
        <w:fldChar w:fldCharType="separate"/>
      </w:r>
      <w:r w:rsidRPr="6C35A1FA" w:rsidR="00EC6E6B">
        <w:rPr>
          <w:rFonts w:ascii="Nunito" w:hAnsi="Nunito" w:eastAsia="Nunito" w:cs="Nunito"/>
          <w:noProof/>
          <w:color w:val="000000" w:themeColor="text1"/>
          <w:sz w:val="20"/>
          <w:szCs w:val="20"/>
          <w:rPrChange w:author="Craig Parker" w:date="2024-08-07T12:23:00Z" w:id="1459470915">
            <w:rPr>
              <w:rFonts w:ascii="Nunito" w:hAnsi="Nunito" w:eastAsia="Nunito" w:cs="Nunito"/>
              <w:noProof/>
            </w:rPr>
          </w:rPrChange>
        </w:rPr>
        <w:t>[1]</w:t>
      </w:r>
      <w:r w:rsidRPr="6C35A1FA" w:rsidR="00EC6E6B">
        <w:rPr>
          <w:rFonts w:ascii="Nunito" w:hAnsi="Nunito" w:eastAsia="Nunito" w:cs="Nunito"/>
          <w:color w:val="000000" w:themeColor="text1"/>
          <w:sz w:val="20"/>
          <w:szCs w:val="20"/>
        </w:rPr>
        <w:fldChar w:fldCharType="end"/>
      </w:r>
      <w:r w:rsidRPr="6C35A1FA">
        <w:rPr>
          <w:rFonts w:ascii="Nunito" w:hAnsi="Nunito" w:eastAsia="Nunito" w:cs="Nunito"/>
          <w:color w:val="000000" w:themeColor="text1"/>
          <w:sz w:val="20"/>
          <w:szCs w:val="20"/>
          <w:rPrChange w:author="Craig Parker" w:date="2024-08-07T12:23:00Z" w:id="1473529270">
            <w:rPr>
              <w:rFonts w:ascii="Nunito" w:hAnsi="Nunito" w:eastAsia="Nunito" w:cs="Nunito"/>
            </w:rPr>
          </w:rPrChange>
        </w:rPr>
        <w:t xml:space="preserve">. </w:t>
      </w:r>
    </w:p>
    <w:p w:rsidRPr="002E4822" w:rsidR="007813F4" w:rsidRDefault="007813F4" w14:paraId="0000007D" w14:textId="77777777">
      <w:pPr>
        <w:rPr>
          <w:rFonts w:ascii="Nunito" w:hAnsi="Nunito" w:eastAsia="Nunito" w:cs="Nunito"/>
          <w:color w:val="000000" w:themeColor="text1"/>
          <w:sz w:val="20"/>
          <w:rPrChange w:author="Craig Parker" w:date="2024-08-07T12:23:00Z" w16du:dateUtc="2024-08-07T10:23:00Z" w:id="841">
            <w:rPr>
              <w:rFonts w:ascii="Nunito" w:hAnsi="Nunito" w:eastAsia="Nunito" w:cs="Nunito"/>
            </w:rPr>
          </w:rPrChange>
        </w:rPr>
      </w:pPr>
    </w:p>
    <w:p w:rsidRPr="002E4822" w:rsidR="007813F4" w:rsidP="3E93EB8D" w:rsidRDefault="3E93EB8D" w14:paraId="0000007F" w14:textId="2DE7F175">
      <w:pPr>
        <w:rPr>
          <w:rFonts w:ascii="Nunito" w:hAnsi="Nunito" w:eastAsia="Nunito" w:cs="Nunito"/>
          <w:b/>
          <w:bCs/>
          <w:color w:val="000000" w:themeColor="text1"/>
          <w:sz w:val="20"/>
          <w:rPrChange w:author="Craig Parker" w:date="2024-08-07T12:23:00Z" w16du:dateUtc="2024-08-07T10:23:00Z" w:id="842">
            <w:rPr>
              <w:rFonts w:ascii="Nunito" w:hAnsi="Nunito" w:eastAsia="Nunito" w:cs="Nunito"/>
              <w:b/>
              <w:bCs/>
            </w:rPr>
          </w:rPrChange>
        </w:rPr>
      </w:pPr>
      <w:r w:rsidRPr="002E4822">
        <w:rPr>
          <w:rFonts w:ascii="Nunito" w:hAnsi="Nunito" w:eastAsia="Nunito" w:cs="Nunito"/>
          <w:b/>
          <w:bCs/>
          <w:color w:val="000000" w:themeColor="text1"/>
          <w:sz w:val="20"/>
          <w:rPrChange w:author="Craig Parker" w:date="2024-08-07T12:23:00Z" w16du:dateUtc="2024-08-07T10:23:00Z" w:id="843">
            <w:rPr>
              <w:rFonts w:ascii="Nunito" w:hAnsi="Nunito" w:eastAsia="Nunito" w:cs="Nunito"/>
              <w:b/>
              <w:bCs/>
            </w:rPr>
          </w:rPrChange>
        </w:rPr>
        <w:t>RP2 description</w:t>
      </w:r>
    </w:p>
    <w:p w:rsidRPr="002E4822" w:rsidR="00EC4607" w:rsidP="00EC4607" w:rsidRDefault="00EC4607" w14:paraId="6E1F3019" w14:textId="3D851429">
      <w:pPr>
        <w:jc w:val="both"/>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Rapid urban growth and stretched health services in African cities, coupled with rising temperatures, pose significant public health challenges. High ambient temperatures cause considerable morbidity and mortality, influenced by temperature gradients and socio-environmental factors. This project, conducted in Abidjan, Ivory Coast, and Johannesburg, South Africa, will investigate heat exposure risks to develop an early warning system for vulnerable groups.</w:t>
      </w:r>
    </w:p>
    <w:p w:rsidRPr="002E4822" w:rsidR="00EC4607" w:rsidP="00EC4607" w:rsidRDefault="00EC4607" w14:paraId="50D08049" w14:textId="3C44774E">
      <w:pPr>
        <w:jc w:val="both"/>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 xml:space="preserve">We will use data science methods, including natural language processing and predictive geospatial analysis, to integrate diverse data streams. Factors such as urban form, socioeconomic data, and high-resolution climate data will be </w:t>
      </w:r>
      <w:r w:rsidRPr="002E4822" w:rsidR="00E42C75">
        <w:rPr>
          <w:rFonts w:ascii="Nunito" w:hAnsi="Nunito" w:eastAsia="Nunito" w:cs="Nunito"/>
          <w:color w:val="000000" w:themeColor="text1"/>
          <w:sz w:val="20"/>
          <w:lang w:val="en-ZA"/>
        </w:rPr>
        <w:t>analysed</w:t>
      </w:r>
      <w:r w:rsidRPr="002E4822">
        <w:rPr>
          <w:rFonts w:ascii="Nunito" w:hAnsi="Nunito" w:eastAsia="Nunito" w:cs="Nunito"/>
          <w:color w:val="000000" w:themeColor="text1"/>
          <w:sz w:val="20"/>
          <w:lang w:val="en-ZA"/>
        </w:rPr>
        <w:t xml:space="preserve">. The project aims to estimate historical and future heat hazards </w:t>
      </w:r>
      <w:r w:rsidRPr="002E4822">
        <w:rPr>
          <w:rFonts w:ascii="Nunito" w:hAnsi="Nunito" w:eastAsia="Nunito" w:cs="Nunito"/>
          <w:color w:val="000000" w:themeColor="text1"/>
          <w:sz w:val="20"/>
          <w:lang w:val="en-ZA"/>
        </w:rPr>
        <w:t>and develop a predictive model linking heat exposure to health outcomes. Health data will come from cohort and clinical trials in the target cities.</w:t>
      </w:r>
    </w:p>
    <w:p w:rsidRPr="002E4822" w:rsidR="00EC4607" w:rsidP="00EC4607" w:rsidRDefault="00EC4607" w14:paraId="69D64363" w14:textId="77777777">
      <w:pPr>
        <w:jc w:val="both"/>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Various dissemination methods for the early warning system will be explored, including a web-based application. The project aligns with DS-I Africa objectives and may expand to other Research Hubs and cities across Africa.</w:t>
      </w:r>
    </w:p>
    <w:p w:rsidRPr="002E4822" w:rsidR="007813F4" w:rsidP="00EC4607" w:rsidRDefault="009511AE" w14:paraId="00000085" w14:textId="6C9747DC">
      <w:pPr>
        <w:jc w:val="both"/>
        <w:rPr>
          <w:rFonts w:ascii="Nunito" w:hAnsi="Nunito" w:eastAsia="Nunito" w:cs="Nunito"/>
          <w:color w:val="000000" w:themeColor="text1"/>
          <w:sz w:val="20"/>
          <w:rPrChange w:author="Craig Parker" w:date="2024-08-07T12:23:00Z" w16du:dateUtc="2024-08-07T10:23:00Z" w:id="84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845">
            <w:rPr>
              <w:rFonts w:ascii="Nunito" w:hAnsi="Nunito" w:eastAsia="Nunito" w:cs="Nunito"/>
            </w:rPr>
          </w:rPrChange>
        </w:rPr>
        <w:t xml:space="preserve">Rapid urban growth, significant levels of informality and increasingly stretched health services, intersecting with observed past and projected future temperature increases, have resulted in a critical emergent public health challenge in African cities. High ambient temperatures can cause considerable morbidity and mortality in urban areas. </w:t>
      </w:r>
      <w:r w:rsidRPr="002E4822" w:rsidR="00F31347">
        <w:rPr>
          <w:rFonts w:ascii="Nunito" w:hAnsi="Nunito" w:eastAsia="Nunito" w:cs="Nunito"/>
          <w:color w:val="000000" w:themeColor="text1"/>
          <w:sz w:val="20"/>
          <w:rPrChange w:author="Craig Parker" w:date="2024-08-07T12:23:00Z" w16du:dateUtc="2024-08-07T10:23:00Z" w:id="846">
            <w:rPr>
              <w:rFonts w:ascii="Nunito" w:hAnsi="Nunito" w:eastAsia="Nunito" w:cs="Nunito"/>
            </w:rPr>
          </w:rPrChange>
        </w:rPr>
        <w:t>Temperature gradients and geographic, socio-environmental and demographic factors determine the magnitude and pattern of health impacts</w:t>
      </w:r>
      <w:r w:rsidRPr="002E4822">
        <w:rPr>
          <w:rFonts w:ascii="Nunito" w:hAnsi="Nunito" w:eastAsia="Nunito" w:cs="Nunito"/>
          <w:color w:val="000000" w:themeColor="text1"/>
          <w:sz w:val="20"/>
          <w:rPrChange w:author="Craig Parker" w:date="2024-08-07T12:23:00Z" w16du:dateUtc="2024-08-07T10:23:00Z" w:id="847">
            <w:rPr>
              <w:rFonts w:ascii="Nunito" w:hAnsi="Nunito" w:eastAsia="Nunito" w:cs="Nunito"/>
            </w:rPr>
          </w:rPrChange>
        </w:rPr>
        <w:t xml:space="preserve">. Understanding this complexity is key to developing effective responses that fit </w:t>
      </w:r>
      <w:r w:rsidRPr="002E4822" w:rsidR="00F31347">
        <w:rPr>
          <w:rFonts w:ascii="Nunito" w:hAnsi="Nunito" w:eastAsia="Nunito" w:cs="Nunito"/>
          <w:color w:val="000000" w:themeColor="text1"/>
          <w:sz w:val="20"/>
          <w:rPrChange w:author="Craig Parker" w:date="2024-08-07T12:23:00Z" w16du:dateUtc="2024-08-07T10:23:00Z" w:id="848">
            <w:rPr>
              <w:rFonts w:ascii="Nunito" w:hAnsi="Nunito" w:eastAsia="Nunito" w:cs="Nunito"/>
            </w:rPr>
          </w:rPrChange>
        </w:rPr>
        <w:t>cities' spatial and demographic heterogeneity</w:t>
      </w:r>
      <w:r w:rsidRPr="002E4822">
        <w:rPr>
          <w:rFonts w:ascii="Nunito" w:hAnsi="Nunito" w:eastAsia="Nunito" w:cs="Nunito"/>
          <w:color w:val="000000" w:themeColor="text1"/>
          <w:sz w:val="20"/>
          <w:rPrChange w:author="Craig Parker" w:date="2024-08-07T12:23:00Z" w16du:dateUtc="2024-08-07T10:23:00Z" w:id="849">
            <w:rPr>
              <w:rFonts w:ascii="Nunito" w:hAnsi="Nunito" w:eastAsia="Nunito" w:cs="Nunito"/>
            </w:rPr>
          </w:rPrChange>
        </w:rPr>
        <w:t xml:space="preserve">. This </w:t>
      </w:r>
      <w:r w:rsidRPr="002E4822" w:rsidR="00F31347">
        <w:rPr>
          <w:rFonts w:ascii="Nunito" w:hAnsi="Nunito" w:eastAsia="Nunito" w:cs="Nunito"/>
          <w:color w:val="000000" w:themeColor="text1"/>
          <w:sz w:val="20"/>
          <w:rPrChange w:author="Craig Parker" w:date="2024-08-07T12:23:00Z" w16du:dateUtc="2024-08-07T10:23:00Z" w:id="850">
            <w:rPr>
              <w:rFonts w:ascii="Nunito" w:hAnsi="Nunito" w:eastAsia="Nunito" w:cs="Nunito"/>
            </w:rPr>
          </w:rPrChange>
        </w:rPr>
        <w:t>project, which will take place in Abidjan, Ivory Coast,</w:t>
      </w:r>
      <w:r w:rsidRPr="002E4822">
        <w:rPr>
          <w:rFonts w:ascii="Nunito" w:hAnsi="Nunito" w:eastAsia="Nunito" w:cs="Nunito"/>
          <w:color w:val="000000" w:themeColor="text1"/>
          <w:sz w:val="20"/>
          <w:rPrChange w:author="Craig Parker" w:date="2024-08-07T12:23:00Z" w16du:dateUtc="2024-08-07T10:23:00Z" w:id="851">
            <w:rPr>
              <w:rFonts w:ascii="Nunito" w:hAnsi="Nunito" w:eastAsia="Nunito" w:cs="Nunito"/>
            </w:rPr>
          </w:rPrChange>
        </w:rPr>
        <w:t xml:space="preserve"> and Johannesburg, South Africa, aims to be the most extensive investigation of the risks posed by heat exposure and urbanity in Africa to date.  This will be in aid of developing an early warning system aimed at mitigating the impacts of heat for highly vulnerable group</w:t>
      </w:r>
      <w:r w:rsidRPr="002E4822" w:rsidR="00EC6E6B">
        <w:rPr>
          <w:rFonts w:ascii="Nunito" w:hAnsi="Nunito" w:eastAsia="Nunito" w:cs="Nunito"/>
          <w:color w:val="000000" w:themeColor="text1"/>
          <w:sz w:val="20"/>
          <w:rPrChange w:author="Craig Parker" w:date="2024-08-07T12:23:00Z" w16du:dateUtc="2024-08-07T10:23:00Z" w:id="852">
            <w:rPr>
              <w:rFonts w:ascii="Nunito" w:hAnsi="Nunito" w:eastAsia="Nunito" w:cs="Nunito"/>
            </w:rPr>
          </w:rPrChange>
        </w:rPr>
        <w:t>s</w:t>
      </w:r>
      <w:r w:rsidRPr="002E4822" w:rsidR="00EC6E6B">
        <w:rPr>
          <w:rFonts w:ascii="Nunito" w:hAnsi="Nunito" w:eastAsia="Nunito" w:cs="Nunito"/>
          <w:color w:val="000000" w:themeColor="text1"/>
          <w:sz w:val="20"/>
          <w:rPrChange w:author="Craig Parker" w:date="2024-08-07T12:23:00Z" w16du:dateUtc="2024-08-07T10:23:00Z" w:id="853">
            <w:rPr>
              <w:rFonts w:ascii="Nunito" w:hAnsi="Nunito" w:eastAsia="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Pr="002E4822" w:rsidR="00EC6E6B">
        <w:rPr>
          <w:rFonts w:ascii="Nunito" w:hAnsi="Nunito" w:eastAsia="Nunito" w:cs="Nunito"/>
          <w:color w:val="000000" w:themeColor="text1"/>
          <w:sz w:val="20"/>
          <w:rPrChange w:author="Craig Parker" w:date="2024-08-07T12:23:00Z" w16du:dateUtc="2024-08-07T10:23:00Z" w:id="854">
            <w:rPr>
              <w:rFonts w:ascii="Nunito" w:hAnsi="Nunito" w:eastAsia="Nunito" w:cs="Nunito"/>
            </w:rPr>
          </w:rPrChange>
        </w:rPr>
        <w:instrText xml:space="preserve"> ADDIN EN.CITE </w:instrText>
      </w:r>
      <w:r w:rsidRPr="002E4822" w:rsidR="00EC6E6B">
        <w:rPr>
          <w:rFonts w:ascii="Nunito" w:hAnsi="Nunito" w:eastAsia="Nunito" w:cs="Nunito"/>
          <w:color w:val="000000" w:themeColor="text1"/>
          <w:sz w:val="20"/>
          <w:rPrChange w:author="Craig Parker" w:date="2024-08-07T12:23:00Z" w16du:dateUtc="2024-08-07T10:23:00Z" w:id="855">
            <w:rPr>
              <w:rFonts w:ascii="Nunito" w:hAnsi="Nunito" w:eastAsia="Nunito" w:cs="Nunito"/>
            </w:rPr>
          </w:rPrChange>
        </w:rPr>
        <w:fldChar w:fldCharType="begin">
          <w:fldData xml:space="preserve">PEVuZE5vdGU+PENpdGU+PEF1dGhvcj5KYWNrPC9BdXRob3I+PFllYXI+MjAyNDwvWWVhcj48UmVj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</w:fldData>
        </w:fldChar>
      </w:r>
      <w:r w:rsidRPr="002E4822" w:rsidR="00EC6E6B">
        <w:rPr>
          <w:rFonts w:ascii="Nunito" w:hAnsi="Nunito" w:eastAsia="Nunito" w:cs="Nunito"/>
          <w:color w:val="000000" w:themeColor="text1"/>
          <w:sz w:val="20"/>
          <w:rPrChange w:author="Craig Parker" w:date="2024-08-07T12:23:00Z" w16du:dateUtc="2024-08-07T10:23:00Z" w:id="856">
            <w:rPr>
              <w:rFonts w:ascii="Nunito" w:hAnsi="Nunito" w:eastAsia="Nunito" w:cs="Nunito"/>
            </w:rPr>
          </w:rPrChange>
        </w:rPr>
        <w:instrText xml:space="preserve"> ADDIN EN.CITE.DATA </w:instrText>
      </w:r>
      <w:r w:rsidRPr="00594D30" w:rsidR="00EC6E6B">
        <w:rPr>
          <w:rFonts w:ascii="Nunito" w:hAnsi="Nunito" w:eastAsia="Nunito" w:cs="Nunito"/>
          <w:color w:val="000000" w:themeColor="text1"/>
          <w:sz w:val="20"/>
        </w:rPr>
      </w:r>
      <w:r w:rsidRPr="002E4822" w:rsidR="00EC6E6B">
        <w:rPr>
          <w:rFonts w:ascii="Nunito" w:hAnsi="Nunito" w:eastAsia="Nunito" w:cs="Nunito"/>
          <w:color w:val="000000" w:themeColor="text1"/>
          <w:sz w:val="20"/>
          <w:rPrChange w:author="Craig Parker" w:date="2024-08-07T12:23:00Z" w16du:dateUtc="2024-08-07T10:23:00Z" w:id="857">
            <w:rPr>
              <w:rFonts w:ascii="Nunito" w:hAnsi="Nunito" w:eastAsia="Nunito" w:cs="Nunito"/>
            </w:rPr>
          </w:rPrChange>
        </w:rPr>
        <w:fldChar w:fldCharType="end"/>
      </w:r>
      <w:r w:rsidRPr="00594D30" w:rsidR="00EC6E6B">
        <w:rPr>
          <w:rFonts w:ascii="Nunito" w:hAnsi="Nunito" w:eastAsia="Nunito" w:cs="Nunito"/>
          <w:color w:val="000000" w:themeColor="text1"/>
          <w:sz w:val="20"/>
        </w:rPr>
      </w:r>
      <w:r w:rsidRPr="002E4822" w:rsidR="00EC6E6B">
        <w:rPr>
          <w:rFonts w:ascii="Nunito" w:hAnsi="Nunito" w:eastAsia="Nunito" w:cs="Nunito"/>
          <w:color w:val="000000" w:themeColor="text1"/>
          <w:sz w:val="20"/>
          <w:rPrChange w:author="Craig Parker" w:date="2024-08-07T12:23:00Z" w16du:dateUtc="2024-08-07T10:23:00Z" w:id="858">
            <w:rPr>
              <w:rFonts w:ascii="Nunito" w:hAnsi="Nunito" w:eastAsia="Nunito" w:cs="Nunito"/>
            </w:rPr>
          </w:rPrChange>
        </w:rPr>
        <w:fldChar w:fldCharType="separate"/>
      </w:r>
      <w:r w:rsidRPr="002E4822" w:rsidR="00EC6E6B">
        <w:rPr>
          <w:rFonts w:ascii="Nunito" w:hAnsi="Nunito" w:eastAsia="Nunito" w:cs="Nunito"/>
          <w:noProof/>
          <w:color w:val="000000" w:themeColor="text1"/>
          <w:sz w:val="20"/>
          <w:rPrChange w:author="Craig Parker" w:date="2024-08-07T12:23:00Z" w16du:dateUtc="2024-08-07T10:23:00Z" w:id="859">
            <w:rPr>
              <w:rFonts w:ascii="Nunito" w:hAnsi="Nunito" w:eastAsia="Nunito" w:cs="Nunito"/>
              <w:noProof/>
            </w:rPr>
          </w:rPrChange>
        </w:rPr>
        <w:t>[2]</w:t>
      </w:r>
      <w:r w:rsidRPr="002E4822" w:rsidR="00EC6E6B">
        <w:rPr>
          <w:rFonts w:ascii="Nunito" w:hAnsi="Nunito" w:eastAsia="Nunito" w:cs="Nunito"/>
          <w:color w:val="000000" w:themeColor="text1"/>
          <w:sz w:val="20"/>
          <w:rPrChange w:author="Craig Parker" w:date="2024-08-07T12:23:00Z" w16du:dateUtc="2024-08-07T10:23:00Z" w:id="860">
            <w:rPr>
              <w:rFonts w:ascii="Nunito" w:hAnsi="Nunito" w:eastAsia="Nunito" w:cs="Nunito"/>
            </w:rPr>
          </w:rPrChange>
        </w:rPr>
        <w:fldChar w:fldCharType="end"/>
      </w:r>
      <w:r w:rsidRPr="002E4822">
        <w:rPr>
          <w:rFonts w:ascii="Nunito" w:hAnsi="Nunito" w:eastAsia="Nunito" w:cs="Nunito"/>
          <w:color w:val="000000" w:themeColor="text1"/>
          <w:sz w:val="20"/>
          <w:rPrChange w:author="Craig Parker" w:date="2024-08-07T12:23:00Z" w16du:dateUtc="2024-08-07T10:23:00Z" w:id="861">
            <w:rPr>
              <w:rFonts w:ascii="Nunito" w:hAnsi="Nunito" w:eastAsia="Nunito" w:cs="Nunito"/>
            </w:rPr>
          </w:rPrChange>
        </w:rPr>
        <w:t xml:space="preserve">. </w:t>
      </w:r>
    </w:p>
    <w:p w:rsidRPr="002E4822" w:rsidR="007813F4" w:rsidRDefault="007813F4" w14:paraId="00000086" w14:textId="77777777">
      <w:pPr>
        <w:rPr>
          <w:rFonts w:ascii="Nunito" w:hAnsi="Nunito" w:eastAsia="Nunito" w:cs="Nunito"/>
          <w:color w:val="000000" w:themeColor="text1"/>
          <w:sz w:val="20"/>
          <w:rPrChange w:author="Craig Parker" w:date="2024-08-07T12:23:00Z" w16du:dateUtc="2024-08-07T10:23:00Z" w:id="862">
            <w:rPr>
              <w:rFonts w:ascii="Nunito" w:hAnsi="Nunito" w:eastAsia="Nunito" w:cs="Nunito"/>
            </w:rPr>
          </w:rPrChange>
        </w:rPr>
      </w:pPr>
    </w:p>
    <w:p w:rsidRPr="002E4822" w:rsidR="007813F4" w:rsidRDefault="009511AE" w14:paraId="00000087" w14:textId="77777777">
      <w:pPr>
        <w:pStyle w:val="Heading1"/>
        <w:rPr>
          <w:rFonts w:ascii="Nunito" w:hAnsi="Nunito" w:eastAsia="Nunito" w:cs="Nunito"/>
          <w:color w:val="000000" w:themeColor="text1"/>
          <w:sz w:val="20"/>
          <w:szCs w:val="20"/>
          <w:rPrChange w:author="Craig Parker" w:date="2024-08-07T12:23:00Z" w16du:dateUtc="2024-08-07T10:23:00Z" w:id="863">
            <w:rPr>
              <w:rFonts w:ascii="Nunito" w:hAnsi="Nunito" w:eastAsia="Nunito" w:cs="Nunito"/>
            </w:rPr>
          </w:rPrChange>
        </w:rPr>
      </w:pPr>
      <w:bookmarkStart w:name="_heading=h.datcugn5ly9r" w:colFirst="0" w:colLast="0" w:id="864"/>
      <w:bookmarkEnd w:id="864"/>
      <w:r w:rsidRPr="002E4822">
        <w:rPr>
          <w:rFonts w:ascii="Nunito" w:hAnsi="Nunito"/>
          <w:color w:val="000000" w:themeColor="text1"/>
          <w:sz w:val="20"/>
          <w:szCs w:val="20"/>
          <w:rPrChange w:author="Craig Parker" w:date="2024-08-07T12:23:00Z" w16du:dateUtc="2024-08-07T10:23:00Z" w:id="865">
            <w:rPr/>
          </w:rPrChange>
        </w:rPr>
        <w:br w:type="page"/>
      </w:r>
    </w:p>
    <w:p w:rsidRPr="002E4822" w:rsidR="007813F4" w:rsidP="00A735A2" w:rsidRDefault="00A735A2" w14:paraId="00000088" w14:textId="65439976">
      <w:pPr>
        <w:pStyle w:val="Heading1"/>
        <w:rPr>
          <w:rFonts w:eastAsia="Nunito"/>
          <w:rPrChange w:author="Craig Parker" w:date="2024-08-07T12:23:00Z" w16du:dateUtc="2024-08-07T10:23:00Z" w:id="866">
            <w:rPr>
              <w:rFonts w:ascii="Nunito" w:hAnsi="Nunito" w:eastAsia="Nunito" w:cs="Nunito"/>
            </w:rPr>
          </w:rPrChange>
        </w:rPr>
      </w:pPr>
      <w:bookmarkStart w:name="_Toc172635205" w:id="867"/>
      <w:bookmarkStart w:name="_Toc173777777" w:id="868"/>
      <w:bookmarkStart w:name="_Toc173963645" w:id="869"/>
      <w:r>
        <w:rPr>
          <w:rFonts w:eastAsia="Nunito"/>
        </w:rPr>
        <w:t xml:space="preserve">4. </w:t>
      </w:r>
      <w:r w:rsidRPr="002E4822" w:rsidR="52A8C99F">
        <w:rPr>
          <w:rFonts w:eastAsia="Nunito"/>
          <w:rPrChange w:author="Craig Parker" w:date="2024-08-07T12:23:00Z" w16du:dateUtc="2024-08-07T10:23:00Z" w:id="870">
            <w:rPr>
              <w:rFonts w:ascii="Nunito" w:hAnsi="Nunito" w:eastAsia="Nunito" w:cs="Nunito"/>
            </w:rPr>
          </w:rPrChange>
        </w:rPr>
        <w:t>Data categories</w:t>
      </w:r>
      <w:bookmarkEnd w:id="867"/>
      <w:bookmarkEnd w:id="868"/>
      <w:bookmarkEnd w:id="869"/>
    </w:p>
    <w:p w:rsidRPr="002E4822" w:rsidR="007813F4" w:rsidP="337760E0" w:rsidRDefault="3E93EB8D" w14:paraId="00000089" w14:textId="4D3DEAEB">
      <w:pPr>
        <w:pStyle w:val="Normal"/>
        <w:rPr>
          <w:rFonts w:ascii="Nunito" w:hAnsi="Nunito" w:eastAsia="Nunito" w:cs="Nunito"/>
          <w:color w:val="000000" w:themeColor="text1"/>
          <w:sz w:val="20"/>
          <w:szCs w:val="20"/>
          <w:rPrChange w:author="Craig Parker" w:date="2024-08-07T12:23:00Z" w16du:dateUtc="2024-08-07T10:23:00Z" w:id="2070282386">
            <w:rPr>
              <w:rFonts w:ascii="Nunito" w:hAnsi="Nunito" w:eastAsia="Nunito" w:cs="Nunito"/>
            </w:rPr>
          </w:rPrChange>
        </w:rPr>
        <w:pPrChange w:author="Jessica Senekal" w:date="2024-09-05T06:55:42.682Z">
          <w:pPr/>
        </w:pPrChange>
      </w:pPr>
      <w:r w:rsidRPr="337760E0" w:rsidR="337760E0">
        <w:rPr>
          <w:rFonts w:ascii="Nunito" w:hAnsi="Nunito" w:eastAsia="Nunito" w:cs="Nunito"/>
          <w:color w:val="000000" w:themeColor="text1" w:themeTint="FF" w:themeShade="FF"/>
          <w:sz w:val="20"/>
          <w:szCs w:val="20"/>
          <w:rPrChange w:author="Craig Parker" w:date="2024-08-07T12:23:00Z" w:id="243369105">
            <w:rPr>
              <w:rFonts w:ascii="Nunito" w:hAnsi="Nunito" w:eastAsia="Nunito" w:cs="Nunito"/>
            </w:rPr>
          </w:rPrChange>
        </w:rPr>
        <w:t xml:space="preserve">Multiple categories of data will be used across the </w:t>
      </w:r>
      <w:ins w:author="Jessica Senekal" w:date="2024-09-05T06:55:46.706Z" w:id="1403840774">
        <w:r w:rsidRPr="337760E0" w:rsidR="337760E0">
          <w:rPr>
            <w:rFonts w:ascii="Nunito" w:hAnsi="Nunito" w:eastAsia="Nunito" w:cs="Nunito"/>
            <w:color w:val="000000" w:themeColor="text1" w:themeTint="FF" w:themeShade="FF"/>
            <w:sz w:val="20"/>
            <w:szCs w:val="20"/>
          </w:rPr>
          <w:t>HE²AT C</w:t>
        </w:r>
        <w:del w:author="Este Su Van Wyk" w:date="2024-09-06T09:18:18.781Z" w:id="1304810237">
          <w:r w:rsidRPr="337760E0" w:rsidDel="337760E0">
            <w:rPr>
              <w:rFonts w:ascii="Nunito" w:hAnsi="Nunito" w:eastAsia="Nunito" w:cs="Nunito"/>
              <w:color w:val="000000" w:themeColor="text1" w:themeTint="FF" w:themeShade="FF"/>
              <w:sz w:val="20"/>
              <w:szCs w:val="20"/>
            </w:rPr>
            <w:delText>n</w:delText>
          </w:r>
        </w:del>
        <w:r w:rsidRPr="337760E0" w:rsidR="337760E0">
          <w:rPr>
            <w:rFonts w:ascii="Nunito" w:hAnsi="Nunito" w:eastAsia="Nunito" w:cs="Nunito"/>
            <w:color w:val="000000" w:themeColor="text1" w:themeTint="FF" w:themeShade="FF"/>
            <w:sz w:val="20"/>
            <w:szCs w:val="20"/>
          </w:rPr>
          <w:t>e</w:t>
        </w:r>
      </w:ins>
      <w:ins w:author="Este Su Van Wyk" w:date="2024-09-06T09:18:20.739Z" w:id="1321018344">
        <w:r w:rsidRPr="337760E0" w:rsidR="337760E0">
          <w:rPr>
            <w:rFonts w:ascii="Nunito" w:hAnsi="Nunito" w:eastAsia="Nunito" w:cs="Nunito"/>
            <w:color w:val="000000" w:themeColor="text1" w:themeTint="FF" w:themeShade="FF"/>
            <w:sz w:val="20"/>
            <w:szCs w:val="20"/>
          </w:rPr>
          <w:t>n</w:t>
        </w:r>
      </w:ins>
      <w:ins w:author="Jessica Senekal" w:date="2024-09-05T06:55:46.706Z" w:id="2085932571">
        <w:r w:rsidRPr="337760E0" w:rsidR="337760E0">
          <w:rPr>
            <w:rFonts w:ascii="Nunito" w:hAnsi="Nunito" w:eastAsia="Nunito" w:cs="Nunito"/>
            <w:color w:val="000000" w:themeColor="text1" w:themeTint="FF" w:themeShade="FF"/>
            <w:sz w:val="20"/>
            <w:szCs w:val="20"/>
          </w:rPr>
          <w:t>ter</w:t>
        </w:r>
      </w:ins>
      <w:del w:author="Jessica Senekal" w:date="2024-09-05T06:55:47.178Z" w:id="927226446">
        <w:r w:rsidRPr="337760E0" w:rsidDel="337760E0">
          <w:rPr>
            <w:rFonts w:ascii="Nunito" w:hAnsi="Nunito" w:eastAsia="Nunito" w:cs="Nunito"/>
            <w:color w:val="000000" w:themeColor="text1" w:themeTint="FF" w:themeShade="FF"/>
            <w:sz w:val="20"/>
            <w:szCs w:val="20"/>
            <w:rPrChange w:author="Craig Parker" w:date="2024-08-07T12:23:00Z" w:id="592149813">
              <w:rPr>
                <w:rFonts w:ascii="Nunito" w:hAnsi="Nunito" w:eastAsia="Nunito" w:cs="Nunito"/>
              </w:rPr>
            </w:rPrChange>
          </w:rPr>
          <w:delText>p</w:delText>
        </w:r>
      </w:del>
      <w:del w:author="Jessica Senekal" w:date="2024-09-05T06:55:47.354Z" w:id="1744917978">
        <w:r w:rsidRPr="337760E0" w:rsidDel="337760E0">
          <w:rPr>
            <w:rFonts w:ascii="Nunito" w:hAnsi="Nunito" w:eastAsia="Nunito" w:cs="Nunito"/>
            <w:color w:val="000000" w:themeColor="text1" w:themeTint="FF" w:themeShade="FF"/>
            <w:sz w:val="20"/>
            <w:szCs w:val="20"/>
            <w:rPrChange w:author="Craig Parker" w:date="2024-08-07T12:23:00Z" w:id="1580635412">
              <w:rPr>
                <w:rFonts w:ascii="Nunito" w:hAnsi="Nunito" w:eastAsia="Nunito" w:cs="Nunito"/>
              </w:rPr>
            </w:rPrChange>
          </w:rPr>
          <w:delText>r</w:delText>
        </w:r>
      </w:del>
      <w:del w:author="Jessica Senekal" w:date="2024-09-05T06:55:47.51Z" w:id="2054059768">
        <w:r w:rsidRPr="337760E0" w:rsidDel="337760E0">
          <w:rPr>
            <w:rFonts w:ascii="Nunito" w:hAnsi="Nunito" w:eastAsia="Nunito" w:cs="Nunito"/>
            <w:color w:val="000000" w:themeColor="text1" w:themeTint="FF" w:themeShade="FF"/>
            <w:sz w:val="20"/>
            <w:szCs w:val="20"/>
            <w:rPrChange w:author="Craig Parker" w:date="2024-08-07T12:23:00Z" w:id="550662295">
              <w:rPr>
                <w:rFonts w:ascii="Nunito" w:hAnsi="Nunito" w:eastAsia="Nunito" w:cs="Nunito"/>
              </w:rPr>
            </w:rPrChange>
          </w:rPr>
          <w:delText>o</w:delText>
        </w:r>
      </w:del>
      <w:del w:author="Jessica Senekal" w:date="2024-09-05T06:55:47.659Z" w:id="43023809">
        <w:r w:rsidRPr="337760E0" w:rsidDel="337760E0">
          <w:rPr>
            <w:rFonts w:ascii="Nunito" w:hAnsi="Nunito" w:eastAsia="Nunito" w:cs="Nunito"/>
            <w:color w:val="000000" w:themeColor="text1" w:themeTint="FF" w:themeShade="FF"/>
            <w:sz w:val="20"/>
            <w:szCs w:val="20"/>
            <w:rPrChange w:author="Craig Parker" w:date="2024-08-07T12:23:00Z" w:id="875309144">
              <w:rPr>
                <w:rFonts w:ascii="Nunito" w:hAnsi="Nunito" w:eastAsia="Nunito" w:cs="Nunito"/>
              </w:rPr>
            </w:rPrChange>
          </w:rPr>
          <w:delText>j</w:delText>
        </w:r>
      </w:del>
      <w:del w:author="Jessica Senekal" w:date="2024-09-05T06:55:47.809Z" w:id="648093758">
        <w:r w:rsidRPr="337760E0" w:rsidDel="337760E0">
          <w:rPr>
            <w:rFonts w:ascii="Nunito" w:hAnsi="Nunito" w:eastAsia="Nunito" w:cs="Nunito"/>
            <w:color w:val="000000" w:themeColor="text1" w:themeTint="FF" w:themeShade="FF"/>
            <w:sz w:val="20"/>
            <w:szCs w:val="20"/>
            <w:rPrChange w:author="Craig Parker" w:date="2024-08-07T12:23:00Z" w:id="1193760054">
              <w:rPr>
                <w:rFonts w:ascii="Nunito" w:hAnsi="Nunito" w:eastAsia="Nunito" w:cs="Nunito"/>
              </w:rPr>
            </w:rPrChange>
          </w:rPr>
          <w:delText>e</w:delText>
        </w:r>
      </w:del>
      <w:del w:author="Jessica Senekal" w:date="2024-09-05T06:55:47.989Z" w:id="1617772311">
        <w:r w:rsidRPr="337760E0" w:rsidDel="337760E0">
          <w:rPr>
            <w:rFonts w:ascii="Nunito" w:hAnsi="Nunito" w:eastAsia="Nunito" w:cs="Nunito"/>
            <w:color w:val="000000" w:themeColor="text1" w:themeTint="FF" w:themeShade="FF"/>
            <w:sz w:val="20"/>
            <w:szCs w:val="20"/>
            <w:rPrChange w:author="Craig Parker" w:date="2024-08-07T12:23:00Z" w:id="27133292">
              <w:rPr>
                <w:rFonts w:ascii="Nunito" w:hAnsi="Nunito" w:eastAsia="Nunito" w:cs="Nunito"/>
              </w:rPr>
            </w:rPrChange>
          </w:rPr>
          <w:delText>c</w:delText>
        </w:r>
      </w:del>
      <w:del w:author="Jessica Senekal" w:date="2024-09-05T06:55:48.41Z" w:id="776336391">
        <w:r w:rsidRPr="337760E0" w:rsidDel="337760E0">
          <w:rPr>
            <w:rFonts w:ascii="Nunito" w:hAnsi="Nunito" w:eastAsia="Nunito" w:cs="Nunito"/>
            <w:color w:val="000000" w:themeColor="text1" w:themeTint="FF" w:themeShade="FF"/>
            <w:sz w:val="20"/>
            <w:szCs w:val="20"/>
            <w:rPrChange w:author="Craig Parker" w:date="2024-08-07T12:23:00Z" w:id="186756150">
              <w:rPr>
                <w:rFonts w:ascii="Nunito" w:hAnsi="Nunito" w:eastAsia="Nunito" w:cs="Nunito"/>
              </w:rPr>
            </w:rPrChange>
          </w:rPr>
          <w:delText>t</w:delText>
        </w:r>
      </w:del>
      <w:r w:rsidRPr="337760E0" w:rsidR="337760E0">
        <w:rPr>
          <w:rFonts w:ascii="Nunito" w:hAnsi="Nunito" w:eastAsia="Nunito" w:cs="Nunito"/>
          <w:color w:val="000000" w:themeColor="text1" w:themeTint="FF" w:themeShade="FF"/>
          <w:sz w:val="20"/>
          <w:szCs w:val="20"/>
          <w:rPrChange w:author="Craig Parker" w:date="2024-08-07T12:23:00Z" w:id="1157842224">
            <w:rPr>
              <w:rFonts w:ascii="Nunito" w:hAnsi="Nunito" w:eastAsia="Nunito" w:cs="Nunito"/>
            </w:rPr>
          </w:rPrChange>
        </w:rPr>
        <w:t>, broadly divided into three categories:</w:t>
      </w:r>
    </w:p>
    <w:p w:rsidRPr="002E4822" w:rsidR="007813F4" w:rsidRDefault="007813F4" w14:paraId="0000008A" w14:textId="77777777">
      <w:pPr>
        <w:rPr>
          <w:rFonts w:ascii="Nunito" w:hAnsi="Nunito" w:eastAsia="Nunito" w:cs="Nunito"/>
          <w:color w:val="000000" w:themeColor="text1"/>
          <w:sz w:val="20"/>
          <w:rPrChange w:author="Craig Parker" w:date="2024-08-07T12:23:00Z" w16du:dateUtc="2024-08-07T10:23:00Z" w:id="873">
            <w:rPr>
              <w:rFonts w:ascii="Nunito" w:hAnsi="Nunito" w:eastAsia="Nunito" w:cs="Nunito"/>
            </w:rPr>
          </w:rPrChange>
        </w:rPr>
      </w:pPr>
    </w:p>
    <w:p w:rsidRPr="002E4822" w:rsidR="000A7512" w:rsidRDefault="52A8C99F" w14:paraId="41FFCCD4" w14:textId="4FF7ACC5">
      <w:pPr>
        <w:pStyle w:val="Heading2"/>
        <w:numPr>
          <w:ilvl w:val="1"/>
          <w:numId w:val="37"/>
        </w:numPr>
        <w:rPr>
          <w:ins w:author="Craig Parker" w:date="2024-08-06T18:53:00Z" w16du:dateUtc="2024-08-06T16:53:00Z" w:id="874"/>
          <w:rStyle w:val="Heading2Char"/>
          <w:rFonts w:ascii="Nunito" w:hAnsi="Nunito"/>
          <w:color w:val="000000" w:themeColor="text1"/>
          <w:rPrChange w:author="Craig Parker" w:date="2024-08-07T12:23:00Z" w16du:dateUtc="2024-08-07T10:23:00Z" w:id="875">
            <w:rPr>
              <w:ins w:author="Craig Parker" w:date="2024-08-06T18:53:00Z" w16du:dateUtc="2024-08-06T16:53:00Z" w:id="876"/>
              <w:rStyle w:val="Heading2Char"/>
              <w:rFonts w:ascii="Nunito" w:hAnsi="Nunito"/>
            </w:rPr>
          </w:rPrChange>
        </w:rPr>
        <w:pPrChange w:author="Craig Parker" w:date="2024-08-07T10:39:00Z" w16du:dateUtc="2024-08-07T08:39:00Z" w:id="877">
          <w:pPr>
            <w:pStyle w:val="ListParagraph"/>
          </w:pPr>
        </w:pPrChange>
      </w:pPr>
      <w:bookmarkStart w:name="_Toc173963646" w:id="878"/>
      <w:r w:rsidRPr="002E4822">
        <w:rPr>
          <w:rStyle w:val="Heading2Char"/>
          <w:rFonts w:ascii="Nunito" w:hAnsi="Nunito"/>
          <w:color w:val="000000" w:themeColor="text1"/>
          <w:rPrChange w:author="Craig Parker" w:date="2024-08-07T12:23:00Z" w16du:dateUtc="2024-08-07T10:23:00Z" w:id="879">
            <w:rPr>
              <w:rStyle w:val="Heading2Char"/>
              <w:rFonts w:ascii="Nunito" w:hAnsi="Nunito"/>
            </w:rPr>
          </w:rPrChange>
        </w:rPr>
        <w:t>Health-related data</w:t>
      </w:r>
      <w:bookmarkEnd w:id="878"/>
      <w:r w:rsidRPr="002E4822">
        <w:rPr>
          <w:rStyle w:val="Heading2Char"/>
          <w:rFonts w:ascii="Nunito" w:hAnsi="Nunito"/>
          <w:color w:val="000000" w:themeColor="text1"/>
          <w:rPrChange w:author="Craig Parker" w:date="2024-08-07T12:23:00Z" w16du:dateUtc="2024-08-07T10:23:00Z" w:id="880">
            <w:rPr>
              <w:rStyle w:val="Heading2Char"/>
              <w:rFonts w:ascii="Nunito" w:hAnsi="Nunito"/>
            </w:rPr>
          </w:rPrChange>
        </w:rPr>
        <w:t xml:space="preserve"> </w:t>
      </w:r>
    </w:p>
    <w:p w:rsidRPr="002E4822" w:rsidR="00C11F2A" w:rsidP="3E93EB8D" w:rsidRDefault="52A8C99F" w14:paraId="1DD4BDC9" w14:textId="5634C895">
      <w:pPr>
        <w:pStyle w:val="ListParagraph"/>
        <w:rPr>
          <w:rFonts w:ascii="Nunito" w:hAnsi="Nunito"/>
          <w:color w:val="000000" w:themeColor="text1"/>
          <w:sz w:val="20"/>
          <w:rPrChange w:author="Craig Parker" w:date="2024-08-07T12:23:00Z" w16du:dateUtc="2024-08-07T10:23:00Z" w:id="881">
            <w:rPr>
              <w:rFonts w:ascii="Nunito" w:hAnsi="Nunito"/>
              <w:szCs w:val="18"/>
            </w:rPr>
          </w:rPrChange>
        </w:rPr>
      </w:pPr>
      <w:r w:rsidRPr="002E4822">
        <w:rPr>
          <w:rFonts w:ascii="Nunito" w:hAnsi="Nunito" w:eastAsia="Nunito" w:cs="Nunito"/>
          <w:color w:val="000000" w:themeColor="text1"/>
          <w:sz w:val="20"/>
          <w:rPrChange w:author="Craig Parker" w:date="2024-08-07T12:23:00Z" w16du:dateUtc="2024-08-07T10:23:00Z" w:id="882">
            <w:rPr>
              <w:rFonts w:ascii="Nunito" w:hAnsi="Nunito" w:eastAsia="Nunito" w:cs="Nunito"/>
            </w:rPr>
          </w:rPrChange>
        </w:rPr>
        <w:t xml:space="preserve">These data will include data collected from previous clinical cohort and trial studies (e.g. HIV treatment trials, COVID studies), some involving pregnant women, postpartum women and their infants up to </w:t>
      </w:r>
      <w:sdt>
        <w:sdtPr>
          <w:rPr>
            <w:rFonts w:ascii="Nunito" w:hAnsi="Nunito"/>
            <w:color w:val="000000" w:themeColor="text1"/>
            <w:sz w:val="20"/>
          </w:rPr>
          <w:tag w:val="goog_rdk_2"/>
          <w:id w:val="1146010566"/>
          <w:placeholder>
            <w:docPart w:val="DefaultPlaceholder_1081868574"/>
          </w:placeholder>
        </w:sdtPr>
        <w:sdtContent>
          <w:r w:rsidRPr="002E4822">
            <w:rPr>
              <w:rFonts w:ascii="Nunito" w:hAnsi="Nunito" w:eastAsia="Nunito" w:cs="Nunito"/>
              <w:color w:val="000000" w:themeColor="text1"/>
              <w:sz w:val="20"/>
              <w:rPrChange w:author="Craig Parker" w:date="2024-08-07T12:23:00Z" w16du:dateUtc="2024-08-07T10:23:00Z" w:id="883">
                <w:rPr/>
              </w:rPrChange>
            </w:rPr>
            <w:t>1</w:t>
          </w:r>
        </w:sdtContent>
      </w:sdt>
      <w:sdt>
        <w:sdtPr>
          <w:rPr>
            <w:rFonts w:ascii="Nunito" w:hAnsi="Nunito"/>
            <w:color w:val="000000" w:themeColor="text1"/>
            <w:sz w:val="20"/>
          </w:rPr>
          <w:tag w:val="goog_rdk_3"/>
          <w:id w:val="-267006887"/>
          <w:placeholder>
            <w:docPart w:val="DefaultPlaceholder_1081868574"/>
          </w:placeholder>
          <w:showingPlcHdr/>
        </w:sdtPr>
        <w:sdtContent/>
      </w:sdt>
      <w:r w:rsidRPr="002E4822">
        <w:rPr>
          <w:rFonts w:ascii="Nunito" w:hAnsi="Nunito" w:eastAsia="Nunito" w:cs="Nunito"/>
          <w:color w:val="000000" w:themeColor="text1"/>
          <w:sz w:val="20"/>
          <w:rPrChange w:author="Craig Parker" w:date="2024-08-07T12:23:00Z" w16du:dateUtc="2024-08-07T10:23:00Z" w:id="884">
            <w:rPr>
              <w:rFonts w:ascii="Nunito" w:hAnsi="Nunito" w:eastAsia="Nunito" w:cs="Nunito"/>
            </w:rPr>
          </w:rPrChange>
        </w:rPr>
        <w:t xml:space="preserve"> years of age)</w:t>
      </w:r>
    </w:p>
    <w:p w:rsidRPr="002E4822" w:rsidR="00C11F2A" w:rsidP="3E93EB8D" w:rsidRDefault="3E93EB8D" w14:paraId="681FD931" w14:textId="4C1D909B">
      <w:pPr>
        <w:pStyle w:val="ListParagraph"/>
        <w:rPr>
          <w:rFonts w:ascii="Nunito" w:hAnsi="Nunito"/>
          <w:color w:val="000000" w:themeColor="text1"/>
          <w:sz w:val="20"/>
          <w:rPrChange w:author="Craig Parker" w:date="2024-08-07T12:23:00Z" w16du:dateUtc="2024-08-07T10:23:00Z" w:id="885">
            <w:rPr>
              <w:rFonts w:ascii="Nunito" w:hAnsi="Nunito"/>
            </w:rPr>
          </w:rPrChange>
        </w:rPr>
      </w:pPr>
      <w:r w:rsidRPr="002E4822">
        <w:rPr>
          <w:rFonts w:ascii="Nunito" w:hAnsi="Nunito" w:eastAsia="Nunito" w:cs="Nunito"/>
          <w:b/>
          <w:bCs/>
          <w:color w:val="000000" w:themeColor="text1"/>
          <w:sz w:val="20"/>
          <w:rPrChange w:author="Craig Parker" w:date="2024-08-07T12:23:00Z" w16du:dateUtc="2024-08-07T10:23:00Z" w:id="886">
            <w:rPr>
              <w:rFonts w:ascii="Nunito" w:hAnsi="Nunito" w:eastAsia="Nunito" w:cs="Nunito"/>
              <w:b/>
              <w:bCs/>
              <w:i/>
              <w:iCs/>
            </w:rPr>
          </w:rPrChange>
        </w:rPr>
        <w:t>Health-related data for RP1</w:t>
      </w:r>
      <w:r w:rsidRPr="002E4822">
        <w:rPr>
          <w:rFonts w:ascii="Nunito" w:hAnsi="Nunito" w:eastAsia="Nunito" w:cs="Nunito"/>
          <w:color w:val="000000" w:themeColor="text1"/>
          <w:sz w:val="20"/>
          <w:rPrChange w:author="Craig Parker" w:date="2024-08-07T12:23:00Z" w16du:dateUtc="2024-08-07T10:23:00Z" w:id="887">
            <w:rPr>
              <w:rFonts w:ascii="Nunito" w:hAnsi="Nunito" w:eastAsia="Nunito" w:cs="Nunito"/>
            </w:rPr>
          </w:rPrChange>
        </w:rPr>
        <w:t xml:space="preserve"> will be identified through a systematic review, mapping large (n&gt;1000) longitudinal studies on pregnant women in </w:t>
      </w:r>
      <w:proofErr w:type="spellStart"/>
      <w:r w:rsidRPr="002E4822">
        <w:rPr>
          <w:rFonts w:ascii="Nunito" w:hAnsi="Nunito" w:eastAsia="Nunito" w:cs="Nunito"/>
          <w:color w:val="000000" w:themeColor="text1"/>
          <w:sz w:val="20"/>
          <w:rPrChange w:author="Craig Parker" w:date="2024-08-07T12:23:00Z" w16du:dateUtc="2024-08-07T10:23:00Z" w:id="888">
            <w:rPr>
              <w:rFonts w:ascii="Nunito" w:hAnsi="Nunito" w:eastAsia="Nunito" w:cs="Nunito"/>
            </w:rPr>
          </w:rPrChange>
        </w:rPr>
        <w:t>sSA</w:t>
      </w:r>
      <w:proofErr w:type="spellEnd"/>
      <w:r w:rsidRPr="002E4822">
        <w:rPr>
          <w:rFonts w:ascii="Nunito" w:hAnsi="Nunito" w:eastAsia="Nunito" w:cs="Nunito"/>
          <w:color w:val="000000" w:themeColor="text1"/>
          <w:sz w:val="20"/>
          <w:rPrChange w:author="Craig Parker" w:date="2024-08-07T12:23:00Z" w16du:dateUtc="2024-08-07T10:23:00Z" w:id="889">
            <w:rPr>
              <w:rFonts w:ascii="Nunito" w:hAnsi="Nunito" w:eastAsia="Nunito" w:cs="Nunito"/>
            </w:rPr>
          </w:rPrChange>
        </w:rPr>
        <w:t xml:space="preserve">.  These data will be acquired through direct engagement with the study PI or other appropriate study custodians or through existing data-sharing platforms that store or curate research data, such as WWARN and </w:t>
      </w:r>
      <w:proofErr w:type="spellStart"/>
      <w:r w:rsidRPr="002E4822">
        <w:rPr>
          <w:rFonts w:ascii="Nunito" w:hAnsi="Nunito" w:eastAsia="Nunito" w:cs="Nunito"/>
          <w:color w:val="000000" w:themeColor="text1"/>
          <w:sz w:val="20"/>
          <w:rPrChange w:author="Craig Parker" w:date="2024-08-07T12:23:00Z" w16du:dateUtc="2024-08-07T10:23:00Z" w:id="890">
            <w:rPr>
              <w:rFonts w:ascii="Nunito" w:hAnsi="Nunito" w:eastAsia="Nunito" w:cs="Nunito"/>
            </w:rPr>
          </w:rPrChange>
        </w:rPr>
        <w:t>BMGFKi</w:t>
      </w:r>
      <w:proofErr w:type="spellEnd"/>
      <w:r w:rsidRPr="002E4822">
        <w:rPr>
          <w:rFonts w:ascii="Nunito" w:hAnsi="Nunito" w:eastAsia="Nunito" w:cs="Nunito"/>
          <w:color w:val="000000" w:themeColor="text1"/>
          <w:sz w:val="20"/>
          <w:rPrChange w:author="Craig Parker" w:date="2024-08-07T12:23:00Z" w16du:dateUtc="2024-08-07T10:23:00Z" w:id="891">
            <w:rPr>
              <w:rFonts w:ascii="Nunito" w:hAnsi="Nunito" w:eastAsia="Nunito" w:cs="Nunito"/>
            </w:rPr>
          </w:rPrChange>
        </w:rPr>
        <w:t>.  When the data indexed on data-sharing platforms only includes the metadata or missing important variables, then the study PI would need to be contacted for primary data, in which case, an agreement with the original project/source would then be initiated. (See RP1 Protocol Document for full details)</w:t>
      </w:r>
    </w:p>
    <w:p w:rsidRPr="002E4822" w:rsidR="007813F4" w:rsidP="3E93EB8D" w:rsidRDefault="3E93EB8D" w14:paraId="0000008D" w14:textId="0CFB052E">
      <w:pPr>
        <w:pStyle w:val="ListParagraph"/>
        <w:rPr>
          <w:rFonts w:ascii="Nunito" w:hAnsi="Nunito" w:eastAsia="Nunito"/>
          <w:color w:val="000000" w:themeColor="text1"/>
          <w:sz w:val="20"/>
          <w:rPrChange w:author="Craig Parker" w:date="2024-08-07T12:23:00Z" w16du:dateUtc="2024-08-07T10:23:00Z" w:id="892">
            <w:rPr>
              <w:rFonts w:ascii="Nunito" w:hAnsi="Nunito" w:eastAsia="Nunito"/>
            </w:rPr>
          </w:rPrChange>
        </w:rPr>
      </w:pPr>
      <w:del w:author="Craig Parker" w:date="2024-08-06T18:54:00Z" w:id="893">
        <w:r w:rsidRPr="002E4822" w:rsidDel="60C54407">
          <w:rPr>
            <w:rFonts w:ascii="Nunito" w:hAnsi="Nunito" w:eastAsia="Nunito" w:cs="Nunito"/>
            <w:b/>
            <w:bCs/>
            <w:color w:val="000000" w:themeColor="text1"/>
            <w:sz w:val="20"/>
            <w:rPrChange w:author="Craig Parker" w:date="2024-08-07T12:23:00Z" w:id="894">
              <w:rPr>
                <w:rFonts w:ascii="Nunito" w:hAnsi="Nunito" w:eastAsia="Nunito" w:cs="Nunito"/>
                <w:b/>
                <w:bCs/>
                <w:i/>
                <w:iCs/>
              </w:rPr>
            </w:rPrChange>
          </w:rPr>
          <w:delText>Health-relateddata</w:delText>
        </w:r>
      </w:del>
      <w:ins w:author="Craig Parker" w:date="2024-08-06T18:54:00Z" w:id="895">
        <w:r w:rsidRPr="002E4822" w:rsidR="60C54407">
          <w:rPr>
            <w:rFonts w:ascii="Nunito" w:hAnsi="Nunito" w:eastAsia="Nunito" w:cs="Nunito"/>
            <w:b/>
            <w:bCs/>
            <w:color w:val="000000" w:themeColor="text1"/>
            <w:sz w:val="20"/>
            <w:rPrChange w:author="Craig Parker" w:date="2024-08-07T12:23:00Z" w:id="896">
              <w:rPr>
                <w:rFonts w:ascii="Nunito" w:hAnsi="Nunito" w:eastAsia="Nunito" w:cs="Nunito"/>
                <w:b/>
                <w:bCs/>
                <w:i/>
                <w:iCs/>
              </w:rPr>
            </w:rPrChange>
          </w:rPr>
          <w:t>Health-related data</w:t>
        </w:r>
      </w:ins>
      <w:r w:rsidRPr="002E4822" w:rsidR="60C54407">
        <w:rPr>
          <w:rFonts w:ascii="Nunito" w:hAnsi="Nunito" w:eastAsia="Nunito" w:cs="Nunito"/>
          <w:b/>
          <w:bCs/>
          <w:color w:val="000000" w:themeColor="text1"/>
          <w:sz w:val="20"/>
          <w:rPrChange w:author="Craig Parker" w:date="2024-08-07T12:23:00Z" w:id="897">
            <w:rPr>
              <w:rFonts w:ascii="Nunito" w:hAnsi="Nunito" w:eastAsia="Nunito" w:cs="Nunito"/>
              <w:b/>
              <w:bCs/>
              <w:i/>
              <w:iCs/>
            </w:rPr>
          </w:rPrChange>
        </w:rPr>
        <w:t xml:space="preserve"> for RP2</w:t>
      </w:r>
      <w:r w:rsidRPr="002E4822" w:rsidR="60C54407">
        <w:rPr>
          <w:rFonts w:ascii="Nunito" w:hAnsi="Nunito" w:eastAsia="Nunito" w:cs="Nunito"/>
          <w:b/>
          <w:bCs/>
          <w:color w:val="000000" w:themeColor="text1"/>
          <w:sz w:val="20"/>
          <w:rPrChange w:author="Craig Parker" w:date="2024-08-07T12:23:00Z" w:id="898">
            <w:rPr>
              <w:rFonts w:ascii="Nunito" w:hAnsi="Nunito" w:eastAsia="Nunito" w:cs="Nunito"/>
              <w:b/>
              <w:bCs/>
            </w:rPr>
          </w:rPrChange>
        </w:rPr>
        <w:t xml:space="preserve"> </w:t>
      </w:r>
      <w:r w:rsidRPr="002E4822" w:rsidR="60C54407">
        <w:rPr>
          <w:rFonts w:ascii="Nunito" w:hAnsi="Nunito" w:eastAsia="Nunito" w:cs="Nunito"/>
          <w:color w:val="000000" w:themeColor="text1"/>
          <w:sz w:val="20"/>
          <w:rPrChange w:author="Craig Parker" w:date="2024-08-07T12:23:00Z" w:id="899">
            <w:rPr>
              <w:rFonts w:ascii="Nunito" w:hAnsi="Nunito" w:eastAsia="Nunito" w:cs="Nunito"/>
            </w:rPr>
          </w:rPrChange>
        </w:rPr>
        <w:t>will focus on datasets generated by clinical trials or cohorts undertaken in the case study cities (initially Johannesburg and Abidjan). Datasets will be identified based on the trial's scale and the availability of geospatial variables (e.g., clinic locations or other geospatial information) to allow spatial mapping of health outcomes and the intersection with socio-economic spatial mapping and climate variable spatial mapping.</w:t>
      </w:r>
      <w:del w:author="Craig Parker" w:date="2024-08-06T18:55:00Z" w:id="900">
        <w:r w:rsidRPr="002E4822" w:rsidDel="60C54407">
          <w:rPr>
            <w:rFonts w:ascii="Nunito" w:hAnsi="Nunito" w:cs="Nunito"/>
            <w:color w:val="000000" w:themeColor="text1"/>
            <w:sz w:val="20"/>
            <w:rPrChange w:author="Craig Parker" w:date="2024-08-07T12:23:00Z" w:id="901">
              <w:rPr/>
            </w:rPrChange>
          </w:rPr>
          <w:delText>￼</w:delText>
        </w:r>
      </w:del>
    </w:p>
    <w:p w:rsidRPr="002E4822" w:rsidR="00C11F2A" w:rsidRDefault="52A8C99F" w14:paraId="6724CDF0" w14:textId="0BE6592C">
      <w:pPr>
        <w:pStyle w:val="Heading3"/>
        <w:rPr>
          <w:rFonts w:ascii="Nunito" w:hAnsi="Nunito"/>
          <w:color w:val="000000" w:themeColor="text1"/>
          <w:lang w:val="en-ZA"/>
          <w:rPrChange w:author="Craig Parker" w:date="2024-08-07T12:23:00Z" w16du:dateUtc="2024-08-07T10:23:00Z" w:id="902">
            <w:rPr>
              <w:rFonts w:ascii="Nunito" w:hAnsi="Nunito"/>
              <w:lang w:val="en-ZA"/>
            </w:rPr>
          </w:rPrChange>
        </w:rPr>
        <w:pPrChange w:author="Craig Parker" w:date="2024-08-07T10:40:00Z" w16du:dateUtc="2024-08-07T08:40:00Z" w:id="903">
          <w:pPr>
            <w:pStyle w:val="Heading2"/>
            <w:numPr>
              <w:ilvl w:val="1"/>
              <w:numId w:val="37"/>
            </w:numPr>
            <w:ind w:left="720" w:hanging="360"/>
          </w:pPr>
        </w:pPrChange>
      </w:pPr>
      <w:bookmarkStart w:name="_Toc173963647" w:id="904"/>
      <w:r w:rsidRPr="002E4822">
        <w:rPr>
          <w:rFonts w:ascii="Nunito" w:hAnsi="Nunito"/>
          <w:color w:val="000000" w:themeColor="text1"/>
          <w:sz w:val="20"/>
          <w:szCs w:val="20"/>
          <w:lang w:val="en-ZA"/>
          <w:rPrChange w:author="Craig Parker" w:date="2024-08-07T12:23:00Z" w16du:dateUtc="2024-08-07T10:23:00Z" w:id="905">
            <w:rPr>
              <w:rFonts w:ascii="Nunito" w:hAnsi="Nunito"/>
              <w:lang w:val="en-ZA"/>
            </w:rPr>
          </w:rPrChange>
        </w:rPr>
        <w:t>Original study Data:</w:t>
      </w:r>
      <w:bookmarkEnd w:id="904"/>
      <w:r w:rsidRPr="002E4822">
        <w:rPr>
          <w:rFonts w:ascii="Nunito" w:hAnsi="Nunito"/>
          <w:color w:val="000000" w:themeColor="text1"/>
          <w:sz w:val="20"/>
          <w:szCs w:val="20"/>
          <w:lang w:val="en-ZA"/>
          <w:rPrChange w:author="Craig Parker" w:date="2024-08-07T12:23:00Z" w16du:dateUtc="2024-08-07T10:23:00Z" w:id="906">
            <w:rPr>
              <w:rFonts w:ascii="Nunito" w:hAnsi="Nunito"/>
              <w:lang w:val="en-ZA"/>
            </w:rPr>
          </w:rPrChange>
        </w:rPr>
        <w:t xml:space="preserve"> </w:t>
      </w:r>
    </w:p>
    <w:p w:rsidRPr="002E4822" w:rsidR="00A62CB7" w:rsidP="18209DDF" w:rsidRDefault="60C54407" w14:paraId="3CED6A0E" w14:textId="0DE43BB8">
      <w:pPr>
        <w:pStyle w:val="Normal"/>
        <w:rPr>
          <w:ins w:author="Jessica Senekal" w:date="2024-09-05T07:00:01.266Z" w16du:dateUtc="2024-09-05T07:00:01.266Z" w:id="956814348"/>
          <w:rFonts w:ascii="Nunito" w:hAnsi="Nunito" w:eastAsia="Nunito"/>
          <w:color w:val="000000" w:themeColor="text1"/>
          <w:sz w:val="20"/>
          <w:szCs w:val="20"/>
          <w:lang w:val="en-ZA"/>
          <w:rPrChange w:author="" w16du:dateUtc="2024-08-07T10:23:00Z" w:id="812790185">
            <w:rPr>
              <w:ins w:author="Jessica Senekal" w:date="2024-09-05T07:00:01.266Z" w16du:dateUtc="2024-09-05T07:00:01.266Z" w:id="1658604262"/>
              <w:rFonts w:ascii="Nunito" w:hAnsi="Nunito" w:eastAsia="Nunito"/>
              <w:lang w:val="en-ZA"/>
            </w:rPr>
          </w:rPrChange>
        </w:rPr>
      </w:pPr>
      <w:r w:rsidRPr="337760E0" w:rsidR="337760E0">
        <w:rPr>
          <w:rFonts w:ascii="Nunito" w:hAnsi="Nunito" w:eastAsia="Nunito"/>
          <w:color w:val="000000" w:themeColor="text1" w:themeTint="FF" w:themeShade="FF"/>
          <w:sz w:val="20"/>
          <w:szCs w:val="20"/>
          <w:lang w:val="en-ZA"/>
          <w:rPrChange w:author="Craig Parker" w:date="2024-08-07T12:23:00Z" w:id="742307461">
            <w:rPr>
              <w:rFonts w:ascii="Nunito" w:hAnsi="Nunito" w:eastAsia="Nunito"/>
              <w:lang w:val="en-ZA"/>
            </w:rPr>
          </w:rPrChange>
        </w:rPr>
        <w:t>This category includes raw, unprocessed data collected directly through various cohort studies and clinical trials. This data is owned by the data providers who conducted or commissioned the studies. The original study data is retained for five years following the termination of</w:t>
      </w:r>
      <w:r w:rsidRPr="337760E0" w:rsidR="337760E0">
        <w:rPr>
          <w:rFonts w:ascii="Nunito" w:hAnsi="Nunito" w:eastAsia="Nunito" w:cs="Times New Roman"/>
          <w:color w:val="000000" w:themeColor="text1" w:themeTint="FF" w:themeShade="FF"/>
          <w:sz w:val="20"/>
          <w:szCs w:val="20"/>
          <w:lang w:val="en-ZA" w:eastAsia="ja-JP" w:bidi="ar-SA"/>
          <w:rPrChange w:author="Jessica Senekal" w:date="2024-09-04T19:50:47.877Z" w:id="309061271">
            <w:rPr>
              <w:rFonts w:ascii="Nunito" w:hAnsi="Nunito" w:eastAsia="Nunito"/>
              <w:lang w:val="en-ZA"/>
            </w:rPr>
          </w:rPrChange>
        </w:rPr>
        <w:t xml:space="preserve"> the</w:t>
      </w:r>
      <w:ins w:author="Jessica Senekal" w:date="2024-09-04T19:50:35.507Z" w:id="114090794">
        <w:r w:rsidRPr="337760E0" w:rsidR="337760E0">
          <w:rPr>
            <w:rFonts w:ascii="Nunito" w:hAnsi="Nunito" w:eastAsia="Nunito" w:cs="Times New Roman"/>
            <w:color w:val="000000" w:themeColor="text1" w:themeTint="FF" w:themeShade="FF"/>
            <w:sz w:val="20"/>
            <w:szCs w:val="20"/>
            <w:lang w:val="en-ZA" w:eastAsia="ja-JP" w:bidi="ar-SA"/>
            <w:rPrChange w:author="Jessica Senekal" w:date="2024-09-04T19:50:47.878Z" w:id="1919774427">
              <w:rPr>
                <w:rFonts w:ascii="Nunito" w:hAnsi="Nunito" w:eastAsia="Nunito"/>
                <w:color w:val="000000" w:themeColor="text1" w:themeTint="FF" w:themeShade="FF"/>
                <w:sz w:val="20"/>
                <w:szCs w:val="20"/>
                <w:lang w:val="en-ZA"/>
              </w:rPr>
            </w:rPrChange>
          </w:rPr>
          <w:t xml:space="preserve"> </w:t>
        </w:r>
        <w:r w:rsidRPr="337760E0" w:rsidR="337760E0">
          <w:rPr>
            <w:rFonts w:ascii="Nunito" w:hAnsi="Nunito" w:eastAsia="Nunito" w:cs="Times New Roman"/>
            <w:noProof w:val="0"/>
            <w:color w:val="000000" w:themeColor="text1" w:themeTint="FF" w:themeShade="FF"/>
            <w:sz w:val="20"/>
            <w:szCs w:val="20"/>
            <w:lang w:val="en-ZA" w:eastAsia="ja-JP" w:bidi="ar-SA"/>
            <w:rPrChange w:author="Jessica Senekal" w:date="2024-09-04T19:50:47.879Z" w:id="936089410">
              <w:rPr>
                <w:rFonts w:ascii="Calibri Light" w:hAnsi="Calibri Light" w:eastAsia="Calibri Light" w:cs="Calibri Light"/>
                <w:b w:val="1"/>
                <w:bCs w:val="1"/>
                <w:noProof w:val="0"/>
                <w:sz w:val="22"/>
                <w:szCs w:val="22"/>
                <w:lang w:val="en-ZA"/>
              </w:rPr>
            </w:rPrChange>
          </w:rPr>
          <w:t>HE</w:t>
        </w:r>
        <w:r w:rsidRPr="337760E0" w:rsidR="337760E0">
          <w:rPr>
            <w:noProof w:val="0"/>
            <w:vertAlign w:val="superscript"/>
            <w:lang w:val="en-ZA"/>
            <w:rPrChange w:author="Jessica Senekal" w:date="2024-09-04T19:50:47.88Z" w:id="1149824985">
              <w:rPr>
                <w:rFonts w:ascii="Calibri Light" w:hAnsi="Calibri Light" w:eastAsia="Calibri Light" w:cs="Calibri Light"/>
                <w:b w:val="1"/>
                <w:bCs w:val="1"/>
                <w:noProof w:val="0"/>
                <w:sz w:val="22"/>
                <w:szCs w:val="22"/>
                <w:vertAlign w:val="superscript"/>
                <w:lang w:val="en-ZA"/>
              </w:rPr>
            </w:rPrChange>
          </w:rPr>
          <w:t>2</w:t>
        </w:r>
        <w:r w:rsidRPr="337760E0" w:rsidR="337760E0">
          <w:rPr>
            <w:rFonts w:ascii="Nunito" w:hAnsi="Nunito" w:eastAsia="Nunito" w:cs="Times New Roman"/>
            <w:noProof w:val="0"/>
            <w:color w:val="000000" w:themeColor="text1" w:themeTint="FF" w:themeShade="FF"/>
            <w:sz w:val="20"/>
            <w:szCs w:val="20"/>
            <w:lang w:val="en-ZA" w:eastAsia="ja-JP" w:bidi="ar-SA"/>
            <w:rPrChange w:author="Jessica Senekal" w:date="2024-09-04T19:50:47.881Z" w:id="591907035">
              <w:rPr>
                <w:rFonts w:ascii="Calibri Light" w:hAnsi="Calibri Light" w:eastAsia="Calibri Light" w:cs="Calibri Light"/>
                <w:b w:val="1"/>
                <w:bCs w:val="1"/>
                <w:noProof w:val="0"/>
                <w:sz w:val="22"/>
                <w:szCs w:val="22"/>
                <w:lang w:val="en-ZA"/>
              </w:rPr>
            </w:rPrChange>
          </w:rPr>
          <w:t>AT</w:t>
        </w:r>
      </w:ins>
      <w:r w:rsidRPr="337760E0" w:rsidR="337760E0">
        <w:rPr>
          <w:rFonts w:ascii="Nunito" w:hAnsi="Nunito" w:eastAsia="Nunito" w:cs="Times New Roman"/>
          <w:color w:val="000000" w:themeColor="text1" w:themeTint="FF" w:themeShade="FF"/>
          <w:sz w:val="20"/>
          <w:szCs w:val="20"/>
          <w:lang w:val="en-ZA" w:eastAsia="ja-JP" w:bidi="ar-SA"/>
          <w:rPrChange w:author="Craig Parker" w:date="2024-08-07T12:23:00Z" w:id="1620895971">
            <w:rPr>
              <w:rFonts w:ascii="Nunito" w:hAnsi="Nunito" w:eastAsia="Nunito"/>
              <w:lang w:val="en-ZA"/>
            </w:rPr>
          </w:rPrChange>
        </w:rPr>
        <w:t xml:space="preserve"> p</w:t>
      </w:r>
      <w:r w:rsidRPr="337760E0" w:rsidR="337760E0">
        <w:rPr>
          <w:rFonts w:ascii="Nunito" w:hAnsi="Nunito" w:eastAsia="Nunito"/>
          <w:color w:val="000000" w:themeColor="text1" w:themeTint="FF" w:themeShade="FF"/>
          <w:sz w:val="20"/>
          <w:szCs w:val="20"/>
          <w:lang w:val="en-ZA"/>
          <w:rPrChange w:author="Craig Parker" w:date="2024-08-07T12:23:00Z" w:id="477435323">
            <w:rPr>
              <w:rFonts w:ascii="Nunito" w:hAnsi="Nunito" w:eastAsia="Nunito"/>
              <w:lang w:val="en-ZA"/>
            </w:rPr>
          </w:rPrChange>
        </w:rPr>
        <w:t xml:space="preserve">roject or the </w:t>
      </w:r>
      <w:ins w:author="Jessica Senekal" w:date="2024-09-05T06:56:35.571Z" w:id="1360130686">
        <w:r w:rsidRPr="337760E0" w:rsidR="337760E0">
          <w:rPr>
            <w:rFonts w:ascii="Nunito" w:hAnsi="Nunito" w:eastAsia="Nunito"/>
            <w:color w:val="000000" w:themeColor="text1" w:themeTint="FF" w:themeShade="FF"/>
            <w:sz w:val="20"/>
            <w:szCs w:val="20"/>
            <w:lang w:val="en-ZA"/>
          </w:rPr>
          <w:t xml:space="preserve">relevant </w:t>
        </w:r>
      </w:ins>
      <w:r w:rsidRPr="337760E0" w:rsidR="337760E0">
        <w:rPr>
          <w:rFonts w:ascii="Nunito" w:hAnsi="Nunito" w:eastAsia="Nunito"/>
          <w:color w:val="000000" w:themeColor="text1" w:themeTint="FF" w:themeShade="FF"/>
          <w:sz w:val="20"/>
          <w:szCs w:val="20"/>
          <w:lang w:val="en-ZA"/>
          <w:rPrChange w:author="Craig Parker" w:date="2024-08-07T12:23:00Z" w:id="246527176">
            <w:rPr>
              <w:rFonts w:ascii="Nunito" w:hAnsi="Nunito" w:eastAsia="Nunito"/>
              <w:lang w:val="en-ZA"/>
            </w:rPr>
          </w:rPrChange>
        </w:rPr>
        <w:t>Data Transfer Agreement (DTA)</w:t>
      </w:r>
      <w:ins w:author="Jessica Senekal" w:date="2024-09-05T06:56:42.301Z" w:id="1936393192">
        <w:r w:rsidRPr="337760E0" w:rsidR="337760E0">
          <w:rPr>
            <w:rFonts w:ascii="Nunito" w:hAnsi="Nunito" w:eastAsia="Nunito"/>
            <w:color w:val="000000" w:themeColor="text1" w:themeTint="FF" w:themeShade="FF"/>
            <w:sz w:val="20"/>
            <w:szCs w:val="20"/>
            <w:lang w:val="en-ZA"/>
          </w:rPr>
          <w:t>with the data provider</w:t>
        </w:r>
      </w:ins>
      <w:r w:rsidRPr="337760E0" w:rsidR="337760E0">
        <w:rPr>
          <w:rFonts w:ascii="Nunito" w:hAnsi="Nunito" w:eastAsia="Nunito"/>
          <w:color w:val="000000" w:themeColor="text1" w:themeTint="FF" w:themeShade="FF"/>
          <w:sz w:val="20"/>
          <w:szCs w:val="20"/>
          <w:lang w:val="en-ZA"/>
          <w:rPrChange w:author="Craig Parker" w:date="2024-08-07T12:23:00Z" w:id="2085440391">
            <w:rPr>
              <w:rFonts w:ascii="Nunito" w:hAnsi="Nunito" w:eastAsia="Nunito"/>
              <w:lang w:val="en-ZA"/>
            </w:rPr>
          </w:rPrChange>
        </w:rPr>
        <w:t xml:space="preserve">. Access to this data is restricted to a small team of data managers within the </w:t>
      </w:r>
      <w:r w:rsidRPr="337760E0" w:rsidR="337760E0">
        <w:rPr>
          <w:rFonts w:ascii="Nunito" w:hAnsi="Nunito" w:eastAsia="Nunito"/>
          <w:color w:val="000000" w:themeColor="text1" w:themeTint="FF" w:themeShade="FF"/>
          <w:sz w:val="20"/>
          <w:szCs w:val="20"/>
          <w:rPrChange w:author="Craig Parker" w:date="2024-08-07T12:23:00Z" w:id="1571971180">
            <w:rPr>
              <w:rFonts w:ascii="Nunito" w:hAnsi="Nunito" w:eastAsia="Nunito"/>
            </w:rPr>
          </w:rPrChange>
        </w:rPr>
        <w:t>HE²AT</w:t>
      </w:r>
      <w:r w:rsidRPr="337760E0" w:rsidR="337760E0">
        <w:rPr>
          <w:rFonts w:ascii="Nunito" w:hAnsi="Nunito" w:eastAsia="Nunito"/>
          <w:color w:val="000000" w:themeColor="text1" w:themeTint="FF" w:themeShade="FF"/>
          <w:sz w:val="20"/>
          <w:szCs w:val="20"/>
          <w:lang w:val="en-ZA"/>
          <w:rPrChange w:author="Craig Parker" w:date="2024-08-07T12:23:00Z" w:id="1122795902">
            <w:rPr>
              <w:rFonts w:ascii="Nunito" w:hAnsi="Nunito" w:eastAsia="Nunito"/>
              <w:lang w:val="en-ZA"/>
            </w:rPr>
          </w:rPrChange>
        </w:rPr>
        <w:t xml:space="preserve"> </w:t>
      </w:r>
      <w:r w:rsidRPr="337760E0" w:rsidR="337760E0">
        <w:rPr>
          <w:rFonts w:ascii="Nunito" w:hAnsi="Nunito" w:eastAsia="Nunito"/>
          <w:color w:val="000000" w:themeColor="text1" w:themeTint="FF" w:themeShade="FF"/>
          <w:sz w:val="20"/>
          <w:szCs w:val="20"/>
          <w:lang w:val="en-ZA"/>
          <w:rPrChange w:author="Craig Parker" w:date="2024-08-07T12:23:00Z" w:id="1736257327">
            <w:rPr>
              <w:rFonts w:ascii="Nunito" w:hAnsi="Nunito" w:eastAsia="Nunito"/>
              <w:lang w:val="en-ZA"/>
            </w:rPr>
          </w:rPrChange>
        </w:rPr>
        <w:t>Center’s</w:t>
      </w:r>
      <w:r w:rsidRPr="337760E0" w:rsidR="337760E0">
        <w:rPr>
          <w:rFonts w:ascii="Nunito" w:hAnsi="Nunito" w:eastAsia="Nunito"/>
          <w:color w:val="000000" w:themeColor="text1" w:themeTint="FF" w:themeShade="FF"/>
          <w:sz w:val="20"/>
          <w:szCs w:val="20"/>
          <w:lang w:val="en-ZA"/>
          <w:rPrChange w:author="Craig Parker" w:date="2024-08-07T12:23:00Z" w:id="1569702896">
            <w:rPr>
              <w:rFonts w:ascii="Nunito" w:hAnsi="Nunito" w:eastAsia="Nunito"/>
              <w:lang w:val="en-ZA"/>
            </w:rPr>
          </w:rPrChange>
        </w:rPr>
        <w:t xml:space="preserve"> DMAC</w:t>
      </w:r>
      <w:r w:rsidRPr="337760E0" w:rsidR="337760E0">
        <w:rPr>
          <w:rFonts w:ascii="Nunito" w:hAnsi="Nunito" w:eastAsia="Nunito"/>
          <w:color w:val="000000" w:themeColor="text1" w:themeTint="FF" w:themeShade="FF"/>
          <w:sz w:val="20"/>
          <w:szCs w:val="20"/>
          <w:lang w:val="en-ZA"/>
        </w:rPr>
        <w:t>.</w:t>
      </w:r>
      <w:r w:rsidRPr="337760E0" w:rsidR="337760E0">
        <w:rPr>
          <w:rFonts w:ascii="Nunito" w:hAnsi="Nunito" w:eastAsia="Nunito"/>
          <w:color w:val="000000" w:themeColor="text1" w:themeTint="FF" w:themeShade="FF"/>
          <w:sz w:val="20"/>
          <w:szCs w:val="20"/>
          <w:lang w:val="en-ZA"/>
          <w:rPrChange w:author="Craig Parker" w:date="2024-08-07T12:23:00Z" w:id="598198962">
            <w:rPr>
              <w:rFonts w:ascii="Nunito" w:hAnsi="Nunito" w:eastAsia="Nunito"/>
              <w:lang w:val="en-ZA"/>
            </w:rPr>
          </w:rPrChange>
        </w:rPr>
        <w:t xml:space="preserve"> Regarding identifiability, the source data is protected pseudonymous data, </w:t>
      </w:r>
      <w:commentRangeStart w:id="914"/>
      <w:commentRangeStart w:id="915"/>
      <w:r w:rsidRPr="337760E0" w:rsidR="337760E0">
        <w:rPr>
          <w:rFonts w:ascii="Nunito" w:hAnsi="Nunito" w:eastAsia="Nunito"/>
          <w:color w:val="000000" w:themeColor="text1" w:themeTint="FF" w:themeShade="FF"/>
          <w:sz w:val="20"/>
          <w:szCs w:val="20"/>
          <w:lang w:val="en-ZA"/>
          <w:rPrChange w:author="Craig Parker" w:date="2024-08-07T12:23:00Z" w:id="789353974">
            <w:rPr>
              <w:rFonts w:ascii="Nunito" w:hAnsi="Nunito" w:eastAsia="Nunito"/>
              <w:lang w:val="en-ZA"/>
            </w:rPr>
          </w:rPrChange>
        </w:rPr>
        <w:t xml:space="preserve">meaning it has been de-identified </w:t>
      </w:r>
      <w:del w:author="Craig Parker" w:date="2024-08-08T08:21:00Z" w:id="1960172654">
        <w:r w:rsidRPr="337760E0" w:rsidDel="337760E0">
          <w:rPr>
            <w:rFonts w:ascii="Nunito" w:hAnsi="Nunito" w:eastAsia="Nunito"/>
            <w:color w:val="000000" w:themeColor="text1" w:themeTint="FF" w:themeShade="FF"/>
            <w:sz w:val="20"/>
            <w:szCs w:val="20"/>
            <w:lang w:val="en-ZA"/>
            <w:rPrChange w:author="Craig Parker" w:date="2024-08-07T12:23:00Z" w:id="802831007">
              <w:rPr>
                <w:rFonts w:ascii="Nunito" w:hAnsi="Nunito" w:eastAsia="Nunito"/>
                <w:lang w:val="en-ZA"/>
              </w:rPr>
            </w:rPrChange>
          </w:rPr>
          <w:delText>in compliance with the Protection of Personal Information Act (POPIA)</w:delText>
        </w:r>
      </w:del>
      <w:r w:rsidRPr="337760E0" w:rsidR="337760E0">
        <w:rPr>
          <w:rFonts w:ascii="Nunito" w:hAnsi="Nunito" w:eastAsia="Nunito"/>
          <w:color w:val="000000" w:themeColor="text1" w:themeTint="FF" w:themeShade="FF"/>
          <w:sz w:val="20"/>
          <w:szCs w:val="20"/>
          <w:lang w:val="en-ZA"/>
          <w:rPrChange w:author="Craig Parker" w:date="2024-08-07T12:23:00Z" w:id="1352268780">
            <w:rPr>
              <w:rFonts w:ascii="Nunito" w:hAnsi="Nunito" w:eastAsia="Nunito"/>
              <w:lang w:val="en-ZA"/>
            </w:rPr>
          </w:rPrChange>
        </w:rPr>
        <w:t xml:space="preserve">. </w:t>
      </w:r>
      <w:commentRangeEnd w:id="914"/>
      <w:r>
        <w:rPr>
          <w:rStyle w:val="CommentReference"/>
        </w:rPr>
        <w:commentReference w:id="914"/>
      </w:r>
      <w:commentRangeEnd w:id="915"/>
      <w:r>
        <w:rPr>
          <w:rStyle w:val="CommentReference"/>
        </w:rPr>
        <w:commentReference w:id="915"/>
      </w:r>
      <w:r w:rsidRPr="337760E0" w:rsidR="337760E0">
        <w:rPr>
          <w:rFonts w:ascii="Nunito" w:hAnsi="Nunito" w:eastAsia="Nunito"/>
          <w:color w:val="000000" w:themeColor="text1" w:themeTint="FF" w:themeShade="FF"/>
          <w:sz w:val="20"/>
          <w:szCs w:val="20"/>
          <w:lang w:val="en-ZA"/>
          <w:rPrChange w:author="Craig Parker" w:date="2024-08-07T12:23:00Z" w:id="361223564">
            <w:rPr>
              <w:rFonts w:ascii="Nunito" w:hAnsi="Nunito" w:eastAsia="Nunito"/>
              <w:lang w:val="en-ZA"/>
            </w:rPr>
          </w:rPrChange>
        </w:rPr>
        <w:t>However, it still contains indirect identifiers such as dates and addresses that, while not directly revealing personal identities, could be used for identification if cross-referenced with other information.</w:t>
      </w:r>
    </w:p>
    <w:p w:rsidR="6C35A1FA" w:rsidP="6C35A1FA" w:rsidRDefault="6C35A1FA" w14:paraId="759D6253" w14:textId="674164A9">
      <w:pPr>
        <w:pStyle w:val="Normal"/>
        <w:rPr>
          <w:ins w:author="Jessica Senekal" w:date="2024-09-05T07:00:01.946Z" w16du:dateUtc="2024-09-05T07:00:01.946Z" w:id="433804480"/>
          <w:rFonts w:ascii="Nunito" w:hAnsi="Nunito" w:eastAsia="Nunito"/>
          <w:color w:val="000000" w:themeColor="text1" w:themeTint="FF" w:themeShade="FF"/>
          <w:sz w:val="20"/>
          <w:szCs w:val="20"/>
          <w:lang w:val="en-ZA"/>
          <w:rPrChange w:author="" w16du:dateUtc="2024-08-07T10:23:00Z" w:id="1000732815"/>
        </w:rPr>
      </w:pPr>
    </w:p>
    <w:p w:rsidR="6C35A1FA" w:rsidP="6C35A1FA" w:rsidRDefault="6C35A1FA" w14:paraId="57667C6B" w14:textId="779460F6">
      <w:pPr>
        <w:pStyle w:val="Normal"/>
        <w:rPr>
          <w:ins w:author="Jessica Senekal" w:date="2024-09-05T07:00:02.346Z" w16du:dateUtc="2024-09-05T07:00:02.346Z" w:id="666459924"/>
          <w:rFonts w:ascii="Nunito" w:hAnsi="Nunito" w:eastAsia="Nunito"/>
          <w:color w:val="000000" w:themeColor="text1" w:themeTint="FF" w:themeShade="FF"/>
          <w:sz w:val="20"/>
          <w:szCs w:val="20"/>
          <w:lang w:val="en-ZA"/>
          <w:rPrChange w:author="" w16du:dateUtc="2024-08-07T10:23:00Z" w:id="1258455191"/>
        </w:rPr>
      </w:pPr>
    </w:p>
    <w:p w:rsidR="6C35A1FA" w:rsidP="6C35A1FA" w:rsidRDefault="6C35A1FA" w14:paraId="00436A7F" w14:textId="450C6CD1">
      <w:pPr>
        <w:pStyle w:val="Normal"/>
        <w:rPr>
          <w:ins w:author="Jessica Senekal" w:date="2024-09-05T07:00:02.721Z" w16du:dateUtc="2024-09-05T07:00:02.721Z" w:id="1224332328"/>
          <w:rFonts w:ascii="Nunito" w:hAnsi="Nunito" w:eastAsia="Nunito"/>
          <w:color w:val="000000" w:themeColor="text1" w:themeTint="FF" w:themeShade="FF"/>
          <w:sz w:val="20"/>
          <w:szCs w:val="20"/>
          <w:lang w:val="en-ZA"/>
          <w:rPrChange w:author="" w16du:dateUtc="2024-08-07T10:23:00Z" w:id="658096067"/>
        </w:rPr>
      </w:pPr>
    </w:p>
    <w:p w:rsidR="6C35A1FA" w:rsidP="6C35A1FA" w:rsidRDefault="6C35A1FA" w14:paraId="148F12BF" w14:textId="7861A8C8">
      <w:pPr>
        <w:pStyle w:val="Normal"/>
        <w:rPr>
          <w:rFonts w:ascii="Nunito" w:hAnsi="Nunito" w:eastAsia="Nunito"/>
          <w:color w:val="000000" w:themeColor="text1" w:themeTint="FF" w:themeShade="FF"/>
          <w:sz w:val="20"/>
          <w:szCs w:val="20"/>
          <w:lang w:val="en-ZA"/>
          <w:rPrChange w:author="Craig Parker" w:date="2024-08-07T12:23:00Z" w16du:dateUtc="2024-08-07T10:23:00Z" w:id="1134431986">
            <w:rPr>
              <w:rFonts w:ascii="Nunito" w:hAnsi="Nunito" w:eastAsia="Nunito"/>
              <w:lang w:val="en-ZA"/>
            </w:rPr>
          </w:rPrChange>
        </w:rPr>
      </w:pPr>
    </w:p>
    <w:p w:rsidRPr="002E4822" w:rsidR="00A62CB7" w:rsidP="6C35A1FA" w:rsidRDefault="52A8C99F" w14:paraId="195E6240" w14:textId="5B487C36">
      <w:pPr>
        <w:pStyle w:val="Heading3"/>
        <w:rPr>
          <w:rFonts w:ascii="Nunito" w:hAnsi="Nunito"/>
          <w:color w:val="000000" w:themeColor="text1"/>
          <w:lang w:val="en-ZA"/>
          <w:rPrChange w:author="Craig Parker" w:date="2024-08-07T12:23:00Z" w16du:dateUtc="2024-08-07T10:23:00Z" w:id="921">
            <w:rPr>
              <w:rFonts w:ascii="Nunito" w:hAnsi="Nunito"/>
              <w:lang w:val="en-ZA"/>
            </w:rPr>
          </w:rPrChange>
        </w:rPr>
        <w:pPrChange w:author="Craig Parker" w:date="2024-08-07T10:40:00Z" w16du:dateUtc="2024-08-07T08:40:00Z" w:id="922">
          <w:pPr>
            <w:pStyle w:val="Heading2"/>
            <w:numPr>
              <w:ilvl w:val="1"/>
              <w:numId w:val="37"/>
            </w:numPr>
            <w:ind w:left="720" w:hanging="360"/>
          </w:pPr>
        </w:pPrChange>
      </w:pPr>
      <w:bookmarkStart w:name="_Toc173963648" w:id="923"/>
      <w:r w:rsidRPr="6C35A1FA" w:rsidR="6C35A1FA">
        <w:rPr>
          <w:rFonts w:ascii="Nunito" w:hAnsi="Nunito"/>
          <w:color w:val="000000" w:themeColor="text1" w:themeTint="FF" w:themeShade="FF"/>
          <w:sz w:val="20"/>
          <w:szCs w:val="20"/>
          <w:lang w:val="en-ZA"/>
          <w:rPrChange w:author="Craig Parker" w:date="2024-08-07T12:23:00Z" w16du:dateUtc="2024-08-07T10:23:00Z" w:id="452953997">
            <w:rPr>
              <w:rFonts w:ascii="Nunito" w:hAnsi="Nunito"/>
              <w:lang w:val="en-ZA"/>
            </w:rPr>
          </w:rPrChange>
        </w:rPr>
        <w:t>Consortium Shared Data:</w:t>
      </w:r>
      <w:bookmarkEnd w:id="923"/>
    </w:p>
    <w:p w:rsidRPr="002E4822" w:rsidR="002B1DBF" w:rsidP="6C35A1FA" w:rsidRDefault="002B1DBF" w14:paraId="10EAEE3F" w14:textId="68396F1D">
      <w:pPr>
        <w:pStyle w:val="Normal"/>
        <w:rPr>
          <w:ins w:author="Craig Parker" w:date="2024-07-31T13:21:00Z" w:id="910916503"/>
          <w:rFonts w:ascii="Nunito" w:hAnsi="Nunito" w:eastAsia="Nunito"/>
          <w:color w:val="000000" w:themeColor="text1"/>
          <w:sz w:val="20"/>
          <w:szCs w:val="20"/>
          <w:lang w:val="en-ZA"/>
          <w:rPrChange w:author="Craig Parker" w:date="2024-08-07T12:23:00Z" w16du:dateUtc="2024-08-07T10:23:00Z" w:id="1885401673">
            <w:rPr>
              <w:ins w:author="Craig Parker" w:date="2024-07-31T13:21:00Z" w:id="819787078"/>
              <w:rFonts w:ascii="Nunito" w:hAnsi="Nunito" w:eastAsia="Nunito"/>
              <w:lang w:val="en-ZA"/>
            </w:rPr>
          </w:rPrChange>
        </w:rPr>
      </w:pPr>
      <w:ins w:author="Jessica Senekal" w:date="2024-09-05T06:59:51.13Z" w:id="388881385">
        <w:r w:rsidRPr="337760E0" w:rsidR="337760E0">
          <w:rPr>
            <w:rFonts w:ascii="Nunito" w:hAnsi="Nunito" w:eastAsia="Nunito"/>
            <w:color w:val="000000" w:themeColor="text1" w:themeTint="FF" w:themeShade="FF"/>
            <w:sz w:val="20"/>
            <w:szCs w:val="20"/>
            <w:lang w:val="en-ZA"/>
          </w:rPr>
          <w:t>Unless agreed otherwise with the data provider</w:t>
        </w:r>
      </w:ins>
      <w:ins w:author="Jessica Senekal" w:date="2024-09-05T07:00:08.191Z" w:id="1534333796">
        <w:r w:rsidRPr="337760E0" w:rsidR="337760E0">
          <w:rPr>
            <w:rFonts w:ascii="Nunito" w:hAnsi="Nunito" w:eastAsia="Nunito"/>
            <w:color w:val="000000" w:themeColor="text1" w:themeTint="FF" w:themeShade="FF"/>
            <w:sz w:val="20"/>
            <w:szCs w:val="20"/>
            <w:lang w:val="en-ZA"/>
          </w:rPr>
          <w:t xml:space="preserve"> in terms of the relevant DTA, </w:t>
        </w:r>
      </w:ins>
      <w:del w:author="Jessica Senekal" w:date="2024-09-05T07:00:19.656Z" w:id="93745667">
        <w:r w:rsidRPr="337760E0" w:rsidDel="337760E0">
          <w:rPr>
            <w:rFonts w:ascii="Nunito" w:hAnsi="Nunito" w:eastAsia="Nunito"/>
            <w:color w:val="000000" w:themeColor="text1" w:themeTint="FF" w:themeShade="FF"/>
            <w:sz w:val="20"/>
            <w:szCs w:val="20"/>
            <w:lang w:val="en-ZA"/>
            <w:rPrChange w:author="Craig Parker" w:date="2024-08-07T12:23:00Z" w:id="1403312815">
              <w:rPr>
                <w:rFonts w:ascii="Nunito" w:hAnsi="Nunito" w:eastAsia="Nunito"/>
                <w:lang w:val="en-ZA"/>
              </w:rPr>
            </w:rPrChange>
          </w:rPr>
          <w:delText xml:space="preserve"> </w:delText>
        </w:r>
      </w:del>
      <w:del w:author="Jessica Senekal" w:date="2024-09-05T07:00:09.251Z" w:id="312064694">
        <w:r w:rsidRPr="337760E0" w:rsidDel="337760E0">
          <w:rPr>
            <w:rFonts w:ascii="Nunito" w:hAnsi="Nunito" w:eastAsia="Nunito"/>
            <w:color w:val="000000" w:themeColor="text1" w:themeTint="FF" w:themeShade="FF"/>
            <w:sz w:val="20"/>
            <w:szCs w:val="20"/>
            <w:lang w:val="en-ZA"/>
            <w:rPrChange w:author="Craig Parker" w:date="2024-08-07T12:23:00Z" w:id="1052053864">
              <w:rPr>
                <w:rFonts w:ascii="Nunito" w:hAnsi="Nunito" w:eastAsia="Nunito"/>
                <w:lang w:val="en-ZA"/>
              </w:rPr>
            </w:rPrChange>
          </w:rPr>
          <w:delText>O</w:delText>
        </w:r>
      </w:del>
      <w:ins w:author="Jessica Senekal" w:date="2024-09-05T07:00:09.468Z" w:id="938592240">
        <w:r w:rsidRPr="337760E0" w:rsidR="337760E0">
          <w:rPr>
            <w:rFonts w:ascii="Nunito" w:hAnsi="Nunito" w:eastAsia="Nunito"/>
            <w:color w:val="000000" w:themeColor="text1" w:themeTint="FF" w:themeShade="FF"/>
            <w:sz w:val="20"/>
            <w:szCs w:val="20"/>
            <w:lang w:val="en-ZA"/>
          </w:rPr>
          <w:t>o</w:t>
        </w:r>
      </w:ins>
      <w:r w:rsidRPr="337760E0" w:rsidR="337760E0">
        <w:rPr>
          <w:rFonts w:ascii="Nunito" w:hAnsi="Nunito" w:eastAsia="Nunito"/>
          <w:color w:val="000000" w:themeColor="text1" w:themeTint="FF" w:themeShade="FF"/>
          <w:sz w:val="20"/>
          <w:szCs w:val="20"/>
          <w:lang w:val="en-ZA"/>
          <w:rPrChange w:author="Craig Parker" w:date="2024-08-07T12:23:00Z" w:id="1849816119">
            <w:rPr>
              <w:rFonts w:ascii="Nunito" w:hAnsi="Nunito" w:eastAsia="Nunito"/>
              <w:lang w:val="en-ZA"/>
            </w:rPr>
          </w:rPrChange>
        </w:rPr>
        <w:t xml:space="preserve">nce the source data undergoes initial harmonisation, it becomes </w:t>
      </w:r>
      <w:ins w:author="Jessica Senekal" w:date="2024-09-05T07:00:23.955Z" w:id="1672941067">
        <w:r w:rsidRPr="337760E0" w:rsidR="337760E0">
          <w:rPr>
            <w:rFonts w:ascii="Nunito" w:hAnsi="Nunito" w:eastAsia="Nunito"/>
            <w:color w:val="000000" w:themeColor="text1" w:themeTint="FF" w:themeShade="FF"/>
            <w:sz w:val="20"/>
            <w:szCs w:val="20"/>
            <w:lang w:val="en-ZA"/>
          </w:rPr>
          <w:t>C</w:t>
        </w:r>
      </w:ins>
      <w:del w:author="Jessica Senekal" w:date="2024-09-05T07:00:23.584Z" w:id="2017921930">
        <w:r w:rsidRPr="337760E0" w:rsidDel="337760E0">
          <w:rPr>
            <w:rFonts w:ascii="Nunito" w:hAnsi="Nunito" w:eastAsia="Nunito"/>
            <w:color w:val="000000" w:themeColor="text1" w:themeTint="FF" w:themeShade="FF"/>
            <w:sz w:val="20"/>
            <w:szCs w:val="20"/>
            <w:lang w:val="en-ZA"/>
            <w:rPrChange w:author="Craig Parker" w:date="2024-08-07T12:23:00Z" w:id="1854246610">
              <w:rPr>
                <w:rFonts w:ascii="Nunito" w:hAnsi="Nunito" w:eastAsia="Nunito"/>
                <w:lang w:val="en-ZA"/>
              </w:rPr>
            </w:rPrChange>
          </w:rPr>
          <w:delText>c</w:delText>
        </w:r>
      </w:del>
      <w:proofErr w:type="spellStart"/>
      <w:r w:rsidRPr="337760E0" w:rsidR="337760E0">
        <w:rPr>
          <w:rFonts w:ascii="Nunito" w:hAnsi="Nunito" w:eastAsia="Nunito"/>
          <w:color w:val="000000" w:themeColor="text1" w:themeTint="FF" w:themeShade="FF"/>
          <w:sz w:val="20"/>
          <w:szCs w:val="20"/>
          <w:lang w:val="en-ZA"/>
          <w:rPrChange w:author="Craig Parker" w:date="2024-08-07T12:23:00Z" w:id="2120299210">
            <w:rPr>
              <w:rFonts w:ascii="Nunito" w:hAnsi="Nunito" w:eastAsia="Nunito"/>
              <w:lang w:val="en-ZA"/>
            </w:rPr>
          </w:rPrChange>
        </w:rPr>
        <w:t>onsortium</w:t>
      </w:r>
      <w:proofErr w:type="spellEnd"/>
      <w:ins w:author="Este Su Van Wyk" w:date="2024-09-06T09:24:21.167Z" w:id="799217060">
        <w:r w:rsidRPr="337760E0" w:rsidR="337760E0">
          <w:rPr>
            <w:rFonts w:ascii="Nunito" w:hAnsi="Nunito" w:eastAsia="Nunito"/>
            <w:color w:val="000000" w:themeColor="text1" w:themeTint="FF" w:themeShade="FF"/>
            <w:sz w:val="20"/>
            <w:szCs w:val="20"/>
            <w:lang w:val="en-ZA"/>
          </w:rPr>
          <w:t xml:space="preserve"> </w:t>
        </w:r>
      </w:ins>
      <w:r w:rsidRPr="337760E0" w:rsidR="337760E0">
        <w:rPr>
          <w:rFonts w:ascii="Nunito" w:hAnsi="Nunito" w:eastAsia="Nunito"/>
          <w:color w:val="000000" w:themeColor="text1" w:themeTint="FF" w:themeShade="FF"/>
          <w:sz w:val="20"/>
          <w:szCs w:val="20"/>
          <w:lang w:val="en-ZA"/>
          <w:rPrChange w:author="Craig Parker" w:date="2024-08-07T12:23:00Z" w:id="1669548185">
            <w:rPr>
              <w:rFonts w:ascii="Nunito" w:hAnsi="Nunito" w:eastAsia="Nunito"/>
              <w:lang w:val="en-ZA"/>
            </w:rPr>
          </w:rPrChange>
        </w:rPr>
        <w:t>-</w:t>
      </w:r>
      <w:ins w:author="Jessica Senekal" w:date="2024-09-05T07:00:29.437Z" w:id="1085384285">
        <w:r w:rsidRPr="337760E0" w:rsidR="337760E0">
          <w:rPr>
            <w:rFonts w:ascii="Nunito" w:hAnsi="Nunito" w:eastAsia="Nunito"/>
            <w:color w:val="000000" w:themeColor="text1" w:themeTint="FF" w:themeShade="FF"/>
            <w:sz w:val="20"/>
            <w:szCs w:val="20"/>
            <w:lang w:val="en-ZA"/>
          </w:rPr>
          <w:t>S</w:t>
        </w:r>
      </w:ins>
      <w:del w:author="Este Su Van Wyk" w:date="2024-09-06T09:24:24.164Z" w:id="111025570">
        <w:r w:rsidRPr="337760E0" w:rsidDel="337760E0">
          <w:rPr>
            <w:rFonts w:ascii="Nunito" w:hAnsi="Nunito" w:eastAsia="Nunito"/>
            <w:color w:val="000000" w:themeColor="text1" w:themeTint="FF" w:themeShade="FF"/>
            <w:sz w:val="20"/>
            <w:szCs w:val="20"/>
            <w:lang w:val="en-ZA"/>
            <w:rPrChange w:author="Craig Parker" w:date="2024-08-07T12:23:00Z" w:id="1824289065">
              <w:rPr>
                <w:rFonts w:ascii="Nunito" w:hAnsi="Nunito" w:eastAsia="Nunito"/>
                <w:lang w:val="en-ZA"/>
              </w:rPr>
            </w:rPrChange>
          </w:rPr>
          <w:delText>s</w:delText>
        </w:r>
      </w:del>
      <w:r w:rsidRPr="337760E0" w:rsidR="337760E0">
        <w:rPr>
          <w:rFonts w:ascii="Nunito" w:hAnsi="Nunito" w:eastAsia="Nunito"/>
          <w:color w:val="000000" w:themeColor="text1" w:themeTint="FF" w:themeShade="FF"/>
          <w:sz w:val="20"/>
          <w:szCs w:val="20"/>
          <w:lang w:val="en-ZA"/>
          <w:rPrChange w:author="Craig Parker" w:date="2024-08-07T12:23:00Z" w:id="1639350807">
            <w:rPr>
              <w:rFonts w:ascii="Nunito" w:hAnsi="Nunito" w:eastAsia="Nunito"/>
              <w:lang w:val="en-ZA"/>
            </w:rPr>
          </w:rPrChange>
        </w:rPr>
        <w:t>hared</w:t>
      </w:r>
      <w:ins w:author="Craig Parker" w:date="2024-07-31T13:20:00Z" w:id="1653925595">
        <w:r w:rsidRPr="337760E0" w:rsidR="337760E0">
          <w:rPr>
            <w:rFonts w:ascii="Nunito" w:hAnsi="Nunito" w:eastAsia="Nunito"/>
            <w:color w:val="000000" w:themeColor="text1" w:themeTint="FF" w:themeShade="FF"/>
            <w:sz w:val="20"/>
            <w:szCs w:val="20"/>
            <w:lang w:val="en-ZA"/>
            <w:rPrChange w:author="Craig Parker" w:date="2024-08-07T12:23:00Z" w:id="1194966215">
              <w:rPr>
                <w:rFonts w:ascii="Nunito" w:hAnsi="Nunito" w:eastAsia="Nunito"/>
                <w:lang w:val="en-ZA"/>
              </w:rPr>
            </w:rPrChange>
          </w:rPr>
          <w:t xml:space="preserve"> </w:t>
        </w:r>
      </w:ins>
      <w:del w:author="Jessica Senekal" w:date="2024-09-05T07:00:32.279Z" w:id="761708885">
        <w:r w:rsidRPr="337760E0" w:rsidDel="337760E0">
          <w:rPr>
            <w:rFonts w:ascii="Nunito" w:hAnsi="Nunito" w:eastAsia="Nunito"/>
            <w:color w:val="000000" w:themeColor="text1" w:themeTint="FF" w:themeShade="FF"/>
            <w:sz w:val="20"/>
            <w:szCs w:val="20"/>
            <w:lang w:val="en-ZA"/>
            <w:rPrChange w:author="Craig Parker" w:date="2024-08-07T12:23:00Z" w:id="337699519">
              <w:rPr>
                <w:rFonts w:ascii="Nunito" w:hAnsi="Nunito" w:eastAsia="Nunito"/>
                <w:lang w:val="en-ZA"/>
              </w:rPr>
            </w:rPrChange>
          </w:rPr>
          <w:delText>d</w:delText>
        </w:r>
      </w:del>
      <w:ins w:author="Jessica Senekal" w:date="2024-09-05T07:00:32.781Z" w:id="1856532778">
        <w:r w:rsidRPr="337760E0" w:rsidR="337760E0">
          <w:rPr>
            <w:rFonts w:ascii="Nunito" w:hAnsi="Nunito" w:eastAsia="Nunito"/>
            <w:color w:val="000000" w:themeColor="text1" w:themeTint="FF" w:themeShade="FF"/>
            <w:sz w:val="20"/>
            <w:szCs w:val="20"/>
            <w:lang w:val="en-ZA"/>
          </w:rPr>
          <w:t>D</w:t>
        </w:r>
      </w:ins>
      <w:ins w:author="Craig Parker" w:date="2024-07-31T13:20:00Z" w:id="2137558345">
        <w:r w:rsidRPr="337760E0" w:rsidR="337760E0">
          <w:rPr>
            <w:rFonts w:ascii="Nunito" w:hAnsi="Nunito" w:eastAsia="Nunito"/>
            <w:color w:val="000000" w:themeColor="text1" w:themeTint="FF" w:themeShade="FF"/>
            <w:sz w:val="20"/>
            <w:szCs w:val="20"/>
            <w:lang w:val="en-ZA"/>
            <w:rPrChange w:author="Craig Parker" w:date="2024-08-07T12:23:00Z" w:id="429759327">
              <w:rPr>
                <w:rFonts w:ascii="Nunito" w:hAnsi="Nunito" w:eastAsia="Nunito"/>
                <w:lang w:val="en-ZA"/>
              </w:rPr>
            </w:rPrChange>
          </w:rPr>
          <w:t>ata</w:t>
        </w:r>
      </w:ins>
      <w:ins w:author="Jessica Senekal" w:date="2024-09-05T07:00:41.207Z" w:id="1034180988">
        <w:r w:rsidRPr="337760E0" w:rsidR="337760E0">
          <w:rPr>
            <w:rFonts w:ascii="Nunito" w:hAnsi="Nunito" w:eastAsia="Nunito"/>
            <w:color w:val="000000" w:themeColor="text1" w:themeTint="FF" w:themeShade="FF"/>
            <w:sz w:val="20"/>
            <w:szCs w:val="20"/>
            <w:lang w:val="en-ZA"/>
          </w:rPr>
          <w:t xml:space="preserve"> and</w:t>
        </w:r>
      </w:ins>
      <w:ins w:author="Este Su Van Wyk" w:date="2024-09-06T09:27:05.422Z" w:id="86916146">
        <w:r w:rsidRPr="337760E0" w:rsidR="337760E0">
          <w:rPr>
            <w:rFonts w:ascii="Nunito" w:hAnsi="Nunito" w:eastAsia="Nunito"/>
            <w:color w:val="000000" w:themeColor="text1" w:themeTint="FF" w:themeShade="FF"/>
            <w:sz w:val="20"/>
            <w:szCs w:val="20"/>
            <w:lang w:val="en-ZA"/>
          </w:rPr>
          <w:t xml:space="preserve"> </w:t>
        </w:r>
      </w:ins>
      <w:ins w:author="Jessica Senekal" w:date="2024-09-05T07:00:41.207Z" w:id="521953227">
        <w:del w:author="Este Su Van Wyk" w:date="2024-09-06T09:27:04.727Z" w:id="1300383823">
          <w:r w:rsidRPr="337760E0" w:rsidDel="337760E0">
            <w:rPr>
              <w:rFonts w:ascii="Nunito" w:hAnsi="Nunito" w:eastAsia="Nunito"/>
              <w:color w:val="000000" w:themeColor="text1" w:themeTint="FF" w:themeShade="FF"/>
              <w:sz w:val="20"/>
              <w:szCs w:val="20"/>
              <w:lang w:val="en-ZA"/>
            </w:rPr>
            <w:delText xml:space="preserve"> the </w:delText>
          </w:r>
        </w:del>
      </w:ins>
      <w:del w:author="Este Su Van Wyk" w:date="2024-09-06T09:27:04.727Z" w:id="1866568462">
        <w:r w:rsidRPr="337760E0" w:rsidDel="337760E0">
          <w:rPr>
            <w:rFonts w:ascii="Nunito" w:hAnsi="Nunito" w:eastAsia="Nunito"/>
            <w:color w:val="000000" w:themeColor="text1" w:themeTint="FF" w:themeShade="FF"/>
            <w:sz w:val="20"/>
            <w:szCs w:val="20"/>
            <w:lang w:val="en-ZA"/>
            <w:rPrChange w:author="Craig Parker" w:date="2024-08-07T12:23:00Z" w:id="995337587">
              <w:rPr>
                <w:rFonts w:ascii="Nunito" w:hAnsi="Nunito" w:eastAsia="Nunito"/>
                <w:lang w:val="en-ZA"/>
              </w:rPr>
            </w:rPrChange>
          </w:rPr>
          <w:delText>.</w:delText>
        </w:r>
        <w:r w:rsidRPr="337760E0" w:rsidDel="337760E0">
          <w:rPr>
            <w:rFonts w:ascii="Nunito" w:hAnsi="Nunito" w:eastAsia="Nunito"/>
            <w:color w:val="000000" w:themeColor="text1" w:themeTint="FF" w:themeShade="FF"/>
            <w:sz w:val="20"/>
            <w:szCs w:val="20"/>
            <w:lang w:val="en-ZA"/>
            <w:rPrChange w:author="Craig Parker" w:date="2024-08-07T12:23:00Z" w:id="228944978">
              <w:rPr>
                <w:rFonts w:ascii="Nunito" w:hAnsi="Nunito" w:eastAsia="Nunito"/>
                <w:lang w:val="en-ZA"/>
              </w:rPr>
            </w:rPrChange>
          </w:rPr>
          <w:delText xml:space="preserve"> </w:delText>
        </w:r>
      </w:del>
      <w:del w:author="Jessica Senekal" w:date="2024-09-05T07:00:42.627Z" w:id="818302667">
        <w:r w:rsidRPr="337760E0" w:rsidDel="337760E0">
          <w:rPr>
            <w:rFonts w:ascii="Nunito" w:hAnsi="Nunito" w:eastAsia="Nunito"/>
            <w:color w:val="000000" w:themeColor="text1" w:themeTint="FF" w:themeShade="FF"/>
            <w:sz w:val="20"/>
            <w:szCs w:val="20"/>
            <w:lang w:val="en-ZA"/>
            <w:rPrChange w:author="Craig Parker" w:date="2024-08-07T12:23:00Z" w:id="938228828">
              <w:rPr>
                <w:rFonts w:ascii="Nunito" w:hAnsi="Nunito" w:eastAsia="Nunito"/>
                <w:lang w:val="en-ZA"/>
              </w:rPr>
            </w:rPrChange>
          </w:rPr>
          <w:delText>T</w:delText>
        </w:r>
      </w:del>
      <w:ins w:author="Jessica Senekal" w:date="2024-09-05T07:00:43.311Z" w:id="375155548">
        <w:r w:rsidRPr="337760E0" w:rsidR="337760E0">
          <w:rPr>
            <w:rFonts w:ascii="Nunito" w:hAnsi="Nunito" w:eastAsia="Nunito"/>
            <w:color w:val="000000" w:themeColor="text1" w:themeTint="FF" w:themeShade="FF"/>
            <w:sz w:val="20"/>
            <w:szCs w:val="20"/>
            <w:lang w:val="en-ZA"/>
          </w:rPr>
          <w:t>t</w:t>
        </w:r>
      </w:ins>
      <w:ins w:author="Craig Parker" w:date="2024-07-31T13:22:00Z" w:id="1187706897">
        <w:r w:rsidRPr="337760E0" w:rsidR="337760E0">
          <w:rPr>
            <w:rFonts w:ascii="Nunito" w:hAnsi="Nunito" w:eastAsia="Nunito"/>
            <w:color w:val="000000" w:themeColor="text1" w:themeTint="FF" w:themeShade="FF"/>
            <w:sz w:val="20"/>
            <w:szCs w:val="20"/>
            <w:lang w:val="en-ZA"/>
            <w:rPrChange w:author="Craig Parker" w:date="2024-08-07T12:23:00Z" w:id="791236225">
              <w:rPr>
                <w:rFonts w:ascii="Nunito" w:hAnsi="Nunito" w:eastAsia="Nunito"/>
                <w:lang w:val="en-ZA"/>
              </w:rPr>
            </w:rPrChange>
          </w:rPr>
          <w:t xml:space="preserve">he </w:t>
        </w:r>
      </w:ins>
      <w:ins w:author="Christopher Jack" w:date="2024-08-05T12:52:00Z" w:id="1892092958">
        <w:r w:rsidRPr="337760E0" w:rsidR="337760E0">
          <w:rPr>
            <w:rFonts w:ascii="Nunito" w:hAnsi="Nunito" w:eastAsia="Nunito"/>
            <w:color w:val="000000" w:themeColor="text1" w:themeTint="FF" w:themeShade="FF"/>
            <w:sz w:val="20"/>
            <w:szCs w:val="20"/>
            <w:rPrChange w:author="Craig Parker" w:date="2024-08-07T12:23:00Z" w:id="1351031463">
              <w:rPr>
                <w:rFonts w:ascii="Nunito" w:hAnsi="Nunito" w:eastAsia="Nunito"/>
              </w:rPr>
            </w:rPrChange>
          </w:rPr>
          <w:t>HE²AT</w:t>
        </w:r>
        <w:r w:rsidRPr="337760E0" w:rsidR="337760E0">
          <w:rPr>
            <w:rFonts w:ascii="Nunito" w:hAnsi="Nunito" w:eastAsia="Nunito"/>
            <w:color w:val="000000" w:themeColor="text1" w:themeTint="FF" w:themeShade="FF"/>
            <w:sz w:val="20"/>
            <w:szCs w:val="20"/>
            <w:lang w:val="en-ZA"/>
            <w:rPrChange w:author="Craig Parker" w:date="2024-08-07T12:23:00Z" w:id="1397914925">
              <w:rPr>
                <w:rFonts w:ascii="Nunito" w:hAnsi="Nunito" w:eastAsia="Nunito"/>
                <w:lang w:val="en-ZA"/>
              </w:rPr>
            </w:rPrChange>
          </w:rPr>
          <w:t xml:space="preserve"> </w:t>
        </w:r>
      </w:ins>
      <w:del w:author="Christopher Jack" w:date="2024-08-05T12:52:00Z" w:id="732838200">
        <w:r w:rsidRPr="337760E0" w:rsidDel="337760E0">
          <w:rPr>
            <w:rFonts w:ascii="Nunito" w:hAnsi="Nunito" w:eastAsia="Nunito"/>
            <w:color w:val="000000" w:themeColor="text1" w:themeTint="FF" w:themeShade="FF"/>
            <w:sz w:val="20"/>
            <w:szCs w:val="20"/>
            <w:lang w:val="en-ZA"/>
            <w:rPrChange w:author="Craig Parker" w:date="2024-08-07T12:23:00Z" w:id="1057996102">
              <w:rPr>
                <w:rFonts w:ascii="Nunito" w:hAnsi="Nunito" w:eastAsia="Nunito"/>
                <w:lang w:val="en-ZA"/>
              </w:rPr>
            </w:rPrChange>
          </w:rPr>
          <w:delText xml:space="preserve">HEAT </w:delText>
        </w:r>
      </w:del>
      <w:ins w:author="Craig Parker" w:date="2024-07-31T13:22:00Z" w:id="1549824764">
        <w:r w:rsidRPr="337760E0" w:rsidR="337760E0">
          <w:rPr>
            <w:rFonts w:ascii="Nunito" w:hAnsi="Nunito" w:eastAsia="Nunito"/>
            <w:color w:val="000000" w:themeColor="text1" w:themeTint="FF" w:themeShade="FF"/>
            <w:sz w:val="20"/>
            <w:szCs w:val="20"/>
            <w:lang w:val="en-ZA"/>
            <w:rPrChange w:author="Craig Parker" w:date="2024-08-07T12:23:00Z" w:id="1576214101">
              <w:rPr>
                <w:rFonts w:ascii="Nunito" w:hAnsi="Nunito" w:eastAsia="Nunito"/>
                <w:lang w:val="en-ZA"/>
              </w:rPr>
            </w:rPrChange>
          </w:rPr>
          <w:t>Center</w:t>
        </w:r>
        <w:r w:rsidRPr="337760E0" w:rsidR="337760E0">
          <w:rPr>
            <w:rFonts w:ascii="Nunito" w:hAnsi="Nunito" w:eastAsia="Nunito"/>
            <w:color w:val="000000" w:themeColor="text1" w:themeTint="FF" w:themeShade="FF"/>
            <w:sz w:val="20"/>
            <w:szCs w:val="20"/>
            <w:lang w:val="en-ZA"/>
            <w:rPrChange w:author="Craig Parker" w:date="2024-08-07T12:23:00Z" w:id="2009932523">
              <w:rPr>
                <w:rFonts w:ascii="Nunito" w:hAnsi="Nunito" w:eastAsia="Nunito"/>
                <w:lang w:val="en-ZA"/>
              </w:rPr>
            </w:rPrChange>
          </w:rPr>
          <w:t xml:space="preserve"> </w:t>
        </w:r>
      </w:ins>
      <w:del w:author="Matthew Chersich" w:date="2024-08-04T20:23:00Z" w:id="412199432">
        <w:r w:rsidRPr="337760E0" w:rsidDel="337760E0">
          <w:rPr>
            <w:rFonts w:ascii="Nunito" w:hAnsi="Nunito" w:eastAsia="Nunito"/>
            <w:color w:val="000000" w:themeColor="text1" w:themeTint="FF" w:themeShade="FF"/>
            <w:sz w:val="20"/>
            <w:szCs w:val="20"/>
            <w:lang w:val="en-ZA"/>
            <w:rPrChange w:author="Craig Parker" w:date="2024-08-07T12:23:00Z" w:id="1740692999">
              <w:rPr>
                <w:rFonts w:ascii="Nunito" w:hAnsi="Nunito" w:eastAsia="Nunito"/>
                <w:lang w:val="en-ZA"/>
              </w:rPr>
            </w:rPrChange>
          </w:rPr>
          <w:delText xml:space="preserve">claims </w:delText>
        </w:r>
      </w:del>
      <w:ins w:author="Matthew Chersich" w:date="2024-08-04T20:23:00Z" w:id="391690326">
        <w:r w:rsidRPr="337760E0" w:rsidR="337760E0">
          <w:rPr>
            <w:rFonts w:ascii="Nunito" w:hAnsi="Nunito" w:eastAsia="Nunito"/>
            <w:color w:val="000000" w:themeColor="text1" w:themeTint="FF" w:themeShade="FF"/>
            <w:sz w:val="20"/>
            <w:szCs w:val="20"/>
            <w:lang w:val="en-ZA"/>
            <w:rPrChange w:author="Craig Parker" w:date="2024-08-07T12:23:00Z" w:id="2001439139">
              <w:rPr>
                <w:rFonts w:ascii="Nunito" w:hAnsi="Nunito" w:eastAsia="Nunito"/>
                <w:lang w:val="en-ZA"/>
              </w:rPr>
            </w:rPrChange>
          </w:rPr>
          <w:t xml:space="preserve">takes </w:t>
        </w:r>
      </w:ins>
      <w:ins w:author="Matthew Chersich" w:date="2024-08-04T20:24:00Z" w:id="892682916">
        <w:r w:rsidRPr="337760E0" w:rsidR="337760E0">
          <w:rPr>
            <w:rFonts w:ascii="Nunito" w:hAnsi="Nunito" w:eastAsia="Nunito"/>
            <w:color w:val="000000" w:themeColor="text1" w:themeTint="FF" w:themeShade="FF"/>
            <w:sz w:val="20"/>
            <w:szCs w:val="20"/>
            <w:lang w:val="en-ZA"/>
            <w:rPrChange w:author="Craig Parker" w:date="2024-08-07T12:23:00Z" w:id="705693711">
              <w:rPr>
                <w:rFonts w:ascii="Nunito" w:hAnsi="Nunito" w:eastAsia="Nunito"/>
                <w:lang w:val="en-ZA"/>
              </w:rPr>
            </w:rPrChange>
          </w:rPr>
          <w:t>control of decisions around data usage and access</w:t>
        </w:r>
      </w:ins>
      <w:del w:author="Matthew Chersich" w:date="2024-08-04T20:24:00Z" w:id="1765300742">
        <w:r w:rsidRPr="337760E0" w:rsidDel="337760E0">
          <w:rPr>
            <w:rFonts w:ascii="Nunito" w:hAnsi="Nunito" w:eastAsia="Nunito"/>
            <w:color w:val="000000" w:themeColor="text1" w:themeTint="FF" w:themeShade="FF"/>
            <w:sz w:val="20"/>
            <w:szCs w:val="20"/>
            <w:lang w:val="en-ZA"/>
            <w:rPrChange w:author="Craig Parker" w:date="2024-08-07T12:23:00Z" w:id="620326948">
              <w:rPr>
                <w:rFonts w:ascii="Nunito" w:hAnsi="Nunito" w:eastAsia="Nunito"/>
                <w:lang w:val="en-ZA"/>
              </w:rPr>
            </w:rPrChange>
          </w:rPr>
          <w:delText>ownership</w:delText>
        </w:r>
      </w:del>
      <w:ins w:author="Craig Parker" w:date="2024-07-31T13:22:00Z" w:id="1271707872">
        <w:r w:rsidRPr="337760E0" w:rsidR="337760E0">
          <w:rPr>
            <w:rFonts w:ascii="Nunito" w:hAnsi="Nunito" w:eastAsia="Nunito"/>
            <w:color w:val="000000" w:themeColor="text1" w:themeTint="FF" w:themeShade="FF"/>
            <w:sz w:val="20"/>
            <w:szCs w:val="20"/>
            <w:lang w:val="en-ZA"/>
            <w:rPrChange w:author="Craig Parker" w:date="2024-08-07T12:23:00Z" w:id="1703657725">
              <w:rPr>
                <w:rFonts w:ascii="Nunito" w:hAnsi="Nunito" w:eastAsia="Nunito"/>
                <w:lang w:val="en-ZA"/>
              </w:rPr>
            </w:rPrChange>
          </w:rPr>
          <w:t xml:space="preserve"> at this stage </w:t>
        </w:r>
      </w:ins>
      <w:ins w:author="Craig Parker" w:date="2024-07-31T13:20:00Z" w:id="2043486107">
        <w:r w:rsidRPr="337760E0" w:rsidR="337760E0">
          <w:rPr>
            <w:rFonts w:ascii="Nunito" w:hAnsi="Nunito" w:eastAsia="Nunito"/>
            <w:color w:val="000000" w:themeColor="text1" w:themeTint="FF" w:themeShade="FF"/>
            <w:sz w:val="20"/>
            <w:szCs w:val="20"/>
            <w:lang w:val="en-ZA"/>
            <w:rPrChange w:author="Craig Parker" w:date="2024-08-07T12:23:00Z" w:id="1093599236">
              <w:rPr>
                <w:rFonts w:ascii="Nunito" w:hAnsi="Nunito" w:eastAsia="Nunito"/>
                <w:lang w:val="en-ZA"/>
              </w:rPr>
            </w:rPrChange>
          </w:rPr>
          <w:t>due to the significant alterations</w:t>
        </w:r>
      </w:ins>
      <w:ins w:author="Matthew Chersich" w:date="2024-08-04T20:24:00Z" w:id="1044005310">
        <w:r w:rsidRPr="337760E0" w:rsidR="337760E0">
          <w:rPr>
            <w:rFonts w:ascii="Nunito" w:hAnsi="Nunito" w:eastAsia="Nunito"/>
            <w:color w:val="000000" w:themeColor="text1" w:themeTint="FF" w:themeShade="FF"/>
            <w:sz w:val="20"/>
            <w:szCs w:val="20"/>
            <w:lang w:val="en-ZA"/>
            <w:rPrChange w:author="Craig Parker" w:date="2024-08-07T12:23:00Z" w:id="1900154804">
              <w:rPr>
                <w:rFonts w:ascii="Nunito" w:hAnsi="Nunito" w:eastAsia="Nunito"/>
                <w:lang w:val="en-ZA"/>
              </w:rPr>
            </w:rPrChange>
          </w:rPr>
          <w:t xml:space="preserve">, </w:t>
        </w:r>
      </w:ins>
      <w:r w:rsidRPr="337760E0" w:rsidR="337760E0">
        <w:rPr>
          <w:rFonts w:ascii="Nunito" w:hAnsi="Nunito" w:eastAsia="Nunito"/>
          <w:color w:val="000000" w:themeColor="text1" w:themeTint="FF" w:themeShade="FF"/>
          <w:sz w:val="20"/>
          <w:szCs w:val="20"/>
          <w:lang w:val="en-ZA"/>
          <w:rPrChange w:author="Craig Parker" w:date="2024-08-07T12:23:00Z" w:id="1214914836">
            <w:rPr>
              <w:rFonts w:ascii="Nunito" w:hAnsi="Nunito" w:eastAsia="Nunito"/>
              <w:lang w:val="en-ZA"/>
            </w:rPr>
          </w:rPrChange>
        </w:rPr>
        <w:t>harmonisation</w:t>
      </w:r>
      <w:ins w:author="Craig Parker" w:date="2024-07-31T13:20:00Z" w:id="395532063">
        <w:r w:rsidRPr="337760E0" w:rsidR="337760E0">
          <w:rPr>
            <w:rFonts w:ascii="Nunito" w:hAnsi="Nunito" w:eastAsia="Nunito"/>
            <w:color w:val="000000" w:themeColor="text1" w:themeTint="FF" w:themeShade="FF"/>
            <w:sz w:val="20"/>
            <w:szCs w:val="20"/>
            <w:lang w:val="en-ZA"/>
            <w:rPrChange w:author="Craig Parker" w:date="2024-08-07T12:23:00Z" w:id="1199437996">
              <w:rPr>
                <w:rFonts w:ascii="Nunito" w:hAnsi="Nunito" w:eastAsia="Nunito"/>
                <w:lang w:val="en-ZA"/>
              </w:rPr>
            </w:rPrChange>
          </w:rPr>
          <w:t xml:space="preserve"> and integration work performed on the data. </w:t>
        </w:r>
      </w:ins>
      <w:del w:author="Jessica Senekal" w:date="2024-09-05T06:59:32.737Z" w:id="666633492">
        <w:r w:rsidRPr="337760E0" w:rsidDel="337760E0">
          <w:rPr>
            <w:rFonts w:ascii="Nunito" w:hAnsi="Nunito" w:eastAsia="Nunito"/>
            <w:color w:val="000000" w:themeColor="text1" w:themeTint="FF" w:themeShade="FF"/>
            <w:sz w:val="20"/>
            <w:szCs w:val="20"/>
            <w:lang w:val="en-ZA"/>
            <w:rPrChange w:author="Craig Parker" w:date="2024-08-07T12:23:00Z" w:id="358621805">
              <w:rPr>
                <w:rFonts w:ascii="Nunito" w:hAnsi="Nunito" w:eastAsia="Nunito"/>
                <w:lang w:val="en-ZA"/>
              </w:rPr>
            </w:rPrChange>
          </w:rPr>
          <w:delText xml:space="preserve">However, original data providers can negotiate ownership if </w:delText>
        </w:r>
        <w:r w:rsidRPr="337760E0" w:rsidDel="337760E0">
          <w:rPr>
            <w:rFonts w:ascii="Nunito" w:hAnsi="Nunito" w:eastAsia="Nunito"/>
            <w:color w:val="000000" w:themeColor="text1" w:themeTint="FF" w:themeShade="FF"/>
            <w:sz w:val="20"/>
            <w:szCs w:val="20"/>
            <w:lang w:val="en-ZA"/>
            <w:rPrChange w:author="Craig Parker" w:date="2024-08-07T12:23:00Z" w:id="971956672">
              <w:rPr>
                <w:rFonts w:ascii="Nunito" w:hAnsi="Nunito" w:eastAsia="Nunito"/>
                <w:lang w:val="en-ZA"/>
              </w:rPr>
            </w:rPrChange>
          </w:rPr>
          <w:delText>necessary</w:delText>
        </w:r>
        <w:r w:rsidRPr="337760E0" w:rsidDel="337760E0">
          <w:rPr>
            <w:rFonts w:ascii="Nunito" w:hAnsi="Nunito" w:eastAsia="Nunito"/>
            <w:color w:val="000000" w:themeColor="text1" w:themeTint="FF" w:themeShade="FF"/>
            <w:sz w:val="20"/>
            <w:szCs w:val="20"/>
            <w:lang w:val="en-ZA"/>
            <w:rPrChange w:author="Craig Parker" w:date="2024-08-07T12:23:00Z" w:id="249301628">
              <w:rPr>
                <w:rFonts w:ascii="Nunito" w:hAnsi="Nunito" w:eastAsia="Nunito"/>
                <w:lang w:val="en-ZA"/>
              </w:rPr>
            </w:rPrChange>
          </w:rPr>
          <w:delText>desired</w:delText>
        </w:r>
        <w:r w:rsidRPr="337760E0" w:rsidDel="337760E0">
          <w:rPr>
            <w:rFonts w:ascii="Nunito" w:hAnsi="Nunito" w:eastAsia="Nunito"/>
            <w:color w:val="000000" w:themeColor="text1" w:themeTint="FF" w:themeShade="FF"/>
            <w:sz w:val="20"/>
            <w:szCs w:val="20"/>
            <w:lang w:val="en-ZA"/>
            <w:rPrChange w:author="Craig Parker" w:date="2024-08-07T12:23:00Z" w:id="1533285709">
              <w:rPr>
                <w:rFonts w:ascii="Nunito" w:hAnsi="Nunito" w:eastAsia="Nunito"/>
                <w:lang w:val="en-ZA"/>
              </w:rPr>
            </w:rPrChange>
          </w:rPr>
          <w:delText>.</w:delText>
        </w:r>
      </w:del>
      <w:ins w:author="Craig Parker" w:date="2024-07-31T13:20:00Z" w:id="1251363459">
        <w:r w:rsidRPr="337760E0" w:rsidR="337760E0">
          <w:rPr>
            <w:rFonts w:ascii="Nunito" w:hAnsi="Nunito" w:eastAsia="Nunito"/>
            <w:color w:val="000000" w:themeColor="text1" w:themeTint="FF" w:themeShade="FF"/>
            <w:sz w:val="20"/>
            <w:szCs w:val="20"/>
            <w:lang w:val="en-ZA"/>
            <w:rPrChange w:author="Craig Parker" w:date="2024-08-07T12:23:00Z" w:id="586388810">
              <w:rPr>
                <w:rFonts w:ascii="Nunito" w:hAnsi="Nunito" w:eastAsia="Nunito"/>
                <w:lang w:val="en-ZA"/>
              </w:rPr>
            </w:rPrChange>
          </w:rPr>
          <w:t xml:space="preserve"> Th</w:t>
        </w:r>
      </w:ins>
      <w:ins w:author="Este Su Van Wyk" w:date="2024-09-06T09:29:15.078Z" w:id="646088382">
        <w:r w:rsidRPr="337760E0" w:rsidR="337760E0">
          <w:rPr>
            <w:rFonts w:ascii="Nunito" w:hAnsi="Nunito" w:eastAsia="Nunito"/>
            <w:color w:val="000000" w:themeColor="text1" w:themeTint="FF" w:themeShade="FF"/>
            <w:sz w:val="20"/>
            <w:szCs w:val="20"/>
            <w:lang w:val="en-ZA"/>
          </w:rPr>
          <w:t xml:space="preserve">e </w:t>
        </w:r>
      </w:ins>
      <w:ins w:author="Este Su Van Wyk" w:date="2024-09-06T09:30:59.107Z" w:id="142437376">
        <w:r w:rsidRPr="337760E0" w:rsidR="337760E0">
          <w:rPr>
            <w:rFonts w:ascii="Nunito" w:hAnsi="Nunito" w:eastAsia="Nunito"/>
            <w:color w:val="000000" w:themeColor="text1" w:themeTint="FF" w:themeShade="FF"/>
            <w:sz w:val="20"/>
            <w:szCs w:val="20"/>
            <w:lang w:val="en-ZA"/>
          </w:rPr>
          <w:t xml:space="preserve">original shared </w:t>
        </w:r>
      </w:ins>
      <w:ins w:author="Este Su Van Wyk" w:date="2024-09-06T09:29:15.078Z" w:id="169133396">
        <w:r w:rsidRPr="337760E0" w:rsidR="337760E0">
          <w:rPr>
            <w:rFonts w:ascii="Nunito" w:hAnsi="Nunito" w:eastAsia="Nunito"/>
            <w:color w:val="000000" w:themeColor="text1" w:themeTint="FF" w:themeShade="FF"/>
            <w:sz w:val="20"/>
            <w:szCs w:val="20"/>
            <w:lang w:val="en-ZA"/>
          </w:rPr>
          <w:t>data</w:t>
        </w:r>
      </w:ins>
      <w:ins w:author="Craig Parker" w:date="2024-07-31T13:20:00Z" w:id="776643379">
        <w:del w:author="Este Su Van Wyk" w:date="2024-09-06T09:28:59.751Z" w:id="1707021435">
          <w:r w:rsidRPr="337760E0" w:rsidDel="337760E0">
            <w:rPr>
              <w:rFonts w:ascii="Nunito" w:hAnsi="Nunito" w:eastAsia="Nunito"/>
              <w:color w:val="000000" w:themeColor="text1" w:themeTint="FF" w:themeShade="FF"/>
              <w:sz w:val="20"/>
              <w:szCs w:val="20"/>
              <w:lang w:val="en-ZA"/>
              <w:rPrChange w:author="Craig Parker" w:date="2024-08-07T12:23:00Z" w:id="123721646">
                <w:rPr>
                  <w:rFonts w:ascii="Nunito" w:hAnsi="Nunito" w:eastAsia="Nunito"/>
                  <w:lang w:val="en-ZA"/>
                </w:rPr>
              </w:rPrChange>
            </w:rPr>
            <w:delText>i</w:delText>
          </w:r>
        </w:del>
        <w:del w:author="Este Su Van Wyk" w:date="2024-09-06T09:28:59.973Z" w:id="1653579678">
          <w:r w:rsidRPr="337760E0" w:rsidDel="337760E0">
            <w:rPr>
              <w:rFonts w:ascii="Nunito" w:hAnsi="Nunito" w:eastAsia="Nunito"/>
              <w:color w:val="000000" w:themeColor="text1" w:themeTint="FF" w:themeShade="FF"/>
              <w:sz w:val="20"/>
              <w:szCs w:val="20"/>
              <w:lang w:val="en-ZA"/>
              <w:rPrChange w:author="Craig Parker" w:date="2024-08-07T12:23:00Z" w:id="1971918106">
                <w:rPr>
                  <w:rFonts w:ascii="Nunito" w:hAnsi="Nunito" w:eastAsia="Nunito"/>
                  <w:lang w:val="en-ZA"/>
                </w:rPr>
              </w:rPrChange>
            </w:rPr>
            <w:delText>s</w:delText>
          </w:r>
        </w:del>
      </w:ins>
      <w:ins w:author="Este Su Van Wyk" w:date="2024-09-06T09:29:06.136Z" w:id="1474887191">
        <w:r w:rsidRPr="337760E0" w:rsidR="337760E0">
          <w:rPr>
            <w:rFonts w:ascii="Nunito" w:hAnsi="Nunito" w:eastAsia="Nunito"/>
            <w:color w:val="000000" w:themeColor="text1" w:themeTint="FF" w:themeShade="FF"/>
            <w:sz w:val="20"/>
            <w:szCs w:val="20"/>
            <w:lang w:val="en-ZA"/>
          </w:rPr>
          <w:t xml:space="preserve"> shared by the Data Provider</w:t>
        </w:r>
      </w:ins>
      <w:ins w:author="Craig Parker" w:date="2024-07-31T13:20:00Z" w:id="2011133262">
        <w:r w:rsidRPr="337760E0" w:rsidR="337760E0">
          <w:rPr>
            <w:rFonts w:ascii="Nunito" w:hAnsi="Nunito" w:eastAsia="Nunito"/>
            <w:color w:val="000000" w:themeColor="text1" w:themeTint="FF" w:themeShade="FF"/>
            <w:sz w:val="20"/>
            <w:szCs w:val="20"/>
            <w:lang w:val="en-ZA"/>
            <w:rPrChange w:author="Craig Parker" w:date="2024-08-07T12:23:00Z" w:id="1779226969">
              <w:rPr>
                <w:rFonts w:ascii="Nunito" w:hAnsi="Nunito" w:eastAsia="Nunito"/>
                <w:lang w:val="en-ZA"/>
              </w:rPr>
            </w:rPrChange>
          </w:rPr>
          <w:t xml:space="preserve"> </w:t>
        </w:r>
      </w:ins>
      <w:ins w:author="Este Su Van Wyk" w:date="2024-09-06T09:29:21.507Z" w:id="539866245">
        <w:r w:rsidRPr="337760E0" w:rsidR="337760E0">
          <w:rPr>
            <w:rFonts w:ascii="Nunito" w:hAnsi="Nunito" w:eastAsia="Nunito"/>
            <w:color w:val="000000" w:themeColor="text1" w:themeTint="FF" w:themeShade="FF"/>
            <w:sz w:val="20"/>
            <w:szCs w:val="20"/>
            <w:lang w:val="en-ZA"/>
          </w:rPr>
          <w:t xml:space="preserve">will be </w:t>
        </w:r>
      </w:ins>
      <w:ins w:author="Craig Parker" w:date="2024-07-31T13:20:00Z" w:id="464494620">
        <w:del w:author="Este Su Van Wyk" w:date="2024-09-06T09:29:23.195Z" w:id="332559301">
          <w:r w:rsidRPr="337760E0" w:rsidDel="337760E0">
            <w:rPr>
              <w:rFonts w:ascii="Nunito" w:hAnsi="Nunito" w:eastAsia="Nunito"/>
              <w:color w:val="000000" w:themeColor="text1" w:themeTint="FF" w:themeShade="FF"/>
              <w:sz w:val="20"/>
              <w:szCs w:val="20"/>
              <w:lang w:val="en-ZA"/>
              <w:rPrChange w:author="Craig Parker" w:date="2024-08-07T12:23:00Z" w:id="1706942173">
                <w:rPr>
                  <w:rFonts w:ascii="Nunito" w:hAnsi="Nunito" w:eastAsia="Nunito"/>
                  <w:lang w:val="en-ZA"/>
                </w:rPr>
              </w:rPrChange>
            </w:rPr>
            <w:delText>d</w:delText>
          </w:r>
        </w:del>
        <w:del w:author="Este Su Van Wyk" w:date="2024-09-06T09:29:23.361Z" w:id="722899961">
          <w:r w:rsidRPr="337760E0" w:rsidDel="337760E0">
            <w:rPr>
              <w:rFonts w:ascii="Nunito" w:hAnsi="Nunito" w:eastAsia="Nunito"/>
              <w:color w:val="000000" w:themeColor="text1" w:themeTint="FF" w:themeShade="FF"/>
              <w:sz w:val="20"/>
              <w:szCs w:val="20"/>
              <w:lang w:val="en-ZA"/>
              <w:rPrChange w:author="Craig Parker" w:date="2024-08-07T12:23:00Z" w:id="1371153468">
                <w:rPr>
                  <w:rFonts w:ascii="Nunito" w:hAnsi="Nunito" w:eastAsia="Nunito"/>
                  <w:lang w:val="en-ZA"/>
                </w:rPr>
              </w:rPrChange>
            </w:rPr>
            <w:delText>a</w:delText>
          </w:r>
        </w:del>
        <w:del w:author="Este Su Van Wyk" w:date="2024-09-06T09:29:23.521Z" w:id="193004262">
          <w:r w:rsidRPr="337760E0" w:rsidDel="337760E0">
            <w:rPr>
              <w:rFonts w:ascii="Nunito" w:hAnsi="Nunito" w:eastAsia="Nunito"/>
              <w:color w:val="000000" w:themeColor="text1" w:themeTint="FF" w:themeShade="FF"/>
              <w:sz w:val="20"/>
              <w:szCs w:val="20"/>
              <w:lang w:val="en-ZA"/>
              <w:rPrChange w:author="Craig Parker" w:date="2024-08-07T12:23:00Z" w:id="1073617507">
                <w:rPr>
                  <w:rFonts w:ascii="Nunito" w:hAnsi="Nunito" w:eastAsia="Nunito"/>
                  <w:lang w:val="en-ZA"/>
                </w:rPr>
              </w:rPrChange>
            </w:rPr>
            <w:delText>t</w:delText>
          </w:r>
        </w:del>
        <w:del w:author="Este Su Van Wyk" w:date="2024-09-06T09:29:23.674Z" w:id="1719996484">
          <w:r w:rsidRPr="337760E0" w:rsidDel="337760E0">
            <w:rPr>
              <w:rFonts w:ascii="Nunito" w:hAnsi="Nunito" w:eastAsia="Nunito"/>
              <w:color w:val="000000" w:themeColor="text1" w:themeTint="FF" w:themeShade="FF"/>
              <w:sz w:val="20"/>
              <w:szCs w:val="20"/>
              <w:lang w:val="en-ZA"/>
              <w:rPrChange w:author="Craig Parker" w:date="2024-08-07T12:23:00Z" w:id="849006678">
                <w:rPr>
                  <w:rFonts w:ascii="Nunito" w:hAnsi="Nunito" w:eastAsia="Nunito"/>
                  <w:lang w:val="en-ZA"/>
                </w:rPr>
              </w:rPrChange>
            </w:rPr>
            <w:delText>a</w:delText>
          </w:r>
        </w:del>
        <w:del w:author="Este Su Van Wyk" w:date="2024-09-06T09:29:23.822Z" w:id="2056506084">
          <w:r w:rsidRPr="337760E0" w:rsidDel="337760E0">
            <w:rPr>
              <w:rFonts w:ascii="Nunito" w:hAnsi="Nunito" w:eastAsia="Nunito"/>
              <w:color w:val="000000" w:themeColor="text1" w:themeTint="FF" w:themeShade="FF"/>
              <w:sz w:val="20"/>
              <w:szCs w:val="20"/>
              <w:lang w:val="en-ZA"/>
              <w:rPrChange w:author="Craig Parker" w:date="2024-08-07T12:23:00Z" w:id="1425448319">
                <w:rPr>
                  <w:rFonts w:ascii="Nunito" w:hAnsi="Nunito" w:eastAsia="Nunito"/>
                  <w:lang w:val="en-ZA"/>
                </w:rPr>
              </w:rPrChange>
            </w:rPr>
            <w:delText xml:space="preserve"> </w:delText>
          </w:r>
        </w:del>
        <w:del w:author="Este Su Van Wyk" w:date="2024-09-06T09:29:23.979Z" w:id="4440437">
          <w:r w:rsidRPr="337760E0" w:rsidDel="337760E0">
            <w:rPr>
              <w:rFonts w:ascii="Nunito" w:hAnsi="Nunito" w:eastAsia="Nunito"/>
              <w:color w:val="000000" w:themeColor="text1" w:themeTint="FF" w:themeShade="FF"/>
              <w:sz w:val="20"/>
              <w:szCs w:val="20"/>
              <w:lang w:val="en-ZA"/>
              <w:rPrChange w:author="Craig Parker" w:date="2024-08-07T12:23:00Z" w:id="1384126319">
                <w:rPr>
                  <w:rFonts w:ascii="Nunito" w:hAnsi="Nunito" w:eastAsia="Nunito"/>
                  <w:lang w:val="en-ZA"/>
                </w:rPr>
              </w:rPrChange>
            </w:rPr>
            <w:delText>i</w:delText>
          </w:r>
        </w:del>
        <w:del w:author="Este Su Van Wyk" w:date="2024-09-06T09:29:24.347Z" w:id="1429765705">
          <w:r w:rsidRPr="337760E0" w:rsidDel="337760E0">
            <w:rPr>
              <w:rFonts w:ascii="Nunito" w:hAnsi="Nunito" w:eastAsia="Nunito"/>
              <w:color w:val="000000" w:themeColor="text1" w:themeTint="FF" w:themeShade="FF"/>
              <w:sz w:val="20"/>
              <w:szCs w:val="20"/>
              <w:lang w:val="en-ZA"/>
              <w:rPrChange w:author="Craig Parker" w:date="2024-08-07T12:23:00Z" w:id="1463799669">
                <w:rPr>
                  <w:rFonts w:ascii="Nunito" w:hAnsi="Nunito" w:eastAsia="Nunito"/>
                  <w:lang w:val="en-ZA"/>
                </w:rPr>
              </w:rPrChange>
            </w:rPr>
            <w:delText>s</w:delText>
          </w:r>
        </w:del>
        <w:del w:author="Este Su Van Wyk" w:date="2024-09-06T09:29:24.78Z" w:id="1938224473">
          <w:r w:rsidRPr="337760E0" w:rsidDel="337760E0">
            <w:rPr>
              <w:rFonts w:ascii="Nunito" w:hAnsi="Nunito" w:eastAsia="Nunito"/>
              <w:color w:val="000000" w:themeColor="text1" w:themeTint="FF" w:themeShade="FF"/>
              <w:sz w:val="20"/>
              <w:szCs w:val="20"/>
              <w:lang w:val="en-ZA"/>
              <w:rPrChange w:author="Craig Parker" w:date="2024-08-07T12:23:00Z" w:id="1764027241">
                <w:rPr>
                  <w:rFonts w:ascii="Nunito" w:hAnsi="Nunito" w:eastAsia="Nunito"/>
                  <w:lang w:val="en-ZA"/>
                </w:rPr>
              </w:rPrChange>
            </w:rPr>
            <w:delText xml:space="preserve"> </w:delText>
          </w:r>
        </w:del>
        <w:r w:rsidRPr="337760E0" w:rsidR="337760E0">
          <w:rPr>
            <w:rFonts w:ascii="Nunito" w:hAnsi="Nunito" w:eastAsia="Nunito"/>
            <w:color w:val="000000" w:themeColor="text1" w:themeTint="FF" w:themeShade="FF"/>
            <w:sz w:val="20"/>
            <w:szCs w:val="20"/>
            <w:lang w:val="en-ZA"/>
            <w:rPrChange w:author="Craig Parker" w:date="2024-08-07T12:23:00Z" w:id="1617627752">
              <w:rPr>
                <w:rFonts w:ascii="Nunito" w:hAnsi="Nunito" w:eastAsia="Nunito"/>
                <w:lang w:val="en-ZA"/>
              </w:rPr>
            </w:rPrChange>
          </w:rPr>
          <w:t xml:space="preserve">retained </w:t>
        </w:r>
        <w:del w:author="Este Su Van Wyk" w:date="2024-09-06T09:28:55.832Z" w:id="1890891536">
          <w:r w:rsidRPr="337760E0" w:rsidDel="337760E0">
            <w:rPr>
              <w:rFonts w:ascii="Nunito" w:hAnsi="Nunito" w:eastAsia="Nunito"/>
              <w:color w:val="000000" w:themeColor="text1" w:themeTint="FF" w:themeShade="FF"/>
              <w:sz w:val="20"/>
              <w:szCs w:val="20"/>
              <w:lang w:val="en-ZA"/>
              <w:rPrChange w:author="Craig Parker" w:date="2024-08-07T12:23:00Z" w:id="763485266">
                <w:rPr>
                  <w:rFonts w:ascii="Nunito" w:hAnsi="Nunito" w:eastAsia="Nunito"/>
                  <w:lang w:val="en-ZA"/>
                </w:rPr>
              </w:rPrChange>
            </w:rPr>
            <w:delText>indefinitely or</w:delText>
          </w:r>
        </w:del>
        <w:r w:rsidRPr="337760E0" w:rsidR="337760E0">
          <w:rPr>
            <w:rFonts w:ascii="Nunito" w:hAnsi="Nunito" w:eastAsia="Nunito"/>
            <w:color w:val="000000" w:themeColor="text1" w:themeTint="FF" w:themeShade="FF"/>
            <w:sz w:val="20"/>
            <w:szCs w:val="20"/>
            <w:lang w:val="en-ZA"/>
            <w:rPrChange w:author="Craig Parker" w:date="2024-08-07T12:23:00Z" w:id="910534196">
              <w:rPr>
                <w:rFonts w:ascii="Nunito" w:hAnsi="Nunito" w:eastAsia="Nunito"/>
                <w:lang w:val="en-ZA"/>
              </w:rPr>
            </w:rPrChange>
          </w:rPr>
          <w:t xml:space="preserve"> </w:t>
        </w:r>
        <w:r w:rsidRPr="337760E0" w:rsidR="337760E0">
          <w:rPr>
            <w:rFonts w:ascii="Nunito" w:hAnsi="Nunito" w:eastAsia="Nunito"/>
            <w:color w:val="000000" w:themeColor="text1" w:themeTint="FF" w:themeShade="FF"/>
            <w:sz w:val="20"/>
            <w:szCs w:val="20"/>
            <w:lang w:val="en-ZA"/>
            <w:rPrChange w:author="Craig Parker" w:date="2024-08-07T12:23:00Z" w:id="1629119156">
              <w:rPr>
                <w:rFonts w:ascii="Nunito" w:hAnsi="Nunito" w:eastAsia="Nunito"/>
                <w:lang w:val="en-ZA"/>
              </w:rPr>
            </w:rPrChange>
          </w:rPr>
          <w:t>for five years post-project</w:t>
        </w:r>
      </w:ins>
      <w:ins w:author="Matthew Chersich" w:date="2024-08-04T16:58:00Z" w:id="535930856">
        <w:r w:rsidRPr="337760E0" w:rsidR="337760E0">
          <w:rPr>
            <w:rFonts w:ascii="Nunito" w:hAnsi="Nunito" w:eastAsia="Nunito"/>
            <w:color w:val="000000" w:themeColor="text1" w:themeTint="FF" w:themeShade="FF"/>
            <w:sz w:val="20"/>
            <w:szCs w:val="20"/>
            <w:lang w:val="en-ZA"/>
            <w:rPrChange w:author="Craig Parker" w:date="2024-08-07T12:23:00Z" w:id="1345597409">
              <w:rPr>
                <w:rFonts w:ascii="Nunito" w:hAnsi="Nunito" w:eastAsia="Nunito"/>
                <w:lang w:val="en-ZA"/>
              </w:rPr>
            </w:rPrChange>
          </w:rPr>
          <w:t xml:space="preserve"> </w:t>
        </w:r>
        <w:del w:author="Este Su Van Wyk" w:date="2024-09-06T09:31:05.76Z" w:id="799524818">
          <w:r w:rsidRPr="337760E0" w:rsidDel="337760E0">
            <w:rPr>
              <w:rFonts w:ascii="Nunito" w:hAnsi="Nunito" w:eastAsia="Nunito"/>
              <w:color w:val="000000" w:themeColor="text1" w:themeTint="FF" w:themeShade="FF"/>
              <w:sz w:val="20"/>
              <w:szCs w:val="20"/>
              <w:lang w:val="en-ZA"/>
              <w:rPrChange w:author="Craig Parker" w:date="2024-08-07T12:23:00Z" w:id="483466661">
                <w:rPr>
                  <w:rFonts w:ascii="Nunito" w:hAnsi="Nunito" w:eastAsia="Nunito"/>
                  <w:lang w:val="en-ZA"/>
                </w:rPr>
              </w:rPrChange>
            </w:rPr>
            <w:delText>o</w:delText>
          </w:r>
        </w:del>
        <w:del w:author="Este Su Van Wyk" w:date="2024-09-06T09:31:05.53Z" w:id="60939022">
          <w:r w:rsidRPr="337760E0" w:rsidDel="337760E0">
            <w:rPr>
              <w:rFonts w:ascii="Nunito" w:hAnsi="Nunito" w:eastAsia="Nunito"/>
              <w:color w:val="000000" w:themeColor="text1" w:themeTint="FF" w:themeShade="FF"/>
              <w:sz w:val="20"/>
              <w:szCs w:val="20"/>
              <w:lang w:val="en-ZA"/>
              <w:rPrChange w:author="Craig Parker" w:date="2024-08-07T12:23:00Z" w:id="2124698651">
                <w:rPr>
                  <w:rFonts w:ascii="Nunito" w:hAnsi="Nunito" w:eastAsia="Nunito"/>
                  <w:lang w:val="en-ZA"/>
                </w:rPr>
              </w:rPrChange>
            </w:rPr>
            <w:delText>r</w:delText>
          </w:r>
        </w:del>
        <w:del w:author="Este Su Van Wyk" w:date="2024-09-06T09:31:05.197Z" w:id="276721288">
          <w:r w:rsidRPr="337760E0" w:rsidDel="337760E0">
            <w:rPr>
              <w:rFonts w:ascii="Nunito" w:hAnsi="Nunito" w:eastAsia="Nunito"/>
              <w:color w:val="000000" w:themeColor="text1" w:themeTint="FF" w:themeShade="FF"/>
              <w:sz w:val="20"/>
              <w:szCs w:val="20"/>
              <w:lang w:val="en-ZA"/>
              <w:rPrChange w:author="Craig Parker" w:date="2024-08-07T12:23:00Z" w:id="1551207397">
                <w:rPr>
                  <w:rFonts w:ascii="Nunito" w:hAnsi="Nunito" w:eastAsia="Nunito"/>
                  <w:lang w:val="en-ZA"/>
                </w:rPr>
              </w:rPrChange>
            </w:rPr>
            <w:delText xml:space="preserve"> </w:delText>
          </w:r>
        </w:del>
      </w:ins>
      <w:del w:author="Jessica Senekal" w:date="2024-09-05T07:01:00.661Z" w:id="850120916">
        <w:r w:rsidRPr="337760E0" w:rsidDel="337760E0">
          <w:rPr>
            <w:rFonts w:ascii="Nunito" w:hAnsi="Nunito" w:eastAsia="Nunito"/>
            <w:color w:val="000000" w:themeColor="text1" w:themeTint="FF" w:themeShade="FF"/>
            <w:sz w:val="20"/>
            <w:szCs w:val="20"/>
            <w:lang w:val="en-ZA"/>
            <w:rPrChange w:author="Craig Parker" w:date="2024-08-07T12:23:00Z" w:id="1042666949">
              <w:rPr>
                <w:rFonts w:ascii="Nunito" w:hAnsi="Nunito" w:eastAsia="Nunito"/>
                <w:lang w:val="en-ZA"/>
              </w:rPr>
            </w:rPrChange>
          </w:rPr>
          <w:delText>/</w:delText>
        </w:r>
        <w:r w:rsidRPr="337760E0" w:rsidDel="337760E0">
          <w:rPr>
            <w:rFonts w:ascii="Nunito" w:hAnsi="Nunito" w:eastAsia="Nunito"/>
            <w:color w:val="000000" w:themeColor="text1" w:themeTint="FF" w:themeShade="FF"/>
            <w:sz w:val="20"/>
            <w:szCs w:val="20"/>
            <w:lang w:val="en-ZA"/>
            <w:rPrChange w:author="Craig Parker" w:date="2024-08-07T12:23:00Z" w:id="138315358">
              <w:rPr>
                <w:rFonts w:ascii="Nunito" w:hAnsi="Nunito" w:eastAsia="Nunito"/>
                <w:lang w:val="en-ZA"/>
              </w:rPr>
            </w:rPrChange>
          </w:rPr>
          <w:delText>DTA</w:delText>
        </w:r>
      </w:del>
      <w:ins w:author="Jessica Senekal" w:date="2024-09-05T07:01:05.681Z" w:id="335992082">
        <w:r w:rsidRPr="337760E0" w:rsidR="337760E0">
          <w:rPr>
            <w:rFonts w:ascii="Nunito" w:hAnsi="Nunito" w:eastAsia="Nunito"/>
            <w:color w:val="000000" w:themeColor="text1" w:themeTint="FF" w:themeShade="FF"/>
            <w:sz w:val="20"/>
            <w:szCs w:val="20"/>
            <w:lang w:val="en-ZA"/>
          </w:rPr>
          <w:t xml:space="preserve"> or</w:t>
        </w:r>
      </w:ins>
      <w:ins w:author="Craig Parker" w:date="2024-07-31T13:20:00Z" w:id="1358477064">
        <w:r w:rsidRPr="337760E0" w:rsidR="337760E0">
          <w:rPr>
            <w:rFonts w:ascii="Nunito" w:hAnsi="Nunito" w:eastAsia="Nunito"/>
            <w:color w:val="000000" w:themeColor="text1" w:themeTint="FF" w:themeShade="FF"/>
            <w:sz w:val="20"/>
            <w:szCs w:val="20"/>
            <w:lang w:val="en-ZA"/>
            <w:rPrChange w:author="Craig Parker" w:date="2024-08-07T12:23:00Z" w:id="514457902">
              <w:rPr>
                <w:rFonts w:ascii="Nunito" w:hAnsi="Nunito" w:eastAsia="Nunito"/>
                <w:lang w:val="en-ZA"/>
              </w:rPr>
            </w:rPrChange>
          </w:rPr>
          <w:t xml:space="preserve"> termination</w:t>
        </w:r>
      </w:ins>
      <w:ins w:author="Jessica Senekal" w:date="2024-09-05T07:01:15.75Z" w:id="1094336948">
        <w:r w:rsidRPr="337760E0" w:rsidR="337760E0">
          <w:rPr>
            <w:rFonts w:ascii="Nunito" w:hAnsi="Nunito" w:eastAsia="Nunito"/>
            <w:color w:val="000000" w:themeColor="text1" w:themeTint="FF" w:themeShade="FF"/>
            <w:sz w:val="20"/>
            <w:szCs w:val="20"/>
            <w:lang w:val="en-ZA"/>
          </w:rPr>
          <w:t xml:space="preserve"> of the relevant DTA with the data provider</w:t>
        </w:r>
      </w:ins>
      <w:ins w:author="Este Su Van Wyk" w:date="2024-09-06T09:31:23.821Z" w:id="1161409757">
        <w:r w:rsidRPr="337760E0" w:rsidR="337760E0">
          <w:rPr>
            <w:rFonts w:ascii="Nunito" w:hAnsi="Nunito" w:eastAsia="Nunito"/>
            <w:color w:val="000000" w:themeColor="text1" w:themeTint="FF" w:themeShade="FF"/>
            <w:sz w:val="20"/>
            <w:szCs w:val="20"/>
            <w:lang w:val="en-ZA"/>
          </w:rPr>
          <w:t>, whereas the Consortium Shared Data will be retained indefinitely.</w:t>
        </w:r>
      </w:ins>
      <w:del w:author="Jessica Senekal" w:date="2024-09-05T07:01:31.276Z" w:id="1742539059">
        <w:r w:rsidRPr="337760E0" w:rsidDel="337760E0">
          <w:rPr>
            <w:rFonts w:ascii="Nunito" w:hAnsi="Nunito" w:eastAsia="Nunito"/>
            <w:color w:val="000000" w:themeColor="text1" w:themeTint="FF" w:themeShade="FF"/>
            <w:sz w:val="20"/>
            <w:szCs w:val="20"/>
            <w:lang w:val="en-ZA"/>
            <w:rPrChange w:author="Craig Parker" w:date="2024-08-07T12:23:00Z" w:id="1596990956">
              <w:rPr>
                <w:rFonts w:ascii="Nunito" w:hAnsi="Nunito" w:eastAsia="Nunito"/>
                <w:lang w:val="en-ZA"/>
              </w:rPr>
            </w:rPrChange>
          </w:rPr>
          <w:delText>,</w:delText>
        </w:r>
        <w:r w:rsidRPr="337760E0" w:rsidDel="337760E0">
          <w:rPr>
            <w:rFonts w:ascii="Nunito" w:hAnsi="Nunito" w:eastAsia="Nunito"/>
            <w:color w:val="000000" w:themeColor="text1" w:themeTint="FF" w:themeShade="FF"/>
            <w:sz w:val="20"/>
            <w:szCs w:val="20"/>
            <w:lang w:val="en-ZA"/>
            <w:rPrChange w:author="Craig Parker" w:date="2024-08-07T12:23:00Z" w:id="1862147077">
              <w:rPr>
                <w:rFonts w:ascii="Nunito" w:hAnsi="Nunito" w:eastAsia="Nunito"/>
                <w:lang w:val="en-ZA"/>
              </w:rPr>
            </w:rPrChange>
          </w:rPr>
          <w:delText xml:space="preserve"> depending on the agreements in place.</w:delText>
        </w:r>
      </w:del>
      <w:ins w:author="Jessica Senekal" w:date="2024-09-05T07:01:31.386Z" w:id="1594620010">
        <w:r w:rsidRPr="337760E0" w:rsidR="337760E0">
          <w:rPr>
            <w:rFonts w:ascii="Nunito" w:hAnsi="Nunito" w:eastAsia="Nunito"/>
            <w:color w:val="000000" w:themeColor="text1" w:themeTint="FF" w:themeShade="FF"/>
            <w:sz w:val="20"/>
            <w:szCs w:val="20"/>
            <w:lang w:val="en-ZA"/>
          </w:rPr>
          <w:t>.</w:t>
        </w:r>
      </w:ins>
      <w:del w:author="Jessica Senekal" w:date="2024-09-05T07:01:31.626Z" w:id="122504372">
        <w:r w:rsidRPr="337760E0" w:rsidDel="337760E0">
          <w:rPr>
            <w:rFonts w:ascii="Nunito" w:hAnsi="Nunito" w:eastAsia="Nunito"/>
            <w:color w:val="000000" w:themeColor="text1" w:themeTint="FF" w:themeShade="FF"/>
            <w:sz w:val="20"/>
            <w:szCs w:val="20"/>
            <w:lang w:val="en-ZA"/>
            <w:rPrChange w:author="Craig Parker" w:date="2024-08-07T12:23:00Z" w:id="2111195882">
              <w:rPr>
                <w:rFonts w:ascii="Nunito" w:hAnsi="Nunito" w:eastAsia="Nunito"/>
                <w:lang w:val="en-ZA"/>
              </w:rPr>
            </w:rPrChange>
          </w:rPr>
          <w:delText xml:space="preserve"> </w:delText>
        </w:r>
      </w:del>
      <w:ins w:author="Craig Parker" w:date="2024-07-31T13:20:00Z" w:id="1933269832">
        <w:r w:rsidRPr="337760E0" w:rsidR="337760E0">
          <w:rPr>
            <w:rFonts w:ascii="Nunito" w:hAnsi="Nunito" w:eastAsia="Nunito"/>
            <w:color w:val="000000" w:themeColor="text1" w:themeTint="FF" w:themeShade="FF"/>
            <w:sz w:val="20"/>
            <w:szCs w:val="20"/>
            <w:lang w:val="en-ZA"/>
            <w:rPrChange w:author="Craig Parker" w:date="2024-08-07T12:23:00Z" w:id="279492249">
              <w:rPr>
                <w:rFonts w:ascii="Nunito" w:hAnsi="Nunito" w:eastAsia="Nunito"/>
                <w:lang w:val="en-ZA"/>
              </w:rPr>
            </w:rPrChange>
          </w:rPr>
          <w:t xml:space="preserve">Access to </w:t>
        </w:r>
      </w:ins>
      <w:ins w:author="Jessica Senekal" w:date="2024-09-05T07:01:37.233Z" w:id="798525654">
        <w:r w:rsidRPr="337760E0" w:rsidR="337760E0">
          <w:rPr>
            <w:rFonts w:ascii="Nunito" w:hAnsi="Nunito" w:eastAsia="Nunito"/>
            <w:color w:val="000000" w:themeColor="text1" w:themeTint="FF" w:themeShade="FF"/>
            <w:sz w:val="20"/>
            <w:szCs w:val="20"/>
            <w:lang w:val="en-ZA"/>
          </w:rPr>
          <w:t>C</w:t>
        </w:r>
      </w:ins>
      <w:del w:author="Jessica Senekal" w:date="2024-09-05T07:01:36.769Z" w:id="728284320">
        <w:r w:rsidRPr="337760E0" w:rsidDel="337760E0">
          <w:rPr>
            <w:rFonts w:ascii="Nunito" w:hAnsi="Nunito" w:eastAsia="Nunito"/>
            <w:color w:val="000000" w:themeColor="text1" w:themeTint="FF" w:themeShade="FF"/>
            <w:sz w:val="20"/>
            <w:szCs w:val="20"/>
            <w:lang w:val="en-ZA"/>
            <w:rPrChange w:author="Craig Parker" w:date="2024-08-07T12:23:00Z" w:id="35814475">
              <w:rPr>
                <w:rFonts w:ascii="Nunito" w:hAnsi="Nunito" w:eastAsia="Nunito"/>
                <w:lang w:val="en-ZA"/>
              </w:rPr>
            </w:rPrChange>
          </w:rPr>
          <w:delText>c</w:delText>
        </w:r>
      </w:del>
      <w:ins w:author="Craig Parker" w:date="2024-07-31T13:22:00Z" w:id="1154107031">
        <w:r w:rsidRPr="337760E0" w:rsidR="337760E0">
          <w:rPr>
            <w:rFonts w:ascii="Nunito" w:hAnsi="Nunito" w:eastAsia="Nunito"/>
            <w:color w:val="000000" w:themeColor="text1" w:themeTint="FF" w:themeShade="FF"/>
            <w:sz w:val="20"/>
            <w:szCs w:val="20"/>
            <w:lang w:val="en-ZA"/>
            <w:rPrChange w:author="Craig Parker" w:date="2024-08-07T12:23:00Z" w:id="1638245146">
              <w:rPr>
                <w:rFonts w:ascii="Nunito" w:hAnsi="Nunito" w:eastAsia="Nunito"/>
                <w:lang w:val="en-ZA"/>
              </w:rPr>
            </w:rPrChange>
          </w:rPr>
          <w:t>onsortium</w:t>
        </w:r>
        <w:r w:rsidRPr="337760E0" w:rsidR="337760E0">
          <w:rPr>
            <w:rFonts w:ascii="Nunito" w:hAnsi="Nunito" w:eastAsia="Nunito"/>
            <w:color w:val="000000" w:themeColor="text1" w:themeTint="FF" w:themeShade="FF"/>
            <w:sz w:val="20"/>
            <w:szCs w:val="20"/>
            <w:lang w:val="en-ZA"/>
            <w:rPrChange w:author="Craig Parker" w:date="2024-08-07T12:23:00Z" w:id="458827864">
              <w:rPr>
                <w:rFonts w:ascii="Nunito" w:hAnsi="Nunito" w:eastAsia="Nunito"/>
                <w:lang w:val="en-ZA"/>
              </w:rPr>
            </w:rPrChange>
          </w:rPr>
          <w:t>-</w:t>
        </w:r>
      </w:ins>
      <w:ins w:author="Jessica Senekal" w:date="2024-09-05T07:01:40.044Z" w:id="704012241">
        <w:r w:rsidRPr="337760E0" w:rsidR="337760E0">
          <w:rPr>
            <w:rFonts w:ascii="Nunito" w:hAnsi="Nunito" w:eastAsia="Nunito"/>
            <w:color w:val="000000" w:themeColor="text1" w:themeTint="FF" w:themeShade="FF"/>
            <w:sz w:val="20"/>
            <w:szCs w:val="20"/>
            <w:lang w:val="en-ZA"/>
          </w:rPr>
          <w:t>S</w:t>
        </w:r>
      </w:ins>
      <w:del w:author="Jessica Senekal" w:date="2024-09-05T07:01:39.495Z" w:id="1779799451">
        <w:r w:rsidRPr="337760E0" w:rsidDel="337760E0">
          <w:rPr>
            <w:rFonts w:ascii="Nunito" w:hAnsi="Nunito" w:eastAsia="Nunito"/>
            <w:color w:val="000000" w:themeColor="text1" w:themeTint="FF" w:themeShade="FF"/>
            <w:sz w:val="20"/>
            <w:szCs w:val="20"/>
            <w:lang w:val="en-ZA"/>
            <w:rPrChange w:author="Craig Parker" w:date="2024-08-07T12:23:00Z" w:id="2111795372">
              <w:rPr>
                <w:rFonts w:ascii="Nunito" w:hAnsi="Nunito" w:eastAsia="Nunito"/>
                <w:lang w:val="en-ZA"/>
              </w:rPr>
            </w:rPrChange>
          </w:rPr>
          <w:delText>s</w:delText>
        </w:r>
      </w:del>
      <w:ins w:author="Craig Parker" w:date="2024-07-31T13:22:00Z" w:id="1923093673">
        <w:r w:rsidRPr="337760E0" w:rsidR="337760E0">
          <w:rPr>
            <w:rFonts w:ascii="Nunito" w:hAnsi="Nunito" w:eastAsia="Nunito"/>
            <w:color w:val="000000" w:themeColor="text1" w:themeTint="FF" w:themeShade="FF"/>
            <w:sz w:val="20"/>
            <w:szCs w:val="20"/>
            <w:lang w:val="en-ZA"/>
            <w:rPrChange w:author="Craig Parker" w:date="2024-08-07T12:23:00Z" w:id="1325116846">
              <w:rPr>
                <w:rFonts w:ascii="Nunito" w:hAnsi="Nunito" w:eastAsia="Nunito"/>
                <w:lang w:val="en-ZA"/>
              </w:rPr>
            </w:rPrChange>
          </w:rPr>
          <w:t>hared</w:t>
        </w:r>
      </w:ins>
      <w:ins w:author="Craig Parker" w:date="2024-07-31T13:20:00Z" w:id="574917467">
        <w:r w:rsidRPr="337760E0" w:rsidR="337760E0">
          <w:rPr>
            <w:rFonts w:ascii="Nunito" w:hAnsi="Nunito" w:eastAsia="Nunito"/>
            <w:color w:val="000000" w:themeColor="text1" w:themeTint="FF" w:themeShade="FF"/>
            <w:sz w:val="20"/>
            <w:szCs w:val="20"/>
            <w:lang w:val="en-ZA"/>
            <w:rPrChange w:author="Craig Parker" w:date="2024-08-07T12:23:00Z" w:id="563470962">
              <w:rPr>
                <w:rFonts w:ascii="Nunito" w:hAnsi="Nunito" w:eastAsia="Nunito"/>
                <w:lang w:val="en-ZA"/>
              </w:rPr>
            </w:rPrChange>
          </w:rPr>
          <w:t xml:space="preserve"> </w:t>
        </w:r>
      </w:ins>
      <w:del w:author="Jessica Senekal" w:date="2024-09-05T07:01:41.843Z" w:id="270402161">
        <w:r w:rsidRPr="337760E0" w:rsidDel="337760E0">
          <w:rPr>
            <w:rFonts w:ascii="Nunito" w:hAnsi="Nunito" w:eastAsia="Nunito"/>
            <w:color w:val="000000" w:themeColor="text1" w:themeTint="FF" w:themeShade="FF"/>
            <w:sz w:val="20"/>
            <w:szCs w:val="20"/>
            <w:lang w:val="en-ZA"/>
            <w:rPrChange w:author="Craig Parker" w:date="2024-08-07T12:23:00Z" w:id="415088580">
              <w:rPr>
                <w:rFonts w:ascii="Nunito" w:hAnsi="Nunito" w:eastAsia="Nunito"/>
                <w:lang w:val="en-ZA"/>
              </w:rPr>
            </w:rPrChange>
          </w:rPr>
          <w:delText>d</w:delText>
        </w:r>
      </w:del>
      <w:ins w:author="Jessica Senekal" w:date="2024-09-05T07:01:42.387Z" w:id="2138117798">
        <w:r w:rsidRPr="337760E0" w:rsidR="337760E0">
          <w:rPr>
            <w:rFonts w:ascii="Nunito" w:hAnsi="Nunito" w:eastAsia="Nunito"/>
            <w:color w:val="000000" w:themeColor="text1" w:themeTint="FF" w:themeShade="FF"/>
            <w:sz w:val="20"/>
            <w:szCs w:val="20"/>
            <w:lang w:val="en-ZA"/>
          </w:rPr>
          <w:t>D</w:t>
        </w:r>
      </w:ins>
      <w:ins w:author="Craig Parker" w:date="2024-07-31T13:20:00Z" w:id="379942450">
        <w:r w:rsidRPr="337760E0" w:rsidR="337760E0">
          <w:rPr>
            <w:rFonts w:ascii="Nunito" w:hAnsi="Nunito" w:eastAsia="Nunito"/>
            <w:color w:val="000000" w:themeColor="text1" w:themeTint="FF" w:themeShade="FF"/>
            <w:sz w:val="20"/>
            <w:szCs w:val="20"/>
            <w:lang w:val="en-ZA"/>
            <w:rPrChange w:author="Craig Parker" w:date="2024-08-07T12:23:00Z" w:id="931447415">
              <w:rPr>
                <w:rFonts w:ascii="Nunito" w:hAnsi="Nunito" w:eastAsia="Nunito"/>
                <w:lang w:val="en-ZA"/>
              </w:rPr>
            </w:rPrChange>
          </w:rPr>
          <w:t xml:space="preserve">ata is granted </w:t>
        </w:r>
        <w:r w:rsidRPr="337760E0" w:rsidR="337760E0">
          <w:rPr>
            <w:rFonts w:ascii="Nunito" w:hAnsi="Nunito" w:eastAsia="Nunito"/>
            <w:color w:val="000000" w:themeColor="text1" w:themeTint="FF" w:themeShade="FF"/>
            <w:sz w:val="20"/>
            <w:szCs w:val="20"/>
            <w:lang w:val="en-ZA"/>
            <w:rPrChange w:author="Craig Parker" w:date="2024-08-07T12:23:00Z" w:id="1108240584">
              <w:rPr>
                <w:rFonts w:ascii="Nunito" w:hAnsi="Nunito" w:eastAsia="Nunito"/>
                <w:lang w:val="en-ZA"/>
              </w:rPr>
            </w:rPrChange>
          </w:rPr>
          <w:t>to</w:t>
        </w:r>
      </w:ins>
      <w:ins w:author="Jessica Senekal" w:date="2024-09-05T07:02:02.547Z" w:id="1686766046">
        <w:r w:rsidRPr="337760E0" w:rsidR="337760E0">
          <w:rPr>
            <w:rFonts w:ascii="Nunito" w:hAnsi="Nunito" w:eastAsia="Nunito"/>
            <w:color w:val="000000" w:themeColor="text1" w:themeTint="FF" w:themeShade="FF"/>
            <w:sz w:val="20"/>
            <w:szCs w:val="20"/>
            <w:lang w:val="en-ZA"/>
          </w:rPr>
          <w:t xml:space="preserve"> the </w:t>
        </w:r>
      </w:ins>
      <w:del w:author="Jessica Senekal" w:date="2024-09-05T07:02:02.817Z" w:id="1967280318">
        <w:r w:rsidRPr="337760E0" w:rsidDel="337760E0">
          <w:rPr>
            <w:rFonts w:ascii="Nunito" w:hAnsi="Nunito" w:eastAsia="Nunito"/>
            <w:color w:val="000000" w:themeColor="text1" w:themeTint="FF" w:themeShade="FF"/>
            <w:sz w:val="20"/>
            <w:szCs w:val="20"/>
            <w:lang w:val="en-ZA"/>
            <w:rPrChange w:author="Craig Parker" w:date="2024-08-07T12:23:00Z" w:id="341364120">
              <w:rPr>
                <w:rFonts w:ascii="Nunito" w:hAnsi="Nunito" w:eastAsia="Nunito"/>
                <w:lang w:val="en-ZA"/>
              </w:rPr>
            </w:rPrChange>
          </w:rPr>
          <w:delText xml:space="preserve"> </w:delText>
        </w:r>
      </w:del>
      <w:del w:author="Jessica Senekal" w:date="2024-09-05T07:02:03.008Z" w:id="556370126">
        <w:r w:rsidRPr="337760E0" w:rsidDel="337760E0">
          <w:rPr>
            <w:rFonts w:ascii="Nunito" w:hAnsi="Nunito" w:eastAsia="Nunito"/>
            <w:color w:val="000000" w:themeColor="text1" w:themeTint="FF" w:themeShade="FF"/>
            <w:sz w:val="20"/>
            <w:szCs w:val="20"/>
            <w:lang w:val="en-ZA"/>
            <w:rPrChange w:author="Craig Parker" w:date="2024-08-07T12:23:00Z" w:id="305388776">
              <w:rPr>
                <w:rFonts w:ascii="Nunito" w:hAnsi="Nunito" w:eastAsia="Nunito"/>
                <w:lang w:val="en-ZA"/>
              </w:rPr>
            </w:rPrChange>
          </w:rPr>
          <w:delText>c</w:delText>
        </w:r>
      </w:del>
      <w:del w:author="Jessica Senekal" w:date="2024-09-05T07:02:03.167Z" w:id="1558480806">
        <w:r w:rsidRPr="337760E0" w:rsidDel="337760E0">
          <w:rPr>
            <w:rFonts w:ascii="Nunito" w:hAnsi="Nunito" w:eastAsia="Nunito"/>
            <w:color w:val="000000" w:themeColor="text1" w:themeTint="FF" w:themeShade="FF"/>
            <w:sz w:val="20"/>
            <w:szCs w:val="20"/>
            <w:lang w:val="en-ZA"/>
            <w:rPrChange w:author="Craig Parker" w:date="2024-08-07T12:23:00Z" w:id="567490840">
              <w:rPr>
                <w:rFonts w:ascii="Nunito" w:hAnsi="Nunito" w:eastAsia="Nunito"/>
                <w:lang w:val="en-ZA"/>
              </w:rPr>
            </w:rPrChange>
          </w:rPr>
          <w:delText>u</w:delText>
        </w:r>
      </w:del>
      <w:del w:author="Jessica Senekal" w:date="2024-09-05T07:02:03.316Z" w:id="1716636627">
        <w:r w:rsidRPr="337760E0" w:rsidDel="337760E0">
          <w:rPr>
            <w:rFonts w:ascii="Nunito" w:hAnsi="Nunito" w:eastAsia="Nunito"/>
            <w:color w:val="000000" w:themeColor="text1" w:themeTint="FF" w:themeShade="FF"/>
            <w:sz w:val="20"/>
            <w:szCs w:val="20"/>
            <w:lang w:val="en-ZA"/>
            <w:rPrChange w:author="Craig Parker" w:date="2024-08-07T12:23:00Z" w:id="1432201115">
              <w:rPr>
                <w:rFonts w:ascii="Nunito" w:hAnsi="Nunito" w:eastAsia="Nunito"/>
                <w:lang w:val="en-ZA"/>
              </w:rPr>
            </w:rPrChange>
          </w:rPr>
          <w:delText>r</w:delText>
        </w:r>
      </w:del>
      <w:del w:author="Jessica Senekal" w:date="2024-09-05T07:02:03.45Z" w:id="778093154">
        <w:r w:rsidRPr="337760E0" w:rsidDel="337760E0">
          <w:rPr>
            <w:rFonts w:ascii="Nunito" w:hAnsi="Nunito" w:eastAsia="Nunito"/>
            <w:color w:val="000000" w:themeColor="text1" w:themeTint="FF" w:themeShade="FF"/>
            <w:sz w:val="20"/>
            <w:szCs w:val="20"/>
            <w:lang w:val="en-ZA"/>
            <w:rPrChange w:author="Craig Parker" w:date="2024-08-07T12:23:00Z" w:id="468068841">
              <w:rPr>
                <w:rFonts w:ascii="Nunito" w:hAnsi="Nunito" w:eastAsia="Nunito"/>
                <w:lang w:val="en-ZA"/>
              </w:rPr>
            </w:rPrChange>
          </w:rPr>
          <w:delText>r</w:delText>
        </w:r>
      </w:del>
      <w:del w:author="Jessica Senekal" w:date="2024-09-05T07:02:03.597Z" w:id="41058177">
        <w:r w:rsidRPr="337760E0" w:rsidDel="337760E0">
          <w:rPr>
            <w:rFonts w:ascii="Nunito" w:hAnsi="Nunito" w:eastAsia="Nunito"/>
            <w:color w:val="000000" w:themeColor="text1" w:themeTint="FF" w:themeShade="FF"/>
            <w:sz w:val="20"/>
            <w:szCs w:val="20"/>
            <w:lang w:val="en-ZA"/>
            <w:rPrChange w:author="Craig Parker" w:date="2024-08-07T12:23:00Z" w:id="2064191105">
              <w:rPr>
                <w:rFonts w:ascii="Nunito" w:hAnsi="Nunito" w:eastAsia="Nunito"/>
                <w:lang w:val="en-ZA"/>
              </w:rPr>
            </w:rPrChange>
          </w:rPr>
          <w:delText>e</w:delText>
        </w:r>
      </w:del>
      <w:del w:author="Jessica Senekal" w:date="2024-09-05T07:02:03.751Z" w:id="1180040840">
        <w:r w:rsidRPr="337760E0" w:rsidDel="337760E0">
          <w:rPr>
            <w:rFonts w:ascii="Nunito" w:hAnsi="Nunito" w:eastAsia="Nunito"/>
            <w:color w:val="000000" w:themeColor="text1" w:themeTint="FF" w:themeShade="FF"/>
            <w:sz w:val="20"/>
            <w:szCs w:val="20"/>
            <w:lang w:val="en-ZA"/>
            <w:rPrChange w:author="Craig Parker" w:date="2024-08-07T12:23:00Z" w:id="1692021887">
              <w:rPr>
                <w:rFonts w:ascii="Nunito" w:hAnsi="Nunito" w:eastAsia="Nunito"/>
                <w:lang w:val="en-ZA"/>
              </w:rPr>
            </w:rPrChange>
          </w:rPr>
          <w:delText>n</w:delText>
        </w:r>
      </w:del>
      <w:del w:author="Jessica Senekal" w:date="2024-09-05T07:02:03.918Z" w:id="1553916602">
        <w:r w:rsidRPr="337760E0" w:rsidDel="337760E0">
          <w:rPr>
            <w:rFonts w:ascii="Nunito" w:hAnsi="Nunito" w:eastAsia="Nunito"/>
            <w:color w:val="000000" w:themeColor="text1" w:themeTint="FF" w:themeShade="FF"/>
            <w:sz w:val="20"/>
            <w:szCs w:val="20"/>
            <w:lang w:val="en-ZA"/>
            <w:rPrChange w:author="Craig Parker" w:date="2024-08-07T12:23:00Z" w:id="1394401050">
              <w:rPr>
                <w:rFonts w:ascii="Nunito" w:hAnsi="Nunito" w:eastAsia="Nunito"/>
                <w:lang w:val="en-ZA"/>
              </w:rPr>
            </w:rPrChange>
          </w:rPr>
          <w:delText>t</w:delText>
        </w:r>
      </w:del>
      <w:ins w:author="Craig Parker" w:date="2024-07-31T13:20:00Z" w:id="920403557">
        <w:r w:rsidRPr="337760E0" w:rsidR="337760E0">
          <w:rPr>
            <w:rFonts w:ascii="Nunito" w:hAnsi="Nunito" w:eastAsia="Nunito"/>
            <w:color w:val="000000" w:themeColor="text1" w:themeTint="FF" w:themeShade="FF"/>
            <w:sz w:val="20"/>
            <w:szCs w:val="20"/>
            <w:lang w:val="en-ZA"/>
            <w:rPrChange w:author="Craig Parker" w:date="2024-08-07T12:23:00Z" w:id="1903803226">
              <w:rPr>
                <w:rFonts w:ascii="Nunito" w:hAnsi="Nunito" w:eastAsia="Nunito"/>
                <w:lang w:val="en-ZA"/>
              </w:rPr>
            </w:rPrChange>
          </w:rPr>
          <w:t xml:space="preserve"> HE</w:t>
        </w:r>
      </w:ins>
      <w:ins w:author="Craig Parker" w:date="2024-08-06T18:55:00Z" w:id="1357592686">
        <w:r w:rsidRPr="337760E0" w:rsidR="337760E0">
          <w:rPr>
            <w:rFonts w:ascii="Nunito" w:hAnsi="Nunito" w:eastAsia="Nunito"/>
            <w:color w:val="000000" w:themeColor="text1" w:themeTint="FF" w:themeShade="FF"/>
            <w:sz w:val="20"/>
            <w:szCs w:val="20"/>
            <w:vertAlign w:val="superscript"/>
            <w:lang w:val="en-ZA"/>
            <w:rPrChange w:author="Craig Parker" w:date="2024-08-07T12:23:00Z" w:id="870148327">
              <w:rPr>
                <w:rFonts w:ascii="Nunito" w:hAnsi="Nunito" w:eastAsia="Nunito"/>
                <w:lang w:val="en-ZA"/>
              </w:rPr>
            </w:rPrChange>
          </w:rPr>
          <w:t>2</w:t>
        </w:r>
      </w:ins>
      <w:ins w:author="Craig Parker" w:date="2024-07-31T13:20:00Z" w:id="1376800757">
        <w:r w:rsidRPr="337760E0" w:rsidR="337760E0">
          <w:rPr>
            <w:rFonts w:ascii="Nunito" w:hAnsi="Nunito" w:eastAsia="Nunito"/>
            <w:color w:val="000000" w:themeColor="text1" w:themeTint="FF" w:themeShade="FF"/>
            <w:sz w:val="20"/>
            <w:szCs w:val="20"/>
            <w:lang w:val="en-ZA"/>
            <w:rPrChange w:author="Craig Parker" w:date="2024-08-07T12:23:00Z" w:id="67602605">
              <w:rPr>
                <w:rFonts w:ascii="Nunito" w:hAnsi="Nunito" w:eastAsia="Nunito"/>
                <w:lang w:val="en-ZA"/>
              </w:rPr>
            </w:rPrChange>
          </w:rPr>
          <w:t xml:space="preserve">AT </w:t>
        </w:r>
        <w:r w:rsidRPr="337760E0" w:rsidR="337760E0">
          <w:rPr>
            <w:rFonts w:ascii="Nunito" w:hAnsi="Nunito" w:eastAsia="Nunito"/>
            <w:color w:val="000000" w:themeColor="text1" w:themeTint="FF" w:themeShade="FF"/>
            <w:sz w:val="20"/>
            <w:szCs w:val="20"/>
            <w:lang w:val="en-ZA"/>
            <w:rPrChange w:author="Craig Parker" w:date="2024-08-07T12:23:00Z" w:id="1249464290">
              <w:rPr>
                <w:rFonts w:ascii="Nunito" w:hAnsi="Nunito" w:eastAsia="Nunito"/>
                <w:lang w:val="en-ZA"/>
              </w:rPr>
            </w:rPrChange>
          </w:rPr>
          <w:t>Center</w:t>
        </w:r>
        <w:r w:rsidRPr="337760E0" w:rsidR="337760E0">
          <w:rPr>
            <w:rFonts w:ascii="Nunito" w:hAnsi="Nunito" w:eastAsia="Nunito"/>
            <w:color w:val="000000" w:themeColor="text1" w:themeTint="FF" w:themeShade="FF"/>
            <w:sz w:val="20"/>
            <w:szCs w:val="20"/>
            <w:lang w:val="en-ZA"/>
            <w:rPrChange w:author="Craig Parker" w:date="2024-08-07T12:23:00Z" w:id="235977599">
              <w:rPr>
                <w:rFonts w:ascii="Nunito" w:hAnsi="Nunito" w:eastAsia="Nunito"/>
                <w:lang w:val="en-ZA"/>
              </w:rPr>
            </w:rPrChange>
          </w:rPr>
          <w:t xml:space="preserve"> </w:t>
        </w:r>
      </w:ins>
      <w:del w:author="Jessica Senekal" w:date="2024-09-05T07:02:08.107Z" w:id="470008740">
        <w:r w:rsidRPr="337760E0" w:rsidDel="337760E0">
          <w:rPr>
            <w:rFonts w:ascii="Nunito" w:hAnsi="Nunito" w:eastAsia="Nunito"/>
            <w:color w:val="000000" w:themeColor="text1" w:themeTint="FF" w:themeShade="FF"/>
            <w:sz w:val="20"/>
            <w:szCs w:val="20"/>
            <w:lang w:val="en-ZA"/>
            <w:rPrChange w:author="Craig Parker" w:date="2024-08-07T12:23:00Z" w:id="1336619872">
              <w:rPr>
                <w:rFonts w:ascii="Nunito" w:hAnsi="Nunito" w:eastAsia="Nunito"/>
                <w:lang w:val="en-ZA"/>
              </w:rPr>
            </w:rPrChange>
          </w:rPr>
          <w:delText>p</w:delText>
        </w:r>
        <w:r w:rsidRPr="337760E0" w:rsidDel="337760E0">
          <w:rPr>
            <w:rFonts w:ascii="Nunito" w:hAnsi="Nunito" w:eastAsia="Nunito"/>
            <w:color w:val="000000" w:themeColor="text1" w:themeTint="FF" w:themeShade="FF"/>
            <w:sz w:val="20"/>
            <w:szCs w:val="20"/>
            <w:lang w:val="en-ZA"/>
            <w:rPrChange w:author="Craig Parker" w:date="2024-08-07T12:23:00Z" w:id="1654975578">
              <w:rPr>
                <w:rFonts w:ascii="Nunito" w:hAnsi="Nunito" w:eastAsia="Nunito"/>
                <w:lang w:val="en-ZA"/>
              </w:rPr>
            </w:rPrChange>
          </w:rPr>
          <w:delText>a</w:delText>
        </w:r>
        <w:r w:rsidRPr="337760E0" w:rsidDel="337760E0">
          <w:rPr>
            <w:rFonts w:ascii="Nunito" w:hAnsi="Nunito" w:eastAsia="Nunito"/>
            <w:color w:val="000000" w:themeColor="text1" w:themeTint="FF" w:themeShade="FF"/>
            <w:sz w:val="20"/>
            <w:szCs w:val="20"/>
            <w:lang w:val="en-ZA"/>
            <w:rPrChange w:author="Craig Parker" w:date="2024-08-07T12:23:00Z" w:id="76456999">
              <w:rPr>
                <w:rFonts w:ascii="Nunito" w:hAnsi="Nunito" w:eastAsia="Nunito"/>
                <w:lang w:val="en-ZA"/>
              </w:rPr>
            </w:rPrChange>
          </w:rPr>
          <w:delText>r</w:delText>
        </w:r>
        <w:r w:rsidRPr="337760E0" w:rsidDel="337760E0">
          <w:rPr>
            <w:rFonts w:ascii="Nunito" w:hAnsi="Nunito" w:eastAsia="Nunito"/>
            <w:color w:val="000000" w:themeColor="text1" w:themeTint="FF" w:themeShade="FF"/>
            <w:sz w:val="20"/>
            <w:szCs w:val="20"/>
            <w:lang w:val="en-ZA"/>
            <w:rPrChange w:author="Craig Parker" w:date="2024-08-07T12:23:00Z" w:id="105981186">
              <w:rPr>
                <w:rFonts w:ascii="Nunito" w:hAnsi="Nunito" w:eastAsia="Nunito"/>
                <w:lang w:val="en-ZA"/>
              </w:rPr>
            </w:rPrChange>
          </w:rPr>
          <w:delText>t</w:delText>
        </w:r>
        <w:r w:rsidRPr="337760E0" w:rsidDel="337760E0">
          <w:rPr>
            <w:rFonts w:ascii="Nunito" w:hAnsi="Nunito" w:eastAsia="Nunito"/>
            <w:color w:val="000000" w:themeColor="text1" w:themeTint="FF" w:themeShade="FF"/>
            <w:sz w:val="20"/>
            <w:szCs w:val="20"/>
            <w:lang w:val="en-ZA"/>
            <w:rPrChange w:author="Craig Parker" w:date="2024-08-07T12:23:00Z" w:id="855090686">
              <w:rPr>
                <w:rFonts w:ascii="Nunito" w:hAnsi="Nunito" w:eastAsia="Nunito"/>
                <w:lang w:val="en-ZA"/>
              </w:rPr>
            </w:rPrChange>
          </w:rPr>
          <w:delText>n</w:delText>
        </w:r>
        <w:r w:rsidRPr="337760E0" w:rsidDel="337760E0">
          <w:rPr>
            <w:rFonts w:ascii="Nunito" w:hAnsi="Nunito" w:eastAsia="Nunito"/>
            <w:color w:val="000000" w:themeColor="text1" w:themeTint="FF" w:themeShade="FF"/>
            <w:sz w:val="20"/>
            <w:szCs w:val="20"/>
            <w:lang w:val="en-ZA"/>
            <w:rPrChange w:author="Craig Parker" w:date="2024-08-07T12:23:00Z" w:id="1870621600">
              <w:rPr>
                <w:rFonts w:ascii="Nunito" w:hAnsi="Nunito" w:eastAsia="Nunito"/>
                <w:lang w:val="en-ZA"/>
              </w:rPr>
            </w:rPrChange>
          </w:rPr>
          <w:delText>e</w:delText>
        </w:r>
        <w:r w:rsidRPr="337760E0" w:rsidDel="337760E0">
          <w:rPr>
            <w:rFonts w:ascii="Nunito" w:hAnsi="Nunito" w:eastAsia="Nunito"/>
            <w:color w:val="000000" w:themeColor="text1" w:themeTint="FF" w:themeShade="FF"/>
            <w:sz w:val="20"/>
            <w:szCs w:val="20"/>
            <w:lang w:val="en-ZA"/>
            <w:rPrChange w:author="Craig Parker" w:date="2024-08-07T12:23:00Z" w:id="1345991904">
              <w:rPr>
                <w:rFonts w:ascii="Nunito" w:hAnsi="Nunito" w:eastAsia="Nunito"/>
                <w:lang w:val="en-ZA"/>
              </w:rPr>
            </w:rPrChange>
          </w:rPr>
          <w:delText>r</w:delText>
        </w:r>
      </w:del>
      <w:ins w:author="Jessica Senekal" w:date="2024-09-05T07:02:09.666Z" w:id="1039806176">
        <w:r w:rsidRPr="337760E0" w:rsidR="337760E0">
          <w:rPr>
            <w:rFonts w:ascii="Nunito" w:hAnsi="Nunito" w:eastAsia="Nunito"/>
            <w:color w:val="000000" w:themeColor="text1" w:themeTint="FF" w:themeShade="FF"/>
            <w:sz w:val="20"/>
            <w:szCs w:val="20"/>
            <w:lang w:val="en-ZA"/>
          </w:rPr>
          <w:t>Consortium</w:t>
        </w:r>
      </w:ins>
      <w:del w:author="Jessica Senekal" w:date="2024-09-04T19:53:48.123Z" w:id="1579113362">
        <w:r w:rsidRPr="337760E0" w:rsidDel="337760E0">
          <w:rPr>
            <w:rFonts w:ascii="Nunito" w:hAnsi="Nunito" w:eastAsia="Nunito"/>
            <w:color w:val="000000" w:themeColor="text1" w:themeTint="FF" w:themeShade="FF"/>
            <w:sz w:val="20"/>
            <w:szCs w:val="20"/>
            <w:lang w:val="en-ZA"/>
            <w:rPrChange w:author="Craig Parker" w:date="2024-08-07T12:23:00Z" w:id="1994619241">
              <w:rPr>
                <w:rFonts w:ascii="Nunito" w:hAnsi="Nunito" w:eastAsia="Nunito"/>
                <w:lang w:val="en-ZA"/>
              </w:rPr>
            </w:rPrChange>
          </w:rPr>
          <w:delText>s</w:delText>
        </w:r>
      </w:del>
      <w:del w:author="Jessica Senekal" w:date="2024-09-05T07:02:28.369Z" w:id="1129404560">
        <w:r w:rsidRPr="337760E0" w:rsidDel="337760E0">
          <w:rPr>
            <w:rFonts w:ascii="Nunito" w:hAnsi="Nunito" w:eastAsia="Nunito"/>
            <w:color w:val="000000" w:themeColor="text1" w:themeTint="FF" w:themeShade="FF"/>
            <w:sz w:val="20"/>
            <w:szCs w:val="20"/>
            <w:lang w:val="en-ZA"/>
            <w:rPrChange w:author="Craig Parker" w:date="2024-08-07T12:23:00Z" w:id="1938985075">
              <w:rPr>
                <w:rFonts w:ascii="Nunito" w:hAnsi="Nunito" w:eastAsia="Nunito"/>
                <w:lang w:val="en-ZA"/>
              </w:rPr>
            </w:rPrChange>
          </w:rPr>
          <w:delText xml:space="preserve"> </w:delText>
        </w:r>
      </w:del>
      <w:del w:author="Jessica Senekal" w:date="2024-09-05T07:02:28.86Z" w:id="2126722501">
        <w:r w:rsidRPr="337760E0" w:rsidDel="337760E0">
          <w:rPr>
            <w:rFonts w:ascii="Nunito" w:hAnsi="Nunito" w:eastAsia="Nunito"/>
            <w:color w:val="000000" w:themeColor="text1" w:themeTint="FF" w:themeShade="FF"/>
            <w:sz w:val="20"/>
            <w:szCs w:val="20"/>
            <w:lang w:val="en-ZA"/>
            <w:rPrChange w:author="Craig Parker" w:date="2024-08-07T12:23:00Z" w:id="841619771">
              <w:rPr>
                <w:rFonts w:ascii="Nunito" w:hAnsi="Nunito" w:eastAsia="Nunito"/>
                <w:lang w:val="en-ZA"/>
              </w:rPr>
            </w:rPrChange>
          </w:rPr>
          <w:delText>a</w:delText>
        </w:r>
      </w:del>
      <w:del w:author="Jessica Senekal" w:date="2024-09-05T07:02:28.904Z" w:id="646308930">
        <w:r w:rsidRPr="337760E0" w:rsidDel="337760E0">
          <w:rPr>
            <w:rFonts w:ascii="Nunito" w:hAnsi="Nunito" w:eastAsia="Nunito"/>
            <w:color w:val="000000" w:themeColor="text1" w:themeTint="FF" w:themeShade="FF"/>
            <w:sz w:val="20"/>
            <w:szCs w:val="20"/>
            <w:lang w:val="en-ZA"/>
            <w:rPrChange w:author="Craig Parker" w:date="2024-08-07T12:23:00Z" w:id="761164716">
              <w:rPr>
                <w:rFonts w:ascii="Nunito" w:hAnsi="Nunito" w:eastAsia="Nunito"/>
                <w:lang w:val="en-ZA"/>
              </w:rPr>
            </w:rPrChange>
          </w:rPr>
          <w:delText>n</w:delText>
        </w:r>
      </w:del>
      <w:del w:author="Jessica Senekal" w:date="2024-09-05T07:02:28.959Z" w:id="196739051">
        <w:r w:rsidRPr="337760E0" w:rsidDel="337760E0">
          <w:rPr>
            <w:rFonts w:ascii="Nunito" w:hAnsi="Nunito" w:eastAsia="Nunito"/>
            <w:color w:val="000000" w:themeColor="text1" w:themeTint="FF" w:themeShade="FF"/>
            <w:sz w:val="20"/>
            <w:szCs w:val="20"/>
            <w:lang w:val="en-ZA"/>
            <w:rPrChange w:author="Craig Parker" w:date="2024-08-07T12:23:00Z" w:id="1701688690">
              <w:rPr>
                <w:rFonts w:ascii="Nunito" w:hAnsi="Nunito" w:eastAsia="Nunito"/>
                <w:lang w:val="en-ZA"/>
              </w:rPr>
            </w:rPrChange>
          </w:rPr>
          <w:delText>d</w:delText>
        </w:r>
      </w:del>
      <w:del w:author="Jessica Senekal" w:date="2024-09-05T07:02:29.005Z" w:id="2108693725">
        <w:r w:rsidRPr="337760E0" w:rsidDel="337760E0">
          <w:rPr>
            <w:rFonts w:ascii="Nunito" w:hAnsi="Nunito" w:eastAsia="Nunito"/>
            <w:color w:val="000000" w:themeColor="text1" w:themeTint="FF" w:themeShade="FF"/>
            <w:sz w:val="20"/>
            <w:szCs w:val="20"/>
            <w:lang w:val="en-ZA"/>
            <w:rPrChange w:author="Craig Parker" w:date="2024-08-07T12:23:00Z" w:id="1389189069">
              <w:rPr>
                <w:rFonts w:ascii="Nunito" w:hAnsi="Nunito" w:eastAsia="Nunito"/>
                <w:lang w:val="en-ZA"/>
              </w:rPr>
            </w:rPrChange>
          </w:rPr>
          <w:delText xml:space="preserve"> </w:delText>
        </w:r>
      </w:del>
      <w:del w:author="Jessica Senekal" w:date="2024-09-05T07:02:29.055Z" w:id="1036794051">
        <w:r w:rsidRPr="337760E0" w:rsidDel="337760E0">
          <w:rPr>
            <w:rFonts w:ascii="Nunito" w:hAnsi="Nunito" w:eastAsia="Nunito"/>
            <w:color w:val="000000" w:themeColor="text1" w:themeTint="FF" w:themeShade="FF"/>
            <w:sz w:val="20"/>
            <w:szCs w:val="20"/>
            <w:lang w:val="en-ZA"/>
            <w:rPrChange w:author="Craig Parker" w:date="2024-08-07T12:23:00Z" w:id="317614187">
              <w:rPr>
                <w:rFonts w:ascii="Nunito" w:hAnsi="Nunito" w:eastAsia="Nunito"/>
                <w:lang w:val="en-ZA"/>
              </w:rPr>
            </w:rPrChange>
          </w:rPr>
          <w:delText>c</w:delText>
        </w:r>
      </w:del>
      <w:del w:author="Jessica Senekal" w:date="2024-09-05T07:02:29.164Z" w:id="1537435979">
        <w:r w:rsidRPr="337760E0" w:rsidDel="337760E0">
          <w:rPr>
            <w:rFonts w:ascii="Nunito" w:hAnsi="Nunito" w:eastAsia="Nunito"/>
            <w:color w:val="000000" w:themeColor="text1" w:themeTint="FF" w:themeShade="FF"/>
            <w:sz w:val="20"/>
            <w:szCs w:val="20"/>
            <w:lang w:val="en-ZA"/>
            <w:rPrChange w:author="Craig Parker" w:date="2024-08-07T12:23:00Z" w:id="758144407">
              <w:rPr>
                <w:rFonts w:ascii="Nunito" w:hAnsi="Nunito" w:eastAsia="Nunito"/>
                <w:lang w:val="en-ZA"/>
              </w:rPr>
            </w:rPrChange>
          </w:rPr>
          <w:delText>a</w:delText>
        </w:r>
      </w:del>
      <w:del w:author="Jessica Senekal" w:date="2024-09-05T07:02:29.274Z" w:id="1716695344">
        <w:r w:rsidRPr="337760E0" w:rsidDel="337760E0">
          <w:rPr>
            <w:rFonts w:ascii="Nunito" w:hAnsi="Nunito" w:eastAsia="Nunito"/>
            <w:color w:val="000000" w:themeColor="text1" w:themeTint="FF" w:themeShade="FF"/>
            <w:sz w:val="20"/>
            <w:szCs w:val="20"/>
            <w:lang w:val="en-ZA"/>
            <w:rPrChange w:author="Craig Parker" w:date="2024-08-07T12:23:00Z" w:id="496984715">
              <w:rPr>
                <w:rFonts w:ascii="Nunito" w:hAnsi="Nunito" w:eastAsia="Nunito"/>
                <w:lang w:val="en-ZA"/>
              </w:rPr>
            </w:rPrChange>
          </w:rPr>
          <w:delText>n</w:delText>
        </w:r>
      </w:del>
      <w:del w:author="Jessica Senekal" w:date="2024-09-05T07:02:29.321Z" w:id="1045092427">
        <w:r w:rsidRPr="337760E0" w:rsidDel="337760E0">
          <w:rPr>
            <w:rFonts w:ascii="Nunito" w:hAnsi="Nunito" w:eastAsia="Nunito"/>
            <w:color w:val="000000" w:themeColor="text1" w:themeTint="FF" w:themeShade="FF"/>
            <w:sz w:val="20"/>
            <w:szCs w:val="20"/>
            <w:lang w:val="en-ZA"/>
            <w:rPrChange w:author="Craig Parker" w:date="2024-08-07T12:23:00Z" w:id="935004566">
              <w:rPr>
                <w:rFonts w:ascii="Nunito" w:hAnsi="Nunito" w:eastAsia="Nunito"/>
                <w:lang w:val="en-ZA"/>
              </w:rPr>
            </w:rPrChange>
          </w:rPr>
          <w:delText xml:space="preserve"> </w:delText>
        </w:r>
      </w:del>
      <w:del w:author="Jessica Senekal" w:date="2024-09-05T07:02:29.37Z" w:id="2024436313">
        <w:r w:rsidRPr="337760E0" w:rsidDel="337760E0">
          <w:rPr>
            <w:rFonts w:ascii="Nunito" w:hAnsi="Nunito" w:eastAsia="Nunito"/>
            <w:color w:val="000000" w:themeColor="text1" w:themeTint="FF" w:themeShade="FF"/>
            <w:sz w:val="20"/>
            <w:szCs w:val="20"/>
            <w:lang w:val="en-ZA"/>
            <w:rPrChange w:author="Craig Parker" w:date="2024-08-07T12:23:00Z" w:id="974648106">
              <w:rPr>
                <w:rFonts w:ascii="Nunito" w:hAnsi="Nunito" w:eastAsia="Nunito"/>
                <w:lang w:val="en-ZA"/>
              </w:rPr>
            </w:rPrChange>
          </w:rPr>
          <w:delText>b</w:delText>
        </w:r>
      </w:del>
      <w:del w:author="Jessica Senekal" w:date="2024-09-05T07:02:29.422Z" w:id="50696978">
        <w:r w:rsidRPr="337760E0" w:rsidDel="337760E0">
          <w:rPr>
            <w:rFonts w:ascii="Nunito" w:hAnsi="Nunito" w:eastAsia="Nunito"/>
            <w:color w:val="000000" w:themeColor="text1" w:themeTint="FF" w:themeShade="FF"/>
            <w:sz w:val="20"/>
            <w:szCs w:val="20"/>
            <w:lang w:val="en-ZA"/>
            <w:rPrChange w:author="Craig Parker" w:date="2024-08-07T12:23:00Z" w:id="1772278118">
              <w:rPr>
                <w:rFonts w:ascii="Nunito" w:hAnsi="Nunito" w:eastAsia="Nunito"/>
                <w:lang w:val="en-ZA"/>
              </w:rPr>
            </w:rPrChange>
          </w:rPr>
          <w:delText>e</w:delText>
        </w:r>
      </w:del>
      <w:del w:author="Jessica Senekal" w:date="2024-09-05T07:02:29.471Z" w:id="1278346316">
        <w:r w:rsidRPr="337760E0" w:rsidDel="337760E0">
          <w:rPr>
            <w:rFonts w:ascii="Nunito" w:hAnsi="Nunito" w:eastAsia="Nunito"/>
            <w:color w:val="000000" w:themeColor="text1" w:themeTint="FF" w:themeShade="FF"/>
            <w:sz w:val="20"/>
            <w:szCs w:val="20"/>
            <w:lang w:val="en-ZA"/>
            <w:rPrChange w:author="Craig Parker" w:date="2024-08-07T12:23:00Z" w:id="1120470621">
              <w:rPr>
                <w:rFonts w:ascii="Nunito" w:hAnsi="Nunito" w:eastAsia="Nunito"/>
                <w:lang w:val="en-ZA"/>
              </w:rPr>
            </w:rPrChange>
          </w:rPr>
          <w:delText xml:space="preserve"> </w:delText>
        </w:r>
      </w:del>
      <w:del w:author="Jessica Senekal" w:date="2024-09-05T07:02:29.519Z" w:id="147324089">
        <w:r w:rsidRPr="337760E0" w:rsidDel="337760E0">
          <w:rPr>
            <w:rFonts w:ascii="Nunito" w:hAnsi="Nunito" w:eastAsia="Nunito"/>
            <w:color w:val="000000" w:themeColor="text1" w:themeTint="FF" w:themeShade="FF"/>
            <w:sz w:val="20"/>
            <w:szCs w:val="20"/>
            <w:lang w:val="en-ZA"/>
            <w:rPrChange w:author="Craig Parker" w:date="2024-08-07T12:23:00Z" w:id="1734881371">
              <w:rPr>
                <w:rFonts w:ascii="Nunito" w:hAnsi="Nunito" w:eastAsia="Nunito"/>
                <w:lang w:val="en-ZA"/>
              </w:rPr>
            </w:rPrChange>
          </w:rPr>
          <w:delText>e</w:delText>
        </w:r>
      </w:del>
      <w:del w:author="Jessica Senekal" w:date="2024-09-05T07:02:29.575Z" w:id="2064026219">
        <w:r w:rsidRPr="337760E0" w:rsidDel="337760E0">
          <w:rPr>
            <w:rFonts w:ascii="Nunito" w:hAnsi="Nunito" w:eastAsia="Nunito"/>
            <w:color w:val="000000" w:themeColor="text1" w:themeTint="FF" w:themeShade="FF"/>
            <w:sz w:val="20"/>
            <w:szCs w:val="20"/>
            <w:lang w:val="en-ZA"/>
            <w:rPrChange w:author="Craig Parker" w:date="2024-08-07T12:23:00Z" w:id="858266828">
              <w:rPr>
                <w:rFonts w:ascii="Nunito" w:hAnsi="Nunito" w:eastAsia="Nunito"/>
                <w:lang w:val="en-ZA"/>
              </w:rPr>
            </w:rPrChange>
          </w:rPr>
          <w:delText>x</w:delText>
        </w:r>
      </w:del>
      <w:del w:author="Jessica Senekal" w:date="2024-09-05T07:02:29.626Z" w:id="545631084">
        <w:r w:rsidRPr="337760E0" w:rsidDel="337760E0">
          <w:rPr>
            <w:rFonts w:ascii="Nunito" w:hAnsi="Nunito" w:eastAsia="Nunito"/>
            <w:color w:val="000000" w:themeColor="text1" w:themeTint="FF" w:themeShade="FF"/>
            <w:sz w:val="20"/>
            <w:szCs w:val="20"/>
            <w:lang w:val="en-ZA"/>
            <w:rPrChange w:author="Craig Parker" w:date="2024-08-07T12:23:00Z" w:id="1187976263">
              <w:rPr>
                <w:rFonts w:ascii="Nunito" w:hAnsi="Nunito" w:eastAsia="Nunito"/>
                <w:lang w:val="en-ZA"/>
              </w:rPr>
            </w:rPrChange>
          </w:rPr>
          <w:delText>t</w:delText>
        </w:r>
      </w:del>
      <w:del w:author="Jessica Senekal" w:date="2024-09-05T07:02:29.682Z" w:id="1657774222">
        <w:r w:rsidRPr="337760E0" w:rsidDel="337760E0">
          <w:rPr>
            <w:rFonts w:ascii="Nunito" w:hAnsi="Nunito" w:eastAsia="Nunito"/>
            <w:color w:val="000000" w:themeColor="text1" w:themeTint="FF" w:themeShade="FF"/>
            <w:sz w:val="20"/>
            <w:szCs w:val="20"/>
            <w:lang w:val="en-ZA"/>
            <w:rPrChange w:author="Craig Parker" w:date="2024-08-07T12:23:00Z" w:id="727157978">
              <w:rPr>
                <w:rFonts w:ascii="Nunito" w:hAnsi="Nunito" w:eastAsia="Nunito"/>
                <w:lang w:val="en-ZA"/>
              </w:rPr>
            </w:rPrChange>
          </w:rPr>
          <w:delText>e</w:delText>
        </w:r>
      </w:del>
      <w:del w:author="Jessica Senekal" w:date="2024-09-05T07:02:29.732Z" w:id="508130609">
        <w:r w:rsidRPr="337760E0" w:rsidDel="337760E0">
          <w:rPr>
            <w:rFonts w:ascii="Nunito" w:hAnsi="Nunito" w:eastAsia="Nunito"/>
            <w:color w:val="000000" w:themeColor="text1" w:themeTint="FF" w:themeShade="FF"/>
            <w:sz w:val="20"/>
            <w:szCs w:val="20"/>
            <w:lang w:val="en-ZA"/>
            <w:rPrChange w:author="Craig Parker" w:date="2024-08-07T12:23:00Z" w:id="612609316">
              <w:rPr>
                <w:rFonts w:ascii="Nunito" w:hAnsi="Nunito" w:eastAsia="Nunito"/>
                <w:lang w:val="en-ZA"/>
              </w:rPr>
            </w:rPrChange>
          </w:rPr>
          <w:delText>n</w:delText>
        </w:r>
      </w:del>
      <w:del w:author="Jessica Senekal" w:date="2024-09-05T07:02:29.788Z" w:id="1055328717">
        <w:r w:rsidRPr="337760E0" w:rsidDel="337760E0">
          <w:rPr>
            <w:rFonts w:ascii="Nunito" w:hAnsi="Nunito" w:eastAsia="Nunito"/>
            <w:color w:val="000000" w:themeColor="text1" w:themeTint="FF" w:themeShade="FF"/>
            <w:sz w:val="20"/>
            <w:szCs w:val="20"/>
            <w:lang w:val="en-ZA"/>
            <w:rPrChange w:author="Craig Parker" w:date="2024-08-07T12:23:00Z" w:id="1204574153">
              <w:rPr>
                <w:rFonts w:ascii="Nunito" w:hAnsi="Nunito" w:eastAsia="Nunito"/>
                <w:lang w:val="en-ZA"/>
              </w:rPr>
            </w:rPrChange>
          </w:rPr>
          <w:delText>d</w:delText>
        </w:r>
      </w:del>
      <w:del w:author="Jessica Senekal" w:date="2024-09-05T07:02:29.839Z" w:id="48144884">
        <w:r w:rsidRPr="337760E0" w:rsidDel="337760E0">
          <w:rPr>
            <w:rFonts w:ascii="Nunito" w:hAnsi="Nunito" w:eastAsia="Nunito"/>
            <w:color w:val="000000" w:themeColor="text1" w:themeTint="FF" w:themeShade="FF"/>
            <w:sz w:val="20"/>
            <w:szCs w:val="20"/>
            <w:lang w:val="en-ZA"/>
            <w:rPrChange w:author="Craig Parker" w:date="2024-08-07T12:23:00Z" w:id="974190438">
              <w:rPr>
                <w:rFonts w:ascii="Nunito" w:hAnsi="Nunito" w:eastAsia="Nunito"/>
                <w:lang w:val="en-ZA"/>
              </w:rPr>
            </w:rPrChange>
          </w:rPr>
          <w:delText>e</w:delText>
        </w:r>
      </w:del>
      <w:del w:author="Jessica Senekal" w:date="2024-09-05T07:02:30.04Z" w:id="2146902907">
        <w:r w:rsidRPr="337760E0" w:rsidDel="337760E0">
          <w:rPr>
            <w:rFonts w:ascii="Nunito" w:hAnsi="Nunito" w:eastAsia="Nunito"/>
            <w:color w:val="000000" w:themeColor="text1" w:themeTint="FF" w:themeShade="FF"/>
            <w:sz w:val="20"/>
            <w:szCs w:val="20"/>
            <w:lang w:val="en-ZA"/>
            <w:rPrChange w:author="Craig Parker" w:date="2024-08-07T12:23:00Z" w:id="1252155452">
              <w:rPr>
                <w:rFonts w:ascii="Nunito" w:hAnsi="Nunito" w:eastAsia="Nunito"/>
                <w:lang w:val="en-ZA"/>
              </w:rPr>
            </w:rPrChange>
          </w:rPr>
          <w:delText>d</w:delText>
        </w:r>
      </w:del>
      <w:del w:author="Jessica Senekal" w:date="2024-09-05T07:02:30.097Z" w:id="6262653">
        <w:r w:rsidRPr="337760E0" w:rsidDel="337760E0">
          <w:rPr>
            <w:rFonts w:ascii="Nunito" w:hAnsi="Nunito" w:eastAsia="Nunito"/>
            <w:color w:val="000000" w:themeColor="text1" w:themeTint="FF" w:themeShade="FF"/>
            <w:sz w:val="20"/>
            <w:szCs w:val="20"/>
            <w:lang w:val="en-ZA"/>
            <w:rPrChange w:author="Craig Parker" w:date="2024-08-07T12:23:00Z" w:id="690549013">
              <w:rPr>
                <w:rFonts w:ascii="Nunito" w:hAnsi="Nunito" w:eastAsia="Nunito"/>
                <w:lang w:val="en-ZA"/>
              </w:rPr>
            </w:rPrChange>
          </w:rPr>
          <w:delText xml:space="preserve"> </w:delText>
        </w:r>
      </w:del>
      <w:del w:author="Jessica Senekal" w:date="2024-09-05T07:02:30.15Z" w:id="1802594168">
        <w:r w:rsidRPr="337760E0" w:rsidDel="337760E0">
          <w:rPr>
            <w:rFonts w:ascii="Nunito" w:hAnsi="Nunito" w:eastAsia="Nunito"/>
            <w:color w:val="000000" w:themeColor="text1" w:themeTint="FF" w:themeShade="FF"/>
            <w:sz w:val="20"/>
            <w:szCs w:val="20"/>
            <w:lang w:val="en-ZA"/>
            <w:rPrChange w:author="Craig Parker" w:date="2024-08-07T12:23:00Z" w:id="1513384275">
              <w:rPr>
                <w:rFonts w:ascii="Nunito" w:hAnsi="Nunito" w:eastAsia="Nunito"/>
                <w:lang w:val="en-ZA"/>
              </w:rPr>
            </w:rPrChange>
          </w:rPr>
          <w:delText>t</w:delText>
        </w:r>
      </w:del>
      <w:del w:author="Jessica Senekal" w:date="2024-09-05T07:02:30.206Z" w:id="299380244">
        <w:r w:rsidRPr="337760E0" w:rsidDel="337760E0">
          <w:rPr>
            <w:rFonts w:ascii="Nunito" w:hAnsi="Nunito" w:eastAsia="Nunito"/>
            <w:color w:val="000000" w:themeColor="text1" w:themeTint="FF" w:themeShade="FF"/>
            <w:sz w:val="20"/>
            <w:szCs w:val="20"/>
            <w:lang w:val="en-ZA"/>
            <w:rPrChange w:author="Craig Parker" w:date="2024-08-07T12:23:00Z" w:id="1282908934">
              <w:rPr>
                <w:rFonts w:ascii="Nunito" w:hAnsi="Nunito" w:eastAsia="Nunito"/>
                <w:lang w:val="en-ZA"/>
              </w:rPr>
            </w:rPrChange>
          </w:rPr>
          <w:delText>o</w:delText>
        </w:r>
      </w:del>
      <w:del w:author="Jessica Senekal" w:date="2024-09-05T07:02:30.259Z" w:id="897668327">
        <w:r w:rsidRPr="337760E0" w:rsidDel="337760E0">
          <w:rPr>
            <w:rFonts w:ascii="Nunito" w:hAnsi="Nunito" w:eastAsia="Nunito"/>
            <w:color w:val="000000" w:themeColor="text1" w:themeTint="FF" w:themeShade="FF"/>
            <w:sz w:val="20"/>
            <w:szCs w:val="20"/>
            <w:lang w:val="en-ZA"/>
            <w:rPrChange w:author="Craig Parker" w:date="2024-08-07T12:23:00Z" w:id="423772665">
              <w:rPr>
                <w:rFonts w:ascii="Nunito" w:hAnsi="Nunito" w:eastAsia="Nunito"/>
                <w:lang w:val="en-ZA"/>
              </w:rPr>
            </w:rPrChange>
          </w:rPr>
          <w:delText xml:space="preserve"> </w:delText>
        </w:r>
      </w:del>
      <w:del w:author="Jessica Senekal" w:date="2024-09-05T07:02:30.318Z" w:id="1317350589">
        <w:r w:rsidRPr="337760E0" w:rsidDel="337760E0">
          <w:rPr>
            <w:rFonts w:ascii="Nunito" w:hAnsi="Nunito" w:eastAsia="Nunito"/>
            <w:color w:val="000000" w:themeColor="text1" w:themeTint="FF" w:themeShade="FF"/>
            <w:sz w:val="20"/>
            <w:szCs w:val="20"/>
            <w:lang w:val="en-ZA"/>
            <w:rPrChange w:author="Craig Parker" w:date="2024-08-07T12:23:00Z" w:id="412347000">
              <w:rPr>
                <w:rFonts w:ascii="Nunito" w:hAnsi="Nunito" w:eastAsia="Nunito"/>
                <w:lang w:val="en-ZA"/>
              </w:rPr>
            </w:rPrChange>
          </w:rPr>
          <w:delText>n</w:delText>
        </w:r>
      </w:del>
      <w:del w:author="Jessica Senekal" w:date="2024-09-05T07:02:30.372Z" w:id="1365377959">
        <w:r w:rsidRPr="337760E0" w:rsidDel="337760E0">
          <w:rPr>
            <w:rFonts w:ascii="Nunito" w:hAnsi="Nunito" w:eastAsia="Nunito"/>
            <w:color w:val="000000" w:themeColor="text1" w:themeTint="FF" w:themeShade="FF"/>
            <w:sz w:val="20"/>
            <w:szCs w:val="20"/>
            <w:lang w:val="en-ZA"/>
            <w:rPrChange w:author="Craig Parker" w:date="2024-08-07T12:23:00Z" w:id="265869926">
              <w:rPr>
                <w:rFonts w:ascii="Nunito" w:hAnsi="Nunito" w:eastAsia="Nunito"/>
                <w:lang w:val="en-ZA"/>
              </w:rPr>
            </w:rPrChange>
          </w:rPr>
          <w:delText>e</w:delText>
        </w:r>
      </w:del>
      <w:del w:author="Jessica Senekal" w:date="2024-09-05T07:02:30.434Z" w:id="1928825197">
        <w:r w:rsidRPr="337760E0" w:rsidDel="337760E0">
          <w:rPr>
            <w:rFonts w:ascii="Nunito" w:hAnsi="Nunito" w:eastAsia="Nunito"/>
            <w:color w:val="000000" w:themeColor="text1" w:themeTint="FF" w:themeShade="FF"/>
            <w:sz w:val="20"/>
            <w:szCs w:val="20"/>
            <w:lang w:val="en-ZA"/>
            <w:rPrChange w:author="Craig Parker" w:date="2024-08-07T12:23:00Z" w:id="1691638987">
              <w:rPr>
                <w:rFonts w:ascii="Nunito" w:hAnsi="Nunito" w:eastAsia="Nunito"/>
                <w:lang w:val="en-ZA"/>
              </w:rPr>
            </w:rPrChange>
          </w:rPr>
          <w:delText>w</w:delText>
        </w:r>
      </w:del>
      <w:del w:author="Jessica Senekal" w:date="2024-09-05T07:02:31.746Z" w:id="330896141">
        <w:r w:rsidRPr="337760E0" w:rsidDel="337760E0">
          <w:rPr>
            <w:rFonts w:ascii="Nunito" w:hAnsi="Nunito" w:eastAsia="Nunito"/>
            <w:color w:val="000000" w:themeColor="text1" w:themeTint="FF" w:themeShade="FF"/>
            <w:sz w:val="20"/>
            <w:szCs w:val="20"/>
            <w:lang w:val="en-ZA"/>
            <w:rPrChange w:author="Craig Parker" w:date="2024-08-07T12:23:00Z" w:id="94506953">
              <w:rPr>
                <w:rFonts w:ascii="Nunito" w:hAnsi="Nunito" w:eastAsia="Nunito"/>
                <w:lang w:val="en-ZA"/>
              </w:rPr>
            </w:rPrChange>
          </w:rPr>
          <w:delText xml:space="preserve"> </w:delText>
        </w:r>
      </w:del>
      <w:del w:author="Jessica Senekal" w:date="2024-09-05T07:02:32.131Z" w:id="1917868072">
        <w:r w:rsidRPr="337760E0" w:rsidDel="337760E0">
          <w:rPr>
            <w:rFonts w:ascii="Nunito" w:hAnsi="Nunito" w:eastAsia="Nunito"/>
            <w:color w:val="000000" w:themeColor="text1" w:themeTint="FF" w:themeShade="FF"/>
            <w:sz w:val="20"/>
            <w:szCs w:val="20"/>
            <w:lang w:val="en-ZA"/>
            <w:rPrChange w:author="Craig Parker" w:date="2024-08-07T12:23:00Z" w:id="30501563">
              <w:rPr>
                <w:rFonts w:ascii="Nunito" w:hAnsi="Nunito" w:eastAsia="Nunito"/>
                <w:lang w:val="en-ZA"/>
              </w:rPr>
            </w:rPrChange>
          </w:rPr>
          <w:delText>p</w:delText>
        </w:r>
      </w:del>
      <w:del w:author="Jessica Senekal" w:date="2024-09-05T07:02:32.482Z" w:id="268044288">
        <w:r w:rsidRPr="337760E0" w:rsidDel="337760E0">
          <w:rPr>
            <w:rFonts w:ascii="Nunito" w:hAnsi="Nunito" w:eastAsia="Nunito"/>
            <w:color w:val="000000" w:themeColor="text1" w:themeTint="FF" w:themeShade="FF"/>
            <w:sz w:val="20"/>
            <w:szCs w:val="20"/>
            <w:lang w:val="en-ZA"/>
            <w:rPrChange w:author="Craig Parker" w:date="2024-08-07T12:23:00Z" w:id="1201566326">
              <w:rPr>
                <w:rFonts w:ascii="Nunito" w:hAnsi="Nunito" w:eastAsia="Nunito"/>
                <w:lang w:val="en-ZA"/>
              </w:rPr>
            </w:rPrChange>
          </w:rPr>
          <w:delText>a</w:delText>
        </w:r>
      </w:del>
      <w:del w:author="Jessica Senekal" w:date="2024-09-05T07:02:32.78Z" w:id="107245687">
        <w:r w:rsidRPr="337760E0" w:rsidDel="337760E0">
          <w:rPr>
            <w:rFonts w:ascii="Nunito" w:hAnsi="Nunito" w:eastAsia="Nunito"/>
            <w:color w:val="000000" w:themeColor="text1" w:themeTint="FF" w:themeShade="FF"/>
            <w:sz w:val="20"/>
            <w:szCs w:val="20"/>
            <w:lang w:val="en-ZA"/>
            <w:rPrChange w:author="Craig Parker" w:date="2024-08-07T12:23:00Z" w:id="1025735753">
              <w:rPr>
                <w:rFonts w:ascii="Nunito" w:hAnsi="Nunito" w:eastAsia="Nunito"/>
                <w:lang w:val="en-ZA"/>
              </w:rPr>
            </w:rPrChange>
          </w:rPr>
          <w:delText>r</w:delText>
        </w:r>
      </w:del>
      <w:del w:author="Jessica Senekal" w:date="2024-09-05T07:02:33.067Z" w:id="1566045852">
        <w:r w:rsidRPr="337760E0" w:rsidDel="337760E0">
          <w:rPr>
            <w:rFonts w:ascii="Nunito" w:hAnsi="Nunito" w:eastAsia="Nunito"/>
            <w:color w:val="000000" w:themeColor="text1" w:themeTint="FF" w:themeShade="FF"/>
            <w:sz w:val="20"/>
            <w:szCs w:val="20"/>
            <w:lang w:val="en-ZA"/>
            <w:rPrChange w:author="Craig Parker" w:date="2024-08-07T12:23:00Z" w:id="1360910421">
              <w:rPr>
                <w:rFonts w:ascii="Nunito" w:hAnsi="Nunito" w:eastAsia="Nunito"/>
                <w:lang w:val="en-ZA"/>
              </w:rPr>
            </w:rPrChange>
          </w:rPr>
          <w:delText>t</w:delText>
        </w:r>
      </w:del>
      <w:del w:author="Jessica Senekal" w:date="2024-09-05T07:02:33.36Z" w:id="1298535402">
        <w:r w:rsidRPr="337760E0" w:rsidDel="337760E0">
          <w:rPr>
            <w:rFonts w:ascii="Nunito" w:hAnsi="Nunito" w:eastAsia="Nunito"/>
            <w:color w:val="000000" w:themeColor="text1" w:themeTint="FF" w:themeShade="FF"/>
            <w:sz w:val="20"/>
            <w:szCs w:val="20"/>
            <w:lang w:val="en-ZA"/>
            <w:rPrChange w:author="Craig Parker" w:date="2024-08-07T12:23:00Z" w:id="584618735">
              <w:rPr>
                <w:rFonts w:ascii="Nunito" w:hAnsi="Nunito" w:eastAsia="Nunito"/>
                <w:lang w:val="en-ZA"/>
              </w:rPr>
            </w:rPrChange>
          </w:rPr>
          <w:delText>n</w:delText>
        </w:r>
      </w:del>
      <w:del w:author="Jessica Senekal" w:date="2024-09-05T07:02:33.612Z" w:id="1310100157">
        <w:r w:rsidRPr="337760E0" w:rsidDel="337760E0">
          <w:rPr>
            <w:rFonts w:ascii="Nunito" w:hAnsi="Nunito" w:eastAsia="Nunito"/>
            <w:color w:val="000000" w:themeColor="text1" w:themeTint="FF" w:themeShade="FF"/>
            <w:sz w:val="20"/>
            <w:szCs w:val="20"/>
            <w:lang w:val="en-ZA"/>
            <w:rPrChange w:author="Craig Parker" w:date="2024-08-07T12:23:00Z" w:id="1649247019">
              <w:rPr>
                <w:rFonts w:ascii="Nunito" w:hAnsi="Nunito" w:eastAsia="Nunito"/>
                <w:lang w:val="en-ZA"/>
              </w:rPr>
            </w:rPrChange>
          </w:rPr>
          <w:delText>e</w:delText>
        </w:r>
      </w:del>
      <w:del w:author="Jessica Senekal" w:date="2024-09-05T07:02:33.863Z" w:id="489793202">
        <w:r w:rsidRPr="337760E0" w:rsidDel="337760E0">
          <w:rPr>
            <w:rFonts w:ascii="Nunito" w:hAnsi="Nunito" w:eastAsia="Nunito"/>
            <w:color w:val="000000" w:themeColor="text1" w:themeTint="FF" w:themeShade="FF"/>
            <w:sz w:val="20"/>
            <w:szCs w:val="20"/>
            <w:lang w:val="en-ZA"/>
            <w:rPrChange w:author="Craig Parker" w:date="2024-08-07T12:23:00Z" w:id="1037816041">
              <w:rPr>
                <w:rFonts w:ascii="Nunito" w:hAnsi="Nunito" w:eastAsia="Nunito"/>
                <w:lang w:val="en-ZA"/>
              </w:rPr>
            </w:rPrChange>
          </w:rPr>
          <w:delText>r</w:delText>
        </w:r>
      </w:del>
      <w:del w:author="Jessica Senekal" w:date="2024-09-05T07:02:34.287Z" w:id="1358716955">
        <w:r w:rsidRPr="337760E0" w:rsidDel="337760E0">
          <w:rPr>
            <w:rFonts w:ascii="Nunito" w:hAnsi="Nunito" w:eastAsia="Nunito"/>
            <w:color w:val="000000" w:themeColor="text1" w:themeTint="FF" w:themeShade="FF"/>
            <w:sz w:val="20"/>
            <w:szCs w:val="20"/>
            <w:lang w:val="en-ZA"/>
            <w:rPrChange w:author="Craig Parker" w:date="2024-08-07T12:23:00Z" w:id="629796987">
              <w:rPr>
                <w:rFonts w:ascii="Nunito" w:hAnsi="Nunito" w:eastAsia="Nunito"/>
                <w:lang w:val="en-ZA"/>
              </w:rPr>
            </w:rPrChange>
          </w:rPr>
          <w:delText>s</w:delText>
        </w:r>
      </w:del>
      <w:commentRangeStart w:id="671878867"/>
      <w:ins w:author="Craig Parker" w:date="2024-07-31T13:20:00Z" w:id="1067223290">
        <w:r w:rsidRPr="337760E0" w:rsidR="337760E0">
          <w:rPr>
            <w:rFonts w:ascii="Nunito" w:hAnsi="Nunito" w:eastAsia="Nunito"/>
            <w:color w:val="000000" w:themeColor="text1" w:themeTint="FF" w:themeShade="FF"/>
            <w:sz w:val="20"/>
            <w:szCs w:val="20"/>
            <w:lang w:val="en-ZA"/>
            <w:rPrChange w:author="Craig Parker" w:date="2024-08-07T12:23:00Z" w:id="2077637913">
              <w:rPr>
                <w:rFonts w:ascii="Nunito" w:hAnsi="Nunito" w:eastAsia="Nunito"/>
                <w:lang w:val="en-ZA"/>
              </w:rPr>
            </w:rPrChange>
          </w:rPr>
          <w:t>.</w:t>
        </w:r>
      </w:ins>
      <w:commentRangeEnd w:id="671878867"/>
      <w:r>
        <w:rPr>
          <w:rStyle w:val="CommentReference"/>
        </w:rPr>
        <w:commentReference w:id="671878867"/>
      </w:r>
      <w:ins w:author="Craig Parker" w:date="2024-07-31T13:20:00Z" w:id="848647343">
        <w:r w:rsidRPr="337760E0" w:rsidR="337760E0">
          <w:rPr>
            <w:rFonts w:ascii="Nunito" w:hAnsi="Nunito" w:eastAsia="Nunito"/>
            <w:color w:val="000000" w:themeColor="text1" w:themeTint="FF" w:themeShade="FF"/>
            <w:sz w:val="20"/>
            <w:szCs w:val="20"/>
            <w:lang w:val="en-ZA"/>
            <w:rPrChange w:author="Craig Parker" w:date="2024-08-07T12:23:00Z" w:id="1090296775">
              <w:rPr>
                <w:rFonts w:ascii="Nunito" w:hAnsi="Nunito" w:eastAsia="Nunito"/>
                <w:lang w:val="en-ZA"/>
              </w:rPr>
            </w:rPrChange>
          </w:rPr>
          <w:t xml:space="preserve"> This data also falls under protected pseudonymous data </w:t>
        </w:r>
      </w:ins>
      <w:ins w:author="Matthew Chersich" w:date="2024-08-04T16:58:00Z" w:id="1830069721">
        <w:r w:rsidRPr="337760E0" w:rsidR="337760E0">
          <w:rPr>
            <w:rFonts w:ascii="Nunito" w:hAnsi="Nunito" w:eastAsia="Nunito"/>
            <w:color w:val="000000" w:themeColor="text1" w:themeTint="FF" w:themeShade="FF"/>
            <w:sz w:val="20"/>
            <w:szCs w:val="20"/>
            <w:lang w:val="en-ZA"/>
            <w:rPrChange w:author="Craig Parker" w:date="2024-08-07T12:23:00Z" w:id="760079228">
              <w:rPr>
                <w:rFonts w:ascii="Nunito" w:hAnsi="Nunito" w:eastAsia="Nunito"/>
                <w:lang w:val="en-ZA"/>
              </w:rPr>
            </w:rPrChange>
          </w:rPr>
          <w:t xml:space="preserve">as </w:t>
        </w:r>
      </w:ins>
      <w:ins w:author="Craig Parker" w:date="2024-07-31T13:20:00Z" w:id="83468284">
        <w:r w:rsidRPr="337760E0" w:rsidR="337760E0">
          <w:rPr>
            <w:rFonts w:ascii="Nunito" w:hAnsi="Nunito" w:eastAsia="Nunito"/>
            <w:color w:val="000000" w:themeColor="text1" w:themeTint="FF" w:themeShade="FF"/>
            <w:sz w:val="20"/>
            <w:szCs w:val="20"/>
            <w:lang w:val="en-ZA"/>
            <w:rPrChange w:author="Craig Parker" w:date="2024-08-07T12:23:00Z" w:id="294312144">
              <w:rPr>
                <w:rFonts w:ascii="Nunito" w:hAnsi="Nunito" w:eastAsia="Nunito"/>
                <w:lang w:val="en-ZA"/>
              </w:rPr>
            </w:rPrChange>
          </w:rPr>
          <w:t>per POPIA guidelines, with indirect identifiers such as dates and jittered geolocation data to enhance privacy protection.</w:t>
        </w:r>
      </w:ins>
      <w:del w:author="Craig Parker" w:date="2024-08-07T10:44:00Z" w:id="1575705219">
        <w:r w:rsidRPr="337760E0" w:rsidDel="337760E0">
          <w:rPr>
            <w:rFonts w:ascii="Nunito" w:hAnsi="Nunito" w:eastAsia="Nunito"/>
            <w:color w:val="000000" w:themeColor="text1" w:themeTint="FF" w:themeShade="FF"/>
            <w:sz w:val="20"/>
            <w:szCs w:val="20"/>
            <w:lang w:val="en-ZA"/>
            <w:rPrChange w:author="Craig Parker" w:date="2024-08-07T12:23:00Z" w:id="37498003">
              <w:rPr>
                <w:rFonts w:ascii="Nunito" w:hAnsi="Nunito" w:eastAsia="Nunito"/>
                <w:lang w:val="en-ZA"/>
              </w:rPr>
            </w:rPrChange>
          </w:rPr>
          <w:delText xml:space="preserve"> </w:delText>
        </w:r>
        <w:r w:rsidRPr="337760E0" w:rsidDel="337760E0">
          <w:rPr>
            <w:rFonts w:ascii="Nunito" w:hAnsi="Nunito" w:eastAsia="Nunito"/>
            <w:color w:val="000000" w:themeColor="text1" w:themeTint="FF" w:themeShade="FF"/>
            <w:sz w:val="20"/>
            <w:szCs w:val="20"/>
            <w:highlight w:val="yellow"/>
            <w:lang w:val="en-ZA"/>
            <w:rPrChange w:author="Craig Parker" w:date="2024-08-07T12:23:00Z" w:id="972532902">
              <w:rPr>
                <w:rFonts w:ascii="Nunito" w:hAnsi="Nunito" w:eastAsia="Nunito"/>
                <w:highlight w:val="yellow"/>
                <w:lang w:val="en-ZA"/>
              </w:rPr>
            </w:rPrChange>
          </w:rPr>
          <w:delText>NOTE IF COUNTY/PROVINCE/TOWN are included and age in decades</w:delText>
        </w:r>
      </w:del>
      <w:ins w:author="Craig Parker" w:date="2024-08-06T19:03:00Z" w:id="1014233476">
        <w:r w:rsidRPr="337760E0" w:rsidR="337760E0">
          <w:rPr>
            <w:rFonts w:ascii="Nunito" w:hAnsi="Nunito" w:eastAsia="Nunito"/>
            <w:color w:val="000000" w:themeColor="text1" w:themeTint="FF" w:themeShade="FF"/>
            <w:sz w:val="20"/>
            <w:szCs w:val="20"/>
            <w:rPrChange w:author="Craig Parker" w:date="2024-08-07T12:23:00Z" w:id="1193403752">
              <w:rPr>
                <w:rFonts w:ascii="Nunito" w:hAnsi="Nunito" w:eastAsia="Nunito"/>
              </w:rPr>
            </w:rPrChange>
          </w:rPr>
          <w:t xml:space="preserve">Age data will be reported in years rather than </w:t>
        </w:r>
      </w:ins>
      <w:ins w:author="Craig Parker" w:date="2024-08-06T19:04:00Z" w:id="641441516">
        <w:r w:rsidRPr="337760E0" w:rsidR="337760E0">
          <w:rPr>
            <w:rFonts w:ascii="Nunito" w:hAnsi="Nunito" w:eastAsia="Nunito"/>
            <w:color w:val="000000" w:themeColor="text1" w:themeTint="FF" w:themeShade="FF"/>
            <w:sz w:val="20"/>
            <w:szCs w:val="20"/>
            <w:rPrChange w:author="Craig Parker" w:date="2024-08-07T12:23:00Z" w:id="2019006886">
              <w:rPr>
                <w:rFonts w:ascii="Nunito" w:hAnsi="Nunito" w:eastAsia="Nunito"/>
              </w:rPr>
            </w:rPrChange>
          </w:rPr>
          <w:t>exact birthdates and</w:t>
        </w:r>
      </w:ins>
      <w:ins w:author="Craig Parker" w:date="2024-08-06T19:03:00Z" w:id="896984049">
        <w:r w:rsidRPr="337760E0" w:rsidR="337760E0">
          <w:rPr>
            <w:rFonts w:ascii="Nunito" w:hAnsi="Nunito" w:eastAsia="Nunito"/>
            <w:color w:val="000000" w:themeColor="text1" w:themeTint="FF" w:themeShade="FF"/>
            <w:sz w:val="20"/>
            <w:szCs w:val="20"/>
            <w:rPrChange w:author="Craig Parker" w:date="2024-08-07T12:23:00Z" w:id="1181681998">
              <w:rPr>
                <w:rFonts w:ascii="Nunito" w:hAnsi="Nunito" w:eastAsia="Nunito"/>
              </w:rPr>
            </w:rPrChange>
          </w:rPr>
          <w:t xml:space="preserve"> geographic data will be jittered </w:t>
        </w:r>
      </w:ins>
      <w:ins w:author="Craig Parker" w:date="2024-08-06T19:05:00Z" w:id="1746924784">
        <w:r w:rsidRPr="337760E0" w:rsidR="337760E0">
          <w:rPr>
            <w:rFonts w:ascii="Nunito" w:hAnsi="Nunito" w:eastAsia="Nunito"/>
            <w:color w:val="000000" w:themeColor="text1" w:themeTint="FF" w:themeShade="FF"/>
            <w:sz w:val="20"/>
            <w:szCs w:val="20"/>
            <w:rPrChange w:author="Craig Parker" w:date="2024-08-07T12:23:00Z" w:id="1124853485">
              <w:rPr>
                <w:rFonts w:ascii="Nunito" w:hAnsi="Nunito" w:eastAsia="Nunito"/>
              </w:rPr>
            </w:rPrChange>
          </w:rPr>
          <w:t>to ensure further privacy protection</w:t>
        </w:r>
      </w:ins>
      <w:ins w:author="Craig Parker" w:date="2024-08-06T19:03:00Z" w:id="1155941057">
        <w:r w:rsidRPr="337760E0" w:rsidR="337760E0">
          <w:rPr>
            <w:rFonts w:ascii="Nunito" w:hAnsi="Nunito" w:eastAsia="Nunito"/>
            <w:color w:val="000000" w:themeColor="text1" w:themeTint="FF" w:themeShade="FF"/>
            <w:sz w:val="20"/>
            <w:szCs w:val="20"/>
            <w:rPrChange w:author="Craig Parker" w:date="2024-08-07T12:23:00Z" w:id="1882572633">
              <w:rPr>
                <w:rFonts w:ascii="Nunito" w:hAnsi="Nunito" w:eastAsia="Nunito"/>
              </w:rPr>
            </w:rPrChange>
          </w:rPr>
          <w:t>.</w:t>
        </w:r>
      </w:ins>
    </w:p>
    <w:p w:rsidRPr="002E4822" w:rsidR="00A62CB7" w:rsidRDefault="00DF106C" w14:paraId="45B24C9A" w14:textId="53C3BC98">
      <w:pPr>
        <w:pStyle w:val="Heading3"/>
        <w:rPr>
          <w:rFonts w:ascii="Nunito" w:hAnsi="Nunito"/>
          <w:color w:val="000000" w:themeColor="text1"/>
          <w:lang w:val="en-ZA"/>
          <w:rPrChange w:author="Craig Parker" w:date="2024-08-07T12:23:00Z" w16du:dateUtc="2024-08-07T10:23:00Z" w:id="1011">
            <w:rPr>
              <w:rFonts w:ascii="Nunito" w:hAnsi="Nunito"/>
              <w:lang w:val="en-ZA"/>
            </w:rPr>
          </w:rPrChange>
        </w:rPr>
        <w:pPrChange w:author="Craig Parker" w:date="2024-08-07T10:40:00Z" w16du:dateUtc="2024-08-07T08:40:00Z" w:id="1012">
          <w:pPr>
            <w:pStyle w:val="Heading2"/>
            <w:numPr>
              <w:ilvl w:val="1"/>
              <w:numId w:val="37"/>
            </w:numPr>
            <w:ind w:left="720" w:hanging="360"/>
          </w:pPr>
        </w:pPrChange>
      </w:pPr>
      <w:del w:author="Matthew Chersich" w:date="2024-08-04T16:59:00Z" w:id="1013">
        <w:r w:rsidRPr="002E4822" w:rsidDel="52A8C99F">
          <w:rPr>
            <w:rFonts w:ascii="Nunito" w:hAnsi="Nunito"/>
            <w:color w:val="000000" w:themeColor="text1"/>
            <w:sz w:val="20"/>
            <w:szCs w:val="20"/>
            <w:lang w:val="en-ZA"/>
            <w:rPrChange w:author="Craig Parker" w:date="2024-08-07T12:23:00Z" w16du:dateUtc="2024-08-07T10:23:00Z" w:id="1014">
              <w:rPr>
                <w:rFonts w:eastAsia="Nunito"/>
                <w:b w:val="0"/>
                <w:bCs w:val="0"/>
                <w:lang w:val="en-ZA"/>
              </w:rPr>
            </w:rPrChange>
          </w:rPr>
          <w:delText xml:space="preserve"> </w:delText>
        </w:r>
      </w:del>
      <w:bookmarkStart w:name="_Toc173963649" w:id="1015"/>
      <w:ins w:author="Craig Parker" w:date="2024-07-31T13:20:00Z" w:id="1016">
        <w:r w:rsidRPr="002E4822" w:rsidR="52A8C99F">
          <w:rPr>
            <w:rFonts w:ascii="Nunito" w:hAnsi="Nunito"/>
            <w:color w:val="000000" w:themeColor="text1"/>
            <w:sz w:val="20"/>
            <w:szCs w:val="20"/>
            <w:lang w:val="en-ZA"/>
            <w:rPrChange w:author="Craig Parker" w:date="2024-08-07T12:23:00Z" w16du:dateUtc="2024-08-07T10:23:00Z" w:id="1017">
              <w:rPr>
                <w:rFonts w:eastAsia="Nunito"/>
                <w:b w:val="0"/>
                <w:bCs w:val="0"/>
                <w:lang w:val="en-ZA"/>
              </w:rPr>
            </w:rPrChange>
          </w:rPr>
          <w:t>RP1/RP2 De-Identified Data:</w:t>
        </w:r>
        <w:bookmarkEnd w:id="1015"/>
        <w:r w:rsidRPr="002E4822" w:rsidR="52A8C99F">
          <w:rPr>
            <w:rFonts w:ascii="Nunito" w:hAnsi="Nunito"/>
            <w:color w:val="000000" w:themeColor="text1"/>
            <w:sz w:val="20"/>
            <w:szCs w:val="20"/>
            <w:lang w:val="en-ZA"/>
            <w:rPrChange w:author="Craig Parker" w:date="2024-08-07T12:23:00Z" w16du:dateUtc="2024-08-07T10:23:00Z" w:id="1018">
              <w:rPr>
                <w:rFonts w:eastAsia="Nunito"/>
                <w:lang w:val="en-ZA"/>
              </w:rPr>
            </w:rPrChange>
          </w:rPr>
          <w:t xml:space="preserve"> </w:t>
        </w:r>
      </w:ins>
    </w:p>
    <w:p w:rsidRPr="002E4822" w:rsidR="002B1DBF" w:rsidP="18209DDF" w:rsidRDefault="0E3CF60B" w14:paraId="769120BB" w14:textId="1314C190">
      <w:pPr>
        <w:rPr>
          <w:ins w:author="Craig Parker" w:date="2024-07-31T13:21:00Z" w:id="991528080"/>
          <w:rFonts w:ascii="Nunito" w:hAnsi="Nunito" w:eastAsia="Nunito"/>
          <w:color w:val="000000" w:themeColor="text1"/>
          <w:sz w:val="20"/>
          <w:szCs w:val="20"/>
          <w:lang w:val="en-ZA"/>
          <w:rPrChange w:author="Craig Parker" w:date="2024-08-07T12:23:00Z" w16du:dateUtc="2024-08-07T10:23:00Z" w:id="1623694552">
            <w:rPr>
              <w:ins w:author="Craig Parker" w:date="2024-07-31T13:21:00Z" w:id="618526732"/>
              <w:rFonts w:ascii="Nunito" w:hAnsi="Nunito" w:eastAsia="Nunito"/>
              <w:lang w:val="en-ZA"/>
            </w:rPr>
          </w:rPrChange>
        </w:rPr>
      </w:pPr>
      <w:ins w:author="Craig Parker" w:date="2024-07-31T13:20:00Z" w:id="318834910">
        <w:r w:rsidRPr="337760E0" w:rsidR="337760E0">
          <w:rPr>
            <w:rFonts w:ascii="Nunito" w:hAnsi="Nunito" w:eastAsia="Nunito"/>
            <w:color w:val="000000" w:themeColor="text1" w:themeTint="FF" w:themeShade="FF"/>
            <w:sz w:val="20"/>
            <w:szCs w:val="20"/>
            <w:lang w:val="en-ZA"/>
            <w:rPrChange w:author="Craig Parker" w:date="2024-08-07T12:23:00Z" w:id="1167490221">
              <w:rPr>
                <w:rFonts w:ascii="Nunito" w:hAnsi="Nunito" w:eastAsia="Nunito"/>
                <w:lang w:val="en-ZA"/>
              </w:rPr>
            </w:rPrChange>
          </w:rPr>
          <w:t xml:space="preserve">Data that has been further processed and de-identified for specific analyses related to RP1 and RP2 falls into this category. The </w:t>
        </w:r>
      </w:ins>
      <w:ins w:author="Craig Parker" w:date="2024-08-05T19:22:00Z" w:id="860409046">
        <w:r w:rsidRPr="337760E0" w:rsidR="337760E0">
          <w:rPr>
            <w:rFonts w:ascii="Nunito" w:hAnsi="Nunito" w:eastAsia="Nunito"/>
            <w:color w:val="000000" w:themeColor="text1" w:themeTint="FF" w:themeShade="FF"/>
            <w:sz w:val="20"/>
            <w:szCs w:val="20"/>
            <w:lang w:val="en-ZA"/>
            <w:rPrChange w:author="Craig Parker" w:date="2024-08-07T12:23:00Z" w:id="528207720">
              <w:rPr>
                <w:rFonts w:ascii="Nunito" w:hAnsi="Nunito" w:eastAsia="Nunito"/>
                <w:lang w:val="en-ZA"/>
              </w:rPr>
            </w:rPrChange>
          </w:rPr>
          <w:t>HE²AT</w:t>
        </w:r>
      </w:ins>
      <w:ins w:author="Craig Parker" w:date="2024-07-31T13:20:00Z" w:id="355428745">
        <w:r w:rsidRPr="337760E0" w:rsidR="337760E0">
          <w:rPr>
            <w:rFonts w:ascii="Nunito" w:hAnsi="Nunito" w:eastAsia="Nunito"/>
            <w:color w:val="000000" w:themeColor="text1" w:themeTint="FF" w:themeShade="FF"/>
            <w:sz w:val="20"/>
            <w:szCs w:val="20"/>
            <w:lang w:val="en-ZA"/>
            <w:rPrChange w:author="Craig Parker" w:date="2024-08-07T12:23:00Z" w:id="184743021">
              <w:rPr>
                <w:rFonts w:ascii="Nunito" w:hAnsi="Nunito" w:eastAsia="Nunito"/>
                <w:lang w:val="en-ZA"/>
              </w:rPr>
            </w:rPrChange>
          </w:rPr>
          <w:t xml:space="preserve"> </w:t>
        </w:r>
        <w:r w:rsidRPr="337760E0" w:rsidR="337760E0">
          <w:rPr>
            <w:rFonts w:ascii="Nunito" w:hAnsi="Nunito" w:eastAsia="Nunito"/>
            <w:color w:val="000000" w:themeColor="text1" w:themeTint="FF" w:themeShade="FF"/>
            <w:sz w:val="20"/>
            <w:szCs w:val="20"/>
            <w:lang w:val="en-ZA"/>
            <w:rPrChange w:author="Craig Parker" w:date="2024-08-07T12:23:00Z" w:id="802430401">
              <w:rPr>
                <w:rFonts w:ascii="Nunito" w:hAnsi="Nunito" w:eastAsia="Nunito"/>
                <w:lang w:val="en-ZA"/>
              </w:rPr>
            </w:rPrChange>
          </w:rPr>
          <w:t>Center</w:t>
        </w:r>
        <w:r w:rsidRPr="337760E0" w:rsidR="337760E0">
          <w:rPr>
            <w:rFonts w:ascii="Nunito" w:hAnsi="Nunito" w:eastAsia="Nunito"/>
            <w:color w:val="000000" w:themeColor="text1" w:themeTint="FF" w:themeShade="FF"/>
            <w:sz w:val="20"/>
            <w:szCs w:val="20"/>
            <w:lang w:val="en-ZA"/>
            <w:rPrChange w:author="Craig Parker" w:date="2024-08-07T12:23:00Z" w:id="1599595270">
              <w:rPr>
                <w:rFonts w:ascii="Nunito" w:hAnsi="Nunito" w:eastAsia="Nunito"/>
                <w:lang w:val="en-ZA"/>
              </w:rPr>
            </w:rPrChange>
          </w:rPr>
          <w:t xml:space="preserve"> retains ownership of this de-identified data</w:t>
        </w:r>
      </w:ins>
      <w:ins w:author="Jessica Senekal" w:date="2024-09-05T07:03:50.621Z" w:id="1844128850">
        <w:r w:rsidRPr="337760E0" w:rsidR="337760E0">
          <w:rPr>
            <w:rFonts w:ascii="Nunito" w:hAnsi="Nunito" w:eastAsia="Nunito"/>
            <w:color w:val="000000" w:themeColor="text1" w:themeTint="FF" w:themeShade="FF"/>
            <w:sz w:val="20"/>
            <w:szCs w:val="20"/>
            <w:lang w:val="en-ZA"/>
          </w:rPr>
          <w:t xml:space="preserve"> which is</w:t>
        </w:r>
      </w:ins>
      <w:del w:author="Craig Parker" w:date="2024-08-06T18:56:00Z" w:id="1210772758">
        <w:r w:rsidRPr="337760E0" w:rsidDel="337760E0">
          <w:rPr>
            <w:rFonts w:ascii="Nunito" w:hAnsi="Nunito" w:eastAsia="Nunito"/>
            <w:color w:val="000000" w:themeColor="text1" w:themeTint="FF" w:themeShade="FF"/>
            <w:sz w:val="20"/>
            <w:szCs w:val="20"/>
            <w:lang w:val="en-ZA"/>
            <w:rPrChange w:author="Craig Parker" w:date="2024-08-07T12:23:00Z" w:id="479140083">
              <w:rPr>
                <w:rFonts w:ascii="Nunito" w:hAnsi="Nunito" w:eastAsia="Nunito"/>
                <w:lang w:val="en-ZA"/>
              </w:rPr>
            </w:rPrChange>
          </w:rPr>
          <w:delText>, which is</w:delText>
        </w:r>
      </w:del>
      <w:ins w:author="Craig Parker" w:date="2024-07-31T13:20:00Z" w:id="1586839469">
        <w:r w:rsidRPr="337760E0" w:rsidR="337760E0">
          <w:rPr>
            <w:rFonts w:ascii="Nunito" w:hAnsi="Nunito" w:eastAsia="Nunito"/>
            <w:color w:val="000000" w:themeColor="text1" w:themeTint="FF" w:themeShade="FF"/>
            <w:sz w:val="20"/>
            <w:szCs w:val="20"/>
            <w:lang w:val="en-ZA"/>
            <w:rPrChange w:author="Craig Parker" w:date="2024-08-07T12:23:00Z" w:id="2027247015">
              <w:rPr>
                <w:rFonts w:ascii="Nunito" w:hAnsi="Nunito" w:eastAsia="Nunito"/>
                <w:lang w:val="en-ZA"/>
              </w:rPr>
            </w:rPrChange>
          </w:rPr>
          <w:t xml:space="preserve"> stored indefinitely. Access is granted to </w:t>
        </w:r>
      </w:ins>
      <w:ins w:author="Craig Parker" w:date="2024-07-31T13:21:00Z" w:id="484044652">
        <w:r w:rsidRPr="337760E0" w:rsidR="337760E0">
          <w:rPr>
            <w:rFonts w:ascii="Nunito" w:hAnsi="Nunito" w:eastAsia="Nunito"/>
            <w:color w:val="000000" w:themeColor="text1" w:themeTint="FF" w:themeShade="FF"/>
            <w:sz w:val="20"/>
            <w:szCs w:val="20"/>
            <w:lang w:val="en-ZA"/>
            <w:rPrChange w:author="Craig Parker" w:date="2024-08-07T12:23:00Z" w:id="508095630">
              <w:rPr>
                <w:rFonts w:ascii="Nunito" w:hAnsi="Nunito" w:eastAsia="Nunito"/>
                <w:lang w:val="en-ZA"/>
              </w:rPr>
            </w:rPrChange>
          </w:rPr>
          <w:t>data-sharing</w:t>
        </w:r>
      </w:ins>
      <w:ins w:author="Craig Parker" w:date="2024-07-31T13:20:00Z" w:id="1776247145">
        <w:r w:rsidRPr="337760E0" w:rsidR="337760E0">
          <w:rPr>
            <w:rFonts w:ascii="Nunito" w:hAnsi="Nunito" w:eastAsia="Nunito"/>
            <w:color w:val="000000" w:themeColor="text1" w:themeTint="FF" w:themeShade="FF"/>
            <w:sz w:val="20"/>
            <w:szCs w:val="20"/>
            <w:lang w:val="en-ZA"/>
            <w:rPrChange w:author="Craig Parker" w:date="2024-08-07T12:23:00Z" w:id="933033198">
              <w:rPr>
                <w:rFonts w:ascii="Nunito" w:hAnsi="Nunito" w:eastAsia="Nunito"/>
                <w:lang w:val="en-ZA"/>
              </w:rPr>
            </w:rPrChange>
          </w:rPr>
          <w:t xml:space="preserve"> applicants who meet specific conditions and requirements </w:t>
        </w:r>
      </w:ins>
      <w:ins w:author="Jessica Senekal" w:date="2024-09-04T19:54:36.517Z" w:id="1657199861">
        <w:r w:rsidRPr="337760E0" w:rsidR="337760E0">
          <w:rPr>
            <w:rFonts w:ascii="Nunito" w:hAnsi="Nunito" w:eastAsia="Nunito"/>
            <w:color w:val="000000" w:themeColor="text1" w:themeTint="FF" w:themeShade="FF"/>
            <w:sz w:val="20"/>
            <w:szCs w:val="20"/>
            <w:lang w:val="en-ZA"/>
          </w:rPr>
          <w:t xml:space="preserve">set by </w:t>
        </w:r>
      </w:ins>
      <w:ins w:author="Craig Parker" w:date="2024-08-06T18:56:00Z" w:id="1481652369">
        <w:r w:rsidRPr="337760E0" w:rsidR="337760E0">
          <w:rPr>
            <w:rFonts w:ascii="Nunito" w:hAnsi="Nunito" w:eastAsia="Nunito"/>
            <w:color w:val="000000" w:themeColor="text1" w:themeTint="FF" w:themeShade="FF"/>
            <w:sz w:val="20"/>
            <w:szCs w:val="20"/>
            <w:lang w:val="en-ZA"/>
            <w:rPrChange w:author="Craig Parker" w:date="2024-08-07T12:23:00Z" w:id="94380493">
              <w:rPr>
                <w:rFonts w:ascii="Nunito" w:hAnsi="Nunito" w:eastAsia="Nunito"/>
                <w:lang w:val="en-ZA"/>
              </w:rPr>
            </w:rPrChange>
          </w:rPr>
          <w:t>the Data Access Committee</w:t>
        </w:r>
      </w:ins>
      <w:del w:author="Jessica Senekal" w:date="2024-09-04T19:54:40.48Z" w:id="227116401">
        <w:r w:rsidRPr="337760E0" w:rsidDel="337760E0">
          <w:rPr>
            <w:rFonts w:ascii="Nunito" w:hAnsi="Nunito" w:eastAsia="Nunito"/>
            <w:color w:val="000000" w:themeColor="text1" w:themeTint="FF" w:themeShade="FF"/>
            <w:sz w:val="20"/>
            <w:szCs w:val="20"/>
            <w:lang w:val="en-ZA"/>
            <w:rPrChange w:author="Craig Parker" w:date="2024-08-07T12:23:00Z" w:id="800182167">
              <w:rPr>
                <w:rFonts w:ascii="Nunito" w:hAnsi="Nunito" w:eastAsia="Nunito"/>
                <w:lang w:val="en-ZA"/>
              </w:rPr>
            </w:rPrChange>
          </w:rPr>
          <w:delText xml:space="preserve"> </w:delText>
        </w:r>
      </w:del>
      <w:del w:author="Jessica Senekal" w:date="2024-09-04T19:54:40.781Z" w:id="1550959084">
        <w:r w:rsidRPr="337760E0" w:rsidDel="337760E0">
          <w:rPr>
            <w:rFonts w:ascii="Nunito" w:hAnsi="Nunito" w:eastAsia="Nunito"/>
            <w:color w:val="000000" w:themeColor="text1" w:themeTint="FF" w:themeShade="FF"/>
            <w:sz w:val="20"/>
            <w:szCs w:val="20"/>
            <w:lang w:val="en-ZA"/>
            <w:rPrChange w:author="Craig Parker" w:date="2024-08-07T12:23:00Z" w:id="1213526691">
              <w:rPr>
                <w:rFonts w:ascii="Nunito" w:hAnsi="Nunito" w:eastAsia="Nunito"/>
                <w:lang w:val="en-ZA"/>
              </w:rPr>
            </w:rPrChange>
          </w:rPr>
          <w:delText>s</w:delText>
        </w:r>
      </w:del>
      <w:del w:author="Jessica Senekal" w:date="2024-09-04T19:54:41.485Z" w:id="932978135">
        <w:r w:rsidRPr="337760E0" w:rsidDel="337760E0">
          <w:rPr>
            <w:rFonts w:ascii="Nunito" w:hAnsi="Nunito" w:eastAsia="Nunito"/>
            <w:color w:val="000000" w:themeColor="text1" w:themeTint="FF" w:themeShade="FF"/>
            <w:sz w:val="20"/>
            <w:szCs w:val="20"/>
            <w:lang w:val="en-ZA"/>
            <w:rPrChange w:author="Craig Parker" w:date="2024-08-07T12:23:00Z" w:id="1503384685">
              <w:rPr>
                <w:rFonts w:ascii="Nunito" w:hAnsi="Nunito" w:eastAsia="Nunito"/>
                <w:lang w:val="en-ZA"/>
              </w:rPr>
            </w:rPrChange>
          </w:rPr>
          <w:delText>e</w:delText>
        </w:r>
      </w:del>
      <w:del w:author="Jessica Senekal" w:date="2024-09-04T19:54:41.673Z" w:id="672376100">
        <w:r w:rsidRPr="337760E0" w:rsidDel="337760E0">
          <w:rPr>
            <w:rFonts w:ascii="Nunito" w:hAnsi="Nunito" w:eastAsia="Nunito"/>
            <w:color w:val="000000" w:themeColor="text1" w:themeTint="FF" w:themeShade="FF"/>
            <w:sz w:val="20"/>
            <w:szCs w:val="20"/>
            <w:lang w:val="en-ZA"/>
            <w:rPrChange w:author="Craig Parker" w:date="2024-08-07T12:23:00Z" w:id="1607626450">
              <w:rPr>
                <w:rFonts w:ascii="Nunito" w:hAnsi="Nunito" w:eastAsia="Nunito"/>
                <w:lang w:val="en-ZA"/>
              </w:rPr>
            </w:rPrChange>
          </w:rPr>
          <w:delText>t</w:delText>
        </w:r>
      </w:del>
      <w:del w:author="Jessica Senekal" w:date="2024-09-04T19:54:41.833Z" w:id="1491322106">
        <w:r w:rsidRPr="337760E0" w:rsidDel="337760E0">
          <w:rPr>
            <w:rFonts w:ascii="Nunito" w:hAnsi="Nunito" w:eastAsia="Nunito"/>
            <w:color w:val="000000" w:themeColor="text1" w:themeTint="FF" w:themeShade="FF"/>
            <w:sz w:val="20"/>
            <w:szCs w:val="20"/>
            <w:lang w:val="en-ZA"/>
            <w:rPrChange w:author="Craig Parker" w:date="2024-08-07T12:23:00Z" w:id="752812584">
              <w:rPr>
                <w:rFonts w:ascii="Nunito" w:hAnsi="Nunito" w:eastAsia="Nunito"/>
                <w:lang w:val="en-ZA"/>
              </w:rPr>
            </w:rPrChange>
          </w:rPr>
          <w:delText>s</w:delText>
        </w:r>
      </w:del>
      <w:del w:author="Jessica Senekal" w:date="2024-09-04T19:54:42.104Z" w:id="531259761">
        <w:r w:rsidRPr="337760E0" w:rsidDel="337760E0">
          <w:rPr>
            <w:rFonts w:ascii="Nunito" w:hAnsi="Nunito" w:eastAsia="Nunito"/>
            <w:color w:val="000000" w:themeColor="text1" w:themeTint="FF" w:themeShade="FF"/>
            <w:sz w:val="20"/>
            <w:szCs w:val="20"/>
            <w:lang w:val="en-ZA"/>
            <w:rPrChange w:author="Craig Parker" w:date="2024-08-07T12:23:00Z" w:id="971380988">
              <w:rPr>
                <w:rFonts w:ascii="Nunito" w:hAnsi="Nunito" w:eastAsia="Nunito"/>
                <w:lang w:val="en-ZA"/>
              </w:rPr>
            </w:rPrChange>
          </w:rPr>
          <w:delText>D</w:delText>
        </w:r>
      </w:del>
      <w:del w:author="Craig Parker" w:date="2024-08-06T18:56:00Z" w:id="1317549700">
        <w:r w:rsidRPr="337760E0" w:rsidDel="337760E0">
          <w:rPr>
            <w:rFonts w:ascii="Nunito" w:hAnsi="Nunito" w:eastAsia="Nunito"/>
            <w:color w:val="000000" w:themeColor="text1" w:themeTint="FF" w:themeShade="FF"/>
            <w:sz w:val="20"/>
            <w:szCs w:val="20"/>
            <w:lang w:val="en-ZA"/>
            <w:rPrChange w:author="Craig Parker" w:date="2024-08-07T12:23:00Z" w:id="1949601146">
              <w:rPr>
                <w:rFonts w:ascii="Nunito" w:hAnsi="Nunito" w:eastAsia="Nunito"/>
                <w:lang w:val="en-ZA"/>
              </w:rPr>
            </w:rPrChange>
          </w:rPr>
          <w:delText>d</w:delText>
        </w:r>
        <w:r w:rsidRPr="337760E0" w:rsidDel="337760E0">
          <w:rPr>
            <w:rFonts w:ascii="Nunito" w:hAnsi="Nunito" w:eastAsia="Nunito"/>
            <w:color w:val="000000" w:themeColor="text1" w:themeTint="FF" w:themeShade="FF"/>
            <w:sz w:val="20"/>
            <w:szCs w:val="20"/>
            <w:lang w:val="en-ZA"/>
            <w:rPrChange w:author="Craig Parker" w:date="2024-08-07T12:23:00Z" w:id="1646778727">
              <w:rPr>
                <w:rFonts w:ascii="Nunito" w:hAnsi="Nunito" w:eastAsia="Nunito"/>
                <w:lang w:val="en-ZA"/>
              </w:rPr>
            </w:rPrChange>
          </w:rPr>
          <w:delText>A</w:delText>
        </w:r>
        <w:r w:rsidRPr="337760E0" w:rsidDel="337760E0">
          <w:rPr>
            <w:rFonts w:ascii="Nunito" w:hAnsi="Nunito" w:eastAsia="Nunito"/>
            <w:color w:val="000000" w:themeColor="text1" w:themeTint="FF" w:themeShade="FF"/>
            <w:sz w:val="20"/>
            <w:szCs w:val="20"/>
            <w:lang w:val="en-ZA"/>
            <w:rPrChange w:author="Craig Parker" w:date="2024-08-07T12:23:00Z" w:id="357720626">
              <w:rPr>
                <w:rFonts w:ascii="Nunito" w:hAnsi="Nunito" w:eastAsia="Nunito"/>
                <w:lang w:val="en-ZA"/>
              </w:rPr>
            </w:rPrChange>
          </w:rPr>
          <w:delText>a</w:delText>
        </w:r>
        <w:r w:rsidRPr="337760E0" w:rsidDel="337760E0">
          <w:rPr>
            <w:rFonts w:ascii="Nunito" w:hAnsi="Nunito" w:eastAsia="Nunito"/>
            <w:color w:val="000000" w:themeColor="text1" w:themeTint="FF" w:themeShade="FF"/>
            <w:sz w:val="20"/>
            <w:szCs w:val="20"/>
            <w:lang w:val="en-ZA"/>
            <w:rPrChange w:author="Craig Parker" w:date="2024-08-07T12:23:00Z" w:id="523131949">
              <w:rPr>
                <w:rFonts w:ascii="Nunito" w:hAnsi="Nunito" w:eastAsia="Nunito"/>
                <w:lang w:val="en-ZA"/>
              </w:rPr>
            </w:rPrChange>
          </w:rPr>
          <w:delText>C</w:delText>
        </w:r>
        <w:r w:rsidRPr="337760E0" w:rsidDel="337760E0">
          <w:rPr>
            <w:rFonts w:ascii="Nunito" w:hAnsi="Nunito" w:eastAsia="Nunito"/>
            <w:color w:val="000000" w:themeColor="text1" w:themeTint="FF" w:themeShade="FF"/>
            <w:sz w:val="20"/>
            <w:szCs w:val="20"/>
            <w:lang w:val="en-ZA"/>
            <w:rPrChange w:author="Craig Parker" w:date="2024-08-07T12:23:00Z" w:id="1424225756">
              <w:rPr>
                <w:rFonts w:ascii="Nunito" w:hAnsi="Nunito" w:eastAsia="Nunito"/>
                <w:lang w:val="en-ZA"/>
              </w:rPr>
            </w:rPrChange>
          </w:rPr>
          <w:delText>c</w:delText>
        </w:r>
      </w:del>
      <w:ins w:author="Craig Parker" w:date="2024-07-31T13:20:00Z" w:id="482077248">
        <w:r w:rsidRPr="337760E0" w:rsidR="337760E0">
          <w:rPr>
            <w:rFonts w:ascii="Nunito" w:hAnsi="Nunito" w:eastAsia="Nunito"/>
            <w:color w:val="000000" w:themeColor="text1" w:themeTint="FF" w:themeShade="FF"/>
            <w:sz w:val="20"/>
            <w:szCs w:val="20"/>
            <w:lang w:val="en-ZA"/>
            <w:rPrChange w:author="Craig Parker" w:date="2024-08-07T12:23:00Z" w:id="1425966306">
              <w:rPr>
                <w:rFonts w:ascii="Nunito" w:hAnsi="Nunito" w:eastAsia="Nunito"/>
                <w:lang w:val="en-ZA"/>
              </w:rPr>
            </w:rPrChange>
          </w:rPr>
          <w:t xml:space="preserve">. This data type is </w:t>
        </w:r>
      </w:ins>
      <w:ins w:author="Craig Parker" w:date="2024-07-31T13:21:00Z" w:id="251876807">
        <w:r w:rsidRPr="337760E0" w:rsidR="337760E0">
          <w:rPr>
            <w:rFonts w:ascii="Nunito" w:hAnsi="Nunito" w:eastAsia="Nunito"/>
            <w:color w:val="000000" w:themeColor="text1" w:themeTint="FF" w:themeShade="FF"/>
            <w:sz w:val="20"/>
            <w:szCs w:val="20"/>
            <w:lang w:val="en-ZA"/>
            <w:rPrChange w:author="Craig Parker" w:date="2024-08-07T12:23:00Z" w:id="1690873892">
              <w:rPr>
                <w:rFonts w:ascii="Nunito" w:hAnsi="Nunito" w:eastAsia="Nunito"/>
                <w:lang w:val="en-ZA"/>
              </w:rPr>
            </w:rPrChange>
          </w:rPr>
          <w:t>categorised</w:t>
        </w:r>
      </w:ins>
      <w:ins w:author="Craig Parker" w:date="2024-07-31T13:20:00Z" w:id="2050116664">
        <w:r w:rsidRPr="337760E0" w:rsidR="337760E0">
          <w:rPr>
            <w:rFonts w:ascii="Nunito" w:hAnsi="Nunito" w:eastAsia="Nunito"/>
            <w:color w:val="000000" w:themeColor="text1" w:themeTint="FF" w:themeShade="FF"/>
            <w:sz w:val="20"/>
            <w:szCs w:val="20"/>
            <w:lang w:val="en-ZA"/>
            <w:rPrChange w:author="Craig Parker" w:date="2024-08-07T12:23:00Z" w:id="1251211941">
              <w:rPr>
                <w:rFonts w:ascii="Nunito" w:hAnsi="Nunito" w:eastAsia="Nunito"/>
                <w:lang w:val="en-ZA"/>
              </w:rPr>
            </w:rPrChange>
          </w:rPr>
          <w:t xml:space="preserve"> as de-identified data under POPIA, meaning it has been thoroughly de-identified to prevent any</w:t>
        </w:r>
      </w:ins>
      <w:r w:rsidRPr="337760E0" w:rsidR="337760E0">
        <w:rPr>
          <w:rFonts w:ascii="Nunito" w:hAnsi="Nunito" w:eastAsia="Nunito"/>
          <w:color w:val="000000" w:themeColor="text1" w:themeTint="FF" w:themeShade="FF"/>
          <w:sz w:val="20"/>
          <w:szCs w:val="20"/>
          <w:lang w:val="en-ZA"/>
          <w:rPrChange w:author="Craig Parker" w:date="2024-08-07T12:23:00Z" w:id="577881363">
            <w:rPr>
              <w:rFonts w:ascii="Nunito" w:hAnsi="Nunito" w:eastAsia="Nunito"/>
              <w:lang w:val="en-ZA"/>
            </w:rPr>
          </w:rPrChange>
        </w:rPr>
        <w:t xml:space="preserve"> reasonable</w:t>
      </w:r>
      <w:ins w:author="Craig Parker" w:date="2024-07-31T13:20:00Z" w:id="511609952">
        <w:r w:rsidRPr="337760E0" w:rsidR="337760E0">
          <w:rPr>
            <w:rFonts w:ascii="Nunito" w:hAnsi="Nunito" w:eastAsia="Nunito"/>
            <w:color w:val="000000" w:themeColor="text1" w:themeTint="FF" w:themeShade="FF"/>
            <w:sz w:val="20"/>
            <w:szCs w:val="20"/>
            <w:lang w:val="en-ZA"/>
            <w:rPrChange w:author="Craig Parker" w:date="2024-08-07T12:23:00Z" w:id="25079643">
              <w:rPr>
                <w:rFonts w:ascii="Nunito" w:hAnsi="Nunito" w:eastAsia="Nunito"/>
                <w:lang w:val="en-ZA"/>
              </w:rPr>
            </w:rPrChange>
          </w:rPr>
          <w:t xml:space="preserve"> possibility of re-identification. The identifiers in this dataset are limited to health variables without any direct personal identifiers.</w:t>
        </w:r>
      </w:ins>
      <w:ins w:author="Matthew Chersich" w:date="2024-08-04T20:30:00Z" w:id="1270513429">
        <w:r w:rsidRPr="337760E0" w:rsidR="337760E0">
          <w:rPr>
            <w:rFonts w:ascii="Nunito" w:hAnsi="Nunito" w:eastAsia="Nunito"/>
            <w:color w:val="000000" w:themeColor="text1" w:themeTint="FF" w:themeShade="FF"/>
            <w:sz w:val="20"/>
            <w:szCs w:val="20"/>
            <w:lang w:val="en-ZA"/>
            <w:rPrChange w:author="Craig Parker" w:date="2024-08-07T12:23:00Z" w:id="1771235278">
              <w:rPr>
                <w:rFonts w:ascii="Nunito" w:hAnsi="Nunito" w:eastAsia="Nunito"/>
                <w:lang w:val="en-ZA"/>
              </w:rPr>
            </w:rPrChange>
          </w:rPr>
          <w:t xml:space="preserve"> </w:t>
        </w:r>
      </w:ins>
      <w:del w:author="Craig Parker" w:date="2024-08-06T19:03:00Z" w:id="1478559237">
        <w:r w:rsidRPr="337760E0" w:rsidDel="337760E0">
          <w:rPr>
            <w:rFonts w:ascii="Nunito" w:hAnsi="Nunito" w:eastAsia="Nunito"/>
            <w:color w:val="000000" w:themeColor="text1" w:themeTint="FF" w:themeShade="FF"/>
            <w:sz w:val="20"/>
            <w:szCs w:val="20"/>
            <w:highlight w:val="yellow"/>
            <w:lang w:val="en-ZA"/>
            <w:rPrChange w:author="Craig Parker" w:date="2024-08-07T12:23:00Z" w:id="912106138">
              <w:rPr>
                <w:rFonts w:ascii="Nunito" w:hAnsi="Nunito" w:eastAsia="Nunito" w:cs="Nunito"/>
                <w:lang w:val="en-ZA"/>
              </w:rPr>
            </w:rPrChange>
          </w:rPr>
          <w:delText>NOTE IF COUNTY/PROVINCE/TOWN are included and age in decades</w:delText>
        </w:r>
      </w:del>
      <w:ins w:author="Craig Parker" w:date="2024-08-06T19:03:00Z" w:id="1539776553">
        <w:r w:rsidRPr="337760E0" w:rsidR="337760E0">
          <w:rPr>
            <w:rFonts w:ascii="Nunito" w:hAnsi="Nunito" w:eastAsia="Nunito"/>
            <w:color w:val="000000" w:themeColor="text1" w:themeTint="FF" w:themeShade="FF"/>
            <w:sz w:val="20"/>
            <w:szCs w:val="20"/>
            <w:rPrChange w:author="Craig Parker" w:date="2024-08-07T12:23:00Z" w:id="1705967526">
              <w:rPr>
                <w:rFonts w:ascii="Nunito" w:hAnsi="Nunito" w:eastAsia="Nunito"/>
              </w:rPr>
            </w:rPrChange>
          </w:rPr>
          <w:t xml:space="preserve">Age data will be reported in years rather than </w:t>
        </w:r>
      </w:ins>
      <w:ins w:author="Craig Parker" w:date="2024-08-06T19:04:00Z" w:id="930696888">
        <w:r w:rsidRPr="337760E0" w:rsidR="337760E0">
          <w:rPr>
            <w:rFonts w:ascii="Nunito" w:hAnsi="Nunito" w:eastAsia="Nunito"/>
            <w:color w:val="000000" w:themeColor="text1" w:themeTint="FF" w:themeShade="FF"/>
            <w:sz w:val="20"/>
            <w:szCs w:val="20"/>
            <w:rPrChange w:author="Craig Parker" w:date="2024-08-07T12:23:00Z" w:id="2004886976">
              <w:rPr>
                <w:rFonts w:ascii="Nunito" w:hAnsi="Nunito" w:eastAsia="Nunito"/>
              </w:rPr>
            </w:rPrChange>
          </w:rPr>
          <w:t>an exact birthdate,</w:t>
        </w:r>
      </w:ins>
      <w:ins w:author="Craig Parker" w:date="2024-08-06T19:03:00Z" w:id="1643476809">
        <w:r w:rsidRPr="337760E0" w:rsidR="337760E0">
          <w:rPr>
            <w:rFonts w:ascii="Nunito" w:hAnsi="Nunito" w:eastAsia="Nunito"/>
            <w:color w:val="000000" w:themeColor="text1" w:themeTint="FF" w:themeShade="FF"/>
            <w:sz w:val="20"/>
            <w:szCs w:val="20"/>
            <w:rPrChange w:author="Craig Parker" w:date="2024-08-07T12:23:00Z" w:id="514065204">
              <w:rPr>
                <w:rFonts w:ascii="Nunito" w:hAnsi="Nunito" w:eastAsia="Nunito"/>
              </w:rPr>
            </w:rPrChange>
          </w:rPr>
          <w:t xml:space="preserve"> and the geographic data will be jittered </w:t>
        </w:r>
      </w:ins>
      <w:ins w:author="Craig Parker" w:date="2024-08-06T19:04:00Z" w:id="1090902992">
        <w:r w:rsidRPr="337760E0" w:rsidR="337760E0">
          <w:rPr>
            <w:rFonts w:ascii="Nunito" w:hAnsi="Nunito" w:eastAsia="Nunito"/>
            <w:color w:val="000000" w:themeColor="text1" w:themeTint="FF" w:themeShade="FF"/>
            <w:sz w:val="20"/>
            <w:szCs w:val="20"/>
            <w:rPrChange w:author="Craig Parker" w:date="2024-08-07T12:23:00Z" w:id="846018896">
              <w:rPr>
                <w:rFonts w:ascii="Nunito" w:hAnsi="Nunito" w:eastAsia="Nunito"/>
              </w:rPr>
            </w:rPrChange>
          </w:rPr>
          <w:t>to ensure privacy protection further.</w:t>
        </w:r>
      </w:ins>
      <w:ins w:author="Este Su Van Wyk" w:date="2024-09-06T09:32:46.15Z" w:id="1605514807">
        <w:r w:rsidRPr="337760E0" w:rsidR="337760E0">
          <w:rPr>
            <w:rFonts w:ascii="Nunito" w:hAnsi="Nunito" w:eastAsia="Nunito"/>
            <w:color w:val="000000" w:themeColor="text1" w:themeTint="FF" w:themeShade="FF"/>
            <w:sz w:val="20"/>
            <w:szCs w:val="20"/>
          </w:rPr>
          <w:t xml:space="preserve"> RP1/RP2 De-Identified Data will be retained indefinitely</w:t>
        </w:r>
      </w:ins>
      <w:ins w:author="Este Su Van Wyk" w:date="2024-09-06T09:34:25.92Z" w:id="298508307">
        <w:r w:rsidRPr="337760E0" w:rsidR="337760E0">
          <w:rPr>
            <w:rFonts w:ascii="Nunito" w:hAnsi="Nunito" w:eastAsia="Nunito"/>
            <w:color w:val="000000" w:themeColor="text1" w:themeTint="FF" w:themeShade="FF"/>
            <w:sz w:val="20"/>
            <w:szCs w:val="20"/>
          </w:rPr>
          <w:t xml:space="preserve"> and be made available to Data Sharing A</w:t>
        </w:r>
      </w:ins>
      <w:ins w:author="Este Su Van Wyk" w:date="2024-09-06T09:35:01.817Z" w:id="30921606">
        <w:r w:rsidRPr="337760E0" w:rsidR="337760E0">
          <w:rPr>
            <w:rFonts w:ascii="Nunito" w:hAnsi="Nunito" w:eastAsia="Nunito"/>
            <w:color w:val="000000" w:themeColor="text1" w:themeTint="FF" w:themeShade="FF"/>
            <w:sz w:val="20"/>
            <w:szCs w:val="20"/>
          </w:rPr>
          <w:t>pplicant(s)</w:t>
        </w:r>
      </w:ins>
      <w:ins w:author="Este Su Van Wyk" w:date="2024-09-06T09:34:25.92Z" w:id="148935037">
        <w:r w:rsidRPr="337760E0" w:rsidR="337760E0">
          <w:rPr>
            <w:rFonts w:ascii="Nunito" w:hAnsi="Nunito" w:eastAsia="Nunito"/>
            <w:color w:val="000000" w:themeColor="text1" w:themeTint="FF" w:themeShade="FF"/>
            <w:sz w:val="20"/>
            <w:szCs w:val="20"/>
          </w:rPr>
          <w:t xml:space="preserve"> in accordance with this DMP</w:t>
        </w:r>
      </w:ins>
      <w:ins w:author="Este Su Van Wyk" w:date="2024-09-06T09:32:46.15Z" w:id="1365913217">
        <w:r w:rsidRPr="337760E0" w:rsidR="337760E0">
          <w:rPr>
            <w:rFonts w:ascii="Nunito" w:hAnsi="Nunito" w:eastAsia="Nunito"/>
            <w:color w:val="000000" w:themeColor="text1" w:themeTint="FF" w:themeShade="FF"/>
            <w:sz w:val="20"/>
            <w:szCs w:val="20"/>
          </w:rPr>
          <w:t xml:space="preserve">. </w:t>
        </w:r>
      </w:ins>
    </w:p>
    <w:p w:rsidRPr="002E4822" w:rsidR="00A62CB7" w:rsidRDefault="52A8C99F" w14:paraId="6783A3BA" w14:textId="2D8900A2">
      <w:pPr>
        <w:pStyle w:val="Heading3"/>
        <w:rPr>
          <w:rFonts w:ascii="Nunito" w:hAnsi="Nunito"/>
          <w:color w:val="000000" w:themeColor="text1"/>
          <w:lang w:val="en-ZA"/>
          <w:rPrChange w:author="Craig Parker" w:date="2024-08-07T12:23:00Z" w16du:dateUtc="2024-08-07T10:23:00Z" w:id="1077">
            <w:rPr>
              <w:rFonts w:ascii="Nunito" w:hAnsi="Nunito"/>
              <w:lang w:val="en-ZA"/>
            </w:rPr>
          </w:rPrChange>
        </w:rPr>
        <w:pPrChange w:author="Craig Parker" w:date="2024-08-07T10:40:00Z" w16du:dateUtc="2024-08-07T08:40:00Z" w:id="1078">
          <w:pPr>
            <w:pStyle w:val="Heading2"/>
            <w:numPr>
              <w:ilvl w:val="1"/>
              <w:numId w:val="37"/>
            </w:numPr>
            <w:ind w:left="720" w:hanging="360"/>
          </w:pPr>
        </w:pPrChange>
      </w:pPr>
      <w:bookmarkStart w:name="_Toc173963650" w:id="1079"/>
      <w:ins w:author="Craig Parker" w:date="2024-07-31T13:20:00Z" w:id="1080">
        <w:r w:rsidRPr="002E4822">
          <w:rPr>
            <w:rFonts w:ascii="Nunito" w:hAnsi="Nunito"/>
            <w:color w:val="000000" w:themeColor="text1"/>
            <w:sz w:val="20"/>
            <w:szCs w:val="20"/>
            <w:lang w:val="en-ZA"/>
            <w:rPrChange w:author="Craig Parker" w:date="2024-08-07T12:23:00Z" w16du:dateUtc="2024-08-07T10:23:00Z" w:id="1081">
              <w:rPr>
                <w:rFonts w:eastAsia="Nunito"/>
                <w:b w:val="0"/>
                <w:bCs w:val="0"/>
                <w:lang w:val="en-ZA"/>
              </w:rPr>
            </w:rPrChange>
          </w:rPr>
          <w:t>Inferential Data:</w:t>
        </w:r>
      </w:ins>
      <w:bookmarkEnd w:id="1079"/>
    </w:p>
    <w:p w:rsidRPr="002E4822" w:rsidR="00DF106C" w:rsidP="6C35A1FA" w:rsidRDefault="3E93EB8D" w14:paraId="758B295C" w14:textId="739FB488">
      <w:pPr>
        <w:rPr>
          <w:ins w:author="Nicholas Brink" w:date="2024-07-31T14:04:00Z" w:id="674729992"/>
          <w:rFonts w:ascii="Nunito" w:hAnsi="Nunito" w:eastAsia="Nunito"/>
          <w:color w:val="000000" w:themeColor="text1"/>
          <w:sz w:val="20"/>
          <w:szCs w:val="20"/>
          <w:lang w:val="en-ZA"/>
          <w:rPrChange w:author="Craig Parker" w:date="2024-08-07T12:23:00Z" w16du:dateUtc="2024-08-07T10:23:00Z" w:id="267869828">
            <w:rPr>
              <w:ins w:author="Nicholas Brink" w:date="2024-07-31T14:04:00Z" w:id="1518532873"/>
              <w:rFonts w:ascii="Nunito" w:hAnsi="Nunito" w:eastAsia="Nunito"/>
              <w:lang w:val="en-ZA"/>
            </w:rPr>
          </w:rPrChange>
        </w:rPr>
      </w:pPr>
      <w:ins w:author="Craig Parker" w:date="2024-07-31T13:20:00Z" w:id="743206237">
        <w:r w:rsidRPr="337760E0" w:rsidR="337760E0">
          <w:rPr>
            <w:rFonts w:ascii="Nunito" w:hAnsi="Nunito" w:eastAsia="Nunito"/>
            <w:color w:val="000000" w:themeColor="text1" w:themeTint="FF" w:themeShade="FF"/>
            <w:sz w:val="20"/>
            <w:szCs w:val="20"/>
            <w:lang w:val="en-ZA"/>
            <w:rPrChange w:author="Craig Parker" w:date="2024-08-07T12:23:00Z" w:id="1367978347">
              <w:rPr>
                <w:rFonts w:ascii="Nunito" w:hAnsi="Nunito" w:eastAsia="Nunito"/>
                <w:lang w:val="en-ZA"/>
              </w:rPr>
            </w:rPrChange>
          </w:rPr>
          <w:t xml:space="preserve"> The final category is inferential data, aggregated and synthetic data derived from the analysis of the preceding data categories. </w:t>
        </w:r>
      </w:ins>
      <w:r w:rsidRPr="337760E0" w:rsidR="337760E0">
        <w:rPr>
          <w:rFonts w:ascii="Nunito" w:hAnsi="Nunito" w:eastAsia="Nunito"/>
          <w:color w:val="000000" w:themeColor="text1" w:themeTint="FF" w:themeShade="FF"/>
          <w:sz w:val="20"/>
          <w:szCs w:val="20"/>
          <w:lang w:val="en-ZA"/>
        </w:rPr>
        <w:t xml:space="preserve">The HE²AT Center </w:t>
      </w:r>
      <w:ins w:author="Jessica Senekal" w:date="2024-09-05T07:04:31.057Z" w:id="1439379810">
        <w:r w:rsidRPr="337760E0" w:rsidR="337760E0">
          <w:rPr>
            <w:rFonts w:ascii="Nunito" w:hAnsi="Nunito" w:eastAsia="Nunito"/>
            <w:color w:val="000000" w:themeColor="text1" w:themeTint="FF" w:themeShade="FF"/>
            <w:sz w:val="20"/>
            <w:szCs w:val="20"/>
            <w:lang w:val="en-ZA"/>
          </w:rPr>
          <w:t xml:space="preserve">Consortium </w:t>
        </w:r>
      </w:ins>
      <w:r w:rsidRPr="337760E0" w:rsidR="337760E0">
        <w:rPr>
          <w:rFonts w:ascii="Nunito" w:hAnsi="Nunito" w:eastAsia="Nunito"/>
          <w:color w:val="000000" w:themeColor="text1" w:themeTint="FF" w:themeShade="FF"/>
          <w:sz w:val="20"/>
          <w:szCs w:val="20"/>
          <w:lang w:val="en-ZA"/>
        </w:rPr>
        <w:t>owns</w:t>
      </w:r>
      <w:ins w:author="Jessica Senekal" w:date="2024-09-05T07:04:51.352Z" w:id="1723862578">
        <w:r w:rsidRPr="337760E0" w:rsidR="337760E0">
          <w:rPr>
            <w:rFonts w:ascii="Nunito" w:hAnsi="Nunito" w:eastAsia="Nunito"/>
            <w:color w:val="000000" w:themeColor="text1" w:themeTint="FF" w:themeShade="FF"/>
            <w:sz w:val="20"/>
            <w:szCs w:val="20"/>
            <w:lang w:val="en-ZA"/>
          </w:rPr>
          <w:t xml:space="preserve"> the inferential data </w:t>
        </w:r>
      </w:ins>
      <w:del w:author="Jessica Senekal" w:date="2024-09-05T07:04:54.341Z" w:id="1090718239">
        <w:r w:rsidRPr="337760E0" w:rsidDel="337760E0">
          <w:rPr>
            <w:rFonts w:ascii="Nunito" w:hAnsi="Nunito" w:eastAsia="Nunito"/>
            <w:color w:val="000000" w:themeColor="text1" w:themeTint="FF" w:themeShade="FF"/>
            <w:sz w:val="20"/>
            <w:szCs w:val="20"/>
            <w:lang w:val="en-ZA"/>
          </w:rPr>
          <w:delText xml:space="preserve"> these details</w:delText>
        </w:r>
      </w:del>
      <w:r w:rsidRPr="337760E0" w:rsidR="337760E0">
        <w:rPr>
          <w:rFonts w:ascii="Nunito" w:hAnsi="Nunito" w:eastAsia="Nunito"/>
          <w:color w:val="000000" w:themeColor="text1" w:themeTint="FF" w:themeShade="FF"/>
          <w:sz w:val="20"/>
          <w:szCs w:val="20"/>
          <w:lang w:val="en-ZA"/>
        </w:rPr>
        <w:t xml:space="preserve"> and </w:t>
      </w:r>
      <w:del w:author="Jessica Senekal" w:date="2024-09-05T07:04:56.99Z" w:id="549938756">
        <w:r w:rsidRPr="337760E0" w:rsidDel="337760E0">
          <w:rPr>
            <w:rFonts w:ascii="Nunito" w:hAnsi="Nunito" w:eastAsia="Nunito"/>
            <w:color w:val="000000" w:themeColor="text1" w:themeTint="FF" w:themeShade="FF"/>
            <w:sz w:val="20"/>
            <w:szCs w:val="20"/>
            <w:lang w:val="en-ZA"/>
          </w:rPr>
          <w:delText>retains</w:delText>
        </w:r>
      </w:del>
      <w:ins w:author="Jessica Senekal" w:date="2024-09-05T07:04:59.431Z" w:id="1345520943">
        <w:r w:rsidRPr="337760E0" w:rsidR="337760E0">
          <w:rPr>
            <w:rFonts w:ascii="Nunito" w:hAnsi="Nunito" w:eastAsia="Nunito"/>
            <w:color w:val="000000" w:themeColor="text1" w:themeTint="FF" w:themeShade="FF"/>
            <w:sz w:val="20"/>
            <w:szCs w:val="20"/>
            <w:lang w:val="en-ZA"/>
          </w:rPr>
          <w:t xml:space="preserve">may retain this </w:t>
        </w:r>
      </w:ins>
      <w:ins w:author="Jessica Senekal" w:date="2024-09-05T07:05:01.393Z" w:id="1178447128">
        <w:r w:rsidRPr="337760E0" w:rsidR="337760E0">
          <w:rPr>
            <w:rFonts w:ascii="Nunito" w:hAnsi="Nunito" w:eastAsia="Nunito"/>
            <w:color w:val="000000" w:themeColor="text1" w:themeTint="FF" w:themeShade="FF"/>
            <w:sz w:val="20"/>
            <w:szCs w:val="20"/>
            <w:lang w:val="en-ZA"/>
          </w:rPr>
          <w:t>data</w:t>
        </w:r>
      </w:ins>
      <w:del w:author="Jessica Senekal" w:date="2024-09-05T07:05:02.796Z" w:id="40788055">
        <w:r w:rsidRPr="337760E0" w:rsidDel="337760E0">
          <w:rPr>
            <w:rFonts w:ascii="Nunito" w:hAnsi="Nunito" w:eastAsia="Nunito"/>
            <w:color w:val="000000" w:themeColor="text1" w:themeTint="FF" w:themeShade="FF"/>
            <w:sz w:val="20"/>
            <w:szCs w:val="20"/>
            <w:lang w:val="en-ZA"/>
          </w:rPr>
          <w:delText xml:space="preserve"> them</w:delText>
        </w:r>
      </w:del>
      <w:ins w:author="Craig Parker" w:date="2024-07-31T13:20:00Z" w:id="396965849">
        <w:r w:rsidRPr="337760E0" w:rsidR="337760E0">
          <w:rPr>
            <w:rFonts w:ascii="Nunito" w:hAnsi="Nunito" w:eastAsia="Nunito"/>
            <w:color w:val="000000" w:themeColor="text1" w:themeTint="FF" w:themeShade="FF"/>
            <w:sz w:val="20"/>
            <w:szCs w:val="20"/>
            <w:lang w:val="en-ZA"/>
            <w:rPrChange w:author="Craig Parker" w:date="2024-08-07T12:23:00Z" w:id="1656944652">
              <w:rPr>
                <w:rFonts w:ascii="Nunito" w:hAnsi="Nunito" w:eastAsia="Nunito"/>
                <w:lang w:val="en-ZA"/>
              </w:rPr>
            </w:rPrChange>
          </w:rPr>
          <w:t xml:space="preserve"> indefinitely. Inferential data is made available for open access to support broader research initiatives. As aggregated anonymous data and synthetic data, it is classified as de-identified under POPIA, ensuring that individual privacy is fully protected. This category contains no direct or indirect identifiers, making it impossible to trace back to any individuals.</w:t>
        </w:r>
      </w:ins>
      <w:ins w:author="Este Su Van Wyk" w:date="2024-09-06T09:32:59.957Z" w:id="53104863">
        <w:r w:rsidRPr="337760E0" w:rsidR="337760E0">
          <w:rPr>
            <w:rFonts w:ascii="Nunito" w:hAnsi="Nunito" w:eastAsia="Nunito"/>
            <w:color w:val="000000" w:themeColor="text1" w:themeTint="FF" w:themeShade="FF"/>
            <w:sz w:val="20"/>
            <w:szCs w:val="20"/>
            <w:lang w:val="en-ZA"/>
          </w:rPr>
          <w:t xml:space="preserve"> Inferential Data will be retained indefinitely</w:t>
        </w:r>
      </w:ins>
      <w:ins w:author="Este Su Van Wyk" w:date="2024-09-06T09:34:40.952Z" w:id="8025635">
        <w:r w:rsidRPr="337760E0" w:rsidR="337760E0">
          <w:rPr>
            <w:rFonts w:ascii="Nunito" w:hAnsi="Nunito" w:eastAsia="Nunito"/>
            <w:color w:val="000000" w:themeColor="text1" w:themeTint="FF" w:themeShade="FF"/>
            <w:sz w:val="20"/>
            <w:szCs w:val="20"/>
            <w:lang w:val="en-ZA"/>
          </w:rPr>
          <w:t xml:space="preserve"> and </w:t>
        </w:r>
      </w:ins>
      <w:ins w:author="Este Su Van Wyk" w:date="2024-09-06T09:35:22.734Z" w:id="1447776659">
        <w:r w:rsidRPr="337760E0" w:rsidR="337760E0">
          <w:rPr>
            <w:rFonts w:ascii="Nunito" w:hAnsi="Nunito" w:eastAsia="Nunito"/>
            <w:color w:val="000000" w:themeColor="text1" w:themeTint="FF" w:themeShade="FF"/>
            <w:sz w:val="20"/>
            <w:szCs w:val="20"/>
            <w:lang w:val="en-ZA"/>
          </w:rPr>
          <w:t>managed on an open access basis in accordance with NIH’s guidelines.</w:t>
        </w:r>
      </w:ins>
    </w:p>
    <w:p w:rsidRPr="002E4822" w:rsidR="00E42C75" w:rsidP="00E42C75" w:rsidRDefault="0B5C5632" w14:paraId="27AA8F56" w14:textId="40DCC860">
      <w:pPr>
        <w:pStyle w:val="ListParagraph"/>
        <w:keepNext w:val="1"/>
        <w:ind w:left="720"/>
      </w:pPr>
      <w:r>
        <w:drawing>
          <wp:anchor distT="0" distB="0" distL="114300" distR="114300" simplePos="0" relativeHeight="251658240" behindDoc="0" locked="0" layoutInCell="1" allowOverlap="1" wp14:editId="0C936712" wp14:anchorId="3BCAAB1B">
            <wp:simplePos x="0" y="0"/>
            <wp:positionH relativeFrom="column">
              <wp:align>left</wp:align>
            </wp:positionH>
            <wp:positionV relativeFrom="paragraph">
              <wp:posOffset>0</wp:posOffset>
            </wp:positionV>
            <wp:extent cx="6864350" cy="3674187"/>
            <wp:effectExtent l="0" t="0" r="0" b="0"/>
            <wp:wrapSquare wrapText="bothSides"/>
            <wp:docPr id="243512349" name="Picture 576794432" title=""/>
            <wp:cNvGraphicFramePr>
              <a:graphicFrameLocks noChangeAspect="1"/>
            </wp:cNvGraphicFramePr>
            <a:graphic>
              <a:graphicData uri="http://schemas.openxmlformats.org/drawingml/2006/picture">
                <pic:pic>
                  <pic:nvPicPr>
                    <pic:cNvPr id="0" name="Picture 576794432"/>
                    <pic:cNvPicPr/>
                  </pic:nvPicPr>
                  <pic:blipFill>
                    <a:blip r:embed="R5b1ae7af58cd45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64350" cy="3674187"/>
                    </a:xfrm>
                    <a:prstGeom prst="rect">
                      <a:avLst/>
                    </a:prstGeom>
                  </pic:spPr>
                </pic:pic>
              </a:graphicData>
            </a:graphic>
            <wp14:sizeRelH relativeFrom="page">
              <wp14:pctWidth>0</wp14:pctWidth>
            </wp14:sizeRelH>
            <wp14:sizeRelV relativeFrom="page">
              <wp14:pctHeight>0</wp14:pctHeight>
            </wp14:sizeRelV>
          </wp:anchor>
        </w:drawing>
      </w:r>
    </w:p>
    <w:p w:rsidRPr="002E4822" w:rsidR="0B5C5632" w:rsidP="00E42C75" w:rsidRDefault="00E42C75" w14:paraId="5FF8C0F8" w14:textId="435BC7BF">
      <w:pPr>
        <w:pStyle w:val="Caption"/>
        <w:rPr>
          <w:ins w:author="Craig Parker" w:date="2024-07-31T13:20:00Z" w:id="1090"/>
          <w:rFonts w:ascii="Nunito" w:hAnsi="Nunito" w:eastAsia="Nunito" w:cs="Nunito"/>
          <w:color w:val="000000" w:themeColor="text1"/>
          <w:sz w:val="20"/>
          <w:szCs w:val="20"/>
          <w:lang w:val="en-ZA"/>
          <w:rPrChange w:author="Craig Parker" w:date="2024-08-07T12:23:00Z" w16du:dateUtc="2024-08-07T10:23:00Z" w:id="1091">
            <w:rPr>
              <w:ins w:author="Craig Parker" w:date="2024-07-31T13:20:00Z" w:id="1092"/>
              <w:rFonts w:eastAsia="Nunito"/>
              <w:lang w:val="en-ZA"/>
            </w:rPr>
          </w:rPrChange>
        </w:rPr>
      </w:pPr>
      <w:r w:rsidRPr="002E4822">
        <w:rPr>
          <w:rFonts w:ascii="Nunito" w:hAnsi="Nunito"/>
          <w:sz w:val="20"/>
          <w:szCs w:val="20"/>
        </w:rPr>
        <w:t xml:space="preserve">Figure </w:t>
      </w:r>
      <w:r w:rsidRPr="002E4822">
        <w:rPr>
          <w:rFonts w:ascii="Nunito" w:hAnsi="Nunito"/>
          <w:sz w:val="20"/>
          <w:szCs w:val="20"/>
        </w:rPr>
        <w:fldChar w:fldCharType="begin"/>
      </w:r>
      <w:r w:rsidRPr="002E4822">
        <w:rPr>
          <w:rFonts w:ascii="Nunito" w:hAnsi="Nunito"/>
          <w:sz w:val="20"/>
          <w:szCs w:val="20"/>
        </w:rPr>
        <w:instrText xml:space="preserve"> SEQ Figure \* ARABIC </w:instrText>
      </w:r>
      <w:r w:rsidRPr="002E4822">
        <w:rPr>
          <w:rFonts w:ascii="Nunito" w:hAnsi="Nunito"/>
          <w:sz w:val="20"/>
          <w:szCs w:val="20"/>
        </w:rPr>
        <w:fldChar w:fldCharType="separate"/>
      </w:r>
      <w:r w:rsidRPr="002E4822">
        <w:rPr>
          <w:rFonts w:ascii="Nunito" w:hAnsi="Nunito"/>
          <w:noProof/>
          <w:sz w:val="20"/>
          <w:szCs w:val="20"/>
        </w:rPr>
        <w:t>1</w:t>
      </w:r>
      <w:r w:rsidRPr="002E4822">
        <w:rPr>
          <w:rFonts w:ascii="Nunito" w:hAnsi="Nunito"/>
          <w:sz w:val="20"/>
          <w:szCs w:val="20"/>
        </w:rPr>
        <w:fldChar w:fldCharType="end"/>
      </w:r>
      <w:r w:rsidRPr="002E4822">
        <w:rPr>
          <w:rFonts w:ascii="Nunito" w:hAnsi="Nunito"/>
          <w:sz w:val="20"/>
          <w:szCs w:val="20"/>
        </w:rPr>
        <w:t>:HE²AT Center Data Management Workflow</w:t>
      </w:r>
    </w:p>
    <w:p w:rsidR="007813F4" w:rsidP="3C076A32" w:rsidRDefault="00A62CB7" w14:paraId="0000008E" w14:textId="7FDE005C">
      <w:pPr>
        <w:pStyle w:val="Normal"/>
        <w:rPr>
          <w:rFonts w:ascii="Nunito" w:hAnsi="Nunito" w:eastAsia="Nunito" w:cs="Nunito"/>
          <w:color w:val="000000" w:themeColor="text1"/>
          <w:sz w:val="20"/>
          <w:szCs w:val="20"/>
          <w:lang w:val="en-ZA"/>
        </w:rPr>
      </w:pPr>
      <w:del w:author="Craig Parker" w:date="2024-08-06T18:57:00Z" w:id="1448065947">
        <w:r w:rsidRPr="3C076A32" w:rsidDel="3C076A32">
          <w:rPr>
            <w:rFonts w:ascii="Nunito" w:hAnsi="Nunito" w:eastAsia="Nunito" w:cs="Nunito"/>
            <w:color w:val="000000" w:themeColor="text1" w:themeTint="FF" w:themeShade="FF"/>
            <w:sz w:val="20"/>
            <w:szCs w:val="20"/>
            <w:lang w:val="en-ZA"/>
            <w:rPrChange w:author="Craig Parker" w:date="2024-08-07T12:23:00Z" w:id="1391642596">
              <w:rPr>
                <w:rFonts w:ascii="Nunito" w:hAnsi="Nunito" w:eastAsia="Nunito" w:cs="Nunito"/>
                <w:lang w:val="en-ZA"/>
              </w:rPr>
            </w:rPrChange>
          </w:rPr>
          <w:delText>By structuring health-related data into these categories, the project ensures meticulous data management while adhering to ethical and legal standards</w:delText>
        </w:r>
      </w:del>
      <w:ins w:author="Craig Parker" w:date="2024-08-06T18:57:00Z" w:id="33876154">
        <w:r w:rsidRPr="3C076A32" w:rsidR="3C076A32">
          <w:rPr>
            <w:rFonts w:ascii="Nunito" w:hAnsi="Nunito" w:eastAsia="Nunito" w:cs="Nunito"/>
            <w:color w:val="000000" w:themeColor="text1" w:themeTint="FF" w:themeShade="FF"/>
            <w:sz w:val="20"/>
            <w:szCs w:val="20"/>
            <w:lang w:val="en-ZA"/>
            <w:rPrChange w:author="Craig Parker" w:date="2024-08-07T12:23:00Z" w:id="78006186">
              <w:rPr>
                <w:rFonts w:ascii="Nunito" w:hAnsi="Nunito" w:eastAsia="Nunito" w:cs="Nunito"/>
                <w:lang w:val="en-ZA"/>
              </w:rPr>
            </w:rPrChange>
          </w:rPr>
          <w:t>The project ensures data management while adhering to ethical and legal standards by structuring health-related data into these categories</w:t>
        </w:r>
      </w:ins>
      <w:ins w:author="Craig Parker" w:date="2024-07-31T13:20:00Z" w:id="1359133582">
        <w:r w:rsidRPr="3C076A32" w:rsidR="3C076A32">
          <w:rPr>
            <w:rFonts w:ascii="Nunito" w:hAnsi="Nunito" w:eastAsia="Nunito" w:cs="Nunito"/>
            <w:color w:val="000000" w:themeColor="text1" w:themeTint="FF" w:themeShade="FF"/>
            <w:sz w:val="20"/>
            <w:szCs w:val="20"/>
            <w:lang w:val="en-ZA"/>
            <w:rPrChange w:author="Craig Parker" w:date="2024-08-07T12:23:00Z" w:id="47926055">
              <w:rPr>
                <w:rFonts w:ascii="Nunito" w:hAnsi="Nunito" w:eastAsia="Nunito" w:cs="Nunito"/>
                <w:lang w:val="en-ZA"/>
              </w:rPr>
            </w:rPrChange>
          </w:rPr>
          <w:t>. This approach facilitates collaborative research, enables new partners to join the</w:t>
        </w:r>
      </w:ins>
      <w:ins w:author="Jessica Senekal" w:date="2024-09-05T07:10:35.601Z" w:id="1415127290">
        <w:r w:rsidRPr="3C076A32" w:rsidR="3C076A32">
          <w:rPr>
            <w:rFonts w:ascii="Nunito" w:hAnsi="Nunito" w:eastAsia="Nunito" w:cs="Nunito"/>
            <w:color w:val="000000" w:themeColor="text1" w:themeTint="FF" w:themeShade="FF"/>
            <w:sz w:val="20"/>
            <w:szCs w:val="20"/>
            <w:lang w:val="en-ZA"/>
          </w:rPr>
          <w:t xml:space="preserve">  </w:t>
        </w:r>
        <w:r w:rsidRPr="3C076A32" w:rsidR="3C076A32">
          <w:rPr>
            <w:rFonts w:ascii="Nunito" w:hAnsi="Nunito"/>
            <w:sz w:val="20"/>
            <w:szCs w:val="20"/>
          </w:rPr>
          <w:t xml:space="preserve">HE²AT Center </w:t>
        </w:r>
      </w:ins>
      <w:ins w:author="Craig Parker" w:date="2024-07-31T13:20:00Z" w:id="127812601">
        <w:del w:author="Jessica Senekal" w:date="2024-09-05T07:10:36.22Z" w:id="2075642022">
          <w:r w:rsidRPr="3C076A32" w:rsidDel="3C076A32">
            <w:rPr>
              <w:rFonts w:ascii="Nunito" w:hAnsi="Nunito" w:eastAsia="Nunito" w:cs="Nunito"/>
              <w:color w:val="000000" w:themeColor="text1" w:themeTint="FF" w:themeShade="FF"/>
              <w:sz w:val="20"/>
              <w:szCs w:val="20"/>
              <w:lang w:val="en-ZA"/>
              <w:rPrChange w:author="Craig Parker" w:date="2024-08-07T12:23:00Z" w:id="270831931">
                <w:rPr>
                  <w:rFonts w:ascii="Nunito" w:hAnsi="Nunito" w:eastAsia="Nunito" w:cs="Nunito"/>
                  <w:lang w:val="en-ZA"/>
                </w:rPr>
              </w:rPrChange>
            </w:rPr>
            <w:delText xml:space="preserve"> </w:delText>
          </w:r>
        </w:del>
        <w:del w:author="Jessica Senekal" w:date="2024-09-05T07:10:36.372Z" w:id="111690465">
          <w:r w:rsidRPr="3C076A32" w:rsidDel="3C076A32">
            <w:rPr>
              <w:rFonts w:ascii="Nunito" w:hAnsi="Nunito" w:eastAsia="Nunito" w:cs="Nunito"/>
              <w:color w:val="000000" w:themeColor="text1" w:themeTint="FF" w:themeShade="FF"/>
              <w:sz w:val="20"/>
              <w:szCs w:val="20"/>
              <w:lang w:val="en-ZA"/>
              <w:rPrChange w:author="Craig Parker" w:date="2024-08-07T12:23:00Z" w:id="1835114981">
                <w:rPr>
                  <w:rFonts w:ascii="Nunito" w:hAnsi="Nunito" w:eastAsia="Nunito" w:cs="Nunito"/>
                  <w:lang w:val="en-ZA"/>
                </w:rPr>
              </w:rPrChange>
            </w:rPr>
            <w:delText>c</w:delText>
          </w:r>
        </w:del>
      </w:ins>
      <w:ins w:author="Jessica Senekal" w:date="2024-09-05T07:10:36.693Z" w:id="1275544008">
        <w:r w:rsidRPr="3C076A32" w:rsidR="3C076A32">
          <w:rPr>
            <w:rFonts w:ascii="Nunito" w:hAnsi="Nunito" w:eastAsia="Nunito" w:cs="Nunito"/>
            <w:color w:val="000000" w:themeColor="text1" w:themeTint="FF" w:themeShade="FF"/>
            <w:sz w:val="20"/>
            <w:szCs w:val="20"/>
            <w:lang w:val="en-ZA"/>
          </w:rPr>
          <w:t>C</w:t>
        </w:r>
      </w:ins>
      <w:ins w:author="Craig Parker" w:date="2024-07-31T13:20:00Z" w:id="1012353751">
        <w:r w:rsidRPr="3C076A32" w:rsidR="3C076A32">
          <w:rPr>
            <w:rFonts w:ascii="Nunito" w:hAnsi="Nunito" w:eastAsia="Nunito" w:cs="Nunito"/>
            <w:color w:val="000000" w:themeColor="text1" w:themeTint="FF" w:themeShade="FF"/>
            <w:sz w:val="20"/>
            <w:szCs w:val="20"/>
            <w:lang w:val="en-ZA"/>
            <w:rPrChange w:author="Craig Parker" w:date="2024-08-07T12:23:00Z" w:id="66676212">
              <w:rPr>
                <w:rFonts w:ascii="Nunito" w:hAnsi="Nunito" w:eastAsia="Nunito" w:cs="Nunito"/>
                <w:lang w:val="en-ZA"/>
              </w:rPr>
            </w:rPrChange>
          </w:rPr>
          <w:t>onsortium, and ensures that data privacy and protection are maintained throughout the project's lifecycle.</w:t>
        </w:r>
      </w:ins>
    </w:p>
    <w:p w:rsidRPr="00A735A2" w:rsidR="00A735A2" w:rsidDel="00DF106C" w:rsidP="00A735A2" w:rsidRDefault="00A735A2" w14:paraId="28F9B7F3" w14:textId="77777777">
      <w:pPr>
        <w:ind w:left="720"/>
        <w:rPr>
          <w:del w:author="Craig Parker" w:date="2024-07-31T13:17:00Z" w:id="1099"/>
          <w:rFonts w:ascii="Nunito" w:hAnsi="Nunito" w:eastAsia="Nunito" w:cs="Nunito"/>
          <w:color w:val="000000" w:themeColor="text1"/>
          <w:sz w:val="20"/>
          <w:lang w:val="en-ZA"/>
          <w:rPrChange w:author="Craig Parker" w:date="2024-08-07T12:23:00Z" w16du:dateUtc="2024-08-07T10:23:00Z" w:id="1100">
            <w:rPr>
              <w:del w:author="Craig Parker" w:date="2024-07-31T13:17:00Z" w:id="1101"/>
              <w:rFonts w:ascii="Nunito" w:hAnsi="Nunito" w:eastAsia="Nunito" w:cs="Nunito"/>
            </w:rPr>
          </w:rPrChange>
        </w:rPr>
      </w:pPr>
    </w:p>
    <w:p w:rsidRPr="002E4822" w:rsidR="007813F4" w:rsidP="00A735A2" w:rsidRDefault="009511AE" w14:paraId="0000008F" w14:textId="31985008">
      <w:pPr>
        <w:rPr>
          <w:rFonts w:ascii="Nunito" w:hAnsi="Nunito" w:eastAsia="Nunito" w:cs="Nunito"/>
          <w:color w:val="000000" w:themeColor="text1"/>
          <w:sz w:val="20"/>
          <w:rPrChange w:author="Craig Parker" w:date="2024-08-07T12:23:00Z" w16du:dateUtc="2024-08-07T10:23:00Z" w:id="1102">
            <w:rPr>
              <w:rFonts w:ascii="Nunito" w:hAnsi="Nunito" w:eastAsia="Nunito" w:cs="Nunito"/>
            </w:rPr>
          </w:rPrChange>
        </w:rPr>
      </w:pPr>
      <w:del w:author="Craig Parker" w:date="2024-07-31T13:17:00Z" w:id="1103">
        <w:r w:rsidRPr="002E4822" w:rsidDel="00DF106C">
          <w:rPr>
            <w:rFonts w:ascii="Nunito" w:hAnsi="Nunito" w:eastAsia="Nunito" w:cs="Nunito"/>
            <w:color w:val="000000" w:themeColor="text1"/>
            <w:sz w:val="20"/>
            <w:rPrChange w:author="Craig Parker" w:date="2024-08-07T12:23:00Z" w16du:dateUtc="2024-08-07T10:23:00Z" w:id="1104">
              <w:rPr>
                <w:rFonts w:ascii="Nunito" w:hAnsi="Nunito" w:eastAsia="Nunito" w:cs="Nunito"/>
              </w:rPr>
            </w:rPrChange>
          </w:rPr>
          <w:delText>Once data is in South Africa, local ethical clearance and, where data constitutes personal information, POPIA compliance appl</w:delText>
        </w:r>
      </w:del>
    </w:p>
    <w:p w:rsidR="00A735A2" w:rsidP="00A735A2" w:rsidRDefault="00A735A2" w14:paraId="0A0FBBC8" w14:textId="3FB24A37">
      <w:pPr>
        <w:pStyle w:val="Heading2"/>
        <w:rPr>
          <w:rFonts w:ascii="Nunito" w:hAnsi="Nunito" w:eastAsia="Nunito" w:cs="Nunito"/>
          <w:color w:val="000000" w:themeColor="text1"/>
        </w:rPr>
      </w:pPr>
      <w:bookmarkStart w:name="_Toc173963651" w:id="1105"/>
      <w:r>
        <w:rPr>
          <w:rStyle w:val="Heading2Char"/>
        </w:rPr>
        <w:t xml:space="preserve">1.2. </w:t>
      </w:r>
      <w:r w:rsidRPr="00A735A2" w:rsidR="52A8C99F">
        <w:rPr>
          <w:rStyle w:val="Heading2Char"/>
          <w:rPrChange w:author="Craig Parker" w:date="2024-08-07T12:23:00Z" w16du:dateUtc="2024-08-07T10:23:00Z" w:id="1106">
            <w:rPr>
              <w:rStyle w:val="Heading2Char"/>
              <w:rFonts w:ascii="Nunito" w:hAnsi="Nunito"/>
            </w:rPr>
          </w:rPrChange>
        </w:rPr>
        <w:t>Climate/weather data</w:t>
      </w:r>
      <w:bookmarkEnd w:id="1105"/>
      <w:r w:rsidRPr="00A735A2" w:rsidR="009511AE">
        <w:rPr>
          <w:rFonts w:ascii="Nunito" w:hAnsi="Nunito"/>
          <w:color w:val="000000" w:themeColor="text1"/>
          <w:rPrChange w:author="Craig Parker" w:date="2024-08-07T12:23:00Z" w16du:dateUtc="2024-08-07T10:23:00Z" w:id="1107">
            <w:rPr/>
          </w:rPrChange>
        </w:rPr>
        <w:br/>
      </w:r>
    </w:p>
    <w:p w:rsidRPr="00A735A2" w:rsidR="007813F4" w:rsidP="00A735A2" w:rsidRDefault="52A8C99F" w14:paraId="00000091" w14:textId="72FDB4D8">
      <w:pPr>
        <w:rPr>
          <w:rFonts w:ascii="Nunito" w:hAnsi="Nunito"/>
          <w:color w:val="000000" w:themeColor="text1"/>
          <w:sz w:val="20"/>
          <w:rPrChange w:author="Craig Parker" w:date="2024-08-07T12:23:00Z" w16du:dateUtc="2024-08-07T10:23:00Z" w:id="1108">
            <w:rPr>
              <w:rFonts w:ascii="Nunito" w:hAnsi="Nunito"/>
            </w:rPr>
          </w:rPrChange>
        </w:rPr>
      </w:pPr>
      <w:r w:rsidRPr="00A735A2">
        <w:rPr>
          <w:rFonts w:ascii="Nunito" w:hAnsi="Nunito" w:eastAsia="Nunito" w:cs="Nunito"/>
          <w:color w:val="000000" w:themeColor="text1"/>
          <w:sz w:val="20"/>
          <w:rPrChange w:author="Craig Parker" w:date="2024-08-07T12:23:00Z" w16du:dateUtc="2024-08-07T10:23:00Z" w:id="1109">
            <w:rPr>
              <w:rFonts w:ascii="Nunito" w:hAnsi="Nunito" w:eastAsia="Nunito" w:cs="Nunito"/>
            </w:rPr>
          </w:rPrChange>
        </w:rPr>
        <w:t xml:space="preserve">These data include </w:t>
      </w:r>
      <w:del w:author="Craig Parker" w:date="2024-07-08T11:48:00Z" w:id="1110">
        <w:r w:rsidRPr="00A735A2" w:rsidDel="52A8C99F" w:rsidR="009511AE">
          <w:rPr>
            <w:rFonts w:ascii="Nunito" w:hAnsi="Nunito" w:eastAsia="Nunito" w:cs="Nunito"/>
            <w:color w:val="000000" w:themeColor="text1"/>
            <w:sz w:val="20"/>
            <w:rPrChange w:author="Craig Parker" w:date="2024-08-07T12:23:00Z" w16du:dateUtc="2024-08-07T10:23:00Z" w:id="1111">
              <w:rPr>
                <w:rFonts w:ascii="Nunito" w:hAnsi="Nunito" w:eastAsia="Nunito" w:cs="Nunito"/>
              </w:rPr>
            </w:rPrChange>
          </w:rPr>
          <w:delText xml:space="preserve">both observational based datasets (weather station observations, satellite proxy observations, and processed/gridded observations).  </w:delText>
        </w:r>
      </w:del>
      <w:ins w:author="Craig Parker" w:date="2024-07-08T11:48:00Z" w:id="1112">
        <w:r w:rsidRPr="00A735A2">
          <w:rPr>
            <w:rFonts w:ascii="Nunito" w:hAnsi="Nunito" w:eastAsia="Nunito" w:cs="Nunito"/>
            <w:color w:val="000000" w:themeColor="text1"/>
            <w:sz w:val="20"/>
            <w:rPrChange w:author="Craig Parker" w:date="2024-08-07T12:23:00Z" w16du:dateUtc="2024-08-07T10:23:00Z" w:id="1113">
              <w:rPr>
                <w:rFonts w:ascii="Nunito" w:hAnsi="Nunito" w:eastAsia="Nunito" w:cs="Nunito"/>
              </w:rPr>
            </w:rPrChange>
          </w:rPr>
          <w:t xml:space="preserve">observational-based datasets (weather station observations, satellite proxy observations, and processed/gridded observations). </w:t>
        </w:r>
      </w:ins>
      <w:r w:rsidRPr="00A735A2">
        <w:rPr>
          <w:rFonts w:ascii="Nunito" w:hAnsi="Nunito" w:eastAsia="Nunito" w:cs="Nunito"/>
          <w:color w:val="000000" w:themeColor="text1"/>
          <w:sz w:val="20"/>
          <w:rPrChange w:author="Craig Parker" w:date="2024-08-07T12:23:00Z" w16du:dateUtc="2024-08-07T10:23:00Z" w:id="1114">
            <w:rPr>
              <w:rFonts w:ascii="Nunito" w:hAnsi="Nunito" w:eastAsia="Nunito" w:cs="Nunito"/>
            </w:rPr>
          </w:rPrChange>
        </w:rPr>
        <w:t xml:space="preserve">Gridded climate data </w:t>
      </w:r>
      <w:del w:author="Craig Parker" w:date="2024-07-08T11:48:00Z" w:id="1115">
        <w:r w:rsidRPr="00A735A2" w:rsidDel="52A8C99F" w:rsidR="009511AE">
          <w:rPr>
            <w:rFonts w:ascii="Nunito" w:hAnsi="Nunito" w:eastAsia="Nunito" w:cs="Nunito"/>
            <w:color w:val="000000" w:themeColor="text1"/>
            <w:sz w:val="20"/>
            <w:rPrChange w:author="Craig Parker" w:date="2024-08-07T12:23:00Z" w16du:dateUtc="2024-08-07T10:23:00Z" w:id="1116">
              <w:rPr>
                <w:rFonts w:ascii="Nunito" w:hAnsi="Nunito" w:eastAsia="Nunito" w:cs="Nunito"/>
              </w:rPr>
            </w:rPrChange>
          </w:rPr>
          <w:delText xml:space="preserve">produced </w:delText>
        </w:r>
      </w:del>
      <w:r w:rsidRPr="00A735A2">
        <w:rPr>
          <w:rFonts w:ascii="Nunito" w:hAnsi="Nunito" w:eastAsia="Nunito" w:cs="Nunito"/>
          <w:color w:val="000000" w:themeColor="text1"/>
          <w:sz w:val="20"/>
          <w:rPrChange w:author="Craig Parker" w:date="2024-08-07T12:23:00Z" w16du:dateUtc="2024-08-07T10:23:00Z" w:id="1117">
            <w:rPr>
              <w:rFonts w:ascii="Nunito" w:hAnsi="Nunito" w:eastAsia="Nunito" w:cs="Nunito"/>
            </w:rPr>
          </w:rPrChange>
        </w:rPr>
        <w:t>from atmospheric re-analysis and climate simulations will form historical gridded climate observations and forecasts.</w:t>
      </w:r>
    </w:p>
    <w:p w:rsidRPr="002E4822" w:rsidR="007813F4" w:rsidP="3C076A32" w:rsidRDefault="5D4A789A" w14:paraId="00000093" w14:textId="166DA8D2">
      <w:pPr>
        <w:pStyle w:val="Normal"/>
        <w:ind w:left="720"/>
        <w:rPr>
          <w:rFonts w:ascii="Nunito" w:hAnsi="Nunito" w:eastAsia="Nunito" w:cs="Nunito"/>
          <w:color w:val="000000" w:themeColor="text1"/>
          <w:sz w:val="20"/>
          <w:szCs w:val="20"/>
          <w:rPrChange w:author="Craig Parker" w:date="2024-08-07T12:23:00Z" w16du:dateUtc="2024-08-07T10:23:00Z" w:id="716063825">
            <w:rPr>
              <w:rFonts w:ascii="Nunito" w:hAnsi="Nunito" w:eastAsia="Nunito" w:cs="Nunito"/>
            </w:rPr>
          </w:rPrChange>
        </w:rPr>
        <w:pPrChange w:author="Jessica Senekal" w:date="2024-09-05T07:13:08.08Z">
          <w:pPr>
            <w:ind w:left="720"/>
          </w:pPr>
        </w:pPrChange>
      </w:pPr>
      <w:del w:author="Craig Parker" w:date="2024-07-08T11:48:00Z" w:id="211384039">
        <w:r w:rsidRPr="3C076A32" w:rsidDel="3C076A32">
          <w:rPr>
            <w:rFonts w:ascii="Nunito" w:hAnsi="Nunito" w:eastAsia="Nunito" w:cs="Nunito"/>
            <w:color w:val="000000" w:themeColor="text1" w:themeTint="FF" w:themeShade="FF"/>
            <w:sz w:val="20"/>
            <w:szCs w:val="20"/>
            <w:rPrChange w:author="Craig Parker" w:date="2024-08-07T12:23:00Z" w:id="953681889">
              <w:rPr>
                <w:rFonts w:ascii="Nunito" w:hAnsi="Nunito" w:eastAsia="Nunito" w:cs="Nunito"/>
              </w:rPr>
            </w:rPrChange>
          </w:rPr>
          <w:delText xml:space="preserve">Climate related data will in almost all cases involve accessing open data repositories such as Copernicus Climate Data Store (CDS) or Earth System Grid Federation data systems.  Climate related data will be stored on </w:delText>
        </w:r>
      </w:del>
      <w:commentRangeStart w:id="1121"/>
      <w:commentRangeStart w:id="1122"/>
      <w:del w:author="Craig Parker" w:date="2024-07-08T11:48:00Z" w:id="1181140046">
        <w:r w:rsidRPr="3C076A32" w:rsidDel="3C076A32">
          <w:rPr>
            <w:rFonts w:ascii="Nunito" w:hAnsi="Nunito" w:eastAsia="Nunito" w:cs="Nunito"/>
            <w:color w:val="000000" w:themeColor="text1" w:themeTint="FF" w:themeShade="FF"/>
            <w:sz w:val="20"/>
            <w:szCs w:val="20"/>
            <w:rPrChange w:author="Craig Parker" w:date="2024-08-07T12:23:00Z" w:id="2133368856">
              <w:rPr>
                <w:rFonts w:ascii="Nunito" w:hAnsi="Nunito" w:eastAsia="Nunito" w:cs="Nunito"/>
              </w:rPr>
            </w:rPrChange>
          </w:rPr>
          <w:delText>IBM PAIRS</w:delText>
        </w:r>
      </w:del>
      <w:commentRangeEnd w:id="1121"/>
      <w:r>
        <w:rPr>
          <w:rStyle w:val="CommentReference"/>
        </w:rPr>
        <w:commentReference w:id="1121"/>
      </w:r>
      <w:commentRangeEnd w:id="1122"/>
      <w:r>
        <w:rPr>
          <w:rStyle w:val="CommentReference"/>
        </w:rPr>
        <w:commentReference w:id="1122"/>
      </w:r>
      <w:del w:author="Craig Parker" w:date="2024-07-08T11:48:00Z" w:id="1082639925">
        <w:r w:rsidRPr="3C076A32" w:rsidDel="3C076A32">
          <w:rPr>
            <w:rFonts w:ascii="Nunito" w:hAnsi="Nunito" w:eastAsia="Nunito" w:cs="Nunito"/>
            <w:color w:val="000000" w:themeColor="text1" w:themeTint="FF" w:themeShade="FF"/>
            <w:sz w:val="20"/>
            <w:szCs w:val="20"/>
            <w:rPrChange w:author="Craig Parker" w:date="2024-08-07T12:23:00Z" w:id="946544737">
              <w:rPr>
                <w:rFonts w:ascii="Nunito" w:hAnsi="Nunito" w:eastAsia="Nunito" w:cs="Nunito"/>
              </w:rPr>
            </w:rPrChange>
          </w:rPr>
          <w:delText xml:space="preserve"> data storage and/or CSAG/UCT data storage systems however CSAG/UCT will manage and update the primary data index for climate related</w:delText>
        </w:r>
      </w:del>
      <w:ins w:author="Craig Parker" w:date="2024-07-08T11:48:00Z" w:id="1129998446">
        <w:r w:rsidRPr="3C076A32" w:rsidR="3C076A32">
          <w:rPr>
            <w:rFonts w:ascii="Nunito" w:hAnsi="Nunito" w:eastAsia="Nunito" w:cs="Nunito"/>
            <w:color w:val="000000" w:themeColor="text1" w:themeTint="FF" w:themeShade="FF"/>
            <w:sz w:val="20"/>
            <w:szCs w:val="20"/>
            <w:rPrChange w:author="Craig Parker" w:date="2024-08-07T12:23:00Z" w:id="555789474">
              <w:rPr>
                <w:rFonts w:ascii="Nunito" w:hAnsi="Nunito" w:eastAsia="Nunito" w:cs="Nunito"/>
              </w:rPr>
            </w:rPrChange>
          </w:rPr>
          <w:t xml:space="preserve">Climate-related data </w:t>
        </w:r>
      </w:ins>
      <w:ins w:author="Craig Parker" w:date="2024-07-23T13:04:00Z" w:id="117669491">
        <w:r w:rsidRPr="3C076A32" w:rsidR="3C076A32">
          <w:rPr>
            <w:rFonts w:ascii="Nunito" w:hAnsi="Nunito" w:eastAsia="Nunito" w:cs="Nunito"/>
            <w:color w:val="000000" w:themeColor="text1" w:themeTint="FF" w:themeShade="FF"/>
            <w:sz w:val="20"/>
            <w:szCs w:val="20"/>
            <w:rPrChange w:author="Craig Parker" w:date="2024-08-07T12:23:00Z" w:id="1259526710">
              <w:rPr>
                <w:rFonts w:ascii="Nunito" w:hAnsi="Nunito" w:eastAsia="Nunito" w:cs="Nunito"/>
              </w:rPr>
            </w:rPrChange>
          </w:rPr>
          <w:t xml:space="preserve">almost always </w:t>
        </w:r>
      </w:ins>
      <w:ins w:author="Craig Parker" w:date="2024-07-23T13:05:00Z" w:id="90649378">
        <w:r w:rsidRPr="3C076A32" w:rsidR="3C076A32">
          <w:rPr>
            <w:rFonts w:ascii="Nunito" w:hAnsi="Nunito" w:eastAsia="Nunito" w:cs="Nunito"/>
            <w:color w:val="000000" w:themeColor="text1" w:themeTint="FF" w:themeShade="FF"/>
            <w:sz w:val="20"/>
            <w:szCs w:val="20"/>
            <w:rPrChange w:author="Craig Parker" w:date="2024-08-07T12:23:00Z" w:id="1453193762">
              <w:rPr>
                <w:rFonts w:ascii="Nunito" w:hAnsi="Nunito" w:eastAsia="Nunito" w:cs="Nunito"/>
              </w:rPr>
            </w:rPrChange>
          </w:rPr>
          <w:t>involves</w:t>
        </w:r>
      </w:ins>
      <w:ins w:author="Craig Parker" w:date="2024-07-08T11:48:00Z" w:id="719460921">
        <w:r w:rsidRPr="3C076A32" w:rsidR="3C076A32">
          <w:rPr>
            <w:rFonts w:ascii="Nunito" w:hAnsi="Nunito" w:eastAsia="Nunito" w:cs="Nunito"/>
            <w:color w:val="000000" w:themeColor="text1" w:themeTint="FF" w:themeShade="FF"/>
            <w:sz w:val="20"/>
            <w:szCs w:val="20"/>
            <w:rPrChange w:author="Craig Parker" w:date="2024-08-07T12:23:00Z" w:id="1925526922">
              <w:rPr>
                <w:rFonts w:ascii="Nunito" w:hAnsi="Nunito" w:eastAsia="Nunito" w:cs="Nunito"/>
              </w:rPr>
            </w:rPrChange>
          </w:rPr>
          <w:t xml:space="preserve"> </w:t>
        </w:r>
      </w:ins>
      <w:del w:author="Matthew Chersich" w:date="2024-08-04T17:08:00Z" w:id="289203363">
        <w:r w:rsidRPr="3C076A32" w:rsidDel="3C076A32">
          <w:rPr>
            <w:rFonts w:ascii="Nunito" w:hAnsi="Nunito" w:eastAsia="Nunito" w:cs="Nunito"/>
            <w:color w:val="000000" w:themeColor="text1" w:themeTint="FF" w:themeShade="FF"/>
            <w:sz w:val="20"/>
            <w:szCs w:val="20"/>
            <w:rPrChange w:author="Craig Parker" w:date="2024-08-07T12:23:00Z" w:id="1817555604">
              <w:rPr>
                <w:rFonts w:ascii="Nunito" w:hAnsi="Nunito" w:eastAsia="Nunito" w:cs="Nunito"/>
              </w:rPr>
            </w:rPrChange>
          </w:rPr>
          <w:delText xml:space="preserve">almost always involve </w:delText>
        </w:r>
      </w:del>
      <w:ins w:author="Craig Parker" w:date="2024-07-08T11:48:00Z" w:id="104403756">
        <w:r w:rsidRPr="3C076A32" w:rsidR="3C076A32">
          <w:rPr>
            <w:rFonts w:ascii="Nunito" w:hAnsi="Nunito" w:eastAsia="Nunito" w:cs="Nunito"/>
            <w:color w:val="000000" w:themeColor="text1" w:themeTint="FF" w:themeShade="FF"/>
            <w:sz w:val="20"/>
            <w:szCs w:val="20"/>
            <w:rPrChange w:author="Craig Parker" w:date="2024-08-07T12:23:00Z" w:id="1779458613">
              <w:rPr>
                <w:rFonts w:ascii="Nunito" w:hAnsi="Nunito" w:eastAsia="Nunito" w:cs="Nunito"/>
              </w:rPr>
            </w:rPrChange>
          </w:rPr>
          <w:t>accessing open data repositories such as Copernicus Climate Data Store (CDS) or Earth System Grid Federation data systems. Climate-related data will be stored on CSAG/UCT data storage systems; however, CSAG/UCT will manage and update the primary data index for climate-related</w:t>
        </w:r>
      </w:ins>
      <w:r w:rsidRPr="3C076A32" w:rsidR="3C076A32">
        <w:rPr>
          <w:rFonts w:ascii="Nunito" w:hAnsi="Nunito" w:eastAsia="Nunito" w:cs="Nunito"/>
          <w:color w:val="000000" w:themeColor="text1" w:themeTint="FF" w:themeShade="FF"/>
          <w:sz w:val="20"/>
          <w:szCs w:val="20"/>
          <w:rPrChange w:author="Craig Parker" w:date="2024-08-07T12:23:00Z" w:id="706320080">
            <w:rPr>
              <w:rFonts w:ascii="Nunito" w:hAnsi="Nunito" w:eastAsia="Nunito" w:cs="Nunito"/>
            </w:rPr>
          </w:rPrChange>
        </w:rPr>
        <w:t xml:space="preserve"> data available to the </w:t>
      </w:r>
      <w:ins w:author="Jessica Senekal" w:date="2024-09-05T07:13:11.883Z" w:id="381021568">
        <w:r w:rsidRPr="3C076A32" w:rsidR="3C076A32">
          <w:rPr>
            <w:rFonts w:ascii="Nunito" w:hAnsi="Nunito"/>
            <w:sz w:val="20"/>
            <w:szCs w:val="20"/>
          </w:rPr>
          <w:t xml:space="preserve">HE²AT  Center </w:t>
        </w:r>
      </w:ins>
      <w:del w:author="Jessica Senekal" w:date="2024-09-05T07:13:12.348Z" w:id="561508093">
        <w:r w:rsidRPr="3C076A32" w:rsidDel="3C076A32">
          <w:rPr>
            <w:rFonts w:ascii="Nunito" w:hAnsi="Nunito" w:eastAsia="Nunito" w:cs="Nunito"/>
            <w:color w:val="000000" w:themeColor="text1" w:themeTint="FF" w:themeShade="FF"/>
            <w:sz w:val="20"/>
            <w:szCs w:val="20"/>
            <w:rPrChange w:author="Craig Parker" w:date="2024-08-07T12:23:00Z" w:id="937848877">
              <w:rPr>
                <w:rFonts w:ascii="Nunito" w:hAnsi="Nunito" w:eastAsia="Nunito" w:cs="Nunito"/>
              </w:rPr>
            </w:rPrChange>
          </w:rPr>
          <w:delText>c</w:delText>
        </w:r>
      </w:del>
      <w:ins w:author="Jessica Senekal" w:date="2024-09-05T07:13:13.023Z" w:id="1460766548">
        <w:r w:rsidRPr="3C076A32" w:rsidR="3C076A32">
          <w:rPr>
            <w:rFonts w:ascii="Nunito" w:hAnsi="Nunito" w:eastAsia="Nunito" w:cs="Nunito"/>
            <w:color w:val="000000" w:themeColor="text1" w:themeTint="FF" w:themeShade="FF"/>
            <w:sz w:val="20"/>
            <w:szCs w:val="20"/>
          </w:rPr>
          <w:t>C</w:t>
        </w:r>
      </w:ins>
      <w:r w:rsidRPr="3C076A32" w:rsidR="3C076A32">
        <w:rPr>
          <w:rFonts w:ascii="Nunito" w:hAnsi="Nunito" w:eastAsia="Nunito" w:cs="Nunito"/>
          <w:color w:val="000000" w:themeColor="text1" w:themeTint="FF" w:themeShade="FF"/>
          <w:sz w:val="20"/>
          <w:szCs w:val="20"/>
          <w:rPrChange w:author="Craig Parker" w:date="2024-08-07T12:23:00Z" w:id="286434259">
            <w:rPr>
              <w:rFonts w:ascii="Nunito" w:hAnsi="Nunito" w:eastAsia="Nunito" w:cs="Nunito"/>
            </w:rPr>
          </w:rPrChange>
        </w:rPr>
        <w:t>onsortium.</w:t>
      </w:r>
    </w:p>
    <w:p w:rsidRPr="002E4822" w:rsidR="00A62CB7" w:rsidP="00A62CB7" w:rsidRDefault="00A62CB7" w14:paraId="4B6F11C5" w14:textId="77777777">
      <w:pPr>
        <w:ind w:left="720"/>
        <w:rPr>
          <w:rFonts w:ascii="Nunito" w:hAnsi="Nunito" w:eastAsia="Nunito" w:cs="Nunito"/>
          <w:color w:val="000000" w:themeColor="text1"/>
          <w:sz w:val="20"/>
          <w:rPrChange w:author="Craig Parker" w:date="2024-08-07T12:23:00Z" w16du:dateUtc="2024-08-07T10:23:00Z" w:id="1140">
            <w:rPr>
              <w:rFonts w:ascii="Nunito" w:hAnsi="Nunito" w:eastAsia="Nunito" w:cs="Nunito"/>
            </w:rPr>
          </w:rPrChange>
        </w:rPr>
      </w:pPr>
    </w:p>
    <w:p w:rsidRPr="002E4822" w:rsidR="007813F4" w:rsidRDefault="00EE434A" w14:paraId="00000094" w14:textId="27C20587">
      <w:pPr>
        <w:ind w:left="720"/>
        <w:rPr>
          <w:rFonts w:ascii="Nunito" w:hAnsi="Nunito" w:eastAsia="Nunito" w:cs="Nunito"/>
          <w:color w:val="000000" w:themeColor="text1"/>
          <w:sz w:val="20"/>
          <w:rPrChange w:author="Craig Parker" w:date="2024-08-07T12:23:00Z" w16du:dateUtc="2024-08-07T10:23:00Z" w:id="1141">
            <w:rPr>
              <w:rFonts w:ascii="Nunito" w:hAnsi="Nunito" w:eastAsia="Nunito" w:cs="Nunito"/>
            </w:rPr>
          </w:rPrChange>
        </w:rPr>
      </w:pPr>
      <w:ins w:author="Matthew Chersich" w:date="2024-08-04T17:09:00Z" w:id="1142">
        <w:r w:rsidRPr="002E4822">
          <w:rPr>
            <w:rFonts w:ascii="Nunito" w:hAnsi="Nunito" w:eastAsia="Nunito" w:cs="Nunito"/>
            <w:color w:val="000000" w:themeColor="text1"/>
            <w:sz w:val="20"/>
            <w:rPrChange w:author="Craig Parker" w:date="2024-08-07T12:23:00Z" w16du:dateUtc="2024-08-07T10:23:00Z" w:id="1143">
              <w:rPr>
                <w:rFonts w:ascii="Nunito" w:hAnsi="Nunito" w:eastAsia="Nunito" w:cs="Nunito"/>
              </w:rPr>
            </w:rPrChange>
          </w:rPr>
          <w:t>Most</w:t>
        </w:r>
      </w:ins>
      <w:del w:author="Matthew Chersich" w:date="2024-08-04T17:09:00Z" w:id="1144">
        <w:r w:rsidRPr="002E4822" w:rsidDel="00EE434A" w:rsidR="009511AE">
          <w:rPr>
            <w:rFonts w:ascii="Nunito" w:hAnsi="Nunito" w:eastAsia="Nunito" w:cs="Nunito"/>
            <w:color w:val="000000" w:themeColor="text1"/>
            <w:sz w:val="20"/>
            <w:rPrChange w:author="Craig Parker" w:date="2024-08-07T12:23:00Z" w16du:dateUtc="2024-08-07T10:23:00Z" w:id="1145">
              <w:rPr>
                <w:rFonts w:ascii="Nunito" w:hAnsi="Nunito" w:eastAsia="Nunito" w:cs="Nunito"/>
              </w:rPr>
            </w:rPrChange>
          </w:rPr>
          <w:delText>All</w:delText>
        </w:r>
      </w:del>
      <w:r w:rsidRPr="002E4822" w:rsidR="009511AE">
        <w:rPr>
          <w:rFonts w:ascii="Nunito" w:hAnsi="Nunito" w:eastAsia="Nunito" w:cs="Nunito"/>
          <w:color w:val="000000" w:themeColor="text1"/>
          <w:sz w:val="20"/>
          <w:rPrChange w:author="Craig Parker" w:date="2024-08-07T12:23:00Z" w16du:dateUtc="2024-08-07T10:23:00Z" w:id="1146">
            <w:rPr>
              <w:rFonts w:ascii="Nunito" w:hAnsi="Nunito" w:eastAsia="Nunito" w:cs="Nunito"/>
            </w:rPr>
          </w:rPrChange>
        </w:rPr>
        <w:t xml:space="preserve"> climate datasets used are available through open data policies</w:t>
      </w:r>
      <w:del w:author="Craig Parker" w:date="2024-07-08T11:48:00Z" w:id="1147">
        <w:r w:rsidRPr="002E4822" w:rsidDel="00D30C12" w:rsidR="009511AE">
          <w:rPr>
            <w:rFonts w:ascii="Nunito" w:hAnsi="Nunito" w:eastAsia="Nunito" w:cs="Nunito"/>
            <w:color w:val="000000" w:themeColor="text1"/>
            <w:sz w:val="20"/>
            <w:rPrChange w:author="Craig Parker" w:date="2024-08-07T12:23:00Z" w16du:dateUtc="2024-08-07T10:23:00Z" w:id="1148">
              <w:rPr>
                <w:rFonts w:ascii="Nunito" w:hAnsi="Nunito" w:eastAsia="Nunito" w:cs="Nunito"/>
              </w:rPr>
            </w:rPrChange>
          </w:rPr>
          <w:delText xml:space="preserve"> with no restrictions on non-commercial research use.  In some cases there is a requirement to cite the original source</w:delText>
        </w:r>
      </w:del>
      <w:ins w:author="Craig Parker" w:date="2024-07-08T11:48:00Z" w:id="1149">
        <w:r w:rsidRPr="002E4822" w:rsidR="00D30C12">
          <w:rPr>
            <w:rFonts w:ascii="Nunito" w:hAnsi="Nunito" w:eastAsia="Nunito" w:cs="Nunito"/>
            <w:color w:val="000000" w:themeColor="text1"/>
            <w:sz w:val="20"/>
            <w:rPrChange w:author="Craig Parker" w:date="2024-08-07T12:23:00Z" w16du:dateUtc="2024-08-07T10:23:00Z" w:id="1150">
              <w:rPr>
                <w:rFonts w:ascii="Nunito" w:hAnsi="Nunito" w:eastAsia="Nunito" w:cs="Nunito"/>
              </w:rPr>
            </w:rPrChange>
          </w:rPr>
          <w:t xml:space="preserve">, with no restrictions on non-commercial research use. In </w:t>
        </w:r>
        <w:del w:author="Matthew Chersich" w:date="2024-08-04T17:09:00Z" w:id="1151">
          <w:r w:rsidRPr="002E4822" w:rsidDel="00EE434A" w:rsidR="00D30C12">
            <w:rPr>
              <w:rFonts w:ascii="Nunito" w:hAnsi="Nunito" w:eastAsia="Nunito" w:cs="Nunito"/>
              <w:color w:val="000000" w:themeColor="text1"/>
              <w:sz w:val="20"/>
              <w:rPrChange w:author="Craig Parker" w:date="2024-08-07T12:23:00Z" w16du:dateUtc="2024-08-07T10:23:00Z" w:id="1152">
                <w:rPr>
                  <w:rFonts w:ascii="Nunito" w:hAnsi="Nunito" w:eastAsia="Nunito" w:cs="Nunito"/>
                </w:rPr>
              </w:rPrChange>
            </w:rPr>
            <w:delText>some</w:delText>
          </w:r>
        </w:del>
      </w:ins>
      <w:ins w:author="Matthew Chersich" w:date="2024-08-04T17:09:00Z" w:id="1153">
        <w:r w:rsidRPr="002E4822">
          <w:rPr>
            <w:rFonts w:ascii="Nunito" w:hAnsi="Nunito" w:eastAsia="Nunito" w:cs="Nunito"/>
            <w:color w:val="000000" w:themeColor="text1"/>
            <w:sz w:val="20"/>
            <w:rPrChange w:author="Craig Parker" w:date="2024-08-07T12:23:00Z" w16du:dateUtc="2024-08-07T10:23:00Z" w:id="1154">
              <w:rPr>
                <w:rFonts w:ascii="Nunito" w:hAnsi="Nunito" w:eastAsia="Nunito" w:cs="Nunito"/>
              </w:rPr>
            </w:rPrChange>
          </w:rPr>
          <w:t>most</w:t>
        </w:r>
      </w:ins>
      <w:ins w:author="Craig Parker" w:date="2024-07-08T11:48:00Z" w:id="1155">
        <w:r w:rsidRPr="002E4822" w:rsidR="00D30C12">
          <w:rPr>
            <w:rFonts w:ascii="Nunito" w:hAnsi="Nunito" w:eastAsia="Nunito" w:cs="Nunito"/>
            <w:color w:val="000000" w:themeColor="text1"/>
            <w:sz w:val="20"/>
            <w:rPrChange w:author="Craig Parker" w:date="2024-08-07T12:23:00Z" w16du:dateUtc="2024-08-07T10:23:00Z" w:id="1156">
              <w:rPr>
                <w:rFonts w:ascii="Nunito" w:hAnsi="Nunito" w:eastAsia="Nunito" w:cs="Nunito"/>
              </w:rPr>
            </w:rPrChange>
          </w:rPr>
          <w:t xml:space="preserve"> cases, citing the source is required</w:t>
        </w:r>
      </w:ins>
      <w:r w:rsidRPr="002E4822" w:rsidR="009511AE">
        <w:rPr>
          <w:rFonts w:ascii="Nunito" w:hAnsi="Nunito" w:eastAsia="Nunito" w:cs="Nunito"/>
          <w:color w:val="000000" w:themeColor="text1"/>
          <w:sz w:val="20"/>
          <w:rPrChange w:author="Craig Parker" w:date="2024-08-07T12:23:00Z" w16du:dateUtc="2024-08-07T10:23:00Z" w:id="1157">
            <w:rPr>
              <w:rFonts w:ascii="Nunito" w:hAnsi="Nunito" w:eastAsia="Nunito" w:cs="Nunito"/>
            </w:rPr>
          </w:rPrChange>
        </w:rPr>
        <w:t>.</w:t>
      </w:r>
      <w:del w:author="Matthew Chersich" w:date="2024-08-04T17:08:00Z" w:id="1158">
        <w:r w:rsidRPr="002E4822" w:rsidDel="00EE434A" w:rsidR="009511AE">
          <w:rPr>
            <w:rFonts w:ascii="Nunito" w:hAnsi="Nunito" w:eastAsia="Nunito" w:cs="Nunito"/>
            <w:color w:val="000000" w:themeColor="text1"/>
            <w:sz w:val="20"/>
            <w:rPrChange w:author="Craig Parker" w:date="2024-08-07T12:23:00Z" w16du:dateUtc="2024-08-07T10:23:00Z" w:id="1159">
              <w:rPr>
                <w:rFonts w:ascii="Nunito" w:hAnsi="Nunito" w:eastAsia="Nunito" w:cs="Nunito"/>
              </w:rPr>
            </w:rPrChange>
          </w:rPr>
          <w:br/>
        </w:r>
      </w:del>
    </w:p>
    <w:p w:rsidR="00A735A2" w:rsidP="00A735A2" w:rsidRDefault="00A735A2" w14:paraId="61C6074F" w14:textId="77777777">
      <w:pPr>
        <w:rPr>
          <w:rStyle w:val="Heading2Char"/>
        </w:rPr>
      </w:pPr>
      <w:bookmarkStart w:name="_Toc173963652" w:id="1160"/>
    </w:p>
    <w:p w:rsidR="00896612" w:rsidP="00896612" w:rsidRDefault="52A8C99F" w14:paraId="5DEBD0A6" w14:textId="683E057E">
      <w:pPr>
        <w:pStyle w:val="Heading2"/>
        <w:numPr>
          <w:ilvl w:val="1"/>
          <w:numId w:val="74"/>
        </w:numPr>
      </w:pPr>
      <w:r w:rsidRPr="00A735A2">
        <w:rPr>
          <w:rStyle w:val="Heading2Char"/>
          <w:rPrChange w:author="Craig Parker" w:date="2024-08-07T12:23:00Z" w16du:dateUtc="2024-08-07T10:23:00Z" w:id="1161">
            <w:rPr>
              <w:rStyle w:val="Heading2Char"/>
              <w:rFonts w:ascii="Nunito" w:hAnsi="Nunito"/>
            </w:rPr>
          </w:rPrChange>
        </w:rPr>
        <w:t>Remote sensing data</w:t>
      </w:r>
      <w:bookmarkEnd w:id="1160"/>
      <w:r w:rsidRPr="00896612" w:rsidR="009511AE">
        <w:br/>
      </w:r>
    </w:p>
    <w:p w:rsidRPr="00896612" w:rsidR="007813F4" w:rsidP="00896612" w:rsidRDefault="52A8C99F" w14:paraId="00000096" w14:textId="0FC399B1">
      <w:pPr>
        <w:rPr>
          <w:rFonts w:ascii="Nunito" w:hAnsi="Nunito"/>
          <w:sz w:val="20"/>
        </w:rPr>
      </w:pPr>
      <w:r w:rsidRPr="00896612">
        <w:rPr>
          <w:rFonts w:ascii="Nunito" w:hAnsi="Nunito" w:eastAsia="Nunito"/>
          <w:sz w:val="20"/>
        </w:rPr>
        <w:t>The focus is on data derived from satellite sensors, mainly optical imagery (e.g.</w:t>
      </w:r>
      <w:del w:author="Craig Parker" w:date="2024-07-08T11:48:00Z" w:id="1162">
        <w:r w:rsidRPr="00896612" w:rsidDel="52A8C99F" w:rsidR="009511AE">
          <w:rPr>
            <w:rFonts w:ascii="Nunito" w:hAnsi="Nunito" w:eastAsia="Nunito"/>
            <w:sz w:val="20"/>
          </w:rPr>
          <w:delText xml:space="preserve"> satellite images of urban centers) as well as indicators of physical measures such as land surface temperature, soil moisture estimates, vegetation condition, land use and cover, etc.) for the purposes of estimating environmental quantities and land use/building density etc.  </w:delText>
        </w:r>
      </w:del>
      <w:ins w:author="Craig Parker" w:date="2024-07-08T11:48:00Z" w:id="1163">
        <w:r w:rsidRPr="00896612">
          <w:rPr>
            <w:rFonts w:ascii="Nunito" w:hAnsi="Nunito" w:eastAsia="Nunito"/>
            <w:sz w:val="20"/>
          </w:rPr>
          <w:t xml:space="preserve">, satellite images of urban </w:t>
        </w:r>
      </w:ins>
      <w:proofErr w:type="spellStart"/>
      <w:ins w:author="Craig Parker" w:date="2024-07-16T12:06:00Z" w:id="1164">
        <w:r w:rsidRPr="00896612">
          <w:rPr>
            <w:rFonts w:ascii="Nunito" w:hAnsi="Nunito" w:eastAsia="Nunito"/>
            <w:sz w:val="20"/>
          </w:rPr>
          <w:t>centres</w:t>
        </w:r>
      </w:ins>
      <w:proofErr w:type="spellEnd"/>
      <w:ins w:author="Craig Parker" w:date="2024-07-08T11:48:00Z" w:id="1165">
        <w:r w:rsidRPr="00896612">
          <w:rPr>
            <w:rFonts w:ascii="Nunito" w:hAnsi="Nunito" w:eastAsia="Nunito"/>
            <w:sz w:val="20"/>
          </w:rPr>
          <w:t xml:space="preserve">), as well as indicators of physical measures (e.g., land surface temperature, soil moisture estimates, vegetation condition, land use and cover, etc.), </w:t>
        </w:r>
      </w:ins>
      <w:ins w:author="Craig Parker" w:date="2024-07-16T11:01:00Z" w:id="1166">
        <w:r w:rsidRPr="00896612">
          <w:rPr>
            <w:rFonts w:ascii="Nunito" w:hAnsi="Nunito" w:eastAsia="Nunito"/>
            <w:sz w:val="20"/>
          </w:rPr>
          <w:t>to estimate</w:t>
        </w:r>
      </w:ins>
      <w:ins w:author="Craig Parker" w:date="2024-07-08T11:48:00Z" w:id="1167">
        <w:r w:rsidRPr="00896612">
          <w:rPr>
            <w:rFonts w:ascii="Nunito" w:hAnsi="Nunito" w:eastAsia="Nunito"/>
            <w:sz w:val="20"/>
          </w:rPr>
          <w:t xml:space="preserve"> environmental quantities and land use/building density, etc. </w:t>
        </w:r>
      </w:ins>
      <w:r w:rsidRPr="00896612">
        <w:rPr>
          <w:rFonts w:ascii="Nunito" w:hAnsi="Nunito" w:eastAsia="Nunito"/>
          <w:sz w:val="20"/>
        </w:rPr>
        <w:t>Remote sensing data will not be used to identify individuals in any way and does not constitute sensitive or personally identifiable data.</w:t>
      </w:r>
    </w:p>
    <w:p w:rsidRPr="002E4822" w:rsidR="007813F4" w:rsidRDefault="3E93EB8D" w14:paraId="00000097" w14:textId="28B0B5B5">
      <w:pPr>
        <w:ind w:left="720"/>
        <w:rPr>
          <w:rFonts w:ascii="Nunito" w:hAnsi="Nunito" w:eastAsia="Nunito" w:cs="Nunito"/>
          <w:color w:val="000000" w:themeColor="text1"/>
          <w:sz w:val="20"/>
          <w:rPrChange w:author="Craig Parker" w:date="2024-08-07T12:23:00Z" w16du:dateUtc="2024-08-07T10:23:00Z" w:id="1168">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169">
            <w:rPr>
              <w:rFonts w:ascii="Nunito" w:hAnsi="Nunito" w:eastAsia="Nunito" w:cs="Nunito"/>
            </w:rPr>
          </w:rPrChange>
        </w:rPr>
        <w:t xml:space="preserve">Remote sensing-related data will, in most cases, involve accessing open data repositories such as Copernicus Climate Data Store (CDS), Sentinel data systems, etc.  Remote sensing-related data will be stored on </w:t>
      </w:r>
      <w:sdt>
        <w:sdtPr>
          <w:rPr>
            <w:rFonts w:ascii="Nunito" w:hAnsi="Nunito"/>
            <w:color w:val="000000" w:themeColor="text1"/>
            <w:sz w:val="20"/>
          </w:rPr>
          <w:tag w:val="goog_rdk_5"/>
          <w:id w:val="-357891287"/>
          <w:placeholder>
            <w:docPart w:val="DefaultPlaceholder_1081868574"/>
          </w:placeholder>
        </w:sdtPr>
        <w:sdtContent>
          <w:r w:rsidRPr="002E4822">
            <w:rPr>
              <w:rFonts w:ascii="Nunito" w:hAnsi="Nunito" w:eastAsia="Nunito" w:cs="Nunito"/>
              <w:color w:val="000000" w:themeColor="text1"/>
              <w:sz w:val="20"/>
              <w:rPrChange w:author="Craig Parker" w:date="2024-08-07T12:23:00Z" w16du:dateUtc="2024-08-07T10:23:00Z" w:id="1170">
                <w:rPr>
                  <w:rFonts w:ascii="Nunito" w:hAnsi="Nunito" w:eastAsia="Nunito" w:cs="Nunito"/>
                </w:rPr>
              </w:rPrChange>
            </w:rPr>
            <w:t>IBM</w:t>
          </w:r>
          <w:ins w:author="Craig Parker" w:date="2024-07-16T10:59:00Z" w:id="1171">
            <w:r w:rsidRPr="002E4822">
              <w:rPr>
                <w:rFonts w:ascii="Nunito" w:hAnsi="Nunito" w:eastAsia="Nunito" w:cs="Nunito"/>
                <w:color w:val="000000" w:themeColor="text1"/>
                <w:sz w:val="20"/>
                <w:rPrChange w:author="Craig Parker" w:date="2024-08-07T12:23:00Z" w16du:dateUtc="2024-08-07T10:23:00Z" w:id="1172">
                  <w:rPr>
                    <w:rFonts w:ascii="Nunito" w:hAnsi="Nunito" w:eastAsia="Nunito" w:cs="Nunito"/>
                    <w:highlight w:val="yellow"/>
                  </w:rPr>
                </w:rPrChange>
              </w:rPr>
              <w:t>’s</w:t>
            </w:r>
          </w:ins>
          <w:del w:author="Craig Parker" w:date="2024-07-16T10:59:00Z" w:id="1173">
            <w:r w:rsidRPr="002E4822" w:rsidDel="3E93EB8D" w:rsidR="009511AE">
              <w:rPr>
                <w:rFonts w:ascii="Nunito" w:hAnsi="Nunito" w:eastAsia="Nunito" w:cs="Nunito"/>
                <w:color w:val="000000" w:themeColor="text1"/>
                <w:sz w:val="20"/>
                <w:rPrChange w:author="Craig Parker" w:date="2024-08-07T12:23:00Z" w16du:dateUtc="2024-08-07T10:23:00Z" w:id="1174">
                  <w:rPr>
                    <w:rFonts w:ascii="Nunito" w:hAnsi="Nunito" w:eastAsia="Nunito" w:cs="Nunito"/>
                  </w:rPr>
                </w:rPrChange>
              </w:rPr>
              <w:delText xml:space="preserve"> PAIRS</w:delText>
            </w:r>
          </w:del>
          <w:r w:rsidRPr="002E4822">
            <w:rPr>
              <w:rFonts w:ascii="Nunito" w:hAnsi="Nunito" w:eastAsia="Nunito" w:cs="Nunito"/>
              <w:color w:val="000000" w:themeColor="text1"/>
              <w:sz w:val="20"/>
              <w:rPrChange w:author="Craig Parker" w:date="2024-08-07T12:23:00Z" w16du:dateUtc="2024-08-07T10:23:00Z" w:id="1175">
                <w:rPr>
                  <w:rFonts w:ascii="Nunito" w:hAnsi="Nunito" w:eastAsia="Nunito" w:cs="Nunito"/>
                </w:rPr>
              </w:rPrChange>
            </w:rPr>
            <w:t xml:space="preserve"> </w:t>
          </w:r>
        </w:sdtContent>
      </w:sdt>
      <w:r w:rsidRPr="002E4822">
        <w:rPr>
          <w:rFonts w:ascii="Nunito" w:hAnsi="Nunito" w:eastAsia="Nunito" w:cs="Nunito"/>
          <w:color w:val="000000" w:themeColor="text1"/>
          <w:sz w:val="20"/>
          <w:rPrChange w:author="Craig Parker" w:date="2024-08-07T12:23:00Z" w16du:dateUtc="2024-08-07T10:23:00Z" w:id="1176">
            <w:rPr>
              <w:rFonts w:ascii="Nunito" w:hAnsi="Nunito" w:eastAsia="Nunito" w:cs="Nunito"/>
            </w:rPr>
          </w:rPrChange>
        </w:rPr>
        <w:t xml:space="preserve"> </w:t>
      </w:r>
      <w:del w:author="Craig Parker" w:date="2024-07-16T11:01:00Z" w:id="1177">
        <w:r w:rsidRPr="002E4822" w:rsidDel="3E93EB8D" w:rsidR="009511AE">
          <w:rPr>
            <w:rFonts w:ascii="Nunito" w:hAnsi="Nunito" w:eastAsia="Nunito" w:cs="Nunito"/>
            <w:color w:val="000000" w:themeColor="text1"/>
            <w:sz w:val="20"/>
            <w:rPrChange w:author="Craig Parker" w:date="2024-08-07T12:23:00Z" w16du:dateUtc="2024-08-07T10:23:00Z" w:id="1178">
              <w:rPr>
                <w:rFonts w:ascii="Nunito" w:hAnsi="Nunito" w:eastAsia="Nunito" w:cs="Nunito"/>
              </w:rPr>
            </w:rPrChange>
          </w:rPr>
          <w:delText>and/or</w:delText>
        </w:r>
      </w:del>
      <w:ins w:author="Craig Parker" w:date="2024-07-16T11:01:00Z" w:id="1179">
        <w:r w:rsidRPr="002E4822">
          <w:rPr>
            <w:rFonts w:ascii="Nunito" w:hAnsi="Nunito" w:eastAsia="Nunito" w:cs="Nunito"/>
            <w:color w:val="000000" w:themeColor="text1"/>
            <w:sz w:val="20"/>
            <w:rPrChange w:author="Craig Parker" w:date="2024-08-07T12:23:00Z" w16du:dateUtc="2024-08-07T10:23:00Z" w:id="1180">
              <w:rPr>
                <w:rFonts w:ascii="Nunito" w:hAnsi="Nunito" w:eastAsia="Nunito" w:cs="Nunito"/>
              </w:rPr>
            </w:rPrChange>
          </w:rPr>
          <w:t>and</w:t>
        </w:r>
      </w:ins>
      <w:r w:rsidRPr="002E4822">
        <w:rPr>
          <w:rFonts w:ascii="Nunito" w:hAnsi="Nunito" w:eastAsia="Nunito" w:cs="Nunito"/>
          <w:color w:val="000000" w:themeColor="text1"/>
          <w:sz w:val="20"/>
          <w:rPrChange w:author="Craig Parker" w:date="2024-08-07T12:23:00Z" w16du:dateUtc="2024-08-07T10:23:00Z" w:id="1181">
            <w:rPr>
              <w:rFonts w:ascii="Nunito" w:hAnsi="Nunito" w:eastAsia="Nunito" w:cs="Nunito"/>
            </w:rPr>
          </w:rPrChange>
        </w:rPr>
        <w:t xml:space="preserve"> CSAG/UCT data storage systems</w:t>
      </w:r>
      <w:ins w:author="Craig Parker" w:date="2024-07-23T13:58:00Z" w:id="1182">
        <w:r w:rsidRPr="002E4822">
          <w:rPr>
            <w:rFonts w:ascii="Nunito" w:hAnsi="Nunito" w:eastAsia="Nunito" w:cs="Nunito"/>
            <w:color w:val="000000" w:themeColor="text1"/>
            <w:sz w:val="20"/>
            <w:rPrChange w:author="Craig Parker" w:date="2024-08-07T12:23:00Z" w16du:dateUtc="2024-08-07T10:23:00Z" w:id="1183">
              <w:rPr>
                <w:rFonts w:ascii="Nunito" w:hAnsi="Nunito" w:eastAsia="Nunito" w:cs="Nunito"/>
              </w:rPr>
            </w:rPrChange>
          </w:rPr>
          <w:t>;</w:t>
        </w:r>
      </w:ins>
      <w:r w:rsidRPr="002E4822">
        <w:rPr>
          <w:rFonts w:ascii="Nunito" w:hAnsi="Nunito" w:eastAsia="Nunito" w:cs="Nunito"/>
          <w:color w:val="000000" w:themeColor="text1"/>
          <w:sz w:val="20"/>
          <w:rPrChange w:author="Craig Parker" w:date="2024-08-07T12:23:00Z" w16du:dateUtc="2024-08-07T10:23:00Z" w:id="1184">
            <w:rPr>
              <w:rFonts w:ascii="Nunito" w:hAnsi="Nunito" w:eastAsia="Nunito" w:cs="Nunito"/>
            </w:rPr>
          </w:rPrChange>
        </w:rPr>
        <w:t xml:space="preserve"> however</w:t>
      </w:r>
      <w:ins w:author="Craig Parker" w:date="2024-07-16T11:01:00Z" w:id="1185">
        <w:r w:rsidRPr="002E4822">
          <w:rPr>
            <w:rFonts w:ascii="Nunito" w:hAnsi="Nunito" w:eastAsia="Nunito" w:cs="Nunito"/>
            <w:color w:val="000000" w:themeColor="text1"/>
            <w:sz w:val="20"/>
            <w:rPrChange w:author="Craig Parker" w:date="2024-08-07T12:23:00Z" w16du:dateUtc="2024-08-07T10:23:00Z" w:id="1186">
              <w:rPr>
                <w:rFonts w:ascii="Nunito" w:hAnsi="Nunito" w:eastAsia="Nunito" w:cs="Nunito"/>
              </w:rPr>
            </w:rPrChange>
          </w:rPr>
          <w:t>,</w:t>
        </w:r>
      </w:ins>
      <w:r w:rsidRPr="002E4822">
        <w:rPr>
          <w:rFonts w:ascii="Nunito" w:hAnsi="Nunito" w:eastAsia="Nunito" w:cs="Nunito"/>
          <w:color w:val="000000" w:themeColor="text1"/>
          <w:sz w:val="20"/>
          <w:rPrChange w:author="Craig Parker" w:date="2024-08-07T12:23:00Z" w16du:dateUtc="2024-08-07T10:23:00Z" w:id="1187">
            <w:rPr>
              <w:rFonts w:ascii="Nunito" w:hAnsi="Nunito" w:eastAsia="Nunito" w:cs="Nunito"/>
            </w:rPr>
          </w:rPrChange>
        </w:rPr>
        <w:t xml:space="preserve"> CSAG/UCT will manage and update the data index for remote sensing-related data</w:t>
      </w:r>
    </w:p>
    <w:p w:rsidRPr="002E4822" w:rsidR="007813F4" w:rsidRDefault="007813F4" w14:paraId="00000098" w14:textId="77777777">
      <w:pPr>
        <w:ind w:left="720"/>
        <w:rPr>
          <w:rFonts w:ascii="Nunito" w:hAnsi="Nunito" w:eastAsia="Nunito" w:cs="Nunito"/>
          <w:color w:val="000000" w:themeColor="text1"/>
          <w:sz w:val="20"/>
          <w:rPrChange w:author="Craig Parker" w:date="2024-08-07T12:23:00Z" w16du:dateUtc="2024-08-07T10:23:00Z" w:id="1188">
            <w:rPr>
              <w:rFonts w:ascii="Nunito" w:hAnsi="Nunito" w:eastAsia="Nunito" w:cs="Nunito"/>
            </w:rPr>
          </w:rPrChange>
        </w:rPr>
      </w:pPr>
    </w:p>
    <w:p w:rsidRPr="002E4822" w:rsidR="007813F4" w:rsidRDefault="009511AE" w14:paraId="00000099" w14:textId="2032E57E">
      <w:pPr>
        <w:ind w:left="720"/>
        <w:rPr>
          <w:ins w:author="Craig Parker" w:date="2024-08-07T10:45:00Z" w16du:dateUtc="2024-08-07T08:45:00Z" w:id="1189"/>
          <w:rFonts w:ascii="Nunito" w:hAnsi="Nunito" w:eastAsia="Nunito" w:cs="Nunito"/>
          <w:color w:val="000000" w:themeColor="text1"/>
          <w:sz w:val="20"/>
          <w:rPrChange w:author="Craig Parker" w:date="2024-08-07T12:23:00Z" w16du:dateUtc="2024-08-07T10:23:00Z" w:id="1190">
            <w:rPr>
              <w:ins w:author="Craig Parker" w:date="2024-08-07T10:45:00Z" w16du:dateUtc="2024-08-07T08:45:00Z" w:id="1191"/>
              <w:rFonts w:ascii="Nunito" w:hAnsi="Nunito" w:eastAsia="Nunito" w:cs="Nunito"/>
            </w:rPr>
          </w:rPrChange>
        </w:rPr>
      </w:pPr>
      <w:del w:author="Matthew Chersich" w:date="2024-08-04T17:10:00Z" w:id="1192">
        <w:r w:rsidRPr="002E4822" w:rsidDel="00EE434A">
          <w:rPr>
            <w:rFonts w:ascii="Nunito" w:hAnsi="Nunito" w:eastAsia="Nunito" w:cs="Nunito"/>
            <w:color w:val="000000" w:themeColor="text1"/>
            <w:sz w:val="20"/>
            <w:rPrChange w:author="Craig Parker" w:date="2024-08-07T12:23:00Z" w16du:dateUtc="2024-08-07T10:23:00Z" w:id="1193">
              <w:rPr>
                <w:rFonts w:ascii="Nunito" w:hAnsi="Nunito" w:eastAsia="Nunito" w:cs="Nunito"/>
              </w:rPr>
            </w:rPrChange>
          </w:rPr>
          <w:delText xml:space="preserve">All </w:delText>
        </w:r>
      </w:del>
      <w:ins w:author="Matthew Chersich" w:date="2024-08-04T17:10:00Z" w:id="1194">
        <w:r w:rsidRPr="002E4822" w:rsidR="00EE434A">
          <w:rPr>
            <w:rFonts w:ascii="Nunito" w:hAnsi="Nunito" w:eastAsia="Nunito" w:cs="Nunito"/>
            <w:color w:val="000000" w:themeColor="text1"/>
            <w:sz w:val="20"/>
            <w:rPrChange w:author="Craig Parker" w:date="2024-08-07T12:23:00Z" w16du:dateUtc="2024-08-07T10:23:00Z" w:id="1195">
              <w:rPr>
                <w:rFonts w:ascii="Nunito" w:hAnsi="Nunito" w:eastAsia="Nunito" w:cs="Nunito"/>
              </w:rPr>
            </w:rPrChange>
          </w:rPr>
          <w:t xml:space="preserve">Most </w:t>
        </w:r>
      </w:ins>
      <w:r w:rsidRPr="002E4822">
        <w:rPr>
          <w:rFonts w:ascii="Nunito" w:hAnsi="Nunito" w:eastAsia="Nunito" w:cs="Nunito"/>
          <w:color w:val="000000" w:themeColor="text1"/>
          <w:sz w:val="20"/>
          <w:rPrChange w:author="Craig Parker" w:date="2024-08-07T12:23:00Z" w16du:dateUtc="2024-08-07T10:23:00Z" w:id="1196">
            <w:rPr>
              <w:rFonts w:ascii="Nunito" w:hAnsi="Nunito" w:eastAsia="Nunito" w:cs="Nunito"/>
            </w:rPr>
          </w:rPrChange>
        </w:rPr>
        <w:t xml:space="preserve">remote datasets </w:t>
      </w:r>
      <w:del w:author="Craig Parker" w:date="2024-07-23T13:59:00Z" w:id="1197">
        <w:r w:rsidRPr="002E4822" w:rsidDel="006E10F3">
          <w:rPr>
            <w:rFonts w:ascii="Nunito" w:hAnsi="Nunito" w:eastAsia="Nunito" w:cs="Nunito"/>
            <w:color w:val="000000" w:themeColor="text1"/>
            <w:sz w:val="20"/>
            <w:rPrChange w:author="Craig Parker" w:date="2024-08-07T12:23:00Z" w16du:dateUtc="2024-08-07T10:23:00Z" w:id="1198">
              <w:rPr>
                <w:rFonts w:ascii="Nunito" w:hAnsi="Nunito" w:eastAsia="Nunito" w:cs="Nunito"/>
              </w:rPr>
            </w:rPrChange>
          </w:rPr>
          <w:delText xml:space="preserve">used </w:delText>
        </w:r>
      </w:del>
      <w:r w:rsidRPr="002E4822">
        <w:rPr>
          <w:rFonts w:ascii="Nunito" w:hAnsi="Nunito" w:eastAsia="Nunito" w:cs="Nunito"/>
          <w:color w:val="000000" w:themeColor="text1"/>
          <w:sz w:val="20"/>
          <w:rPrChange w:author="Craig Parker" w:date="2024-08-07T12:23:00Z" w16du:dateUtc="2024-08-07T10:23:00Z" w:id="1199">
            <w:rPr>
              <w:rFonts w:ascii="Nunito" w:hAnsi="Nunito" w:eastAsia="Nunito" w:cs="Nunito"/>
            </w:rPr>
          </w:rPrChange>
        </w:rPr>
        <w:t>are available through open data policies</w:t>
      </w:r>
      <w:del w:author="Craig Parker" w:date="2024-07-08T11:49:00Z" w:id="1200">
        <w:r w:rsidRPr="002E4822" w:rsidDel="00D30C12">
          <w:rPr>
            <w:rFonts w:ascii="Nunito" w:hAnsi="Nunito" w:eastAsia="Nunito" w:cs="Nunito"/>
            <w:color w:val="000000" w:themeColor="text1"/>
            <w:sz w:val="20"/>
            <w:rPrChange w:author="Craig Parker" w:date="2024-08-07T12:23:00Z" w16du:dateUtc="2024-08-07T10:23:00Z" w:id="1201">
              <w:rPr>
                <w:rFonts w:ascii="Nunito" w:hAnsi="Nunito" w:eastAsia="Nunito" w:cs="Nunito"/>
              </w:rPr>
            </w:rPrChange>
          </w:rPr>
          <w:delText xml:space="preserve"> with no restrictions on non-commercial research use.  In some cases there is a requirement to cite the original source</w:delText>
        </w:r>
      </w:del>
      <w:ins w:author="Craig Parker" w:date="2024-07-08T11:49:00Z" w:id="1202">
        <w:r w:rsidRPr="002E4822" w:rsidR="00D30C12">
          <w:rPr>
            <w:rFonts w:ascii="Nunito" w:hAnsi="Nunito" w:eastAsia="Nunito" w:cs="Nunito"/>
            <w:color w:val="000000" w:themeColor="text1"/>
            <w:sz w:val="20"/>
            <w:rPrChange w:author="Craig Parker" w:date="2024-08-07T12:23:00Z" w16du:dateUtc="2024-08-07T10:23:00Z" w:id="1203">
              <w:rPr>
                <w:rFonts w:ascii="Nunito" w:hAnsi="Nunito" w:eastAsia="Nunito" w:cs="Nunito"/>
              </w:rPr>
            </w:rPrChange>
          </w:rPr>
          <w:t xml:space="preserve">, </w:t>
        </w:r>
      </w:ins>
      <w:ins w:author="Craig Parker" w:date="2024-07-31T13:27:00Z" w:id="1204">
        <w:r w:rsidRPr="002E4822" w:rsidR="007D71BD">
          <w:rPr>
            <w:rFonts w:ascii="Nunito" w:hAnsi="Nunito" w:eastAsia="Nunito" w:cs="Nunito"/>
            <w:color w:val="000000" w:themeColor="text1"/>
            <w:sz w:val="20"/>
            <w:rPrChange w:author="Craig Parker" w:date="2024-08-07T12:23:00Z" w16du:dateUtc="2024-08-07T10:23:00Z" w:id="1205">
              <w:rPr>
                <w:rFonts w:ascii="Nunito" w:hAnsi="Nunito" w:eastAsia="Nunito" w:cs="Nunito"/>
              </w:rPr>
            </w:rPrChange>
          </w:rPr>
          <w:t>and non-commercial research use is not restricted</w:t>
        </w:r>
      </w:ins>
      <w:ins w:author="Craig Parker" w:date="2024-07-08T11:49:00Z" w:id="1206">
        <w:r w:rsidRPr="002E4822" w:rsidR="00D30C12">
          <w:rPr>
            <w:rFonts w:ascii="Nunito" w:hAnsi="Nunito" w:eastAsia="Nunito" w:cs="Nunito"/>
            <w:color w:val="000000" w:themeColor="text1"/>
            <w:sz w:val="20"/>
            <w:rPrChange w:author="Craig Parker" w:date="2024-08-07T12:23:00Z" w16du:dateUtc="2024-08-07T10:23:00Z" w:id="1207">
              <w:rPr>
                <w:rFonts w:ascii="Nunito" w:hAnsi="Nunito" w:eastAsia="Nunito" w:cs="Nunito"/>
              </w:rPr>
            </w:rPrChange>
          </w:rPr>
          <w:t xml:space="preserve">. In </w:t>
        </w:r>
        <w:del w:author="Matthew Chersich" w:date="2024-08-04T17:10:00Z" w:id="1208">
          <w:r w:rsidRPr="002E4822" w:rsidDel="00EE434A" w:rsidR="00D30C12">
            <w:rPr>
              <w:rFonts w:ascii="Nunito" w:hAnsi="Nunito" w:eastAsia="Nunito" w:cs="Nunito"/>
              <w:color w:val="000000" w:themeColor="text1"/>
              <w:sz w:val="20"/>
              <w:rPrChange w:author="Craig Parker" w:date="2024-08-07T12:23:00Z" w16du:dateUtc="2024-08-07T10:23:00Z" w:id="1209">
                <w:rPr>
                  <w:rFonts w:ascii="Nunito" w:hAnsi="Nunito" w:eastAsia="Nunito" w:cs="Nunito"/>
                </w:rPr>
              </w:rPrChange>
            </w:rPr>
            <w:delText>some</w:delText>
          </w:r>
        </w:del>
      </w:ins>
      <w:ins w:author="Matthew Chersich" w:date="2024-08-04T17:10:00Z" w:id="1210">
        <w:r w:rsidRPr="002E4822" w:rsidR="00EE434A">
          <w:rPr>
            <w:rFonts w:ascii="Nunito" w:hAnsi="Nunito" w:eastAsia="Nunito" w:cs="Nunito"/>
            <w:color w:val="000000" w:themeColor="text1"/>
            <w:sz w:val="20"/>
            <w:rPrChange w:author="Craig Parker" w:date="2024-08-07T12:23:00Z" w16du:dateUtc="2024-08-07T10:23:00Z" w:id="1211">
              <w:rPr>
                <w:rFonts w:ascii="Nunito" w:hAnsi="Nunito" w:eastAsia="Nunito" w:cs="Nunito"/>
              </w:rPr>
            </w:rPrChange>
          </w:rPr>
          <w:t>most</w:t>
        </w:r>
      </w:ins>
      <w:ins w:author="Craig Parker" w:date="2024-07-08T11:49:00Z" w:id="1212">
        <w:r w:rsidRPr="002E4822" w:rsidR="00D30C12">
          <w:rPr>
            <w:rFonts w:ascii="Nunito" w:hAnsi="Nunito" w:eastAsia="Nunito" w:cs="Nunito"/>
            <w:color w:val="000000" w:themeColor="text1"/>
            <w:sz w:val="20"/>
            <w:rPrChange w:author="Craig Parker" w:date="2024-08-07T12:23:00Z" w16du:dateUtc="2024-08-07T10:23:00Z" w:id="1213">
              <w:rPr>
                <w:rFonts w:ascii="Nunito" w:hAnsi="Nunito" w:eastAsia="Nunito" w:cs="Nunito"/>
              </w:rPr>
            </w:rPrChange>
          </w:rPr>
          <w:t xml:space="preserve"> cases, citing the source is required</w:t>
        </w:r>
      </w:ins>
      <w:r w:rsidRPr="002E4822">
        <w:rPr>
          <w:rFonts w:ascii="Nunito" w:hAnsi="Nunito" w:eastAsia="Nunito" w:cs="Nunito"/>
          <w:color w:val="000000" w:themeColor="text1"/>
          <w:sz w:val="20"/>
          <w:rPrChange w:author="Craig Parker" w:date="2024-08-07T12:23:00Z" w16du:dateUtc="2024-08-07T10:23:00Z" w:id="1214">
            <w:rPr>
              <w:rFonts w:ascii="Nunito" w:hAnsi="Nunito" w:eastAsia="Nunito" w:cs="Nunito"/>
            </w:rPr>
          </w:rPrChange>
        </w:rPr>
        <w:t>.</w:t>
      </w:r>
      <w:del w:author="Craig Parker" w:date="2024-08-07T10:42:00Z" w16du:dateUtc="2024-08-07T08:42:00Z" w:id="1215">
        <w:r w:rsidRPr="002E4822" w:rsidDel="0071353A">
          <w:rPr>
            <w:rFonts w:ascii="Nunito" w:hAnsi="Nunito" w:eastAsia="Nunito" w:cs="Nunito"/>
            <w:color w:val="000000" w:themeColor="text1"/>
            <w:sz w:val="20"/>
            <w:rPrChange w:author="Craig Parker" w:date="2024-08-07T12:23:00Z" w16du:dateUtc="2024-08-07T10:23:00Z" w:id="1216">
              <w:rPr>
                <w:rFonts w:ascii="Nunito" w:hAnsi="Nunito" w:eastAsia="Nunito" w:cs="Nunito"/>
              </w:rPr>
            </w:rPrChange>
          </w:rPr>
          <w:br/>
        </w:r>
      </w:del>
      <w:del w:author="Matthew Chersich" w:date="2024-08-04T17:10:00Z" w:id="1217">
        <w:r w:rsidRPr="002E4822" w:rsidDel="00EE434A">
          <w:rPr>
            <w:rFonts w:ascii="Nunito" w:hAnsi="Nunito" w:eastAsia="Nunito" w:cs="Nunito"/>
            <w:color w:val="000000" w:themeColor="text1"/>
            <w:sz w:val="20"/>
            <w:rPrChange w:author="Craig Parker" w:date="2024-08-07T12:23:00Z" w16du:dateUtc="2024-08-07T10:23:00Z" w:id="1218">
              <w:rPr>
                <w:rFonts w:ascii="Nunito" w:hAnsi="Nunito" w:eastAsia="Nunito" w:cs="Nunito"/>
              </w:rPr>
            </w:rPrChange>
          </w:rPr>
          <w:br/>
        </w:r>
      </w:del>
    </w:p>
    <w:p w:rsidRPr="002E4822" w:rsidR="0071353A" w:rsidP="0071353A" w:rsidRDefault="0071353A" w14:paraId="0BE1BEE6" w14:textId="77777777">
      <w:pPr>
        <w:rPr>
          <w:ins w:author="Craig Parker" w:date="2024-08-07T10:45:00Z" w16du:dateUtc="2024-08-07T08:45:00Z" w:id="1219"/>
          <w:rFonts w:ascii="Nunito" w:hAnsi="Nunito" w:eastAsia="Nunito" w:cs="Nunito"/>
          <w:color w:val="000000" w:themeColor="text1"/>
          <w:sz w:val="20"/>
          <w:rPrChange w:author="Craig Parker" w:date="2024-08-07T12:23:00Z" w16du:dateUtc="2024-08-07T10:23:00Z" w:id="1220">
            <w:rPr>
              <w:ins w:author="Craig Parker" w:date="2024-08-07T10:45:00Z" w16du:dateUtc="2024-08-07T08:45:00Z" w:id="1221"/>
              <w:rFonts w:ascii="Nunito" w:hAnsi="Nunito" w:eastAsia="Nunito" w:cs="Nunito"/>
            </w:rPr>
          </w:rPrChange>
        </w:rPr>
      </w:pPr>
    </w:p>
    <w:p w:rsidRPr="002E4822" w:rsidR="0071353A" w:rsidRDefault="0071353A" w14:paraId="764D09E0" w14:textId="09EEA530">
      <w:pPr>
        <w:rPr>
          <w:ins w:author="Craig Parker" w:date="2024-08-07T10:42:00Z" w16du:dateUtc="2024-08-07T08:42:00Z" w:id="1222"/>
          <w:rFonts w:ascii="Nunito" w:hAnsi="Nunito" w:eastAsia="Nunito" w:cs="Nunito"/>
          <w:color w:val="000000" w:themeColor="text1"/>
          <w:sz w:val="20"/>
          <w:rPrChange w:author="Craig Parker" w:date="2024-08-07T12:23:00Z" w16du:dateUtc="2024-08-07T10:23:00Z" w:id="1223">
            <w:rPr>
              <w:ins w:author="Craig Parker" w:date="2024-08-07T10:42:00Z" w16du:dateUtc="2024-08-07T08:42:00Z" w:id="1224"/>
              <w:rFonts w:ascii="Nunito" w:hAnsi="Nunito" w:eastAsia="Nunito" w:cs="Nunito"/>
            </w:rPr>
          </w:rPrChange>
        </w:rPr>
        <w:pPrChange w:author="Craig Parker" w:date="2024-08-07T10:45:00Z" w16du:dateUtc="2024-08-07T08:45:00Z" w:id="1225">
          <w:pPr>
            <w:ind w:left="720"/>
          </w:pPr>
        </w:pPrChange>
      </w:pPr>
      <w:ins w:author="Craig Parker" w:date="2024-08-07T10:45:00Z" w:id="1226">
        <w:r w:rsidRPr="002E4822">
          <w:rPr>
            <w:rFonts w:ascii="Nunito" w:hAnsi="Nunito" w:eastAsia="Nunito" w:cs="Nunito"/>
            <w:color w:val="000000" w:themeColor="text1"/>
            <w:sz w:val="20"/>
            <w:rPrChange w:author="Craig Parker" w:date="2024-08-07T12:23:00Z" w16du:dateUtc="2024-08-07T10:23:00Z" w:id="1227">
              <w:rPr>
                <w:rFonts w:ascii="Nunito" w:hAnsi="Nunito" w:eastAsia="Nunito" w:cs="Nunito"/>
              </w:rPr>
            </w:rPrChange>
          </w:rPr>
          <w:t xml:space="preserve">While </w:t>
        </w:r>
        <w:r w:rsidRPr="002E4822">
          <w:rPr>
            <w:rFonts w:ascii="Nunito" w:hAnsi="Nunito" w:eastAsia="Nunito" w:cs="Nunito"/>
            <w:b/>
            <w:bCs/>
            <w:color w:val="000000" w:themeColor="text1"/>
            <w:sz w:val="20"/>
            <w:rPrChange w:author="Craig Parker" w:date="2024-08-07T12:23:00Z" w16du:dateUtc="2024-08-07T10:23:00Z" w:id="1228">
              <w:rPr>
                <w:rFonts w:ascii="Nunito" w:hAnsi="Nunito" w:eastAsia="Nunito" w:cs="Nunito"/>
                <w:b/>
                <w:bCs/>
              </w:rPr>
            </w:rPrChange>
          </w:rPr>
          <w:t>climate/weather data</w:t>
        </w:r>
        <w:r w:rsidRPr="002E4822">
          <w:rPr>
            <w:rFonts w:ascii="Nunito" w:hAnsi="Nunito" w:eastAsia="Nunito" w:cs="Nunito"/>
            <w:color w:val="000000" w:themeColor="text1"/>
            <w:sz w:val="20"/>
            <w:rPrChange w:author="Craig Parker" w:date="2024-08-07T12:23:00Z" w16du:dateUtc="2024-08-07T10:23:00Z" w:id="1229">
              <w:rPr>
                <w:rFonts w:ascii="Nunito" w:hAnsi="Nunito" w:eastAsia="Nunito" w:cs="Nunito"/>
              </w:rPr>
            </w:rPrChange>
          </w:rPr>
          <w:t xml:space="preserve"> and </w:t>
        </w:r>
        <w:r w:rsidRPr="002E4822">
          <w:rPr>
            <w:rFonts w:ascii="Nunito" w:hAnsi="Nunito" w:eastAsia="Nunito" w:cs="Nunito"/>
            <w:b/>
            <w:bCs/>
            <w:color w:val="000000" w:themeColor="text1"/>
            <w:sz w:val="20"/>
            <w:rPrChange w:author="Craig Parker" w:date="2024-08-07T12:23:00Z" w16du:dateUtc="2024-08-07T10:23:00Z" w:id="1230">
              <w:rPr>
                <w:rFonts w:ascii="Nunito" w:hAnsi="Nunito" w:eastAsia="Nunito" w:cs="Nunito"/>
              </w:rPr>
            </w:rPrChange>
          </w:rPr>
          <w:t>remote sensing data</w:t>
        </w:r>
        <w:r w:rsidRPr="002E4822">
          <w:rPr>
            <w:rFonts w:ascii="Nunito" w:hAnsi="Nunito" w:eastAsia="Nunito" w:cs="Nunito"/>
            <w:color w:val="000000" w:themeColor="text1"/>
            <w:sz w:val="20"/>
            <w:rPrChange w:author="Craig Parker" w:date="2024-08-07T12:23:00Z" w16du:dateUtc="2024-08-07T10:23:00Z" w:id="1231">
              <w:rPr>
                <w:rFonts w:ascii="Nunito" w:hAnsi="Nunito" w:eastAsia="Nunito" w:cs="Nunito"/>
              </w:rPr>
            </w:rPrChange>
          </w:rPr>
          <w:t xml:space="preserve"> may involve accessing similar open data repositories and storage systems, they serve different purposes and do not overlap in their data types. Climate/weather data primarily focuses on atmospheric conditions and forecasts, whereas remote sensing data pertains to physical and environmental measurements derived from satellite imagery. Both data types are managed and updated by CSAG/UCT to ensure accessibility and utility for research purposes.</w:t>
        </w:r>
      </w:ins>
    </w:p>
    <w:p w:rsidRPr="002E4822" w:rsidR="0071353A" w:rsidP="004A3BAA" w:rsidRDefault="0071353A" w14:paraId="26C9A8D8" w14:textId="77777777">
      <w:pPr>
        <w:rPr>
          <w:rFonts w:ascii="Nunito" w:hAnsi="Nunito" w:eastAsia="Nunito" w:cs="Nunito"/>
          <w:color w:val="000000" w:themeColor="text1"/>
          <w:sz w:val="20"/>
          <w:rPrChange w:author="Craig Parker" w:date="2024-08-07T12:23:00Z" w16du:dateUtc="2024-08-07T10:23:00Z" w:id="1232">
            <w:rPr>
              <w:rFonts w:ascii="Nunito" w:hAnsi="Nunito" w:eastAsia="Nunito" w:cs="Nunito"/>
            </w:rPr>
          </w:rPrChange>
        </w:rPr>
      </w:pPr>
    </w:p>
    <w:p w:rsidR="00896612" w:rsidP="00896612" w:rsidRDefault="52A8C99F" w14:paraId="266FCF86" w14:textId="307745FF">
      <w:pPr>
        <w:pStyle w:val="Heading2"/>
        <w:numPr>
          <w:ilvl w:val="1"/>
          <w:numId w:val="74"/>
        </w:numPr>
        <w:rPr>
          <w:rStyle w:val="Heading2Char"/>
        </w:rPr>
      </w:pPr>
      <w:bookmarkStart w:name="_Toc173963653" w:id="1233"/>
      <w:r w:rsidRPr="00896612">
        <w:rPr>
          <w:rStyle w:val="Heading2Char"/>
          <w:rPrChange w:author="Craig Parker" w:date="2024-08-07T12:23:00Z" w16du:dateUtc="2024-08-07T10:23:00Z" w:id="1234">
            <w:rPr>
              <w:rStyle w:val="Heading2Char"/>
              <w:rFonts w:ascii="Nunito" w:hAnsi="Nunito"/>
            </w:rPr>
          </w:rPrChange>
        </w:rPr>
        <w:t>Areal/Geospatial socio-economic data</w:t>
      </w:r>
      <w:bookmarkEnd w:id="1233"/>
    </w:p>
    <w:p w:rsidRPr="00896612" w:rsidR="007813F4" w:rsidP="00896612" w:rsidRDefault="009511AE" w14:paraId="0000009A" w14:textId="2D155522">
      <w:pPr>
        <w:rPr>
          <w:rFonts w:ascii="Nunito" w:hAnsi="Nunito"/>
          <w:sz w:val="20"/>
          <w:rPrChange w:author="Craig Parker" w:date="2024-08-07T12:23:00Z" w16du:dateUtc="2024-08-07T10:23:00Z" w:id="1235">
            <w:rPr/>
          </w:rPrChange>
        </w:rPr>
      </w:pPr>
      <w:r w:rsidRPr="00896612">
        <w:br/>
      </w:r>
      <w:r w:rsidRPr="00896612" w:rsidR="52A8C99F">
        <w:rPr>
          <w:rFonts w:ascii="Nunito" w:hAnsi="Nunito" w:eastAsia="Nunito"/>
          <w:sz w:val="20"/>
        </w:rPr>
        <w:t>These data represent measures of socio-economic and related conditions</w:t>
      </w:r>
      <w:del w:author="Craig Parker" w:date="2024-07-08T11:49:00Z" w:id="1236">
        <w:r w:rsidRPr="00896612" w:rsidDel="52A8C99F">
          <w:rPr>
            <w:rFonts w:ascii="Nunito" w:hAnsi="Nunito" w:eastAsia="Nunito"/>
            <w:sz w:val="20"/>
          </w:rPr>
          <w:delText xml:space="preserve"> such as household economic status, access to services such as water and sanitation, dwelling type, etc.  Typical sources include national census data, and more focused household &amp;</w:delText>
        </w:r>
      </w:del>
      <w:ins w:author="Craig Parker" w:date="2024-07-08T11:49:00Z" w:id="1237">
        <w:r w:rsidRPr="00896612" w:rsidR="52A8C99F">
          <w:rPr>
            <w:rFonts w:ascii="Nunito" w:hAnsi="Nunito" w:eastAsia="Nunito"/>
            <w:sz w:val="20"/>
          </w:rPr>
          <w:t xml:space="preserve">, such as household economic status, access to services such as water and sanitation, </w:t>
        </w:r>
      </w:ins>
      <w:ins w:author="Matthew Chersich" w:date="2024-08-04T17:10:00Z" w:id="1238">
        <w:r w:rsidRPr="00896612" w:rsidR="52A8C99F">
          <w:rPr>
            <w:rFonts w:ascii="Nunito" w:hAnsi="Nunito" w:eastAsia="Nunito"/>
            <w:sz w:val="20"/>
          </w:rPr>
          <w:t xml:space="preserve">and </w:t>
        </w:r>
      </w:ins>
      <w:ins w:author="Craig Parker" w:date="2024-07-08T11:49:00Z" w:id="1239">
        <w:r w:rsidRPr="00896612" w:rsidR="52A8C99F">
          <w:rPr>
            <w:rFonts w:ascii="Nunito" w:hAnsi="Nunito" w:eastAsia="Nunito"/>
            <w:sz w:val="20"/>
          </w:rPr>
          <w:t>dwelling type</w:t>
        </w:r>
      </w:ins>
      <w:del w:author="Matthew Chersich" w:date="2024-08-04T17:10:00Z" w:id="1240">
        <w:r w:rsidRPr="00896612" w:rsidDel="52A8C99F">
          <w:rPr>
            <w:rFonts w:ascii="Nunito" w:hAnsi="Nunito" w:eastAsia="Nunito"/>
            <w:sz w:val="20"/>
          </w:rPr>
          <w:delText>, etc</w:delText>
        </w:r>
      </w:del>
      <w:ins w:author="Craig Parker" w:date="2024-07-08T11:49:00Z" w:id="1241">
        <w:r w:rsidRPr="00896612" w:rsidR="52A8C99F">
          <w:rPr>
            <w:rFonts w:ascii="Nunito" w:hAnsi="Nunito" w:eastAsia="Nunito"/>
            <w:sz w:val="20"/>
          </w:rPr>
          <w:t>. Typical sources include national census data and more focused household and</w:t>
        </w:r>
      </w:ins>
      <w:r w:rsidRPr="00896612" w:rsidR="52A8C99F">
        <w:rPr>
          <w:rFonts w:ascii="Nunito" w:hAnsi="Nunito" w:eastAsia="Nunito"/>
          <w:sz w:val="20"/>
        </w:rPr>
        <w:t xml:space="preserve"> demographic survey data.</w:t>
      </w:r>
    </w:p>
    <w:p w:rsidRPr="002E4822" w:rsidR="007813F4" w:rsidRDefault="007813F4" w14:paraId="0000009B" w14:textId="77777777">
      <w:pPr>
        <w:ind w:left="720"/>
        <w:rPr>
          <w:rFonts w:ascii="Nunito" w:hAnsi="Nunito" w:eastAsia="Nunito" w:cs="Nunito"/>
          <w:color w:val="000000" w:themeColor="text1"/>
          <w:sz w:val="20"/>
          <w:rPrChange w:author="Craig Parker" w:date="2024-08-07T12:23:00Z" w16du:dateUtc="2024-08-07T10:23:00Z" w:id="1242">
            <w:rPr>
              <w:rFonts w:ascii="Nunito" w:hAnsi="Nunito" w:eastAsia="Nunito" w:cs="Nunito"/>
            </w:rPr>
          </w:rPrChange>
        </w:rPr>
      </w:pPr>
    </w:p>
    <w:p w:rsidRPr="002E4822" w:rsidR="007813F4" w:rsidRDefault="009511AE" w14:paraId="0000009C" w14:textId="7BFADF4B">
      <w:pPr>
        <w:ind w:left="720"/>
        <w:rPr>
          <w:rFonts w:ascii="Nunito" w:hAnsi="Nunito" w:eastAsia="Nunito" w:cs="Nunito"/>
          <w:color w:val="000000" w:themeColor="text1"/>
          <w:sz w:val="20"/>
          <w:rPrChange w:author="Craig Parker" w:date="2024-08-07T12:23:00Z" w16du:dateUtc="2024-08-07T10:23:00Z" w:id="1243">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244">
            <w:rPr>
              <w:rFonts w:ascii="Nunito" w:hAnsi="Nunito" w:eastAsia="Nunito" w:cs="Nunito"/>
            </w:rPr>
          </w:rPrChange>
        </w:rPr>
        <w:t xml:space="preserve">Socio-economic data will be sourced from </w:t>
      </w:r>
      <w:r w:rsidRPr="002E4822" w:rsidR="004A3BAA">
        <w:rPr>
          <w:rFonts w:ascii="Nunito" w:hAnsi="Nunito" w:eastAsia="Nunito" w:cs="Nunito"/>
          <w:color w:val="000000" w:themeColor="text1"/>
          <w:sz w:val="20"/>
        </w:rPr>
        <w:t>open</w:t>
      </w:r>
      <w:r w:rsidRPr="002E4822">
        <w:rPr>
          <w:rFonts w:ascii="Nunito" w:hAnsi="Nunito" w:eastAsia="Nunito" w:cs="Nunito"/>
          <w:color w:val="000000" w:themeColor="text1"/>
          <w:sz w:val="20"/>
          <w:rPrChange w:author="Craig Parker" w:date="2024-08-07T12:23:00Z" w16du:dateUtc="2024-08-07T10:23:00Z" w:id="1245">
            <w:rPr>
              <w:rFonts w:ascii="Nunito" w:hAnsi="Nunito" w:eastAsia="Nunito" w:cs="Nunito"/>
            </w:rPr>
          </w:rPrChange>
        </w:rPr>
        <w:t xml:space="preserve"> </w:t>
      </w:r>
      <w:del w:author="Craig Parker" w:date="2024-07-08T11:49:00Z" w:id="1246">
        <w:r w:rsidRPr="002E4822" w:rsidDel="00D30C12">
          <w:rPr>
            <w:rFonts w:ascii="Nunito" w:hAnsi="Nunito" w:eastAsia="Nunito" w:cs="Nunito"/>
            <w:color w:val="000000" w:themeColor="text1"/>
            <w:sz w:val="20"/>
            <w:rPrChange w:author="Craig Parker" w:date="2024-08-07T12:23:00Z" w16du:dateUtc="2024-08-07T10:23:00Z" w:id="1247">
              <w:rPr>
                <w:rFonts w:ascii="Nunito" w:hAnsi="Nunito" w:eastAsia="Nunito" w:cs="Nunito"/>
              </w:rPr>
            </w:rPrChange>
          </w:rPr>
          <w:delText>as well as</w:delText>
        </w:r>
      </w:del>
      <w:ins w:author="Craig Parker" w:date="2024-07-08T11:49:00Z" w:id="1248">
        <w:r w:rsidRPr="002E4822" w:rsidR="00D30C12">
          <w:rPr>
            <w:rFonts w:ascii="Nunito" w:hAnsi="Nunito" w:eastAsia="Nunito" w:cs="Nunito"/>
            <w:color w:val="000000" w:themeColor="text1"/>
            <w:sz w:val="20"/>
            <w:rPrChange w:author="Craig Parker" w:date="2024-08-07T12:23:00Z" w16du:dateUtc="2024-08-07T10:23:00Z" w:id="1249">
              <w:rPr>
                <w:rFonts w:ascii="Nunito" w:hAnsi="Nunito" w:eastAsia="Nunito" w:cs="Nunito"/>
              </w:rPr>
            </w:rPrChange>
          </w:rPr>
          <w:t>and</w:t>
        </w:r>
      </w:ins>
      <w:r w:rsidRPr="002E4822">
        <w:rPr>
          <w:rFonts w:ascii="Nunito" w:hAnsi="Nunito" w:eastAsia="Nunito" w:cs="Nunito"/>
          <w:color w:val="000000" w:themeColor="text1"/>
          <w:sz w:val="20"/>
          <w:rPrChange w:author="Craig Parker" w:date="2024-08-07T12:23:00Z" w16du:dateUtc="2024-08-07T10:23:00Z" w:id="1250">
            <w:rPr>
              <w:rFonts w:ascii="Nunito" w:hAnsi="Nunito" w:eastAsia="Nunito" w:cs="Nunito"/>
            </w:rPr>
          </w:rPrChange>
        </w:rPr>
        <w:t xml:space="preserve"> </w:t>
      </w:r>
      <w:del w:author="Craig Parker" w:date="2024-07-16T11:00:00Z" w:id="1251">
        <w:r w:rsidRPr="002E4822" w:rsidDel="0063411E">
          <w:rPr>
            <w:rFonts w:ascii="Nunito" w:hAnsi="Nunito" w:eastAsia="Nunito" w:cs="Nunito"/>
            <w:color w:val="000000" w:themeColor="text1"/>
            <w:sz w:val="20"/>
            <w:rPrChange w:author="Craig Parker" w:date="2024-08-07T12:23:00Z" w16du:dateUtc="2024-08-07T10:23:00Z" w:id="1252">
              <w:rPr>
                <w:rFonts w:ascii="Nunito" w:hAnsi="Nunito" w:eastAsia="Nunito" w:cs="Nunito"/>
              </w:rPr>
            </w:rPrChange>
          </w:rPr>
          <w:delText>restricted access repositories (e.g. South African census data, GCRO Quality of Life Surveys).  Primary copies will be indexed and stored on CSAG/UCT data storage but versions may already exist/</w:delText>
        </w:r>
      </w:del>
      <w:ins w:author="Craig Parker" w:date="2024-07-16T11:00:00Z" w:id="1253">
        <w:r w:rsidRPr="002E4822" w:rsidR="0063411E">
          <w:rPr>
            <w:rFonts w:ascii="Nunito" w:hAnsi="Nunito" w:eastAsia="Nunito" w:cs="Nunito"/>
            <w:color w:val="000000" w:themeColor="text1"/>
            <w:sz w:val="20"/>
            <w:rPrChange w:author="Craig Parker" w:date="2024-08-07T12:23:00Z" w16du:dateUtc="2024-08-07T10:23:00Z" w:id="1254">
              <w:rPr>
                <w:rFonts w:ascii="Nunito" w:hAnsi="Nunito" w:eastAsia="Nunito" w:cs="Nunito"/>
              </w:rPr>
            </w:rPrChange>
          </w:rPr>
          <w:t xml:space="preserve">restricted-access repositories (e.g., South African census data and GCRO Quality of Life Surveys). Primary copies will be indexed and stored on CSAG/UCT data storage, but versions may already exist or </w:t>
        </w:r>
      </w:ins>
      <w:r w:rsidRPr="002E4822">
        <w:rPr>
          <w:rFonts w:ascii="Nunito" w:hAnsi="Nunito" w:eastAsia="Nunito" w:cs="Nunito"/>
          <w:color w:val="000000" w:themeColor="text1"/>
          <w:sz w:val="20"/>
          <w:rPrChange w:author="Craig Parker" w:date="2024-08-07T12:23:00Z" w16du:dateUtc="2024-08-07T10:23:00Z" w:id="1255">
            <w:rPr>
              <w:rFonts w:ascii="Nunito" w:hAnsi="Nunito" w:eastAsia="Nunito" w:cs="Nunito"/>
            </w:rPr>
          </w:rPrChange>
        </w:rPr>
        <w:t>can be uploaded on IBM</w:t>
      </w:r>
      <w:ins w:author="Craig Parker" w:date="2024-07-16T11:00:00Z" w:id="1256">
        <w:r w:rsidRPr="002E4822" w:rsidR="0063411E">
          <w:rPr>
            <w:rFonts w:ascii="Nunito" w:hAnsi="Nunito" w:eastAsia="Nunito" w:cs="Nunito"/>
            <w:color w:val="000000" w:themeColor="text1"/>
            <w:sz w:val="20"/>
            <w:rPrChange w:author="Craig Parker" w:date="2024-08-07T12:23:00Z" w16du:dateUtc="2024-08-07T10:23:00Z" w:id="1257">
              <w:rPr>
                <w:rFonts w:ascii="Nunito" w:hAnsi="Nunito" w:eastAsia="Nunito" w:cs="Nunito"/>
              </w:rPr>
            </w:rPrChange>
          </w:rPr>
          <w:t>’s system</w:t>
        </w:r>
      </w:ins>
      <w:del w:author="Craig Parker" w:date="2024-07-16T11:00:00Z" w:id="1258">
        <w:r w:rsidRPr="002E4822" w:rsidDel="0063411E">
          <w:rPr>
            <w:rFonts w:ascii="Nunito" w:hAnsi="Nunito" w:eastAsia="Nunito" w:cs="Nunito"/>
            <w:color w:val="000000" w:themeColor="text1"/>
            <w:sz w:val="20"/>
            <w:rPrChange w:author="Craig Parker" w:date="2024-08-07T12:23:00Z" w16du:dateUtc="2024-08-07T10:23:00Z" w:id="1259">
              <w:rPr>
                <w:rFonts w:ascii="Nunito" w:hAnsi="Nunito" w:eastAsia="Nunito" w:cs="Nunito"/>
              </w:rPr>
            </w:rPrChange>
          </w:rPr>
          <w:delText xml:space="preserve"> PAIRS</w:delText>
        </w:r>
      </w:del>
      <w:r w:rsidRPr="002E4822">
        <w:rPr>
          <w:rFonts w:ascii="Nunito" w:hAnsi="Nunito" w:eastAsia="Nunito" w:cs="Nunito"/>
          <w:color w:val="000000" w:themeColor="text1"/>
          <w:sz w:val="20"/>
          <w:rPrChange w:author="Craig Parker" w:date="2024-08-07T12:23:00Z" w16du:dateUtc="2024-08-07T10:23:00Z" w:id="1260">
            <w:rPr>
              <w:rFonts w:ascii="Nunito" w:hAnsi="Nunito" w:eastAsia="Nunito" w:cs="Nunito"/>
            </w:rPr>
          </w:rPrChange>
        </w:rPr>
        <w:t xml:space="preserve"> to enable analysis through </w:t>
      </w:r>
      <w:commentRangeStart w:id="1261"/>
      <w:r w:rsidRPr="002E4822">
        <w:rPr>
          <w:rFonts w:ascii="Nunito" w:hAnsi="Nunito" w:eastAsia="Nunito" w:cs="Nunito"/>
          <w:color w:val="000000" w:themeColor="text1"/>
          <w:sz w:val="20"/>
          <w:rPrChange w:author="Craig Parker" w:date="2024-08-07T12:23:00Z" w16du:dateUtc="2024-08-07T10:23:00Z" w:id="1262">
            <w:rPr>
              <w:rFonts w:ascii="Nunito" w:hAnsi="Nunito" w:eastAsia="Nunito" w:cs="Nunito"/>
            </w:rPr>
          </w:rPrChange>
        </w:rPr>
        <w:t>PAIRS</w:t>
      </w:r>
      <w:commentRangeEnd w:id="1261"/>
      <w:r w:rsidRPr="002E4822" w:rsidR="00EE434A">
        <w:rPr>
          <w:rStyle w:val="CommentReference"/>
          <w:rFonts w:ascii="Nunito" w:hAnsi="Nunito"/>
          <w:color w:val="000000" w:themeColor="text1"/>
          <w:sz w:val="20"/>
          <w:szCs w:val="20"/>
          <w:rPrChange w:author="Craig Parker" w:date="2024-08-07T12:23:00Z" w16du:dateUtc="2024-08-07T10:23:00Z" w:id="1263">
            <w:rPr>
              <w:rStyle w:val="CommentReference"/>
            </w:rPr>
          </w:rPrChange>
        </w:rPr>
        <w:commentReference w:id="1261"/>
      </w:r>
      <w:r w:rsidRPr="002E4822">
        <w:rPr>
          <w:rFonts w:ascii="Nunito" w:hAnsi="Nunito" w:eastAsia="Nunito" w:cs="Nunito"/>
          <w:color w:val="000000" w:themeColor="text1"/>
          <w:sz w:val="20"/>
          <w:rPrChange w:author="Craig Parker" w:date="2024-08-07T12:23:00Z" w16du:dateUtc="2024-08-07T10:23:00Z" w:id="1264">
            <w:rPr>
              <w:rFonts w:ascii="Nunito" w:hAnsi="Nunito" w:eastAsia="Nunito" w:cs="Nunito"/>
            </w:rPr>
          </w:rPrChange>
        </w:rPr>
        <w:t>.</w:t>
      </w:r>
    </w:p>
    <w:p w:rsidRPr="002E4822" w:rsidR="007813F4" w:rsidRDefault="007813F4" w14:paraId="0000009D" w14:textId="77777777">
      <w:pPr>
        <w:ind w:left="720"/>
        <w:rPr>
          <w:rFonts w:ascii="Nunito" w:hAnsi="Nunito" w:eastAsia="Nunito" w:cs="Nunito"/>
          <w:color w:val="000000" w:themeColor="text1"/>
          <w:sz w:val="20"/>
          <w:rPrChange w:author="Craig Parker" w:date="2024-08-07T12:23:00Z" w16du:dateUtc="2024-08-07T10:23:00Z" w:id="1265">
            <w:rPr>
              <w:rFonts w:ascii="Nunito" w:hAnsi="Nunito" w:eastAsia="Nunito" w:cs="Nunito"/>
            </w:rPr>
          </w:rPrChange>
        </w:rPr>
      </w:pPr>
    </w:p>
    <w:p w:rsidRPr="002E4822" w:rsidR="007813F4" w:rsidRDefault="009511AE" w14:paraId="0000009E" w14:textId="741467F7">
      <w:pPr>
        <w:ind w:left="720"/>
        <w:rPr>
          <w:rFonts w:ascii="Nunito" w:hAnsi="Nunito" w:eastAsia="Nunito" w:cs="Nunito"/>
          <w:color w:val="000000" w:themeColor="text1"/>
          <w:sz w:val="20"/>
          <w:rPrChange w:author="Craig Parker" w:date="2024-08-07T12:23:00Z" w16du:dateUtc="2024-08-07T10:23:00Z" w:id="1266">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267">
            <w:rPr>
              <w:rFonts w:ascii="Nunito" w:hAnsi="Nunito" w:eastAsia="Nunito" w:cs="Nunito"/>
            </w:rPr>
          </w:rPrChange>
        </w:rPr>
        <w:t xml:space="preserve">South African census data is already available through the UCT </w:t>
      </w:r>
      <w:proofErr w:type="spellStart"/>
      <w:r w:rsidRPr="002E4822">
        <w:rPr>
          <w:rFonts w:ascii="Nunito" w:hAnsi="Nunito" w:eastAsia="Nunito" w:cs="Nunito"/>
          <w:color w:val="000000" w:themeColor="text1"/>
          <w:sz w:val="20"/>
          <w:rPrChange w:author="Craig Parker" w:date="2024-08-07T12:23:00Z" w16du:dateUtc="2024-08-07T10:23:00Z" w:id="1268">
            <w:rPr>
              <w:rFonts w:ascii="Nunito" w:hAnsi="Nunito" w:eastAsia="Nunito" w:cs="Nunito"/>
            </w:rPr>
          </w:rPrChange>
        </w:rPr>
        <w:t>DataFirst</w:t>
      </w:r>
      <w:proofErr w:type="spellEnd"/>
      <w:r w:rsidRPr="002E4822">
        <w:rPr>
          <w:rFonts w:ascii="Nunito" w:hAnsi="Nunito" w:eastAsia="Nunito" w:cs="Nunito"/>
          <w:color w:val="000000" w:themeColor="text1"/>
          <w:sz w:val="20"/>
          <w:rPrChange w:author="Craig Parker" w:date="2024-08-07T12:23:00Z" w16du:dateUtc="2024-08-07T10:23:00Z" w:id="1269">
            <w:rPr>
              <w:rFonts w:ascii="Nunito" w:hAnsi="Nunito" w:eastAsia="Nunito" w:cs="Nunito"/>
            </w:rPr>
          </w:rPrChange>
        </w:rPr>
        <w:t xml:space="preserve"> data repository</w:t>
      </w:r>
      <w:del w:author="Craig Parker" w:date="2024-07-08T11:49:00Z" w:id="1270">
        <w:r w:rsidRPr="002E4822" w:rsidDel="00D30C12">
          <w:rPr>
            <w:rFonts w:ascii="Nunito" w:hAnsi="Nunito" w:eastAsia="Nunito" w:cs="Nunito"/>
            <w:color w:val="000000" w:themeColor="text1"/>
            <w:sz w:val="20"/>
            <w:rPrChange w:author="Craig Parker" w:date="2024-08-07T12:23:00Z" w16du:dateUtc="2024-08-07T10:23:00Z" w:id="1271">
              <w:rPr>
                <w:rFonts w:ascii="Nunito" w:hAnsi="Nunito" w:eastAsia="Nunito" w:cs="Nunito"/>
              </w:rPr>
            </w:rPrChange>
          </w:rPr>
          <w:delText xml:space="preserve"> and GCRO QoS data is available through the GCRO open data platform as well as through direct</w:delText>
        </w:r>
      </w:del>
      <w:ins w:author="Craig Parker" w:date="2024-07-08T11:49:00Z" w:id="1272">
        <w:r w:rsidRPr="002E4822" w:rsidR="00D30C12">
          <w:rPr>
            <w:rFonts w:ascii="Nunito" w:hAnsi="Nunito" w:eastAsia="Nunito" w:cs="Nunito"/>
            <w:color w:val="000000" w:themeColor="text1"/>
            <w:sz w:val="20"/>
            <w:rPrChange w:author="Craig Parker" w:date="2024-08-07T12:23:00Z" w16du:dateUtc="2024-08-07T10:23:00Z" w:id="1273">
              <w:rPr>
                <w:rFonts w:ascii="Nunito" w:hAnsi="Nunito" w:eastAsia="Nunito" w:cs="Nunito"/>
              </w:rPr>
            </w:rPrChange>
          </w:rPr>
          <w:t>, and GCRO QoS data is available through the GCRO open data platform, which directs</w:t>
        </w:r>
      </w:ins>
      <w:r w:rsidRPr="002E4822">
        <w:rPr>
          <w:rFonts w:ascii="Nunito" w:hAnsi="Nunito" w:eastAsia="Nunito" w:cs="Nunito"/>
          <w:color w:val="000000" w:themeColor="text1"/>
          <w:sz w:val="20"/>
          <w:rPrChange w:author="Craig Parker" w:date="2024-08-07T12:23:00Z" w16du:dateUtc="2024-08-07T10:23:00Z" w:id="1274">
            <w:rPr>
              <w:rFonts w:ascii="Nunito" w:hAnsi="Nunito" w:eastAsia="Nunito" w:cs="Nunito"/>
            </w:rPr>
          </w:rPrChange>
        </w:rPr>
        <w:t xml:space="preserve"> queries with GCRO.</w:t>
      </w:r>
    </w:p>
    <w:p w:rsidRPr="002E4822" w:rsidR="007813F4" w:rsidRDefault="007813F4" w14:paraId="0000009F" w14:textId="77777777">
      <w:pPr>
        <w:ind w:left="720"/>
        <w:rPr>
          <w:rFonts w:ascii="Nunito" w:hAnsi="Nunito" w:eastAsia="Nunito" w:cs="Nunito"/>
          <w:color w:val="000000" w:themeColor="text1"/>
          <w:sz w:val="20"/>
          <w:rPrChange w:author="Craig Parker" w:date="2024-08-07T12:23:00Z" w16du:dateUtc="2024-08-07T10:23:00Z" w:id="1275">
            <w:rPr>
              <w:rFonts w:ascii="Nunito" w:hAnsi="Nunito" w:eastAsia="Nunito" w:cs="Nunito"/>
            </w:rPr>
          </w:rPrChange>
        </w:rPr>
      </w:pPr>
    </w:p>
    <w:p w:rsidRPr="002E4822" w:rsidR="007813F4" w:rsidRDefault="009511AE" w14:paraId="000000A0" w14:textId="6FD36346">
      <w:pPr>
        <w:ind w:left="720"/>
        <w:rPr>
          <w:rFonts w:ascii="Nunito" w:hAnsi="Nunito" w:eastAsia="Nunito" w:cs="Nunito"/>
          <w:color w:val="000000" w:themeColor="text1"/>
          <w:sz w:val="20"/>
          <w:rPrChange w:author="Craig Parker" w:date="2024-08-07T12:23:00Z" w16du:dateUtc="2024-08-07T10:23:00Z" w:id="1276">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277">
            <w:rPr>
              <w:rFonts w:ascii="Nunito" w:hAnsi="Nunito" w:eastAsia="Nunito" w:cs="Nunito"/>
            </w:rPr>
          </w:rPrChange>
        </w:rPr>
        <w:t xml:space="preserve">South African census data is aggregated </w:t>
      </w:r>
      <w:del w:author="Craig Parker" w:date="2024-07-08T11:49:00Z" w:id="1278">
        <w:r w:rsidRPr="002E4822" w:rsidDel="00D30C12">
          <w:rPr>
            <w:rFonts w:ascii="Nunito" w:hAnsi="Nunito" w:eastAsia="Nunito" w:cs="Nunito"/>
            <w:color w:val="000000" w:themeColor="text1"/>
            <w:sz w:val="20"/>
            <w:rPrChange w:author="Craig Parker" w:date="2024-08-07T12:23:00Z" w16du:dateUtc="2024-08-07T10:23:00Z" w:id="1279">
              <w:rPr>
                <w:rFonts w:ascii="Nunito" w:hAnsi="Nunito" w:eastAsia="Nunito" w:cs="Nunito"/>
              </w:rPr>
            </w:rPrChange>
          </w:rPr>
          <w:delText xml:space="preserve">up to small areas and so does not constitute personally identifiable data.  GCRO Quality of Life survey data is likewise </w:delText>
        </w:r>
      </w:del>
      <w:ins w:author="Craig Parker" w:date="2024-07-09T11:37:00Z" w:id="1280">
        <w:r w:rsidRPr="002E4822" w:rsidR="002116FB">
          <w:rPr>
            <w:rFonts w:ascii="Nunito" w:hAnsi="Nunito" w:eastAsia="Nunito" w:cs="Nunito"/>
            <w:color w:val="000000" w:themeColor="text1"/>
            <w:sz w:val="20"/>
            <w:rPrChange w:author="Craig Parker" w:date="2024-08-07T12:23:00Z" w16du:dateUtc="2024-08-07T10:23:00Z" w:id="1281">
              <w:rPr>
                <w:rFonts w:ascii="Nunito" w:hAnsi="Nunito" w:eastAsia="Nunito" w:cs="Nunito"/>
              </w:rPr>
            </w:rPrChange>
          </w:rPr>
          <w:t>into</w:t>
        </w:r>
      </w:ins>
      <w:ins w:author="Craig Parker" w:date="2024-07-08T11:49:00Z" w:id="1282">
        <w:r w:rsidRPr="002E4822" w:rsidR="00D30C12">
          <w:rPr>
            <w:rFonts w:ascii="Nunito" w:hAnsi="Nunito" w:eastAsia="Nunito" w:cs="Nunito"/>
            <w:color w:val="000000" w:themeColor="text1"/>
            <w:sz w:val="20"/>
            <w:rPrChange w:author="Craig Parker" w:date="2024-08-07T12:23:00Z" w16du:dateUtc="2024-08-07T10:23:00Z" w:id="1283">
              <w:rPr>
                <w:rFonts w:ascii="Nunito" w:hAnsi="Nunito" w:eastAsia="Nunito" w:cs="Nunito"/>
              </w:rPr>
            </w:rPrChange>
          </w:rPr>
          <w:t xml:space="preserve"> small areas and does not constitute personally identifiable data. Likewise, GCRO Quality of Life survey data is </w:t>
        </w:r>
      </w:ins>
      <w:r w:rsidRPr="002E4822">
        <w:rPr>
          <w:rFonts w:ascii="Nunito" w:hAnsi="Nunito" w:eastAsia="Nunito" w:cs="Nunito"/>
          <w:color w:val="000000" w:themeColor="text1"/>
          <w:sz w:val="20"/>
          <w:rPrChange w:author="Craig Parker" w:date="2024-08-07T12:23:00Z" w16du:dateUtc="2024-08-07T10:23:00Z" w:id="1284">
            <w:rPr>
              <w:rFonts w:ascii="Nunito" w:hAnsi="Nunito" w:eastAsia="Nunito" w:cs="Nunito"/>
            </w:rPr>
          </w:rPrChange>
        </w:rPr>
        <w:t>aggregated to small areas and does not constitute personally identifiable sensitive data.</w:t>
      </w:r>
    </w:p>
    <w:p w:rsidRPr="002E4822" w:rsidR="007813F4" w:rsidRDefault="009511AE" w14:paraId="000000A1" w14:textId="77777777">
      <w:pPr>
        <w:ind w:left="720"/>
        <w:rPr>
          <w:rFonts w:ascii="Nunito" w:hAnsi="Nunito" w:eastAsia="Nunito" w:cs="Nunito"/>
          <w:color w:val="000000" w:themeColor="text1"/>
          <w:sz w:val="20"/>
          <w:rPrChange w:author="Craig Parker" w:date="2024-08-07T12:23:00Z" w16du:dateUtc="2024-08-07T10:23:00Z" w:id="128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1286">
            <w:rPr>
              <w:rFonts w:ascii="Nunito" w:hAnsi="Nunito" w:eastAsia="Nunito" w:cs="Nunito"/>
            </w:rPr>
          </w:rPrChange>
        </w:rPr>
        <w:br/>
      </w:r>
    </w:p>
    <w:p w:rsidRPr="002E4822" w:rsidR="007813F4" w:rsidDel="00D30C12" w:rsidRDefault="00000000" w14:paraId="000000A2" w14:textId="5DEBEB3E">
      <w:pPr>
        <w:numPr>
          <w:ilvl w:val="0"/>
          <w:numId w:val="14"/>
        </w:numPr>
        <w:rPr>
          <w:del w:author="Craig Parker" w:date="2024-07-08T11:50:00Z" w:id="1287"/>
          <w:rFonts w:ascii="Nunito" w:hAnsi="Nunito"/>
          <w:color w:val="000000" w:themeColor="text1"/>
          <w:sz w:val="20"/>
          <w:rPrChange w:author="Craig Parker" w:date="2024-08-07T12:23:00Z" w16du:dateUtc="2024-08-07T10:23:00Z" w:id="1288">
            <w:rPr>
              <w:del w:author="Craig Parker" w:date="2024-07-08T11:50:00Z" w:id="1289"/>
            </w:rPr>
          </w:rPrChange>
        </w:rPr>
      </w:pPr>
      <w:del w:author="Craig Parker" w:date="2024-07-08T11:50:00Z" w:id="1290">
        <w:r w:rsidRPr="002E4822" w:rsidDel="3E93EB8D">
          <w:rPr>
            <w:rFonts w:ascii="Nunito" w:hAnsi="Nunito" w:eastAsia="Nunito" w:cs="Nunito"/>
            <w:b/>
            <w:bCs/>
            <w:color w:val="000000" w:themeColor="text1"/>
            <w:sz w:val="20"/>
            <w:highlight w:val="yellow"/>
            <w:rPrChange w:author="Craig Parker" w:date="2024-08-07T12:23:00Z" w16du:dateUtc="2024-08-07T10:23:00Z" w:id="1291">
              <w:rPr>
                <w:rFonts w:ascii="Nunito" w:hAnsi="Nunito" w:eastAsia="Nunito" w:cs="Nunito"/>
                <w:b/>
                <w:bCs/>
              </w:rPr>
            </w:rPrChange>
          </w:rPr>
          <w:delText>Social media data</w:delText>
        </w:r>
      </w:del>
      <w:r w:rsidRPr="002E4822">
        <w:rPr>
          <w:rFonts w:ascii="Nunito" w:hAnsi="Nunito"/>
          <w:color w:val="000000" w:themeColor="text1"/>
          <w:sz w:val="20"/>
          <w:rPrChange w:author="Craig Parker" w:date="2024-08-07T12:23:00Z" w16du:dateUtc="2024-08-07T10:23:00Z" w:id="1292">
            <w:rPr/>
          </w:rPrChange>
        </w:rPr>
        <w:br/>
      </w:r>
      <w:del w:author="Craig Parker" w:date="2024-07-08T11:50:00Z" w:id="1293">
        <w:r w:rsidRPr="002E4822" w:rsidDel="3E93EB8D">
          <w:rPr>
            <w:rFonts w:ascii="Nunito" w:hAnsi="Nunito" w:eastAsia="Nunito" w:cs="Nunito"/>
            <w:color w:val="000000" w:themeColor="text1"/>
            <w:sz w:val="20"/>
            <w:highlight w:val="yellow"/>
            <w:rPrChange w:author="Craig Parker" w:date="2024-08-07T12:23:00Z" w16du:dateUtc="2024-08-07T10:23:00Z" w:id="1294">
              <w:rPr>
                <w:rFonts w:ascii="Nunito" w:hAnsi="Nunito" w:eastAsia="Nunito" w:cs="Nunito"/>
              </w:rPr>
            </w:rPrChange>
          </w:rPr>
          <w:delText>These data represent activity on various social media platforms, initially Twitter.  Other data that will be investigated will be the Google Search trends and the Facebook mobility data.</w:delText>
        </w:r>
      </w:del>
      <w:r w:rsidRPr="002E4822">
        <w:rPr>
          <w:rFonts w:ascii="Nunito" w:hAnsi="Nunito"/>
          <w:color w:val="000000" w:themeColor="text1"/>
          <w:sz w:val="20"/>
          <w:rPrChange w:author="Craig Parker" w:date="2024-08-07T12:23:00Z" w16du:dateUtc="2024-08-07T10:23:00Z" w:id="1295">
            <w:rPr/>
          </w:rPrChange>
        </w:rPr>
        <w:br/>
      </w:r>
      <w:r w:rsidRPr="002E4822">
        <w:rPr>
          <w:rFonts w:ascii="Nunito" w:hAnsi="Nunito"/>
          <w:color w:val="000000" w:themeColor="text1"/>
          <w:sz w:val="20"/>
          <w:rPrChange w:author="Craig Parker" w:date="2024-08-07T12:23:00Z" w16du:dateUtc="2024-08-07T10:23:00Z" w:id="1296">
            <w:rPr/>
          </w:rPrChange>
        </w:rPr>
        <w:br/>
      </w:r>
      <w:del w:author="Craig Parker" w:date="2024-07-08T11:50:00Z" w:id="1297">
        <w:r w:rsidRPr="002E4822" w:rsidDel="3E93EB8D">
          <w:rPr>
            <w:rFonts w:ascii="Nunito" w:hAnsi="Nunito" w:eastAsia="Nunito" w:cs="Nunito"/>
            <w:color w:val="000000" w:themeColor="text1"/>
            <w:sz w:val="20"/>
            <w:highlight w:val="yellow"/>
            <w:rPrChange w:author="Craig Parker" w:date="2024-08-07T12:23:00Z" w16du:dateUtc="2024-08-07T10:23:00Z" w:id="1298">
              <w:rPr>
                <w:rFonts w:ascii="Nunito" w:hAnsi="Nunito" w:eastAsia="Nunito" w:cs="Nunito"/>
              </w:rPr>
            </w:rPrChange>
          </w:rPr>
          <w:delText>This is part of a preliminary exploration of the use of social media data to analyze public perceptions.  The use of Twitter tweets as data for social media analysis is well described under the Twitter research agreements in order to avoid access or inappropriate use of personally identifiable data.</w:delText>
        </w:r>
      </w:del>
      <w:r w:rsidRPr="002E4822">
        <w:rPr>
          <w:rFonts w:ascii="Nunito" w:hAnsi="Nunito"/>
          <w:color w:val="000000" w:themeColor="text1"/>
          <w:sz w:val="20"/>
          <w:rPrChange w:author="Craig Parker" w:date="2024-08-07T12:23:00Z" w16du:dateUtc="2024-08-07T10:23:00Z" w:id="1299">
            <w:rPr/>
          </w:rPrChange>
        </w:rPr>
        <w:br/>
      </w:r>
      <w:r w:rsidRPr="002E4822">
        <w:rPr>
          <w:rFonts w:ascii="Nunito" w:hAnsi="Nunito"/>
          <w:color w:val="000000" w:themeColor="text1"/>
          <w:sz w:val="20"/>
          <w:rPrChange w:author="Craig Parker" w:date="2024-08-07T12:23:00Z" w16du:dateUtc="2024-08-07T10:23:00Z" w:id="1300">
            <w:rPr/>
          </w:rPrChange>
        </w:rPr>
        <w:br/>
      </w:r>
      <w:del w:author="Craig Parker" w:date="2024-07-08T11:50:00Z" w:id="1301">
        <w:r w:rsidRPr="002E4822" w:rsidDel="3E93EB8D">
          <w:rPr>
            <w:rFonts w:ascii="Nunito" w:hAnsi="Nunito" w:eastAsia="Nunito" w:cs="Nunito"/>
            <w:color w:val="000000" w:themeColor="text1"/>
            <w:sz w:val="20"/>
            <w:highlight w:val="yellow"/>
            <w:rPrChange w:author="Craig Parker" w:date="2024-08-07T12:23:00Z" w16du:dateUtc="2024-08-07T10:23:00Z" w:id="1302">
              <w:rPr>
                <w:rFonts w:ascii="Nunito" w:hAnsi="Nunito" w:eastAsia="Nunito" w:cs="Nunito"/>
              </w:rPr>
            </w:rPrChange>
          </w:rPr>
          <w:delText xml:space="preserve">Google search trends and mobility data are openly available data and is not associated with individuals. Social media data will not be used in RP1 and RP2 activities, but may be used in a Pilot Project during the course of the study. </w:delText>
        </w:r>
      </w:del>
    </w:p>
    <w:p w:rsidRPr="002E4822" w:rsidR="007813F4" w:rsidRDefault="007813F4" w14:paraId="000000A3" w14:textId="77777777">
      <w:pPr>
        <w:rPr>
          <w:rFonts w:ascii="Nunito" w:hAnsi="Nunito" w:eastAsia="Nunito" w:cs="Nunito"/>
          <w:color w:val="000000" w:themeColor="text1"/>
          <w:sz w:val="20"/>
          <w:rPrChange w:author="Craig Parker" w:date="2024-08-07T12:23:00Z" w16du:dateUtc="2024-08-07T10:23:00Z" w:id="1303">
            <w:rPr>
              <w:rFonts w:ascii="Nunito" w:hAnsi="Nunito" w:eastAsia="Nunito" w:cs="Nunito"/>
            </w:rPr>
          </w:rPrChange>
        </w:rPr>
      </w:pPr>
    </w:p>
    <w:p w:rsidRPr="002E4822" w:rsidR="007813F4" w:rsidRDefault="007813F4" w14:paraId="000000A4" w14:textId="77777777">
      <w:pPr>
        <w:rPr>
          <w:rFonts w:ascii="Nunito" w:hAnsi="Nunito" w:eastAsia="Nunito" w:cs="Nunito"/>
          <w:color w:val="000000" w:themeColor="text1"/>
          <w:sz w:val="20"/>
          <w:rPrChange w:author="Craig Parker" w:date="2024-08-07T12:23:00Z" w16du:dateUtc="2024-08-07T10:23:00Z" w:id="1304">
            <w:rPr>
              <w:rFonts w:ascii="Nunito" w:hAnsi="Nunito" w:eastAsia="Nunito" w:cs="Nunito"/>
            </w:rPr>
          </w:rPrChange>
        </w:rPr>
      </w:pPr>
    </w:p>
    <w:p w:rsidRPr="002E4822" w:rsidR="007813F4" w:rsidRDefault="009511AE" w14:paraId="000000A5" w14:textId="77777777">
      <w:pPr>
        <w:pStyle w:val="Heading1"/>
        <w:rPr>
          <w:rFonts w:ascii="Nunito" w:hAnsi="Nunito" w:eastAsia="Nunito" w:cs="Nunito"/>
          <w:color w:val="000000" w:themeColor="text1"/>
          <w:sz w:val="20"/>
          <w:szCs w:val="20"/>
          <w:rPrChange w:author="Craig Parker" w:date="2024-08-07T12:23:00Z" w16du:dateUtc="2024-08-07T10:23:00Z" w:id="1305">
            <w:rPr>
              <w:rFonts w:ascii="Nunito" w:hAnsi="Nunito" w:eastAsia="Nunito" w:cs="Nunito"/>
            </w:rPr>
          </w:rPrChange>
        </w:rPr>
      </w:pPr>
      <w:bookmarkStart w:name="_heading=h.s23cq8k0qfo7" w:colFirst="0" w:colLast="0" w:id="1306"/>
      <w:bookmarkEnd w:id="1306"/>
      <w:r w:rsidRPr="002E4822">
        <w:rPr>
          <w:rFonts w:ascii="Nunito" w:hAnsi="Nunito"/>
          <w:color w:val="000000" w:themeColor="text1"/>
          <w:sz w:val="20"/>
          <w:szCs w:val="20"/>
          <w:rPrChange w:author="Craig Parker" w:date="2024-08-07T12:23:00Z" w16du:dateUtc="2024-08-07T10:23:00Z" w:id="1307">
            <w:rPr/>
          </w:rPrChange>
        </w:rPr>
        <w:br w:type="page"/>
      </w:r>
    </w:p>
    <w:p w:rsidRPr="00896612" w:rsidR="007813F4" w:rsidP="00DB421E" w:rsidRDefault="00896612" w14:paraId="000000A6" w14:textId="625F0194">
      <w:pPr>
        <w:pStyle w:val="Heading1"/>
        <w:rPr>
          <w:rFonts w:eastAsia="Nunito"/>
          <w:rPrChange w:author="Craig Parker" w:date="2024-08-07T12:23:00Z" w16du:dateUtc="2024-08-07T10:23:00Z" w:id="1308">
            <w:rPr>
              <w:rFonts w:ascii="Nunito" w:hAnsi="Nunito" w:eastAsia="Nunito" w:cs="Nunito"/>
            </w:rPr>
          </w:rPrChange>
        </w:rPr>
      </w:pPr>
      <w:bookmarkStart w:name="_Toc172635206" w:id="1309"/>
      <w:bookmarkStart w:name="_Toc173777778" w:id="1310"/>
      <w:bookmarkStart w:name="_Toc173963654" w:id="1311"/>
      <w:r>
        <w:rPr>
          <w:rFonts w:eastAsia="Nunito"/>
        </w:rPr>
        <w:t xml:space="preserve">5. </w:t>
      </w:r>
      <w:r w:rsidRPr="00896612" w:rsidR="52A8C99F">
        <w:rPr>
          <w:rFonts w:eastAsia="Nunito"/>
          <w:rPrChange w:author="Craig Parker" w:date="2024-08-07T12:23:00Z" w16du:dateUtc="2024-08-07T10:23:00Z" w:id="1312">
            <w:rPr>
              <w:rFonts w:ascii="Nunito" w:hAnsi="Nunito" w:eastAsia="Nunito" w:cs="Nunito"/>
            </w:rPr>
          </w:rPrChange>
        </w:rPr>
        <w:t xml:space="preserve">Data </w:t>
      </w:r>
      <w:commentRangeStart w:id="1313"/>
      <w:r w:rsidRPr="00896612" w:rsidR="52A8C99F">
        <w:rPr>
          <w:rFonts w:eastAsia="Nunito"/>
          <w:rPrChange w:author="Craig Parker" w:date="2024-08-07T12:23:00Z" w16du:dateUtc="2024-08-07T10:23:00Z" w:id="1314">
            <w:rPr>
              <w:rFonts w:ascii="Nunito" w:hAnsi="Nunito" w:eastAsia="Nunito" w:cs="Nunito"/>
            </w:rPr>
          </w:rPrChange>
        </w:rPr>
        <w:t>management</w:t>
      </w:r>
      <w:commentRangeEnd w:id="1313"/>
      <w:r w:rsidRPr="00896612" w:rsidR="6E1C0E23">
        <w:rPr>
          <w:rStyle w:val="CommentReference"/>
          <w:sz w:val="40"/>
          <w:szCs w:val="40"/>
          <w:rPrChange w:author="Craig Parker" w:date="2024-08-07T12:23:00Z" w16du:dateUtc="2024-08-07T10:23:00Z" w:id="1315">
            <w:rPr>
              <w:rStyle w:val="CommentReference"/>
            </w:rPr>
          </w:rPrChange>
        </w:rPr>
        <w:commentReference w:id="1313"/>
      </w:r>
      <w:r w:rsidRPr="00896612" w:rsidR="52A8C99F">
        <w:rPr>
          <w:rFonts w:eastAsia="Nunito"/>
          <w:rPrChange w:author="Craig Parker" w:date="2024-08-07T12:23:00Z" w16du:dateUtc="2024-08-07T10:23:00Z" w:id="1316">
            <w:rPr>
              <w:rFonts w:ascii="Nunito" w:hAnsi="Nunito" w:eastAsia="Nunito" w:cs="Nunito"/>
            </w:rPr>
          </w:rPrChange>
        </w:rPr>
        <w:t xml:space="preserve"> workflow</w:t>
      </w:r>
      <w:bookmarkEnd w:id="1309"/>
      <w:bookmarkEnd w:id="1310"/>
      <w:bookmarkEnd w:id="1311"/>
    </w:p>
    <w:p w:rsidR="007813F4" w:rsidRDefault="009511AE" w14:paraId="000000A7" w14:textId="42DAEE06">
      <w:pPr>
        <w:rPr>
          <w:rFonts w:ascii="Nunito" w:hAnsi="Nunito" w:eastAsia="Nunito" w:cs="Nunito"/>
          <w:color w:val="000000" w:themeColor="text1"/>
          <w:sz w:val="20"/>
        </w:rPr>
      </w:pPr>
      <w:r w:rsidRPr="002E4822">
        <w:rPr>
          <w:rFonts w:ascii="Nunito" w:hAnsi="Nunito" w:eastAsia="Nunito" w:cs="Nunito"/>
          <w:color w:val="000000" w:themeColor="text1"/>
          <w:sz w:val="20"/>
          <w:rPrChange w:author="Craig Parker" w:date="2024-08-07T12:23:00Z" w16du:dateUtc="2024-08-07T10:23:00Z" w:id="1317">
            <w:rPr>
              <w:rFonts w:ascii="Nunito" w:hAnsi="Nunito" w:eastAsia="Nunito" w:cs="Nunito"/>
            </w:rPr>
          </w:rPrChange>
        </w:rPr>
        <w:t xml:space="preserve">Figure 1 below maps out the data processing workflow. </w:t>
      </w:r>
      <w:del w:author="Craig Parker" w:date="2024-07-09T11:37:00Z" w:id="1318">
        <w:r w:rsidRPr="002E4822" w:rsidDel="002116FB">
          <w:rPr>
            <w:rFonts w:ascii="Nunito" w:hAnsi="Nunito" w:eastAsia="Nunito" w:cs="Nunito"/>
            <w:color w:val="000000" w:themeColor="text1"/>
            <w:sz w:val="20"/>
            <w:rPrChange w:author="Craig Parker" w:date="2024-08-07T12:23:00Z" w16du:dateUtc="2024-08-07T10:23:00Z" w:id="1319">
              <w:rPr>
                <w:rFonts w:ascii="Nunito" w:hAnsi="Nunito" w:eastAsia="Nunito" w:cs="Nunito"/>
              </w:rPr>
            </w:rPrChange>
          </w:rPr>
          <w:delText xml:space="preserve"> Details of each element within this workflow are described in detail below</w:delText>
        </w:r>
      </w:del>
      <w:ins w:author="Craig Parker" w:date="2024-07-09T11:37:00Z" w:id="1320">
        <w:r w:rsidRPr="002E4822" w:rsidR="002116FB">
          <w:rPr>
            <w:rFonts w:ascii="Nunito" w:hAnsi="Nunito" w:eastAsia="Nunito" w:cs="Nunito"/>
            <w:color w:val="000000" w:themeColor="text1"/>
            <w:sz w:val="20"/>
            <w:rPrChange w:author="Craig Parker" w:date="2024-08-07T12:23:00Z" w16du:dateUtc="2024-08-07T10:23:00Z" w:id="1321">
              <w:rPr>
                <w:rFonts w:ascii="Nunito" w:hAnsi="Nunito" w:eastAsia="Nunito" w:cs="Nunito"/>
              </w:rPr>
            </w:rPrChange>
          </w:rPr>
          <w:t>Each element within this workflow is described below in detail</w:t>
        </w:r>
      </w:ins>
      <w:r w:rsidRPr="002E4822">
        <w:rPr>
          <w:rFonts w:ascii="Nunito" w:hAnsi="Nunito" w:eastAsia="Nunito" w:cs="Nunito"/>
          <w:color w:val="000000" w:themeColor="text1"/>
          <w:sz w:val="20"/>
          <w:rPrChange w:author="Craig Parker" w:date="2024-08-07T12:23:00Z" w16du:dateUtc="2024-08-07T10:23:00Z" w:id="1322">
            <w:rPr>
              <w:rFonts w:ascii="Nunito" w:hAnsi="Nunito" w:eastAsia="Nunito" w:cs="Nunito"/>
            </w:rPr>
          </w:rPrChange>
        </w:rPr>
        <w:t>.</w:t>
      </w:r>
    </w:p>
    <w:p w:rsidRPr="002E4822" w:rsidR="00434723" w:rsidRDefault="004C2146" w14:paraId="47C49E51" w14:textId="3819A395">
      <w:pPr>
        <w:rPr>
          <w:rFonts w:ascii="Nunito" w:hAnsi="Nunito" w:eastAsia="Nunito" w:cs="Nunito"/>
          <w:color w:val="000000" w:themeColor="text1"/>
          <w:sz w:val="20"/>
          <w:rPrChange w:author="Craig Parker" w:date="2024-08-07T12:23:00Z" w16du:dateUtc="2024-08-07T10:23:00Z" w:id="1323">
            <w:rPr>
              <w:rFonts w:ascii="Nunito" w:hAnsi="Nunito" w:eastAsia="Nunito" w:cs="Nunito"/>
            </w:rPr>
          </w:rPrChange>
        </w:rPr>
      </w:pPr>
      <w:r>
        <w:rPr>
          <w:rFonts w:ascii="Nunito" w:hAnsi="Nunito" w:eastAsia="Nunito" w:cs="Nunito"/>
          <w:noProof/>
          <w:color w:val="000000" w:themeColor="text1"/>
          <w:sz w:val="20"/>
        </w:rPr>
        <w:drawing>
          <wp:inline distT="0" distB="0" distL="0" distR="0" wp14:anchorId="74CE59AA" wp14:editId="03071B37">
            <wp:extent cx="6562725" cy="4147808"/>
            <wp:effectExtent l="0" t="0" r="0" b="5715"/>
            <wp:docPr id="45446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13659" cy="4180000"/>
                    </a:xfrm>
                    <a:prstGeom prst="rect">
                      <a:avLst/>
                    </a:prstGeom>
                    <a:noFill/>
                  </pic:spPr>
                </pic:pic>
              </a:graphicData>
            </a:graphic>
          </wp:inline>
        </w:drawing>
      </w:r>
    </w:p>
    <w:p w:rsidRPr="002E4822" w:rsidR="00771827" w:rsidP="00FA7310" w:rsidRDefault="009511AE" w14:paraId="50182593" w14:textId="424790C5">
      <w:pPr>
        <w:rPr>
          <w:ins w:author="Craig Parker" w:date="2024-08-07T13:24:00Z" w:id="1324"/>
          <w:rFonts w:ascii="Nunito" w:hAnsi="Nunito" w:eastAsia="Nunito" w:cs="Nunito"/>
          <w:color w:val="000000" w:themeColor="text1"/>
          <w:sz w:val="20"/>
        </w:rPr>
      </w:pPr>
      <w:del w:author="Craig Parker" w:date="2024-08-07T13:22:00Z" w16du:dateUtc="2024-08-07T11:22:00Z" w:id="1325">
        <w:r w:rsidRPr="002E4822" w:rsidDel="00771827">
          <w:rPr>
            <w:rFonts w:ascii="Nunito" w:hAnsi="Nunito" w:eastAsia="Nunito" w:cs="Nunito"/>
            <w:noProof/>
            <w:color w:val="000000" w:themeColor="text1"/>
            <w:sz w:val="20"/>
            <w:rPrChange w:author="Craig Parker" w:date="2024-08-07T12:23:00Z" w16du:dateUtc="2024-08-07T10:23:00Z" w:id="1326">
              <w:rPr>
                <w:rFonts w:ascii="Nunito" w:hAnsi="Nunito" w:eastAsia="Nunito" w:cs="Nunito"/>
                <w:noProof/>
              </w:rPr>
            </w:rPrChange>
          </w:rPr>
          <w:drawing>
            <wp:inline distT="114300" distB="114300" distL="114300" distR="114300" wp14:anchorId="2DCEE4E8" wp14:editId="4E899E06">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del>
      <w:ins w:author="Craig Parker" w:date="2024-08-07T13:24:00Z" w:id="1327">
        <w:r w:rsidRPr="002E4822" w:rsidR="00771827">
          <w:rPr>
            <w:rFonts w:ascii="Nunito" w:hAnsi="Nunito" w:eastAsia="Nunito" w:cs="Nunito"/>
            <w:b/>
            <w:bCs/>
            <w:i/>
            <w:iCs/>
            <w:color w:val="000000" w:themeColor="text1"/>
            <w:sz w:val="20"/>
            <w:lang w:val="en-ZA"/>
          </w:rPr>
          <w:t xml:space="preserve">Figure </w:t>
        </w:r>
      </w:ins>
      <w:r w:rsidRPr="002E4822" w:rsidR="00FA7310">
        <w:rPr>
          <w:rFonts w:ascii="Nunito" w:hAnsi="Nunito" w:eastAsia="Nunito" w:cs="Nunito"/>
          <w:b/>
          <w:bCs/>
          <w:i/>
          <w:iCs/>
          <w:color w:val="000000" w:themeColor="text1"/>
          <w:sz w:val="20"/>
          <w:lang w:val="en-ZA"/>
        </w:rPr>
        <w:t>2</w:t>
      </w:r>
      <w:ins w:author="Craig Parker" w:date="2024-08-07T13:24:00Z" w:id="1328">
        <w:r w:rsidRPr="002E4822" w:rsidR="00771827">
          <w:rPr>
            <w:rFonts w:ascii="Nunito" w:hAnsi="Nunito" w:eastAsia="Nunito" w:cs="Nunito"/>
            <w:b/>
            <w:bCs/>
            <w:i/>
            <w:iCs/>
            <w:color w:val="000000" w:themeColor="text1"/>
            <w:sz w:val="20"/>
            <w:lang w:val="en-ZA"/>
          </w:rPr>
          <w:t xml:space="preserve">: </w:t>
        </w:r>
      </w:ins>
      <w:r w:rsidRPr="002E4822" w:rsidR="00FA7310">
        <w:rPr>
          <w:rFonts w:ascii="Nunito" w:hAnsi="Nunito" w:eastAsia="Nunito" w:cs="Nunito"/>
          <w:b/>
          <w:bCs/>
          <w:i/>
          <w:iCs/>
          <w:color w:val="000000" w:themeColor="text1"/>
          <w:sz w:val="20"/>
          <w:lang w:val="en-ZA"/>
        </w:rPr>
        <w:t>Detailed d</w:t>
      </w:r>
      <w:ins w:author="Craig Parker" w:date="2024-08-07T13:24:00Z" w:id="1329">
        <w:r w:rsidRPr="002E4822" w:rsidR="00771827">
          <w:rPr>
            <w:rFonts w:ascii="Nunito" w:hAnsi="Nunito" w:eastAsia="Nunito" w:cs="Nunito"/>
            <w:b/>
            <w:bCs/>
            <w:i/>
            <w:iCs/>
            <w:color w:val="000000" w:themeColor="text1"/>
            <w:sz w:val="20"/>
            <w:lang w:val="en-ZA"/>
          </w:rPr>
          <w:t xml:space="preserve">ata </w:t>
        </w:r>
      </w:ins>
      <w:r w:rsidRPr="002E4822" w:rsidR="00FA7310">
        <w:rPr>
          <w:rFonts w:ascii="Nunito" w:hAnsi="Nunito" w:eastAsia="Nunito" w:cs="Nunito"/>
          <w:b/>
          <w:bCs/>
          <w:i/>
          <w:iCs/>
          <w:color w:val="000000" w:themeColor="text1"/>
          <w:sz w:val="20"/>
          <w:lang w:val="en-ZA"/>
        </w:rPr>
        <w:t>f</w:t>
      </w:r>
      <w:ins w:author="Craig Parker" w:date="2024-08-07T13:24:00Z" w:id="1330">
        <w:r w:rsidRPr="002E4822" w:rsidR="00771827">
          <w:rPr>
            <w:rFonts w:ascii="Nunito" w:hAnsi="Nunito" w:eastAsia="Nunito" w:cs="Nunito"/>
            <w:b/>
            <w:bCs/>
            <w:i/>
            <w:iCs/>
            <w:color w:val="000000" w:themeColor="text1"/>
            <w:sz w:val="20"/>
            <w:lang w:val="en-ZA"/>
          </w:rPr>
          <w:t xml:space="preserve">low </w:t>
        </w:r>
      </w:ins>
      <w:r w:rsidRPr="002E4822" w:rsidR="00FA7310">
        <w:rPr>
          <w:rFonts w:ascii="Nunito" w:hAnsi="Nunito" w:eastAsia="Nunito" w:cs="Nunito"/>
          <w:b/>
          <w:bCs/>
          <w:i/>
          <w:iCs/>
          <w:color w:val="000000" w:themeColor="text1"/>
          <w:sz w:val="20"/>
          <w:lang w:val="en-ZA"/>
        </w:rPr>
        <w:t>d</w:t>
      </w:r>
      <w:ins w:author="Craig Parker" w:date="2024-08-07T13:24:00Z" w:id="1331">
        <w:r w:rsidRPr="002E4822" w:rsidR="00771827">
          <w:rPr>
            <w:rFonts w:ascii="Nunito" w:hAnsi="Nunito" w:eastAsia="Nunito" w:cs="Nunito"/>
            <w:b/>
            <w:bCs/>
            <w:i/>
            <w:iCs/>
            <w:color w:val="000000" w:themeColor="text1"/>
            <w:sz w:val="20"/>
            <w:lang w:val="en-ZA"/>
          </w:rPr>
          <w:t xml:space="preserve">iagram for HE²AT </w:t>
        </w:r>
      </w:ins>
      <w:proofErr w:type="spellStart"/>
      <w:r w:rsidRPr="002E4822" w:rsidR="00FA7310">
        <w:rPr>
          <w:rFonts w:ascii="Nunito" w:hAnsi="Nunito" w:eastAsia="Nunito" w:cs="Nunito"/>
          <w:b/>
          <w:bCs/>
          <w:i/>
          <w:iCs/>
          <w:color w:val="000000" w:themeColor="text1"/>
          <w:sz w:val="20"/>
          <w:lang w:val="en-ZA"/>
        </w:rPr>
        <w:t>c</w:t>
      </w:r>
      <w:ins w:author="Craig Parker" w:date="2024-08-07T13:24:00Z" w:id="1332">
        <w:r w:rsidRPr="002E4822" w:rsidR="00771827">
          <w:rPr>
            <w:rFonts w:ascii="Nunito" w:hAnsi="Nunito" w:eastAsia="Nunito" w:cs="Nunito"/>
            <w:b/>
            <w:bCs/>
            <w:i/>
            <w:iCs/>
            <w:color w:val="000000" w:themeColor="text1"/>
            <w:sz w:val="20"/>
            <w:lang w:val="en-ZA"/>
          </w:rPr>
          <w:t>enter</w:t>
        </w:r>
        <w:proofErr w:type="spellEnd"/>
        <w:r w:rsidRPr="002E4822" w:rsidR="00771827">
          <w:rPr>
            <w:rFonts w:ascii="Nunito" w:hAnsi="Nunito" w:eastAsia="Nunito" w:cs="Nunito"/>
            <w:b/>
            <w:bCs/>
            <w:i/>
            <w:iCs/>
            <w:color w:val="000000" w:themeColor="text1"/>
            <w:sz w:val="20"/>
            <w:lang w:val="en-ZA"/>
          </w:rPr>
          <w:t xml:space="preserve"> </w:t>
        </w:r>
      </w:ins>
      <w:r w:rsidRPr="002E4822" w:rsidR="00FA7310">
        <w:rPr>
          <w:rFonts w:ascii="Nunito" w:hAnsi="Nunito" w:eastAsia="Nunito" w:cs="Nunito"/>
          <w:b/>
          <w:bCs/>
          <w:i/>
          <w:iCs/>
          <w:color w:val="000000" w:themeColor="text1"/>
          <w:sz w:val="20"/>
          <w:lang w:val="en-ZA"/>
        </w:rPr>
        <w:t>d</w:t>
      </w:r>
      <w:ins w:author="Craig Parker" w:date="2024-08-07T13:24:00Z" w:id="1333">
        <w:r w:rsidRPr="002E4822" w:rsidR="00771827">
          <w:rPr>
            <w:rFonts w:ascii="Nunito" w:hAnsi="Nunito" w:eastAsia="Nunito" w:cs="Nunito"/>
            <w:b/>
            <w:bCs/>
            <w:i/>
            <w:iCs/>
            <w:color w:val="000000" w:themeColor="text1"/>
            <w:sz w:val="20"/>
            <w:lang w:val="en-ZA"/>
          </w:rPr>
          <w:t xml:space="preserve">ata </w:t>
        </w:r>
      </w:ins>
      <w:r w:rsidRPr="002E4822" w:rsidR="00FA7310">
        <w:rPr>
          <w:rFonts w:ascii="Nunito" w:hAnsi="Nunito" w:eastAsia="Nunito" w:cs="Nunito"/>
          <w:b/>
          <w:bCs/>
          <w:i/>
          <w:iCs/>
          <w:color w:val="000000" w:themeColor="text1"/>
          <w:sz w:val="20"/>
          <w:lang w:val="en-ZA"/>
        </w:rPr>
        <w:t>m</w:t>
      </w:r>
      <w:ins w:author="Craig Parker" w:date="2024-08-07T13:24:00Z" w:id="1334">
        <w:r w:rsidRPr="002E4822" w:rsidR="00771827">
          <w:rPr>
            <w:rFonts w:ascii="Nunito" w:hAnsi="Nunito" w:eastAsia="Nunito" w:cs="Nunito"/>
            <w:b/>
            <w:bCs/>
            <w:i/>
            <w:iCs/>
            <w:color w:val="000000" w:themeColor="text1"/>
            <w:sz w:val="20"/>
            <w:lang w:val="en-ZA"/>
          </w:rPr>
          <w:t xml:space="preserve">anagement </w:t>
        </w:r>
      </w:ins>
      <w:r w:rsidRPr="002E4822" w:rsidR="00FA7310">
        <w:rPr>
          <w:rFonts w:ascii="Nunito" w:hAnsi="Nunito" w:eastAsia="Nunito" w:cs="Nunito"/>
          <w:b/>
          <w:bCs/>
          <w:i/>
          <w:iCs/>
          <w:color w:val="000000" w:themeColor="text1"/>
          <w:sz w:val="20"/>
          <w:lang w:val="en-ZA"/>
        </w:rPr>
        <w:t>w</w:t>
      </w:r>
      <w:ins w:author="Craig Parker" w:date="2024-08-07T13:24:00Z" w:id="1335">
        <w:r w:rsidRPr="002E4822" w:rsidR="00771827">
          <w:rPr>
            <w:rFonts w:ascii="Nunito" w:hAnsi="Nunito" w:eastAsia="Nunito" w:cs="Nunito"/>
            <w:b/>
            <w:bCs/>
            <w:i/>
            <w:iCs/>
            <w:color w:val="000000" w:themeColor="text1"/>
            <w:sz w:val="20"/>
            <w:lang w:val="en-ZA"/>
          </w:rPr>
          <w:t>orkflow</w:t>
        </w:r>
      </w:ins>
    </w:p>
    <w:p w:rsidRPr="002E4822" w:rsidR="007813F4" w:rsidDel="00771827" w:rsidP="3C076A32" w:rsidRDefault="00771827" w14:paraId="000000AA" w14:textId="5D84B197">
      <w:pPr>
        <w:spacing w:before="240" w:after="240"/>
        <w:rPr>
          <w:del w:author="Craig Parker" w:date="2024-08-07T13:25:00Z" w16du:dateUtc="2024-08-07T11:25:00Z" w:id="615932158"/>
          <w:rFonts w:ascii="Nunito" w:hAnsi="Nunito" w:eastAsia="Nunito" w:cs="Nunito"/>
          <w:i w:val="1"/>
          <w:iCs w:val="1"/>
          <w:color w:val="000000" w:themeColor="text1"/>
          <w:sz w:val="20"/>
          <w:szCs w:val="20"/>
          <w:lang w:val="en-ZA"/>
          <w:rPrChange w:author="Craig Parker" w:date="2024-08-07T13:25:00Z" w16du:dateUtc="2024-08-07T11:25:00Z" w:id="938050946">
            <w:rPr>
              <w:del w:author="Craig Parker" w:date="2024-08-07T13:25:00Z" w16du:dateUtc="2024-08-07T11:25:00Z" w:id="1737885274"/>
              <w:rFonts w:ascii="Nunito" w:hAnsi="Nunito" w:eastAsia="Nunito" w:cs="Nunito"/>
            </w:rPr>
          </w:rPrChange>
        </w:rPr>
      </w:pPr>
      <w:ins w:author="Craig Parker" w:date="2024-08-07T13:24:00Z" w:id="1541606930">
        <w:r w:rsidRPr="3C076A32" w:rsidR="3C076A32">
          <w:rPr>
            <w:rFonts w:ascii="Nunito" w:hAnsi="Nunito" w:eastAsia="Nunito" w:cs="Nunito"/>
            <w:i w:val="1"/>
            <w:iCs w:val="1"/>
            <w:color w:val="000000" w:themeColor="text1" w:themeTint="FF" w:themeShade="FF"/>
            <w:sz w:val="20"/>
            <w:szCs w:val="20"/>
            <w:lang w:val="en-ZA"/>
          </w:rPr>
          <w:t xml:space="preserve">This data flow diagram illustrates the comprehensive </w:t>
        </w:r>
      </w:ins>
      <w:ins w:author="Craig Parker" w:date="2024-08-07T13:25:00Z" w:id="2107814280">
        <w:r w:rsidRPr="3C076A32" w:rsidR="3C076A32">
          <w:rPr>
            <w:rFonts w:ascii="Nunito" w:hAnsi="Nunito" w:eastAsia="Nunito" w:cs="Nunito"/>
            <w:i w:val="1"/>
            <w:iCs w:val="1"/>
            <w:color w:val="000000" w:themeColor="text1" w:themeTint="FF" w:themeShade="FF"/>
            <w:sz w:val="20"/>
            <w:szCs w:val="20"/>
            <w:lang w:val="en-ZA"/>
          </w:rPr>
          <w:t>data management workflow</w:t>
        </w:r>
      </w:ins>
      <w:ins w:author="Craig Parker" w:date="2024-08-07T13:24:00Z" w:id="1830846932">
        <w:r w:rsidRPr="3C076A32" w:rsidR="3C076A32">
          <w:rPr>
            <w:rFonts w:ascii="Nunito" w:hAnsi="Nunito" w:eastAsia="Nunito" w:cs="Nunito"/>
            <w:i w:val="1"/>
            <w:iCs w:val="1"/>
            <w:color w:val="000000" w:themeColor="text1" w:themeTint="FF" w:themeShade="FF"/>
            <w:sz w:val="20"/>
            <w:szCs w:val="20"/>
            <w:lang w:val="en-ZA"/>
          </w:rPr>
          <w:t xml:space="preserve"> of data management within the HE²AT </w:t>
        </w:r>
        <w:r w:rsidRPr="3C076A32" w:rsidR="3C076A32">
          <w:rPr>
            <w:rFonts w:ascii="Nunito" w:hAnsi="Nunito" w:eastAsia="Nunito" w:cs="Nunito"/>
            <w:i w:val="1"/>
            <w:iCs w:val="1"/>
            <w:color w:val="000000" w:themeColor="text1" w:themeTint="FF" w:themeShade="FF"/>
            <w:sz w:val="20"/>
            <w:szCs w:val="20"/>
            <w:lang w:val="en-ZA"/>
          </w:rPr>
          <w:t>Center</w:t>
        </w:r>
      </w:ins>
      <w:ins w:author="Jessica Senekal" w:date="2024-09-05T07:16:20.511Z" w:id="2106593080">
        <w:r w:rsidRPr="3C076A32" w:rsidR="3C076A32">
          <w:rPr>
            <w:rFonts w:ascii="Nunito" w:hAnsi="Nunito" w:eastAsia="Nunito" w:cs="Nunito"/>
            <w:i w:val="1"/>
            <w:iCs w:val="1"/>
            <w:color w:val="000000" w:themeColor="text1" w:themeTint="FF" w:themeShade="FF"/>
            <w:sz w:val="20"/>
            <w:szCs w:val="20"/>
            <w:lang w:val="en-ZA"/>
          </w:rPr>
          <w:t xml:space="preserve"> Consortium</w:t>
        </w:r>
      </w:ins>
      <w:ins w:author="Craig Parker" w:date="2024-08-07T13:24:00Z" w:id="536443955">
        <w:r w:rsidRPr="3C076A32" w:rsidR="3C076A32">
          <w:rPr>
            <w:rFonts w:ascii="Nunito" w:hAnsi="Nunito" w:eastAsia="Nunito" w:cs="Nunito"/>
            <w:i w:val="1"/>
            <w:iCs w:val="1"/>
            <w:color w:val="000000" w:themeColor="text1" w:themeTint="FF" w:themeShade="FF"/>
            <w:sz w:val="20"/>
            <w:szCs w:val="20"/>
            <w:lang w:val="en-ZA"/>
          </w:rPr>
          <w:t xml:space="preserve">. It includes stages from data collection through data sharing and compliance. The diagram details the roles of data providers, the initial steps by CSAG/UCT, data </w:t>
        </w:r>
      </w:ins>
      <w:ins w:author="Craig Parker" w:date="2024-08-07T13:25:00Z" w:id="786260776">
        <w:r w:rsidRPr="3C076A32" w:rsidR="3C076A32">
          <w:rPr>
            <w:rFonts w:ascii="Nunito" w:hAnsi="Nunito" w:eastAsia="Nunito" w:cs="Nunito"/>
            <w:i w:val="1"/>
            <w:iCs w:val="1"/>
            <w:color w:val="000000" w:themeColor="text1" w:themeTint="FF" w:themeShade="FF"/>
            <w:sz w:val="20"/>
            <w:szCs w:val="20"/>
            <w:lang w:val="en-ZA"/>
          </w:rPr>
          <w:t>harmonisati</w:t>
        </w:r>
      </w:ins>
      <w:ins w:author="Craig Parker" w:date="2024-08-07T13:26:00Z" w:id="26813664">
        <w:r w:rsidRPr="3C076A32" w:rsidR="3C076A32">
          <w:rPr>
            <w:rFonts w:ascii="Nunito" w:hAnsi="Nunito" w:eastAsia="Nunito" w:cs="Nunito"/>
            <w:i w:val="1"/>
            <w:iCs w:val="1"/>
            <w:color w:val="000000" w:themeColor="text1" w:themeTint="FF" w:themeShade="FF"/>
            <w:sz w:val="20"/>
            <w:szCs w:val="20"/>
            <w:lang w:val="en-ZA"/>
          </w:rPr>
          <w:t>on</w:t>
        </w:r>
      </w:ins>
      <w:ins w:author="Craig Parker" w:date="2024-08-07T13:24:00Z" w:id="720522251">
        <w:r w:rsidRPr="3C076A32" w:rsidR="3C076A32">
          <w:rPr>
            <w:rFonts w:ascii="Nunito" w:hAnsi="Nunito" w:eastAsia="Nunito" w:cs="Nunito"/>
            <w:i w:val="1"/>
            <w:iCs w:val="1"/>
            <w:color w:val="000000" w:themeColor="text1" w:themeTint="FF" w:themeShade="FF"/>
            <w:sz w:val="20"/>
            <w:szCs w:val="20"/>
            <w:lang w:val="en-ZA"/>
          </w:rPr>
          <w:t>, storage and indexing, integration and analysis, data access levels, and ongoing monitoring for compliance.</w:t>
        </w:r>
      </w:ins>
      <w:commentRangeStart w:id="1345"/>
      <w:del w:author="Craig Parker" w:date="2024-08-07T13:25:00Z" w:id="900802254">
        <w:r w:rsidRPr="3C076A32" w:rsidDel="3C076A32">
          <w:rPr>
            <w:rFonts w:ascii="Nunito" w:hAnsi="Nunito" w:eastAsia="Nunito" w:cs="Nunito"/>
            <w:i w:val="1"/>
            <w:iCs w:val="1"/>
            <w:color w:val="000000" w:themeColor="text1" w:themeTint="FF" w:themeShade="FF"/>
            <w:sz w:val="20"/>
            <w:szCs w:val="20"/>
            <w:rPrChange w:author="Craig Parker" w:date="2024-08-07T12:23:00Z" w:id="651898002">
              <w:rPr>
                <w:rFonts w:ascii="Nunito" w:hAnsi="Nunito" w:eastAsia="Nunito" w:cs="Nunito"/>
                <w:i w:val="1"/>
                <w:iCs w:val="1"/>
              </w:rPr>
            </w:rPrChange>
          </w:rPr>
          <w:delText>Figure</w:delText>
        </w:r>
      </w:del>
      <w:commentRangeEnd w:id="1345"/>
      <w:r>
        <w:rPr>
          <w:rStyle w:val="CommentReference"/>
        </w:rPr>
        <w:commentReference w:id="1345"/>
      </w:r>
      <w:del w:author="Craig Parker" w:date="2024-08-07T13:25:00Z" w:id="972912488">
        <w:r w:rsidRPr="3C076A32" w:rsidDel="3C076A32">
          <w:rPr>
            <w:rFonts w:ascii="Nunito" w:hAnsi="Nunito" w:eastAsia="Nunito" w:cs="Nunito"/>
            <w:i w:val="1"/>
            <w:iCs w:val="1"/>
            <w:color w:val="000000" w:themeColor="text1" w:themeTint="FF" w:themeShade="FF"/>
            <w:sz w:val="20"/>
            <w:szCs w:val="20"/>
            <w:rPrChange w:author="Craig Parker" w:date="2024-08-07T12:23:00Z" w:id="210606542">
              <w:rPr>
                <w:rFonts w:ascii="Nunito" w:hAnsi="Nunito" w:eastAsia="Nunito" w:cs="Nunito"/>
                <w:i w:val="1"/>
                <w:iCs w:val="1"/>
              </w:rPr>
            </w:rPrChange>
          </w:rPr>
          <w:delText xml:space="preserve"> 1: D</w:delText>
        </w:r>
      </w:del>
      <w:commentRangeStart w:id="1351"/>
      <w:del w:author="Craig Parker" w:date="2024-08-07T13:25:00Z" w:id="2000772143">
        <w:r w:rsidRPr="3C076A32" w:rsidDel="3C076A32">
          <w:rPr>
            <w:rFonts w:ascii="Nunito" w:hAnsi="Nunito" w:eastAsia="Nunito" w:cs="Nunito"/>
            <w:i w:val="1"/>
            <w:iCs w:val="1"/>
            <w:color w:val="000000" w:themeColor="text1" w:themeTint="FF" w:themeShade="FF"/>
            <w:sz w:val="20"/>
            <w:szCs w:val="20"/>
            <w:rPrChange w:author="Craig Parker" w:date="2024-08-07T12:23:00Z" w:id="591570018">
              <w:rPr>
                <w:rFonts w:ascii="Nunito" w:hAnsi="Nunito" w:eastAsia="Nunito" w:cs="Nunito"/>
                <w:i w:val="1"/>
                <w:iCs w:val="1"/>
              </w:rPr>
            </w:rPrChange>
          </w:rPr>
          <w:delText xml:space="preserve">ata flow diagram indicating data providers, data sharing agreements and ethics approval, data </w:delText>
        </w:r>
      </w:del>
      <w:del w:author="Craig Parker" w:date="2024-07-09T11:25:00Z" w:id="1824680425">
        <w:r w:rsidRPr="3C076A32" w:rsidDel="3C076A32">
          <w:rPr>
            <w:rFonts w:ascii="Nunito" w:hAnsi="Nunito" w:eastAsia="Nunito" w:cs="Nunito"/>
            <w:i w:val="1"/>
            <w:iCs w:val="1"/>
            <w:color w:val="000000" w:themeColor="text1" w:themeTint="FF" w:themeShade="FF"/>
            <w:sz w:val="20"/>
            <w:szCs w:val="20"/>
            <w:rPrChange w:author="Craig Parker" w:date="2024-08-07T12:23:00Z" w:id="1316386671">
              <w:rPr>
                <w:rFonts w:ascii="Nunito" w:hAnsi="Nunito" w:eastAsia="Nunito" w:cs="Nunito"/>
                <w:i w:val="1"/>
                <w:iCs w:val="1"/>
              </w:rPr>
            </w:rPrChange>
          </w:rPr>
          <w:delText xml:space="preserve">harmonization </w:delText>
        </w:r>
      </w:del>
      <w:del w:author="Craig Parker" w:date="2024-08-07T13:25:00Z" w:id="1883322437">
        <w:r w:rsidRPr="3C076A32" w:rsidDel="3C076A32">
          <w:rPr>
            <w:rFonts w:ascii="Nunito" w:hAnsi="Nunito" w:eastAsia="Nunito" w:cs="Nunito"/>
            <w:i w:val="1"/>
            <w:iCs w:val="1"/>
            <w:color w:val="000000" w:themeColor="text1" w:themeTint="FF" w:themeShade="FF"/>
            <w:sz w:val="20"/>
            <w:szCs w:val="20"/>
            <w:rPrChange w:author="Craig Parker" w:date="2024-08-07T12:23:00Z" w:id="1771433870">
              <w:rPr>
                <w:rFonts w:ascii="Nunito" w:hAnsi="Nunito" w:eastAsia="Nunito" w:cs="Nunito"/>
                <w:i w:val="1"/>
                <w:iCs w:val="1"/>
              </w:rPr>
            </w:rPrChange>
          </w:rPr>
          <w:delText xml:space="preserve">steps (aligning with </w:delText>
        </w:r>
      </w:del>
      <w:del w:author="Craig Parker" w:date="2024-07-09T11:25:00Z" w:id="1166907996">
        <w:r w:rsidRPr="3C076A32" w:rsidDel="3C076A32">
          <w:rPr>
            <w:rFonts w:ascii="Nunito" w:hAnsi="Nunito" w:eastAsia="Nunito" w:cs="Nunito"/>
            <w:i w:val="1"/>
            <w:iCs w:val="1"/>
            <w:color w:val="000000" w:themeColor="text1" w:themeTint="FF" w:themeShade="FF"/>
            <w:sz w:val="20"/>
            <w:szCs w:val="20"/>
            <w:rPrChange w:author="Craig Parker" w:date="2024-08-07T12:23:00Z" w:id="981847258">
              <w:rPr>
                <w:rFonts w:ascii="Nunito" w:hAnsi="Nunito" w:eastAsia="Nunito" w:cs="Nunito"/>
                <w:i w:val="1"/>
                <w:iCs w:val="1"/>
              </w:rPr>
            </w:rPrChange>
          </w:rPr>
          <w:delText xml:space="preserve">common </w:delText>
        </w:r>
      </w:del>
      <w:del w:author="Craig Parker" w:date="2024-08-07T13:25:00Z" w:id="1991687609">
        <w:r w:rsidRPr="3C076A32" w:rsidDel="3C076A32">
          <w:rPr>
            <w:rFonts w:ascii="Nunito" w:hAnsi="Nunito" w:eastAsia="Nunito" w:cs="Nunito"/>
            <w:i w:val="1"/>
            <w:iCs w:val="1"/>
            <w:color w:val="000000" w:themeColor="text1" w:themeTint="FF" w:themeShade="FF"/>
            <w:sz w:val="20"/>
            <w:szCs w:val="20"/>
            <w:rPrChange w:author="Craig Parker" w:date="2024-08-07T12:23:00Z" w:id="2095229728">
              <w:rPr>
                <w:rFonts w:ascii="Nunito" w:hAnsi="Nunito" w:eastAsia="Nunito" w:cs="Nunito"/>
                <w:i w:val="1"/>
                <w:iCs w:val="1"/>
              </w:rPr>
            </w:rPrChange>
          </w:rPr>
          <w:delText xml:space="preserve">formats, meta-data etc.), integration, analysis through Jupyter Hub by partners/researchers </w:delText>
        </w:r>
        <w:r w:rsidRPr="3C076A32" w:rsidDel="3C076A32">
          <w:rPr>
            <w:rFonts w:ascii="Nunito" w:hAnsi="Nunito" w:eastAsia="Nunito" w:cs="Nunito"/>
            <w:i w:val="1"/>
            <w:iCs w:val="1"/>
            <w:color w:val="000000" w:themeColor="text1" w:themeTint="FF" w:themeShade="FF"/>
            <w:sz w:val="20"/>
            <w:szCs w:val="20"/>
            <w:rPrChange w:author="Craig Parker" w:date="2024-08-07T12:23:00Z" w:id="2034173303">
              <w:rPr>
                <w:rFonts w:ascii="Nunito" w:hAnsi="Nunito" w:eastAsia="Nunito" w:cs="Nunito"/>
                <w:i w:val="1"/>
                <w:iCs w:val="1"/>
                <w:color w:val="FF0000"/>
              </w:rPr>
            </w:rPrChange>
          </w:rPr>
          <w:delText>(Diagram needs to be updated – for example IBM PAIRS system - changed</w:delText>
        </w:r>
      </w:del>
      <w:commentRangeEnd w:id="1351"/>
      <w:r>
        <w:rPr>
          <w:rStyle w:val="CommentReference"/>
        </w:rPr>
        <w:commentReference w:id="1351"/>
      </w:r>
    </w:p>
    <w:p w:rsidRPr="002E4822" w:rsidR="007813F4" w:rsidRDefault="007813F4" w14:paraId="000000AB" w14:textId="77777777">
      <w:pPr>
        <w:spacing w:before="240" w:after="240"/>
        <w:rPr>
          <w:rFonts w:ascii="Nunito" w:hAnsi="Nunito" w:eastAsia="Nunito" w:cs="Nunito"/>
          <w:color w:val="000000" w:themeColor="text1"/>
          <w:sz w:val="20"/>
          <w:rPrChange w:author="Craig Parker" w:date="2024-08-07T12:23:00Z" w16du:dateUtc="2024-08-07T10:23:00Z" w:id="1363">
            <w:rPr>
              <w:rFonts w:ascii="Nunito" w:hAnsi="Nunito" w:eastAsia="Nunito" w:cs="Nunito"/>
            </w:rPr>
          </w:rPrChange>
        </w:rPr>
        <w:pPrChange w:author="Craig Parker" w:date="2024-08-07T13:25:00Z" w16du:dateUtc="2024-08-07T11:25:00Z" w:id="1364">
          <w:pPr/>
        </w:pPrChange>
      </w:pPr>
    </w:p>
    <w:p w:rsidRPr="00DB421E" w:rsidR="0035702A" w:rsidP="00896612" w:rsidRDefault="00896612" w14:paraId="6B032143" w14:textId="09A3CE59">
      <w:pPr>
        <w:pStyle w:val="Heading2"/>
        <w:rPr>
          <w:ins w:author="Craig Parker" w:date="2024-07-09T11:22:00Z" w:id="1365"/>
          <w:lang w:val="en-ZA"/>
        </w:rPr>
        <w:pPrChange w:author="Craig Parker" w:date="2024-08-05T19:03:00Z" w:id="1366">
          <w:pPr>
            <w:pStyle w:val="Heading2"/>
            <w:numPr>
              <w:numId w:val="12"/>
            </w:numPr>
            <w:ind w:left="720" w:hanging="360"/>
          </w:pPr>
        </w:pPrChange>
      </w:pPr>
      <w:bookmarkStart w:name="_Toc172635207" w:id="1367"/>
      <w:bookmarkStart w:name="_Toc173777779" w:id="1368"/>
      <w:bookmarkStart w:name="_Toc173963655" w:id="1369"/>
      <w:r>
        <w:rPr>
          <w:lang w:val="en-ZA"/>
        </w:rPr>
        <w:t xml:space="preserve">5.1. </w:t>
      </w:r>
      <w:ins w:author="Craig Parker" w:date="2024-07-09T11:19:00Z" w:id="1370">
        <w:r w:rsidRPr="00DB421E" w:rsidR="52A8C99F">
          <w:rPr>
            <w:lang w:val="en-ZA"/>
          </w:rPr>
          <w:t>Setting Up the Data Transfer Agreement (DTA)</w:t>
        </w:r>
      </w:ins>
      <w:bookmarkEnd w:id="1367"/>
      <w:bookmarkEnd w:id="1368"/>
      <w:bookmarkEnd w:id="1369"/>
    </w:p>
    <w:p w:rsidRPr="002E4822" w:rsidR="00265FDD" w:rsidP="00265FDD" w:rsidRDefault="00265FDD" w14:paraId="0C640A63" w14:textId="77777777">
      <w:pPr>
        <w:rPr>
          <w:ins w:author="Craig Parker" w:date="2024-07-09T11:22:00Z" w:id="1371"/>
          <w:rFonts w:ascii="Nunito" w:hAnsi="Nunito" w:eastAsia="Nunito"/>
          <w:color w:val="000000" w:themeColor="text1"/>
          <w:sz w:val="20"/>
          <w:lang w:val="en-ZA"/>
          <w:rPrChange w:author="Craig Parker" w:date="2024-08-07T12:23:00Z" w16du:dateUtc="2024-08-07T10:23:00Z" w:id="1372">
            <w:rPr>
              <w:ins w:author="Craig Parker" w:date="2024-07-09T11:22:00Z" w:id="1373"/>
              <w:rFonts w:eastAsia="Nunito"/>
              <w:lang w:val="en-ZA"/>
            </w:rPr>
          </w:rPrChange>
        </w:rPr>
      </w:pPr>
    </w:p>
    <w:p w:rsidRPr="002E4822" w:rsidR="00265FDD" w:rsidP="337760E0" w:rsidRDefault="0E3CF60B" w14:paraId="108BEFFB" w14:textId="1E93F7D9">
      <w:pPr>
        <w:pStyle w:val="Normal"/>
        <w:suppressLineNumbers w:val="0"/>
        <w:bidi w:val="0"/>
        <w:spacing w:before="0" w:beforeAutospacing="off" w:after="0" w:afterAutospacing="off" w:line="276" w:lineRule="auto"/>
        <w:ind w:left="0" w:right="0"/>
        <w:jc w:val="left"/>
        <w:rPr>
          <w:ins w:author="Craig Parker" w:date="2024-07-23T13:51:00Z" w:id="460674710"/>
          <w:rFonts w:ascii="Nunito" w:hAnsi="Nunito" w:eastAsia="Nunito"/>
          <w:color w:val="000000" w:themeColor="text1" w:themeTint="FF" w:themeShade="FF"/>
          <w:sz w:val="20"/>
          <w:szCs w:val="20"/>
          <w:lang w:val="en-ZA"/>
          <w:rPrChange w:author="Craig Parker" w:date="2024-08-07T12:23:00Z" w16du:dateUtc="2024-08-07T10:23:00Z" w:id="2118625470">
            <w:rPr>
              <w:ins w:author="Craig Parker" w:date="2024-07-23T13:51:00Z" w:id="1931217087"/>
              <w:rFonts w:ascii="Nunito" w:hAnsi="Nunito" w:eastAsia="Nunito"/>
              <w:lang w:val="en-ZA"/>
            </w:rPr>
          </w:rPrChange>
        </w:rPr>
        <w:pPrChange w:author="Este Su Van Wyk" w:date="2024-09-06T09:36:01.759Z">
          <w:pPr>
            <w:pStyle w:val="Normal"/>
            <w:spacing w:before="0" w:beforeAutospacing="off"/>
          </w:pPr>
        </w:pPrChange>
      </w:pPr>
      <w:ins w:author="Craig Parker" w:date="2024-07-09T11:23:00Z" w:id="1404001611">
        <w:r w:rsidRPr="337760E0" w:rsidR="337760E0">
          <w:rPr>
            <w:rFonts w:ascii="Nunito" w:hAnsi="Nunito" w:eastAsia="Nunito"/>
            <w:color w:val="000000" w:themeColor="text1" w:themeTint="FF" w:themeShade="FF"/>
            <w:sz w:val="20"/>
            <w:szCs w:val="20"/>
            <w:lang w:val="en-ZA"/>
            <w:rPrChange w:author="Craig Parker" w:date="2024-08-07T12:23:00Z" w:id="1290978965">
              <w:rPr>
                <w:rFonts w:eastAsia="Nunito"/>
                <w:lang w:val="en-ZA"/>
              </w:rPr>
            </w:rPrChange>
          </w:rPr>
          <w:t xml:space="preserve">A Data Transfer Agreement (DTA) </w:t>
        </w:r>
      </w:ins>
      <w:r w:rsidRPr="337760E0" w:rsidR="337760E0">
        <w:rPr>
          <w:rFonts w:ascii="Nunito" w:hAnsi="Nunito" w:eastAsia="Nunito"/>
          <w:color w:val="000000" w:themeColor="text1" w:themeTint="FF" w:themeShade="FF"/>
          <w:sz w:val="20"/>
          <w:szCs w:val="20"/>
          <w:lang w:val="en-ZA"/>
        </w:rPr>
        <w:t>is a crucial step in the health data transfer process. It is a formal agreement between each health data provider and UCT or</w:t>
      </w:r>
      <w:ins w:author="Jessica Senekal" w:date="2024-09-05T07:23:27.606Z" w:id="1885550007">
        <w:r w:rsidRPr="337760E0" w:rsidR="337760E0">
          <w:rPr>
            <w:rFonts w:ascii="Nunito" w:hAnsi="Nunito" w:eastAsia="Nunito"/>
            <w:color w:val="000000" w:themeColor="text1" w:themeTint="FF" w:themeShade="FF"/>
            <w:sz w:val="20"/>
            <w:szCs w:val="20"/>
            <w:lang w:val="en-ZA"/>
          </w:rPr>
          <w:t xml:space="preserve"> </w:t>
        </w:r>
        <w:del w:author="Este Su Van Wyk" w:date="2024-09-06T09:36:01.682Z" w:id="2028868005">
          <w:r w:rsidRPr="337760E0" w:rsidDel="337760E0">
            <w:rPr>
              <w:rFonts w:ascii="Nunito" w:hAnsi="Nunito" w:eastAsia="Nunito"/>
              <w:color w:val="000000" w:themeColor="text1" w:themeTint="FF" w:themeShade="FF"/>
              <w:sz w:val="20"/>
              <w:szCs w:val="20"/>
              <w:lang w:val="en-ZA"/>
            </w:rPr>
            <w:delText>Wits PHR</w:delText>
          </w:r>
        </w:del>
      </w:ins>
      <w:del w:author="Este Su Van Wyk" w:date="2024-09-06T09:36:01.682Z" w:id="2090889041">
        <w:r w:rsidRPr="337760E0" w:rsidDel="337760E0">
          <w:rPr>
            <w:rFonts w:ascii="Nunito" w:hAnsi="Nunito" w:eastAsia="Nunito"/>
            <w:color w:val="000000" w:themeColor="text1" w:themeTint="FF" w:themeShade="FF"/>
            <w:sz w:val="20"/>
            <w:szCs w:val="20"/>
            <w:lang w:val="en-ZA"/>
          </w:rPr>
          <w:delText xml:space="preserve"> </w:delText>
        </w:r>
      </w:del>
      <w:ins w:author="Este Su Van Wyk" w:date="2024-09-06T09:36:17.821Z" w:id="1555316144">
        <w:r w:rsidRPr="337760E0" w:rsidR="337760E0">
          <w:rPr>
            <w:rFonts w:ascii="Nunito" w:hAnsi="Nunito" w:eastAsia="Nunito"/>
            <w:color w:val="000000" w:themeColor="text1" w:themeTint="FF" w:themeShade="FF"/>
            <w:sz w:val="20"/>
            <w:szCs w:val="20"/>
            <w:lang w:val="en-ZA"/>
          </w:rPr>
          <w:t>WHC, as data recipient,</w:t>
        </w:r>
      </w:ins>
      <w:del w:author="Jessica Senekal" w:date="2024-09-05T07:23:36.698Z" w:id="1031076524">
        <w:r w:rsidRPr="337760E0" w:rsidDel="337760E0">
          <w:rPr>
            <w:rFonts w:ascii="Nunito" w:hAnsi="Nunito" w:eastAsia="Nunito"/>
            <w:color w:val="000000" w:themeColor="text1" w:themeTint="FF" w:themeShade="FF"/>
            <w:sz w:val="20"/>
            <w:szCs w:val="20"/>
            <w:lang w:val="en-ZA"/>
          </w:rPr>
          <w:delText>WITS Planetary Health Research</w:delText>
        </w:r>
      </w:del>
      <w:r w:rsidRPr="337760E0" w:rsidR="337760E0">
        <w:rPr>
          <w:rFonts w:ascii="Nunito" w:hAnsi="Nunito" w:eastAsia="Nunito"/>
          <w:color w:val="000000" w:themeColor="text1" w:themeTint="FF" w:themeShade="FF"/>
          <w:sz w:val="20"/>
          <w:szCs w:val="20"/>
          <w:lang w:val="en-ZA"/>
        </w:rPr>
        <w:t>, enabling the</w:t>
      </w:r>
      <w:ins w:author="Craig Parker" w:date="2024-07-09T11:23:00Z" w:id="1798891386">
        <w:r w:rsidRPr="337760E0" w:rsidR="337760E0">
          <w:rPr>
            <w:rFonts w:ascii="Nunito" w:hAnsi="Nunito" w:eastAsia="Nunito"/>
            <w:color w:val="000000" w:themeColor="text1" w:themeTint="FF" w:themeShade="FF"/>
            <w:sz w:val="20"/>
            <w:szCs w:val="20"/>
            <w:lang w:val="en-ZA"/>
            <w:rPrChange w:author="Craig Parker" w:date="2024-08-07T12:23:00Z" w:id="1589591711">
              <w:rPr>
                <w:rFonts w:eastAsia="Nunito"/>
                <w:lang w:val="en-ZA"/>
              </w:rPr>
            </w:rPrChange>
          </w:rPr>
          <w:t xml:space="preserve"> transfer, processing, analysis, and potential publishing</w:t>
        </w:r>
      </w:ins>
      <w:commentRangeStart w:id="1381"/>
      <w:commentRangeStart w:id="1382"/>
      <w:commentRangeEnd w:id="1381"/>
      <w:r>
        <w:rPr>
          <w:rStyle w:val="CommentReference"/>
        </w:rPr>
        <w:commentReference w:id="1381"/>
      </w:r>
      <w:commentRangeEnd w:id="1382"/>
      <w:r>
        <w:rPr>
          <w:rStyle w:val="CommentReference"/>
        </w:rPr>
        <w:commentReference w:id="1382"/>
      </w:r>
      <w:ins w:author="Matthew Chersich" w:date="2024-08-04T17:14:00Z" w:id="1801951490">
        <w:r w:rsidRPr="337760E0" w:rsidR="337760E0">
          <w:rPr>
            <w:rFonts w:ascii="Nunito" w:hAnsi="Nunito" w:eastAsia="Nunito"/>
            <w:color w:val="000000" w:themeColor="text1" w:themeTint="FF" w:themeShade="FF"/>
            <w:sz w:val="20"/>
            <w:szCs w:val="20"/>
            <w:lang w:val="en-ZA"/>
            <w:rPrChange w:author="Craig Parker" w:date="2024-08-07T12:23:00Z" w:id="2070017189">
              <w:rPr>
                <w:rFonts w:ascii="Nunito" w:hAnsi="Nunito" w:eastAsia="Nunito"/>
                <w:lang w:val="en-ZA"/>
              </w:rPr>
            </w:rPrChange>
          </w:rPr>
          <w:t xml:space="preserve"> of research findings</w:t>
        </w:r>
      </w:ins>
      <w:commentRangeStart w:id="1387"/>
      <w:ins w:author="Craig Parker" w:date="2024-07-09T11:23:00Z" w:id="2046520826">
        <w:r w:rsidRPr="337760E0" w:rsidR="337760E0">
          <w:rPr>
            <w:rFonts w:ascii="Nunito" w:hAnsi="Nunito" w:eastAsia="Nunito"/>
            <w:color w:val="000000" w:themeColor="text1" w:themeTint="FF" w:themeShade="FF"/>
            <w:sz w:val="20"/>
            <w:szCs w:val="20"/>
            <w:lang w:val="en-ZA"/>
            <w:rPrChange w:author="Craig Parker" w:date="2024-08-07T12:23:00Z" w:id="1080505932">
              <w:rPr>
                <w:rFonts w:eastAsia="Nunito"/>
                <w:lang w:val="en-ZA"/>
              </w:rPr>
            </w:rPrChange>
          </w:rPr>
          <w:t>.</w:t>
        </w:r>
      </w:ins>
      <w:commentRangeEnd w:id="1387"/>
      <w:r>
        <w:rPr>
          <w:rStyle w:val="CommentReference"/>
        </w:rPr>
        <w:commentReference w:id="1387"/>
      </w:r>
      <w:ins w:author="Matthew Chersich" w:date="2024-08-04T17:14:00Z" w:id="656350260">
        <w:r w:rsidRPr="337760E0" w:rsidR="337760E0">
          <w:rPr>
            <w:rFonts w:ascii="Nunito" w:hAnsi="Nunito" w:eastAsia="Nunito"/>
            <w:color w:val="000000" w:themeColor="text1" w:themeTint="FF" w:themeShade="FF"/>
            <w:sz w:val="20"/>
            <w:szCs w:val="20"/>
            <w:lang w:val="en-ZA"/>
            <w:rPrChange w:author="Craig Parker" w:date="2024-08-07T12:23:00Z" w:id="187459257">
              <w:rPr>
                <w:rFonts w:ascii="Nunito" w:hAnsi="Nunito" w:eastAsia="Nunito"/>
                <w:lang w:val="en-ZA"/>
              </w:rPr>
            </w:rPrChange>
          </w:rPr>
          <w:t xml:space="preserve"> </w:t>
        </w:r>
      </w:ins>
      <w:del w:author="Craig Parker" w:date="2024-08-05T19:18:00Z" w:id="274909844">
        <w:r w:rsidRPr="337760E0" w:rsidDel="337760E0">
          <w:rPr>
            <w:rFonts w:ascii="Nunito" w:hAnsi="Nunito" w:eastAsia="Nunito"/>
            <w:color w:val="000000" w:themeColor="text1" w:themeTint="FF" w:themeShade="FF"/>
            <w:sz w:val="20"/>
            <w:szCs w:val="20"/>
            <w:lang w:val="en-ZA"/>
            <w:rPrChange w:author="Craig Parker" w:date="2024-08-07T12:23:00Z" w:id="505974459">
              <w:rPr>
                <w:rFonts w:ascii="Nunito" w:hAnsi="Nunito" w:eastAsia="Nunito"/>
                <w:lang w:val="en-ZA"/>
              </w:rPr>
            </w:rPrChange>
          </w:rPr>
          <w:delText>Data Transfer Agreement is signed by the UCT or WHC legal departmen</w:delText>
        </w:r>
        <w:r w:rsidRPr="337760E0" w:rsidDel="337760E0">
          <w:rPr>
            <w:rFonts w:ascii="Nunito" w:hAnsi="Nunito" w:eastAsia="Nunito"/>
            <w:color w:val="000000" w:themeColor="text1" w:themeTint="FF" w:themeShade="FF"/>
            <w:sz w:val="20"/>
            <w:szCs w:val="20"/>
            <w:lang w:val="en-ZA"/>
            <w:rPrChange w:author="Craig Parker" w:date="2024-08-07T12:23:00Z" w:id="219680364">
              <w:rPr>
                <w:rFonts w:ascii="Nunito" w:hAnsi="Nunito" w:eastAsia="Nunito"/>
                <w:lang w:val="en-ZA"/>
              </w:rPr>
            </w:rPrChange>
          </w:rPr>
          <w:delText>t on behalf of the HEAT Center and by the legal office of the data provider. In rare instances the PI of a study may sign the DTA,</w:delText>
        </w:r>
      </w:del>
      <w:ins w:author="Craig Parker" w:date="2024-08-05T19:18:00Z" w:id="1636114710">
        <w:r w:rsidRPr="337760E0" w:rsidR="337760E0">
          <w:rPr>
            <w:rFonts w:ascii="Nunito" w:hAnsi="Nunito" w:eastAsia="Nunito"/>
            <w:color w:val="000000" w:themeColor="text1" w:themeTint="FF" w:themeShade="FF"/>
            <w:sz w:val="20"/>
            <w:szCs w:val="20"/>
            <w:lang w:val="en-ZA"/>
            <w:rPrChange w:author="Craig Parker" w:date="2024-08-07T12:23:00Z" w:id="829331483">
              <w:rPr>
                <w:rFonts w:ascii="Nunito" w:hAnsi="Nunito" w:eastAsia="Nunito"/>
                <w:lang w:val="en-ZA"/>
              </w:rPr>
            </w:rPrChange>
          </w:rPr>
          <w:t>The DTA is</w:t>
        </w:r>
      </w:ins>
      <w:ins w:author="Este Su Van Wyk" w:date="2024-09-06T09:36:50.408Z" w:id="264706116">
        <w:r w:rsidRPr="337760E0" w:rsidR="337760E0">
          <w:rPr>
            <w:rFonts w:ascii="Nunito" w:hAnsi="Nunito" w:eastAsia="Nunito"/>
            <w:color w:val="000000" w:themeColor="text1" w:themeTint="FF" w:themeShade="FF"/>
            <w:sz w:val="20"/>
            <w:szCs w:val="20"/>
            <w:lang w:val="en-ZA"/>
          </w:rPr>
          <w:t xml:space="preserve"> managed through the legal department</w:t>
        </w:r>
      </w:ins>
      <w:ins w:author="Este Su Van Wyk" w:date="2024-09-06T09:37:18.923Z" w:id="219946200">
        <w:r w:rsidRPr="337760E0" w:rsidR="337760E0">
          <w:rPr>
            <w:rFonts w:ascii="Nunito" w:hAnsi="Nunito" w:eastAsia="Nunito"/>
            <w:color w:val="000000" w:themeColor="text1" w:themeTint="FF" w:themeShade="FF"/>
            <w:sz w:val="20"/>
            <w:szCs w:val="20"/>
            <w:lang w:val="en-ZA"/>
          </w:rPr>
          <w:t>s</w:t>
        </w:r>
      </w:ins>
      <w:ins w:author="Este Su Van Wyk" w:date="2024-09-06T09:36:50.408Z" w:id="643603917">
        <w:r w:rsidRPr="337760E0" w:rsidR="337760E0">
          <w:rPr>
            <w:rFonts w:ascii="Nunito" w:hAnsi="Nunito" w:eastAsia="Nunito"/>
            <w:color w:val="000000" w:themeColor="text1" w:themeTint="FF" w:themeShade="FF"/>
            <w:sz w:val="20"/>
            <w:szCs w:val="20"/>
            <w:lang w:val="en-ZA"/>
          </w:rPr>
          <w:t xml:space="preserve"> </w:t>
        </w:r>
        <w:r w:rsidRPr="337760E0" w:rsidR="337760E0">
          <w:rPr>
            <w:rFonts w:ascii="Nunito" w:hAnsi="Nunito" w:eastAsia="Nunito"/>
            <w:color w:val="000000" w:themeColor="text1" w:themeTint="FF" w:themeShade="FF"/>
            <w:sz w:val="20"/>
            <w:szCs w:val="20"/>
            <w:lang w:val="en-ZA"/>
          </w:rPr>
          <w:t>of UCT and WHC, and</w:t>
        </w:r>
      </w:ins>
      <w:ins w:author="Craig Parker" w:date="2024-08-05T19:18:00Z" w:id="2019800265">
        <w:r w:rsidRPr="337760E0" w:rsidR="337760E0">
          <w:rPr>
            <w:rFonts w:ascii="Nunito" w:hAnsi="Nunito" w:eastAsia="Nunito"/>
            <w:color w:val="000000" w:themeColor="text1" w:themeTint="FF" w:themeShade="FF"/>
            <w:sz w:val="20"/>
            <w:szCs w:val="20"/>
            <w:lang w:val="en-ZA"/>
            <w:rPrChange w:author="Craig Parker" w:date="2024-08-07T12:23:00Z" w:id="318414153">
              <w:rPr>
                <w:rFonts w:ascii="Nunito" w:hAnsi="Nunito" w:eastAsia="Nunito"/>
                <w:lang w:val="en-ZA"/>
              </w:rPr>
            </w:rPrChange>
          </w:rPr>
          <w:t xml:space="preserve"> signed by </w:t>
        </w:r>
      </w:ins>
      <w:ins w:author="Este Su Van Wyk" w:date="2024-09-06T09:36:55.057Z" w:id="1825254571">
        <w:r w:rsidRPr="337760E0" w:rsidR="337760E0">
          <w:rPr>
            <w:rFonts w:ascii="Nunito" w:hAnsi="Nunito" w:eastAsia="Nunito"/>
            <w:color w:val="000000" w:themeColor="text1" w:themeTint="FF" w:themeShade="FF"/>
            <w:sz w:val="20"/>
            <w:szCs w:val="20"/>
            <w:lang w:val="en-ZA"/>
          </w:rPr>
          <w:t>a</w:t>
        </w:r>
      </w:ins>
      <w:ins w:author="Craig Parker" w:date="2024-08-05T19:18:00Z" w:id="182664033">
        <w:del w:author="Este Su Van Wyk" w:date="2024-09-06T09:36:54.211Z" w:id="1238746775">
          <w:r w:rsidRPr="337760E0" w:rsidDel="337760E0">
            <w:rPr>
              <w:rFonts w:ascii="Nunito" w:hAnsi="Nunito" w:eastAsia="Nunito"/>
              <w:color w:val="000000" w:themeColor="text1" w:themeTint="FF" w:themeShade="FF"/>
              <w:sz w:val="20"/>
              <w:szCs w:val="20"/>
              <w:lang w:val="en-ZA"/>
              <w:rPrChange w:author="Craig Parker" w:date="2024-08-07T12:23:00Z" w:id="322809221">
                <w:rPr>
                  <w:rFonts w:ascii="Nunito" w:hAnsi="Nunito" w:eastAsia="Nunito"/>
                  <w:lang w:val="en-ZA"/>
                </w:rPr>
              </w:rPrChange>
            </w:rPr>
            <w:delText>t</w:delText>
          </w:r>
        </w:del>
        <w:del w:author="Este Su Van Wyk" w:date="2024-09-06T09:36:54.062Z" w:id="1613937613">
          <w:r w:rsidRPr="337760E0" w:rsidDel="337760E0">
            <w:rPr>
              <w:rFonts w:ascii="Nunito" w:hAnsi="Nunito" w:eastAsia="Nunito"/>
              <w:color w:val="000000" w:themeColor="text1" w:themeTint="FF" w:themeShade="FF"/>
              <w:sz w:val="20"/>
              <w:szCs w:val="20"/>
              <w:lang w:val="en-ZA"/>
              <w:rPrChange w:author="Craig Parker" w:date="2024-08-07T12:23:00Z" w:id="236107081">
                <w:rPr>
                  <w:rFonts w:ascii="Nunito" w:hAnsi="Nunito" w:eastAsia="Nunito"/>
                  <w:lang w:val="en-ZA"/>
                </w:rPr>
              </w:rPrChange>
            </w:rPr>
            <w:delText xml:space="preserve">he UCT or WHC </w:delText>
          </w:r>
          <w:r w:rsidRPr="337760E0" w:rsidDel="337760E0">
            <w:rPr>
              <w:rFonts w:ascii="Nunito" w:hAnsi="Nunito" w:eastAsia="Nunito"/>
              <w:color w:val="000000" w:themeColor="text1" w:themeTint="FF" w:themeShade="FF"/>
              <w:sz w:val="20"/>
              <w:szCs w:val="20"/>
              <w:lang w:val="en-ZA"/>
              <w:rPrChange w:author="Craig Parker" w:date="2024-08-07T12:23:00Z" w:id="646495175">
                <w:rPr>
                  <w:rFonts w:ascii="Nunito" w:hAnsi="Nunito" w:eastAsia="Nunito"/>
                  <w:lang w:val="en-ZA"/>
                </w:rPr>
              </w:rPrChange>
            </w:rPr>
            <w:delText>l</w:delText>
          </w:r>
          <w:r w:rsidRPr="337760E0" w:rsidDel="337760E0">
            <w:rPr>
              <w:rFonts w:ascii="Nunito" w:hAnsi="Nunito" w:eastAsia="Nunito"/>
              <w:color w:val="000000" w:themeColor="text1" w:themeTint="FF" w:themeShade="FF"/>
              <w:sz w:val="20"/>
              <w:szCs w:val="20"/>
              <w:lang w:val="en-ZA"/>
              <w:rPrChange w:author="Craig Parker" w:date="2024-08-07T12:23:00Z" w:id="219001340">
                <w:rPr>
                  <w:rFonts w:ascii="Nunito" w:hAnsi="Nunito" w:eastAsia="Nunito"/>
                  <w:lang w:val="en-ZA"/>
                </w:rPr>
              </w:rPrChange>
            </w:rPr>
            <w:delText>egal department</w:delText>
          </w:r>
          <w:r w:rsidRPr="337760E0" w:rsidDel="337760E0">
            <w:rPr>
              <w:rFonts w:ascii="Nunito" w:hAnsi="Nunito" w:eastAsia="Nunito"/>
              <w:color w:val="000000" w:themeColor="text1" w:themeTint="FF" w:themeShade="FF"/>
              <w:sz w:val="20"/>
              <w:szCs w:val="20"/>
              <w:lang w:val="en-ZA"/>
              <w:rPrChange w:author="Craig Parker" w:date="2024-08-07T12:23:00Z" w:id="5649869">
                <w:rPr>
                  <w:rFonts w:ascii="Nunito" w:hAnsi="Nunito" w:eastAsia="Nunito"/>
                  <w:lang w:val="en-ZA"/>
                </w:rPr>
              </w:rPrChange>
            </w:rPr>
            <w:delText xml:space="preserve"> </w:delText>
          </w:r>
        </w:del>
      </w:ins>
      <w:del w:author="Este Su Van Wyk" w:date="2024-09-06T09:36:54.062Z" w:id="1135025556">
        <w:r w:rsidRPr="337760E0" w:rsidDel="337760E0">
          <w:rPr>
            <w:rFonts w:ascii="Nunito" w:hAnsi="Nunito" w:eastAsia="Nunito"/>
            <w:color w:val="000000" w:themeColor="text1" w:themeTint="FF" w:themeShade="FF"/>
            <w:sz w:val="20"/>
            <w:szCs w:val="20"/>
            <w:lang w:val="en-ZA"/>
            <w:rPrChange w:author="Craig Parker" w:date="2024-08-07T12:23:00Z" w:id="584272735">
              <w:rPr>
                <w:rFonts w:ascii="Nunito" w:hAnsi="Nunito" w:eastAsia="Nunito"/>
                <w:lang w:val="en-ZA"/>
              </w:rPr>
            </w:rPrChange>
          </w:rPr>
          <w:delText xml:space="preserve">on behalf of the </w:delText>
        </w:r>
        <w:r w:rsidRPr="337760E0" w:rsidDel="337760E0">
          <w:rPr>
            <w:rFonts w:ascii="Nunito" w:hAnsi="Nunito" w:eastAsia="Nunito"/>
            <w:color w:val="000000" w:themeColor="text1" w:themeTint="FF" w:themeShade="FF"/>
            <w:sz w:val="20"/>
            <w:szCs w:val="20"/>
            <w:lang w:val="en-ZA"/>
            <w:rPrChange w:author="Craig Parker" w:date="2024-08-07T12:23:00Z" w:id="1497702080">
              <w:rPr>
                <w:rFonts w:ascii="Nunito" w:hAnsi="Nunito" w:eastAsia="Nunito"/>
                <w:lang w:val="en-ZA"/>
              </w:rPr>
            </w:rPrChange>
          </w:rPr>
          <w:delText>HE²AT</w:delText>
        </w:r>
        <w:r w:rsidRPr="337760E0" w:rsidDel="337760E0">
          <w:rPr>
            <w:rFonts w:ascii="Nunito" w:hAnsi="Nunito" w:eastAsia="Nunito"/>
            <w:color w:val="000000" w:themeColor="text1" w:themeTint="FF" w:themeShade="FF"/>
            <w:sz w:val="20"/>
            <w:szCs w:val="20"/>
            <w:lang w:val="en-ZA"/>
            <w:rPrChange w:author="Craig Parker" w:date="2024-08-07T12:23:00Z" w:id="70802332">
              <w:rPr>
                <w:rFonts w:ascii="Nunito" w:hAnsi="Nunito" w:eastAsia="Nunito"/>
                <w:lang w:val="en-ZA"/>
              </w:rPr>
            </w:rPrChange>
          </w:rPr>
          <w:delText xml:space="preserve"> </w:delText>
        </w:r>
        <w:r w:rsidRPr="337760E0" w:rsidDel="337760E0">
          <w:rPr>
            <w:rFonts w:ascii="Nunito" w:hAnsi="Nunito" w:eastAsia="Nunito"/>
            <w:color w:val="000000" w:themeColor="text1" w:themeTint="FF" w:themeShade="FF"/>
            <w:sz w:val="20"/>
            <w:szCs w:val="20"/>
            <w:lang w:val="en-ZA"/>
            <w:rPrChange w:author="Craig Parker" w:date="2024-08-07T12:23:00Z" w:id="1959506215">
              <w:rPr>
                <w:rFonts w:ascii="Nunito" w:hAnsi="Nunito" w:eastAsia="Nunito"/>
                <w:lang w:val="en-ZA"/>
              </w:rPr>
            </w:rPrChange>
          </w:rPr>
          <w:delText>Center</w:delText>
        </w:r>
      </w:del>
      <w:ins w:author="Craig Parker" w:date="2024-08-05T19:18:00Z" w:id="1918856468">
        <w:del w:author="Este Su Van Wyk" w:date="2024-09-06T09:36:54.062Z" w:id="2135820170">
          <w:r w:rsidRPr="337760E0" w:rsidDel="337760E0">
            <w:rPr>
              <w:rFonts w:ascii="Nunito" w:hAnsi="Nunito" w:eastAsia="Nunito"/>
              <w:color w:val="000000" w:themeColor="text1" w:themeTint="FF" w:themeShade="FF"/>
              <w:sz w:val="20"/>
              <w:szCs w:val="20"/>
              <w:lang w:val="en-ZA"/>
              <w:rPrChange w:author="Craig Parker" w:date="2024-08-07T12:23:00Z" w:id="1361034334">
                <w:rPr>
                  <w:rFonts w:ascii="Nunito" w:hAnsi="Nunito" w:eastAsia="Nunito"/>
                  <w:lang w:val="en-ZA"/>
                </w:rPr>
              </w:rPrChange>
            </w:rPr>
            <w:delText xml:space="preserve"> and by th</w:delText>
          </w:r>
        </w:del>
        <w:del w:author="Este Su Van Wyk" w:date="2024-09-06T09:36:58.766Z" w:id="2071814445">
          <w:r w:rsidRPr="337760E0" w:rsidDel="337760E0">
            <w:rPr>
              <w:rFonts w:ascii="Nunito" w:hAnsi="Nunito" w:eastAsia="Nunito"/>
              <w:color w:val="000000" w:themeColor="text1" w:themeTint="FF" w:themeShade="FF"/>
              <w:sz w:val="20"/>
              <w:szCs w:val="20"/>
              <w:lang w:val="en-ZA"/>
              <w:rPrChange w:author="Craig Parker" w:date="2024-08-07T12:23:00Z" w:id="717336840">
                <w:rPr>
                  <w:rFonts w:ascii="Nunito" w:hAnsi="Nunito" w:eastAsia="Nunito"/>
                  <w:lang w:val="en-ZA"/>
                </w:rPr>
              </w:rPrChange>
            </w:rPr>
            <w:delText>e</w:delText>
          </w:r>
        </w:del>
        <w:r w:rsidRPr="337760E0" w:rsidR="337760E0">
          <w:rPr>
            <w:rFonts w:ascii="Nunito" w:hAnsi="Nunito" w:eastAsia="Nunito"/>
            <w:color w:val="000000" w:themeColor="text1" w:themeTint="FF" w:themeShade="FF"/>
            <w:sz w:val="20"/>
            <w:szCs w:val="20"/>
            <w:lang w:val="en-ZA"/>
            <w:rPrChange w:author="Craig Parker" w:date="2024-08-07T12:23:00Z" w:id="640627619">
              <w:rPr>
                <w:rFonts w:ascii="Nunito" w:hAnsi="Nunito" w:eastAsia="Nunito"/>
                <w:lang w:val="en-ZA"/>
              </w:rPr>
            </w:rPrChange>
          </w:rPr>
          <w:t xml:space="preserve"> </w:t>
        </w:r>
      </w:ins>
      <w:ins w:author="Jessica Senekal" w:date="2024-09-04T19:58:17.347Z" w:id="864544730">
        <w:r w:rsidRPr="337760E0" w:rsidR="337760E0">
          <w:rPr>
            <w:rFonts w:ascii="Nunito" w:hAnsi="Nunito" w:eastAsia="Nunito"/>
            <w:color w:val="000000" w:themeColor="text1" w:themeTint="FF" w:themeShade="FF"/>
            <w:sz w:val="20"/>
            <w:szCs w:val="20"/>
            <w:lang w:val="en-ZA"/>
          </w:rPr>
          <w:t xml:space="preserve">duly </w:t>
        </w:r>
      </w:ins>
      <w:ins w:author="Jessica Senekal" w:date="2024-09-04T19:57:52.622Z" w:id="1095566745">
        <w:r w:rsidRPr="337760E0" w:rsidR="337760E0">
          <w:rPr>
            <w:rFonts w:ascii="Nunito" w:hAnsi="Nunito" w:eastAsia="Nunito"/>
            <w:color w:val="000000" w:themeColor="text1" w:themeTint="FF" w:themeShade="FF"/>
            <w:sz w:val="20"/>
            <w:szCs w:val="20"/>
            <w:lang w:val="en-ZA"/>
          </w:rPr>
          <w:t xml:space="preserve">authorised </w:t>
        </w:r>
      </w:ins>
      <w:ins w:author="Jessica Senekal" w:date="2024-09-04T19:58:00.573Z" w:id="733078802">
        <w:r w:rsidRPr="337760E0" w:rsidR="337760E0">
          <w:rPr>
            <w:rFonts w:ascii="Nunito" w:hAnsi="Nunito" w:eastAsia="Nunito"/>
            <w:color w:val="000000" w:themeColor="text1" w:themeTint="FF" w:themeShade="FF"/>
            <w:sz w:val="20"/>
            <w:szCs w:val="20"/>
            <w:lang w:val="en-ZA"/>
          </w:rPr>
          <w:t>representative</w:t>
        </w:r>
      </w:ins>
      <w:ins w:author="Jessica Senekal" w:date="2024-09-04T19:57:52.622Z" w:id="566620994">
        <w:r w:rsidRPr="337760E0" w:rsidR="337760E0">
          <w:rPr>
            <w:rFonts w:ascii="Nunito" w:hAnsi="Nunito" w:eastAsia="Nunito"/>
            <w:color w:val="000000" w:themeColor="text1" w:themeTint="FF" w:themeShade="FF"/>
            <w:sz w:val="20"/>
            <w:szCs w:val="20"/>
            <w:lang w:val="en-ZA"/>
          </w:rPr>
          <w:t xml:space="preserve"> of the </w:t>
        </w:r>
      </w:ins>
      <w:del w:author="Jessica Senekal" w:date="2024-09-04T19:57:53.078Z" w:id="1747294824">
        <w:r w:rsidRPr="337760E0" w:rsidDel="337760E0">
          <w:rPr>
            <w:rFonts w:ascii="Nunito" w:hAnsi="Nunito" w:eastAsia="Nunito"/>
            <w:color w:val="000000" w:themeColor="text1" w:themeTint="FF" w:themeShade="FF"/>
            <w:sz w:val="20"/>
            <w:szCs w:val="20"/>
            <w:lang w:val="en-ZA"/>
            <w:rPrChange w:author="Craig Parker" w:date="2024-08-07T12:23:00Z" w:id="986016519">
              <w:rPr>
                <w:rFonts w:ascii="Nunito" w:hAnsi="Nunito" w:eastAsia="Nunito"/>
                <w:lang w:val="en-ZA"/>
              </w:rPr>
            </w:rPrChange>
          </w:rPr>
          <w:delText>l</w:delText>
        </w:r>
      </w:del>
      <w:del w:author="Jessica Senekal" w:date="2024-09-04T19:57:53.588Z" w:id="268617938">
        <w:r w:rsidRPr="337760E0" w:rsidDel="337760E0">
          <w:rPr>
            <w:rFonts w:ascii="Nunito" w:hAnsi="Nunito" w:eastAsia="Nunito"/>
            <w:color w:val="000000" w:themeColor="text1" w:themeTint="FF" w:themeShade="FF"/>
            <w:sz w:val="20"/>
            <w:szCs w:val="20"/>
            <w:lang w:val="en-ZA"/>
            <w:rPrChange w:author="Craig Parker" w:date="2024-08-07T12:23:00Z" w:id="1742643314">
              <w:rPr>
                <w:rFonts w:ascii="Nunito" w:hAnsi="Nunito" w:eastAsia="Nunito"/>
                <w:lang w:val="en-ZA"/>
              </w:rPr>
            </w:rPrChange>
          </w:rPr>
          <w:delText>e</w:delText>
        </w:r>
      </w:del>
      <w:del w:author="Jessica Senekal" w:date="2024-09-04T19:57:53.623Z" w:id="1857637965">
        <w:r w:rsidRPr="337760E0" w:rsidDel="337760E0">
          <w:rPr>
            <w:rFonts w:ascii="Nunito" w:hAnsi="Nunito" w:eastAsia="Nunito"/>
            <w:color w:val="000000" w:themeColor="text1" w:themeTint="FF" w:themeShade="FF"/>
            <w:sz w:val="20"/>
            <w:szCs w:val="20"/>
            <w:lang w:val="en-ZA"/>
            <w:rPrChange w:author="Craig Parker" w:date="2024-08-07T12:23:00Z" w:id="1898683742">
              <w:rPr>
                <w:rFonts w:ascii="Nunito" w:hAnsi="Nunito" w:eastAsia="Nunito"/>
                <w:lang w:val="en-ZA"/>
              </w:rPr>
            </w:rPrChange>
          </w:rPr>
          <w:delText>g</w:delText>
        </w:r>
      </w:del>
      <w:del w:author="Jessica Senekal" w:date="2024-09-04T19:57:53.662Z" w:id="207626921">
        <w:r w:rsidRPr="337760E0" w:rsidDel="337760E0">
          <w:rPr>
            <w:rFonts w:ascii="Nunito" w:hAnsi="Nunito" w:eastAsia="Nunito"/>
            <w:color w:val="000000" w:themeColor="text1" w:themeTint="FF" w:themeShade="FF"/>
            <w:sz w:val="20"/>
            <w:szCs w:val="20"/>
            <w:lang w:val="en-ZA"/>
            <w:rPrChange w:author="Craig Parker" w:date="2024-08-07T12:23:00Z" w:id="1370957886">
              <w:rPr>
                <w:rFonts w:ascii="Nunito" w:hAnsi="Nunito" w:eastAsia="Nunito"/>
                <w:lang w:val="en-ZA"/>
              </w:rPr>
            </w:rPrChange>
          </w:rPr>
          <w:delText>a</w:delText>
        </w:r>
      </w:del>
      <w:del w:author="Jessica Senekal" w:date="2024-09-04T19:57:53.687Z" w:id="1208202720">
        <w:r w:rsidRPr="337760E0" w:rsidDel="337760E0">
          <w:rPr>
            <w:rFonts w:ascii="Nunito" w:hAnsi="Nunito" w:eastAsia="Nunito"/>
            <w:color w:val="000000" w:themeColor="text1" w:themeTint="FF" w:themeShade="FF"/>
            <w:sz w:val="20"/>
            <w:szCs w:val="20"/>
            <w:lang w:val="en-ZA"/>
            <w:rPrChange w:author="Craig Parker" w:date="2024-08-07T12:23:00Z" w:id="1188991154">
              <w:rPr>
                <w:rFonts w:ascii="Nunito" w:hAnsi="Nunito" w:eastAsia="Nunito"/>
                <w:lang w:val="en-ZA"/>
              </w:rPr>
            </w:rPrChange>
          </w:rPr>
          <w:delText>l</w:delText>
        </w:r>
      </w:del>
      <w:del w:author="Jessica Senekal" w:date="2024-09-04T19:57:53.728Z" w:id="1399406030">
        <w:r w:rsidRPr="337760E0" w:rsidDel="337760E0">
          <w:rPr>
            <w:rFonts w:ascii="Nunito" w:hAnsi="Nunito" w:eastAsia="Nunito"/>
            <w:color w:val="000000" w:themeColor="text1" w:themeTint="FF" w:themeShade="FF"/>
            <w:sz w:val="20"/>
            <w:szCs w:val="20"/>
            <w:lang w:val="en-ZA"/>
            <w:rPrChange w:author="Craig Parker" w:date="2024-08-07T12:23:00Z" w:id="1207710331">
              <w:rPr>
                <w:rFonts w:ascii="Nunito" w:hAnsi="Nunito" w:eastAsia="Nunito"/>
                <w:lang w:val="en-ZA"/>
              </w:rPr>
            </w:rPrChange>
          </w:rPr>
          <w:delText xml:space="preserve"> </w:delText>
        </w:r>
      </w:del>
      <w:del w:author="Jessica Senekal" w:date="2024-09-04T19:57:53.754Z" w:id="1433139344">
        <w:r w:rsidRPr="337760E0" w:rsidDel="337760E0">
          <w:rPr>
            <w:rFonts w:ascii="Nunito" w:hAnsi="Nunito" w:eastAsia="Nunito"/>
            <w:color w:val="000000" w:themeColor="text1" w:themeTint="FF" w:themeShade="FF"/>
            <w:sz w:val="20"/>
            <w:szCs w:val="20"/>
            <w:lang w:val="en-ZA"/>
            <w:rPrChange w:author="Craig Parker" w:date="2024-08-07T12:23:00Z" w:id="762449122">
              <w:rPr>
                <w:rFonts w:ascii="Nunito" w:hAnsi="Nunito" w:eastAsia="Nunito"/>
                <w:lang w:val="en-ZA"/>
              </w:rPr>
            </w:rPrChange>
          </w:rPr>
          <w:delText>o</w:delText>
        </w:r>
      </w:del>
      <w:del w:author="Jessica Senekal" w:date="2024-09-04T19:57:53.8Z" w:id="433926457">
        <w:r w:rsidRPr="337760E0" w:rsidDel="337760E0">
          <w:rPr>
            <w:rFonts w:ascii="Nunito" w:hAnsi="Nunito" w:eastAsia="Nunito"/>
            <w:color w:val="000000" w:themeColor="text1" w:themeTint="FF" w:themeShade="FF"/>
            <w:sz w:val="20"/>
            <w:szCs w:val="20"/>
            <w:lang w:val="en-ZA"/>
            <w:rPrChange w:author="Craig Parker" w:date="2024-08-07T12:23:00Z" w:id="1084385065">
              <w:rPr>
                <w:rFonts w:ascii="Nunito" w:hAnsi="Nunito" w:eastAsia="Nunito"/>
                <w:lang w:val="en-ZA"/>
              </w:rPr>
            </w:rPrChange>
          </w:rPr>
          <w:delText>f</w:delText>
        </w:r>
      </w:del>
      <w:del w:author="Jessica Senekal" w:date="2024-09-04T19:57:53.828Z" w:id="2010532516">
        <w:r w:rsidRPr="337760E0" w:rsidDel="337760E0">
          <w:rPr>
            <w:rFonts w:ascii="Nunito" w:hAnsi="Nunito" w:eastAsia="Nunito"/>
            <w:color w:val="000000" w:themeColor="text1" w:themeTint="FF" w:themeShade="FF"/>
            <w:sz w:val="20"/>
            <w:szCs w:val="20"/>
            <w:lang w:val="en-ZA"/>
            <w:rPrChange w:author="Craig Parker" w:date="2024-08-07T12:23:00Z" w:id="1397573303">
              <w:rPr>
                <w:rFonts w:ascii="Nunito" w:hAnsi="Nunito" w:eastAsia="Nunito"/>
                <w:lang w:val="en-ZA"/>
              </w:rPr>
            </w:rPrChange>
          </w:rPr>
          <w:delText>f</w:delText>
        </w:r>
      </w:del>
      <w:del w:author="Jessica Senekal" w:date="2024-09-04T19:57:53.871Z" w:id="48988670">
        <w:r w:rsidRPr="337760E0" w:rsidDel="337760E0">
          <w:rPr>
            <w:rFonts w:ascii="Nunito" w:hAnsi="Nunito" w:eastAsia="Nunito"/>
            <w:color w:val="000000" w:themeColor="text1" w:themeTint="FF" w:themeShade="FF"/>
            <w:sz w:val="20"/>
            <w:szCs w:val="20"/>
            <w:lang w:val="en-ZA"/>
            <w:rPrChange w:author="Craig Parker" w:date="2024-08-07T12:23:00Z" w:id="2065970431">
              <w:rPr>
                <w:rFonts w:ascii="Nunito" w:hAnsi="Nunito" w:eastAsia="Nunito"/>
                <w:lang w:val="en-ZA"/>
              </w:rPr>
            </w:rPrChange>
          </w:rPr>
          <w:delText>i</w:delText>
        </w:r>
      </w:del>
      <w:del w:author="Jessica Senekal" w:date="2024-09-04T19:57:53.9Z" w:id="1046608591">
        <w:r w:rsidRPr="337760E0" w:rsidDel="337760E0">
          <w:rPr>
            <w:rFonts w:ascii="Nunito" w:hAnsi="Nunito" w:eastAsia="Nunito"/>
            <w:color w:val="000000" w:themeColor="text1" w:themeTint="FF" w:themeShade="FF"/>
            <w:sz w:val="20"/>
            <w:szCs w:val="20"/>
            <w:lang w:val="en-ZA"/>
            <w:rPrChange w:author="Craig Parker" w:date="2024-08-07T12:23:00Z" w:id="525303766">
              <w:rPr>
                <w:rFonts w:ascii="Nunito" w:hAnsi="Nunito" w:eastAsia="Nunito"/>
                <w:lang w:val="en-ZA"/>
              </w:rPr>
            </w:rPrChange>
          </w:rPr>
          <w:delText>c</w:delText>
        </w:r>
      </w:del>
      <w:del w:author="Jessica Senekal" w:date="2024-09-04T19:57:53.944Z" w:id="1026994934">
        <w:r w:rsidRPr="337760E0" w:rsidDel="337760E0">
          <w:rPr>
            <w:rFonts w:ascii="Nunito" w:hAnsi="Nunito" w:eastAsia="Nunito"/>
            <w:color w:val="000000" w:themeColor="text1" w:themeTint="FF" w:themeShade="FF"/>
            <w:sz w:val="20"/>
            <w:szCs w:val="20"/>
            <w:lang w:val="en-ZA"/>
            <w:rPrChange w:author="Craig Parker" w:date="2024-08-07T12:23:00Z" w:id="1779539764">
              <w:rPr>
                <w:rFonts w:ascii="Nunito" w:hAnsi="Nunito" w:eastAsia="Nunito"/>
                <w:lang w:val="en-ZA"/>
              </w:rPr>
            </w:rPrChange>
          </w:rPr>
          <w:delText>e</w:delText>
        </w:r>
      </w:del>
      <w:del w:author="Jessica Senekal" w:date="2024-09-04T19:57:53.976Z" w:id="73271927">
        <w:r w:rsidRPr="337760E0" w:rsidDel="337760E0">
          <w:rPr>
            <w:rFonts w:ascii="Nunito" w:hAnsi="Nunito" w:eastAsia="Nunito"/>
            <w:color w:val="000000" w:themeColor="text1" w:themeTint="FF" w:themeShade="FF"/>
            <w:sz w:val="20"/>
            <w:szCs w:val="20"/>
            <w:lang w:val="en-ZA"/>
            <w:rPrChange w:author="Craig Parker" w:date="2024-08-07T12:23:00Z" w:id="245907696">
              <w:rPr>
                <w:rFonts w:ascii="Nunito" w:hAnsi="Nunito" w:eastAsia="Nunito"/>
                <w:lang w:val="en-ZA"/>
              </w:rPr>
            </w:rPrChange>
          </w:rPr>
          <w:delText xml:space="preserve"> </w:delText>
        </w:r>
      </w:del>
      <w:del w:author="Jessica Senekal" w:date="2024-09-04T19:57:54.02Z" w:id="1780405003">
        <w:r w:rsidRPr="337760E0" w:rsidDel="337760E0">
          <w:rPr>
            <w:rFonts w:ascii="Nunito" w:hAnsi="Nunito" w:eastAsia="Nunito"/>
            <w:color w:val="000000" w:themeColor="text1" w:themeTint="FF" w:themeShade="FF"/>
            <w:sz w:val="20"/>
            <w:szCs w:val="20"/>
            <w:lang w:val="en-ZA"/>
            <w:rPrChange w:author="Craig Parker" w:date="2024-08-07T12:23:00Z" w:id="1660772028">
              <w:rPr>
                <w:rFonts w:ascii="Nunito" w:hAnsi="Nunito" w:eastAsia="Nunito"/>
                <w:lang w:val="en-ZA"/>
              </w:rPr>
            </w:rPrChange>
          </w:rPr>
          <w:delText>o</w:delText>
        </w:r>
      </w:del>
      <w:del w:author="Jessica Senekal" w:date="2024-09-04T19:57:54.051Z" w:id="454939650">
        <w:r w:rsidRPr="337760E0" w:rsidDel="337760E0">
          <w:rPr>
            <w:rFonts w:ascii="Nunito" w:hAnsi="Nunito" w:eastAsia="Nunito"/>
            <w:color w:val="000000" w:themeColor="text1" w:themeTint="FF" w:themeShade="FF"/>
            <w:sz w:val="20"/>
            <w:szCs w:val="20"/>
            <w:lang w:val="en-ZA"/>
            <w:rPrChange w:author="Craig Parker" w:date="2024-08-07T12:23:00Z" w:id="800912602">
              <w:rPr>
                <w:rFonts w:ascii="Nunito" w:hAnsi="Nunito" w:eastAsia="Nunito"/>
                <w:lang w:val="en-ZA"/>
              </w:rPr>
            </w:rPrChange>
          </w:rPr>
          <w:delText>f</w:delText>
        </w:r>
      </w:del>
      <w:del w:author="Jessica Senekal" w:date="2024-09-04T19:57:54.081Z" w:id="2083293607">
        <w:r w:rsidRPr="337760E0" w:rsidDel="337760E0">
          <w:rPr>
            <w:rFonts w:ascii="Nunito" w:hAnsi="Nunito" w:eastAsia="Nunito"/>
            <w:color w:val="000000" w:themeColor="text1" w:themeTint="FF" w:themeShade="FF"/>
            <w:sz w:val="20"/>
            <w:szCs w:val="20"/>
            <w:lang w:val="en-ZA"/>
            <w:rPrChange w:author="Craig Parker" w:date="2024-08-07T12:23:00Z" w:id="1787488947">
              <w:rPr>
                <w:rFonts w:ascii="Nunito" w:hAnsi="Nunito" w:eastAsia="Nunito"/>
                <w:lang w:val="en-ZA"/>
              </w:rPr>
            </w:rPrChange>
          </w:rPr>
          <w:delText xml:space="preserve"> </w:delText>
        </w:r>
      </w:del>
      <w:del w:author="Jessica Senekal" w:date="2024-09-04T19:57:54.245Z" w:id="1881696196">
        <w:r w:rsidRPr="337760E0" w:rsidDel="337760E0">
          <w:rPr>
            <w:rFonts w:ascii="Nunito" w:hAnsi="Nunito" w:eastAsia="Nunito"/>
            <w:color w:val="000000" w:themeColor="text1" w:themeTint="FF" w:themeShade="FF"/>
            <w:sz w:val="20"/>
            <w:szCs w:val="20"/>
            <w:lang w:val="en-ZA"/>
            <w:rPrChange w:author="Craig Parker" w:date="2024-08-07T12:23:00Z" w:id="1900143320">
              <w:rPr>
                <w:rFonts w:ascii="Nunito" w:hAnsi="Nunito" w:eastAsia="Nunito"/>
                <w:lang w:val="en-ZA"/>
              </w:rPr>
            </w:rPrChange>
          </w:rPr>
          <w:delText>t</w:delText>
        </w:r>
      </w:del>
      <w:del w:author="Jessica Senekal" w:date="2024-09-04T19:57:54.409Z" w:id="177063150">
        <w:r w:rsidRPr="337760E0" w:rsidDel="337760E0">
          <w:rPr>
            <w:rFonts w:ascii="Nunito" w:hAnsi="Nunito" w:eastAsia="Nunito"/>
            <w:color w:val="000000" w:themeColor="text1" w:themeTint="FF" w:themeShade="FF"/>
            <w:sz w:val="20"/>
            <w:szCs w:val="20"/>
            <w:lang w:val="en-ZA"/>
            <w:rPrChange w:author="Craig Parker" w:date="2024-08-07T12:23:00Z" w:id="1767314133">
              <w:rPr>
                <w:rFonts w:ascii="Nunito" w:hAnsi="Nunito" w:eastAsia="Nunito"/>
                <w:lang w:val="en-ZA"/>
              </w:rPr>
            </w:rPrChange>
          </w:rPr>
          <w:delText>h</w:delText>
        </w:r>
      </w:del>
      <w:del w:author="Jessica Senekal" w:date="2024-09-04T19:57:54.639Z" w:id="2117053606">
        <w:r w:rsidRPr="337760E0" w:rsidDel="337760E0">
          <w:rPr>
            <w:rFonts w:ascii="Nunito" w:hAnsi="Nunito" w:eastAsia="Nunito"/>
            <w:color w:val="000000" w:themeColor="text1" w:themeTint="FF" w:themeShade="FF"/>
            <w:sz w:val="20"/>
            <w:szCs w:val="20"/>
            <w:lang w:val="en-ZA"/>
            <w:rPrChange w:author="Craig Parker" w:date="2024-08-07T12:23:00Z" w:id="377923248">
              <w:rPr>
                <w:rFonts w:ascii="Nunito" w:hAnsi="Nunito" w:eastAsia="Nunito"/>
                <w:lang w:val="en-ZA"/>
              </w:rPr>
            </w:rPrChange>
          </w:rPr>
          <w:delText>e</w:delText>
        </w:r>
      </w:del>
      <w:ins w:author="Craig Parker" w:date="2024-08-05T19:18:00Z" w:id="1446474860">
        <w:r w:rsidRPr="337760E0" w:rsidR="337760E0">
          <w:rPr>
            <w:rFonts w:ascii="Nunito" w:hAnsi="Nunito" w:eastAsia="Nunito"/>
            <w:color w:val="000000" w:themeColor="text1" w:themeTint="FF" w:themeShade="FF"/>
            <w:sz w:val="20"/>
            <w:szCs w:val="20"/>
            <w:lang w:val="en-ZA"/>
            <w:rPrChange w:author="Craig Parker" w:date="2024-08-07T12:23:00Z" w:id="1069667975">
              <w:rPr>
                <w:rFonts w:ascii="Nunito" w:hAnsi="Nunito" w:eastAsia="Nunito"/>
                <w:lang w:val="en-ZA"/>
              </w:rPr>
            </w:rPrChange>
          </w:rPr>
          <w:t xml:space="preserve"> data provider</w:t>
        </w:r>
      </w:ins>
      <w:ins w:author="Este Su Van Wyk" w:date="2024-09-06T09:37:29.066Z" w:id="246052783">
        <w:r w:rsidRPr="337760E0" w:rsidR="337760E0">
          <w:rPr>
            <w:rFonts w:ascii="Nunito" w:hAnsi="Nunito" w:eastAsia="Nunito"/>
            <w:color w:val="000000" w:themeColor="text1" w:themeTint="FF" w:themeShade="FF"/>
            <w:sz w:val="20"/>
            <w:szCs w:val="20"/>
            <w:lang w:val="en-ZA"/>
          </w:rPr>
          <w:t xml:space="preserve"> and data recipient</w:t>
        </w:r>
      </w:ins>
      <w:ins w:author="Craig Parker" w:date="2024-08-05T19:18:00Z" w:id="1377687913">
        <w:r w:rsidRPr="337760E0" w:rsidR="337760E0">
          <w:rPr>
            <w:rFonts w:ascii="Nunito" w:hAnsi="Nunito" w:eastAsia="Nunito"/>
            <w:color w:val="000000" w:themeColor="text1" w:themeTint="FF" w:themeShade="FF"/>
            <w:sz w:val="20"/>
            <w:szCs w:val="20"/>
            <w:lang w:val="en-ZA"/>
            <w:rPrChange w:author="Craig Parker" w:date="2024-08-07T12:23:00Z" w:id="563240907">
              <w:rPr>
                <w:rFonts w:ascii="Nunito" w:hAnsi="Nunito" w:eastAsia="Nunito"/>
                <w:lang w:val="en-ZA"/>
              </w:rPr>
            </w:rPrChange>
          </w:rPr>
          <w:t>.</w:t>
        </w:r>
        <w:r w:rsidRPr="337760E0" w:rsidR="337760E0">
          <w:rPr>
            <w:rFonts w:ascii="Nunito" w:hAnsi="Nunito" w:eastAsia="Nunito"/>
            <w:color w:val="000000" w:themeColor="text1" w:themeTint="FF" w:themeShade="FF"/>
            <w:sz w:val="20"/>
            <w:szCs w:val="20"/>
            <w:lang w:val="en-ZA"/>
            <w:rPrChange w:author="Craig Parker" w:date="2024-08-07T12:23:00Z" w:id="1814056821">
              <w:rPr>
                <w:rFonts w:ascii="Nunito" w:hAnsi="Nunito" w:eastAsia="Nunito"/>
                <w:lang w:val="en-ZA"/>
              </w:rPr>
            </w:rPrChange>
          </w:rPr>
          <w:t xml:space="preserve"> </w:t>
        </w:r>
      </w:ins>
      <w:del w:author="Jessica Senekal" w:date="2024-09-04T19:58:09.851Z" w:id="619349654">
        <w:r w:rsidRPr="337760E0" w:rsidDel="337760E0">
          <w:rPr>
            <w:rFonts w:ascii="Nunito" w:hAnsi="Nunito" w:eastAsia="Nunito"/>
            <w:color w:val="000000" w:themeColor="text1" w:themeTint="FF" w:themeShade="FF"/>
            <w:sz w:val="20"/>
            <w:szCs w:val="20"/>
            <w:lang w:val="en-ZA"/>
            <w:rPrChange w:author="Craig Parker" w:date="2024-08-07T12:23:00Z" w:id="1707322147">
              <w:rPr>
                <w:rFonts w:ascii="Nunito" w:hAnsi="Nunito" w:eastAsia="Nunito"/>
                <w:lang w:val="en-ZA"/>
              </w:rPr>
            </w:rPrChange>
          </w:rPr>
          <w:delText>I</w:delText>
        </w:r>
      </w:del>
      <w:del w:author="Jessica Senekal" w:date="2024-09-04T19:58:09.655Z" w:id="1114338095">
        <w:r w:rsidRPr="337760E0" w:rsidDel="337760E0">
          <w:rPr>
            <w:rFonts w:ascii="Nunito" w:hAnsi="Nunito" w:eastAsia="Nunito"/>
            <w:color w:val="000000" w:themeColor="text1" w:themeTint="FF" w:themeShade="FF"/>
            <w:sz w:val="20"/>
            <w:szCs w:val="20"/>
            <w:lang w:val="en-ZA"/>
            <w:rPrChange w:author="Craig Parker" w:date="2024-08-07T12:23:00Z" w:id="1016740156">
              <w:rPr>
                <w:rFonts w:ascii="Nunito" w:hAnsi="Nunito" w:eastAsia="Nunito"/>
                <w:lang w:val="en-ZA"/>
              </w:rPr>
            </w:rPrChange>
          </w:rPr>
          <w:delText>n</w:delText>
        </w:r>
      </w:del>
      <w:ins w:author="Craig Parker" w:date="2024-08-05T19:18:00Z" w:id="1733250286">
        <w:r w:rsidRPr="337760E0" w:rsidR="337760E0">
          <w:rPr>
            <w:rFonts w:ascii="Nunito" w:hAnsi="Nunito" w:eastAsia="Nunito"/>
            <w:color w:val="000000" w:themeColor="text1" w:themeTint="FF" w:themeShade="FF"/>
            <w:sz w:val="20"/>
            <w:szCs w:val="20"/>
            <w:lang w:val="en-ZA"/>
            <w:rPrChange w:author="Craig Parker" w:date="2024-08-07T12:23:00Z" w:id="1469611428">
              <w:rPr>
                <w:rFonts w:ascii="Nunito" w:hAnsi="Nunito" w:eastAsia="Nunito"/>
                <w:lang w:val="en-ZA"/>
              </w:rPr>
            </w:rPrChange>
          </w:rPr>
          <w:t xml:space="preserve"> </w:t>
        </w:r>
      </w:ins>
      <w:del w:author="Jessica Senekal" w:date="2024-09-04T19:58:07.884Z" w:id="652683335">
        <w:r w:rsidRPr="337760E0" w:rsidDel="337760E0">
          <w:rPr>
            <w:rFonts w:ascii="Nunito" w:hAnsi="Nunito" w:eastAsia="Nunito"/>
            <w:color w:val="000000" w:themeColor="text1" w:themeTint="FF" w:themeShade="FF"/>
            <w:sz w:val="20"/>
            <w:szCs w:val="20"/>
            <w:lang w:val="en-ZA"/>
            <w:rPrChange w:author="Craig Parker" w:date="2024-08-07T12:23:00Z" w:id="1440714049">
              <w:rPr>
                <w:rFonts w:ascii="Nunito" w:hAnsi="Nunito" w:eastAsia="Nunito"/>
                <w:lang w:val="en-ZA"/>
              </w:rPr>
            </w:rPrChange>
          </w:rPr>
          <w:delText>rare instances, the PI of a study may sign the DTA</w:delText>
        </w:r>
        <w:r w:rsidRPr="337760E0" w:rsidDel="337760E0">
          <w:rPr>
            <w:rFonts w:ascii="Nunito" w:hAnsi="Nunito" w:eastAsia="Nunito"/>
            <w:color w:val="000000" w:themeColor="text1" w:themeTint="FF" w:themeShade="FF"/>
            <w:sz w:val="20"/>
            <w:szCs w:val="20"/>
            <w:lang w:val="en-ZA"/>
            <w:rPrChange w:author="Craig Parker" w:date="2024-08-07T12:23:00Z" w:id="945940483">
              <w:rPr>
                <w:rFonts w:ascii="Nunito" w:hAnsi="Nunito" w:eastAsia="Nunito"/>
                <w:lang w:val="en-ZA"/>
              </w:rPr>
            </w:rPrChange>
          </w:rPr>
          <w:delText xml:space="preserve"> rather than the legal office</w:delText>
        </w:r>
        <w:r w:rsidRPr="337760E0" w:rsidDel="337760E0">
          <w:rPr>
            <w:rFonts w:ascii="Nunito" w:hAnsi="Nunito" w:eastAsia="Nunito"/>
            <w:color w:val="000000" w:themeColor="text1" w:themeTint="FF" w:themeShade="FF"/>
            <w:sz w:val="20"/>
            <w:szCs w:val="20"/>
            <w:lang w:val="en-ZA"/>
            <w:rPrChange w:author="Craig Parker" w:date="2024-08-07T12:23:00Z" w:id="385890413">
              <w:rPr>
                <w:rFonts w:ascii="Nunito" w:hAnsi="Nunito" w:eastAsia="Nunito"/>
                <w:lang w:val="en-ZA"/>
              </w:rPr>
            </w:rPrChange>
          </w:rPr>
          <w:delText>.</w:delText>
        </w:r>
        <w:r w:rsidRPr="337760E0" w:rsidDel="337760E0">
          <w:rPr>
            <w:rFonts w:ascii="Nunito" w:hAnsi="Nunito" w:eastAsia="Nunito"/>
            <w:color w:val="000000" w:themeColor="text1" w:themeTint="FF" w:themeShade="FF"/>
            <w:sz w:val="20"/>
            <w:szCs w:val="20"/>
            <w:lang w:val="en-ZA"/>
            <w:rPrChange w:author="Craig Parker" w:date="2024-08-07T12:23:00Z" w:id="1100557833">
              <w:rPr>
                <w:rFonts w:ascii="Nunito" w:hAnsi="Nunito" w:eastAsia="Nunito"/>
                <w:lang w:val="en-ZA"/>
              </w:rPr>
            </w:rPrChange>
          </w:rPr>
          <w:delText xml:space="preserve"> </w:delText>
        </w:r>
      </w:del>
    </w:p>
    <w:p w:rsidRPr="002E4822" w:rsidR="00096966" w:rsidP="00265FDD" w:rsidRDefault="00096966" w14:paraId="2B2F9F6A" w14:textId="77777777">
      <w:pPr>
        <w:rPr>
          <w:ins w:author="Craig Parker" w:date="2024-07-09T11:24:00Z" w:id="1409"/>
          <w:rFonts w:ascii="Nunito" w:hAnsi="Nunito" w:eastAsia="Nunito"/>
          <w:color w:val="000000" w:themeColor="text1"/>
          <w:sz w:val="20"/>
          <w:lang w:val="en-ZA"/>
          <w:rPrChange w:author="Craig Parker" w:date="2024-08-07T12:23:00Z" w16du:dateUtc="2024-08-07T10:23:00Z" w:id="1410">
            <w:rPr>
              <w:ins w:author="Craig Parker" w:date="2024-07-09T11:24:00Z" w:id="1411"/>
              <w:rFonts w:eastAsia="Nunito"/>
              <w:b/>
              <w:bCs/>
              <w:lang w:val="en-ZA"/>
            </w:rPr>
          </w:rPrChange>
        </w:rPr>
      </w:pPr>
    </w:p>
    <w:p w:rsidRPr="00DB421E" w:rsidR="00265FDD" w:rsidP="00896612" w:rsidRDefault="00896612" w14:paraId="374FF7D9" w14:textId="6591F9A1">
      <w:pPr>
        <w:pStyle w:val="Heading2"/>
        <w:rPr>
          <w:ins w:author="Craig Parker" w:date="2024-07-09T11:25:00Z" w:id="1412"/>
        </w:rPr>
        <w:pPrChange w:author="Craig Parker" w:date="2024-08-05T19:03:00Z" w:id="1413">
          <w:pPr>
            <w:pStyle w:val="Heading3"/>
            <w:numPr>
              <w:numId w:val="12"/>
            </w:numPr>
            <w:ind w:left="720" w:hanging="360"/>
          </w:pPr>
        </w:pPrChange>
      </w:pPr>
      <w:bookmarkStart w:name="_Toc172635208" w:id="1414"/>
      <w:bookmarkStart w:name="_Toc173777780" w:id="1415"/>
      <w:bookmarkStart w:name="_Toc173963656" w:id="1416"/>
      <w:r>
        <w:t xml:space="preserve">5.2. </w:t>
      </w:r>
      <w:ins w:author="Craig Parker" w:date="2024-07-09T11:23:00Z" w:id="1417">
        <w:r w:rsidRPr="002E4822" w:rsidR="52A8C99F">
          <w:rPr>
            <w:rPrChange w:author="Craig Parker" w:date="2024-08-07T12:23:00Z" w16du:dateUtc="2024-08-07T10:23:00Z" w:id="1418">
              <w:rPr>
                <w:lang w:val="en-ZA"/>
              </w:rPr>
            </w:rPrChange>
          </w:rPr>
          <w:t>Ethics Approval for New Databases</w:t>
        </w:r>
      </w:ins>
      <w:bookmarkEnd w:id="1414"/>
      <w:bookmarkEnd w:id="1415"/>
      <w:bookmarkEnd w:id="1416"/>
    </w:p>
    <w:p w:rsidRPr="002E4822" w:rsidR="00265FDD" w:rsidP="00265FDD" w:rsidRDefault="00265FDD" w14:paraId="42CB5ED3" w14:textId="77777777">
      <w:pPr>
        <w:rPr>
          <w:ins w:author="Craig Parker" w:date="2024-07-09T11:23:00Z" w:id="1419"/>
          <w:rFonts w:ascii="Nunito" w:hAnsi="Nunito" w:eastAsia="Nunito"/>
          <w:color w:val="000000" w:themeColor="text1"/>
          <w:sz w:val="20"/>
          <w:rPrChange w:author="Craig Parker" w:date="2024-08-07T12:23:00Z" w16du:dateUtc="2024-08-07T10:23:00Z" w:id="1420">
            <w:rPr>
              <w:ins w:author="Craig Parker" w:date="2024-07-09T11:23:00Z" w:id="1421"/>
              <w:rFonts w:eastAsia="Nunito"/>
              <w:b/>
              <w:bCs/>
              <w:lang w:val="en-ZA"/>
            </w:rPr>
          </w:rPrChange>
        </w:rPr>
      </w:pPr>
    </w:p>
    <w:p w:rsidRPr="002E4822" w:rsidR="00BC1CA9" w:rsidDel="00860274" w:rsidP="3C076A32" w:rsidRDefault="0E3CF60B" w14:paraId="47F5AE20" w14:textId="10A2C1F5">
      <w:pPr>
        <w:rPr>
          <w:ins w:author="Matthew Chersich" w:date="2024-08-04T17:23:00Z" w:id="395981479"/>
          <w:del w:author="Matthew Chersich" w:date="2024-08-04T17:24:00Z" w:id="1428126672"/>
          <w:rFonts w:ascii="Nunito" w:hAnsi="Nunito" w:eastAsia="Nunito"/>
          <w:color w:val="000000" w:themeColor="text1"/>
          <w:sz w:val="20"/>
          <w:szCs w:val="20"/>
          <w:lang w:val="en-ZA"/>
          <w:rPrChange w:author="Craig Parker" w:date="2024-08-07T12:23:00Z" w16du:dateUtc="2024-08-07T10:23:00Z" w:id="1140005913">
            <w:rPr>
              <w:ins w:author="Matthew Chersich" w:date="2024-08-04T17:23:00Z" w:id="1106760949"/>
              <w:del w:author="Matthew Chersich" w:date="2024-08-04T17:24:00Z" w:id="1194014023"/>
              <w:rFonts w:ascii="Nunito" w:hAnsi="Nunito" w:eastAsia="Nunito"/>
              <w:lang w:val="en-ZA"/>
            </w:rPr>
          </w:rPrChange>
        </w:rPr>
      </w:pPr>
      <w:ins w:author="Craig Parker" w:date="2024-07-09T11:23:00Z" w:id="470715003">
        <w:r w:rsidRPr="3C076A32" w:rsidR="3C076A32">
          <w:rPr>
            <w:rFonts w:ascii="Nunito" w:hAnsi="Nunito" w:eastAsia="Nunito"/>
            <w:color w:val="000000" w:themeColor="text1" w:themeTint="FF" w:themeShade="FF"/>
            <w:sz w:val="20"/>
            <w:szCs w:val="20"/>
            <w:lang w:val="en-ZA"/>
            <w:rPrChange w:author="Craig Parker" w:date="2024-08-07T12:23:00Z" w:id="451475962">
              <w:rPr>
                <w:rFonts w:eastAsia="Nunito"/>
                <w:lang w:val="en-ZA"/>
              </w:rPr>
            </w:rPrChange>
          </w:rPr>
          <w:t>As new databases become available and DTAs are established, the following steps will be taken to notify the Wits Health Research Ethics Committee (Medical)</w:t>
        </w:r>
      </w:ins>
      <w:ins w:author="Matthew Chersich" w:date="2024-08-04T17:23:00Z" w:id="1437788243">
        <w:r w:rsidRPr="3C076A32" w:rsidR="3C076A32">
          <w:rPr>
            <w:rFonts w:ascii="Nunito" w:hAnsi="Nunito" w:eastAsia="Nunito"/>
            <w:color w:val="000000" w:themeColor="text1" w:themeTint="FF" w:themeShade="FF"/>
            <w:sz w:val="20"/>
            <w:szCs w:val="20"/>
            <w:lang w:val="en-ZA"/>
            <w:rPrChange w:author="Craig Parker" w:date="2024-08-07T12:23:00Z" w:id="2000073042">
              <w:rPr>
                <w:rFonts w:ascii="Nunito" w:hAnsi="Nunito" w:eastAsia="Nunito"/>
                <w:lang w:val="en-ZA"/>
              </w:rPr>
            </w:rPrChange>
          </w:rPr>
          <w:t>. These</w:t>
        </w:r>
      </w:ins>
      <w:del w:author="Matthew Chersich" w:date="2024-08-04T17:23:00Z" w:id="1764871462">
        <w:r w:rsidRPr="3C076A32" w:rsidDel="3C076A32">
          <w:rPr>
            <w:rFonts w:ascii="Nunito" w:hAnsi="Nunito" w:eastAsia="Nunito"/>
            <w:color w:val="000000" w:themeColor="text1" w:themeTint="FF" w:themeShade="FF"/>
            <w:sz w:val="20"/>
            <w:szCs w:val="20"/>
            <w:lang w:val="en-ZA"/>
            <w:rPrChange w:author="Craig Parker" w:date="2024-08-07T12:23:00Z" w:id="1556563958">
              <w:rPr>
                <w:rFonts w:ascii="Nunito" w:hAnsi="Nunito" w:eastAsia="Nunito"/>
                <w:lang w:val="en-ZA"/>
              </w:rPr>
            </w:rPrChange>
          </w:rPr>
          <w:delText>is</w:delText>
        </w:r>
      </w:del>
      <w:ins w:author="Matthew Chersich" w:date="2024-08-04T17:23:00Z" w:id="1394806744">
        <w:r w:rsidRPr="3C076A32" w:rsidR="3C076A32">
          <w:rPr>
            <w:rFonts w:ascii="Nunito" w:hAnsi="Nunito" w:eastAsia="Nunito"/>
            <w:color w:val="000000" w:themeColor="text1" w:themeTint="FF" w:themeShade="FF"/>
            <w:sz w:val="20"/>
            <w:szCs w:val="20"/>
            <w:lang w:val="en-ZA"/>
            <w:rPrChange w:author="Craig Parker" w:date="2024-08-07T12:23:00Z" w:id="937130635">
              <w:rPr>
                <w:rFonts w:ascii="Nunito" w:hAnsi="Nunito" w:eastAsia="Nunito"/>
                <w:lang w:val="en-ZA"/>
              </w:rPr>
            </w:rPrChange>
          </w:rPr>
          <w:t xml:space="preserve"> processes aim to ensure</w:t>
        </w:r>
      </w:ins>
      <w:del w:author="Matthew Chersich" w:date="2024-08-04T17:23:00Z" w:id="780764466">
        <w:r w:rsidRPr="3C076A32" w:rsidDel="3C076A32">
          <w:rPr>
            <w:rFonts w:ascii="Nunito" w:hAnsi="Nunito" w:eastAsia="Nunito"/>
            <w:color w:val="000000" w:themeColor="text1" w:themeTint="FF" w:themeShade="FF"/>
            <w:sz w:val="20"/>
            <w:szCs w:val="20"/>
            <w:lang w:val="en-ZA"/>
            <w:rPrChange w:author="Craig Parker" w:date="2024-08-07T12:23:00Z" w:id="669854157">
              <w:rPr>
                <w:rFonts w:ascii="Nunito" w:hAnsi="Nunito" w:eastAsia="Nunito"/>
                <w:lang w:val="en-ZA"/>
              </w:rPr>
            </w:rPrChange>
          </w:rPr>
          <w:delText>s</w:delText>
        </w:r>
      </w:del>
      <w:ins w:author="Matthew Chersich" w:date="2024-08-04T17:23:00Z" w:id="843167767">
        <w:r w:rsidRPr="3C076A32" w:rsidR="3C076A32">
          <w:rPr>
            <w:rFonts w:ascii="Nunito" w:hAnsi="Nunito" w:eastAsia="Nunito"/>
            <w:color w:val="000000" w:themeColor="text1" w:themeTint="FF" w:themeShade="FF"/>
            <w:sz w:val="20"/>
            <w:szCs w:val="20"/>
            <w:lang w:val="en-ZA"/>
            <w:rPrChange w:author="Craig Parker" w:date="2024-08-07T12:23:00Z" w:id="2074714688">
              <w:rPr>
                <w:rFonts w:ascii="Nunito" w:hAnsi="Nunito" w:eastAsia="Nunito"/>
                <w:lang w:val="en-ZA"/>
              </w:rPr>
            </w:rPrChange>
          </w:rPr>
          <w:t xml:space="preserve"> that all </w:t>
        </w:r>
      </w:ins>
      <w:del w:author="Matthew Chersich" w:date="2024-08-04T17:23:00Z" w:id="836520159">
        <w:r w:rsidRPr="3C076A32" w:rsidDel="3C076A32">
          <w:rPr>
            <w:rFonts w:ascii="Nunito" w:hAnsi="Nunito" w:eastAsia="Nunito"/>
            <w:color w:val="000000" w:themeColor="text1" w:themeTint="FF" w:themeShade="FF"/>
            <w:sz w:val="20"/>
            <w:szCs w:val="20"/>
            <w:lang w:val="en-ZA"/>
            <w:rPrChange w:author="Craig Parker" w:date="2024-08-07T12:23:00Z" w:id="2009533422">
              <w:rPr>
                <w:rFonts w:ascii="Nunito" w:hAnsi="Nunito" w:eastAsia="Nunito"/>
                <w:lang w:val="en-ZA"/>
              </w:rPr>
            </w:rPrChange>
          </w:rPr>
          <w:delText xml:space="preserve">RP2 </w:delText>
        </w:r>
      </w:del>
      <w:ins w:author="Matthew Chersich" w:date="2024-08-04T17:23:00Z" w:id="1621089441">
        <w:r w:rsidRPr="3C076A32" w:rsidR="3C076A32">
          <w:rPr>
            <w:rFonts w:ascii="Nunito" w:hAnsi="Nunito" w:eastAsia="Nunito"/>
            <w:color w:val="000000" w:themeColor="text1" w:themeTint="FF" w:themeShade="FF"/>
            <w:sz w:val="20"/>
            <w:szCs w:val="20"/>
            <w:lang w:val="en-ZA"/>
            <w:rPrChange w:author="Craig Parker" w:date="2024-08-07T12:23:00Z" w:id="1467539182">
              <w:rPr>
                <w:rFonts w:ascii="Nunito" w:hAnsi="Nunito" w:eastAsia="Nunito"/>
                <w:lang w:val="en-ZA"/>
              </w:rPr>
            </w:rPrChange>
          </w:rPr>
          <w:t>studies adhere to ethical guidelines and processes and maintain</w:t>
        </w:r>
      </w:ins>
      <w:del w:author="Matthew Chersich" w:date="2024-08-04T17:23:00Z" w:id="1094172486">
        <w:r w:rsidRPr="3C076A32" w:rsidDel="3C076A32">
          <w:rPr>
            <w:rFonts w:ascii="Nunito" w:hAnsi="Nunito" w:eastAsia="Nunito"/>
            <w:color w:val="000000" w:themeColor="text1" w:themeTint="FF" w:themeShade="FF"/>
            <w:sz w:val="20"/>
            <w:szCs w:val="20"/>
            <w:lang w:val="en-ZA"/>
            <w:rPrChange w:author="Craig Parker" w:date="2024-08-07T12:23:00Z" w:id="1045861145">
              <w:rPr>
                <w:rFonts w:ascii="Nunito" w:hAnsi="Nunito" w:eastAsia="Nunito"/>
                <w:lang w:val="en-ZA"/>
              </w:rPr>
            </w:rPrChange>
          </w:rPr>
          <w:delText>ing</w:delText>
        </w:r>
      </w:del>
      <w:ins w:author="Matthew Chersich" w:date="2024-08-04T17:23:00Z" w:id="1086494673">
        <w:r w:rsidRPr="3C076A32" w:rsidR="3C076A32">
          <w:rPr>
            <w:rFonts w:ascii="Nunito" w:hAnsi="Nunito" w:eastAsia="Nunito"/>
            <w:color w:val="000000" w:themeColor="text1" w:themeTint="FF" w:themeShade="FF"/>
            <w:sz w:val="20"/>
            <w:szCs w:val="20"/>
            <w:lang w:val="en-ZA"/>
            <w:rPrChange w:author="Craig Parker" w:date="2024-08-07T12:23:00Z" w:id="13197578">
              <w:rPr>
                <w:rFonts w:ascii="Nunito" w:hAnsi="Nunito" w:eastAsia="Nunito"/>
                <w:lang w:val="en-ZA"/>
              </w:rPr>
            </w:rPrChange>
          </w:rPr>
          <w:t xml:space="preserve"> the integrity and compliance of the </w:t>
        </w:r>
      </w:ins>
      <w:del w:author="Craig Parker" w:date="2024-08-05T19:22:00Z" w:id="1903254376">
        <w:r w:rsidRPr="3C076A32" w:rsidDel="3C076A32">
          <w:rPr>
            <w:rFonts w:ascii="Nunito" w:hAnsi="Nunito" w:eastAsia="Nunito"/>
            <w:color w:val="000000" w:themeColor="text1" w:themeTint="FF" w:themeShade="FF"/>
            <w:sz w:val="20"/>
            <w:szCs w:val="20"/>
            <w:lang w:val="en-ZA"/>
            <w:rPrChange w:author="Craig Parker" w:date="2024-08-07T12:23:00Z" w:id="1323562423">
              <w:rPr>
                <w:rFonts w:ascii="Nunito" w:hAnsi="Nunito" w:eastAsia="Nunito"/>
                <w:lang w:val="en-ZA"/>
              </w:rPr>
            </w:rPrChange>
          </w:rPr>
          <w:delText>HEAT</w:delText>
        </w:r>
      </w:del>
      <w:ins w:author="Craig Parker" w:date="2024-08-05T19:22:00Z" w:id="1246419998">
        <w:r w:rsidRPr="3C076A32" w:rsidR="3C076A32">
          <w:rPr>
            <w:rFonts w:ascii="Nunito" w:hAnsi="Nunito" w:eastAsia="Nunito"/>
            <w:color w:val="000000" w:themeColor="text1" w:themeTint="FF" w:themeShade="FF"/>
            <w:sz w:val="20"/>
            <w:szCs w:val="20"/>
            <w:lang w:val="en-ZA"/>
            <w:rPrChange w:author="Craig Parker" w:date="2024-08-07T12:23:00Z" w:id="278256093">
              <w:rPr>
                <w:rFonts w:ascii="Nunito" w:hAnsi="Nunito" w:eastAsia="Nunito"/>
                <w:lang w:val="en-ZA"/>
              </w:rPr>
            </w:rPrChange>
          </w:rPr>
          <w:t>HE²AT</w:t>
        </w:r>
      </w:ins>
      <w:ins w:author="Matthew Chersich" w:date="2024-08-04T17:23:00Z" w:id="1675404710">
        <w:r w:rsidRPr="3C076A32" w:rsidR="3C076A32">
          <w:rPr>
            <w:rFonts w:ascii="Nunito" w:hAnsi="Nunito" w:eastAsia="Nunito"/>
            <w:color w:val="000000" w:themeColor="text1" w:themeTint="FF" w:themeShade="FF"/>
            <w:sz w:val="20"/>
            <w:szCs w:val="20"/>
            <w:lang w:val="en-ZA"/>
            <w:rPrChange w:author="Craig Parker" w:date="2024-08-07T12:23:00Z" w:id="691049927">
              <w:rPr>
                <w:rFonts w:ascii="Nunito" w:hAnsi="Nunito" w:eastAsia="Nunito"/>
                <w:lang w:val="en-ZA"/>
              </w:rPr>
            </w:rPrChange>
          </w:rPr>
          <w:t xml:space="preserve"> Cent</w:t>
        </w:r>
      </w:ins>
      <w:ins w:author="Jessica Senekal" w:date="2024-09-05T07:24:48.853Z" w:id="1805847845">
        <w:r w:rsidRPr="3C076A32" w:rsidR="3C076A32">
          <w:rPr>
            <w:rFonts w:ascii="Nunito" w:hAnsi="Nunito" w:eastAsia="Nunito"/>
            <w:color w:val="000000" w:themeColor="text1" w:themeTint="FF" w:themeShade="FF"/>
            <w:sz w:val="20"/>
            <w:szCs w:val="20"/>
            <w:lang w:val="en-ZA"/>
          </w:rPr>
          <w:t>er’s</w:t>
        </w:r>
      </w:ins>
      <w:ins w:author="Matthew Chersich" w:date="2024-08-04T17:23:00Z" w:id="1141645754">
        <w:del w:author="Jessica Senekal" w:date="2024-09-05T07:24:49.883Z" w:id="697942198">
          <w:r w:rsidRPr="3C076A32" w:rsidDel="3C076A32">
            <w:rPr>
              <w:rFonts w:ascii="Nunito" w:hAnsi="Nunito" w:eastAsia="Nunito"/>
              <w:color w:val="000000" w:themeColor="text1" w:themeTint="FF" w:themeShade="FF"/>
              <w:sz w:val="20"/>
              <w:szCs w:val="20"/>
              <w:lang w:val="en-ZA"/>
              <w:rPrChange w:author="Craig Parker" w:date="2024-08-07T12:23:00Z" w:id="2090868637">
                <w:rPr>
                  <w:rFonts w:ascii="Nunito" w:hAnsi="Nunito" w:eastAsia="Nunito"/>
                  <w:lang w:val="en-ZA"/>
                </w:rPr>
              </w:rPrChange>
            </w:rPr>
            <w:delText>r</w:delText>
          </w:r>
        </w:del>
        <w:del w:author="Jessica Senekal" w:date="2024-09-05T07:24:50.057Z" w:id="712795913">
          <w:r w:rsidRPr="3C076A32" w:rsidDel="3C076A32">
            <w:rPr>
              <w:rFonts w:ascii="Nunito" w:hAnsi="Nunito" w:eastAsia="Nunito"/>
              <w:color w:val="000000" w:themeColor="text1" w:themeTint="FF" w:themeShade="FF"/>
              <w:sz w:val="20"/>
              <w:szCs w:val="20"/>
              <w:lang w:val="en-ZA"/>
              <w:rPrChange w:author="Craig Parker" w:date="2024-08-07T12:23:00Z" w:id="548495711">
                <w:rPr>
                  <w:rFonts w:ascii="Nunito" w:hAnsi="Nunito" w:eastAsia="Nunito"/>
                  <w:lang w:val="en-ZA"/>
                </w:rPr>
              </w:rPrChange>
            </w:rPr>
            <w:delText>e</w:delText>
          </w:r>
        </w:del>
        <w:r w:rsidRPr="3C076A32" w:rsidR="3C076A32">
          <w:rPr>
            <w:rFonts w:ascii="Nunito" w:hAnsi="Nunito" w:eastAsia="Nunito"/>
            <w:color w:val="000000" w:themeColor="text1" w:themeTint="FF" w:themeShade="FF"/>
            <w:sz w:val="20"/>
            <w:szCs w:val="20"/>
            <w:lang w:val="en-ZA"/>
            <w:rPrChange w:author="Craig Parker" w:date="2024-08-07T12:23:00Z" w:id="1646971147">
              <w:rPr>
                <w:rFonts w:ascii="Nunito" w:hAnsi="Nunito" w:eastAsia="Nunito"/>
                <w:lang w:val="en-ZA"/>
              </w:rPr>
            </w:rPrChange>
          </w:rPr>
          <w:t>'s research activities.</w:t>
        </w:r>
      </w:ins>
      <w:ins w:author="Matthew Chersich" w:date="2024-08-04T17:24:00Z" w:id="1685569236">
        <w:r w:rsidRPr="3C076A32" w:rsidR="3C076A32">
          <w:rPr>
            <w:rFonts w:ascii="Nunito" w:hAnsi="Nunito" w:eastAsia="Nunito"/>
            <w:color w:val="000000" w:themeColor="text1" w:themeTint="FF" w:themeShade="FF"/>
            <w:sz w:val="20"/>
            <w:szCs w:val="20"/>
            <w:lang w:val="en-ZA"/>
            <w:rPrChange w:author="Craig Parker" w:date="2024-08-07T12:23:00Z" w:id="1985577545">
              <w:rPr>
                <w:rFonts w:ascii="Nunito" w:hAnsi="Nunito" w:eastAsia="Nunito"/>
                <w:lang w:val="en-ZA"/>
              </w:rPr>
            </w:rPrChange>
          </w:rPr>
          <w:t xml:space="preserve"> The HE</w:t>
        </w:r>
      </w:ins>
      <w:ins w:author="Craig Parker" w:date="2024-08-07T13:30:00Z" w:id="1329649486">
        <w:r w:rsidRPr="3C076A32" w:rsidR="3C076A32">
          <w:rPr>
            <w:rFonts w:ascii="Nunito" w:hAnsi="Nunito" w:eastAsia="Nunito"/>
            <w:color w:val="000000" w:themeColor="text1" w:themeTint="FF" w:themeShade="FF"/>
            <w:sz w:val="20"/>
            <w:szCs w:val="20"/>
            <w:vertAlign w:val="superscript"/>
            <w:lang w:val="en-ZA"/>
            <w:rPrChange w:author="Craig Parker" w:date="2024-08-07T13:30:00Z" w:id="1384251744">
              <w:rPr>
                <w:rFonts w:ascii="Nunito" w:hAnsi="Nunito" w:eastAsia="Nunito"/>
                <w:color w:val="000000" w:themeColor="text1" w:themeTint="FF" w:themeShade="FF"/>
                <w:lang w:val="en-ZA"/>
              </w:rPr>
            </w:rPrChange>
          </w:rPr>
          <w:t>2</w:t>
        </w:r>
      </w:ins>
      <w:ins w:author="Matthew Chersich" w:date="2024-08-04T17:24:00Z" w:id="1550526814">
        <w:r w:rsidRPr="3C076A32" w:rsidR="3C076A32">
          <w:rPr>
            <w:rFonts w:ascii="Nunito" w:hAnsi="Nunito" w:eastAsia="Nunito"/>
            <w:color w:val="000000" w:themeColor="text1" w:themeTint="FF" w:themeShade="FF"/>
            <w:sz w:val="20"/>
            <w:szCs w:val="20"/>
            <w:lang w:val="en-ZA"/>
            <w:rPrChange w:author="Craig Parker" w:date="2024-08-07T12:23:00Z" w:id="809674280">
              <w:rPr>
                <w:rFonts w:ascii="Nunito" w:hAnsi="Nunito" w:eastAsia="Nunito"/>
                <w:lang w:val="en-ZA"/>
              </w:rPr>
            </w:rPrChange>
          </w:rPr>
          <w:t xml:space="preserve">AT </w:t>
        </w:r>
        <w:r w:rsidRPr="3C076A32" w:rsidR="3C076A32">
          <w:rPr>
            <w:rFonts w:ascii="Nunito" w:hAnsi="Nunito" w:eastAsia="Nunito"/>
            <w:color w:val="000000" w:themeColor="text1" w:themeTint="FF" w:themeShade="FF"/>
            <w:sz w:val="20"/>
            <w:szCs w:val="20"/>
            <w:lang w:val="en-ZA"/>
            <w:rPrChange w:author="Craig Parker" w:date="2024-08-07T12:23:00Z" w:id="1918403250">
              <w:rPr>
                <w:rFonts w:ascii="Nunito" w:hAnsi="Nunito" w:eastAsia="Nunito"/>
                <w:lang w:val="en-ZA"/>
              </w:rPr>
            </w:rPrChange>
          </w:rPr>
          <w:t>Center</w:t>
        </w:r>
        <w:r w:rsidRPr="3C076A32" w:rsidR="3C076A32">
          <w:rPr>
            <w:rFonts w:ascii="Nunito" w:hAnsi="Nunito" w:eastAsia="Nunito"/>
            <w:color w:val="000000" w:themeColor="text1" w:themeTint="FF" w:themeShade="FF"/>
            <w:sz w:val="20"/>
            <w:szCs w:val="20"/>
            <w:lang w:val="en-ZA"/>
            <w:rPrChange w:author="Craig Parker" w:date="2024-08-07T12:23:00Z" w:id="855963036">
              <w:rPr>
                <w:rFonts w:ascii="Nunito" w:hAnsi="Nunito" w:eastAsia="Nunito"/>
                <w:lang w:val="en-ZA"/>
              </w:rPr>
            </w:rPrChange>
          </w:rPr>
          <w:t xml:space="preserve"> will </w:t>
        </w:r>
      </w:ins>
    </w:p>
    <w:p w:rsidRPr="002E4822" w:rsidR="00265FDD" w:rsidDel="00BC1CA9" w:rsidP="00EA2C07" w:rsidRDefault="00265FDD" w14:paraId="11E42091" w14:textId="63625704">
      <w:pPr>
        <w:rPr>
          <w:ins w:author="Craig Parker" w:date="2024-07-09T11:25:00Z" w:id="1461"/>
          <w:del w:author="Matthew Chersich" w:date="2024-08-04T17:23:00Z" w:id="1462"/>
          <w:rFonts w:ascii="Nunito" w:hAnsi="Nunito" w:eastAsia="Nunito"/>
          <w:color w:val="000000" w:themeColor="text1"/>
          <w:sz w:val="20"/>
          <w:lang w:val="en-ZA"/>
          <w:rPrChange w:author="Craig Parker" w:date="2024-08-07T12:23:00Z" w16du:dateUtc="2024-08-07T10:23:00Z" w:id="1463">
            <w:rPr>
              <w:ins w:author="Craig Parker" w:date="2024-07-09T11:25:00Z" w:id="1464"/>
              <w:del w:author="Matthew Chersich" w:date="2024-08-04T17:23:00Z" w:id="1465"/>
              <w:rFonts w:eastAsia="Nunito"/>
              <w:lang w:val="en-ZA"/>
            </w:rPr>
          </w:rPrChange>
        </w:rPr>
      </w:pPr>
      <w:ins w:author="Craig Parker" w:date="2024-07-09T11:23:00Z" w:id="1466">
        <w:del w:author="Matthew Chersich" w:date="2024-08-04T17:23:00Z" w:id="1467">
          <w:r w:rsidRPr="002E4822" w:rsidDel="00BC1CA9">
            <w:rPr>
              <w:rFonts w:ascii="Nunito" w:hAnsi="Nunito" w:eastAsia="Nunito"/>
              <w:color w:val="000000" w:themeColor="text1"/>
              <w:sz w:val="20"/>
              <w:lang w:val="en-ZA"/>
              <w:rPrChange w:author="Craig Parker" w:date="2024-08-07T12:23:00Z" w16du:dateUtc="2024-08-07T10:23:00Z" w:id="1468">
                <w:rPr>
                  <w:rFonts w:eastAsia="Nunito"/>
                  <w:lang w:val="en-ZA"/>
                </w:rPr>
              </w:rPrChange>
            </w:rPr>
            <w:delText>:</w:delText>
          </w:r>
        </w:del>
      </w:ins>
    </w:p>
    <w:p w:rsidRPr="002E4822" w:rsidR="00265FDD" w:rsidDel="00860274" w:rsidP="00EA2C07" w:rsidRDefault="00265FDD" w14:paraId="17B18152" w14:textId="5124670E">
      <w:pPr>
        <w:rPr>
          <w:ins w:author="Craig Parker" w:date="2024-07-09T11:23:00Z" w:id="1469"/>
          <w:del w:author="Matthew Chersich" w:date="2024-08-04T17:24:00Z" w:id="1470"/>
          <w:rFonts w:ascii="Nunito" w:hAnsi="Nunito" w:eastAsia="Nunito"/>
          <w:color w:val="000000" w:themeColor="text1"/>
          <w:sz w:val="20"/>
          <w:lang w:val="en-ZA"/>
          <w:rPrChange w:author="Craig Parker" w:date="2024-08-07T12:23:00Z" w16du:dateUtc="2024-08-07T10:23:00Z" w:id="1471">
            <w:rPr>
              <w:ins w:author="Craig Parker" w:date="2024-07-09T11:23:00Z" w:id="1472"/>
              <w:del w:author="Matthew Chersich" w:date="2024-08-04T17:24:00Z" w:id="1473"/>
              <w:rFonts w:eastAsia="Nunito"/>
              <w:lang w:val="en-ZA"/>
            </w:rPr>
          </w:rPrChange>
        </w:rPr>
      </w:pPr>
    </w:p>
    <w:p w:rsidRPr="002E4822" w:rsidR="00265FDD" w:rsidDel="00860274" w:rsidP="00EA2C07" w:rsidRDefault="00265FDD" w14:paraId="77C22141" w14:textId="193DDA31">
      <w:pPr>
        <w:rPr>
          <w:ins w:author="Craig Parker" w:date="2024-07-09T11:23:00Z" w:id="1474"/>
          <w:del w:author="Matthew Chersich" w:date="2024-08-04T17:24:00Z" w:id="1475"/>
          <w:rFonts w:ascii="Nunito" w:hAnsi="Nunito" w:eastAsia="Nunito"/>
          <w:color w:val="000000" w:themeColor="text1"/>
          <w:sz w:val="20"/>
          <w:lang w:val="en-ZA"/>
          <w:rPrChange w:author="Craig Parker" w:date="2024-08-07T12:23:00Z" w16du:dateUtc="2024-08-07T10:23:00Z" w:id="1476">
            <w:rPr>
              <w:ins w:author="Craig Parker" w:date="2024-07-09T11:23:00Z" w:id="1477"/>
              <w:del w:author="Matthew Chersich" w:date="2024-08-04T17:24:00Z" w:id="1478"/>
              <w:rFonts w:eastAsia="Nunito"/>
              <w:lang w:val="en-ZA"/>
            </w:rPr>
          </w:rPrChange>
        </w:rPr>
      </w:pPr>
      <w:ins w:author="Craig Parker" w:date="2024-07-09T11:23:00Z" w:id="1479">
        <w:del w:author="Matthew Chersich" w:date="2024-08-04T17:24:00Z" w:id="1480">
          <w:r w:rsidRPr="002E4822" w:rsidDel="00860274">
            <w:rPr>
              <w:rFonts w:ascii="Nunito" w:hAnsi="Nunito" w:eastAsia="Nunito"/>
              <w:b/>
              <w:bCs/>
              <w:color w:val="000000" w:themeColor="text1"/>
              <w:sz w:val="20"/>
              <w:lang w:val="en-ZA"/>
              <w:rPrChange w:author="Craig Parker" w:date="2024-08-07T12:23:00Z" w16du:dateUtc="2024-08-07T10:23:00Z" w:id="1481">
                <w:rPr>
                  <w:rFonts w:eastAsia="Nunito"/>
                  <w:b/>
                  <w:bCs/>
                  <w:lang w:val="en-ZA"/>
                </w:rPr>
              </w:rPrChange>
            </w:rPr>
            <w:delText>Notification Process for all studies:</w:delText>
          </w:r>
        </w:del>
      </w:ins>
    </w:p>
    <w:p w:rsidRPr="002E4822" w:rsidR="00265FDD" w:rsidDel="00860274" w:rsidRDefault="00265FDD" w14:paraId="6D82BEDC" w14:textId="5B5CD215">
      <w:pPr>
        <w:rPr>
          <w:ins w:author="Craig Parker" w:date="2024-07-09T11:23:00Z" w:id="1482"/>
          <w:del w:author="Matthew Chersich" w:date="2024-08-04T17:24:00Z" w:id="1483"/>
          <w:rFonts w:ascii="Nunito" w:hAnsi="Nunito" w:eastAsia="Nunito"/>
          <w:color w:val="000000" w:themeColor="text1"/>
          <w:sz w:val="20"/>
          <w:lang w:val="en-ZA"/>
          <w:rPrChange w:author="Craig Parker" w:date="2024-08-07T12:23:00Z" w16du:dateUtc="2024-08-07T10:23:00Z" w:id="1484">
            <w:rPr>
              <w:ins w:author="Craig Parker" w:date="2024-07-09T11:23:00Z" w:id="1485"/>
              <w:del w:author="Matthew Chersich" w:date="2024-08-04T17:24:00Z" w:id="1486"/>
              <w:rFonts w:eastAsia="Nunito"/>
              <w:lang w:val="en-ZA"/>
            </w:rPr>
          </w:rPrChange>
        </w:rPr>
        <w:pPrChange w:author="Matthew Chersich" w:date="2024-08-04T17:24:00Z" w:id="1487">
          <w:pPr>
            <w:numPr>
              <w:numId w:val="25"/>
            </w:numPr>
            <w:tabs>
              <w:tab w:val="num" w:pos="720"/>
            </w:tabs>
            <w:ind w:left="720" w:hanging="360"/>
          </w:pPr>
        </w:pPrChange>
      </w:pPr>
      <w:ins w:author="Craig Parker" w:date="2024-07-09T11:23:00Z" w:id="1488">
        <w:del w:author="Matthew Chersich" w:date="2024-08-04T17:24:00Z" w:id="1489">
          <w:r w:rsidRPr="002E4822" w:rsidDel="00860274">
            <w:rPr>
              <w:rFonts w:ascii="Nunito" w:hAnsi="Nunito" w:eastAsia="Nunito"/>
              <w:color w:val="000000" w:themeColor="text1"/>
              <w:sz w:val="20"/>
              <w:lang w:val="en-ZA"/>
              <w:rPrChange w:author="Craig Parker" w:date="2024-08-07T12:23:00Z" w16du:dateUtc="2024-08-07T10:23:00Z" w:id="1490">
                <w:rPr>
                  <w:rFonts w:eastAsia="Nunito"/>
                  <w:lang w:val="en-ZA"/>
                </w:rPr>
              </w:rPrChange>
            </w:rPr>
            <w:delText>Notify the committee in writing of new studies contributing data on a 6-monthly basis.</w:delText>
          </w:r>
        </w:del>
      </w:ins>
    </w:p>
    <w:p w:rsidRPr="002E4822" w:rsidR="00265FDD" w:rsidRDefault="00265FDD" w14:paraId="4BE0EEB0" w14:textId="203E0B8E">
      <w:pPr>
        <w:rPr>
          <w:ins w:author="Craig Parker" w:date="2024-07-09T11:23:00Z" w:id="1491"/>
          <w:rFonts w:ascii="Nunito" w:hAnsi="Nunito" w:eastAsia="Nunito"/>
          <w:color w:val="000000" w:themeColor="text1"/>
          <w:sz w:val="20"/>
          <w:lang w:val="en-ZA"/>
          <w:rPrChange w:author="Craig Parker" w:date="2024-08-07T12:23:00Z" w16du:dateUtc="2024-08-07T10:23:00Z" w:id="1492">
            <w:rPr>
              <w:ins w:author="Craig Parker" w:date="2024-07-09T11:23:00Z" w:id="1493"/>
              <w:rFonts w:eastAsia="Nunito"/>
              <w:lang w:val="en-ZA"/>
            </w:rPr>
          </w:rPrChange>
        </w:rPr>
        <w:pPrChange w:author="Matthew Chersich" w:date="2024-08-04T17:24:00Z" w:id="1494">
          <w:pPr>
            <w:numPr>
              <w:numId w:val="25"/>
            </w:numPr>
            <w:tabs>
              <w:tab w:val="num" w:pos="720"/>
            </w:tabs>
            <w:ind w:left="720" w:hanging="360"/>
          </w:pPr>
        </w:pPrChange>
      </w:pPr>
      <w:ins w:author="Craig Parker" w:date="2024-07-09T11:23:00Z" w:id="1495">
        <w:del w:author="Matthew Chersich" w:date="2024-08-04T17:24:00Z" w:id="1496">
          <w:r w:rsidRPr="002E4822" w:rsidDel="00860274">
            <w:rPr>
              <w:rFonts w:ascii="Nunito" w:hAnsi="Nunito" w:eastAsia="Nunito"/>
              <w:color w:val="000000" w:themeColor="text1"/>
              <w:sz w:val="20"/>
              <w:lang w:val="en-ZA"/>
              <w:rPrChange w:author="Craig Parker" w:date="2024-08-07T12:23:00Z" w16du:dateUtc="2024-08-07T10:23:00Z" w:id="1497">
                <w:rPr>
                  <w:rFonts w:eastAsia="Nunito"/>
                  <w:lang w:val="en-ZA"/>
                </w:rPr>
              </w:rPrChange>
            </w:rPr>
            <w:delText>P</w:delText>
          </w:r>
        </w:del>
      </w:ins>
      <w:ins w:author="Matthew Chersich" w:date="2024-08-04T17:24:00Z" w:id="1498">
        <w:del w:author="Craig Parker" w:date="2024-08-07T13:30:00Z" w16du:dateUtc="2024-08-07T11:30:00Z" w:id="1499">
          <w:r w:rsidRPr="002E4822" w:rsidDel="00771827" w:rsidR="00860274">
            <w:rPr>
              <w:rFonts w:ascii="Nunito" w:hAnsi="Nunito" w:eastAsia="Nunito"/>
              <w:color w:val="000000" w:themeColor="text1"/>
              <w:sz w:val="20"/>
              <w:lang w:val="en-ZA"/>
              <w:rPrChange w:author="Craig Parker" w:date="2024-08-07T12:23:00Z" w16du:dateUtc="2024-08-07T10:23:00Z" w:id="1500">
                <w:rPr>
                  <w:rFonts w:ascii="Nunito" w:hAnsi="Nunito" w:eastAsia="Nunito"/>
                  <w:lang w:val="en-ZA"/>
                </w:rPr>
              </w:rPrChange>
            </w:rPr>
            <w:delText>p</w:delText>
          </w:r>
        </w:del>
      </w:ins>
      <w:ins w:author="Craig Parker" w:date="2024-08-07T13:30:00Z" w16du:dateUtc="2024-08-07T11:30:00Z" w:id="1501">
        <w:r w:rsidRPr="002E4822" w:rsidR="00771827">
          <w:rPr>
            <w:rFonts w:ascii="Nunito" w:hAnsi="Nunito" w:eastAsia="Nunito"/>
            <w:color w:val="000000" w:themeColor="text1"/>
            <w:sz w:val="20"/>
            <w:lang w:val="en-ZA"/>
          </w:rPr>
          <w:t>provide</w:t>
        </w:r>
      </w:ins>
      <w:ins w:author="Craig Parker" w:date="2024-07-09T11:23:00Z" w:id="1502">
        <w:r w:rsidRPr="002E4822">
          <w:rPr>
            <w:rFonts w:ascii="Nunito" w:hAnsi="Nunito" w:eastAsia="Nunito"/>
            <w:color w:val="000000" w:themeColor="text1"/>
            <w:sz w:val="20"/>
            <w:lang w:val="en-ZA"/>
            <w:rPrChange w:author="Craig Parker" w:date="2024-08-07T12:23:00Z" w16du:dateUtc="2024-08-07T10:23:00Z" w:id="1503">
              <w:rPr>
                <w:rFonts w:eastAsia="Nunito"/>
                <w:lang w:val="en-ZA"/>
              </w:rPr>
            </w:rPrChange>
          </w:rPr>
          <w:t xml:space="preserve"> additional information </w:t>
        </w:r>
      </w:ins>
      <w:ins w:author="Matthew Chersich" w:date="2024-08-04T17:16:00Z" w:id="1504">
        <w:r w:rsidRPr="002E4822" w:rsidR="00BC1CA9">
          <w:rPr>
            <w:rFonts w:ascii="Nunito" w:hAnsi="Nunito" w:eastAsia="Nunito"/>
            <w:color w:val="000000" w:themeColor="text1"/>
            <w:sz w:val="20"/>
            <w:lang w:val="en-ZA"/>
            <w:rPrChange w:author="Craig Parker" w:date="2024-08-07T12:23:00Z" w16du:dateUtc="2024-08-07T10:23:00Z" w:id="1505">
              <w:rPr>
                <w:rFonts w:ascii="Nunito" w:hAnsi="Nunito" w:eastAsia="Nunito"/>
                <w:lang w:val="en-ZA"/>
              </w:rPr>
            </w:rPrChange>
          </w:rPr>
          <w:t xml:space="preserve">on the studies </w:t>
        </w:r>
      </w:ins>
      <w:ins w:author="Craig Parker" w:date="2024-07-09T11:23:00Z" w:id="1506">
        <w:r w:rsidRPr="002E4822">
          <w:rPr>
            <w:rFonts w:ascii="Nunito" w:hAnsi="Nunito" w:eastAsia="Nunito"/>
            <w:color w:val="000000" w:themeColor="text1"/>
            <w:sz w:val="20"/>
            <w:lang w:val="en-ZA"/>
            <w:rPrChange w:author="Craig Parker" w:date="2024-08-07T12:23:00Z" w16du:dateUtc="2024-08-07T10:23:00Z" w:id="1507">
              <w:rPr>
                <w:rFonts w:eastAsia="Nunito"/>
                <w:lang w:val="en-ZA"/>
              </w:rPr>
            </w:rPrChange>
          </w:rPr>
          <w:t>if requested by the ethics committee.</w:t>
        </w:r>
      </w:ins>
    </w:p>
    <w:p w:rsidRPr="002E4822" w:rsidR="00265FDD" w:rsidP="00265FDD" w:rsidRDefault="00265FDD" w14:paraId="38196201" w14:textId="77777777">
      <w:pPr>
        <w:rPr>
          <w:ins w:author="Matthew Chersich" w:date="2024-08-04T17:22:00Z" w:id="1508"/>
          <w:rFonts w:ascii="Nunito" w:hAnsi="Nunito" w:eastAsia="Nunito"/>
          <w:b/>
          <w:bCs/>
          <w:color w:val="000000" w:themeColor="text1"/>
          <w:sz w:val="20"/>
          <w:lang w:val="en-ZA"/>
          <w:rPrChange w:author="Craig Parker" w:date="2024-08-07T12:23:00Z" w16du:dateUtc="2024-08-07T10:23:00Z" w:id="1509">
            <w:rPr>
              <w:ins w:author="Matthew Chersich" w:date="2024-08-04T17:22:00Z" w:id="1510"/>
              <w:rFonts w:ascii="Nunito" w:hAnsi="Nunito" w:eastAsia="Nunito"/>
              <w:b/>
              <w:bCs/>
              <w:lang w:val="en-ZA"/>
            </w:rPr>
          </w:rPrChange>
        </w:rPr>
      </w:pPr>
    </w:p>
    <w:p w:rsidRPr="002E4822" w:rsidR="00BC1CA9" w:rsidP="00BC1CA9" w:rsidRDefault="00BC1CA9" w14:paraId="16D67737" w14:textId="4A75BB48">
      <w:pPr>
        <w:rPr>
          <w:ins w:author="Matthew Chersich" w:date="2024-08-04T17:22:00Z" w:id="1511"/>
          <w:rFonts w:ascii="Nunito" w:hAnsi="Nunito" w:eastAsia="Nunito"/>
          <w:b/>
          <w:bCs/>
          <w:color w:val="000000" w:themeColor="text1"/>
          <w:sz w:val="20"/>
          <w:lang w:val="en-ZA"/>
          <w:rPrChange w:author="Craig Parker" w:date="2024-08-07T12:23:00Z" w16du:dateUtc="2024-08-07T10:23:00Z" w:id="1512">
            <w:rPr>
              <w:ins w:author="Matthew Chersich" w:date="2024-08-04T17:22:00Z" w:id="1513"/>
              <w:rFonts w:ascii="Nunito" w:hAnsi="Nunito" w:eastAsia="Nunito"/>
              <w:b/>
              <w:bCs/>
              <w:lang w:val="en-ZA"/>
            </w:rPr>
          </w:rPrChange>
        </w:rPr>
      </w:pPr>
      <w:ins w:author="Matthew Chersich" w:date="2024-08-04T17:22:00Z" w:id="1514">
        <w:r w:rsidRPr="002E4822">
          <w:rPr>
            <w:rFonts w:ascii="Nunito" w:hAnsi="Nunito" w:eastAsia="Nunito"/>
            <w:b/>
            <w:bCs/>
            <w:color w:val="000000" w:themeColor="text1"/>
            <w:sz w:val="20"/>
            <w:lang w:val="en-ZA"/>
            <w:rPrChange w:author="Craig Parker" w:date="2024-08-07T12:23:00Z" w16du:dateUtc="2024-08-07T10:23:00Z" w:id="1515">
              <w:rPr>
                <w:rFonts w:ascii="Nunito" w:hAnsi="Nunito" w:eastAsia="Nunito"/>
                <w:b/>
                <w:bCs/>
                <w:lang w:val="en-ZA"/>
              </w:rPr>
            </w:rPrChange>
          </w:rPr>
          <w:t xml:space="preserve">Ethics Notifications for RP1 </w:t>
        </w:r>
        <w:commentRangeStart w:id="1516"/>
        <w:commentRangeStart w:id="1517"/>
        <w:r w:rsidRPr="002E4822">
          <w:rPr>
            <w:rFonts w:ascii="Nunito" w:hAnsi="Nunito" w:eastAsia="Nunito"/>
            <w:b/>
            <w:bCs/>
            <w:color w:val="000000" w:themeColor="text1"/>
            <w:sz w:val="20"/>
            <w:lang w:val="en-ZA"/>
            <w:rPrChange w:author="Craig Parker" w:date="2024-08-07T12:23:00Z" w16du:dateUtc="2024-08-07T10:23:00Z" w:id="1518">
              <w:rPr>
                <w:rFonts w:ascii="Nunito" w:hAnsi="Nunito" w:eastAsia="Nunito"/>
                <w:b/>
                <w:bCs/>
                <w:lang w:val="en-ZA"/>
              </w:rPr>
            </w:rPrChange>
          </w:rPr>
          <w:t>Studies</w:t>
        </w:r>
      </w:ins>
      <w:ins w:author="Matthew Chersich" w:date="2024-08-04T17:23:00Z" w:id="1519">
        <w:commentRangeEnd w:id="1516"/>
        <w:r w:rsidRPr="002E4822">
          <w:rPr>
            <w:rStyle w:val="CommentReference"/>
            <w:rFonts w:ascii="Nunito" w:hAnsi="Nunito"/>
            <w:color w:val="000000" w:themeColor="text1"/>
            <w:sz w:val="20"/>
            <w:szCs w:val="20"/>
            <w:rPrChange w:author="Craig Parker" w:date="2024-08-07T12:23:00Z" w16du:dateUtc="2024-08-07T10:23:00Z" w:id="1520">
              <w:rPr>
                <w:rStyle w:val="CommentReference"/>
              </w:rPr>
            </w:rPrChange>
          </w:rPr>
          <w:commentReference w:id="1516"/>
        </w:r>
      </w:ins>
      <w:ins w:author="Matthew Chersich" w:date="2024-08-04T17:25:00Z" w:id="1521">
        <w:commentRangeEnd w:id="1517"/>
        <w:r w:rsidRPr="002E4822" w:rsidR="00860274">
          <w:rPr>
            <w:rStyle w:val="CommentReference"/>
            <w:rFonts w:ascii="Nunito" w:hAnsi="Nunito"/>
            <w:color w:val="000000" w:themeColor="text1"/>
            <w:sz w:val="20"/>
            <w:szCs w:val="20"/>
            <w:rPrChange w:author="Craig Parker" w:date="2024-08-07T12:23:00Z" w16du:dateUtc="2024-08-07T10:23:00Z" w:id="1522">
              <w:rPr>
                <w:rStyle w:val="CommentReference"/>
              </w:rPr>
            </w:rPrChange>
          </w:rPr>
          <w:commentReference w:id="1517"/>
        </w:r>
      </w:ins>
    </w:p>
    <w:p w:rsidRPr="002E4822" w:rsidR="00860274" w:rsidRDefault="00860274" w14:paraId="12F467E4" w14:textId="1FB340EB">
      <w:pPr>
        <w:rPr>
          <w:ins w:author="Matthew Chersich" w:date="2024-08-04T17:24:00Z" w:id="1523"/>
          <w:rFonts w:ascii="Nunito" w:hAnsi="Nunito" w:eastAsia="Nunito"/>
          <w:color w:val="000000" w:themeColor="text1"/>
          <w:sz w:val="20"/>
          <w:lang w:val="en-ZA"/>
          <w:rPrChange w:author="Craig Parker" w:date="2024-08-07T12:23:00Z" w16du:dateUtc="2024-08-07T10:23:00Z" w:id="1524">
            <w:rPr>
              <w:ins w:author="Matthew Chersich" w:date="2024-08-04T17:24:00Z" w:id="1525"/>
              <w:rFonts w:ascii="Nunito" w:hAnsi="Nunito" w:eastAsia="Nunito"/>
              <w:lang w:val="en-ZA"/>
            </w:rPr>
          </w:rPrChange>
        </w:rPr>
        <w:pPrChange w:author="Matthew Chersich" w:date="2024-08-04T17:24:00Z" w:id="1526">
          <w:pPr>
            <w:numPr>
              <w:numId w:val="25"/>
            </w:numPr>
            <w:tabs>
              <w:tab w:val="num" w:pos="720"/>
            </w:tabs>
            <w:ind w:left="720" w:hanging="360"/>
          </w:pPr>
        </w:pPrChange>
      </w:pPr>
      <w:ins w:author="Matthew Chersich" w:date="2024-08-04T17:24:00Z" w:id="1527">
        <w:r w:rsidRPr="002E4822">
          <w:rPr>
            <w:rFonts w:ascii="Nunito" w:hAnsi="Nunito" w:eastAsia="Nunito"/>
            <w:color w:val="000000" w:themeColor="text1"/>
            <w:sz w:val="20"/>
            <w:lang w:val="en-ZA"/>
            <w:rPrChange w:author="Craig Parker" w:date="2024-08-07T12:23:00Z" w16du:dateUtc="2024-08-07T10:23:00Z" w:id="1528">
              <w:rPr>
                <w:rFonts w:ascii="Nunito" w:hAnsi="Nunito" w:eastAsia="Nunito"/>
                <w:lang w:val="en-ZA"/>
              </w:rPr>
            </w:rPrChange>
          </w:rPr>
          <w:t xml:space="preserve">The project </w:t>
        </w:r>
        <w:del w:author="Matthew Chersich" w:date="2024-08-04T17:24:00Z" w:id="1529">
          <w:r w:rsidRPr="002E4822" w:rsidDel="00860274">
            <w:rPr>
              <w:rFonts w:ascii="Nunito" w:hAnsi="Nunito" w:eastAsia="Nunito"/>
              <w:color w:val="000000" w:themeColor="text1"/>
              <w:sz w:val="20"/>
              <w:lang w:val="en-ZA"/>
              <w:rPrChange w:author="Craig Parker" w:date="2024-08-07T12:23:00Z" w16du:dateUtc="2024-08-07T10:23:00Z" w:id="1530">
                <w:rPr>
                  <w:rFonts w:ascii="Nunito" w:hAnsi="Nunito" w:eastAsia="Nunito"/>
                  <w:lang w:val="en-ZA"/>
                </w:rPr>
              </w:rPrChange>
            </w:rPr>
            <w:delText>N</w:delText>
          </w:r>
        </w:del>
        <w:r w:rsidRPr="002E4822">
          <w:rPr>
            <w:rFonts w:ascii="Nunito" w:hAnsi="Nunito" w:eastAsia="Nunito"/>
            <w:color w:val="000000" w:themeColor="text1"/>
            <w:sz w:val="20"/>
            <w:lang w:val="en-ZA"/>
            <w:rPrChange w:author="Craig Parker" w:date="2024-08-07T12:23:00Z" w16du:dateUtc="2024-08-07T10:23:00Z" w:id="1531">
              <w:rPr>
                <w:rFonts w:ascii="Nunito" w:hAnsi="Nunito" w:eastAsia="Nunito"/>
                <w:lang w:val="en-ZA"/>
              </w:rPr>
            </w:rPrChange>
          </w:rPr>
          <w:t>notifies</w:t>
        </w:r>
        <w:del w:author="Matthew Chersich" w:date="2024-08-04T17:24:00Z" w:id="1532">
          <w:r w:rsidRPr="002E4822" w:rsidDel="00860274">
            <w:rPr>
              <w:rFonts w:ascii="Nunito" w:hAnsi="Nunito" w:eastAsia="Nunito"/>
              <w:color w:val="000000" w:themeColor="text1"/>
              <w:sz w:val="20"/>
              <w:lang w:val="en-ZA"/>
              <w:rPrChange w:author="Craig Parker" w:date="2024-08-07T12:23:00Z" w16du:dateUtc="2024-08-07T10:23:00Z" w:id="1533">
                <w:rPr>
                  <w:rFonts w:ascii="Nunito" w:hAnsi="Nunito" w:eastAsia="Nunito"/>
                  <w:lang w:val="en-ZA"/>
                </w:rPr>
              </w:rPrChange>
            </w:rPr>
            <w:delText>y</w:delText>
          </w:r>
        </w:del>
        <w:r w:rsidRPr="002E4822">
          <w:rPr>
            <w:rFonts w:ascii="Nunito" w:hAnsi="Nunito" w:eastAsia="Nunito"/>
            <w:color w:val="000000" w:themeColor="text1"/>
            <w:sz w:val="20"/>
            <w:lang w:val="en-ZA"/>
            <w:rPrChange w:author="Craig Parker" w:date="2024-08-07T12:23:00Z" w16du:dateUtc="2024-08-07T10:23:00Z" w:id="1534">
              <w:rPr>
                <w:rFonts w:ascii="Nunito" w:hAnsi="Nunito" w:eastAsia="Nunito"/>
                <w:lang w:val="en-ZA"/>
              </w:rPr>
            </w:rPrChange>
          </w:rPr>
          <w:t xml:space="preserve"> the ethics committee in writing of new studies </w:t>
        </w:r>
      </w:ins>
      <w:ins w:author="Matthew Chersich" w:date="2024-08-04T17:25:00Z" w:id="1535">
        <w:r w:rsidRPr="002E4822">
          <w:rPr>
            <w:rFonts w:ascii="Nunito" w:hAnsi="Nunito" w:eastAsia="Nunito"/>
            <w:color w:val="000000" w:themeColor="text1"/>
            <w:sz w:val="20"/>
            <w:lang w:val="en-ZA"/>
            <w:rPrChange w:author="Craig Parker" w:date="2024-08-07T12:23:00Z" w16du:dateUtc="2024-08-07T10:23:00Z" w:id="1536">
              <w:rPr>
                <w:rFonts w:ascii="Nunito" w:hAnsi="Nunito" w:eastAsia="Nunito"/>
                <w:lang w:val="en-ZA"/>
              </w:rPr>
            </w:rPrChange>
          </w:rPr>
          <w:t xml:space="preserve">that </w:t>
        </w:r>
      </w:ins>
      <w:ins w:author="Matthew Chersich" w:date="2024-08-04T17:24:00Z" w:id="1537">
        <w:r w:rsidRPr="002E4822">
          <w:rPr>
            <w:rFonts w:ascii="Nunito" w:hAnsi="Nunito" w:eastAsia="Nunito"/>
            <w:color w:val="000000" w:themeColor="text1"/>
            <w:sz w:val="20"/>
            <w:lang w:val="en-ZA"/>
            <w:rPrChange w:author="Craig Parker" w:date="2024-08-07T12:23:00Z" w16du:dateUtc="2024-08-07T10:23:00Z" w:id="1538">
              <w:rPr>
                <w:rFonts w:ascii="Nunito" w:hAnsi="Nunito" w:eastAsia="Nunito"/>
                <w:lang w:val="en-ZA"/>
              </w:rPr>
            </w:rPrChange>
          </w:rPr>
          <w:t>contribut</w:t>
        </w:r>
      </w:ins>
      <w:ins w:author="Matthew Chersich" w:date="2024-08-04T17:25:00Z" w:id="1539">
        <w:r w:rsidRPr="002E4822">
          <w:rPr>
            <w:rFonts w:ascii="Nunito" w:hAnsi="Nunito" w:eastAsia="Nunito"/>
            <w:color w:val="000000" w:themeColor="text1"/>
            <w:sz w:val="20"/>
            <w:lang w:val="en-ZA"/>
            <w:rPrChange w:author="Craig Parker" w:date="2024-08-07T12:23:00Z" w16du:dateUtc="2024-08-07T10:23:00Z" w:id="1540">
              <w:rPr>
                <w:rFonts w:ascii="Nunito" w:hAnsi="Nunito" w:eastAsia="Nunito"/>
                <w:lang w:val="en-ZA"/>
              </w:rPr>
            </w:rPrChange>
          </w:rPr>
          <w:t>e</w:t>
        </w:r>
      </w:ins>
      <w:ins w:author="Matthew Chersich" w:date="2024-08-04T17:24:00Z" w:id="1541">
        <w:del w:author="Matthew Chersich" w:date="2024-08-04T17:25:00Z" w:id="1542">
          <w:r w:rsidRPr="002E4822" w:rsidDel="00860274">
            <w:rPr>
              <w:rFonts w:ascii="Nunito" w:hAnsi="Nunito" w:eastAsia="Nunito"/>
              <w:color w:val="000000" w:themeColor="text1"/>
              <w:sz w:val="20"/>
              <w:lang w:val="en-ZA"/>
              <w:rPrChange w:author="Craig Parker" w:date="2024-08-07T12:23:00Z" w16du:dateUtc="2024-08-07T10:23:00Z" w:id="1543">
                <w:rPr>
                  <w:rFonts w:ascii="Nunito" w:hAnsi="Nunito" w:eastAsia="Nunito"/>
                  <w:lang w:val="en-ZA"/>
                </w:rPr>
              </w:rPrChange>
            </w:rPr>
            <w:delText>ing</w:delText>
          </w:r>
        </w:del>
        <w:r w:rsidRPr="002E4822">
          <w:rPr>
            <w:rFonts w:ascii="Nunito" w:hAnsi="Nunito" w:eastAsia="Nunito"/>
            <w:color w:val="000000" w:themeColor="text1"/>
            <w:sz w:val="20"/>
            <w:lang w:val="en-ZA"/>
            <w:rPrChange w:author="Craig Parker" w:date="2024-08-07T12:23:00Z" w16du:dateUtc="2024-08-07T10:23:00Z" w:id="1544">
              <w:rPr>
                <w:rFonts w:ascii="Nunito" w:hAnsi="Nunito" w:eastAsia="Nunito"/>
                <w:lang w:val="en-ZA"/>
              </w:rPr>
            </w:rPrChange>
          </w:rPr>
          <w:t xml:space="preserve"> data on a 6-monthly basis.</w:t>
        </w:r>
      </w:ins>
    </w:p>
    <w:p w:rsidRPr="002E4822" w:rsidR="00BC1CA9" w:rsidP="00265FDD" w:rsidRDefault="00BC1CA9" w14:paraId="09541CC9" w14:textId="77777777">
      <w:pPr>
        <w:rPr>
          <w:ins w:author="Craig Parker" w:date="2024-07-09T11:26:00Z" w:id="1545"/>
          <w:rFonts w:ascii="Nunito" w:hAnsi="Nunito" w:eastAsia="Nunito"/>
          <w:b/>
          <w:bCs/>
          <w:color w:val="000000" w:themeColor="text1"/>
          <w:sz w:val="20"/>
          <w:lang w:val="en-ZA"/>
          <w:rPrChange w:author="Craig Parker" w:date="2024-08-07T12:23:00Z" w16du:dateUtc="2024-08-07T10:23:00Z" w:id="1546">
            <w:rPr>
              <w:ins w:author="Craig Parker" w:date="2024-07-09T11:26:00Z" w:id="1547"/>
              <w:rFonts w:eastAsia="Nunito"/>
              <w:b/>
              <w:bCs/>
              <w:lang w:val="en-ZA"/>
            </w:rPr>
          </w:rPrChange>
        </w:rPr>
      </w:pPr>
    </w:p>
    <w:p w:rsidRPr="002E4822" w:rsidR="00265FDD" w:rsidP="00265FDD" w:rsidRDefault="00265FDD" w14:paraId="0F31BE04" w14:textId="44072958">
      <w:pPr>
        <w:rPr>
          <w:ins w:author="Craig Parker" w:date="2024-07-09T11:23:00Z" w:id="1548"/>
          <w:rFonts w:ascii="Nunito" w:hAnsi="Nunito" w:eastAsia="Nunito"/>
          <w:b/>
          <w:bCs/>
          <w:color w:val="000000" w:themeColor="text1"/>
          <w:sz w:val="20"/>
          <w:lang w:val="en-ZA"/>
          <w:rPrChange w:author="Craig Parker" w:date="2024-08-07T12:23:00Z" w16du:dateUtc="2024-08-07T10:23:00Z" w:id="1549">
            <w:rPr>
              <w:ins w:author="Craig Parker" w:date="2024-07-09T11:23:00Z" w:id="1550"/>
              <w:rFonts w:eastAsia="Nunito"/>
              <w:b/>
              <w:bCs/>
              <w:lang w:val="en-ZA"/>
            </w:rPr>
          </w:rPrChange>
        </w:rPr>
      </w:pPr>
      <w:ins w:author="Craig Parker" w:date="2024-07-09T11:23:00Z" w:id="1551">
        <w:r w:rsidRPr="002E4822">
          <w:rPr>
            <w:rFonts w:ascii="Nunito" w:hAnsi="Nunito" w:eastAsia="Nunito"/>
            <w:b/>
            <w:bCs/>
            <w:color w:val="000000" w:themeColor="text1"/>
            <w:sz w:val="20"/>
            <w:lang w:val="en-ZA"/>
            <w:rPrChange w:author="Craig Parker" w:date="2024-08-07T12:23:00Z" w16du:dateUtc="2024-08-07T10:23:00Z" w:id="1552">
              <w:rPr>
                <w:rFonts w:eastAsia="Nunito"/>
                <w:b/>
                <w:bCs/>
                <w:lang w:val="en-ZA"/>
              </w:rPr>
            </w:rPrChange>
          </w:rPr>
          <w:t>Ethics Notifications for RP2</w:t>
        </w:r>
        <w:del w:author="Matthew Chersich" w:date="2024-08-04T17:22:00Z" w:id="1553">
          <w:r w:rsidRPr="002E4822" w:rsidDel="00BC1CA9">
            <w:rPr>
              <w:rFonts w:ascii="Nunito" w:hAnsi="Nunito" w:eastAsia="Nunito"/>
              <w:b/>
              <w:bCs/>
              <w:color w:val="000000" w:themeColor="text1"/>
              <w:sz w:val="20"/>
              <w:lang w:val="en-ZA"/>
              <w:rPrChange w:author="Craig Parker" w:date="2024-08-07T12:23:00Z" w16du:dateUtc="2024-08-07T10:23:00Z" w:id="1554">
                <w:rPr>
                  <w:rFonts w:eastAsia="Nunito"/>
                  <w:b/>
                  <w:bCs/>
                  <w:lang w:val="en-ZA"/>
                </w:rPr>
              </w:rPrChange>
            </w:rPr>
            <w:delText xml:space="preserve"> (HEAT 2)</w:delText>
          </w:r>
        </w:del>
        <w:r w:rsidRPr="002E4822">
          <w:rPr>
            <w:rFonts w:ascii="Nunito" w:hAnsi="Nunito" w:eastAsia="Nunito"/>
            <w:b/>
            <w:bCs/>
            <w:color w:val="000000" w:themeColor="text1"/>
            <w:sz w:val="20"/>
            <w:lang w:val="en-ZA"/>
            <w:rPrChange w:author="Craig Parker" w:date="2024-08-07T12:23:00Z" w16du:dateUtc="2024-08-07T10:23:00Z" w:id="1555">
              <w:rPr>
                <w:rFonts w:eastAsia="Nunito"/>
                <w:b/>
                <w:bCs/>
                <w:lang w:val="en-ZA"/>
              </w:rPr>
            </w:rPrChange>
          </w:rPr>
          <w:t xml:space="preserve"> Studies</w:t>
        </w:r>
      </w:ins>
      <w:ins w:author="Craig Parker" w:date="2024-08-07T13:30:00Z" w16du:dateUtc="2024-08-07T11:30:00Z" w:id="1556">
        <w:r w:rsidRPr="002E4822" w:rsidR="00771827">
          <w:rPr>
            <w:rFonts w:ascii="Nunito" w:hAnsi="Nunito" w:eastAsia="Nunito"/>
            <w:b/>
            <w:bCs/>
            <w:color w:val="000000" w:themeColor="text1"/>
            <w:sz w:val="20"/>
            <w:lang w:val="en-ZA"/>
          </w:rPr>
          <w:t xml:space="preserve"> from Johannesburg</w:t>
        </w:r>
      </w:ins>
    </w:p>
    <w:p w:rsidRPr="002E4822" w:rsidR="00265FDD" w:rsidP="00265FDD" w:rsidRDefault="00265FDD" w14:paraId="02535E66" w14:textId="77777777">
      <w:pPr>
        <w:numPr>
          <w:ilvl w:val="0"/>
          <w:numId w:val="26"/>
        </w:numPr>
        <w:rPr>
          <w:ins w:author="Craig Parker" w:date="2024-07-09T11:23:00Z" w:id="1557"/>
          <w:rFonts w:ascii="Nunito" w:hAnsi="Nunito" w:eastAsia="Nunito"/>
          <w:color w:val="000000" w:themeColor="text1"/>
          <w:sz w:val="20"/>
          <w:lang w:val="en-ZA"/>
          <w:rPrChange w:author="Craig Parker" w:date="2024-08-07T12:23:00Z" w16du:dateUtc="2024-08-07T10:23:00Z" w:id="1558">
            <w:rPr>
              <w:ins w:author="Craig Parker" w:date="2024-07-09T11:23:00Z" w:id="1559"/>
              <w:rFonts w:eastAsia="Nunito"/>
              <w:lang w:val="en-ZA"/>
            </w:rPr>
          </w:rPrChange>
        </w:rPr>
      </w:pPr>
      <w:ins w:author="Craig Parker" w:date="2024-07-09T11:23:00Z" w:id="1560">
        <w:r w:rsidRPr="002E4822">
          <w:rPr>
            <w:rFonts w:ascii="Nunito" w:hAnsi="Nunito" w:eastAsia="Nunito"/>
            <w:b/>
            <w:bCs/>
            <w:color w:val="000000" w:themeColor="text1"/>
            <w:sz w:val="20"/>
            <w:lang w:val="en-ZA"/>
            <w:rPrChange w:author="Craig Parker" w:date="2024-08-07T12:23:00Z" w16du:dateUtc="2024-08-07T10:23:00Z" w:id="1561">
              <w:rPr>
                <w:rFonts w:eastAsia="Nunito"/>
                <w:b/>
                <w:bCs/>
                <w:lang w:val="en-ZA"/>
              </w:rPr>
            </w:rPrChange>
          </w:rPr>
          <w:t>Data Transfer Agreements (DTAs):</w:t>
        </w:r>
        <w:r w:rsidRPr="002E4822">
          <w:rPr>
            <w:rFonts w:ascii="Nunito" w:hAnsi="Nunito" w:eastAsia="Nunito"/>
            <w:color w:val="000000" w:themeColor="text1"/>
            <w:sz w:val="20"/>
            <w:lang w:val="en-ZA"/>
            <w:rPrChange w:author="Craig Parker" w:date="2024-08-07T12:23:00Z" w16du:dateUtc="2024-08-07T10:23:00Z" w:id="1562">
              <w:rPr>
                <w:rFonts w:eastAsia="Nunito"/>
                <w:lang w:val="en-ZA"/>
              </w:rPr>
            </w:rPrChange>
          </w:rPr>
          <w:t xml:space="preserve"> </w:t>
        </w:r>
      </w:ins>
    </w:p>
    <w:p w:rsidRPr="002E4822" w:rsidR="00265FDD" w:rsidP="00265FDD" w:rsidRDefault="00BC1CA9" w14:paraId="53591258" w14:textId="7D45B81A">
      <w:pPr>
        <w:numPr>
          <w:ilvl w:val="1"/>
          <w:numId w:val="26"/>
        </w:numPr>
        <w:rPr>
          <w:ins w:author="Craig Parker" w:date="2024-07-09T11:23:00Z" w:id="1563"/>
          <w:rFonts w:ascii="Nunito" w:hAnsi="Nunito" w:eastAsia="Nunito"/>
          <w:color w:val="000000" w:themeColor="text1"/>
          <w:sz w:val="20"/>
          <w:lang w:val="en-ZA"/>
          <w:rPrChange w:author="Craig Parker" w:date="2024-08-07T12:23:00Z" w16du:dateUtc="2024-08-07T10:23:00Z" w:id="1564">
            <w:rPr>
              <w:ins w:author="Craig Parker" w:date="2024-07-09T11:23:00Z" w:id="1565"/>
              <w:rFonts w:eastAsia="Nunito"/>
              <w:lang w:val="en-ZA"/>
            </w:rPr>
          </w:rPrChange>
        </w:rPr>
      </w:pPr>
      <w:ins w:author="Matthew Chersich" w:date="2024-08-04T17:20:00Z" w:id="1566">
        <w:r w:rsidRPr="002E4822">
          <w:rPr>
            <w:rFonts w:ascii="Nunito" w:hAnsi="Nunito" w:eastAsia="Nunito"/>
            <w:color w:val="000000" w:themeColor="text1"/>
            <w:sz w:val="20"/>
            <w:lang w:val="en-ZA"/>
            <w:rPrChange w:author="Craig Parker" w:date="2024-08-07T12:23:00Z" w16du:dateUtc="2024-08-07T10:23:00Z" w:id="1567">
              <w:rPr>
                <w:rFonts w:ascii="Nunito" w:hAnsi="Nunito" w:eastAsia="Nunito"/>
                <w:lang w:val="en-ZA"/>
              </w:rPr>
            </w:rPrChange>
          </w:rPr>
          <w:t xml:space="preserve">Prior to notification, the </w:t>
        </w:r>
      </w:ins>
      <w:ins w:author="Craig Parker" w:date="2024-07-09T11:23:00Z" w:id="1568">
        <w:del w:author="Matthew Chersich" w:date="2024-08-04T17:20:00Z" w:id="1569">
          <w:r w:rsidRPr="002E4822" w:rsidDel="00BC1CA9" w:rsidR="00265FDD">
            <w:rPr>
              <w:rFonts w:ascii="Nunito" w:hAnsi="Nunito" w:eastAsia="Nunito"/>
              <w:color w:val="000000" w:themeColor="text1"/>
              <w:sz w:val="20"/>
              <w:lang w:val="en-ZA"/>
              <w:rPrChange w:author="Craig Parker" w:date="2024-08-07T12:23:00Z" w16du:dateUtc="2024-08-07T10:23:00Z" w:id="1570">
                <w:rPr>
                  <w:rFonts w:eastAsia="Nunito"/>
                  <w:lang w:val="en-ZA"/>
                </w:rPr>
              </w:rPrChange>
            </w:rPr>
            <w:delText>D</w:delText>
          </w:r>
        </w:del>
      </w:ins>
      <w:ins w:author="Craig Parker" w:date="2024-08-07T13:30:00Z" w16du:dateUtc="2024-08-07T11:30:00Z" w:id="1571">
        <w:r w:rsidRPr="002E4822" w:rsidR="00771827">
          <w:rPr>
            <w:rFonts w:ascii="Nunito" w:hAnsi="Nunito" w:eastAsia="Nunito"/>
            <w:color w:val="000000" w:themeColor="text1"/>
            <w:sz w:val="20"/>
            <w:lang w:val="en-ZA"/>
          </w:rPr>
          <w:t>DTAs</w:t>
        </w:r>
      </w:ins>
      <w:ins w:author="Matthew Chersich" w:date="2024-08-04T17:20:00Z" w:id="1572">
        <w:del w:author="Craig Parker" w:date="2024-08-07T13:30:00Z" w16du:dateUtc="2024-08-07T11:30:00Z" w:id="1573">
          <w:r w:rsidRPr="002E4822" w:rsidDel="00771827">
            <w:rPr>
              <w:rFonts w:ascii="Nunito" w:hAnsi="Nunito" w:eastAsia="Nunito"/>
              <w:color w:val="000000" w:themeColor="text1"/>
              <w:sz w:val="20"/>
              <w:lang w:val="en-ZA"/>
              <w:rPrChange w:author="Craig Parker" w:date="2024-08-07T12:23:00Z" w16du:dateUtc="2024-08-07T10:23:00Z" w:id="1574">
                <w:rPr>
                  <w:rFonts w:ascii="Nunito" w:hAnsi="Nunito" w:eastAsia="Nunito"/>
                  <w:lang w:val="en-ZA"/>
                </w:rPr>
              </w:rPrChange>
            </w:rPr>
            <w:delText>d</w:delText>
          </w:r>
        </w:del>
      </w:ins>
      <w:ins w:author="Craig Parker" w:date="2024-07-09T11:23:00Z" w:id="1575">
        <w:r w:rsidRPr="002E4822" w:rsidR="00265FDD">
          <w:rPr>
            <w:rFonts w:ascii="Nunito" w:hAnsi="Nunito" w:eastAsia="Nunito"/>
            <w:color w:val="000000" w:themeColor="text1"/>
            <w:sz w:val="20"/>
            <w:lang w:val="en-ZA"/>
            <w:rPrChange w:author="Craig Parker" w:date="2024-08-07T12:23:00Z" w16du:dateUtc="2024-08-07T10:23:00Z" w:id="1576">
              <w:rPr>
                <w:rFonts w:eastAsia="Nunito"/>
                <w:lang w:val="en-ZA"/>
              </w:rPr>
            </w:rPrChange>
          </w:rPr>
          <w:t xml:space="preserve"> must be signed and fully executed with each data provider.</w:t>
        </w:r>
      </w:ins>
    </w:p>
    <w:p w:rsidRPr="002E4822" w:rsidR="00265FDD" w:rsidP="00265FDD" w:rsidRDefault="00265FDD" w14:paraId="1B21A904" w14:textId="77777777">
      <w:pPr>
        <w:numPr>
          <w:ilvl w:val="1"/>
          <w:numId w:val="26"/>
        </w:numPr>
        <w:rPr>
          <w:ins w:author="Craig Parker" w:date="2024-07-09T11:23:00Z" w:id="1577"/>
          <w:rFonts w:ascii="Nunito" w:hAnsi="Nunito" w:eastAsia="Nunito"/>
          <w:color w:val="000000" w:themeColor="text1"/>
          <w:sz w:val="20"/>
          <w:lang w:val="en-ZA"/>
          <w:rPrChange w:author="Craig Parker" w:date="2024-08-07T12:23:00Z" w16du:dateUtc="2024-08-07T10:23:00Z" w:id="1578">
            <w:rPr>
              <w:ins w:author="Craig Parker" w:date="2024-07-09T11:23:00Z" w:id="1579"/>
              <w:rFonts w:eastAsia="Nunito"/>
              <w:lang w:val="en-ZA"/>
            </w:rPr>
          </w:rPrChange>
        </w:rPr>
      </w:pPr>
      <w:ins w:author="Craig Parker" w:date="2024-07-09T11:23:00Z" w:id="1580">
        <w:r w:rsidRPr="002E4822">
          <w:rPr>
            <w:rFonts w:ascii="Nunito" w:hAnsi="Nunito" w:eastAsia="Nunito"/>
            <w:color w:val="000000" w:themeColor="text1"/>
            <w:sz w:val="20"/>
            <w:lang w:val="en-ZA"/>
            <w:rPrChange w:author="Craig Parker" w:date="2024-08-07T12:23:00Z" w16du:dateUtc="2024-08-07T10:23:00Z" w:id="1581">
              <w:rPr>
                <w:rFonts w:eastAsia="Nunito"/>
                <w:lang w:val="en-ZA"/>
              </w:rPr>
            </w:rPrChange>
          </w:rPr>
          <w:t>Principal Investigators must provide written permission for the use of their data.</w:t>
        </w:r>
      </w:ins>
    </w:p>
    <w:p w:rsidRPr="002E4822" w:rsidR="00265FDD" w:rsidP="00265FDD" w:rsidRDefault="00265FDD" w14:paraId="755DD046" w14:textId="77777777">
      <w:pPr>
        <w:numPr>
          <w:ilvl w:val="1"/>
          <w:numId w:val="26"/>
        </w:numPr>
        <w:rPr>
          <w:ins w:author="Craig Parker" w:date="2024-07-09T11:23:00Z" w:id="1582"/>
          <w:rFonts w:ascii="Nunito" w:hAnsi="Nunito" w:eastAsia="Nunito"/>
          <w:color w:val="000000" w:themeColor="text1"/>
          <w:sz w:val="20"/>
          <w:lang w:val="en-ZA"/>
          <w:rPrChange w:author="Craig Parker" w:date="2024-08-07T12:23:00Z" w16du:dateUtc="2024-08-07T10:23:00Z" w:id="1583">
            <w:rPr>
              <w:ins w:author="Craig Parker" w:date="2024-07-09T11:23:00Z" w:id="1584"/>
              <w:rFonts w:eastAsia="Nunito"/>
              <w:lang w:val="en-ZA"/>
            </w:rPr>
          </w:rPrChange>
        </w:rPr>
      </w:pPr>
      <w:ins w:author="Craig Parker" w:date="2024-07-09T11:23:00Z" w:id="1585">
        <w:r w:rsidRPr="002E4822">
          <w:rPr>
            <w:rFonts w:ascii="Nunito" w:hAnsi="Nunito" w:eastAsia="Nunito"/>
            <w:color w:val="000000" w:themeColor="text1"/>
            <w:sz w:val="20"/>
            <w:lang w:val="en-ZA"/>
            <w:rPrChange w:author="Craig Parker" w:date="2024-08-07T12:23:00Z" w16du:dateUtc="2024-08-07T10:23:00Z" w:id="1586">
              <w:rPr>
                <w:rFonts w:eastAsia="Nunito"/>
                <w:lang w:val="en-ZA"/>
              </w:rPr>
            </w:rPrChange>
          </w:rPr>
          <w:t>Each DTA will be linked to the relevant protocol and submitted as part of the ethics notification process.</w:t>
        </w:r>
      </w:ins>
    </w:p>
    <w:p w:rsidRPr="002E4822" w:rsidR="00265FDD" w:rsidP="00265FDD" w:rsidRDefault="00265FDD" w14:paraId="2B0BF4C2" w14:textId="77777777">
      <w:pPr>
        <w:numPr>
          <w:ilvl w:val="0"/>
          <w:numId w:val="26"/>
        </w:numPr>
        <w:rPr>
          <w:ins w:author="Craig Parker" w:date="2024-07-09T11:23:00Z" w:id="1587"/>
          <w:rFonts w:ascii="Nunito" w:hAnsi="Nunito" w:eastAsia="Nunito"/>
          <w:color w:val="000000" w:themeColor="text1"/>
          <w:sz w:val="20"/>
          <w:lang w:val="en-ZA"/>
          <w:rPrChange w:author="Craig Parker" w:date="2024-08-07T12:23:00Z" w16du:dateUtc="2024-08-07T10:23:00Z" w:id="1588">
            <w:rPr>
              <w:ins w:author="Craig Parker" w:date="2024-07-09T11:23:00Z" w:id="1589"/>
              <w:rFonts w:eastAsia="Nunito"/>
              <w:lang w:val="en-ZA"/>
            </w:rPr>
          </w:rPrChange>
        </w:rPr>
      </w:pPr>
      <w:ins w:author="Craig Parker" w:date="2024-07-09T11:23:00Z" w:id="1590">
        <w:r w:rsidRPr="002E4822">
          <w:rPr>
            <w:rFonts w:ascii="Nunito" w:hAnsi="Nunito" w:eastAsia="Nunito"/>
            <w:b/>
            <w:bCs/>
            <w:color w:val="000000" w:themeColor="text1"/>
            <w:sz w:val="20"/>
            <w:lang w:val="en-ZA"/>
            <w:rPrChange w:author="Craig Parker" w:date="2024-08-07T12:23:00Z" w16du:dateUtc="2024-08-07T10:23:00Z" w:id="1591">
              <w:rPr>
                <w:rFonts w:eastAsia="Nunito"/>
                <w:b/>
                <w:bCs/>
                <w:lang w:val="en-ZA"/>
              </w:rPr>
            </w:rPrChange>
          </w:rPr>
          <w:t>Ethics Approvals:</w:t>
        </w:r>
        <w:r w:rsidRPr="002E4822">
          <w:rPr>
            <w:rFonts w:ascii="Nunito" w:hAnsi="Nunito" w:eastAsia="Nunito"/>
            <w:color w:val="000000" w:themeColor="text1"/>
            <w:sz w:val="20"/>
            <w:lang w:val="en-ZA"/>
            <w:rPrChange w:author="Craig Parker" w:date="2024-08-07T12:23:00Z" w16du:dateUtc="2024-08-07T10:23:00Z" w:id="1592">
              <w:rPr>
                <w:rFonts w:eastAsia="Nunito"/>
                <w:lang w:val="en-ZA"/>
              </w:rPr>
            </w:rPrChange>
          </w:rPr>
          <w:t xml:space="preserve"> </w:t>
        </w:r>
      </w:ins>
    </w:p>
    <w:p w:rsidRPr="002E4822" w:rsidR="00265FDD" w:rsidP="00265FDD" w:rsidRDefault="00265FDD" w14:paraId="04B97C8A" w14:textId="1005BC56">
      <w:pPr>
        <w:numPr>
          <w:ilvl w:val="1"/>
          <w:numId w:val="26"/>
        </w:numPr>
        <w:rPr>
          <w:ins w:author="Craig Parker" w:date="2024-07-09T11:23:00Z" w:id="1593"/>
          <w:rFonts w:ascii="Nunito" w:hAnsi="Nunito" w:eastAsia="Nunito"/>
          <w:color w:val="000000" w:themeColor="text1"/>
          <w:sz w:val="20"/>
          <w:lang w:val="en-ZA"/>
          <w:rPrChange w:author="Craig Parker" w:date="2024-08-07T12:23:00Z" w16du:dateUtc="2024-08-07T10:23:00Z" w:id="1594">
            <w:rPr>
              <w:ins w:author="Craig Parker" w:date="2024-07-09T11:23:00Z" w:id="1595"/>
              <w:rFonts w:eastAsia="Nunito"/>
              <w:lang w:val="en-ZA"/>
            </w:rPr>
          </w:rPrChange>
        </w:rPr>
      </w:pPr>
      <w:ins w:author="Craig Parker" w:date="2024-07-09T11:23:00Z" w:id="1596">
        <w:r w:rsidRPr="002E4822">
          <w:rPr>
            <w:rFonts w:ascii="Nunito" w:hAnsi="Nunito" w:eastAsia="Nunito"/>
            <w:color w:val="000000" w:themeColor="text1"/>
            <w:sz w:val="20"/>
            <w:lang w:val="en-ZA"/>
            <w:rPrChange w:author="Craig Parker" w:date="2024-08-07T12:23:00Z" w16du:dateUtc="2024-08-07T10:23:00Z" w:id="1597">
              <w:rPr>
                <w:rFonts w:eastAsia="Nunito"/>
                <w:lang w:val="en-ZA"/>
              </w:rPr>
            </w:rPrChange>
          </w:rPr>
          <w:t xml:space="preserve">The ethics committee will review the period since the study closure to identify </w:t>
        </w:r>
      </w:ins>
      <w:ins w:author="Matthew Chersich" w:date="2024-08-04T17:16:00Z" w:id="1598">
        <w:r w:rsidRPr="002E4822" w:rsidR="00BC1CA9">
          <w:rPr>
            <w:rFonts w:ascii="Nunito" w:hAnsi="Nunito" w:eastAsia="Nunito"/>
            <w:color w:val="000000" w:themeColor="text1"/>
            <w:sz w:val="20"/>
            <w:lang w:val="en-ZA"/>
            <w:rPrChange w:author="Craig Parker" w:date="2024-08-07T12:23:00Z" w16du:dateUtc="2024-08-07T10:23:00Z" w:id="1599">
              <w:rPr>
                <w:rFonts w:ascii="Nunito" w:hAnsi="Nunito" w:eastAsia="Nunito"/>
                <w:lang w:val="en-ZA"/>
              </w:rPr>
            </w:rPrChange>
          </w:rPr>
          <w:t xml:space="preserve">any </w:t>
        </w:r>
      </w:ins>
      <w:ins w:author="Craig Parker" w:date="2024-07-09T11:23:00Z" w:id="1600">
        <w:r w:rsidRPr="002E4822">
          <w:rPr>
            <w:rFonts w:ascii="Nunito" w:hAnsi="Nunito" w:eastAsia="Nunito"/>
            <w:color w:val="000000" w:themeColor="text1"/>
            <w:sz w:val="20"/>
            <w:lang w:val="en-ZA"/>
            <w:rPrChange w:author="Craig Parker" w:date="2024-08-07T12:23:00Z" w16du:dateUtc="2024-08-07T10:23:00Z" w:id="1601">
              <w:rPr>
                <w:rFonts w:eastAsia="Nunito"/>
                <w:lang w:val="en-ZA"/>
              </w:rPr>
            </w:rPrChange>
          </w:rPr>
          <w:t xml:space="preserve">potential </w:t>
        </w:r>
      </w:ins>
      <w:ins w:author="Matthew Chersich" w:date="2024-08-04T17:16:00Z" w:id="1602">
        <w:r w:rsidRPr="002E4822" w:rsidR="00BC1CA9">
          <w:rPr>
            <w:rFonts w:ascii="Nunito" w:hAnsi="Nunito" w:eastAsia="Nunito"/>
            <w:color w:val="000000" w:themeColor="text1"/>
            <w:sz w:val="20"/>
            <w:lang w:val="en-ZA"/>
            <w:rPrChange w:author="Craig Parker" w:date="2024-08-07T12:23:00Z" w16du:dateUtc="2024-08-07T10:23:00Z" w:id="1603">
              <w:rPr>
                <w:rFonts w:ascii="Nunito" w:hAnsi="Nunito" w:eastAsia="Nunito"/>
                <w:lang w:val="en-ZA"/>
              </w:rPr>
            </w:rPrChange>
          </w:rPr>
          <w:t>concerns</w:t>
        </w:r>
      </w:ins>
      <w:ins w:author="Craig Parker" w:date="2024-07-09T11:23:00Z" w:id="1604">
        <w:del w:author="Matthew Chersich" w:date="2024-08-04T17:16:00Z" w:id="1605">
          <w:r w:rsidRPr="002E4822" w:rsidDel="00BC1CA9">
            <w:rPr>
              <w:rFonts w:ascii="Nunito" w:hAnsi="Nunito" w:eastAsia="Nunito"/>
              <w:color w:val="000000" w:themeColor="text1"/>
              <w:sz w:val="20"/>
              <w:lang w:val="en-ZA"/>
              <w:rPrChange w:author="Craig Parker" w:date="2024-08-07T12:23:00Z" w16du:dateUtc="2024-08-07T10:23:00Z" w:id="1606">
                <w:rPr>
                  <w:rFonts w:eastAsia="Nunito"/>
                  <w:lang w:val="en-ZA"/>
                </w:rPr>
              </w:rPrChange>
            </w:rPr>
            <w:delText>red flags</w:delText>
          </w:r>
        </w:del>
        <w:r w:rsidRPr="002E4822">
          <w:rPr>
            <w:rFonts w:ascii="Nunito" w:hAnsi="Nunito" w:eastAsia="Nunito"/>
            <w:color w:val="000000" w:themeColor="text1"/>
            <w:sz w:val="20"/>
            <w:lang w:val="en-ZA"/>
            <w:rPrChange w:author="Craig Parker" w:date="2024-08-07T12:23:00Z" w16du:dateUtc="2024-08-07T10:23:00Z" w:id="1607">
              <w:rPr>
                <w:rFonts w:eastAsia="Nunito"/>
                <w:lang w:val="en-ZA"/>
              </w:rPr>
            </w:rPrChange>
          </w:rPr>
          <w:t>.</w:t>
        </w:r>
      </w:ins>
    </w:p>
    <w:p w:rsidRPr="002E4822" w:rsidR="00265FDD" w:rsidP="00265FDD" w:rsidRDefault="00265FDD" w14:paraId="5AEB673D" w14:textId="7B1C26A6">
      <w:pPr>
        <w:numPr>
          <w:ilvl w:val="1"/>
          <w:numId w:val="26"/>
        </w:numPr>
        <w:rPr>
          <w:ins w:author="Craig Parker" w:date="2024-07-09T11:23:00Z" w:id="1608"/>
          <w:rFonts w:ascii="Nunito" w:hAnsi="Nunito" w:eastAsia="Nunito"/>
          <w:color w:val="000000" w:themeColor="text1"/>
          <w:sz w:val="20"/>
          <w:lang w:val="en-ZA"/>
          <w:rPrChange w:author="Craig Parker" w:date="2024-08-07T12:23:00Z" w16du:dateUtc="2024-08-07T10:23:00Z" w:id="1609">
            <w:rPr>
              <w:ins w:author="Craig Parker" w:date="2024-07-09T11:23:00Z" w:id="1610"/>
              <w:rFonts w:eastAsia="Nunito"/>
              <w:lang w:val="en-ZA"/>
            </w:rPr>
          </w:rPrChange>
        </w:rPr>
      </w:pPr>
      <w:ins w:author="Craig Parker" w:date="2024-07-09T11:23:00Z" w:id="1611">
        <w:r w:rsidRPr="002E4822">
          <w:rPr>
            <w:rFonts w:ascii="Nunito" w:hAnsi="Nunito" w:eastAsia="Nunito"/>
            <w:color w:val="000000" w:themeColor="text1"/>
            <w:sz w:val="20"/>
            <w:lang w:val="en-ZA"/>
            <w:rPrChange w:author="Craig Parker" w:date="2024-08-07T12:23:00Z" w16du:dateUtc="2024-08-07T10:23:00Z" w:id="1612">
              <w:rPr>
                <w:rFonts w:eastAsia="Nunito"/>
                <w:lang w:val="en-ZA"/>
              </w:rPr>
            </w:rPrChange>
          </w:rPr>
          <w:t xml:space="preserve">Each study will be individually assessed to ensure </w:t>
        </w:r>
      </w:ins>
      <w:ins w:author="Matthew Chersich" w:date="2024-08-04T17:16:00Z" w:id="1613">
        <w:del w:author="Craig Parker" w:date="2024-08-07T13:31:00Z" w16du:dateUtc="2024-08-07T11:31:00Z" w:id="1614">
          <w:r w:rsidRPr="002E4822" w:rsidDel="00771827" w:rsidR="00BC1CA9">
            <w:rPr>
              <w:rFonts w:ascii="Nunito" w:hAnsi="Nunito" w:eastAsia="Nunito"/>
              <w:color w:val="000000" w:themeColor="text1"/>
              <w:sz w:val="20"/>
              <w:lang w:val="en-ZA"/>
              <w:rPrChange w:author="Craig Parker" w:date="2024-08-07T12:23:00Z" w16du:dateUtc="2024-08-07T10:23:00Z" w:id="1615">
                <w:rPr>
                  <w:rFonts w:ascii="Nunito" w:hAnsi="Nunito" w:eastAsia="Nunito"/>
                  <w:lang w:val="en-ZA"/>
                </w:rPr>
              </w:rPrChange>
            </w:rPr>
            <w:delText>tha</w:delText>
          </w:r>
        </w:del>
      </w:ins>
      <w:ins w:author="Matthew Chersich" w:date="2024-08-04T17:17:00Z" w:id="1616">
        <w:del w:author="Craig Parker" w:date="2024-08-07T13:31:00Z" w16du:dateUtc="2024-08-07T11:31:00Z" w:id="1617">
          <w:r w:rsidRPr="002E4822" w:rsidDel="00771827" w:rsidR="00BC1CA9">
            <w:rPr>
              <w:rFonts w:ascii="Nunito" w:hAnsi="Nunito" w:eastAsia="Nunito"/>
              <w:color w:val="000000" w:themeColor="text1"/>
              <w:sz w:val="20"/>
              <w:lang w:val="en-ZA"/>
              <w:rPrChange w:author="Craig Parker" w:date="2024-08-07T12:23:00Z" w16du:dateUtc="2024-08-07T10:23:00Z" w:id="1618">
                <w:rPr>
                  <w:rFonts w:ascii="Nunito" w:hAnsi="Nunito" w:eastAsia="Nunito"/>
                  <w:lang w:val="en-ZA"/>
                </w:rPr>
              </w:rPrChange>
            </w:rPr>
            <w:delText xml:space="preserve">t </w:delText>
          </w:r>
        </w:del>
      </w:ins>
      <w:ins w:author="Craig Parker" w:date="2024-07-09T11:23:00Z" w:id="1619">
        <w:r w:rsidRPr="002E4822">
          <w:rPr>
            <w:rFonts w:ascii="Nunito" w:hAnsi="Nunito" w:eastAsia="Nunito"/>
            <w:color w:val="000000" w:themeColor="text1"/>
            <w:sz w:val="20"/>
            <w:lang w:val="en-ZA"/>
            <w:rPrChange w:author="Craig Parker" w:date="2024-08-07T12:23:00Z" w16du:dateUtc="2024-08-07T10:23:00Z" w:id="1620">
              <w:rPr>
                <w:rFonts w:eastAsia="Nunito"/>
                <w:lang w:val="en-ZA"/>
              </w:rPr>
            </w:rPrChange>
          </w:rPr>
          <w:t>ethical standards have not changed since the original approval.</w:t>
        </w:r>
      </w:ins>
    </w:p>
    <w:p w:rsidRPr="002E4822" w:rsidR="00265FDD" w:rsidP="00265FDD" w:rsidRDefault="0E3CF60B" w14:paraId="13E47657" w14:textId="6412B0AD">
      <w:pPr>
        <w:numPr>
          <w:ilvl w:val="1"/>
          <w:numId w:val="26"/>
        </w:numPr>
        <w:rPr>
          <w:ins w:author="Craig Parker" w:date="2024-07-09T11:23:00Z" w:id="1621"/>
          <w:rFonts w:ascii="Nunito" w:hAnsi="Nunito" w:eastAsia="Nunito"/>
          <w:color w:val="000000" w:themeColor="text1"/>
          <w:sz w:val="20"/>
          <w:lang w:val="en-ZA"/>
          <w:rPrChange w:author="Craig Parker" w:date="2024-08-07T12:23:00Z" w16du:dateUtc="2024-08-07T10:23:00Z" w:id="1622">
            <w:rPr>
              <w:ins w:author="Craig Parker" w:date="2024-07-09T11:23:00Z" w:id="1623"/>
              <w:rFonts w:eastAsia="Nunito"/>
              <w:lang w:val="en-ZA"/>
            </w:rPr>
          </w:rPrChange>
        </w:rPr>
      </w:pPr>
      <w:ins w:author="Craig Parker" w:date="2024-07-09T11:23:00Z" w:id="1624">
        <w:r w:rsidRPr="002E4822">
          <w:rPr>
            <w:rFonts w:ascii="Nunito" w:hAnsi="Nunito" w:eastAsia="Nunito"/>
            <w:color w:val="000000" w:themeColor="text1"/>
            <w:sz w:val="20"/>
            <w:lang w:val="en-ZA"/>
            <w:rPrChange w:author="Craig Parker" w:date="2024-08-07T12:23:00Z" w16du:dateUtc="2024-08-07T10:23:00Z" w:id="1625">
              <w:rPr>
                <w:rFonts w:eastAsia="Nunito"/>
                <w:lang w:val="en-ZA"/>
              </w:rPr>
            </w:rPrChange>
          </w:rPr>
          <w:t>Original ethics approvals remain valid as no new data is being collected</w:t>
        </w:r>
      </w:ins>
      <w:ins w:author="Craig Parker" w:date="2024-08-07T13:29:00Z" w16du:dateUtc="2024-08-07T11:29:00Z" w:id="1626">
        <w:r w:rsidRPr="002E4822" w:rsidR="00771827">
          <w:rPr>
            <w:rFonts w:ascii="Nunito" w:hAnsi="Nunito" w:eastAsia="Nunito"/>
            <w:color w:val="000000" w:themeColor="text1"/>
            <w:sz w:val="20"/>
            <w:lang w:val="en-ZA"/>
          </w:rPr>
          <w:t xml:space="preserve">, and only secondary data analyses areas only secondary data analyses </w:t>
        </w:r>
        <w:proofErr w:type="gramStart"/>
        <w:r w:rsidRPr="002E4822" w:rsidR="00771827">
          <w:rPr>
            <w:rFonts w:ascii="Nunito" w:hAnsi="Nunito" w:eastAsia="Nunito"/>
            <w:color w:val="000000" w:themeColor="text1"/>
            <w:sz w:val="20"/>
            <w:lang w:val="en-ZA"/>
          </w:rPr>
          <w:t>are</w:t>
        </w:r>
      </w:ins>
      <w:proofErr w:type="gramEnd"/>
      <w:ins w:author="Craig Parker" w:date="2024-08-05T09:27:00Z" w:id="1627">
        <w:r w:rsidRPr="002E4822">
          <w:rPr>
            <w:rFonts w:ascii="Nunito" w:hAnsi="Nunito" w:eastAsia="Nunito"/>
            <w:color w:val="000000" w:themeColor="text1"/>
            <w:sz w:val="20"/>
            <w:lang w:val="en-ZA"/>
            <w:rPrChange w:author="Craig Parker" w:date="2024-08-07T12:23:00Z" w16du:dateUtc="2024-08-07T10:23:00Z" w:id="1628">
              <w:rPr>
                <w:rFonts w:ascii="Nunito" w:hAnsi="Nunito" w:eastAsia="Nunito"/>
                <w:lang w:val="en-ZA"/>
              </w:rPr>
            </w:rPrChange>
          </w:rPr>
          <w:t xml:space="preserve"> </w:t>
        </w:r>
      </w:ins>
      <w:ins w:author="Craig Parker" w:date="2024-08-07T13:29:00Z" w16du:dateUtc="2024-08-07T11:29:00Z" w:id="1629">
        <w:r w:rsidRPr="002E4822" w:rsidR="00771827">
          <w:rPr>
            <w:rFonts w:ascii="Nunito" w:hAnsi="Nunito" w:eastAsia="Nunito"/>
            <w:color w:val="000000" w:themeColor="text1"/>
            <w:sz w:val="20"/>
            <w:lang w:val="en-ZA"/>
          </w:rPr>
          <w:t>and only secondary data analyses are</w:t>
        </w:r>
      </w:ins>
      <w:ins w:author="Craig Parker" w:date="2024-08-05T09:27:00Z" w:id="1630">
        <w:r w:rsidRPr="002E4822">
          <w:rPr>
            <w:rFonts w:ascii="Nunito" w:hAnsi="Nunito" w:eastAsia="Nunito"/>
            <w:color w:val="000000" w:themeColor="text1"/>
            <w:sz w:val="20"/>
            <w:lang w:val="en-ZA"/>
            <w:rPrChange w:author="Craig Parker" w:date="2024-08-07T12:23:00Z" w16du:dateUtc="2024-08-07T10:23:00Z" w:id="1631">
              <w:rPr>
                <w:rFonts w:ascii="Nunito" w:hAnsi="Nunito" w:eastAsia="Nunito"/>
                <w:lang w:val="en-ZA"/>
              </w:rPr>
            </w:rPrChange>
          </w:rPr>
          <w:t>as only secondary data analyses is being done on original data</w:t>
        </w:r>
      </w:ins>
      <w:ins w:author="Craig Parker" w:date="2024-07-09T11:23:00Z" w:id="1632">
        <w:r w:rsidRPr="002E4822">
          <w:rPr>
            <w:rFonts w:ascii="Nunito" w:hAnsi="Nunito" w:eastAsia="Nunito"/>
            <w:color w:val="000000" w:themeColor="text1"/>
            <w:sz w:val="20"/>
            <w:lang w:val="en-ZA"/>
            <w:rPrChange w:author="Craig Parker" w:date="2024-08-07T12:23:00Z" w16du:dateUtc="2024-08-07T10:23:00Z" w:id="1633">
              <w:rPr>
                <w:rFonts w:eastAsia="Nunito"/>
                <w:lang w:val="en-ZA"/>
              </w:rPr>
            </w:rPrChange>
          </w:rPr>
          <w:t>.</w:t>
        </w:r>
      </w:ins>
    </w:p>
    <w:p w:rsidRPr="002E4822" w:rsidR="00265FDD" w:rsidP="00265FDD" w:rsidRDefault="00265FDD" w14:paraId="3E9C9FA7" w14:textId="77777777">
      <w:pPr>
        <w:numPr>
          <w:ilvl w:val="0"/>
          <w:numId w:val="26"/>
        </w:numPr>
        <w:rPr>
          <w:ins w:author="Craig Parker" w:date="2024-07-09T11:23:00Z" w:id="1634"/>
          <w:rFonts w:ascii="Nunito" w:hAnsi="Nunito" w:eastAsia="Nunito"/>
          <w:color w:val="000000" w:themeColor="text1"/>
          <w:sz w:val="20"/>
          <w:lang w:val="en-ZA"/>
          <w:rPrChange w:author="Craig Parker" w:date="2024-08-07T12:23:00Z" w16du:dateUtc="2024-08-07T10:23:00Z" w:id="1635">
            <w:rPr>
              <w:ins w:author="Craig Parker" w:date="2024-07-09T11:23:00Z" w:id="1636"/>
              <w:rFonts w:eastAsia="Nunito"/>
              <w:lang w:val="en-ZA"/>
            </w:rPr>
          </w:rPrChange>
        </w:rPr>
      </w:pPr>
      <w:ins w:author="Craig Parker" w:date="2024-07-09T11:23:00Z" w:id="1637">
        <w:r w:rsidRPr="002E4822">
          <w:rPr>
            <w:rFonts w:ascii="Nunito" w:hAnsi="Nunito" w:eastAsia="Nunito"/>
            <w:b/>
            <w:bCs/>
            <w:color w:val="000000" w:themeColor="text1"/>
            <w:sz w:val="20"/>
            <w:lang w:val="en-ZA"/>
            <w:rPrChange w:author="Craig Parker" w:date="2024-08-07T12:23:00Z" w16du:dateUtc="2024-08-07T10:23:00Z" w:id="1638">
              <w:rPr>
                <w:rFonts w:eastAsia="Nunito"/>
                <w:b/>
                <w:bCs/>
                <w:lang w:val="en-ZA"/>
              </w:rPr>
            </w:rPrChange>
          </w:rPr>
          <w:t>Notification Form:</w:t>
        </w:r>
        <w:r w:rsidRPr="002E4822">
          <w:rPr>
            <w:rFonts w:ascii="Nunito" w:hAnsi="Nunito" w:eastAsia="Nunito"/>
            <w:color w:val="000000" w:themeColor="text1"/>
            <w:sz w:val="20"/>
            <w:lang w:val="en-ZA"/>
            <w:rPrChange w:author="Craig Parker" w:date="2024-08-07T12:23:00Z" w16du:dateUtc="2024-08-07T10:23:00Z" w:id="1639">
              <w:rPr>
                <w:rFonts w:eastAsia="Nunito"/>
                <w:lang w:val="en-ZA"/>
              </w:rPr>
            </w:rPrChange>
          </w:rPr>
          <w:t xml:space="preserve"> </w:t>
        </w:r>
      </w:ins>
    </w:p>
    <w:p w:rsidRPr="002E4822" w:rsidR="00265FDD" w:rsidP="00265FDD" w:rsidRDefault="00265FDD" w14:paraId="19A59E6A" w14:textId="0114018A">
      <w:pPr>
        <w:numPr>
          <w:ilvl w:val="1"/>
          <w:numId w:val="26"/>
        </w:numPr>
        <w:rPr>
          <w:ins w:author="Craig Parker" w:date="2024-07-09T11:23:00Z" w:id="1640"/>
          <w:rFonts w:ascii="Nunito" w:hAnsi="Nunito" w:eastAsia="Nunito"/>
          <w:color w:val="000000" w:themeColor="text1"/>
          <w:sz w:val="20"/>
          <w:lang w:val="en-ZA"/>
          <w:rPrChange w:author="Craig Parker" w:date="2024-08-07T12:23:00Z" w16du:dateUtc="2024-08-07T10:23:00Z" w:id="1641">
            <w:rPr>
              <w:ins w:author="Craig Parker" w:date="2024-07-09T11:23:00Z" w:id="1642"/>
              <w:rFonts w:eastAsia="Nunito"/>
              <w:lang w:val="en-ZA"/>
            </w:rPr>
          </w:rPrChange>
        </w:rPr>
      </w:pPr>
      <w:ins w:author="Craig Parker" w:date="2024-07-09T11:23:00Z" w:id="1643">
        <w:r w:rsidRPr="002E4822">
          <w:rPr>
            <w:rFonts w:ascii="Nunito" w:hAnsi="Nunito" w:eastAsia="Nunito"/>
            <w:color w:val="000000" w:themeColor="text1"/>
            <w:sz w:val="20"/>
            <w:lang w:val="en-ZA"/>
            <w:rPrChange w:author="Craig Parker" w:date="2024-08-07T12:23:00Z" w16du:dateUtc="2024-08-07T10:23:00Z" w:id="1644">
              <w:rPr>
                <w:rFonts w:eastAsia="Nunito"/>
                <w:lang w:val="en-ZA"/>
              </w:rPr>
            </w:rPrChange>
          </w:rPr>
          <w:t>A simplified, two-page notification form</w:t>
        </w:r>
        <w:del w:author="Matthew Chersich" w:date="2024-08-04T17:17:00Z" w:id="1645">
          <w:r w:rsidRPr="002E4822" w:rsidDel="00BC1CA9">
            <w:rPr>
              <w:rFonts w:ascii="Nunito" w:hAnsi="Nunito" w:eastAsia="Nunito"/>
              <w:color w:val="000000" w:themeColor="text1"/>
              <w:sz w:val="20"/>
              <w:lang w:val="en-ZA"/>
              <w:rPrChange w:author="Craig Parker" w:date="2024-08-07T12:23:00Z" w16du:dateUtc="2024-08-07T10:23:00Z" w:id="1646">
                <w:rPr>
                  <w:rFonts w:eastAsia="Nunito"/>
                  <w:lang w:val="en-ZA"/>
                </w:rPr>
              </w:rPrChange>
            </w:rPr>
            <w:delText>,</w:delText>
          </w:r>
        </w:del>
        <w:r w:rsidRPr="002E4822">
          <w:rPr>
            <w:rFonts w:ascii="Nunito" w:hAnsi="Nunito" w:eastAsia="Nunito"/>
            <w:color w:val="000000" w:themeColor="text1"/>
            <w:sz w:val="20"/>
            <w:lang w:val="en-ZA"/>
            <w:rPrChange w:author="Craig Parker" w:date="2024-08-07T12:23:00Z" w16du:dateUtc="2024-08-07T10:23:00Z" w:id="1647">
              <w:rPr>
                <w:rFonts w:eastAsia="Nunito"/>
                <w:lang w:val="en-ZA"/>
              </w:rPr>
            </w:rPrChange>
          </w:rPr>
          <w:t xml:space="preserve"> </w:t>
        </w:r>
      </w:ins>
      <w:ins w:author="Matthew Chersich" w:date="2024-08-04T17:17:00Z" w:id="1648">
        <w:r w:rsidRPr="002E4822" w:rsidR="00BC1CA9">
          <w:rPr>
            <w:rFonts w:ascii="Nunito" w:hAnsi="Nunito" w:eastAsia="Nunito"/>
            <w:color w:val="000000" w:themeColor="text1"/>
            <w:sz w:val="20"/>
            <w:lang w:val="en-ZA"/>
            <w:rPrChange w:author="Craig Parker" w:date="2024-08-07T12:23:00Z" w16du:dateUtc="2024-08-07T10:23:00Z" w:id="1649">
              <w:rPr>
                <w:rFonts w:ascii="Nunito" w:hAnsi="Nunito" w:eastAsia="Nunito"/>
                <w:lang w:val="en-ZA"/>
              </w:rPr>
            </w:rPrChange>
          </w:rPr>
          <w:t>is provided</w:t>
        </w:r>
      </w:ins>
      <w:ins w:author="Craig Parker" w:date="2024-07-09T11:23:00Z" w:id="1650">
        <w:del w:author="Matthew Chersich" w:date="2024-08-04T17:17:00Z" w:id="1651">
          <w:r w:rsidRPr="002E4822" w:rsidDel="00BC1CA9">
            <w:rPr>
              <w:rFonts w:ascii="Nunito" w:hAnsi="Nunito" w:eastAsia="Nunito"/>
              <w:color w:val="000000" w:themeColor="text1"/>
              <w:sz w:val="20"/>
              <w:lang w:val="en-ZA"/>
              <w:rPrChange w:author="Craig Parker" w:date="2024-08-07T12:23:00Z" w16du:dateUtc="2024-08-07T10:23:00Z" w:id="1652">
                <w:rPr>
                  <w:rFonts w:eastAsia="Nunito"/>
                  <w:lang w:val="en-ZA"/>
                </w:rPr>
              </w:rPrChange>
            </w:rPr>
            <w:delText>available</w:delText>
          </w:r>
        </w:del>
        <w:r w:rsidRPr="002E4822">
          <w:rPr>
            <w:rFonts w:ascii="Nunito" w:hAnsi="Nunito" w:eastAsia="Nunito"/>
            <w:color w:val="000000" w:themeColor="text1"/>
            <w:sz w:val="20"/>
            <w:lang w:val="en-ZA"/>
            <w:rPrChange w:author="Craig Parker" w:date="2024-08-07T12:23:00Z" w16du:dateUtc="2024-08-07T10:23:00Z" w:id="1653">
              <w:rPr>
                <w:rFonts w:eastAsia="Nunito"/>
                <w:lang w:val="en-ZA"/>
              </w:rPr>
            </w:rPrChange>
          </w:rPr>
          <w:t xml:space="preserve"> in Appendix C</w:t>
        </w:r>
      </w:ins>
      <w:ins w:author="Matthew Chersich" w:date="2024-08-04T17:17:00Z" w:id="1654">
        <w:r w:rsidRPr="002E4822" w:rsidR="00BC1CA9">
          <w:rPr>
            <w:rFonts w:ascii="Nunito" w:hAnsi="Nunito" w:eastAsia="Nunito"/>
            <w:color w:val="000000" w:themeColor="text1"/>
            <w:sz w:val="20"/>
            <w:lang w:val="en-ZA"/>
            <w:rPrChange w:author="Craig Parker" w:date="2024-08-07T12:23:00Z" w16du:dateUtc="2024-08-07T10:23:00Z" w:id="1655">
              <w:rPr>
                <w:rFonts w:ascii="Nunito" w:hAnsi="Nunito" w:eastAsia="Nunito"/>
                <w:lang w:val="en-ZA"/>
              </w:rPr>
            </w:rPrChange>
          </w:rPr>
          <w:t>, and</w:t>
        </w:r>
      </w:ins>
      <w:ins w:author="Craig Parker" w:date="2024-07-09T11:23:00Z" w:id="1656">
        <w:del w:author="Matthew Chersich" w:date="2024-08-04T17:17:00Z" w:id="1657">
          <w:r w:rsidRPr="002E4822" w:rsidDel="00BC1CA9">
            <w:rPr>
              <w:rFonts w:ascii="Nunito" w:hAnsi="Nunito" w:eastAsia="Nunito"/>
              <w:color w:val="000000" w:themeColor="text1"/>
              <w:sz w:val="20"/>
              <w:lang w:val="en-ZA"/>
              <w:rPrChange w:author="Craig Parker" w:date="2024-08-07T12:23:00Z" w16du:dateUtc="2024-08-07T10:23:00Z" w:id="1658">
                <w:rPr>
                  <w:rFonts w:eastAsia="Nunito"/>
                  <w:lang w:val="en-ZA"/>
                </w:rPr>
              </w:rPrChange>
            </w:rPr>
            <w:delText>,</w:delText>
          </w:r>
        </w:del>
        <w:r w:rsidRPr="002E4822">
          <w:rPr>
            <w:rFonts w:ascii="Nunito" w:hAnsi="Nunito" w:eastAsia="Nunito"/>
            <w:color w:val="000000" w:themeColor="text1"/>
            <w:sz w:val="20"/>
            <w:lang w:val="en-ZA"/>
            <w:rPrChange w:author="Craig Parker" w:date="2024-08-07T12:23:00Z" w16du:dateUtc="2024-08-07T10:23:00Z" w:id="1659">
              <w:rPr>
                <w:rFonts w:eastAsia="Nunito"/>
                <w:lang w:val="en-ZA"/>
              </w:rPr>
            </w:rPrChange>
          </w:rPr>
          <w:t xml:space="preserve"> will be </w:t>
        </w:r>
      </w:ins>
      <w:ins w:author="Matthew Chersich" w:date="2024-08-04T17:18:00Z" w:id="1660">
        <w:r w:rsidRPr="002E4822" w:rsidR="00BC1CA9">
          <w:rPr>
            <w:rFonts w:ascii="Nunito" w:hAnsi="Nunito" w:eastAsia="Nunito"/>
            <w:color w:val="000000" w:themeColor="text1"/>
            <w:sz w:val="20"/>
            <w:lang w:val="en-ZA"/>
            <w:rPrChange w:author="Craig Parker" w:date="2024-08-07T12:23:00Z" w16du:dateUtc="2024-08-07T10:23:00Z" w:id="1661">
              <w:rPr>
                <w:rFonts w:ascii="Nunito" w:hAnsi="Nunito" w:eastAsia="Nunito"/>
                <w:lang w:val="en-ZA"/>
              </w:rPr>
            </w:rPrChange>
          </w:rPr>
          <w:t>completed</w:t>
        </w:r>
      </w:ins>
      <w:ins w:author="Craig Parker" w:date="2024-07-09T11:23:00Z" w:id="1662">
        <w:del w:author="Matthew Chersich" w:date="2024-08-04T17:17:00Z" w:id="1663">
          <w:r w:rsidRPr="002E4822" w:rsidDel="00BC1CA9">
            <w:rPr>
              <w:rFonts w:ascii="Nunito" w:hAnsi="Nunito" w:eastAsia="Nunito"/>
              <w:color w:val="000000" w:themeColor="text1"/>
              <w:sz w:val="20"/>
              <w:lang w:val="en-ZA"/>
              <w:rPrChange w:author="Craig Parker" w:date="2024-08-07T12:23:00Z" w16du:dateUtc="2024-08-07T10:23:00Z" w:id="1664">
                <w:rPr>
                  <w:rFonts w:eastAsia="Nunito"/>
                  <w:lang w:val="en-ZA"/>
                </w:rPr>
              </w:rPrChange>
            </w:rPr>
            <w:delText>used</w:delText>
          </w:r>
        </w:del>
        <w:r w:rsidRPr="002E4822">
          <w:rPr>
            <w:rFonts w:ascii="Nunito" w:hAnsi="Nunito" w:eastAsia="Nunito"/>
            <w:color w:val="000000" w:themeColor="text1"/>
            <w:sz w:val="20"/>
            <w:lang w:val="en-ZA"/>
            <w:rPrChange w:author="Craig Parker" w:date="2024-08-07T12:23:00Z" w16du:dateUtc="2024-08-07T10:23:00Z" w:id="1665">
              <w:rPr>
                <w:rFonts w:eastAsia="Nunito"/>
                <w:lang w:val="en-ZA"/>
              </w:rPr>
            </w:rPrChange>
          </w:rPr>
          <w:t>. It includes the study background, motivation, design, and specific data fields to be collected.</w:t>
        </w:r>
      </w:ins>
    </w:p>
    <w:p w:rsidRPr="002E4822" w:rsidR="00265FDD" w:rsidP="00265FDD" w:rsidRDefault="00265FDD" w14:paraId="01BB0CB2" w14:textId="77777777">
      <w:pPr>
        <w:numPr>
          <w:ilvl w:val="1"/>
          <w:numId w:val="26"/>
        </w:numPr>
        <w:rPr>
          <w:ins w:author="Craig Parker" w:date="2024-07-09T11:23:00Z" w:id="1666"/>
          <w:rFonts w:ascii="Nunito" w:hAnsi="Nunito" w:eastAsia="Nunito"/>
          <w:color w:val="000000" w:themeColor="text1"/>
          <w:sz w:val="20"/>
          <w:lang w:val="en-ZA"/>
          <w:rPrChange w:author="Craig Parker" w:date="2024-08-07T12:23:00Z" w16du:dateUtc="2024-08-07T10:23:00Z" w:id="1667">
            <w:rPr>
              <w:ins w:author="Craig Parker" w:date="2024-07-09T11:23:00Z" w:id="1668"/>
              <w:rFonts w:eastAsia="Nunito"/>
              <w:lang w:val="en-ZA"/>
            </w:rPr>
          </w:rPrChange>
        </w:rPr>
      </w:pPr>
      <w:ins w:author="Craig Parker" w:date="2024-07-09T11:23:00Z" w:id="1669">
        <w:r w:rsidRPr="002E4822">
          <w:rPr>
            <w:rFonts w:ascii="Nunito" w:hAnsi="Nunito" w:eastAsia="Nunito"/>
            <w:color w:val="000000" w:themeColor="text1"/>
            <w:sz w:val="20"/>
            <w:lang w:val="en-ZA"/>
            <w:rPrChange w:author="Craig Parker" w:date="2024-08-07T12:23:00Z" w16du:dateUtc="2024-08-07T10:23:00Z" w:id="1670">
              <w:rPr>
                <w:rFonts w:eastAsia="Nunito"/>
                <w:lang w:val="en-ZA"/>
              </w:rPr>
            </w:rPrChange>
          </w:rPr>
          <w:t>The notification form must be submitted along with fully signed DSAs.</w:t>
        </w:r>
      </w:ins>
    </w:p>
    <w:p w:rsidRPr="002E4822" w:rsidR="00265FDD" w:rsidP="00265FDD" w:rsidRDefault="00265FDD" w14:paraId="7FE2C760" w14:textId="2BDEAEAA">
      <w:pPr>
        <w:numPr>
          <w:ilvl w:val="1"/>
          <w:numId w:val="26"/>
        </w:numPr>
        <w:rPr>
          <w:ins w:author="Craig Parker" w:date="2024-07-09T11:23:00Z" w:id="1671"/>
          <w:rFonts w:ascii="Nunito" w:hAnsi="Nunito" w:eastAsia="Nunito"/>
          <w:color w:val="000000" w:themeColor="text1"/>
          <w:sz w:val="20"/>
          <w:lang w:val="en-ZA"/>
          <w:rPrChange w:author="Craig Parker" w:date="2024-08-07T12:23:00Z" w16du:dateUtc="2024-08-07T10:23:00Z" w:id="1672">
            <w:rPr>
              <w:ins w:author="Craig Parker" w:date="2024-07-09T11:23:00Z" w:id="1673"/>
              <w:rFonts w:eastAsia="Nunito"/>
              <w:lang w:val="en-ZA"/>
            </w:rPr>
          </w:rPrChange>
        </w:rPr>
      </w:pPr>
      <w:ins w:author="Craig Parker" w:date="2024-07-09T11:23:00Z" w:id="1674">
        <w:r w:rsidRPr="002E4822">
          <w:rPr>
            <w:rFonts w:ascii="Nunito" w:hAnsi="Nunito" w:eastAsia="Nunito"/>
            <w:color w:val="000000" w:themeColor="text1"/>
            <w:sz w:val="20"/>
            <w:lang w:val="en-ZA"/>
            <w:rPrChange w:author="Craig Parker" w:date="2024-08-07T12:23:00Z" w16du:dateUtc="2024-08-07T10:23:00Z" w:id="1675">
              <w:rPr>
                <w:rFonts w:eastAsia="Nunito"/>
                <w:lang w:val="en-ZA"/>
              </w:rPr>
            </w:rPrChange>
          </w:rPr>
          <w:t>Wits HREC</w:t>
        </w:r>
      </w:ins>
      <w:ins w:author="Matthew Chersich" w:date="2024-08-04T17:18:00Z" w:id="1676">
        <w:r w:rsidRPr="002E4822" w:rsidR="00BC1CA9">
          <w:rPr>
            <w:rFonts w:ascii="Nunito" w:hAnsi="Nunito" w:eastAsia="Nunito"/>
            <w:color w:val="000000" w:themeColor="text1"/>
            <w:sz w:val="20"/>
            <w:lang w:val="en-ZA"/>
            <w:rPrChange w:author="Craig Parker" w:date="2024-08-07T12:23:00Z" w16du:dateUtc="2024-08-07T10:23:00Z" w:id="1677">
              <w:rPr>
                <w:rFonts w:ascii="Nunito" w:hAnsi="Nunito" w:eastAsia="Nunito"/>
                <w:lang w:val="en-ZA"/>
              </w:rPr>
            </w:rPrChange>
          </w:rPr>
          <w:t xml:space="preserve"> </w:t>
        </w:r>
      </w:ins>
      <w:ins w:author="Craig Parker" w:date="2024-07-09T11:23:00Z" w:id="1678">
        <w:r w:rsidRPr="002E4822">
          <w:rPr>
            <w:rFonts w:ascii="Nunito" w:hAnsi="Nunito" w:eastAsia="Nunito"/>
            <w:color w:val="000000" w:themeColor="text1"/>
            <w:sz w:val="20"/>
            <w:lang w:val="en-ZA"/>
            <w:rPrChange w:author="Craig Parker" w:date="2024-08-07T12:23:00Z" w16du:dateUtc="2024-08-07T10:23:00Z" w:id="1679">
              <w:rPr>
                <w:rFonts w:eastAsia="Nunito"/>
                <w:lang w:val="en-ZA"/>
              </w:rPr>
            </w:rPrChange>
          </w:rPr>
          <w:t xml:space="preserve">(Medical) will review the notifications and identify any </w:t>
        </w:r>
      </w:ins>
      <w:ins w:author="Matthew Chersich" w:date="2024-08-04T17:18:00Z" w:id="1680">
        <w:r w:rsidRPr="002E4822" w:rsidR="00BC1CA9">
          <w:rPr>
            <w:rFonts w:ascii="Nunito" w:hAnsi="Nunito" w:eastAsia="Nunito"/>
            <w:color w:val="000000" w:themeColor="text1"/>
            <w:sz w:val="20"/>
            <w:lang w:val="en-ZA"/>
            <w:rPrChange w:author="Craig Parker" w:date="2024-08-07T12:23:00Z" w16du:dateUtc="2024-08-07T10:23:00Z" w:id="1681">
              <w:rPr>
                <w:rFonts w:ascii="Nunito" w:hAnsi="Nunito" w:eastAsia="Nunito"/>
                <w:lang w:val="en-ZA"/>
              </w:rPr>
            </w:rPrChange>
          </w:rPr>
          <w:t>concerns for discussion</w:t>
        </w:r>
      </w:ins>
      <w:ins w:author="Craig Parker" w:date="2024-07-09T11:23:00Z" w:id="1682">
        <w:del w:author="Matthew Chersich" w:date="2024-08-04T17:18:00Z" w:id="1683">
          <w:r w:rsidRPr="002E4822" w:rsidDel="00BC1CA9">
            <w:rPr>
              <w:rFonts w:ascii="Nunito" w:hAnsi="Nunito" w:eastAsia="Nunito"/>
              <w:color w:val="000000" w:themeColor="text1"/>
              <w:sz w:val="20"/>
              <w:lang w:val="en-ZA"/>
              <w:rPrChange w:author="Craig Parker" w:date="2024-08-07T12:23:00Z" w16du:dateUtc="2024-08-07T10:23:00Z" w:id="1684">
                <w:rPr>
                  <w:rFonts w:eastAsia="Nunito"/>
                  <w:lang w:val="en-ZA"/>
                </w:rPr>
              </w:rPrChange>
            </w:rPr>
            <w:delText>red flags</w:delText>
          </w:r>
        </w:del>
        <w:r w:rsidRPr="002E4822">
          <w:rPr>
            <w:rFonts w:ascii="Nunito" w:hAnsi="Nunito" w:eastAsia="Nunito"/>
            <w:color w:val="000000" w:themeColor="text1"/>
            <w:sz w:val="20"/>
            <w:lang w:val="en-ZA"/>
            <w:rPrChange w:author="Craig Parker" w:date="2024-08-07T12:23:00Z" w16du:dateUtc="2024-08-07T10:23:00Z" w:id="1685">
              <w:rPr>
                <w:rFonts w:eastAsia="Nunito"/>
                <w:lang w:val="en-ZA"/>
              </w:rPr>
            </w:rPrChange>
          </w:rPr>
          <w:t>.</w:t>
        </w:r>
      </w:ins>
    </w:p>
    <w:p w:rsidRPr="002E4822" w:rsidR="00265FDD" w:rsidRDefault="00BC1CA9" w14:paraId="3A07AF5B" w14:textId="72792F68">
      <w:pPr>
        <w:rPr>
          <w:ins w:author="Craig Parker" w:date="2024-07-09T11:23:00Z" w:id="1686"/>
          <w:rFonts w:ascii="Nunito" w:hAnsi="Nunito" w:eastAsia="Nunito"/>
          <w:color w:val="000000" w:themeColor="text1"/>
          <w:sz w:val="20"/>
          <w:lang w:val="en-ZA"/>
          <w:rPrChange w:author="Craig Parker" w:date="2024-08-07T12:23:00Z" w16du:dateUtc="2024-08-07T10:23:00Z" w:id="1687">
            <w:rPr>
              <w:ins w:author="Craig Parker" w:date="2024-07-09T11:23:00Z" w:id="1688"/>
              <w:rFonts w:eastAsia="Nunito"/>
              <w:lang w:val="en-ZA"/>
            </w:rPr>
          </w:rPrChange>
        </w:rPr>
        <w:pPrChange w:author="Matthew Chersich" w:date="2024-08-04T17:19:00Z" w:id="1689">
          <w:pPr>
            <w:numPr>
              <w:numId w:val="26"/>
            </w:numPr>
            <w:tabs>
              <w:tab w:val="num" w:pos="720"/>
            </w:tabs>
            <w:ind w:left="720" w:hanging="360"/>
          </w:pPr>
        </w:pPrChange>
      </w:pPr>
      <w:ins w:author="Matthew Chersich" w:date="2024-08-04T17:19:00Z" w:id="1690">
        <w:r w:rsidRPr="002E4822">
          <w:rPr>
            <w:rFonts w:ascii="Nunito" w:hAnsi="Nunito" w:eastAsia="Nunito"/>
            <w:b/>
            <w:bCs/>
            <w:color w:val="000000" w:themeColor="text1"/>
            <w:sz w:val="20"/>
            <w:lang w:val="en-ZA"/>
            <w:rPrChange w:author="Craig Parker" w:date="2024-08-07T12:23:00Z" w16du:dateUtc="2024-08-07T10:23:00Z" w:id="1691">
              <w:rPr>
                <w:rFonts w:ascii="Nunito" w:hAnsi="Nunito" w:eastAsia="Nunito"/>
                <w:b/>
                <w:bCs/>
                <w:lang w:val="en-ZA"/>
              </w:rPr>
            </w:rPrChange>
          </w:rPr>
          <w:t>Notifi</w:t>
        </w:r>
      </w:ins>
      <w:ins w:author="Matthew Chersich" w:date="2024-08-04T17:20:00Z" w:id="1692">
        <w:r w:rsidRPr="002E4822">
          <w:rPr>
            <w:rFonts w:ascii="Nunito" w:hAnsi="Nunito" w:eastAsia="Nunito"/>
            <w:b/>
            <w:bCs/>
            <w:color w:val="000000" w:themeColor="text1"/>
            <w:sz w:val="20"/>
            <w:lang w:val="en-ZA"/>
            <w:rPrChange w:author="Craig Parker" w:date="2024-08-07T12:23:00Z" w16du:dateUtc="2024-08-07T10:23:00Z" w:id="1693">
              <w:rPr>
                <w:rFonts w:ascii="Nunito" w:hAnsi="Nunito" w:eastAsia="Nunito"/>
                <w:b/>
                <w:bCs/>
                <w:lang w:val="en-ZA"/>
              </w:rPr>
            </w:rPrChange>
          </w:rPr>
          <w:t>cation p</w:t>
        </w:r>
      </w:ins>
      <w:ins w:author="Matthew Chersich" w:date="2024-08-04T17:19:00Z" w:id="1694">
        <w:r w:rsidRPr="002E4822">
          <w:rPr>
            <w:rFonts w:ascii="Nunito" w:hAnsi="Nunito" w:eastAsia="Nunito"/>
            <w:b/>
            <w:bCs/>
            <w:color w:val="000000" w:themeColor="text1"/>
            <w:sz w:val="20"/>
            <w:lang w:val="en-ZA"/>
            <w:rPrChange w:author="Craig Parker" w:date="2024-08-07T12:23:00Z" w16du:dateUtc="2024-08-07T10:23:00Z" w:id="1695">
              <w:rPr>
                <w:rFonts w:ascii="Nunito" w:hAnsi="Nunito" w:eastAsia="Nunito"/>
                <w:b/>
                <w:bCs/>
                <w:lang w:val="en-ZA"/>
              </w:rPr>
            </w:rPrChange>
          </w:rPr>
          <w:t>rocess</w:t>
        </w:r>
      </w:ins>
      <w:ins w:author="Craig Parker" w:date="2024-07-09T11:23:00Z" w:id="1696">
        <w:del w:author="Matthew Chersich" w:date="2024-08-04T17:19:00Z" w:id="1697">
          <w:r w:rsidRPr="002E4822" w:rsidDel="00BC1CA9" w:rsidR="00265FDD">
            <w:rPr>
              <w:rFonts w:ascii="Nunito" w:hAnsi="Nunito" w:eastAsia="Nunito"/>
              <w:b/>
              <w:bCs/>
              <w:color w:val="000000" w:themeColor="text1"/>
              <w:sz w:val="20"/>
              <w:lang w:val="en-ZA"/>
              <w:rPrChange w:author="Craig Parker" w:date="2024-08-07T12:23:00Z" w16du:dateUtc="2024-08-07T10:23:00Z" w:id="1698">
                <w:rPr>
                  <w:rFonts w:eastAsia="Nunito"/>
                  <w:b/>
                  <w:bCs/>
                  <w:lang w:val="en-ZA"/>
                </w:rPr>
              </w:rPrChange>
            </w:rPr>
            <w:delText>Recommendations</w:delText>
          </w:r>
        </w:del>
        <w:r w:rsidRPr="002E4822" w:rsidR="00265FDD">
          <w:rPr>
            <w:rFonts w:ascii="Nunito" w:hAnsi="Nunito" w:eastAsia="Nunito"/>
            <w:b/>
            <w:bCs/>
            <w:color w:val="000000" w:themeColor="text1"/>
            <w:sz w:val="20"/>
            <w:lang w:val="en-ZA"/>
            <w:rPrChange w:author="Craig Parker" w:date="2024-08-07T12:23:00Z" w16du:dateUtc="2024-08-07T10:23:00Z" w:id="1699">
              <w:rPr>
                <w:rFonts w:eastAsia="Nunito"/>
                <w:b/>
                <w:bCs/>
                <w:lang w:val="en-ZA"/>
              </w:rPr>
            </w:rPrChange>
          </w:rPr>
          <w:t>:</w:t>
        </w:r>
        <w:r w:rsidRPr="002E4822" w:rsidR="00265FDD">
          <w:rPr>
            <w:rFonts w:ascii="Nunito" w:hAnsi="Nunito" w:eastAsia="Nunito"/>
            <w:color w:val="000000" w:themeColor="text1"/>
            <w:sz w:val="20"/>
            <w:lang w:val="en-ZA"/>
            <w:rPrChange w:author="Craig Parker" w:date="2024-08-07T12:23:00Z" w16du:dateUtc="2024-08-07T10:23:00Z" w:id="1700">
              <w:rPr>
                <w:rFonts w:eastAsia="Nunito"/>
                <w:lang w:val="en-ZA"/>
              </w:rPr>
            </w:rPrChange>
          </w:rPr>
          <w:t xml:space="preserve"> </w:t>
        </w:r>
      </w:ins>
    </w:p>
    <w:p w:rsidRPr="002E4822" w:rsidR="00265FDD" w:rsidDel="00BC1CA9" w:rsidP="00EA2C07" w:rsidRDefault="00265FDD" w14:paraId="53DEFBD1" w14:textId="6B76B849">
      <w:pPr>
        <w:numPr>
          <w:ilvl w:val="1"/>
          <w:numId w:val="26"/>
        </w:numPr>
        <w:rPr>
          <w:ins w:author="Craig Parker" w:date="2024-07-09T11:23:00Z" w:id="1701"/>
          <w:del w:author="Matthew Chersich" w:date="2024-08-04T17:20:00Z" w:id="1702"/>
          <w:rFonts w:ascii="Nunito" w:hAnsi="Nunito" w:eastAsia="Nunito"/>
          <w:color w:val="000000" w:themeColor="text1"/>
          <w:sz w:val="20"/>
          <w:lang w:val="en-ZA"/>
          <w:rPrChange w:author="Craig Parker" w:date="2024-08-07T12:23:00Z" w16du:dateUtc="2024-08-07T10:23:00Z" w:id="1703">
            <w:rPr>
              <w:ins w:author="Craig Parker" w:date="2024-07-09T11:23:00Z" w:id="1704"/>
              <w:del w:author="Matthew Chersich" w:date="2024-08-04T17:20:00Z" w:id="1705"/>
              <w:rFonts w:eastAsia="Nunito"/>
              <w:lang w:val="en-ZA"/>
            </w:rPr>
          </w:rPrChange>
        </w:rPr>
      </w:pPr>
      <w:ins w:author="Craig Parker" w:date="2024-07-09T11:23:00Z" w:id="1706">
        <w:r w:rsidRPr="002E4822">
          <w:rPr>
            <w:rFonts w:ascii="Nunito" w:hAnsi="Nunito" w:eastAsia="Nunito"/>
            <w:color w:val="000000" w:themeColor="text1"/>
            <w:sz w:val="20"/>
            <w:lang w:val="en-ZA"/>
            <w:rPrChange w:author="Craig Parker" w:date="2024-08-07T12:23:00Z" w16du:dateUtc="2024-08-07T10:23:00Z" w:id="1707">
              <w:rPr>
                <w:rFonts w:eastAsia="Nunito"/>
                <w:lang w:val="en-ZA"/>
              </w:rPr>
            </w:rPrChange>
          </w:rPr>
          <w:t>The HE</w:t>
        </w:r>
      </w:ins>
      <w:r w:rsidRPr="002E4822" w:rsidR="00A40232">
        <w:rPr>
          <w:rFonts w:ascii="Nunito" w:hAnsi="Nunito" w:eastAsia="Nunito"/>
          <w:color w:val="000000" w:themeColor="text1"/>
          <w:sz w:val="20"/>
          <w:vertAlign w:val="superscript"/>
          <w:lang w:val="en-ZA"/>
        </w:rPr>
        <w:t>2</w:t>
      </w:r>
      <w:ins w:author="Craig Parker" w:date="2024-07-09T11:23:00Z" w:id="1708">
        <w:r w:rsidRPr="002E4822">
          <w:rPr>
            <w:rFonts w:ascii="Nunito" w:hAnsi="Nunito" w:eastAsia="Nunito"/>
            <w:color w:val="000000" w:themeColor="text1"/>
            <w:sz w:val="20"/>
            <w:lang w:val="en-ZA"/>
            <w:rPrChange w:author="Craig Parker" w:date="2024-08-07T12:23:00Z" w16du:dateUtc="2024-08-07T10:23:00Z" w:id="1709">
              <w:rPr>
                <w:rFonts w:eastAsia="Nunito"/>
                <w:lang w:val="en-ZA"/>
              </w:rPr>
            </w:rPrChange>
          </w:rPr>
          <w:t>AT Centre must provide the ethics committee with</w:t>
        </w:r>
      </w:ins>
      <w:ins w:author="Matthew Chersich" w:date="2024-08-04T17:20:00Z" w:id="1710">
        <w:del w:author="Craig Parker" w:date="2024-08-07T13:31:00Z" w16du:dateUtc="2024-08-07T11:31:00Z" w:id="1711">
          <w:r w:rsidRPr="002E4822" w:rsidDel="00771827" w:rsidR="00BC1CA9">
            <w:rPr>
              <w:rFonts w:ascii="Nunito" w:hAnsi="Nunito" w:eastAsia="Nunito"/>
              <w:color w:val="000000" w:themeColor="text1"/>
              <w:sz w:val="20"/>
              <w:lang w:val="en-ZA"/>
              <w:rPrChange w:author="Craig Parker" w:date="2024-08-07T12:23:00Z" w16du:dateUtc="2024-08-07T10:23:00Z" w:id="1712">
                <w:rPr>
                  <w:rFonts w:ascii="Nunito" w:hAnsi="Nunito" w:eastAsia="Nunito"/>
                  <w:lang w:val="en-ZA"/>
                </w:rPr>
              </w:rPrChange>
            </w:rPr>
            <w:delText>:</w:delText>
          </w:r>
        </w:del>
      </w:ins>
      <w:ins w:author="Craig Parker" w:date="2024-07-09T11:23:00Z" w:id="1713">
        <w:r w:rsidRPr="002E4822">
          <w:rPr>
            <w:rFonts w:ascii="Nunito" w:hAnsi="Nunito" w:eastAsia="Nunito"/>
            <w:color w:val="000000" w:themeColor="text1"/>
            <w:sz w:val="20"/>
            <w:lang w:val="en-ZA"/>
            <w:rPrChange w:author="Craig Parker" w:date="2024-08-07T12:23:00Z" w16du:dateUtc="2024-08-07T10:23:00Z" w:id="1714">
              <w:rPr>
                <w:rFonts w:eastAsia="Nunito"/>
                <w:lang w:val="en-ZA"/>
              </w:rPr>
            </w:rPrChange>
          </w:rPr>
          <w:t xml:space="preserve"> a completed Notification Form for access to a new database, including background and objectives, methods (if different from the primary protocol), and a justification</w:t>
        </w:r>
      </w:ins>
      <w:ins w:author="Matthew Chersich" w:date="2024-08-04T17:20:00Z" w:id="1715">
        <w:r w:rsidRPr="002E4822" w:rsidR="00BC1CA9">
          <w:rPr>
            <w:rFonts w:ascii="Nunito" w:hAnsi="Nunito" w:eastAsia="Nunito"/>
            <w:color w:val="000000" w:themeColor="text1"/>
            <w:sz w:val="20"/>
            <w:lang w:val="en-ZA"/>
            <w:rPrChange w:author="Craig Parker" w:date="2024-08-07T12:23:00Z" w16du:dateUtc="2024-08-07T10:23:00Z" w:id="1716">
              <w:rPr>
                <w:rFonts w:ascii="Nunito" w:hAnsi="Nunito" w:eastAsia="Nunito"/>
                <w:lang w:val="en-ZA"/>
              </w:rPr>
            </w:rPrChange>
          </w:rPr>
          <w:t xml:space="preserve">; </w:t>
        </w:r>
      </w:ins>
      <w:ins w:author="Craig Parker" w:date="2024-07-09T11:23:00Z" w:id="1717">
        <w:del w:author="Matthew Chersich" w:date="2024-08-04T17:20:00Z" w:id="1718">
          <w:r w:rsidRPr="002E4822" w:rsidDel="00BC1CA9">
            <w:rPr>
              <w:rFonts w:ascii="Nunito" w:hAnsi="Nunito" w:eastAsia="Nunito"/>
              <w:color w:val="000000" w:themeColor="text1"/>
              <w:sz w:val="20"/>
              <w:lang w:val="en-ZA"/>
              <w:rPrChange w:author="Craig Parker" w:date="2024-08-07T12:23:00Z" w16du:dateUtc="2024-08-07T10:23:00Z" w:id="1719">
                <w:rPr>
                  <w:rFonts w:eastAsia="Nunito"/>
                  <w:lang w:val="en-ZA"/>
                </w:rPr>
              </w:rPrChange>
            </w:rPr>
            <w:delText>.</w:delText>
          </w:r>
        </w:del>
      </w:ins>
    </w:p>
    <w:p w:rsidRPr="002E4822" w:rsidR="00265FDD" w:rsidP="00BC1CA9" w:rsidRDefault="00265FDD" w14:paraId="2C6F5EE3" w14:textId="3CFFF50C">
      <w:pPr>
        <w:numPr>
          <w:ilvl w:val="1"/>
          <w:numId w:val="26"/>
        </w:numPr>
        <w:rPr>
          <w:ins w:author="Craig Parker" w:date="2024-07-09T11:23:00Z" w:id="1720"/>
          <w:rFonts w:ascii="Nunito" w:hAnsi="Nunito" w:eastAsia="Nunito"/>
          <w:color w:val="000000" w:themeColor="text1"/>
          <w:sz w:val="20"/>
          <w:lang w:val="en-ZA"/>
          <w:rPrChange w:author="Craig Parker" w:date="2024-08-07T12:23:00Z" w16du:dateUtc="2024-08-07T10:23:00Z" w:id="1721">
            <w:rPr>
              <w:ins w:author="Craig Parker" w:date="2024-07-09T11:23:00Z" w:id="1722"/>
              <w:rFonts w:eastAsia="Nunito"/>
              <w:lang w:val="en-ZA"/>
            </w:rPr>
          </w:rPrChange>
        </w:rPr>
      </w:pPr>
      <w:ins w:author="Craig Parker" w:date="2024-07-09T11:23:00Z" w:id="1723">
        <w:del w:author="Matthew Chersich" w:date="2024-08-04T17:20:00Z" w:id="1724">
          <w:r w:rsidRPr="002E4822" w:rsidDel="00BC1CA9">
            <w:rPr>
              <w:rFonts w:ascii="Nunito" w:hAnsi="Nunito" w:eastAsia="Nunito"/>
              <w:color w:val="000000" w:themeColor="text1"/>
              <w:sz w:val="20"/>
              <w:lang w:val="en-ZA"/>
              <w:rPrChange w:author="Craig Parker" w:date="2024-08-07T12:23:00Z" w16du:dateUtc="2024-08-07T10:23:00Z" w:id="1725">
                <w:rPr>
                  <w:rFonts w:eastAsia="Nunito"/>
                  <w:lang w:val="en-ZA"/>
                </w:rPr>
              </w:rPrChange>
            </w:rPr>
            <w:delText>Notifications must include</w:delText>
          </w:r>
        </w:del>
      </w:ins>
      <w:ins w:author="Matthew Chersich" w:date="2024-08-04T17:20:00Z" w:id="1726">
        <w:r w:rsidRPr="002E4822" w:rsidR="00BC1CA9">
          <w:rPr>
            <w:rFonts w:ascii="Nunito" w:hAnsi="Nunito" w:eastAsia="Nunito"/>
            <w:color w:val="000000" w:themeColor="text1"/>
            <w:sz w:val="20"/>
            <w:lang w:val="en-ZA"/>
            <w:rPrChange w:author="Craig Parker" w:date="2024-08-07T12:23:00Z" w16du:dateUtc="2024-08-07T10:23:00Z" w:id="1727">
              <w:rPr>
                <w:rFonts w:ascii="Nunito" w:hAnsi="Nunito" w:eastAsia="Nunito"/>
                <w:lang w:val="en-ZA"/>
              </w:rPr>
            </w:rPrChange>
          </w:rPr>
          <w:t>and a</w:t>
        </w:r>
      </w:ins>
      <w:ins w:author="Craig Parker" w:date="2024-07-09T11:23:00Z" w:id="1728">
        <w:r w:rsidRPr="002E4822">
          <w:rPr>
            <w:rFonts w:ascii="Nunito" w:hAnsi="Nunito" w:eastAsia="Nunito"/>
            <w:color w:val="000000" w:themeColor="text1"/>
            <w:sz w:val="20"/>
            <w:lang w:val="en-ZA"/>
            <w:rPrChange w:author="Craig Parker" w:date="2024-08-07T12:23:00Z" w16du:dateUtc="2024-08-07T10:23:00Z" w:id="1729">
              <w:rPr>
                <w:rFonts w:eastAsia="Nunito"/>
                <w:lang w:val="en-ZA"/>
              </w:rPr>
            </w:rPrChange>
          </w:rPr>
          <w:t xml:space="preserve"> fully </w:t>
        </w:r>
      </w:ins>
      <w:ins w:author="Matthew Chersich" w:date="2024-08-04T17:20:00Z" w:id="1730">
        <w:r w:rsidRPr="002E4822" w:rsidR="00BC1CA9">
          <w:rPr>
            <w:rFonts w:ascii="Nunito" w:hAnsi="Nunito" w:eastAsia="Nunito"/>
            <w:color w:val="000000" w:themeColor="text1"/>
            <w:sz w:val="20"/>
            <w:lang w:val="en-ZA"/>
            <w:rPrChange w:author="Craig Parker" w:date="2024-08-07T12:23:00Z" w16du:dateUtc="2024-08-07T10:23:00Z" w:id="1731">
              <w:rPr>
                <w:rFonts w:ascii="Nunito" w:hAnsi="Nunito" w:eastAsia="Nunito"/>
                <w:lang w:val="en-ZA"/>
              </w:rPr>
            </w:rPrChange>
          </w:rPr>
          <w:t>executed</w:t>
        </w:r>
      </w:ins>
      <w:ins w:author="Craig Parker" w:date="2024-07-09T11:23:00Z" w:id="1732">
        <w:del w:author="Matthew Chersich" w:date="2024-08-04T17:20:00Z" w:id="1733">
          <w:r w:rsidRPr="002E4822" w:rsidDel="00BC1CA9">
            <w:rPr>
              <w:rFonts w:ascii="Nunito" w:hAnsi="Nunito" w:eastAsia="Nunito"/>
              <w:color w:val="000000" w:themeColor="text1"/>
              <w:sz w:val="20"/>
              <w:lang w:val="en-ZA"/>
              <w:rPrChange w:author="Craig Parker" w:date="2024-08-07T12:23:00Z" w16du:dateUtc="2024-08-07T10:23:00Z" w:id="1734">
                <w:rPr>
                  <w:rFonts w:eastAsia="Nunito"/>
                  <w:lang w:val="en-ZA"/>
                </w:rPr>
              </w:rPrChange>
            </w:rPr>
            <w:delText>signed</w:delText>
          </w:r>
        </w:del>
        <w:r w:rsidRPr="002E4822">
          <w:rPr>
            <w:rFonts w:ascii="Nunito" w:hAnsi="Nunito" w:eastAsia="Nunito"/>
            <w:color w:val="000000" w:themeColor="text1"/>
            <w:sz w:val="20"/>
            <w:lang w:val="en-ZA"/>
            <w:rPrChange w:author="Craig Parker" w:date="2024-08-07T12:23:00Z" w16du:dateUtc="2024-08-07T10:23:00Z" w:id="1735">
              <w:rPr>
                <w:rFonts w:eastAsia="Nunito"/>
                <w:lang w:val="en-ZA"/>
              </w:rPr>
            </w:rPrChange>
          </w:rPr>
          <w:t xml:space="preserve"> DTA</w:t>
        </w:r>
        <w:del w:author="Matthew Chersich" w:date="2024-08-04T17:21:00Z" w:id="1736">
          <w:r w:rsidRPr="002E4822" w:rsidDel="00BC1CA9">
            <w:rPr>
              <w:rFonts w:ascii="Nunito" w:hAnsi="Nunito" w:eastAsia="Nunito"/>
              <w:color w:val="000000" w:themeColor="text1"/>
              <w:sz w:val="20"/>
              <w:lang w:val="en-ZA"/>
              <w:rPrChange w:author="Craig Parker" w:date="2024-08-07T12:23:00Z" w16du:dateUtc="2024-08-07T10:23:00Z" w:id="1737">
                <w:rPr>
                  <w:rFonts w:eastAsia="Nunito"/>
                  <w:lang w:val="en-ZA"/>
                </w:rPr>
              </w:rPrChange>
            </w:rPr>
            <w:delText>s</w:delText>
          </w:r>
        </w:del>
        <w:r w:rsidRPr="002E4822">
          <w:rPr>
            <w:rFonts w:ascii="Nunito" w:hAnsi="Nunito" w:eastAsia="Nunito"/>
            <w:color w:val="000000" w:themeColor="text1"/>
            <w:sz w:val="20"/>
            <w:lang w:val="en-ZA"/>
            <w:rPrChange w:author="Craig Parker" w:date="2024-08-07T12:23:00Z" w16du:dateUtc="2024-08-07T10:23:00Z" w:id="1738">
              <w:rPr>
                <w:rFonts w:eastAsia="Nunito"/>
                <w:lang w:val="en-ZA"/>
              </w:rPr>
            </w:rPrChange>
          </w:rPr>
          <w:t>.</w:t>
        </w:r>
      </w:ins>
    </w:p>
    <w:p w:rsidRPr="002E4822" w:rsidR="00265FDD" w:rsidP="3E93EB8D" w:rsidRDefault="52A8C99F" w14:paraId="2CA244C1" w14:textId="6DD574FD">
      <w:pPr>
        <w:numPr>
          <w:ilvl w:val="1"/>
          <w:numId w:val="26"/>
        </w:numPr>
        <w:rPr>
          <w:ins w:author="Craig Parker" w:date="2024-07-09T11:23:00Z" w:id="1739"/>
          <w:rFonts w:ascii="Nunito" w:hAnsi="Nunito" w:eastAsia="Nunito"/>
          <w:color w:val="000000" w:themeColor="text1"/>
          <w:sz w:val="20"/>
          <w:lang w:val="en-ZA"/>
          <w:rPrChange w:author="Craig Parker" w:date="2024-08-07T12:23:00Z" w16du:dateUtc="2024-08-07T10:23:00Z" w:id="1740">
            <w:rPr>
              <w:ins w:author="Craig Parker" w:date="2024-07-09T11:23:00Z" w:id="1741"/>
              <w:rFonts w:eastAsia="Nunito"/>
              <w:lang w:val="en-ZA"/>
            </w:rPr>
          </w:rPrChange>
        </w:rPr>
      </w:pPr>
      <w:ins w:author="Craig Parker" w:date="2024-07-09T11:23:00Z" w:id="1742">
        <w:r w:rsidRPr="002E4822">
          <w:rPr>
            <w:rFonts w:ascii="Nunito" w:hAnsi="Nunito" w:eastAsia="Nunito"/>
            <w:color w:val="000000" w:themeColor="text1"/>
            <w:sz w:val="20"/>
            <w:lang w:val="en-ZA"/>
            <w:rPrChange w:author="Craig Parker" w:date="2024-08-07T12:23:00Z" w16du:dateUtc="2024-08-07T10:23:00Z" w:id="1743">
              <w:rPr>
                <w:rFonts w:eastAsia="Nunito"/>
                <w:lang w:val="en-ZA"/>
              </w:rPr>
            </w:rPrChange>
          </w:rPr>
          <w:t xml:space="preserve">Data use may proceed once the ethics committee </w:t>
        </w:r>
      </w:ins>
      <w:ins w:author="Craig Parker" w:date="2024-08-06T13:02:00Z" w:id="1744">
        <w:r w:rsidRPr="002E4822">
          <w:rPr>
            <w:rFonts w:ascii="Nunito" w:hAnsi="Nunito" w:eastAsia="Nunito"/>
            <w:color w:val="000000" w:themeColor="text1"/>
            <w:sz w:val="20"/>
            <w:lang w:val="en-ZA"/>
            <w:rPrChange w:author="Craig Parker" w:date="2024-08-07T12:23:00Z" w16du:dateUtc="2024-08-07T10:23:00Z" w:id="1745">
              <w:rPr>
                <w:rFonts w:ascii="Nunito" w:hAnsi="Nunito" w:eastAsia="Nunito"/>
                <w:lang w:val="en-ZA"/>
              </w:rPr>
            </w:rPrChange>
          </w:rPr>
          <w:t>signs</w:t>
        </w:r>
      </w:ins>
      <w:ins w:author="Craig Parker" w:date="2024-07-09T11:23:00Z" w:id="1746">
        <w:r w:rsidRPr="002E4822">
          <w:rPr>
            <w:rFonts w:ascii="Nunito" w:hAnsi="Nunito" w:eastAsia="Nunito"/>
            <w:color w:val="000000" w:themeColor="text1"/>
            <w:sz w:val="20"/>
            <w:lang w:val="en-ZA"/>
            <w:rPrChange w:author="Craig Parker" w:date="2024-08-07T12:23:00Z" w16du:dateUtc="2024-08-07T10:23:00Z" w:id="1747">
              <w:rPr>
                <w:rFonts w:eastAsia="Nunito"/>
                <w:lang w:val="en-ZA"/>
              </w:rPr>
            </w:rPrChange>
          </w:rPr>
          <w:t xml:space="preserve"> the notification</w:t>
        </w:r>
      </w:ins>
      <w:ins w:author="Craig Parker" w:date="2024-08-06T13:02:00Z" w:id="1748">
        <w:r w:rsidRPr="002E4822">
          <w:rPr>
            <w:rFonts w:ascii="Nunito" w:hAnsi="Nunito" w:eastAsia="Nunito"/>
            <w:color w:val="000000" w:themeColor="text1"/>
            <w:sz w:val="20"/>
            <w:lang w:val="en-ZA"/>
            <w:rPrChange w:author="Craig Parker" w:date="2024-08-07T12:23:00Z" w16du:dateUtc="2024-08-07T10:23:00Z" w:id="1749">
              <w:rPr>
                <w:rFonts w:ascii="Nunito" w:hAnsi="Nunito" w:eastAsia="Nunito"/>
                <w:lang w:val="en-ZA"/>
              </w:rPr>
            </w:rPrChange>
          </w:rPr>
          <w:t xml:space="preserve"> and </w:t>
        </w:r>
      </w:ins>
      <w:ins w:author="Craig Parker" w:date="2024-08-07T13:31:00Z" w16du:dateUtc="2024-08-07T11:31:00Z" w:id="1750">
        <w:r w:rsidRPr="002E4822" w:rsidR="00771827">
          <w:rPr>
            <w:rFonts w:ascii="Nunito" w:hAnsi="Nunito" w:eastAsia="Nunito"/>
            <w:color w:val="000000" w:themeColor="text1"/>
            <w:sz w:val="20"/>
            <w:lang w:val="en-ZA"/>
          </w:rPr>
          <w:t>returns it</w:t>
        </w:r>
      </w:ins>
      <w:ins w:author="Craig Parker" w:date="2024-08-06T13:02:00Z" w:id="1751">
        <w:r w:rsidRPr="002E4822">
          <w:rPr>
            <w:rFonts w:ascii="Nunito" w:hAnsi="Nunito" w:eastAsia="Nunito"/>
            <w:color w:val="000000" w:themeColor="text1"/>
            <w:sz w:val="20"/>
            <w:lang w:val="en-ZA"/>
            <w:rPrChange w:author="Craig Parker" w:date="2024-08-07T12:23:00Z" w16du:dateUtc="2024-08-07T10:23:00Z" w:id="1752">
              <w:rPr>
                <w:rFonts w:ascii="Nunito" w:hAnsi="Nunito" w:eastAsia="Nunito"/>
                <w:lang w:val="en-ZA"/>
              </w:rPr>
            </w:rPrChange>
          </w:rPr>
          <w:t xml:space="preserve"> to the HE</w:t>
        </w:r>
        <w:r w:rsidRPr="002E4822">
          <w:rPr>
            <w:rFonts w:ascii="Nunito" w:hAnsi="Nunito" w:eastAsia="Nunito"/>
            <w:color w:val="000000" w:themeColor="text1"/>
            <w:sz w:val="20"/>
            <w:vertAlign w:val="superscript"/>
            <w:lang w:val="en-ZA"/>
            <w:rPrChange w:author="Craig Parker" w:date="2024-08-07T12:23:00Z" w16du:dateUtc="2024-08-07T10:23:00Z" w:id="1753">
              <w:rPr>
                <w:rFonts w:ascii="Nunito" w:hAnsi="Nunito" w:eastAsia="Nunito"/>
                <w:lang w:val="en-ZA"/>
              </w:rPr>
            </w:rPrChange>
          </w:rPr>
          <w:t>2</w:t>
        </w:r>
        <w:r w:rsidRPr="002E4822">
          <w:rPr>
            <w:rFonts w:ascii="Nunito" w:hAnsi="Nunito" w:eastAsia="Nunito"/>
            <w:color w:val="000000" w:themeColor="text1"/>
            <w:sz w:val="20"/>
            <w:lang w:val="en-ZA"/>
            <w:rPrChange w:author="Craig Parker" w:date="2024-08-07T12:23:00Z" w16du:dateUtc="2024-08-07T10:23:00Z" w:id="1754">
              <w:rPr>
                <w:rFonts w:ascii="Nunito" w:hAnsi="Nunito" w:eastAsia="Nunito"/>
                <w:lang w:val="en-ZA"/>
              </w:rPr>
            </w:rPrChange>
          </w:rPr>
          <w:t xml:space="preserve">AT </w:t>
        </w:r>
        <w:proofErr w:type="spellStart"/>
        <w:r w:rsidRPr="002E4822">
          <w:rPr>
            <w:rFonts w:ascii="Nunito" w:hAnsi="Nunito" w:eastAsia="Nunito"/>
            <w:color w:val="000000" w:themeColor="text1"/>
            <w:sz w:val="20"/>
            <w:lang w:val="en-ZA"/>
            <w:rPrChange w:author="Craig Parker" w:date="2024-08-07T12:23:00Z" w16du:dateUtc="2024-08-07T10:23:00Z" w:id="1755">
              <w:rPr>
                <w:rFonts w:ascii="Nunito" w:hAnsi="Nunito" w:eastAsia="Nunito"/>
                <w:lang w:val="en-ZA"/>
              </w:rPr>
            </w:rPrChange>
          </w:rPr>
          <w:t>Ce</w:t>
        </w:r>
      </w:ins>
      <w:ins w:author="Craig Parker" w:date="2024-08-06T13:03:00Z" w:id="1756">
        <w:r w:rsidRPr="002E4822">
          <w:rPr>
            <w:rFonts w:ascii="Nunito" w:hAnsi="Nunito" w:eastAsia="Nunito"/>
            <w:color w:val="000000" w:themeColor="text1"/>
            <w:sz w:val="20"/>
            <w:lang w:val="en-ZA"/>
            <w:rPrChange w:author="Craig Parker" w:date="2024-08-07T12:23:00Z" w16du:dateUtc="2024-08-07T10:23:00Z" w:id="1757">
              <w:rPr>
                <w:rFonts w:ascii="Nunito" w:hAnsi="Nunito" w:eastAsia="Nunito"/>
                <w:lang w:val="en-ZA"/>
              </w:rPr>
            </w:rPrChange>
          </w:rPr>
          <w:t>nter</w:t>
        </w:r>
      </w:ins>
      <w:proofErr w:type="spellEnd"/>
      <w:ins w:author="Craig Parker" w:date="2024-07-09T11:23:00Z" w:id="1758">
        <w:r w:rsidRPr="002E4822">
          <w:rPr>
            <w:rFonts w:ascii="Nunito" w:hAnsi="Nunito" w:eastAsia="Nunito"/>
            <w:color w:val="000000" w:themeColor="text1"/>
            <w:sz w:val="20"/>
            <w:lang w:val="en-ZA"/>
            <w:rPrChange w:author="Craig Parker" w:date="2024-08-07T12:23:00Z" w16du:dateUtc="2024-08-07T10:23:00Z" w:id="1759">
              <w:rPr>
                <w:rFonts w:eastAsia="Nunito"/>
                <w:lang w:val="en-ZA"/>
              </w:rPr>
            </w:rPrChange>
          </w:rPr>
          <w:t>.</w:t>
        </w:r>
      </w:ins>
    </w:p>
    <w:p w:rsidRPr="002E4822" w:rsidR="00265FDD" w:rsidRDefault="00265FDD" w14:paraId="68345C94" w14:textId="79CBF527">
      <w:pPr>
        <w:rPr>
          <w:rFonts w:ascii="Nunito" w:hAnsi="Nunito" w:eastAsia="Nunito"/>
          <w:color w:val="000000" w:themeColor="text1"/>
          <w:sz w:val="20"/>
          <w:lang w:val="en-ZA"/>
        </w:rPr>
      </w:pPr>
      <w:ins w:author="Craig Parker" w:date="2024-07-09T11:23:00Z" w:id="1760">
        <w:del w:author="Matthew Chersich" w:date="2024-08-04T17:23:00Z" w:id="1761">
          <w:r w:rsidRPr="002E4822" w:rsidDel="00BC1CA9">
            <w:rPr>
              <w:rFonts w:ascii="Nunito" w:hAnsi="Nunito" w:eastAsia="Nunito"/>
              <w:color w:val="000000" w:themeColor="text1"/>
              <w:sz w:val="20"/>
              <w:lang w:val="en-ZA"/>
              <w:rPrChange w:author="Craig Parker" w:date="2024-08-07T12:23:00Z" w16du:dateUtc="2024-08-07T10:23:00Z" w:id="1762">
                <w:rPr>
                  <w:rFonts w:eastAsia="Nunito"/>
                  <w:lang w:val="en-ZA"/>
                </w:rPr>
              </w:rPrChange>
            </w:rPr>
            <w:delText>This process ensures that all RP2 studies adhere to ethical guidelines and processes, maintaining the integrity and compliance of the HEAT Centre's research activities.</w:delText>
          </w:r>
        </w:del>
      </w:ins>
    </w:p>
    <w:p w:rsidRPr="002E4822" w:rsidR="00AC09F0" w:rsidP="00AC09F0" w:rsidRDefault="00AC09F0" w14:paraId="6A42914E" w14:textId="77777777">
      <w:pPr>
        <w:pStyle w:val="Heading2"/>
        <w:rPr>
          <w:rFonts w:ascii="Nunito" w:hAnsi="Nunito"/>
          <w:lang w:val="en-ZA"/>
        </w:rPr>
      </w:pPr>
      <w:bookmarkStart w:name="_Toc173963657" w:id="1763"/>
      <w:r w:rsidRPr="002E4822">
        <w:rPr>
          <w:rFonts w:ascii="Nunito" w:hAnsi="Nunito"/>
          <w:lang w:val="en-ZA"/>
        </w:rPr>
        <w:t>5.3. Data Encryption and Transfer</w:t>
      </w:r>
      <w:bookmarkEnd w:id="1763"/>
    </w:p>
    <w:p w:rsidRPr="002E4822" w:rsidR="00AC09F0" w:rsidP="00AC09F0" w:rsidRDefault="00AC09F0" w14:paraId="64F7A45B" w14:textId="77777777">
      <w:pPr>
        <w:rPr>
          <w:rFonts w:ascii="Nunito" w:hAnsi="Nunito" w:eastAsia="Nunito"/>
          <w:color w:val="000000" w:themeColor="text1"/>
          <w:sz w:val="20"/>
          <w:lang w:val="en-ZA"/>
        </w:rPr>
      </w:pPr>
    </w:p>
    <w:p w:rsidRPr="002E4822" w:rsidR="00AC09F0" w:rsidP="00AC09F0" w:rsidRDefault="00AC09F0" w14:paraId="16CD5BF8" w14:textId="36A4A26B">
      <w:pPr>
        <w:rPr>
          <w:rFonts w:ascii="Nunito" w:hAnsi="Nunito" w:eastAsia="Nunito"/>
          <w:color w:val="000000" w:themeColor="text1"/>
          <w:sz w:val="20"/>
          <w:lang w:val="en-ZA"/>
        </w:rPr>
      </w:pPr>
      <w:r w:rsidRPr="002E4822">
        <w:rPr>
          <w:rFonts w:ascii="Nunito" w:hAnsi="Nunito" w:eastAsia="Nunito"/>
          <w:color w:val="000000" w:themeColor="text1"/>
          <w:sz w:val="20"/>
          <w:lang w:val="en-ZA"/>
        </w:rPr>
        <w:t>Once the Data Transfer Agreement (DTA) has been agreed upon and signed, and the ethics committee has raised no ethical concerns, the data provider will initiate the transfer of data to the UCT data platform. The detailed steps for data encryption and transfer are as follows:</w:t>
      </w:r>
    </w:p>
    <w:p w:rsidRPr="002E4822" w:rsidR="00AC09F0" w:rsidP="00AC09F0" w:rsidRDefault="00AC09F0" w14:paraId="11DA962D" w14:textId="77777777">
      <w:pPr>
        <w:rPr>
          <w:rFonts w:ascii="Nunito" w:hAnsi="Nunito" w:eastAsia="Nunito"/>
          <w:b/>
          <w:bCs/>
          <w:color w:val="000000" w:themeColor="text1"/>
          <w:sz w:val="20"/>
          <w:lang w:val="en-ZA"/>
        </w:rPr>
      </w:pPr>
    </w:p>
    <w:p w:rsidRPr="002E4822" w:rsidR="00AC09F0" w:rsidP="00AC09F0" w:rsidRDefault="00AC09F0" w14:paraId="5F4DEB85" w14:textId="5B817E63">
      <w:pPr>
        <w:rPr>
          <w:rFonts w:ascii="Nunito" w:hAnsi="Nunito" w:eastAsia="Nunito"/>
          <w:b/>
          <w:bCs/>
          <w:color w:val="000000" w:themeColor="text1"/>
          <w:sz w:val="20"/>
          <w:lang w:val="en-ZA"/>
        </w:rPr>
      </w:pPr>
      <w:r w:rsidRPr="002E4822">
        <w:rPr>
          <w:rFonts w:ascii="Nunito" w:hAnsi="Nunito" w:eastAsia="Nunito"/>
          <w:b/>
          <w:bCs/>
          <w:color w:val="000000" w:themeColor="text1"/>
          <w:sz w:val="20"/>
          <w:lang w:val="en-ZA"/>
        </w:rPr>
        <w:t>Encryption of Personally Identifiable Data</w:t>
      </w:r>
    </w:p>
    <w:p w:rsidRPr="002E4822" w:rsidR="00AC09F0" w:rsidP="00AC09F0" w:rsidRDefault="00AC09F0" w14:paraId="4B513085" w14:textId="77777777">
      <w:pPr>
        <w:numPr>
          <w:ilvl w:val="0"/>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Encryption by Data Provider</w:t>
      </w:r>
      <w:r w:rsidRPr="002E4822">
        <w:rPr>
          <w:rFonts w:ascii="Nunito" w:hAnsi="Nunito" w:eastAsia="Nunito"/>
          <w:color w:val="000000" w:themeColor="text1"/>
          <w:sz w:val="20"/>
          <w:lang w:val="en-ZA"/>
        </w:rPr>
        <w:t xml:space="preserve">: </w:t>
      </w:r>
    </w:p>
    <w:p w:rsidRPr="002E4822" w:rsidR="00AC09F0" w:rsidP="00AC09F0" w:rsidRDefault="00AC09F0" w14:paraId="04BF4B0B" w14:textId="77777777">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Encryption Process</w:t>
      </w:r>
      <w:r w:rsidRPr="002E4822">
        <w:rPr>
          <w:rFonts w:ascii="Nunito" w:hAnsi="Nunito" w:eastAsia="Nunito"/>
          <w:color w:val="000000" w:themeColor="text1"/>
          <w:sz w:val="20"/>
          <w:lang w:val="en-ZA"/>
        </w:rPr>
        <w:t>: If the data contains personally identifiable information (PII), the data provider will encrypt the data before transfer. This involves converting the data into a coded format that is unreadable without a decryption key, using strong encryption algorithms such as AES-256 (Advanced Encryption Standard with a 256-bit key).</w:t>
      </w:r>
    </w:p>
    <w:p w:rsidRPr="002E4822" w:rsidR="00AC09F0" w:rsidP="00AC09F0" w:rsidRDefault="00AC09F0" w14:paraId="39AE879D" w14:textId="77777777">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Encryption Standards</w:t>
      </w:r>
      <w:r w:rsidRPr="002E4822">
        <w:rPr>
          <w:rFonts w:ascii="Nunito" w:hAnsi="Nunito" w:eastAsia="Nunito"/>
          <w:color w:val="000000" w:themeColor="text1"/>
          <w:sz w:val="20"/>
          <w:lang w:val="en-ZA"/>
        </w:rPr>
        <w:t>: The AES-256 standard, established by the US National Institute of Standards and Technology (NIST), ensures a high level of security, making it extremely difficult for unauthorized parties to decrypt the data without the appropriate key.</w:t>
      </w:r>
    </w:p>
    <w:p w:rsidRPr="002E4822" w:rsidR="00AC09F0" w:rsidP="00AC09F0" w:rsidRDefault="00AC09F0" w14:paraId="779568B9" w14:textId="77777777">
      <w:pPr>
        <w:numPr>
          <w:ilvl w:val="0"/>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Secure Transfer Protocols</w:t>
      </w:r>
      <w:r w:rsidRPr="002E4822">
        <w:rPr>
          <w:rFonts w:ascii="Nunito" w:hAnsi="Nunito" w:eastAsia="Nunito"/>
          <w:color w:val="000000" w:themeColor="text1"/>
          <w:sz w:val="20"/>
          <w:lang w:val="en-ZA"/>
        </w:rPr>
        <w:t xml:space="preserve">: </w:t>
      </w:r>
    </w:p>
    <w:p w:rsidRPr="002E4822" w:rsidR="00AC09F0" w:rsidP="00AC09F0" w:rsidRDefault="00AC09F0" w14:paraId="39DF877B" w14:textId="77777777">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Transport Layer Security (TLS)</w:t>
      </w:r>
      <w:r w:rsidRPr="002E4822">
        <w:rPr>
          <w:rFonts w:ascii="Nunito" w:hAnsi="Nunito" w:eastAsia="Nunito"/>
          <w:color w:val="000000" w:themeColor="text1"/>
          <w:sz w:val="20"/>
          <w:lang w:val="en-ZA"/>
        </w:rPr>
        <w:t>: The encrypted data will be transferred using a secure service that employs encrypted data transport protocols like TLS. TLS ensures that the data remains encrypted during transmission, protecting it from interception or tampering.</w:t>
      </w:r>
    </w:p>
    <w:p w:rsidRPr="002E4822" w:rsidR="00AC09F0" w:rsidP="00AC09F0" w:rsidRDefault="00AC09F0" w14:paraId="4F5D4057" w14:textId="24D8D262">
      <w:pPr>
        <w:numPr>
          <w:ilvl w:val="1"/>
          <w:numId w:val="59"/>
        </w:numPr>
        <w:rPr>
          <w:rFonts w:ascii="Nunito" w:hAnsi="Nunito" w:eastAsia="Nunito"/>
          <w:color w:val="000000" w:themeColor="text1"/>
          <w:sz w:val="20"/>
          <w:lang w:val="en-ZA"/>
        </w:rPr>
      </w:pPr>
      <w:proofErr w:type="spellStart"/>
      <w:r w:rsidRPr="002E4822">
        <w:rPr>
          <w:rFonts w:ascii="Nunito" w:hAnsi="Nunito" w:eastAsia="Nunito"/>
          <w:b/>
          <w:bCs/>
          <w:color w:val="000000" w:themeColor="text1"/>
          <w:sz w:val="20"/>
          <w:lang w:val="en-ZA"/>
        </w:rPr>
        <w:t>FileSender</w:t>
      </w:r>
      <w:proofErr w:type="spellEnd"/>
      <w:r w:rsidRPr="002E4822">
        <w:rPr>
          <w:rFonts w:ascii="Nunito" w:hAnsi="Nunito" w:eastAsia="Nunito"/>
          <w:b/>
          <w:bCs/>
          <w:color w:val="000000" w:themeColor="text1"/>
          <w:sz w:val="20"/>
          <w:lang w:val="en-ZA"/>
        </w:rPr>
        <w:t xml:space="preserve"> Example</w:t>
      </w:r>
      <w:r w:rsidRPr="002E4822">
        <w:rPr>
          <w:rFonts w:ascii="Nunito" w:hAnsi="Nunito" w:eastAsia="Nunito"/>
          <w:color w:val="000000" w:themeColor="text1"/>
          <w:sz w:val="20"/>
          <w:lang w:val="en-ZA"/>
        </w:rPr>
        <w:t xml:space="preserve">: An example of a secure transfer service is </w:t>
      </w:r>
      <w:proofErr w:type="spellStart"/>
      <w:r w:rsidRPr="002E4822">
        <w:rPr>
          <w:rFonts w:ascii="Nunito" w:hAnsi="Nunito" w:eastAsia="Nunito"/>
          <w:color w:val="000000" w:themeColor="text1"/>
          <w:sz w:val="20"/>
          <w:lang w:val="en-ZA"/>
        </w:rPr>
        <w:t>FileSender</w:t>
      </w:r>
      <w:proofErr w:type="spellEnd"/>
      <w:r w:rsidRPr="002E4822">
        <w:rPr>
          <w:rFonts w:ascii="Nunito" w:hAnsi="Nunito" w:eastAsia="Nunito"/>
          <w:color w:val="000000" w:themeColor="text1"/>
          <w:sz w:val="20"/>
          <w:lang w:val="en-ZA"/>
        </w:rPr>
        <w:t xml:space="preserve">. </w:t>
      </w:r>
      <w:proofErr w:type="spellStart"/>
      <w:r w:rsidRPr="002E4822">
        <w:rPr>
          <w:rFonts w:ascii="Nunito" w:hAnsi="Nunito" w:eastAsia="Nunito"/>
          <w:color w:val="000000" w:themeColor="text1"/>
          <w:sz w:val="20"/>
          <w:lang w:val="en-ZA"/>
        </w:rPr>
        <w:t>FileSender</w:t>
      </w:r>
      <w:proofErr w:type="spellEnd"/>
      <w:r w:rsidRPr="002E4822">
        <w:rPr>
          <w:rFonts w:ascii="Nunito" w:hAnsi="Nunito" w:eastAsia="Nunito"/>
          <w:color w:val="000000" w:themeColor="text1"/>
          <w:sz w:val="20"/>
          <w:lang w:val="en-ZA"/>
        </w:rPr>
        <w:t xml:space="preserve"> utilises TLS to encrypt the data during transfer, ensuring that the data remains secure from the point of departure to its destination. The service also includes features such as user authentication and detailed logging of transfer activities.</w:t>
      </w:r>
    </w:p>
    <w:p w:rsidRPr="002E4822" w:rsidR="00AC09F0" w:rsidP="00AC09F0" w:rsidRDefault="00AC09F0" w14:paraId="477A2E75" w14:textId="77777777">
      <w:pPr>
        <w:numPr>
          <w:ilvl w:val="0"/>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Transfer Execution</w:t>
      </w:r>
      <w:r w:rsidRPr="002E4822">
        <w:rPr>
          <w:rFonts w:ascii="Nunito" w:hAnsi="Nunito" w:eastAsia="Nunito"/>
          <w:color w:val="000000" w:themeColor="text1"/>
          <w:sz w:val="20"/>
          <w:lang w:val="en-ZA"/>
        </w:rPr>
        <w:t xml:space="preserve">: </w:t>
      </w:r>
    </w:p>
    <w:p w:rsidRPr="002E4822" w:rsidR="00AC09F0" w:rsidP="00AC09F0" w:rsidRDefault="00AC09F0" w14:paraId="35552B13" w14:textId="77777777">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Initiating Transfer</w:t>
      </w:r>
      <w:r w:rsidRPr="002E4822">
        <w:rPr>
          <w:rFonts w:ascii="Nunito" w:hAnsi="Nunito" w:eastAsia="Nunito"/>
          <w:color w:val="000000" w:themeColor="text1"/>
          <w:sz w:val="20"/>
          <w:lang w:val="en-ZA"/>
        </w:rPr>
        <w:t xml:space="preserve">: The data provider will initiate the transfer by uploading the encrypted data to the chosen secure transfer service (e.g., </w:t>
      </w:r>
      <w:proofErr w:type="spellStart"/>
      <w:r w:rsidRPr="002E4822">
        <w:rPr>
          <w:rFonts w:ascii="Nunito" w:hAnsi="Nunito" w:eastAsia="Nunito"/>
          <w:color w:val="000000" w:themeColor="text1"/>
          <w:sz w:val="20"/>
          <w:lang w:val="en-ZA"/>
        </w:rPr>
        <w:t>FileSender</w:t>
      </w:r>
      <w:proofErr w:type="spellEnd"/>
      <w:r w:rsidRPr="002E4822">
        <w:rPr>
          <w:rFonts w:ascii="Nunito" w:hAnsi="Nunito" w:eastAsia="Nunito"/>
          <w:color w:val="000000" w:themeColor="text1"/>
          <w:sz w:val="20"/>
          <w:lang w:val="en-ZA"/>
        </w:rPr>
        <w:t>).</w:t>
      </w:r>
    </w:p>
    <w:p w:rsidRPr="002E4822" w:rsidR="00AC09F0" w:rsidP="00AC09F0" w:rsidRDefault="00AC09F0" w14:paraId="1F625950" w14:textId="3D3C37C6">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Transfer Monitoring</w:t>
      </w:r>
      <w:r w:rsidRPr="002E4822">
        <w:rPr>
          <w:rFonts w:ascii="Nunito" w:hAnsi="Nunito" w:eastAsia="Nunito"/>
          <w:color w:val="000000" w:themeColor="text1"/>
          <w:sz w:val="20"/>
          <w:lang w:val="en-ZA"/>
        </w:rPr>
        <w:t xml:space="preserve">: The transfer process will be monitored in </w:t>
      </w:r>
      <w:r w:rsidRPr="002E4822" w:rsidR="00FA7310">
        <w:rPr>
          <w:rFonts w:ascii="Nunito" w:hAnsi="Nunito" w:eastAsia="Nunito"/>
          <w:color w:val="000000" w:themeColor="text1"/>
          <w:sz w:val="20"/>
          <w:lang w:val="en-ZA"/>
        </w:rPr>
        <w:t>real-time</w:t>
      </w:r>
      <w:r w:rsidRPr="002E4822">
        <w:rPr>
          <w:rFonts w:ascii="Nunito" w:hAnsi="Nunito" w:eastAsia="Nunito"/>
          <w:color w:val="000000" w:themeColor="text1"/>
          <w:sz w:val="20"/>
          <w:lang w:val="en-ZA"/>
        </w:rPr>
        <w:t xml:space="preserve"> to ensure </w:t>
      </w:r>
      <w:r w:rsidRPr="002E4822" w:rsidR="00FA7310">
        <w:rPr>
          <w:rFonts w:ascii="Nunito" w:hAnsi="Nunito" w:eastAsia="Nunito"/>
          <w:color w:val="000000" w:themeColor="text1"/>
          <w:sz w:val="20"/>
          <w:lang w:val="en-ZA"/>
        </w:rPr>
        <w:t xml:space="preserve">it is completed successfully without </w:t>
      </w:r>
      <w:r w:rsidRPr="002E4822">
        <w:rPr>
          <w:rFonts w:ascii="Nunito" w:hAnsi="Nunito" w:eastAsia="Nunito"/>
          <w:color w:val="000000" w:themeColor="text1"/>
          <w:sz w:val="20"/>
          <w:lang w:val="en-ZA"/>
        </w:rPr>
        <w:t xml:space="preserve">interruptions or errors. </w:t>
      </w:r>
      <w:r w:rsidRPr="002E4822" w:rsidR="00FA7310">
        <w:rPr>
          <w:rFonts w:ascii="Nunito" w:hAnsi="Nunito" w:eastAsia="Nunito"/>
          <w:color w:val="000000" w:themeColor="text1"/>
          <w:sz w:val="20"/>
          <w:lang w:val="en-ZA"/>
        </w:rPr>
        <w:t>The data provider and the recipient (UCT data platform) will receive notifications upon successfully completing</w:t>
      </w:r>
      <w:r w:rsidRPr="002E4822">
        <w:rPr>
          <w:rFonts w:ascii="Nunito" w:hAnsi="Nunito" w:eastAsia="Nunito"/>
          <w:color w:val="000000" w:themeColor="text1"/>
          <w:sz w:val="20"/>
          <w:lang w:val="en-ZA"/>
        </w:rPr>
        <w:t xml:space="preserve"> the transfer.</w:t>
      </w:r>
    </w:p>
    <w:p w:rsidRPr="002E4822" w:rsidR="00AC09F0" w:rsidP="00AC09F0" w:rsidRDefault="00AC09F0" w14:paraId="1B090AA3" w14:textId="77777777">
      <w:pPr>
        <w:numPr>
          <w:ilvl w:val="0"/>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Data Receipt and Verification</w:t>
      </w:r>
      <w:r w:rsidRPr="002E4822">
        <w:rPr>
          <w:rFonts w:ascii="Nunito" w:hAnsi="Nunito" w:eastAsia="Nunito"/>
          <w:color w:val="000000" w:themeColor="text1"/>
          <w:sz w:val="20"/>
          <w:lang w:val="en-ZA"/>
        </w:rPr>
        <w:t xml:space="preserve">: </w:t>
      </w:r>
    </w:p>
    <w:p w:rsidRPr="002E4822" w:rsidR="00AC09F0" w:rsidP="00AC09F0" w:rsidRDefault="00AC09F0" w14:paraId="44E9C803" w14:textId="2D3CBE88">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Data Receipt</w:t>
      </w:r>
      <w:r w:rsidRPr="002E4822">
        <w:rPr>
          <w:rFonts w:ascii="Nunito" w:hAnsi="Nunito" w:eastAsia="Nunito"/>
          <w:color w:val="000000" w:themeColor="text1"/>
          <w:sz w:val="20"/>
          <w:lang w:val="en-ZA"/>
        </w:rPr>
        <w:t xml:space="preserve">: </w:t>
      </w:r>
      <w:r w:rsidRPr="002E4822" w:rsidR="00FA7310">
        <w:rPr>
          <w:rFonts w:ascii="Nunito" w:hAnsi="Nunito" w:eastAsia="Nunito"/>
          <w:color w:val="000000" w:themeColor="text1"/>
          <w:sz w:val="20"/>
          <w:lang w:val="en-ZA"/>
        </w:rPr>
        <w:t>The UCT data platform will receive the encrypted data file upon successful transfer</w:t>
      </w:r>
      <w:r w:rsidRPr="002E4822">
        <w:rPr>
          <w:rFonts w:ascii="Nunito" w:hAnsi="Nunito" w:eastAsia="Nunito"/>
          <w:color w:val="000000" w:themeColor="text1"/>
          <w:sz w:val="20"/>
          <w:lang w:val="en-ZA"/>
        </w:rPr>
        <w:t>.</w:t>
      </w:r>
    </w:p>
    <w:p w:rsidRPr="002E4822" w:rsidR="00AC09F0" w:rsidP="00AC09F0" w:rsidRDefault="00AC09F0" w14:paraId="57AAE8CA" w14:textId="04A4F445">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Verification Process</w:t>
      </w:r>
      <w:r w:rsidRPr="002E4822">
        <w:rPr>
          <w:rFonts w:ascii="Nunito" w:hAnsi="Nunito" w:eastAsia="Nunito"/>
          <w:color w:val="000000" w:themeColor="text1"/>
          <w:sz w:val="20"/>
          <w:lang w:val="en-ZA"/>
        </w:rPr>
        <w:t xml:space="preserve">: The recipient team at UCT will verify the </w:t>
      </w:r>
      <w:r w:rsidRPr="002E4822" w:rsidR="00FA7310">
        <w:rPr>
          <w:rFonts w:ascii="Nunito" w:hAnsi="Nunito" w:eastAsia="Nunito"/>
          <w:color w:val="000000" w:themeColor="text1"/>
          <w:sz w:val="20"/>
          <w:lang w:val="en-ZA"/>
        </w:rPr>
        <w:t>data's integrity and completeness</w:t>
      </w:r>
      <w:r w:rsidRPr="002E4822">
        <w:rPr>
          <w:rFonts w:ascii="Nunito" w:hAnsi="Nunito" w:eastAsia="Nunito"/>
          <w:color w:val="000000" w:themeColor="text1"/>
          <w:sz w:val="20"/>
          <w:lang w:val="en-ZA"/>
        </w:rPr>
        <w:t xml:space="preserve">. This includes checking the file size, </w:t>
      </w:r>
      <w:r w:rsidRPr="002E4822" w:rsidR="00FA7310">
        <w:rPr>
          <w:rFonts w:ascii="Nunito" w:hAnsi="Nunito" w:eastAsia="Nunito"/>
          <w:color w:val="000000" w:themeColor="text1"/>
          <w:sz w:val="20"/>
          <w:lang w:val="en-ZA"/>
        </w:rPr>
        <w:t>verifying checksum</w:t>
      </w:r>
      <w:r w:rsidRPr="002E4822">
        <w:rPr>
          <w:rFonts w:ascii="Nunito" w:hAnsi="Nunito" w:eastAsia="Nunito"/>
          <w:color w:val="000000" w:themeColor="text1"/>
          <w:sz w:val="20"/>
          <w:lang w:val="en-ZA"/>
        </w:rPr>
        <w:t>, and confirming the encryption has not been compromised.</w:t>
      </w:r>
    </w:p>
    <w:p w:rsidRPr="002E4822" w:rsidR="00AC09F0" w:rsidP="00AC09F0" w:rsidRDefault="00AC09F0" w14:paraId="52B17515" w14:textId="2EDC3332">
      <w:pPr>
        <w:numPr>
          <w:ilvl w:val="1"/>
          <w:numId w:val="59"/>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Decryption Process</w:t>
      </w:r>
      <w:r w:rsidRPr="002E4822">
        <w:rPr>
          <w:rFonts w:ascii="Nunito" w:hAnsi="Nunito" w:eastAsia="Nunito"/>
          <w:color w:val="000000" w:themeColor="text1"/>
          <w:sz w:val="20"/>
          <w:lang w:val="en-ZA"/>
        </w:rPr>
        <w:t xml:space="preserve">: Once verification is complete, </w:t>
      </w:r>
      <w:r w:rsidRPr="002E4822" w:rsidR="00FA7310">
        <w:rPr>
          <w:rFonts w:ascii="Nunito" w:hAnsi="Nunito" w:eastAsia="Nunito"/>
          <w:color w:val="000000" w:themeColor="text1"/>
          <w:sz w:val="20"/>
          <w:lang w:val="en-ZA"/>
        </w:rPr>
        <w:t>authorised</w:t>
      </w:r>
      <w:r w:rsidRPr="002E4822">
        <w:rPr>
          <w:rFonts w:ascii="Nunito" w:hAnsi="Nunito" w:eastAsia="Nunito"/>
          <w:color w:val="000000" w:themeColor="text1"/>
          <w:sz w:val="20"/>
          <w:lang w:val="en-ZA"/>
        </w:rPr>
        <w:t xml:space="preserve"> personnel at UCT will decrypt the data using the provided decryption key. The decrypted data will then be stored securely on the UCT data platform, ready for further processing and analysis.</w:t>
      </w:r>
    </w:p>
    <w:p w:rsidRPr="002E4822" w:rsidR="00AC09F0" w:rsidP="00AC09F0" w:rsidRDefault="00AC09F0" w14:paraId="7CE58F73" w14:textId="77777777">
      <w:pPr>
        <w:rPr>
          <w:rFonts w:ascii="Nunito" w:hAnsi="Nunito" w:eastAsia="Nunito"/>
          <w:color w:val="000000" w:themeColor="text1"/>
          <w:sz w:val="20"/>
          <w:lang w:val="en-ZA"/>
        </w:rPr>
      </w:pPr>
      <w:r w:rsidRPr="002E4822">
        <w:rPr>
          <w:rFonts w:ascii="Nunito" w:hAnsi="Nunito" w:eastAsia="Nunito"/>
          <w:color w:val="000000" w:themeColor="text1"/>
          <w:sz w:val="20"/>
          <w:lang w:val="en-ZA"/>
        </w:rPr>
        <w:t>This process ensures the protection of personally identifiable data during transfer, maintaining confidentiality and compliance with data security standards.</w:t>
      </w:r>
    </w:p>
    <w:p w:rsidRPr="002E4822" w:rsidR="00AC09F0" w:rsidP="00AC09F0" w:rsidRDefault="00AC09F0" w14:paraId="0DBD3367" w14:textId="77777777">
      <w:pPr>
        <w:pStyle w:val="Heading2"/>
        <w:rPr>
          <w:rFonts w:ascii="Nunito" w:hAnsi="Nunito"/>
          <w:lang w:val="en-ZA"/>
        </w:rPr>
      </w:pPr>
      <w:bookmarkStart w:name="_Toc173963658" w:id="1764"/>
      <w:r w:rsidRPr="002E4822">
        <w:rPr>
          <w:rFonts w:ascii="Nunito" w:hAnsi="Nunito"/>
          <w:lang w:val="en-ZA"/>
        </w:rPr>
        <w:t>5.4. Data Storage and Encryption</w:t>
      </w:r>
      <w:bookmarkEnd w:id="1764"/>
    </w:p>
    <w:p w:rsidRPr="002E4822" w:rsidR="00AC09F0" w:rsidP="00AC09F0" w:rsidRDefault="00AC09F0" w14:paraId="2E69BD60" w14:textId="77777777">
      <w:pPr>
        <w:rPr>
          <w:rFonts w:ascii="Nunito" w:hAnsi="Nunito" w:eastAsia="Nunito"/>
          <w:color w:val="000000" w:themeColor="text1"/>
          <w:sz w:val="20"/>
          <w:lang w:val="en-ZA"/>
        </w:rPr>
      </w:pPr>
      <w:r w:rsidRPr="002E4822">
        <w:rPr>
          <w:rFonts w:ascii="Nunito" w:hAnsi="Nunito" w:eastAsia="Nunito"/>
          <w:color w:val="000000" w:themeColor="text1"/>
          <w:sz w:val="20"/>
          <w:lang w:val="en-ZA"/>
        </w:rPr>
        <w:t>Once the dataset has been transferred to UCT, if it constitutes personally identifiable data or if stipulated by the DTA, the dataset will be encrypted for storage. The detailed process is as follows:</w:t>
      </w:r>
    </w:p>
    <w:p w:rsidRPr="002E4822" w:rsidR="00AC09F0" w:rsidP="00AC09F0" w:rsidRDefault="00AC09F0" w14:paraId="2992E63D" w14:textId="77777777">
      <w:pPr>
        <w:numPr>
          <w:ilvl w:val="0"/>
          <w:numId w:val="60"/>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Encryption for Storage</w:t>
      </w:r>
      <w:r w:rsidRPr="002E4822">
        <w:rPr>
          <w:rFonts w:ascii="Nunito" w:hAnsi="Nunito" w:eastAsia="Nunito"/>
          <w:color w:val="000000" w:themeColor="text1"/>
          <w:sz w:val="20"/>
          <w:lang w:val="en-ZA"/>
        </w:rPr>
        <w:t xml:space="preserve">: </w:t>
      </w:r>
    </w:p>
    <w:p w:rsidRPr="002E4822" w:rsidR="00AC09F0" w:rsidP="00AC09F0" w:rsidRDefault="00AC09F0" w14:paraId="03978E40" w14:textId="23910DEE">
      <w:pPr>
        <w:numPr>
          <w:ilvl w:val="1"/>
          <w:numId w:val="60"/>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AES-256 Encryption</w:t>
      </w:r>
      <w:r w:rsidRPr="002E4822">
        <w:rPr>
          <w:rFonts w:ascii="Nunito" w:hAnsi="Nunito" w:eastAsia="Nunito"/>
          <w:color w:val="000000" w:themeColor="text1"/>
          <w:sz w:val="20"/>
          <w:lang w:val="en-ZA"/>
        </w:rPr>
        <w:t>: The dataset will be encrypted using 256-bit AES (Advanced Encryption Standard), established by the US NIST. This ensures that the data is protected with a high level of security.</w:t>
      </w:r>
    </w:p>
    <w:p w:rsidRPr="002E4822" w:rsidR="00AC09F0" w:rsidP="00AC09F0" w:rsidRDefault="00AC09F0" w14:paraId="6838E9CA" w14:textId="77777777">
      <w:pPr>
        <w:numPr>
          <w:ilvl w:val="1"/>
          <w:numId w:val="60"/>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Access Control</w:t>
      </w:r>
      <w:r w:rsidRPr="002E4822">
        <w:rPr>
          <w:rFonts w:ascii="Nunito" w:hAnsi="Nunito" w:eastAsia="Nunito"/>
          <w:color w:val="000000" w:themeColor="text1"/>
          <w:sz w:val="20"/>
          <w:lang w:val="en-ZA"/>
        </w:rPr>
        <w:t xml:space="preserve">: Encryption keys will be available only to the minimum number of people (the Core HE²AT </w:t>
      </w:r>
      <w:proofErr w:type="spellStart"/>
      <w:r w:rsidRPr="002E4822">
        <w:rPr>
          <w:rFonts w:ascii="Nunito" w:hAnsi="Nunito" w:eastAsia="Nunito"/>
          <w:color w:val="000000" w:themeColor="text1"/>
          <w:sz w:val="20"/>
          <w:lang w:val="en-ZA"/>
        </w:rPr>
        <w:t>Center</w:t>
      </w:r>
      <w:proofErr w:type="spellEnd"/>
      <w:r w:rsidRPr="002E4822">
        <w:rPr>
          <w:rFonts w:ascii="Nunito" w:hAnsi="Nunito" w:eastAsia="Nunito"/>
          <w:color w:val="000000" w:themeColor="text1"/>
          <w:sz w:val="20"/>
          <w:lang w:val="en-ZA"/>
        </w:rPr>
        <w:t xml:space="preserve"> Group) required to implement any anonymization or data minimization processes. This group includes key personnel responsible for data management and security.</w:t>
      </w:r>
    </w:p>
    <w:p w:rsidRPr="002E4822" w:rsidR="00AC09F0" w:rsidP="00AC09F0" w:rsidRDefault="00AC09F0" w14:paraId="6A6DE197" w14:textId="77777777">
      <w:pPr>
        <w:numPr>
          <w:ilvl w:val="0"/>
          <w:numId w:val="60"/>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Metadata Management</w:t>
      </w:r>
      <w:r w:rsidRPr="002E4822">
        <w:rPr>
          <w:rFonts w:ascii="Nunito" w:hAnsi="Nunito" w:eastAsia="Nunito"/>
          <w:color w:val="000000" w:themeColor="text1"/>
          <w:sz w:val="20"/>
          <w:lang w:val="en-ZA"/>
        </w:rPr>
        <w:t xml:space="preserve">: </w:t>
      </w:r>
    </w:p>
    <w:p w:rsidRPr="002E4822" w:rsidR="00AC09F0" w:rsidP="00AC09F0" w:rsidRDefault="00AC09F0" w14:paraId="14745DB0" w14:textId="77777777">
      <w:pPr>
        <w:numPr>
          <w:ilvl w:val="1"/>
          <w:numId w:val="60"/>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Separate Storage for Metadata</w:t>
      </w:r>
      <w:r w:rsidRPr="002E4822">
        <w:rPr>
          <w:rFonts w:ascii="Nunito" w:hAnsi="Nunito" w:eastAsia="Nunito"/>
          <w:color w:val="000000" w:themeColor="text1"/>
          <w:sz w:val="20"/>
          <w:lang w:val="en-ZA"/>
        </w:rPr>
        <w:t>: Metadata, including dataset descriptions, descriptions of the original protocols, and codebooks, will be decrypted and stored separately from the encrypted dataset. This allows for efficient metadata indexing and software code development while maintaining the security of the main dataset.</w:t>
      </w:r>
    </w:p>
    <w:p w:rsidRPr="002E4822" w:rsidR="00AC09F0" w:rsidP="00AC09F0" w:rsidRDefault="00AC09F0" w14:paraId="4F3AD7C4" w14:textId="77777777">
      <w:pPr>
        <w:pStyle w:val="Heading2"/>
        <w:rPr>
          <w:rFonts w:ascii="Nunito" w:hAnsi="Nunito"/>
          <w:lang w:val="en-ZA"/>
        </w:rPr>
      </w:pPr>
      <w:bookmarkStart w:name="_Toc173963659" w:id="1765"/>
      <w:r w:rsidRPr="002E4822">
        <w:rPr>
          <w:rFonts w:ascii="Nunito" w:hAnsi="Nunito"/>
          <w:lang w:val="en-ZA"/>
        </w:rPr>
        <w:t>5.5. Data Indexing</w:t>
      </w:r>
      <w:bookmarkEnd w:id="1765"/>
    </w:p>
    <w:p w:rsidRPr="002E4822" w:rsidR="00AC09F0" w:rsidP="00AC09F0" w:rsidRDefault="00AC09F0" w14:paraId="1F746833" w14:textId="77777777">
      <w:pPr>
        <w:rPr>
          <w:rFonts w:ascii="Nunito" w:hAnsi="Nunito" w:eastAsia="Nunito"/>
          <w:color w:val="000000" w:themeColor="text1"/>
          <w:sz w:val="20"/>
          <w:lang w:val="en-ZA"/>
        </w:rPr>
      </w:pPr>
      <w:r w:rsidRPr="002E4822">
        <w:rPr>
          <w:rFonts w:ascii="Nunito" w:hAnsi="Nunito" w:eastAsia="Nunito"/>
          <w:color w:val="000000" w:themeColor="text1"/>
          <w:sz w:val="20"/>
          <w:lang w:val="en-ZA"/>
        </w:rPr>
        <w:t>Data available on the CSAG/UCT data storage system and IBM’s system will be indexed using an appropriate metadata standard. This index will be made available by the CSAG/UCT data platform. The indexing process includes:</w:t>
      </w:r>
    </w:p>
    <w:p w:rsidRPr="002E4822" w:rsidR="00AC09F0" w:rsidP="00AC09F0" w:rsidRDefault="00AC09F0" w14:paraId="4FCE38E1" w14:textId="77777777">
      <w:pPr>
        <w:numPr>
          <w:ilvl w:val="0"/>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Metadata Standards</w:t>
      </w:r>
      <w:r w:rsidRPr="002E4822">
        <w:rPr>
          <w:rFonts w:ascii="Nunito" w:hAnsi="Nunito" w:eastAsia="Nunito"/>
          <w:color w:val="000000" w:themeColor="text1"/>
          <w:sz w:val="20"/>
          <w:lang w:val="en-ZA"/>
        </w:rPr>
        <w:t xml:space="preserve">: </w:t>
      </w:r>
    </w:p>
    <w:p w:rsidRPr="002E4822" w:rsidR="00AC09F0" w:rsidP="00AC09F0" w:rsidRDefault="00AC09F0" w14:paraId="3568ED1A" w14:textId="649332BD">
      <w:pPr>
        <w:numPr>
          <w:ilvl w:val="1"/>
          <w:numId w:val="61"/>
        </w:numPr>
        <w:rPr>
          <w:rFonts w:ascii="Nunito" w:hAnsi="Nunito" w:eastAsia="Nunito"/>
          <w:color w:val="000000" w:themeColor="text1"/>
          <w:sz w:val="20"/>
          <w:lang w:val="en-ZA"/>
        </w:rPr>
      </w:pPr>
      <w:proofErr w:type="spellStart"/>
      <w:r w:rsidRPr="002E4822">
        <w:rPr>
          <w:rFonts w:ascii="Nunito" w:hAnsi="Nunito" w:eastAsia="Nunito"/>
          <w:b/>
          <w:bCs/>
          <w:color w:val="000000" w:themeColor="text1"/>
          <w:sz w:val="20"/>
          <w:lang w:val="en-ZA"/>
        </w:rPr>
        <w:t>eLwazi</w:t>
      </w:r>
      <w:proofErr w:type="spellEnd"/>
      <w:r w:rsidRPr="002E4822">
        <w:rPr>
          <w:rFonts w:ascii="Nunito" w:hAnsi="Nunito" w:eastAsia="Nunito"/>
          <w:b/>
          <w:bCs/>
          <w:color w:val="000000" w:themeColor="text1"/>
          <w:sz w:val="20"/>
          <w:lang w:val="en-ZA"/>
        </w:rPr>
        <w:t xml:space="preserve"> Integration</w:t>
      </w:r>
      <w:r w:rsidRPr="002E4822">
        <w:rPr>
          <w:rFonts w:ascii="Nunito" w:hAnsi="Nunito" w:eastAsia="Nunito"/>
          <w:color w:val="000000" w:themeColor="text1"/>
          <w:sz w:val="20"/>
          <w:lang w:val="en-ZA"/>
        </w:rPr>
        <w:t xml:space="preserve">: Data sharing outside of HE²AT Data will utilize the </w:t>
      </w:r>
      <w:proofErr w:type="spellStart"/>
      <w:r w:rsidRPr="002E4822">
        <w:rPr>
          <w:rFonts w:ascii="Nunito" w:hAnsi="Nunito" w:eastAsia="Nunito"/>
          <w:color w:val="000000" w:themeColor="text1"/>
          <w:sz w:val="20"/>
          <w:lang w:val="en-ZA"/>
        </w:rPr>
        <w:t>eLwazi</w:t>
      </w:r>
      <w:proofErr w:type="spellEnd"/>
      <w:r w:rsidRPr="002E4822">
        <w:rPr>
          <w:rFonts w:ascii="Nunito" w:hAnsi="Nunito" w:eastAsia="Nunito"/>
          <w:color w:val="000000" w:themeColor="text1"/>
          <w:sz w:val="20"/>
          <w:lang w:val="en-ZA"/>
        </w:rPr>
        <w:t xml:space="preserve"> platform, ensuring compliance with broader data-sharing protocols.</w:t>
      </w:r>
    </w:p>
    <w:p w:rsidRPr="002E4822" w:rsidR="00AC09F0" w:rsidP="00AC09F0" w:rsidRDefault="00AC09F0" w14:paraId="155CBE5D" w14:textId="77777777">
      <w:pPr>
        <w:numPr>
          <w:ilvl w:val="1"/>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Data Reference Syntax (DRS)</w:t>
      </w:r>
      <w:r w:rsidRPr="002E4822">
        <w:rPr>
          <w:rFonts w:ascii="Nunito" w:hAnsi="Nunito" w:eastAsia="Nunito"/>
          <w:color w:val="000000" w:themeColor="text1"/>
          <w:sz w:val="20"/>
          <w:lang w:val="en-ZA"/>
        </w:rPr>
        <w:t xml:space="preserve">: CSAG implements a Data Reference Syntax (DRS), a structured mapping from a controlled vocabulary of metadata elements to a directory </w:t>
      </w:r>
      <w:r w:rsidRPr="002E4822">
        <w:rPr>
          <w:rFonts w:ascii="Nunito" w:hAnsi="Nunito" w:eastAsia="Nunito"/>
          <w:color w:val="000000" w:themeColor="text1"/>
          <w:sz w:val="20"/>
          <w:lang w:val="en-ZA"/>
        </w:rPr>
        <w:t>and file naming syntax. This is standard practice within climate data management and will be continued for climate and remote sensing datasets.</w:t>
      </w:r>
    </w:p>
    <w:p w:rsidRPr="002E4822" w:rsidR="00AC09F0" w:rsidP="00AC09F0" w:rsidRDefault="00AC09F0" w14:paraId="21FFA6F1" w14:textId="77777777">
      <w:pPr>
        <w:numPr>
          <w:ilvl w:val="1"/>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Health Data Indexing</w:t>
      </w:r>
      <w:r w:rsidRPr="002E4822">
        <w:rPr>
          <w:rFonts w:ascii="Nunito" w:hAnsi="Nunito" w:eastAsia="Nunito"/>
          <w:color w:val="000000" w:themeColor="text1"/>
          <w:sz w:val="20"/>
          <w:lang w:val="en-ZA"/>
        </w:rPr>
        <w:t>: Health data will be indexed using a codebook that applies relevant ontologies, ensuring consistency and discoverability.</w:t>
      </w:r>
    </w:p>
    <w:p w:rsidRPr="002E4822" w:rsidR="00AC09F0" w:rsidP="00AC09F0" w:rsidRDefault="00AC09F0" w14:paraId="67B42505" w14:textId="77777777">
      <w:pPr>
        <w:numPr>
          <w:ilvl w:val="0"/>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Documentation and Integration</w:t>
      </w:r>
      <w:r w:rsidRPr="002E4822">
        <w:rPr>
          <w:rFonts w:ascii="Nunito" w:hAnsi="Nunito" w:eastAsia="Nunito"/>
          <w:color w:val="000000" w:themeColor="text1"/>
          <w:sz w:val="20"/>
          <w:lang w:val="en-ZA"/>
        </w:rPr>
        <w:t xml:space="preserve">: </w:t>
      </w:r>
    </w:p>
    <w:p w:rsidRPr="002E4822" w:rsidR="00AC09F0" w:rsidP="00AC09F0" w:rsidRDefault="00AC09F0" w14:paraId="04FD16DF" w14:textId="77777777">
      <w:pPr>
        <w:numPr>
          <w:ilvl w:val="1"/>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CSAG GitLab Wiki</w:t>
      </w:r>
      <w:r w:rsidRPr="002E4822">
        <w:rPr>
          <w:rFonts w:ascii="Nunito" w:hAnsi="Nunito" w:eastAsia="Nunito"/>
          <w:color w:val="000000" w:themeColor="text1"/>
          <w:sz w:val="20"/>
          <w:lang w:val="en-ZA"/>
        </w:rPr>
        <w:t>: The current DRS is documented on the CSAG GitLab Wiki, providing a reference for the indexing process.</w:t>
      </w:r>
    </w:p>
    <w:p w:rsidRPr="002E4822" w:rsidR="00AC09F0" w:rsidP="00AC09F0" w:rsidRDefault="00AC09F0" w14:paraId="7C632B9F" w14:textId="77777777">
      <w:pPr>
        <w:numPr>
          <w:ilvl w:val="1"/>
          <w:numId w:val="61"/>
        </w:numPr>
        <w:rPr>
          <w:rFonts w:ascii="Nunito" w:hAnsi="Nunito" w:eastAsia="Nunito"/>
          <w:color w:val="000000" w:themeColor="text1"/>
          <w:sz w:val="20"/>
          <w:lang w:val="en-ZA"/>
        </w:rPr>
      </w:pPr>
      <w:r w:rsidRPr="002E4822">
        <w:rPr>
          <w:rFonts w:ascii="Nunito" w:hAnsi="Nunito" w:eastAsia="Nunito"/>
          <w:b/>
          <w:bCs/>
          <w:color w:val="000000" w:themeColor="text1"/>
          <w:sz w:val="20"/>
          <w:lang w:val="en-ZA"/>
        </w:rPr>
        <w:t>DSI-Africa Open Data Science Platform (ODSP)</w:t>
      </w:r>
      <w:r w:rsidRPr="002E4822">
        <w:rPr>
          <w:rFonts w:ascii="Nunito" w:hAnsi="Nunito" w:eastAsia="Nunito"/>
          <w:color w:val="000000" w:themeColor="text1"/>
          <w:sz w:val="20"/>
          <w:lang w:val="en-ZA"/>
        </w:rPr>
        <w:t>: Integration with the ODSP metadata index will ensure that metadata propagates to the ODSP system, making datasets discoverable through ODSP metadata queries.</w:t>
      </w:r>
    </w:p>
    <w:p w:rsidRPr="002E4822" w:rsidR="00AC09F0" w:rsidP="00AC09F0" w:rsidRDefault="00AC09F0" w14:paraId="0B1B7002" w14:textId="77777777">
      <w:pPr>
        <w:ind w:left="1440"/>
        <w:rPr>
          <w:rFonts w:ascii="Nunito" w:hAnsi="Nunito" w:eastAsia="Nunito"/>
          <w:color w:val="000000" w:themeColor="text1"/>
          <w:sz w:val="20"/>
          <w:lang w:val="en-ZA"/>
        </w:rPr>
      </w:pPr>
    </w:p>
    <w:p w:rsidRPr="002E4822" w:rsidR="007813F4" w:rsidDel="0035702A" w:rsidRDefault="00AC09F0" w14:paraId="000000AC" w14:textId="3739C0F1">
      <w:pPr>
        <w:rPr>
          <w:del w:author="Craig Parker" w:date="2024-07-09T11:21:00Z" w:id="1766"/>
          <w:rFonts w:ascii="Nunito" w:hAnsi="Nunito" w:eastAsia="Nunito"/>
          <w:color w:val="000000" w:themeColor="text1"/>
          <w:lang w:val="en-ZA"/>
          <w:rPrChange w:author="Craig Parker" w:date="2024-08-07T12:23:00Z" w16du:dateUtc="2024-08-07T10:23:00Z" w:id="1767">
            <w:rPr>
              <w:del w:author="Craig Parker" w:date="2024-07-09T11:21:00Z" w:id="1768"/>
              <w:rFonts w:ascii="Nunito" w:hAnsi="Nunito" w:eastAsia="Nunito" w:cs="Nunito"/>
            </w:rPr>
          </w:rPrChange>
        </w:rPr>
        <w:pPrChange w:author="Craig Parker" w:date="2024-08-05T19:03:00Z" w:id="1769">
          <w:pPr>
            <w:pStyle w:val="Heading2"/>
            <w:numPr>
              <w:numId w:val="12"/>
            </w:numPr>
            <w:ind w:left="720" w:hanging="360"/>
          </w:pPr>
        </w:pPrChange>
      </w:pPr>
      <w:r w:rsidRPr="002E4822">
        <w:rPr>
          <w:rFonts w:ascii="Nunito" w:hAnsi="Nunito" w:eastAsia="Nunito"/>
          <w:color w:val="000000" w:themeColor="text1"/>
          <w:sz w:val="20"/>
          <w:lang w:val="en-ZA"/>
        </w:rPr>
        <w:t xml:space="preserve">By following these detailed procedures, the HE²AT </w:t>
      </w:r>
      <w:proofErr w:type="spellStart"/>
      <w:r w:rsidRPr="002E4822">
        <w:rPr>
          <w:rFonts w:ascii="Nunito" w:hAnsi="Nunito" w:eastAsia="Nunito"/>
          <w:color w:val="000000" w:themeColor="text1"/>
          <w:sz w:val="20"/>
          <w:lang w:val="en-ZA"/>
        </w:rPr>
        <w:t>Center</w:t>
      </w:r>
      <w:proofErr w:type="spellEnd"/>
      <w:r w:rsidRPr="002E4822">
        <w:rPr>
          <w:rFonts w:ascii="Nunito" w:hAnsi="Nunito" w:eastAsia="Nunito"/>
          <w:color w:val="000000" w:themeColor="text1"/>
          <w:sz w:val="20"/>
          <w:lang w:val="en-ZA"/>
        </w:rPr>
        <w:t xml:space="preserve"> ensures that data encryption, transfer, storage, and indexing are conducted in a secure, efficient, and compliant manner, aligning with the highest standards of data management and protection.</w:t>
      </w:r>
      <w:del w:author="Craig Parker" w:date="2024-07-09T11:21:00Z" w:id="1770">
        <w:r w:rsidRPr="002E4822" w:rsidDel="0035702A" w:rsidR="54FBA741">
          <w:rPr>
            <w:rFonts w:ascii="Nunito" w:hAnsi="Nunito" w:eastAsia="Nunito" w:cs="Nunito"/>
            <w:b/>
            <w:bCs/>
            <w:caps/>
            <w:color w:val="000000" w:themeColor="text1"/>
            <w:sz w:val="20"/>
            <w:rPrChange w:author="Craig Parker" w:date="2024-08-07T12:23:00Z" w16du:dateUtc="2024-08-07T10:23:00Z" w:id="1771">
              <w:rPr>
                <w:rFonts w:ascii="Nunito" w:hAnsi="Nunito" w:eastAsia="Nunito" w:cs="Nunito"/>
              </w:rPr>
            </w:rPrChange>
          </w:rPr>
          <w:delText xml:space="preserve">Setting up the </w:delText>
        </w:r>
      </w:del>
      <w:del w:author="Craig Parker" w:date="2024-07-08T09:33:00Z" w:id="1772">
        <w:r w:rsidRPr="002E4822" w:rsidDel="54FBA741" w:rsidR="009511AE">
          <w:rPr>
            <w:rFonts w:ascii="Nunito" w:hAnsi="Nunito" w:eastAsia="Nunito" w:cs="Nunito"/>
            <w:b/>
            <w:bCs/>
            <w:caps/>
            <w:color w:val="000000" w:themeColor="text1"/>
            <w:sz w:val="20"/>
            <w:rPrChange w:author="Craig Parker" w:date="2024-08-07T12:23:00Z" w16du:dateUtc="2024-08-07T10:23:00Z" w:id="1773">
              <w:rPr>
                <w:rFonts w:ascii="Nunito" w:hAnsi="Nunito" w:eastAsia="Nunito" w:cs="Nunito"/>
              </w:rPr>
            </w:rPrChange>
          </w:rPr>
          <w:delText>DSA</w:delText>
        </w:r>
      </w:del>
      <w:del w:author="Craig Parker" w:date="2024-07-09T11:21:00Z" w:id="1774">
        <w:r w:rsidRPr="002E4822" w:rsidDel="0035702A" w:rsidR="54FBA741">
          <w:rPr>
            <w:rFonts w:ascii="Nunito" w:hAnsi="Nunito" w:eastAsia="Nunito" w:cs="Nunito"/>
            <w:b/>
            <w:bCs/>
            <w:caps/>
            <w:color w:val="000000" w:themeColor="text1"/>
            <w:sz w:val="20"/>
            <w:rPrChange w:author="Craig Parker" w:date="2024-08-07T12:23:00Z" w16du:dateUtc="2024-08-07T10:23:00Z" w:id="1775">
              <w:rPr>
                <w:rFonts w:ascii="Nunito" w:hAnsi="Nunito" w:eastAsia="Nunito" w:cs="Nunito"/>
              </w:rPr>
            </w:rPrChange>
          </w:rPr>
          <w:delText xml:space="preserve"> between the health data provider and CSAG/UCT</w:delText>
        </w:r>
      </w:del>
      <w:ins w:author="Lisa van Aardenne" w:date="2024-03-19T09:21:00Z" w:id="1776">
        <w:del w:author="Craig Parker" w:date="2024-07-09T11:21:00Z" w:id="1777">
          <w:r w:rsidRPr="002E4822" w:rsidDel="0035702A" w:rsidR="54FBA741">
            <w:rPr>
              <w:rFonts w:ascii="Nunito" w:hAnsi="Nunito" w:eastAsia="Nunito" w:cs="Nunito"/>
              <w:b/>
              <w:bCs/>
              <w:caps/>
              <w:color w:val="000000" w:themeColor="text1"/>
              <w:sz w:val="20"/>
              <w:rPrChange w:author="Craig Parker" w:date="2024-08-07T12:23:00Z" w16du:dateUtc="2024-08-07T10:23:00Z" w:id="1778">
                <w:rPr>
                  <w:rFonts w:ascii="Nunito" w:hAnsi="Nunito" w:eastAsia="Nunito" w:cs="Nunito"/>
                </w:rPr>
              </w:rPrChange>
            </w:rPr>
            <w:delText xml:space="preserve"> or </w:delText>
          </w:r>
        </w:del>
        <w:del w:author="Craig Parker" w:date="2024-07-08T11:52:00Z" w:id="1779">
          <w:r w:rsidRPr="002E4822" w:rsidDel="00D30C12" w:rsidR="54FBA741">
            <w:rPr>
              <w:rFonts w:ascii="Nunito" w:hAnsi="Nunito" w:eastAsia="Nunito" w:cs="Nunito"/>
              <w:b/>
              <w:bCs/>
              <w:caps/>
              <w:color w:val="000000" w:themeColor="text1"/>
              <w:sz w:val="20"/>
              <w:rPrChange w:author="Craig Parker" w:date="2024-08-07T12:23:00Z" w16du:dateUtc="2024-08-07T10:23:00Z" w:id="1780">
                <w:rPr>
                  <w:rFonts w:ascii="Nunito" w:hAnsi="Nunito" w:eastAsia="Nunito" w:cs="Nunito"/>
                </w:rPr>
              </w:rPrChange>
            </w:rPr>
            <w:delText>WR</w:delText>
          </w:r>
        </w:del>
      </w:ins>
      <w:ins w:author="Lisa van Aardenne" w:date="2024-03-19T09:22:00Z" w:id="1781">
        <w:del w:author="Craig Parker" w:date="2024-07-08T11:52:00Z" w:id="1782">
          <w:r w:rsidRPr="002E4822" w:rsidDel="00D30C12" w:rsidR="54FBA741">
            <w:rPr>
              <w:rFonts w:ascii="Nunito" w:hAnsi="Nunito" w:eastAsia="Nunito" w:cs="Nunito"/>
              <w:b/>
              <w:bCs/>
              <w:caps/>
              <w:color w:val="000000" w:themeColor="text1"/>
              <w:sz w:val="20"/>
              <w:rPrChange w:author="Craig Parker" w:date="2024-08-07T12:23:00Z" w16du:dateUtc="2024-08-07T10:23:00Z" w:id="1783">
                <w:rPr>
                  <w:rFonts w:ascii="Nunito" w:hAnsi="Nunito" w:eastAsia="Nunito" w:cs="Nunito"/>
                </w:rPr>
              </w:rPrChange>
            </w:rPr>
            <w:delText>HI</w:delText>
          </w:r>
        </w:del>
      </w:ins>
      <w:bookmarkStart w:name="_Toc172635209" w:id="1784"/>
      <w:bookmarkEnd w:id="1784"/>
    </w:p>
    <w:p w:rsidRPr="002E4822" w:rsidR="007813F4" w:rsidDel="0035702A" w:rsidP="00AC09F0" w:rsidRDefault="00000000" w14:paraId="000000AD" w14:textId="0D30CEE9">
      <w:pPr>
        <w:rPr>
          <w:del w:author="Craig Parker" w:date="2024-07-09T11:21:00Z" w:id="1785"/>
          <w:rFonts w:ascii="Nunito" w:hAnsi="Nunito" w:eastAsia="Nunito" w:cs="Nunito"/>
          <w:color w:val="000000" w:themeColor="text1"/>
          <w:sz w:val="20"/>
          <w:highlight w:val="yellow"/>
          <w:rPrChange w:author="Craig Parker" w:date="2024-08-07T12:23:00Z" w16du:dateUtc="2024-08-07T10:23:00Z" w:id="1786">
            <w:rPr>
              <w:del w:author="Craig Parker" w:date="2024-07-09T11:21:00Z" w:id="1787"/>
              <w:rFonts w:ascii="Nunito" w:hAnsi="Nunito" w:eastAsia="Nunito" w:cs="Nunito"/>
            </w:rPr>
          </w:rPrChange>
        </w:rPr>
      </w:pPr>
      <w:bookmarkStart w:name="_Toc173959883" w:id="1788"/>
      <w:commentRangeStart w:id="1789"/>
      <w:commentRangeEnd w:id="1789"/>
      <w:r w:rsidRPr="002E4822">
        <w:rPr>
          <w:rStyle w:val="CommentReference"/>
          <w:rFonts w:ascii="Nunito" w:hAnsi="Nunito"/>
          <w:color w:val="000000" w:themeColor="text1"/>
          <w:sz w:val="20"/>
          <w:szCs w:val="20"/>
          <w:rPrChange w:author="Craig Parker" w:date="2024-08-07T12:23:00Z" w16du:dateUtc="2024-08-07T10:23:00Z" w:id="1790">
            <w:rPr>
              <w:rStyle w:val="CommentReference"/>
            </w:rPr>
          </w:rPrChange>
        </w:rPr>
        <w:commentReference w:id="1789"/>
      </w:r>
      <w:bookmarkEnd w:id="1788"/>
      <w:del w:author="Craig Parker" w:date="2024-07-09T11:19:00Z" w:id="1791">
        <w:r w:rsidRPr="002E4822" w:rsidDel="3E93EB8D">
          <w:rPr>
            <w:rFonts w:ascii="Nunito" w:hAnsi="Nunito" w:eastAsia="Nunito" w:cs="Nunito"/>
            <w:color w:val="000000" w:themeColor="text1"/>
            <w:sz w:val="20"/>
            <w:highlight w:val="yellow"/>
            <w:rPrChange w:author="Craig Parker" w:date="2024-08-07T12:23:00Z" w16du:dateUtc="2024-08-07T10:23:00Z" w:id="1792">
              <w:rPr>
                <w:rFonts w:ascii="Nunito" w:hAnsi="Nunito" w:eastAsia="Nunito" w:cs="Nunito"/>
              </w:rPr>
            </w:rPrChange>
          </w:rPr>
          <w:delText xml:space="preserve">As noted above, a </w:delText>
        </w:r>
      </w:del>
      <w:del w:author="Craig Parker" w:date="2024-07-08T09:33:00Z" w:id="1793">
        <w:r w:rsidRPr="002E4822" w:rsidDel="3E93EB8D">
          <w:rPr>
            <w:rFonts w:ascii="Nunito" w:hAnsi="Nunito" w:eastAsia="Nunito" w:cs="Nunito"/>
            <w:color w:val="000000" w:themeColor="text1"/>
            <w:sz w:val="20"/>
            <w:highlight w:val="yellow"/>
            <w:rPrChange w:author="Craig Parker" w:date="2024-08-07T12:23:00Z" w16du:dateUtc="2024-08-07T10:23:00Z" w:id="1794">
              <w:rPr>
                <w:rFonts w:ascii="Nunito" w:hAnsi="Nunito" w:eastAsia="Nunito" w:cs="Nunito"/>
              </w:rPr>
            </w:rPrChange>
          </w:rPr>
          <w:delText>DSA</w:delText>
        </w:r>
      </w:del>
      <w:del w:author="Craig Parker" w:date="2024-07-09T11:19:00Z" w:id="1795">
        <w:r w:rsidRPr="002E4822" w:rsidDel="3E93EB8D">
          <w:rPr>
            <w:rFonts w:ascii="Nunito" w:hAnsi="Nunito" w:eastAsia="Nunito" w:cs="Nunito"/>
            <w:color w:val="000000" w:themeColor="text1"/>
            <w:sz w:val="20"/>
            <w:highlight w:val="yellow"/>
            <w:rPrChange w:author="Craig Parker" w:date="2024-08-07T12:23:00Z" w16du:dateUtc="2024-08-07T10:23:00Z" w:id="1796">
              <w:rPr>
                <w:rFonts w:ascii="Nunito" w:hAnsi="Nunito" w:eastAsia="Nunito" w:cs="Nunito"/>
              </w:rPr>
            </w:rPrChange>
          </w:rPr>
          <w:delText xml:space="preserve"> will be required between each health data provider and UCT </w:delText>
        </w:r>
        <w:r w:rsidRPr="002E4822" w:rsidDel="3E93EB8D">
          <w:rPr>
            <w:rFonts w:ascii="Nunito" w:hAnsi="Nunito" w:eastAsia="Nunito" w:cs="Nunito"/>
            <w:color w:val="000000" w:themeColor="text1"/>
            <w:sz w:val="20"/>
            <w:highlight w:val="yellow"/>
            <w:rPrChange w:author="Craig Parker" w:date="2024-08-07T12:23:00Z" w16du:dateUtc="2024-08-07T10:23:00Z" w:id="1797">
              <w:rPr>
                <w:rFonts w:ascii="Nunito" w:hAnsi="Nunito" w:eastAsia="Nunito" w:cs="Nunito"/>
                <w:highlight w:val="yellow"/>
              </w:rPr>
            </w:rPrChange>
          </w:rPr>
          <w:delText xml:space="preserve">or </w:delText>
        </w:r>
      </w:del>
      <w:del w:author="Craig Parker" w:date="2024-07-08T11:51:00Z" w:id="1798">
        <w:r w:rsidRPr="002E4822" w:rsidDel="3E93EB8D">
          <w:rPr>
            <w:rFonts w:ascii="Nunito" w:hAnsi="Nunito" w:eastAsia="Nunito" w:cs="Nunito"/>
            <w:color w:val="000000" w:themeColor="text1"/>
            <w:sz w:val="20"/>
            <w:highlight w:val="yellow"/>
            <w:rPrChange w:author="Craig Parker" w:date="2024-08-07T12:23:00Z" w16du:dateUtc="2024-08-07T10:23:00Z" w:id="1799">
              <w:rPr>
                <w:rFonts w:ascii="Nunito" w:hAnsi="Nunito" w:eastAsia="Nunito" w:cs="Nunito"/>
                <w:highlight w:val="yellow"/>
              </w:rPr>
            </w:rPrChange>
          </w:rPr>
          <w:delText>WRHI</w:delText>
        </w:r>
      </w:del>
      <w:del w:author="Craig Parker" w:date="2024-07-09T11:19:00Z" w:id="1800">
        <w:r w:rsidRPr="002E4822" w:rsidDel="3E93EB8D">
          <w:rPr>
            <w:rFonts w:ascii="Nunito" w:hAnsi="Nunito" w:eastAsia="Nunito" w:cs="Nunito"/>
            <w:color w:val="000000" w:themeColor="text1"/>
            <w:sz w:val="20"/>
            <w:highlight w:val="yellow"/>
            <w:rPrChange w:author="Craig Parker" w:date="2024-08-07T12:23:00Z" w16du:dateUtc="2024-08-07T10:23:00Z" w:id="1801">
              <w:rPr>
                <w:rFonts w:ascii="Nunito" w:hAnsi="Nunito" w:eastAsia="Nunito" w:cs="Nunito"/>
                <w:highlight w:val="yellow"/>
              </w:rPr>
            </w:rPrChange>
          </w:rPr>
          <w:delText xml:space="preserve"> </w:delText>
        </w:r>
        <w:r w:rsidRPr="002E4822" w:rsidDel="3E93EB8D">
          <w:rPr>
            <w:rFonts w:ascii="Nunito" w:hAnsi="Nunito" w:eastAsia="Nunito" w:cs="Nunito"/>
            <w:color w:val="000000" w:themeColor="text1"/>
            <w:sz w:val="20"/>
            <w:highlight w:val="yellow"/>
            <w:rPrChange w:author="Craig Parker" w:date="2024-08-07T12:23:00Z" w16du:dateUtc="2024-08-07T10:23:00Z" w:id="1802">
              <w:rPr>
                <w:rFonts w:ascii="Nunito" w:hAnsi="Nunito" w:eastAsia="Nunito" w:cs="Nunito"/>
              </w:rPr>
            </w:rPrChange>
          </w:rPr>
          <w:delText xml:space="preserve">in order to enable the transfer of health data to UCT, and the subsequent processing, analysis, and potentially publishing.  </w:delText>
        </w:r>
      </w:del>
      <w:bookmarkStart w:name="_Toc172635210" w:id="1803"/>
      <w:bookmarkEnd w:id="1803"/>
    </w:p>
    <w:p w:rsidRPr="002E4822" w:rsidR="007813F4" w:rsidDel="0035702A" w:rsidP="00AC09F0" w:rsidRDefault="007813F4" w14:paraId="000000AE" w14:textId="70EA0ADD">
      <w:pPr>
        <w:rPr>
          <w:del w:author="Craig Parker" w:date="2024-07-09T11:18:00Z" w:id="1804"/>
          <w:rFonts w:ascii="Nunito" w:hAnsi="Nunito" w:eastAsia="Nunito" w:cs="Nunito"/>
          <w:color w:val="000000" w:themeColor="text1"/>
          <w:sz w:val="20"/>
          <w:highlight w:val="yellow"/>
          <w:rPrChange w:author="Craig Parker" w:date="2024-08-07T12:23:00Z" w16du:dateUtc="2024-08-07T10:23:00Z" w:id="1805">
            <w:rPr>
              <w:del w:author="Craig Parker" w:date="2024-07-09T11:18:00Z" w:id="1806"/>
              <w:rFonts w:ascii="Nunito" w:hAnsi="Nunito" w:eastAsia="Nunito" w:cs="Nunito"/>
            </w:rPr>
          </w:rPrChange>
        </w:rPr>
      </w:pPr>
      <w:bookmarkStart w:name="_Toc172635211" w:id="1807"/>
      <w:bookmarkEnd w:id="1807"/>
    </w:p>
    <w:p w:rsidRPr="002E4822" w:rsidR="007813F4" w:rsidDel="0035702A" w:rsidP="00AC09F0" w:rsidRDefault="009511AE" w14:paraId="000000AF" w14:textId="2995D300">
      <w:pPr>
        <w:rPr>
          <w:del w:author="Craig Parker" w:date="2024-07-09T11:13:00Z" w:id="1808"/>
          <w:rFonts w:ascii="Nunito" w:hAnsi="Nunito" w:eastAsia="Nunito" w:cs="Nunito"/>
          <w:color w:val="000000" w:themeColor="text1"/>
          <w:sz w:val="20"/>
          <w:rPrChange w:author="Craig Parker" w:date="2024-08-07T12:23:00Z" w16du:dateUtc="2024-08-07T10:23:00Z" w:id="1809">
            <w:rPr>
              <w:del w:author="Craig Parker" w:date="2024-07-09T11:13:00Z" w:id="1810"/>
            </w:rPr>
          </w:rPrChange>
        </w:rPr>
      </w:pPr>
      <w:del w:author="Craig Parker" w:date="2024-07-09T11:18:00Z" w:id="1811">
        <w:r w:rsidRPr="002E4822" w:rsidDel="0035702A">
          <w:rPr>
            <w:rFonts w:ascii="Nunito" w:hAnsi="Nunito" w:eastAsia="Nunito" w:cs="Nunito"/>
            <w:color w:val="000000" w:themeColor="text1"/>
            <w:sz w:val="20"/>
            <w:rPrChange w:author="Craig Parker" w:date="2024-08-07T12:23:00Z" w16du:dateUtc="2024-08-07T10:23:00Z" w:id="1812">
              <w:rPr>
                <w:rFonts w:ascii="Nunito" w:hAnsi="Nunito" w:eastAsia="Nunito" w:cs="Nunito"/>
              </w:rPr>
            </w:rPrChange>
          </w:rPr>
          <w:delText xml:space="preserve">The informed consent process for each dataset that agrees to contribute data to the study will be assessed for ethical considerations. Firstly, we will review informed consent procedures </w:delText>
        </w:r>
      </w:del>
      <w:del w:author="Craig Parker" w:date="2024-07-09T09:31:00Z" w:id="1813">
        <w:r w:rsidRPr="002E4822" w:rsidDel="00F5507E">
          <w:rPr>
            <w:rFonts w:ascii="Nunito" w:hAnsi="Nunito" w:eastAsia="Nunito" w:cs="Nunito"/>
            <w:color w:val="000000" w:themeColor="text1"/>
            <w:sz w:val="20"/>
            <w:rPrChange w:author="Craig Parker" w:date="2024-08-07T12:23:00Z" w16du:dateUtc="2024-08-07T10:23:00Z" w:id="1814">
              <w:rPr>
                <w:rFonts w:ascii="Nunito" w:hAnsi="Nunito" w:eastAsia="Nunito" w:cs="Nunito"/>
              </w:rPr>
            </w:rPrChange>
          </w:rPr>
          <w:delText xml:space="preserve">that were </w:delText>
        </w:r>
      </w:del>
      <w:del w:author="Craig Parker" w:date="2024-07-09T11:18:00Z" w:id="1815">
        <w:r w:rsidRPr="002E4822" w:rsidDel="0035702A">
          <w:rPr>
            <w:rFonts w:ascii="Nunito" w:hAnsi="Nunito" w:eastAsia="Nunito" w:cs="Nunito"/>
            <w:color w:val="000000" w:themeColor="text1"/>
            <w:sz w:val="20"/>
            <w:rPrChange w:author="Craig Parker" w:date="2024-08-07T12:23:00Z" w16du:dateUtc="2024-08-07T10:23:00Z" w:id="1816">
              <w:rPr>
                <w:rFonts w:ascii="Nunito" w:hAnsi="Nunito" w:eastAsia="Nunito" w:cs="Nunito"/>
              </w:rPr>
            </w:rPrChange>
          </w:rPr>
          <w:delText xml:space="preserve">undertaken by the </w:delText>
        </w:r>
      </w:del>
      <w:del w:author="Craig Parker" w:date="2024-07-09T09:31:00Z" w:id="1817">
        <w:r w:rsidRPr="002E4822" w:rsidDel="00F5507E">
          <w:rPr>
            <w:rFonts w:ascii="Nunito" w:hAnsi="Nunito" w:eastAsia="Nunito" w:cs="Nunito"/>
            <w:color w:val="000000" w:themeColor="text1"/>
            <w:sz w:val="20"/>
            <w:rPrChange w:author="Craig Parker" w:date="2024-08-07T12:23:00Z" w16du:dateUtc="2024-08-07T10:23:00Z" w:id="1818">
              <w:rPr>
                <w:rFonts w:ascii="Nunito" w:hAnsi="Nunito" w:eastAsia="Nunito" w:cs="Nunito"/>
              </w:rPr>
            </w:rPrChange>
          </w:rPr>
          <w:delText xml:space="preserve">participant </w:delText>
        </w:r>
      </w:del>
      <w:del w:author="Craig Parker" w:date="2024-07-09T11:18:00Z" w:id="1819">
        <w:r w:rsidRPr="002E4822" w:rsidDel="0035702A">
          <w:rPr>
            <w:rFonts w:ascii="Nunito" w:hAnsi="Nunito" w:eastAsia="Nunito" w:cs="Nunito"/>
            <w:color w:val="000000" w:themeColor="text1"/>
            <w:sz w:val="20"/>
            <w:rPrChange w:author="Craig Parker" w:date="2024-08-07T12:23:00Z" w16du:dateUtc="2024-08-07T10:23:00Z" w:id="1820">
              <w:rPr>
                <w:rFonts w:ascii="Nunito" w:hAnsi="Nunito" w:eastAsia="Nunito" w:cs="Nunito"/>
              </w:rPr>
            </w:rPrChange>
          </w:rPr>
          <w:delText>for the primary study. If a participant has signed a ‘’broad consent’’ for use of their data in future research projects, even though the precise nature of the future research is unclear, this will allow data sharing without further ethical approvals. Participants that have signed ‘’narrow consent’’, where sharing of data is not permitted, and/or “tiered consent”, where the participant chooses to permit data sharing, will be carefully considered. The possibility for reconsenting will be deliberated if no consent for data sharing has been provided by the participant. If reconsenting is not feasible, impossible, or would involve a disproportionate effor</w:delText>
        </w:r>
      </w:del>
      <w:del w:author="Craig Parker" w:date="2024-07-09T11:17:00Z" w:id="1821">
        <w:r w:rsidRPr="002E4822" w:rsidDel="0035702A">
          <w:rPr>
            <w:rFonts w:ascii="Nunito" w:hAnsi="Nunito" w:eastAsia="Nunito" w:cs="Nunito"/>
            <w:color w:val="000000" w:themeColor="text1"/>
            <w:sz w:val="20"/>
            <w:rPrChange w:author="Craig Parker" w:date="2024-08-07T12:23:00Z" w16du:dateUtc="2024-08-07T10:23:00Z" w:id="1822">
              <w:rPr>
                <w:rFonts w:ascii="Nunito" w:hAnsi="Nunito" w:eastAsia="Nunito" w:cs="Nunito"/>
              </w:rPr>
            </w:rPrChange>
          </w:rPr>
          <w:delText>t, an informed consent waiver will be requested from t</w:delText>
        </w:r>
      </w:del>
      <w:del w:author="Craig Parker" w:date="2024-07-09T11:13:00Z" w:id="1823">
        <w:r w:rsidRPr="002E4822" w:rsidDel="0035702A">
          <w:rPr>
            <w:rFonts w:ascii="Nunito" w:hAnsi="Nunito" w:eastAsia="Nunito" w:cs="Nunito"/>
            <w:color w:val="000000" w:themeColor="text1"/>
            <w:sz w:val="20"/>
            <w:rPrChange w:author="Craig Parker" w:date="2024-08-07T12:23:00Z" w16du:dateUtc="2024-08-07T10:23:00Z" w:id="1824">
              <w:rPr>
                <w:rFonts w:ascii="Nunito" w:hAnsi="Nunito" w:eastAsia="Nunito" w:cs="Nunito"/>
              </w:rPr>
            </w:rPrChange>
          </w:rPr>
          <w:delText>he Faculty of Science Research Ethics Committee.</w:delText>
        </w:r>
        <w:bookmarkStart w:name="_Toc172635212" w:id="1825"/>
        <w:bookmarkEnd w:id="1825"/>
      </w:del>
    </w:p>
    <w:p w:rsidRPr="002E4822" w:rsidR="007813F4" w:rsidDel="0035702A" w:rsidP="00AC09F0" w:rsidRDefault="007813F4" w14:paraId="000000B0" w14:textId="77777777">
      <w:pPr>
        <w:rPr>
          <w:del w:author="Craig Parker" w:date="2024-07-09T11:13:00Z" w:id="1826"/>
          <w:rFonts w:ascii="Nunito" w:hAnsi="Nunito" w:eastAsia="Nunito" w:cs="Nunito"/>
          <w:color w:val="000000" w:themeColor="text1"/>
          <w:sz w:val="20"/>
          <w:rPrChange w:author="Craig Parker" w:date="2024-08-07T12:23:00Z" w16du:dateUtc="2024-08-07T10:23:00Z" w:id="1827">
            <w:rPr>
              <w:del w:author="Craig Parker" w:date="2024-07-09T11:13:00Z" w:id="1828"/>
              <w:rFonts w:ascii="Nunito" w:hAnsi="Nunito" w:eastAsia="Nunito" w:cs="Nunito"/>
            </w:rPr>
          </w:rPrChange>
        </w:rPr>
      </w:pPr>
      <w:bookmarkStart w:name="_Toc172635213" w:id="1829"/>
      <w:bookmarkEnd w:id="1829"/>
    </w:p>
    <w:p w:rsidRPr="002E4822" w:rsidR="007813F4" w:rsidDel="0035702A" w:rsidP="00AC09F0" w:rsidRDefault="54FBA741" w14:paraId="000000B1" w14:textId="18939FCA">
      <w:pPr>
        <w:rPr>
          <w:del w:author="Craig Parker" w:date="2024-07-09T11:20:00Z" w:id="1830"/>
          <w:rFonts w:ascii="Nunito" w:hAnsi="Nunito" w:eastAsia="Nunito" w:cs="Nunito"/>
          <w:color w:val="000000" w:themeColor="text1"/>
          <w:sz w:val="20"/>
          <w:rPrChange w:author="Craig Parker" w:date="2024-08-07T12:23:00Z" w16du:dateUtc="2024-08-07T10:23:00Z" w:id="1831">
            <w:rPr>
              <w:del w:author="Craig Parker" w:date="2024-07-09T11:20:00Z" w:id="1832"/>
              <w:rFonts w:ascii="Nunito" w:hAnsi="Nunito" w:eastAsia="Nunito" w:cs="Nunito"/>
            </w:rPr>
          </w:rPrChange>
        </w:rPr>
      </w:pPr>
      <w:del w:author="Craig Parker" w:date="2024-07-09T11:13:00Z" w:id="1833">
        <w:r w:rsidRPr="002E4822" w:rsidDel="0035702A">
          <w:rPr>
            <w:rFonts w:ascii="Nunito" w:hAnsi="Nunito" w:eastAsia="Nunito" w:cs="Nunito"/>
            <w:color w:val="000000" w:themeColor="text1"/>
            <w:sz w:val="20"/>
            <w:rPrChange w:author="Craig Parker" w:date="2024-08-07T12:23:00Z" w16du:dateUtc="2024-08-07T10:23:00Z" w:id="1834">
              <w:rPr>
                <w:rFonts w:ascii="Nunito" w:hAnsi="Nunito" w:eastAsia="Nunito" w:cs="Nunito"/>
              </w:rPr>
            </w:rPrChange>
          </w:rPr>
          <w:delText xml:space="preserve">There are two main scenarios for </w:delText>
        </w:r>
      </w:del>
      <w:del w:author="Craig Parker" w:date="2024-07-08T09:33:00Z" w:id="1835">
        <w:r w:rsidRPr="002E4822" w:rsidDel="54FBA741" w:rsidR="009511AE">
          <w:rPr>
            <w:rFonts w:ascii="Nunito" w:hAnsi="Nunito" w:eastAsia="Nunito" w:cs="Nunito"/>
            <w:color w:val="000000" w:themeColor="text1"/>
            <w:sz w:val="20"/>
            <w:rPrChange w:author="Craig Parker" w:date="2024-08-07T12:23:00Z" w16du:dateUtc="2024-08-07T10:23:00Z" w:id="1836">
              <w:rPr>
                <w:rFonts w:ascii="Nunito" w:hAnsi="Nunito" w:eastAsia="Nunito" w:cs="Nunito"/>
              </w:rPr>
            </w:rPrChange>
          </w:rPr>
          <w:delText>DSA</w:delText>
        </w:r>
      </w:del>
      <w:del w:author="Craig Parker" w:date="2024-07-09T11:13:00Z" w:id="1837">
        <w:r w:rsidRPr="002E4822" w:rsidDel="0035702A">
          <w:rPr>
            <w:rFonts w:ascii="Nunito" w:hAnsi="Nunito" w:eastAsia="Nunito" w:cs="Nunito"/>
            <w:color w:val="000000" w:themeColor="text1"/>
            <w:sz w:val="20"/>
            <w:rPrChange w:author="Craig Parker" w:date="2024-08-07T12:23:00Z" w16du:dateUtc="2024-08-07T10:23:00Z" w:id="1838">
              <w:rPr>
                <w:rFonts w:ascii="Nunito" w:hAnsi="Nunito" w:eastAsia="Nunito" w:cs="Nunito"/>
              </w:rPr>
            </w:rPrChange>
          </w:rPr>
          <w:delText>s which depends on the requirements of the data provider as well as relevant national or international legislation on health data sharing:</w:delText>
        </w:r>
        <w:r w:rsidRPr="002E4822" w:rsidDel="0035702A" w:rsidR="009511AE">
          <w:rPr>
            <w:rFonts w:ascii="Nunito" w:hAnsi="Nunito"/>
            <w:color w:val="000000" w:themeColor="text1"/>
            <w:sz w:val="20"/>
            <w:rPrChange w:author="Craig Parker" w:date="2024-08-07T12:23:00Z" w16du:dateUtc="2024-08-07T10:23:00Z" w:id="1839">
              <w:rPr/>
            </w:rPrChange>
          </w:rPr>
          <w:br/>
        </w:r>
        <w:r w:rsidRPr="002E4822" w:rsidDel="0035702A" w:rsidR="009511AE">
          <w:rPr>
            <w:rFonts w:ascii="Nunito" w:hAnsi="Nunito"/>
            <w:color w:val="000000" w:themeColor="text1"/>
            <w:sz w:val="20"/>
            <w:rPrChange w:author="Craig Parker" w:date="2024-08-07T12:23:00Z" w16du:dateUtc="2024-08-07T10:23:00Z" w:id="1840">
              <w:rPr/>
            </w:rPrChange>
          </w:rPr>
          <w:br/>
        </w:r>
        <w:r w:rsidRPr="002E4822" w:rsidDel="0035702A">
          <w:rPr>
            <w:rFonts w:ascii="Nunito" w:hAnsi="Nunito" w:eastAsia="Nunito" w:cs="Nunito"/>
            <w:b/>
            <w:bCs/>
            <w:i/>
            <w:iCs/>
            <w:color w:val="000000" w:themeColor="text1"/>
            <w:sz w:val="20"/>
            <w:rPrChange w:author="Craig Parker" w:date="2024-08-07T12:23:00Z" w16du:dateUtc="2024-08-07T10:23:00Z" w:id="1841">
              <w:rPr>
                <w:rFonts w:ascii="Nunito" w:hAnsi="Nunito" w:eastAsia="Nunito" w:cs="Nunito"/>
                <w:b/>
                <w:bCs/>
                <w:i/>
                <w:iCs/>
              </w:rPr>
            </w:rPrChange>
          </w:rPr>
          <w:delText xml:space="preserve">a) The </w:delText>
        </w:r>
      </w:del>
      <w:del w:author="Craig Parker" w:date="2024-07-08T09:33:00Z" w:id="1842">
        <w:r w:rsidRPr="002E4822" w:rsidDel="54FBA741" w:rsidR="009511AE">
          <w:rPr>
            <w:rFonts w:ascii="Nunito" w:hAnsi="Nunito" w:eastAsia="Nunito" w:cs="Nunito"/>
            <w:b/>
            <w:bCs/>
            <w:i/>
            <w:iCs/>
            <w:color w:val="000000" w:themeColor="text1"/>
            <w:sz w:val="20"/>
            <w:rPrChange w:author="Craig Parker" w:date="2024-08-07T12:23:00Z" w16du:dateUtc="2024-08-07T10:23:00Z" w:id="1843">
              <w:rPr>
                <w:rFonts w:ascii="Nunito" w:hAnsi="Nunito" w:eastAsia="Nunito" w:cs="Nunito"/>
                <w:b/>
                <w:bCs/>
                <w:i/>
                <w:iCs/>
              </w:rPr>
            </w:rPrChange>
          </w:rPr>
          <w:delText>DSA</w:delText>
        </w:r>
      </w:del>
      <w:del w:author="Craig Parker" w:date="2024-07-09T11:13:00Z" w:id="1844">
        <w:r w:rsidRPr="002E4822" w:rsidDel="0035702A">
          <w:rPr>
            <w:rFonts w:ascii="Nunito" w:hAnsi="Nunito" w:eastAsia="Nunito" w:cs="Nunito"/>
            <w:b/>
            <w:bCs/>
            <w:i/>
            <w:iCs/>
            <w:color w:val="000000" w:themeColor="text1"/>
            <w:sz w:val="20"/>
            <w:rPrChange w:author="Craig Parker" w:date="2024-08-07T12:23:00Z" w16du:dateUtc="2024-08-07T10:23:00Z" w:id="1845">
              <w:rPr>
                <w:rFonts w:ascii="Nunito" w:hAnsi="Nunito" w:eastAsia="Nunito" w:cs="Nunito"/>
                <w:b/>
                <w:bCs/>
                <w:i/>
                <w:iCs/>
              </w:rPr>
            </w:rPrChange>
          </w:rPr>
          <w:delText xml:space="preserve"> states that only one person/institution can access/use the data and/or the data must remain on that institutions computing platform/system</w:delText>
        </w:r>
        <w:r w:rsidRPr="002E4822" w:rsidDel="0035702A" w:rsidR="009511AE">
          <w:rPr>
            <w:rFonts w:ascii="Nunito" w:hAnsi="Nunito"/>
            <w:color w:val="000000" w:themeColor="text1"/>
            <w:sz w:val="20"/>
            <w:rPrChange w:author="Craig Parker" w:date="2024-08-07T12:23:00Z" w16du:dateUtc="2024-08-07T10:23:00Z" w:id="1846">
              <w:rPr/>
            </w:rPrChange>
          </w:rPr>
          <w:br/>
        </w:r>
        <w:r w:rsidRPr="002E4822" w:rsidDel="0035702A" w:rsidR="009511AE">
          <w:rPr>
            <w:rFonts w:ascii="Nunito" w:hAnsi="Nunito"/>
            <w:color w:val="000000" w:themeColor="text1"/>
            <w:sz w:val="20"/>
            <w:rPrChange w:author="Craig Parker" w:date="2024-08-07T12:23:00Z" w16du:dateUtc="2024-08-07T10:23:00Z" w:id="1847">
              <w:rPr/>
            </w:rPrChange>
          </w:rPr>
          <w:br/>
        </w:r>
        <w:r w:rsidRPr="002E4822" w:rsidDel="0035702A">
          <w:rPr>
            <w:rFonts w:ascii="Nunito" w:hAnsi="Nunito" w:eastAsia="Nunito" w:cs="Nunito"/>
            <w:color w:val="000000" w:themeColor="text1"/>
            <w:sz w:val="20"/>
            <w:rPrChange w:author="Craig Parker" w:date="2024-08-07T12:23:00Z" w16du:dateUtc="2024-08-07T10:23:00Z" w:id="1848">
              <w:rPr>
                <w:rFonts w:ascii="Nunito" w:hAnsi="Nunito" w:eastAsia="Nunito" w:cs="Nunito"/>
              </w:rPr>
            </w:rPrChange>
          </w:rPr>
          <w:delText xml:space="preserve">In this case the approach is that the </w:delText>
        </w:r>
      </w:del>
      <w:del w:author="Craig Parker" w:date="2024-07-08T09:33:00Z" w:id="1849">
        <w:r w:rsidRPr="002E4822" w:rsidDel="54FBA741" w:rsidR="009511AE">
          <w:rPr>
            <w:rFonts w:ascii="Nunito" w:hAnsi="Nunito" w:eastAsia="Nunito" w:cs="Nunito"/>
            <w:color w:val="000000" w:themeColor="text1"/>
            <w:sz w:val="20"/>
            <w:rPrChange w:author="Craig Parker" w:date="2024-08-07T12:23:00Z" w16du:dateUtc="2024-08-07T10:23:00Z" w:id="1850">
              <w:rPr>
                <w:rFonts w:ascii="Nunito" w:hAnsi="Nunito" w:eastAsia="Nunito" w:cs="Nunito"/>
              </w:rPr>
            </w:rPrChange>
          </w:rPr>
          <w:delText>DSA</w:delText>
        </w:r>
      </w:del>
      <w:del w:author="Craig Parker" w:date="2024-07-09T11:13:00Z" w:id="1851">
        <w:r w:rsidRPr="002E4822" w:rsidDel="0035702A">
          <w:rPr>
            <w:rFonts w:ascii="Nunito" w:hAnsi="Nunito" w:eastAsia="Nunito" w:cs="Nunito"/>
            <w:color w:val="000000" w:themeColor="text1"/>
            <w:sz w:val="20"/>
            <w:rPrChange w:author="Craig Parker" w:date="2024-08-07T12:23:00Z" w16du:dateUtc="2024-08-07T10:23:00Z" w:id="1852">
              <w:rPr>
                <w:rFonts w:ascii="Nunito" w:hAnsi="Nunito" w:eastAsia="Nunito" w:cs="Nunito"/>
              </w:rPr>
            </w:rPrChange>
          </w:rPr>
          <w:delText xml:space="preserve"> assigns access to the data to UCT and that remote analysis of the data can then be provided through the UCT data analysis platform.</w:delText>
        </w:r>
        <w:r w:rsidRPr="002E4822" w:rsidDel="0035702A" w:rsidR="009511AE">
          <w:rPr>
            <w:rFonts w:ascii="Nunito" w:hAnsi="Nunito"/>
            <w:color w:val="000000" w:themeColor="text1"/>
            <w:sz w:val="20"/>
            <w:rPrChange w:author="Craig Parker" w:date="2024-08-07T12:23:00Z" w16du:dateUtc="2024-08-07T10:23:00Z" w:id="1853">
              <w:rPr/>
            </w:rPrChange>
          </w:rPr>
          <w:br/>
        </w:r>
        <w:r w:rsidRPr="002E4822" w:rsidDel="0035702A" w:rsidR="009511AE">
          <w:rPr>
            <w:rFonts w:ascii="Nunito" w:hAnsi="Nunito"/>
            <w:color w:val="000000" w:themeColor="text1"/>
            <w:sz w:val="20"/>
            <w:rPrChange w:author="Craig Parker" w:date="2024-08-07T12:23:00Z" w16du:dateUtc="2024-08-07T10:23:00Z" w:id="1854">
              <w:rPr/>
            </w:rPrChange>
          </w:rPr>
          <w:br/>
        </w:r>
        <w:commentRangeStart w:id="1855"/>
        <w:commentRangeStart w:id="1856"/>
        <w:r w:rsidRPr="002E4822" w:rsidDel="0035702A">
          <w:rPr>
            <w:rFonts w:ascii="Nunito" w:hAnsi="Nunito" w:eastAsia="Nunito" w:cs="Nunito"/>
            <w:b/>
            <w:bCs/>
            <w:i/>
            <w:iCs/>
            <w:color w:val="000000" w:themeColor="text1"/>
            <w:sz w:val="20"/>
            <w:rPrChange w:author="Craig Parker" w:date="2024-08-07T12:23:00Z" w16du:dateUtc="2024-08-07T10:23:00Z" w:id="1857">
              <w:rPr>
                <w:rFonts w:ascii="Nunito" w:hAnsi="Nunito" w:eastAsia="Nunito" w:cs="Nunito"/>
                <w:b/>
                <w:bCs/>
                <w:i/>
                <w:iCs/>
              </w:rPr>
            </w:rPrChange>
          </w:rPr>
          <w:delText xml:space="preserve">b) The </w:delText>
        </w:r>
      </w:del>
      <w:del w:author="Craig Parker" w:date="2024-07-08T09:33:00Z" w:id="1858">
        <w:r w:rsidRPr="002E4822" w:rsidDel="54FBA741" w:rsidR="009511AE">
          <w:rPr>
            <w:rFonts w:ascii="Nunito" w:hAnsi="Nunito" w:eastAsia="Nunito" w:cs="Nunito"/>
            <w:b/>
            <w:bCs/>
            <w:i/>
            <w:iCs/>
            <w:color w:val="000000" w:themeColor="text1"/>
            <w:sz w:val="20"/>
            <w:rPrChange w:author="Craig Parker" w:date="2024-08-07T12:23:00Z" w16du:dateUtc="2024-08-07T10:23:00Z" w:id="1859">
              <w:rPr>
                <w:rFonts w:ascii="Nunito" w:hAnsi="Nunito" w:eastAsia="Nunito" w:cs="Nunito"/>
                <w:b/>
                <w:bCs/>
                <w:i/>
                <w:iCs/>
              </w:rPr>
            </w:rPrChange>
          </w:rPr>
          <w:delText>DSA</w:delText>
        </w:r>
      </w:del>
      <w:del w:author="Craig Parker" w:date="2024-07-09T11:13:00Z" w:id="1860">
        <w:r w:rsidRPr="002E4822" w:rsidDel="0035702A">
          <w:rPr>
            <w:rFonts w:ascii="Nunito" w:hAnsi="Nunito" w:eastAsia="Nunito" w:cs="Nunito"/>
            <w:b/>
            <w:bCs/>
            <w:i/>
            <w:iCs/>
            <w:color w:val="000000" w:themeColor="text1"/>
            <w:sz w:val="20"/>
            <w:rPrChange w:author="Craig Parker" w:date="2024-08-07T12:23:00Z" w16du:dateUtc="2024-08-07T10:23:00Z" w:id="1861">
              <w:rPr>
                <w:rFonts w:ascii="Nunito" w:hAnsi="Nunito" w:eastAsia="Nunito" w:cs="Nunito"/>
                <w:b/>
                <w:bCs/>
                <w:i/>
                <w:iCs/>
              </w:rPr>
            </w:rPrChange>
          </w:rPr>
          <w:delText xml:space="preserve"> states that the data is available for use across the consortium or by pre-identified individuals from across the consortium.  </w:delText>
        </w:r>
        <w:r w:rsidRPr="002E4822" w:rsidDel="0035702A" w:rsidR="009511AE">
          <w:rPr>
            <w:rFonts w:ascii="Nunito" w:hAnsi="Nunito"/>
            <w:color w:val="000000" w:themeColor="text1"/>
            <w:sz w:val="20"/>
            <w:rPrChange w:author="Craig Parker" w:date="2024-08-07T12:23:00Z" w16du:dateUtc="2024-08-07T10:23:00Z" w:id="1862">
              <w:rPr/>
            </w:rPrChange>
          </w:rPr>
          <w:br/>
        </w:r>
        <w:r w:rsidRPr="002E4822" w:rsidDel="0035702A" w:rsidR="009511AE">
          <w:rPr>
            <w:rFonts w:ascii="Nunito" w:hAnsi="Nunito"/>
            <w:color w:val="000000" w:themeColor="text1"/>
            <w:sz w:val="20"/>
            <w:rPrChange w:author="Craig Parker" w:date="2024-08-07T12:23:00Z" w16du:dateUtc="2024-08-07T10:23:00Z" w:id="1863">
              <w:rPr/>
            </w:rPrChange>
          </w:rPr>
          <w:br/>
        </w:r>
        <w:r w:rsidRPr="002E4822" w:rsidDel="0035702A">
          <w:rPr>
            <w:rFonts w:ascii="Nunito" w:hAnsi="Nunito" w:eastAsia="Nunito" w:cs="Nunito"/>
            <w:color w:val="000000" w:themeColor="text1"/>
            <w:sz w:val="20"/>
            <w:rPrChange w:author="Craig Parker" w:date="2024-08-07T12:23:00Z" w16du:dateUtc="2024-08-07T10:23:00Z" w:id="1864">
              <w:rPr>
                <w:rFonts w:ascii="Nunito" w:hAnsi="Nunito" w:eastAsia="Nunito" w:cs="Nunito"/>
              </w:rPr>
            </w:rPrChange>
          </w:rPr>
          <w:delText>In this case the data should be copied to the UCT DMP as the primary/canonical version, but</w:delText>
        </w:r>
      </w:del>
      <w:del w:author="Craig Parker" w:date="2024-07-09T11:12:00Z" w:id="1865">
        <w:r w:rsidRPr="002E4822" w:rsidDel="0035702A">
          <w:rPr>
            <w:rFonts w:ascii="Nunito" w:hAnsi="Nunito" w:eastAsia="Nunito" w:cs="Nunito"/>
            <w:color w:val="000000" w:themeColor="text1"/>
            <w:sz w:val="20"/>
            <w:rPrChange w:author="Craig Parker" w:date="2024-08-07T12:23:00Z" w16du:dateUtc="2024-08-07T10:23:00Z" w:id="1866">
              <w:rPr>
                <w:rFonts w:ascii="Nunito" w:hAnsi="Nunito" w:eastAsia="Nunito" w:cs="Nunito"/>
              </w:rPr>
            </w:rPrChange>
          </w:rPr>
          <w:delText xml:space="preserve"> copies can then be made to be used by consortium partners on their own computing platforms as permitted by the </w:delText>
        </w:r>
      </w:del>
      <w:del w:author="Craig Parker" w:date="2024-07-08T09:33:00Z" w:id="1867">
        <w:r w:rsidRPr="002E4822" w:rsidDel="54FBA741" w:rsidR="009511AE">
          <w:rPr>
            <w:rFonts w:ascii="Nunito" w:hAnsi="Nunito" w:eastAsia="Nunito" w:cs="Nunito"/>
            <w:color w:val="000000" w:themeColor="text1"/>
            <w:sz w:val="20"/>
            <w:rPrChange w:author="Craig Parker" w:date="2024-08-07T12:23:00Z" w16du:dateUtc="2024-08-07T10:23:00Z" w:id="1868">
              <w:rPr>
                <w:rFonts w:ascii="Nunito" w:hAnsi="Nunito" w:eastAsia="Nunito" w:cs="Nunito"/>
              </w:rPr>
            </w:rPrChange>
          </w:rPr>
          <w:delText>DSA</w:delText>
        </w:r>
      </w:del>
      <w:del w:author="Craig Parker" w:date="2024-07-09T11:21:00Z" w:id="1869">
        <w:commentRangeEnd w:id="1855"/>
        <w:r w:rsidRPr="002E4822" w:rsidDel="0035702A" w:rsidR="009511AE">
          <w:rPr>
            <w:rStyle w:val="CommentReference"/>
            <w:rFonts w:ascii="Nunito" w:hAnsi="Nunito"/>
            <w:color w:val="000000" w:themeColor="text1"/>
            <w:sz w:val="20"/>
            <w:szCs w:val="20"/>
            <w:rPrChange w:author="Craig Parker" w:date="2024-08-07T12:23:00Z" w16du:dateUtc="2024-08-07T10:23:00Z" w:id="1870">
              <w:rPr>
                <w:rStyle w:val="CommentReference"/>
              </w:rPr>
            </w:rPrChange>
          </w:rPr>
          <w:commentReference w:id="1855"/>
        </w:r>
        <w:commentRangeEnd w:id="1856"/>
        <w:r w:rsidRPr="002E4822" w:rsidDel="0035702A" w:rsidR="00DB2411">
          <w:rPr>
            <w:rStyle w:val="CommentReference"/>
            <w:rFonts w:ascii="Nunito" w:hAnsi="Nunito"/>
            <w:color w:val="000000" w:themeColor="text1"/>
            <w:sz w:val="20"/>
            <w:szCs w:val="20"/>
            <w:rPrChange w:author="Craig Parker" w:date="2024-08-07T12:23:00Z" w16du:dateUtc="2024-08-07T10:23:00Z" w:id="1871">
              <w:rPr>
                <w:rStyle w:val="CommentReference"/>
              </w:rPr>
            </w:rPrChange>
          </w:rPr>
          <w:commentReference w:id="1856"/>
        </w:r>
      </w:del>
      <w:bookmarkStart w:name="_Toc172635214" w:id="1872"/>
      <w:bookmarkEnd w:id="1872"/>
    </w:p>
    <w:p w:rsidRPr="002E4822" w:rsidR="007813F4" w:rsidDel="0035702A" w:rsidP="00AC09F0" w:rsidRDefault="007813F4" w14:paraId="000000B2" w14:textId="0810BFEF">
      <w:pPr>
        <w:rPr>
          <w:del w:author="Craig Parker" w:date="2024-07-09T11:21:00Z" w:id="1873"/>
          <w:rFonts w:ascii="Nunito" w:hAnsi="Nunito" w:eastAsia="Nunito" w:cs="Nunito"/>
          <w:color w:val="000000" w:themeColor="text1"/>
          <w:sz w:val="20"/>
          <w:rPrChange w:author="Craig Parker" w:date="2024-08-07T12:23:00Z" w16du:dateUtc="2024-08-07T10:23:00Z" w:id="1874">
            <w:rPr>
              <w:del w:author="Craig Parker" w:date="2024-07-09T11:21:00Z" w:id="1875"/>
              <w:rFonts w:ascii="Nunito" w:hAnsi="Nunito" w:eastAsia="Nunito" w:cs="Nunito"/>
            </w:rPr>
          </w:rPrChange>
        </w:rPr>
      </w:pPr>
      <w:bookmarkStart w:name="_Toc172635215" w:id="1876"/>
      <w:bookmarkEnd w:id="1876"/>
    </w:p>
    <w:p w:rsidRPr="002E4822" w:rsidR="007813F4" w:rsidDel="0035702A" w:rsidRDefault="00000000" w14:paraId="000000B3" w14:textId="22DDAE81">
      <w:pPr>
        <w:rPr>
          <w:del w:author="Craig Parker" w:date="2024-07-09T11:20:00Z" w:id="1877"/>
          <w:rFonts w:ascii="Nunito" w:hAnsi="Nunito" w:eastAsia="Nunito" w:cs="Nunito"/>
          <w:color w:val="000000" w:themeColor="text1"/>
          <w:highlight w:val="yellow"/>
          <w:rPrChange w:author="Craig Parker" w:date="2024-08-07T12:23:00Z" w16du:dateUtc="2024-08-07T10:23:00Z" w:id="1878">
            <w:rPr>
              <w:del w:author="Craig Parker" w:date="2024-07-09T11:20:00Z" w:id="1879"/>
              <w:rFonts w:ascii="Nunito" w:hAnsi="Nunito" w:eastAsia="Nunito" w:cs="Nunito"/>
            </w:rPr>
          </w:rPrChange>
        </w:rPr>
        <w:pPrChange w:author="Craig Parker" w:date="2024-08-05T19:03:00Z" w:id="1880">
          <w:pPr>
            <w:pStyle w:val="Heading2"/>
            <w:numPr>
              <w:numId w:val="12"/>
            </w:numPr>
            <w:ind w:left="720" w:hanging="360"/>
          </w:pPr>
        </w:pPrChange>
      </w:pPr>
      <w:del w:author="Craig Parker" w:date="2024-07-09T11:17:00Z" w:id="1881">
        <w:r w:rsidRPr="002E4822" w:rsidDel="3E93EB8D">
          <w:rPr>
            <w:rFonts w:ascii="Nunito" w:hAnsi="Nunito" w:eastAsia="Nunito" w:cs="Nunito"/>
            <w:b/>
            <w:bCs/>
            <w:caps/>
            <w:color w:val="000000" w:themeColor="text1"/>
            <w:sz w:val="20"/>
            <w:highlight w:val="yellow"/>
            <w:rPrChange w:author="Craig Parker" w:date="2024-08-07T12:23:00Z" w16du:dateUtc="2024-08-07T10:23:00Z" w:id="1882">
              <w:rPr>
                <w:rFonts w:ascii="Nunito" w:hAnsi="Nunito" w:eastAsia="Nunito" w:cs="Nunito"/>
              </w:rPr>
            </w:rPrChange>
          </w:rPr>
          <w:delText>Ethics approval</w:delText>
        </w:r>
      </w:del>
      <w:bookmarkStart w:name="_Toc172635216" w:id="1883"/>
      <w:bookmarkEnd w:id="1883"/>
    </w:p>
    <w:p w:rsidRPr="002E4822" w:rsidR="007813F4" w:rsidDel="0035702A" w:rsidP="00AC09F0" w:rsidRDefault="00000000" w14:paraId="000000B4" w14:textId="21CBAE1C">
      <w:pPr>
        <w:rPr>
          <w:del w:author="Craig Parker" w:date="2024-07-09T11:16:00Z" w:id="1884"/>
          <w:rFonts w:ascii="Nunito" w:hAnsi="Nunito" w:eastAsia="Nunito" w:cs="Nunito"/>
          <w:color w:val="000000" w:themeColor="text1"/>
          <w:sz w:val="20"/>
          <w:highlight w:val="yellow"/>
          <w:rPrChange w:author="Craig Parker" w:date="2024-08-07T12:23:00Z" w16du:dateUtc="2024-08-07T10:23:00Z" w:id="1885">
            <w:rPr>
              <w:del w:author="Craig Parker" w:date="2024-07-09T11:16:00Z" w:id="1886"/>
              <w:rFonts w:ascii="Nunito" w:hAnsi="Nunito" w:eastAsia="Nunito" w:cs="Nunito"/>
            </w:rPr>
          </w:rPrChange>
        </w:rPr>
      </w:pPr>
      <w:del w:author="Craig Parker" w:date="2024-07-09T11:15:00Z" w:id="1887">
        <w:r w:rsidRPr="002E4822" w:rsidDel="3E93EB8D">
          <w:rPr>
            <w:rFonts w:ascii="Nunito" w:hAnsi="Nunito" w:eastAsia="Nunito" w:cs="Nunito"/>
            <w:color w:val="000000" w:themeColor="text1"/>
            <w:sz w:val="20"/>
            <w:highlight w:val="yellow"/>
            <w:rPrChange w:author="Craig Parker" w:date="2024-08-07T12:23:00Z" w16du:dateUtc="2024-08-07T10:23:00Z" w:id="1888">
              <w:rPr>
                <w:rFonts w:ascii="Nunito" w:hAnsi="Nunito" w:eastAsia="Nunito" w:cs="Nunito"/>
              </w:rPr>
            </w:rPrChange>
          </w:rPr>
          <w:delText xml:space="preserve">As additional databases become available to the study team and </w:delText>
        </w:r>
      </w:del>
      <w:del w:author="Craig Parker" w:date="2024-07-08T09:33:00Z" w:id="1889">
        <w:r w:rsidRPr="002E4822" w:rsidDel="3E93EB8D">
          <w:rPr>
            <w:rFonts w:ascii="Nunito" w:hAnsi="Nunito" w:eastAsia="Nunito" w:cs="Nunito"/>
            <w:color w:val="000000" w:themeColor="text1"/>
            <w:sz w:val="20"/>
            <w:highlight w:val="yellow"/>
            <w:rPrChange w:author="Craig Parker" w:date="2024-08-07T12:23:00Z" w16du:dateUtc="2024-08-07T10:23:00Z" w:id="1890">
              <w:rPr>
                <w:rFonts w:ascii="Nunito" w:hAnsi="Nunito" w:eastAsia="Nunito" w:cs="Nunito"/>
              </w:rPr>
            </w:rPrChange>
          </w:rPr>
          <w:delText>DSA</w:delText>
        </w:r>
      </w:del>
      <w:del w:author="Craig Parker" w:date="2024-07-09T11:15:00Z" w:id="1891">
        <w:r w:rsidRPr="002E4822" w:rsidDel="3E93EB8D">
          <w:rPr>
            <w:rFonts w:ascii="Nunito" w:hAnsi="Nunito" w:eastAsia="Nunito" w:cs="Nunito"/>
            <w:color w:val="000000" w:themeColor="text1"/>
            <w:sz w:val="20"/>
            <w:highlight w:val="yellow"/>
            <w:rPrChange w:author="Craig Parker" w:date="2024-08-07T12:23:00Z" w16du:dateUtc="2024-08-07T10:23:00Z" w:id="1892">
              <w:rPr>
                <w:rFonts w:ascii="Nunito" w:hAnsi="Nunito" w:eastAsia="Nunito" w:cs="Nunito"/>
              </w:rPr>
            </w:rPrChange>
          </w:rPr>
          <w:delText xml:space="preserve">s are agreed to, we will notify the </w:delText>
        </w:r>
      </w:del>
      <w:del w:author="Craig Parker" w:date="2024-07-09T09:27:00Z" w:id="1893">
        <w:r w:rsidRPr="002E4822" w:rsidDel="3E93EB8D">
          <w:rPr>
            <w:rFonts w:ascii="Nunito" w:hAnsi="Nunito" w:eastAsia="Nunito" w:cs="Nunito"/>
            <w:color w:val="000000" w:themeColor="text1"/>
            <w:sz w:val="20"/>
            <w:highlight w:val="yellow"/>
            <w:rPrChange w:author="Craig Parker" w:date="2024-08-07T12:23:00Z" w16du:dateUtc="2024-08-07T10:23:00Z" w:id="1894">
              <w:rPr>
                <w:rFonts w:ascii="Nunito" w:hAnsi="Nunito" w:eastAsia="Nunito" w:cs="Nunito"/>
              </w:rPr>
            </w:rPrChange>
          </w:rPr>
          <w:delText>UCT</w:delText>
        </w:r>
      </w:del>
      <w:del w:author="Craig Parker" w:date="2024-07-09T09:28:00Z" w:id="1895">
        <w:r w:rsidRPr="002E4822" w:rsidDel="3E93EB8D">
          <w:rPr>
            <w:rFonts w:ascii="Nunito" w:hAnsi="Nunito" w:eastAsia="Nunito" w:cs="Nunito"/>
            <w:color w:val="000000" w:themeColor="text1"/>
            <w:sz w:val="20"/>
            <w:highlight w:val="yellow"/>
            <w:rPrChange w:author="Craig Parker" w:date="2024-08-07T12:23:00Z" w16du:dateUtc="2024-08-07T10:23:00Z" w:id="1896">
              <w:rPr>
                <w:rFonts w:ascii="Nunito" w:hAnsi="Nunito" w:eastAsia="Nunito" w:cs="Nunito"/>
              </w:rPr>
            </w:rPrChange>
          </w:rPr>
          <w:delText xml:space="preserve"> Science Faculty Ethics Committee</w:delText>
        </w:r>
      </w:del>
      <w:del w:author="Craig Parker" w:date="2024-07-09T11:15:00Z" w:id="1897">
        <w:r w:rsidRPr="002E4822" w:rsidDel="3E93EB8D">
          <w:rPr>
            <w:rFonts w:ascii="Nunito" w:hAnsi="Nunito" w:eastAsia="Nunito" w:cs="Nunito"/>
            <w:color w:val="000000" w:themeColor="text1"/>
            <w:sz w:val="20"/>
            <w:highlight w:val="yellow"/>
            <w:rPrChange w:author="Craig Parker" w:date="2024-08-07T12:23:00Z" w16du:dateUtc="2024-08-07T10:23:00Z" w:id="1898">
              <w:rPr>
                <w:rFonts w:ascii="Nunito" w:hAnsi="Nunito" w:eastAsia="Nunito" w:cs="Nunito"/>
              </w:rPr>
            </w:rPrChange>
          </w:rPr>
          <w:delText xml:space="preserve"> in writing of the new study that has agreed to contribute data to the study. We will provide information about the database prior to actual data transfer. We will inform the committee of the name of the study, study acronym, contact details of the data owners, details of the ethics approval of the original study including informed consent parameters, study country and provide a copy of the </w:delText>
        </w:r>
      </w:del>
      <w:del w:author="Craig Parker" w:date="2024-07-08T09:33:00Z" w:id="1899">
        <w:r w:rsidRPr="002E4822" w:rsidDel="3E93EB8D">
          <w:rPr>
            <w:rFonts w:ascii="Nunito" w:hAnsi="Nunito" w:eastAsia="Nunito" w:cs="Nunito"/>
            <w:color w:val="000000" w:themeColor="text1"/>
            <w:sz w:val="20"/>
            <w:highlight w:val="yellow"/>
            <w:rPrChange w:author="Craig Parker" w:date="2024-08-07T12:23:00Z" w16du:dateUtc="2024-08-07T10:23:00Z" w:id="1900">
              <w:rPr>
                <w:rFonts w:ascii="Nunito" w:hAnsi="Nunito" w:eastAsia="Nunito" w:cs="Nunito"/>
              </w:rPr>
            </w:rPrChange>
          </w:rPr>
          <w:delText>DSA</w:delText>
        </w:r>
      </w:del>
      <w:del w:author="Craig Parker" w:date="2024-07-09T11:15:00Z" w:id="1901">
        <w:r w:rsidRPr="002E4822" w:rsidDel="3E93EB8D">
          <w:rPr>
            <w:rFonts w:ascii="Nunito" w:hAnsi="Nunito" w:eastAsia="Nunito" w:cs="Nunito"/>
            <w:color w:val="000000" w:themeColor="text1"/>
            <w:sz w:val="20"/>
            <w:highlight w:val="yellow"/>
            <w:rPrChange w:author="Craig Parker" w:date="2024-08-07T12:23:00Z" w16du:dateUtc="2024-08-07T10:23:00Z" w:id="1902">
              <w:rPr>
                <w:rFonts w:ascii="Nunito" w:hAnsi="Nunito" w:eastAsia="Nunito" w:cs="Nunito"/>
              </w:rPr>
            </w:rPrChange>
          </w:rPr>
          <w:delText>. We will make additional information available on the study where requested by the ethics committee.</w:delText>
        </w:r>
      </w:del>
      <w:bookmarkStart w:name="_Toc172635217" w:id="1903"/>
      <w:bookmarkEnd w:id="1903"/>
    </w:p>
    <w:p w:rsidRPr="002E4822" w:rsidR="00AC09F0" w:rsidDel="0E3CF60B" w:rsidP="00AC09F0" w:rsidRDefault="009511AE" w14:paraId="000000B6" w14:textId="38232470">
      <w:pPr>
        <w:rPr>
          <w:rFonts w:ascii="Nunito" w:hAnsi="Nunito" w:eastAsia="Nunito" w:cs="Nunito"/>
          <w:color w:val="000000" w:themeColor="text1"/>
          <w:sz w:val="20"/>
          <w:lang w:val="en-ZA"/>
        </w:rPr>
      </w:pPr>
      <w:del w:author="Craig Parker" w:date="2024-07-09T10:01:00Z" w:id="1904">
        <w:r w:rsidRPr="002E4822" w:rsidDel="000564D8">
          <w:rPr>
            <w:rFonts w:ascii="Nunito" w:hAnsi="Nunito" w:eastAsia="Nunito" w:cs="Nunito"/>
            <w:color w:val="000000" w:themeColor="text1"/>
            <w:sz w:val="20"/>
            <w:rPrChange w:author="Craig Parker" w:date="2024-08-07T12:23:00Z" w16du:dateUtc="2024-08-07T10:23:00Z" w:id="1905">
              <w:rPr>
                <w:rFonts w:ascii="Nunito" w:hAnsi="Nunito" w:eastAsia="Nunito" w:cs="Nunito"/>
              </w:rPr>
            </w:rPrChange>
          </w:rPr>
          <w:delText xml:space="preserve"> </w:delText>
        </w:r>
      </w:del>
      <w:bookmarkStart w:name="_Toc172635218" w:id="1906"/>
      <w:bookmarkEnd w:id="1906"/>
    </w:p>
    <w:p w:rsidRPr="002E4822" w:rsidR="007813F4" w:rsidDel="00860274" w:rsidRDefault="00265FDD" w14:paraId="000000B7" w14:textId="02AD9CD9">
      <w:pPr>
        <w:rPr>
          <w:rFonts w:ascii="Nunito" w:hAnsi="Nunito" w:eastAsia="Nunito" w:cs="Nunito"/>
          <w:color w:val="000000" w:themeColor="text1"/>
          <w:sz w:val="20"/>
          <w:rPrChange w:author="Craig Parker" w:date="2024-08-07T12:23:00Z" w16du:dateUtc="2024-08-07T10:23:00Z" w:id="1907">
            <w:rPr>
              <w:rFonts w:ascii="Nunito" w:hAnsi="Nunito" w:eastAsia="Nunito" w:cs="Nunito"/>
            </w:rPr>
          </w:rPrChange>
        </w:rPr>
      </w:pPr>
      <w:commentRangeStart w:id="1908"/>
      <w:del w:author="Lisa van Aardenne" w:date="2024-03-19T09:28:00Z" w:id="1909">
        <w:r w:rsidRPr="002E4822" w:rsidDel="0E3CF60B">
          <w:rPr>
            <w:rFonts w:ascii="Nunito" w:hAnsi="Nunito" w:eastAsia="Nunito" w:cs="Nunito"/>
            <w:color w:val="000000" w:themeColor="text1"/>
            <w:sz w:val="20"/>
            <w:rPrChange w:author="Craig Parker" w:date="2024-08-07T12:23:00Z" w16du:dateUtc="2024-08-07T10:23:00Z" w:id="1910">
              <w:rPr>
                <w:rFonts w:ascii="Nunito" w:hAnsi="Nunito" w:eastAsia="Nunito" w:cs="Nunito"/>
              </w:rPr>
            </w:rPrChange>
          </w:rPr>
          <w:delText>the box.com service and many others utilize TLS encrypted transport.</w:delText>
        </w:r>
      </w:del>
      <w:commentRangeEnd w:id="1908"/>
      <w:r w:rsidRPr="002E4822">
        <w:rPr>
          <w:rStyle w:val="CommentReference"/>
          <w:rFonts w:ascii="Nunito" w:hAnsi="Nunito"/>
          <w:color w:val="000000" w:themeColor="text1"/>
          <w:sz w:val="20"/>
          <w:szCs w:val="20"/>
          <w:rPrChange w:author="Craig Parker" w:date="2024-08-07T12:23:00Z" w16du:dateUtc="2024-08-07T10:23:00Z" w:id="1911">
            <w:rPr>
              <w:rStyle w:val="CommentReference"/>
            </w:rPr>
          </w:rPrChange>
        </w:rPr>
        <w:commentReference w:id="1908"/>
      </w:r>
    </w:p>
    <w:p w:rsidRPr="002E4822" w:rsidR="0E3CF60B" w:rsidP="0E3CF60B" w:rsidRDefault="0E3CF60B" w14:paraId="05993357" w14:textId="4F022BDD">
      <w:pPr>
        <w:rPr>
          <w:rFonts w:ascii="Nunito" w:hAnsi="Nunito" w:eastAsia="Nunito" w:cs="Nunito"/>
          <w:color w:val="000000" w:themeColor="text1"/>
          <w:sz w:val="20"/>
          <w:rPrChange w:author="Craig Parker" w:date="2024-08-07T12:23:00Z" w16du:dateUtc="2024-08-07T10:23:00Z" w:id="1912">
            <w:rPr>
              <w:rFonts w:ascii="Nunito" w:hAnsi="Nunito" w:eastAsia="Nunito" w:cs="Nunito"/>
            </w:rPr>
          </w:rPrChange>
        </w:rPr>
      </w:pPr>
      <w:r w:rsidRPr="002E4822">
        <w:rPr>
          <w:rFonts w:ascii="Nunito" w:hAnsi="Nunito" w:eastAsia="Nunito" w:cs="Nunito"/>
          <w:color w:val="000000" w:themeColor="text1"/>
          <w:sz w:val="20"/>
          <w:highlight w:val="yellow"/>
          <w:rPrChange w:author="Craig Parker" w:date="2024-08-07T13:33:00Z" w16du:dateUtc="2024-08-07T11:33:00Z" w:id="1913">
            <w:rPr>
              <w:rFonts w:ascii="Nunito" w:hAnsi="Nunito" w:eastAsia="Nunito" w:cs="Nunito"/>
              <w:color w:val="FF0000"/>
            </w:rPr>
          </w:rPrChange>
        </w:rPr>
        <w:t>Peter to flag with Roger for updating on current process</w:t>
      </w:r>
    </w:p>
    <w:p w:rsidRPr="002E4822" w:rsidR="0E3CF60B" w:rsidP="0E3CF60B" w:rsidRDefault="0E3CF60B" w14:paraId="6E5D3926" w14:textId="3AB56B5D">
      <w:pPr>
        <w:rPr>
          <w:del w:author="Lisa van Aardenne" w:date="2024-03-19T09:28:00Z" w:id="1914"/>
          <w:rFonts w:ascii="Nunito" w:hAnsi="Nunito" w:eastAsia="Nunito" w:cs="Nunito"/>
          <w:color w:val="000000" w:themeColor="text1"/>
          <w:sz w:val="20"/>
          <w:rPrChange w:author="Craig Parker" w:date="2024-08-07T12:23:00Z" w16du:dateUtc="2024-08-07T10:23:00Z" w:id="1915">
            <w:rPr>
              <w:del w:author="Lisa van Aardenne" w:date="2024-03-19T09:28:00Z" w:id="1916"/>
              <w:rFonts w:ascii="Nunito" w:hAnsi="Nunito" w:eastAsia="Nunito" w:cs="Nunito"/>
            </w:rPr>
          </w:rPrChange>
        </w:rPr>
      </w:pPr>
    </w:p>
    <w:p w:rsidRPr="002E4822" w:rsidR="00860274" w:rsidRDefault="00860274" w14:paraId="6184BC5B" w14:textId="77777777">
      <w:pPr>
        <w:rPr>
          <w:ins w:author="Matthew Chersich" w:date="2024-08-04T17:33:00Z" w:id="1917"/>
          <w:rFonts w:ascii="Nunito" w:hAnsi="Nunito" w:eastAsia="Nunito" w:cs="Nunito"/>
          <w:color w:val="000000" w:themeColor="text1"/>
          <w:sz w:val="20"/>
          <w:rPrChange w:author="Craig Parker" w:date="2024-08-07T12:23:00Z" w16du:dateUtc="2024-08-07T10:23:00Z" w:id="1918">
            <w:rPr>
              <w:ins w:author="Matthew Chersich" w:date="2024-08-04T17:33:00Z" w:id="1919"/>
              <w:rFonts w:ascii="Nunito" w:hAnsi="Nunito" w:eastAsia="Nunito" w:cs="Nunito"/>
            </w:rPr>
          </w:rPrChange>
        </w:rPr>
      </w:pPr>
    </w:p>
    <w:p w:rsidRPr="002E4822" w:rsidR="007813F4" w:rsidRDefault="007813F4" w14:paraId="000000B8" w14:textId="77777777">
      <w:pPr>
        <w:rPr>
          <w:rFonts w:ascii="Nunito" w:hAnsi="Nunito" w:eastAsia="Nunito" w:cs="Nunito"/>
          <w:color w:val="000000" w:themeColor="text1"/>
          <w:sz w:val="20"/>
          <w:rPrChange w:author="Craig Parker" w:date="2024-08-07T12:23:00Z" w16du:dateUtc="2024-08-07T10:23:00Z" w:id="1920">
            <w:rPr>
              <w:rFonts w:ascii="Nunito" w:hAnsi="Nunito" w:eastAsia="Nunito" w:cs="Nunito"/>
            </w:rPr>
          </w:rPrChange>
        </w:rPr>
      </w:pPr>
    </w:p>
    <w:p w:rsidRPr="002E4822" w:rsidR="007813F4" w:rsidRDefault="007813F4" w14:paraId="000000BE" w14:textId="77777777">
      <w:pPr>
        <w:rPr>
          <w:rFonts w:ascii="Nunito" w:hAnsi="Nunito" w:eastAsia="Nunito" w:cs="Nunito"/>
          <w:color w:val="000000" w:themeColor="text1"/>
          <w:sz w:val="20"/>
          <w:rPrChange w:author="Craig Parker" w:date="2024-08-07T12:23:00Z" w16du:dateUtc="2024-08-07T10:23:00Z" w:id="1921">
            <w:rPr>
              <w:rFonts w:ascii="Nunito" w:hAnsi="Nunito" w:eastAsia="Nunito" w:cs="Nunito"/>
            </w:rPr>
          </w:rPrChange>
        </w:rPr>
      </w:pPr>
    </w:p>
    <w:p w:rsidRPr="002E4822" w:rsidR="00D17044" w:rsidRDefault="00D17044" w14:paraId="67AD5D9C" w14:textId="747473AE">
      <w:pPr>
        <w:pStyle w:val="Heading2"/>
        <w:numPr>
          <w:ilvl w:val="1"/>
          <w:numId w:val="54"/>
        </w:numPr>
        <w:rPr>
          <w:ins w:author="Craig Parker" w:date="2024-08-07T13:39:00Z" w16du:dateUtc="2024-08-07T11:39:00Z" w:id="1922"/>
          <w:rFonts w:ascii="Nunito" w:hAnsi="Nunito"/>
          <w:color w:val="000000" w:themeColor="text1"/>
        </w:rPr>
        <w:pPrChange w:author="Craig Parker" w:date="2024-08-07T13:45:00Z" w16du:dateUtc="2024-08-07T11:45:00Z" w:id="1923">
          <w:pPr>
            <w:pStyle w:val="Heading1"/>
            <w:numPr>
              <w:numId w:val="43"/>
            </w:numPr>
            <w:ind w:left="360" w:hanging="360"/>
          </w:pPr>
        </w:pPrChange>
      </w:pPr>
      <w:bookmarkStart w:name="_Toc173963660" w:id="1924"/>
      <w:bookmarkStart w:name="_Toc172635222" w:id="1925"/>
      <w:bookmarkStart w:name="_Toc173777784" w:id="1926"/>
      <w:ins w:author="Craig Parker" w:date="2024-08-07T13:39:00Z" w16du:dateUtc="2024-08-07T11:39:00Z" w:id="1927">
        <w:r w:rsidRPr="002E4822">
          <w:rPr>
            <w:rFonts w:ascii="Nunito" w:hAnsi="Nunito" w:eastAsia="Times New Roman" w:cs="Times New Roman"/>
            <w:color w:val="000000" w:themeColor="text1"/>
          </w:rPr>
          <w:t>De-identification</w:t>
        </w:r>
        <w:bookmarkEnd w:id="1924"/>
      </w:ins>
    </w:p>
    <w:p w:rsidRPr="002E4822" w:rsidR="002C35E4" w:rsidRDefault="00D17044" w14:paraId="2EF551B8" w14:textId="69667EBA">
      <w:pPr>
        <w:rPr>
          <w:ins w:author="Craig Parker" w:date="2024-08-07T13:45:00Z" w16du:dateUtc="2024-08-07T11:45:00Z" w:id="1928"/>
          <w:rFonts w:ascii="Nunito" w:hAnsi="Nunito" w:eastAsia="Nunito" w:cs="Nunito"/>
          <w:color w:val="000000" w:themeColor="text1"/>
          <w:lang w:val="en-ZA"/>
          <w:rPrChange w:author="Craig Parker" w:date="2024-08-07T13:47:00Z" w16du:dateUtc="2024-08-07T11:47:00Z" w:id="1929">
            <w:rPr>
              <w:ins w:author="Craig Parker" w:date="2024-08-07T13:45:00Z" w16du:dateUtc="2024-08-07T11:45:00Z" w:id="1930"/>
              <w:rFonts w:ascii="Nunito" w:hAnsi="Nunito"/>
              <w:color w:val="000000" w:themeColor="text1"/>
              <w:lang w:val="en-ZA"/>
            </w:rPr>
          </w:rPrChange>
        </w:rPr>
        <w:pPrChange w:author="Craig Parker" w:date="2024-08-07T13:47:00Z" w16du:dateUtc="2024-08-07T11:47:00Z" w:id="1931">
          <w:pPr>
            <w:pStyle w:val="Heading2"/>
          </w:pPr>
        </w:pPrChange>
      </w:pPr>
      <w:ins w:author="Craig Parker" w:date="2024-08-07T13:39:00Z" w16du:dateUtc="2024-08-07T11:39:00Z" w:id="1932">
        <w:r w:rsidRPr="002E4822">
          <w:rPr>
            <w:rFonts w:ascii="Nunito" w:hAnsi="Nunito" w:eastAsia="Nunito" w:cs="Nunito"/>
            <w:color w:val="000000" w:themeColor="text1"/>
            <w:sz w:val="20"/>
            <w:lang w:val="en-ZA"/>
          </w:rPr>
          <w:t>POPIA Section 10 prescribes the principle of Minimality, which means that only information relevant to the purpose of processing should be processed. Where personal information is acquired that is required to fulfil the research purposes described by the relevant research project protocols, de-identification will be implemented according to the following protocol, which is guided by US Department of Human and Health Services (HSS) guidelines and informed by the findings in Zandbergen’s 2014 review on geographic masking strategies</w:t>
        </w:r>
        <w:r w:rsidRPr="002E4822">
          <w:rPr>
            <w:rFonts w:ascii="Nunito" w:hAnsi="Nunito" w:eastAsia="Nunito" w:cs="Nunito"/>
            <w:color w:val="000000" w:themeColor="text1"/>
            <w:sz w:val="20"/>
            <w:lang w:val="en-ZA"/>
          </w:rPr>
          <w:fldChar w:fldCharType="begin"/>
        </w:r>
        <w:r w:rsidRPr="002E4822">
          <w:rPr>
            <w:rFonts w:ascii="Nunito" w:hAnsi="Nunito" w:eastAsia="Nunito" w:cs="Nunito"/>
            <w:color w:val="000000" w:themeColor="text1"/>
            <w:sz w:val="20"/>
            <w:lang w:val="en-ZA"/>
          </w:rPr>
          <w: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instrText>
        </w:r>
        <w:r w:rsidRPr="002E4822">
          <w:rPr>
            <w:rFonts w:ascii="Nunito" w:hAnsi="Nunito" w:eastAsia="Nunito" w:cs="Nunito"/>
            <w:color w:val="000000" w:themeColor="text1"/>
            <w:sz w:val="20"/>
            <w:lang w:val="en-ZA"/>
          </w:rPr>
          <w:fldChar w:fldCharType="separate"/>
        </w:r>
        <w:r w:rsidRPr="002E4822">
          <w:rPr>
            <w:rFonts w:ascii="Nunito" w:hAnsi="Nunito" w:eastAsia="Nunito" w:cs="Nunito"/>
            <w:noProof/>
            <w:color w:val="000000" w:themeColor="text1"/>
            <w:sz w:val="20"/>
            <w:lang w:val="en-ZA"/>
          </w:rPr>
          <w:t>[3]</w:t>
        </w:r>
        <w:r w:rsidRPr="002E4822">
          <w:rPr>
            <w:rFonts w:ascii="Nunito" w:hAnsi="Nunito" w:eastAsia="Nunito" w:cs="Nunito"/>
            <w:color w:val="000000" w:themeColor="text1"/>
            <w:sz w:val="20"/>
            <w:lang w:val="en-ZA"/>
          </w:rPr>
          <w:fldChar w:fldCharType="end"/>
        </w:r>
        <w:r w:rsidRPr="002E4822">
          <w:rPr>
            <w:rFonts w:ascii="Nunito" w:hAnsi="Nunito" w:eastAsia="Nunito" w:cs="Nunito"/>
            <w:color w:val="000000" w:themeColor="text1"/>
            <w:sz w:val="20"/>
            <w:lang w:val="en-ZA"/>
          </w:rPr>
          <w:t>.</w:t>
        </w:r>
        <w:r w:rsidRPr="002E4822">
          <w:rPr>
            <w:rFonts w:ascii="Nunito" w:hAnsi="Nunito" w:eastAsia="Nunito" w:cs="Nunito"/>
            <w:color w:val="000000" w:themeColor="text1"/>
            <w:sz w:val="20"/>
            <w:vertAlign w:val="superscript"/>
          </w:rPr>
          <w:footnoteReference w:id="1"/>
        </w:r>
      </w:ins>
      <w:bookmarkStart w:name="_Toc173777815" w:id="1935"/>
    </w:p>
    <w:p w:rsidRPr="002E4822" w:rsidR="00D17044" w:rsidRDefault="00D17044" w14:paraId="5E9B1603" w14:textId="79C7D0F6">
      <w:pPr>
        <w:pStyle w:val="Heading3"/>
        <w:rPr>
          <w:ins w:author="Craig Parker" w:date="2024-08-07T13:39:00Z" w16du:dateUtc="2024-08-07T11:39:00Z" w:id="1936"/>
          <w:rFonts w:ascii="Nunito" w:hAnsi="Nunito"/>
          <w:rPrChange w:author="Craig Parker" w:date="2024-08-07T13:46:00Z" w16du:dateUtc="2024-08-07T11:46:00Z" w:id="1937">
            <w:rPr>
              <w:ins w:author="Craig Parker" w:date="2024-08-07T13:39:00Z" w16du:dateUtc="2024-08-07T11:39:00Z" w:id="1938"/>
              <w:rFonts w:ascii="Nunito" w:hAnsi="Nunito"/>
              <w:color w:val="000000" w:themeColor="text1"/>
              <w:lang w:val="en-ZA"/>
            </w:rPr>
          </w:rPrChange>
        </w:rPr>
        <w:pPrChange w:author="Craig Parker" w:date="2024-08-07T13:46:00Z" w16du:dateUtc="2024-08-07T11:46:00Z" w:id="1939">
          <w:pPr>
            <w:pStyle w:val="Heading2"/>
          </w:pPr>
        </w:pPrChange>
      </w:pPr>
      <w:bookmarkStart w:name="_Toc173963661" w:id="1940"/>
      <w:ins w:author="Craig Parker" w:date="2024-08-07T13:39:00Z" w16du:dateUtc="2024-08-07T11:39:00Z" w:id="1941">
        <w:r w:rsidRPr="002E4822">
          <w:rPr>
            <w:rFonts w:ascii="Nunito" w:hAnsi="Nunito"/>
            <w:sz w:val="20"/>
            <w:szCs w:val="20"/>
            <w:rPrChange w:author="Craig Parker" w:date="2024-08-07T13:46:00Z" w16du:dateUtc="2024-08-07T11:46:00Z" w:id="1942">
              <w:rPr>
                <w:rFonts w:ascii="Nunito" w:hAnsi="Nunito"/>
                <w:color w:val="000000" w:themeColor="text1"/>
                <w:lang w:val="en-ZA"/>
              </w:rPr>
            </w:rPrChange>
          </w:rPr>
          <w:t xml:space="preserve">Geographic </w:t>
        </w:r>
      </w:ins>
      <w:r w:rsidR="002E4822">
        <w:rPr>
          <w:rFonts w:ascii="Nunito" w:hAnsi="Nunito"/>
          <w:sz w:val="20"/>
          <w:szCs w:val="20"/>
        </w:rPr>
        <w:t>a</w:t>
      </w:r>
      <w:ins w:author="Craig Parker" w:date="2024-08-07T13:39:00Z" w16du:dateUtc="2024-08-07T11:39:00Z" w:id="1943">
        <w:r w:rsidRPr="002E4822">
          <w:rPr>
            <w:rFonts w:ascii="Nunito" w:hAnsi="Nunito"/>
            <w:sz w:val="20"/>
            <w:szCs w:val="20"/>
            <w:rPrChange w:author="Craig Parker" w:date="2024-08-07T13:46:00Z" w16du:dateUtc="2024-08-07T11:46:00Z" w:id="1944">
              <w:rPr>
                <w:rFonts w:ascii="Nunito" w:hAnsi="Nunito"/>
                <w:color w:val="000000" w:themeColor="text1"/>
                <w:lang w:val="en-ZA"/>
              </w:rPr>
            </w:rPrChange>
          </w:rPr>
          <w:t>ggregation:</w:t>
        </w:r>
        <w:bookmarkEnd w:id="1935"/>
        <w:bookmarkEnd w:id="1940"/>
        <w:r w:rsidRPr="002E4822">
          <w:rPr>
            <w:rFonts w:ascii="Nunito" w:hAnsi="Nunito"/>
            <w:sz w:val="20"/>
            <w:szCs w:val="20"/>
            <w:rPrChange w:author="Craig Parker" w:date="2024-08-07T13:46:00Z" w16du:dateUtc="2024-08-07T11:46:00Z" w:id="1945">
              <w:rPr>
                <w:rFonts w:ascii="Nunito" w:hAnsi="Nunito"/>
                <w:color w:val="000000" w:themeColor="text1"/>
                <w:lang w:val="en-ZA"/>
              </w:rPr>
            </w:rPrChange>
          </w:rPr>
          <w:t xml:space="preserve"> </w:t>
        </w:r>
      </w:ins>
    </w:p>
    <w:p w:rsidRPr="002E4822" w:rsidR="002C35E4" w:rsidRDefault="00D17044" w14:paraId="33F209AE" w14:textId="73BDD7D7">
      <w:pPr>
        <w:numPr>
          <w:ilvl w:val="1"/>
          <w:numId w:val="29"/>
        </w:numPr>
        <w:rPr>
          <w:ins w:author="Craig Parker" w:date="2024-08-07T13:46:00Z" w16du:dateUtc="2024-08-07T11:46:00Z" w:id="1946"/>
          <w:rFonts w:ascii="Nunito" w:hAnsi="Nunito" w:eastAsia="Nunito" w:cs="Nunito"/>
          <w:color w:val="000000" w:themeColor="text1"/>
          <w:lang w:val="en-ZA"/>
          <w:rPrChange w:author="Craig Parker" w:date="2024-08-07T13:47:00Z" w16du:dateUtc="2024-08-07T11:47:00Z" w:id="1947">
            <w:rPr>
              <w:ins w:author="Craig Parker" w:date="2024-08-07T13:46:00Z" w16du:dateUtc="2024-08-07T11:46:00Z" w:id="1948"/>
              <w:lang w:val="en-ZA"/>
            </w:rPr>
          </w:rPrChange>
        </w:rPr>
        <w:pPrChange w:author="Craig Parker" w:date="2024-08-07T13:47:00Z" w16du:dateUtc="2024-08-07T11:47:00Z" w:id="1949">
          <w:pPr>
            <w:pStyle w:val="Heading2"/>
          </w:pPr>
        </w:pPrChange>
      </w:pPr>
      <w:ins w:author="Craig Parker" w:date="2024-08-07T13:39:00Z" w16du:dateUtc="2024-08-07T11:39:00Z" w:id="1950">
        <w:r w:rsidRPr="002E4822">
          <w:rPr>
            <w:rFonts w:ascii="Nunito" w:hAnsi="Nunito" w:eastAsia="Nunito" w:cs="Nunito"/>
            <w:color w:val="000000" w:themeColor="text1"/>
            <w:sz w:val="20"/>
            <w:lang w:val="en-ZA"/>
          </w:rPr>
          <w:t>Street addresses may be aggregated into larger geographical regions to prevent the derivation of individual residential locations. For instance, in RP2, where the highest spatial granularity is needed to map urban heat-health outcomes, data will be aggregated at the level of census small areas or wards with spatial scales of 2 to 5 km. This approach ensures that many records map to the same region, mitigating the risk of re-identification. The aggregation process will also consider the number of records that map to the same geographical area to ensure privacy.</w:t>
        </w:r>
      </w:ins>
      <w:bookmarkStart w:name="_Toc173777816" w:id="1951"/>
    </w:p>
    <w:p w:rsidRPr="002E4822" w:rsidR="00D17044" w:rsidRDefault="00D17044" w14:paraId="2A325A62" w14:textId="3455593D">
      <w:pPr>
        <w:pStyle w:val="Heading3"/>
        <w:rPr>
          <w:ins w:author="Craig Parker" w:date="2024-08-07T13:39:00Z" w16du:dateUtc="2024-08-07T11:39:00Z" w:id="1952"/>
          <w:rFonts w:ascii="Nunito" w:hAnsi="Nunito"/>
          <w:color w:val="000000" w:themeColor="text1"/>
          <w:lang w:val="en-ZA"/>
        </w:rPr>
        <w:pPrChange w:author="Craig Parker" w:date="2024-08-07T13:46:00Z" w16du:dateUtc="2024-08-07T11:46:00Z" w:id="1953">
          <w:pPr>
            <w:pStyle w:val="Heading2"/>
          </w:pPr>
        </w:pPrChange>
      </w:pPr>
      <w:bookmarkStart w:name="_Toc173963662" w:id="1954"/>
      <w:ins w:author="Craig Parker" w:date="2024-08-07T13:39:00Z" w16du:dateUtc="2024-08-07T11:39:00Z" w:id="1955">
        <w:r w:rsidRPr="002E4822">
          <w:rPr>
            <w:rFonts w:ascii="Nunito" w:hAnsi="Nunito"/>
            <w:color w:val="000000" w:themeColor="text1"/>
            <w:sz w:val="20"/>
            <w:szCs w:val="20"/>
            <w:lang w:val="en-ZA"/>
          </w:rPr>
          <w:t xml:space="preserve">Location </w:t>
        </w:r>
      </w:ins>
      <w:r w:rsidR="002E4822">
        <w:rPr>
          <w:rFonts w:ascii="Nunito" w:hAnsi="Nunito"/>
          <w:color w:val="000000" w:themeColor="text1"/>
          <w:sz w:val="20"/>
          <w:szCs w:val="20"/>
          <w:lang w:val="en-ZA"/>
        </w:rPr>
        <w:t>j</w:t>
      </w:r>
      <w:ins w:author="Craig Parker" w:date="2024-08-07T13:39:00Z" w16du:dateUtc="2024-08-07T11:39:00Z" w:id="1956">
        <w:r w:rsidRPr="002E4822">
          <w:rPr>
            <w:rFonts w:ascii="Nunito" w:hAnsi="Nunito"/>
            <w:color w:val="000000" w:themeColor="text1"/>
            <w:sz w:val="20"/>
            <w:szCs w:val="20"/>
            <w:lang w:val="en-ZA"/>
          </w:rPr>
          <w:t>ittering:</w:t>
        </w:r>
        <w:bookmarkEnd w:id="1951"/>
        <w:bookmarkEnd w:id="1954"/>
        <w:r w:rsidRPr="002E4822">
          <w:rPr>
            <w:rFonts w:ascii="Nunito" w:hAnsi="Nunito"/>
            <w:color w:val="000000" w:themeColor="text1"/>
            <w:sz w:val="20"/>
            <w:szCs w:val="20"/>
            <w:lang w:val="en-ZA"/>
          </w:rPr>
          <w:t xml:space="preserve"> </w:t>
        </w:r>
      </w:ins>
    </w:p>
    <w:p w:rsidRPr="002E4822" w:rsidR="00D17044" w:rsidP="000A3B7B" w:rsidRDefault="00D17044" w14:paraId="68C23778" w14:textId="77777777">
      <w:pPr>
        <w:numPr>
          <w:ilvl w:val="1"/>
          <w:numId w:val="29"/>
        </w:numPr>
        <w:rPr>
          <w:ins w:author="Craig Parker" w:date="2024-08-07T13:39:00Z" w16du:dateUtc="2024-08-07T11:39:00Z" w:id="1957"/>
          <w:rFonts w:ascii="Nunito" w:hAnsi="Nunito" w:eastAsia="Nunito" w:cs="Nunito"/>
          <w:color w:val="000000" w:themeColor="text1"/>
          <w:sz w:val="20"/>
          <w:lang w:val="en-ZA"/>
        </w:rPr>
      </w:pPr>
      <w:ins w:author="Craig Parker" w:date="2024-08-07T13:39:00Z" w16du:dateUtc="2024-08-07T11:39:00Z" w:id="1958">
        <w:r w:rsidRPr="002E4822">
          <w:rPr>
            <w:rFonts w:ascii="Nunito" w:hAnsi="Nunito" w:eastAsia="Nunito" w:cs="Nunito"/>
            <w:color w:val="000000" w:themeColor="text1"/>
            <w:sz w:val="20"/>
            <w:lang w:val="en-ZA"/>
          </w:rPr>
          <w:t xml:space="preserve">Latitude/longitude coordinates may be "jittered" by adding random values to each coordinate to obscure the exact location while retaining sufficient geographical information to support analysis. As detailed by Zandbergen (2014), jittering can involve various methods: </w:t>
        </w:r>
      </w:ins>
    </w:p>
    <w:p w:rsidRPr="002E4822" w:rsidR="00D17044" w:rsidP="000A3B7B" w:rsidRDefault="00D17044" w14:paraId="7DD6D693" w14:textId="77777777">
      <w:pPr>
        <w:ind w:left="1440"/>
        <w:rPr>
          <w:ins w:author="Craig Parker" w:date="2024-08-07T13:39:00Z" w16du:dateUtc="2024-08-07T11:39:00Z" w:id="1959"/>
          <w:rFonts w:ascii="Nunito" w:hAnsi="Nunito" w:eastAsia="Nunito" w:cs="Nunito"/>
          <w:color w:val="000000" w:themeColor="text1"/>
          <w:sz w:val="20"/>
          <w:lang w:val="en-ZA"/>
        </w:rPr>
      </w:pPr>
    </w:p>
    <w:p w:rsidRPr="002E4822" w:rsidR="00D17044" w:rsidP="000A3B7B" w:rsidRDefault="00D17044" w14:paraId="35F2B964" w14:textId="77777777">
      <w:pPr>
        <w:numPr>
          <w:ilvl w:val="2"/>
          <w:numId w:val="29"/>
        </w:numPr>
        <w:rPr>
          <w:ins w:author="Craig Parker" w:date="2024-08-07T13:39:00Z" w16du:dateUtc="2024-08-07T11:39:00Z" w:id="1960"/>
          <w:rFonts w:ascii="Nunito" w:hAnsi="Nunito" w:eastAsia="Nunito" w:cs="Nunito"/>
          <w:color w:val="000000" w:themeColor="text1"/>
          <w:sz w:val="20"/>
          <w:lang w:val="en-ZA"/>
        </w:rPr>
      </w:pPr>
      <w:ins w:author="Craig Parker" w:date="2024-08-07T13:39:00Z" w16du:dateUtc="2024-08-07T11:39:00Z" w:id="1961">
        <w:r w:rsidRPr="002E4822">
          <w:rPr>
            <w:rFonts w:ascii="Nunito" w:hAnsi="Nunito" w:eastAsia="Nunito" w:cs="Nunito"/>
            <w:b/>
            <w:bCs/>
            <w:color w:val="000000" w:themeColor="text1"/>
            <w:sz w:val="20"/>
            <w:lang w:val="en-ZA"/>
          </w:rPr>
          <w:t>Random Direction and Fixed Radius</w:t>
        </w:r>
        <w:r w:rsidRPr="002E4822">
          <w:rPr>
            <w:rFonts w:ascii="Nunito" w:hAnsi="Nunito" w:eastAsia="Nunito" w:cs="Nunito"/>
            <w:color w:val="000000" w:themeColor="text1"/>
            <w:sz w:val="20"/>
            <w:lang w:val="en-ZA"/>
          </w:rPr>
          <w:t>: Masked points are placed randomly on a circle around the original location, ensuring a fixed displacement.</w:t>
        </w:r>
      </w:ins>
    </w:p>
    <w:p w:rsidRPr="002E4822" w:rsidR="00D17044" w:rsidP="000A3B7B" w:rsidRDefault="00D17044" w14:paraId="3BBF1210" w14:textId="77777777">
      <w:pPr>
        <w:numPr>
          <w:ilvl w:val="2"/>
          <w:numId w:val="29"/>
        </w:numPr>
        <w:rPr>
          <w:ins w:author="Craig Parker" w:date="2024-08-07T13:39:00Z" w16du:dateUtc="2024-08-07T11:39:00Z" w:id="1962"/>
          <w:rFonts w:ascii="Nunito" w:hAnsi="Nunito" w:eastAsia="Nunito" w:cs="Nunito"/>
          <w:color w:val="000000" w:themeColor="text1"/>
          <w:sz w:val="20"/>
          <w:lang w:val="en-ZA"/>
        </w:rPr>
      </w:pPr>
      <w:ins w:author="Craig Parker" w:date="2024-08-07T13:39:00Z" w16du:dateUtc="2024-08-07T11:39:00Z" w:id="1963">
        <w:r w:rsidRPr="002E4822">
          <w:rPr>
            <w:rFonts w:ascii="Nunito" w:hAnsi="Nunito" w:eastAsia="Nunito" w:cs="Nunito"/>
            <w:b/>
            <w:bCs/>
            <w:color w:val="000000" w:themeColor="text1"/>
            <w:sz w:val="20"/>
            <w:lang w:val="en-ZA"/>
          </w:rPr>
          <w:t>Random Perturbation within a Circle</w:t>
        </w:r>
        <w:r w:rsidRPr="002E4822">
          <w:rPr>
            <w:rFonts w:ascii="Nunito" w:hAnsi="Nunito" w:eastAsia="Nunito" w:cs="Nunito"/>
            <w:color w:val="000000" w:themeColor="text1"/>
            <w:sz w:val="20"/>
            <w:lang w:val="en-ZA"/>
          </w:rPr>
          <w:t>: Masked locations are placed within a circular area around the original location, with the displacement distance following a uniform or normal distribution.</w:t>
        </w:r>
      </w:ins>
    </w:p>
    <w:p w:rsidRPr="002E4822" w:rsidR="00D17044" w:rsidP="000A3B7B" w:rsidRDefault="00D17044" w14:paraId="2C24B666" w14:textId="77777777">
      <w:pPr>
        <w:numPr>
          <w:ilvl w:val="2"/>
          <w:numId w:val="29"/>
        </w:numPr>
        <w:rPr>
          <w:ins w:author="Craig Parker" w:date="2024-08-07T13:39:00Z" w16du:dateUtc="2024-08-07T11:39:00Z" w:id="1964"/>
          <w:rFonts w:ascii="Nunito" w:hAnsi="Nunito" w:eastAsia="Nunito" w:cs="Nunito"/>
          <w:color w:val="000000" w:themeColor="text1"/>
          <w:sz w:val="20"/>
          <w:lang w:val="en-ZA"/>
        </w:rPr>
      </w:pPr>
      <w:ins w:author="Craig Parker" w:date="2024-08-07T13:39:00Z" w16du:dateUtc="2024-08-07T11:39:00Z" w:id="1965">
        <w:r w:rsidRPr="002E4822">
          <w:rPr>
            <w:rFonts w:ascii="Nunito" w:hAnsi="Nunito" w:eastAsia="Nunito" w:cs="Nunito"/>
            <w:b/>
            <w:bCs/>
            <w:color w:val="000000" w:themeColor="text1"/>
            <w:sz w:val="20"/>
            <w:lang w:val="en-ZA"/>
          </w:rPr>
          <w:t>Gaussian Displacement</w:t>
        </w:r>
        <w:r w:rsidRPr="002E4822">
          <w:rPr>
            <w:rFonts w:ascii="Nunito" w:hAnsi="Nunito" w:eastAsia="Nunito" w:cs="Nunito"/>
            <w:color w:val="000000" w:themeColor="text1"/>
            <w:sz w:val="20"/>
            <w:lang w:val="en-ZA"/>
          </w:rPr>
          <w:t>: The direction of displacement is random, but the distance follows a Gaussian distribution, with dispersion adjusted based on local population density.</w:t>
        </w:r>
      </w:ins>
    </w:p>
    <w:p w:rsidRPr="002E4822" w:rsidR="00D17044" w:rsidP="000A3B7B" w:rsidRDefault="00D17044" w14:paraId="17761E94" w14:textId="77777777">
      <w:pPr>
        <w:numPr>
          <w:ilvl w:val="2"/>
          <w:numId w:val="29"/>
        </w:numPr>
        <w:rPr>
          <w:ins w:author="Craig Parker" w:date="2024-08-07T13:39:00Z" w16du:dateUtc="2024-08-07T11:39:00Z" w:id="1966"/>
          <w:rFonts w:ascii="Nunito" w:hAnsi="Nunito" w:eastAsia="Nunito" w:cs="Nunito"/>
          <w:color w:val="000000" w:themeColor="text1"/>
          <w:sz w:val="20"/>
          <w:lang w:val="en-ZA"/>
        </w:rPr>
      </w:pPr>
      <w:ins w:author="Craig Parker" w:date="2024-08-07T13:39:00Z" w16du:dateUtc="2024-08-07T11:39:00Z" w:id="1967">
        <w:r w:rsidRPr="002E4822">
          <w:rPr>
            <w:rFonts w:ascii="Nunito" w:hAnsi="Nunito" w:eastAsia="Nunito" w:cs="Nunito"/>
            <w:b/>
            <w:bCs/>
            <w:color w:val="000000" w:themeColor="text1"/>
            <w:sz w:val="20"/>
            <w:lang w:val="en-ZA"/>
          </w:rPr>
          <w:t>Donut Masking</w:t>
        </w:r>
        <w:r w:rsidRPr="002E4822">
          <w:rPr>
            <w:rFonts w:ascii="Nunito" w:hAnsi="Nunito" w:eastAsia="Nunito" w:cs="Nunito"/>
            <w:color w:val="000000" w:themeColor="text1"/>
            <w:sz w:val="20"/>
            <w:lang w:val="en-ZA"/>
          </w:rPr>
          <w:t>: This technique sets a minimum and maximum displacement level, ensuring masked locations are neither too close nor too far from the original points.</w:t>
        </w:r>
      </w:ins>
    </w:p>
    <w:p w:rsidRPr="002E4822" w:rsidR="00D17044" w:rsidP="000A3B7B" w:rsidRDefault="00D17044" w14:paraId="297FDE19" w14:textId="77777777">
      <w:pPr>
        <w:numPr>
          <w:ilvl w:val="2"/>
          <w:numId w:val="29"/>
        </w:numPr>
        <w:rPr>
          <w:ins w:author="Craig Parker" w:date="2024-08-07T13:39:00Z" w16du:dateUtc="2024-08-07T11:39:00Z" w:id="1968"/>
          <w:rFonts w:ascii="Nunito" w:hAnsi="Nunito" w:eastAsia="Nunito" w:cs="Nunito"/>
          <w:color w:val="000000" w:themeColor="text1"/>
          <w:sz w:val="20"/>
          <w:lang w:val="en-ZA"/>
        </w:rPr>
      </w:pPr>
      <w:ins w:author="Craig Parker" w:date="2024-08-07T13:39:00Z" w16du:dateUtc="2024-08-07T11:39:00Z" w:id="1969">
        <w:r w:rsidRPr="002E4822">
          <w:rPr>
            <w:rFonts w:ascii="Nunito" w:hAnsi="Nunito" w:eastAsia="Nunito" w:cs="Nunito"/>
            <w:b/>
            <w:bCs/>
            <w:color w:val="000000" w:themeColor="text1"/>
            <w:sz w:val="20"/>
            <w:lang w:val="en-ZA"/>
          </w:rPr>
          <w:t>Bimodal Gaussian Displacement</w:t>
        </w:r>
        <w:r w:rsidRPr="002E4822">
          <w:rPr>
            <w:rFonts w:ascii="Nunito" w:hAnsi="Nunito" w:eastAsia="Nunito" w:cs="Nunito"/>
            <w:color w:val="000000" w:themeColor="text1"/>
            <w:sz w:val="20"/>
            <w:lang w:val="en-ZA"/>
          </w:rPr>
          <w:t>: A variation of Gaussian masking, employing a bimodal distribution to achieve similar effects as doughnut masking but with a less uniform probability of placement.</w:t>
        </w:r>
      </w:ins>
    </w:p>
    <w:p w:rsidRPr="002E4822" w:rsidR="00D17044" w:rsidP="000A3B7B" w:rsidRDefault="00D17044" w14:paraId="29781FC1" w14:textId="77777777">
      <w:pPr>
        <w:keepNext/>
        <w:rPr>
          <w:ins w:author="Craig Parker" w:date="2024-08-07T13:39:00Z" w16du:dateUtc="2024-08-07T11:39:00Z" w:id="1970"/>
          <w:rFonts w:ascii="Nunito" w:hAnsi="Nunito"/>
          <w:color w:val="000000" w:themeColor="text1"/>
          <w:sz w:val="20"/>
        </w:rPr>
      </w:pPr>
      <w:ins w:author="Craig Parker" w:date="2024-08-07T13:39:00Z" w16du:dateUtc="2024-08-07T11:39:00Z" w:id="1971">
        <w:r w:rsidRPr="002E4822">
          <w:rPr>
            <w:rFonts w:ascii="Nunito" w:hAnsi="Nunito"/>
            <w:noProof/>
            <w:color w:val="000000" w:themeColor="text1"/>
            <w:sz w:val="20"/>
          </w:rPr>
          <w:drawing>
            <wp:inline distT="0" distB="0" distL="0" distR="0" wp14:anchorId="50DABD6B" wp14:editId="11F58DC7">
              <wp:extent cx="5251450" cy="3812912"/>
              <wp:effectExtent l="0" t="0" r="6350" b="0"/>
              <wp:docPr id="1535100852" name="Picture 1" descr="A diagram of different colors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0852" name="Picture 1" descr="A diagram of different colors of a circ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468" cy="3819460"/>
                      </a:xfrm>
                      <a:prstGeom prst="rect">
                        <a:avLst/>
                      </a:prstGeom>
                      <a:noFill/>
                      <a:ln>
                        <a:noFill/>
                      </a:ln>
                    </pic:spPr>
                  </pic:pic>
                </a:graphicData>
              </a:graphic>
            </wp:inline>
          </w:drawing>
        </w:r>
      </w:ins>
    </w:p>
    <w:p w:rsidRPr="002E4822" w:rsidR="00D17044" w:rsidP="000A3B7B" w:rsidRDefault="00D17044" w14:paraId="0066EB36" w14:textId="15448E28">
      <w:pPr>
        <w:pStyle w:val="Caption"/>
        <w:rPr>
          <w:ins w:author="Craig Parker" w:date="2024-08-07T13:39:00Z" w16du:dateUtc="2024-08-07T11:39:00Z" w:id="1972"/>
          <w:rFonts w:ascii="Nunito" w:hAnsi="Nunito" w:eastAsia="Nunito" w:cs="Nunito"/>
          <w:color w:val="000000" w:themeColor="text1"/>
          <w:sz w:val="20"/>
          <w:szCs w:val="20"/>
          <w:lang w:val="en-ZA"/>
        </w:rPr>
      </w:pPr>
      <w:ins w:author="Craig Parker" w:date="2024-08-07T13:39:00Z" w16du:dateUtc="2024-08-07T11:39:00Z" w:id="1973">
        <w:r w:rsidRPr="002E4822">
          <w:rPr>
            <w:rFonts w:ascii="Nunito" w:hAnsi="Nunito"/>
            <w:color w:val="000000" w:themeColor="text1"/>
            <w:sz w:val="20"/>
            <w:szCs w:val="20"/>
          </w:rPr>
          <w:t xml:space="preserve">Figure </w:t>
        </w:r>
        <w:r w:rsidRPr="002E4822">
          <w:rPr>
            <w:rFonts w:ascii="Nunito" w:hAnsi="Nunito"/>
            <w:color w:val="000000" w:themeColor="text1"/>
            <w:sz w:val="20"/>
            <w:szCs w:val="20"/>
          </w:rPr>
          <w:fldChar w:fldCharType="begin"/>
        </w:r>
        <w:r w:rsidRPr="002E4822">
          <w:rPr>
            <w:rFonts w:ascii="Nunito" w:hAnsi="Nunito"/>
            <w:color w:val="000000" w:themeColor="text1"/>
            <w:sz w:val="20"/>
            <w:szCs w:val="20"/>
          </w:rPr>
          <w:instrText xml:space="preserve"> SEQ Figure \* ARABIC </w:instrText>
        </w:r>
        <w:r w:rsidRPr="002E4822">
          <w:rPr>
            <w:rFonts w:ascii="Nunito" w:hAnsi="Nunito"/>
            <w:color w:val="000000" w:themeColor="text1"/>
            <w:sz w:val="20"/>
            <w:szCs w:val="20"/>
          </w:rPr>
          <w:fldChar w:fldCharType="separate"/>
        </w:r>
      </w:ins>
      <w:r w:rsidRPr="002E4822" w:rsidR="00E42C75">
        <w:rPr>
          <w:rFonts w:ascii="Nunito" w:hAnsi="Nunito"/>
          <w:noProof/>
          <w:color w:val="000000" w:themeColor="text1"/>
          <w:sz w:val="20"/>
          <w:szCs w:val="20"/>
        </w:rPr>
        <w:t>2</w:t>
      </w:r>
      <w:ins w:author="Craig Parker" w:date="2024-08-07T13:39:00Z" w16du:dateUtc="2024-08-07T11:39:00Z" w:id="1974">
        <w:r w:rsidRPr="002E4822">
          <w:rPr>
            <w:rFonts w:ascii="Nunito" w:hAnsi="Nunito"/>
            <w:color w:val="000000" w:themeColor="text1"/>
            <w:sz w:val="20"/>
            <w:szCs w:val="20"/>
          </w:rPr>
          <w:fldChar w:fldCharType="end"/>
        </w:r>
        <w:r w:rsidRPr="002E4822">
          <w:rPr>
            <w:rFonts w:ascii="Nunito" w:hAnsi="Nunito"/>
            <w:color w:val="000000" w:themeColor="text1"/>
            <w:sz w:val="20"/>
            <w:szCs w:val="20"/>
          </w:rPr>
          <w:t>: Geographic Masking Techniques: Different geographic masking techniques as described by Zandbergen (2014). (a) Random direction and fixed radius; (b) Random perturbation within a circle; (c) Gaussian displacement; (d) Donut masking; (e) Bimodal Gaussian displacement.</w:t>
        </w:r>
      </w:ins>
    </w:p>
    <w:p w:rsidRPr="002E4822" w:rsidR="00D17044" w:rsidP="000A3B7B" w:rsidRDefault="00D17044" w14:paraId="075A1DA9" w14:textId="77777777">
      <w:pPr>
        <w:ind w:left="2160"/>
        <w:rPr>
          <w:ins w:author="Craig Parker" w:date="2024-08-07T13:39:00Z" w16du:dateUtc="2024-08-07T11:39:00Z" w:id="1975"/>
          <w:rFonts w:ascii="Nunito" w:hAnsi="Nunito" w:eastAsia="Nunito" w:cs="Nunito"/>
          <w:color w:val="000000" w:themeColor="text1"/>
          <w:sz w:val="20"/>
          <w:lang w:val="en-ZA"/>
        </w:rPr>
      </w:pPr>
    </w:p>
    <w:p w:rsidRPr="002E4822" w:rsidR="00D17044" w:rsidP="0EA28E02" w:rsidRDefault="00D17044" w14:paraId="273081DD" w14:textId="79BADC88">
      <w:pPr>
        <w:numPr>
          <w:ilvl w:val="1"/>
          <w:numId w:val="29"/>
        </w:numPr>
        <w:rPr>
          <w:ins w:author="Craig Parker" w:date="2024-08-07T13:39:00Z" w16du:dateUtc="2024-08-07T11:39:00Z" w:id="1474680852"/>
          <w:rFonts w:ascii="Nunito" w:hAnsi="Nunito" w:eastAsia="Nunito" w:cs="Nunito"/>
          <w:color w:val="000000" w:themeColor="text1"/>
          <w:sz w:val="20"/>
          <w:szCs w:val="20"/>
          <w:lang w:val="en-ZA"/>
        </w:rPr>
      </w:pPr>
      <w:ins w:author="Craig Parker" w:date="2024-08-07T13:39:00Z" w:id="2071816164">
        <w:r w:rsidRPr="0EA28E02" w:rsidR="0EA28E02">
          <w:rPr>
            <w:rFonts w:ascii="Nunito" w:hAnsi="Nunito" w:eastAsia="Nunito" w:cs="Nunito"/>
            <w:color w:val="000000" w:themeColor="text1" w:themeTint="FF" w:themeShade="FF"/>
            <w:sz w:val="20"/>
            <w:szCs w:val="20"/>
            <w:highlight w:val="yellow"/>
            <w:lang w:val="en-ZA"/>
          </w:rPr>
          <w:t>For RP1, jittering will be used to shift latitude/longitude locations by tens of kilometres,</w:t>
        </w:r>
        <w:r w:rsidRPr="0EA28E02" w:rsidR="0EA28E02">
          <w:rPr>
            <w:rFonts w:ascii="Nunito" w:hAnsi="Nunito" w:eastAsia="Nunito" w:cs="Nunito"/>
            <w:color w:val="000000" w:themeColor="text1" w:themeTint="FF" w:themeShade="FF"/>
            <w:sz w:val="20"/>
            <w:szCs w:val="20"/>
            <w:lang w:val="en-ZA"/>
          </w:rPr>
          <w:t xml:space="preserve"> adequate to prevent locating individual residential locations. This approach will involve UCT, IBM, and NIH expert determination to ensure the balance between data utility and privacy.</w:t>
        </w:r>
      </w:ins>
    </w:p>
    <w:p w:rsidRPr="002E4822" w:rsidR="00D17044" w:rsidP="000A3B7B" w:rsidRDefault="00D17044" w14:paraId="0AF2B63F" w14:textId="77777777">
      <w:pPr>
        <w:ind w:left="1440"/>
        <w:rPr>
          <w:ins w:author="Craig Parker" w:date="2024-08-07T13:39:00Z" w16du:dateUtc="2024-08-07T11:39:00Z" w:id="1978"/>
          <w:rFonts w:ascii="Nunito" w:hAnsi="Nunito" w:eastAsia="Nunito" w:cs="Nunito"/>
          <w:color w:val="000000" w:themeColor="text1"/>
          <w:sz w:val="20"/>
          <w:lang w:val="en-ZA"/>
        </w:rPr>
      </w:pPr>
    </w:p>
    <w:p w:rsidRPr="002E4822" w:rsidR="00D17044" w:rsidRDefault="00D17044" w14:paraId="1C46579B" w14:textId="77777777">
      <w:pPr>
        <w:rPr>
          <w:ins w:author="Craig Parker" w:date="2024-08-07T13:39:00Z" w16du:dateUtc="2024-08-07T11:39:00Z" w:id="1979"/>
          <w:rFonts w:ascii="Nunito" w:hAnsi="Nunito" w:eastAsia="Nunito" w:cs="Nunito"/>
          <w:color w:val="000000" w:themeColor="text1"/>
          <w:sz w:val="20"/>
          <w:lang w:val="en-ZA"/>
        </w:rPr>
        <w:pPrChange w:author="Craig Parker" w:date="2024-08-07T13:41:00Z" w16du:dateUtc="2024-08-07T11:41:00Z" w:id="1980">
          <w:pPr>
            <w:numPr>
              <w:numId w:val="29"/>
            </w:numPr>
            <w:tabs>
              <w:tab w:val="num" w:pos="720"/>
            </w:tabs>
            <w:ind w:left="720" w:hanging="360"/>
          </w:pPr>
        </w:pPrChange>
      </w:pPr>
      <w:ins w:author="Craig Parker" w:date="2024-08-07T13:39:00Z" w16du:dateUtc="2024-08-07T11:39:00Z" w:id="1981">
        <w:r w:rsidRPr="002E4822">
          <w:rPr>
            <w:rFonts w:ascii="Nunito" w:hAnsi="Nunito" w:eastAsia="Nunito" w:cs="Nunito"/>
            <w:b/>
            <w:bCs/>
            <w:color w:val="000000" w:themeColor="text1"/>
            <w:sz w:val="20"/>
            <w:lang w:val="en-ZA"/>
          </w:rPr>
          <w:t>Expert Review and Validation</w:t>
        </w:r>
        <w:r w:rsidRPr="002E4822">
          <w:rPr>
            <w:rFonts w:ascii="Nunito" w:hAnsi="Nunito" w:eastAsia="Nunito" w:cs="Nunito"/>
            <w:color w:val="000000" w:themeColor="text1"/>
            <w:sz w:val="20"/>
            <w:lang w:val="en-ZA"/>
          </w:rPr>
          <w:t xml:space="preserve">: </w:t>
        </w:r>
      </w:ins>
    </w:p>
    <w:p w:rsidRPr="002E4822" w:rsidR="00D17044" w:rsidRDefault="00D17044" w14:paraId="519BA6CB" w14:textId="77777777">
      <w:pPr>
        <w:numPr>
          <w:ilvl w:val="1"/>
          <w:numId w:val="47"/>
        </w:numPr>
        <w:rPr>
          <w:ins w:author="Craig Parker" w:date="2024-08-07T13:39:00Z" w16du:dateUtc="2024-08-07T11:39:00Z" w:id="1982"/>
          <w:rFonts w:ascii="Nunito" w:hAnsi="Nunito" w:eastAsia="Nunito" w:cs="Nunito"/>
          <w:color w:val="000000" w:themeColor="text1"/>
          <w:sz w:val="20"/>
          <w:lang w:val="en-ZA"/>
        </w:rPr>
        <w:pPrChange w:author="Craig Parker" w:date="2024-08-07T13:40:00Z" w16du:dateUtc="2024-08-07T11:40:00Z" w:id="1983">
          <w:pPr>
            <w:numPr>
              <w:ilvl w:val="1"/>
              <w:numId w:val="29"/>
            </w:numPr>
            <w:tabs>
              <w:tab w:val="num" w:pos="1440"/>
            </w:tabs>
            <w:ind w:left="1440" w:hanging="360"/>
          </w:pPr>
        </w:pPrChange>
      </w:pPr>
      <w:ins w:author="Craig Parker" w:date="2024-08-07T13:39:00Z" w16du:dateUtc="2024-08-07T11:39:00Z" w:id="1984">
        <w:r w:rsidRPr="002E4822">
          <w:rPr>
            <w:rFonts w:ascii="Nunito" w:hAnsi="Nunito" w:eastAsia="Nunito" w:cs="Nunito"/>
            <w:color w:val="000000" w:themeColor="text1"/>
            <w:sz w:val="20"/>
            <w:lang w:val="en-ZA"/>
          </w:rPr>
          <w:t>Geo-location masking/jittering and aggregation techniques will be reviewed and validated through expert determination involving UCT, IBM, and NIH experts. This process will involve assessing the risk of re-identification and ensuring that the applied techniques sufficiently protect participant confidentiality while maintaining the integrity of spatial analyses.</w:t>
        </w:r>
      </w:ins>
    </w:p>
    <w:p w:rsidRPr="002E4822" w:rsidR="00D17044" w:rsidP="000A3B7B" w:rsidRDefault="00D17044" w14:paraId="5B5A94E5" w14:textId="77777777">
      <w:pPr>
        <w:ind w:left="1440"/>
        <w:rPr>
          <w:ins w:author="Craig Parker" w:date="2024-08-07T13:39:00Z" w16du:dateUtc="2024-08-07T11:39:00Z" w:id="1985"/>
          <w:rFonts w:ascii="Nunito" w:hAnsi="Nunito" w:eastAsia="Nunito" w:cs="Nunito"/>
          <w:color w:val="000000" w:themeColor="text1"/>
          <w:sz w:val="20"/>
          <w:lang w:val="en-ZA"/>
        </w:rPr>
      </w:pPr>
    </w:p>
    <w:p w:rsidRPr="002E4822" w:rsidR="00D17044" w:rsidRDefault="00D17044" w14:paraId="3D0F00F0" w14:textId="77777777">
      <w:pPr>
        <w:rPr>
          <w:ins w:author="Craig Parker" w:date="2024-08-07T13:39:00Z" w16du:dateUtc="2024-08-07T11:39:00Z" w:id="1986"/>
          <w:rFonts w:ascii="Nunito" w:hAnsi="Nunito" w:eastAsia="Nunito" w:cs="Nunito"/>
          <w:color w:val="000000" w:themeColor="text1"/>
          <w:sz w:val="20"/>
          <w:lang w:val="en-ZA"/>
        </w:rPr>
        <w:pPrChange w:author="Craig Parker" w:date="2024-08-07T13:41:00Z" w16du:dateUtc="2024-08-07T11:41:00Z" w:id="1987">
          <w:pPr>
            <w:numPr>
              <w:numId w:val="29"/>
            </w:numPr>
            <w:tabs>
              <w:tab w:val="num" w:pos="720"/>
            </w:tabs>
            <w:ind w:left="720" w:hanging="360"/>
          </w:pPr>
        </w:pPrChange>
      </w:pPr>
      <w:ins w:author="Craig Parker" w:date="2024-08-07T13:39:00Z" w16du:dateUtc="2024-08-07T11:39:00Z" w:id="1988">
        <w:r w:rsidRPr="002E4822">
          <w:rPr>
            <w:rFonts w:ascii="Nunito" w:hAnsi="Nunito" w:eastAsia="Nunito" w:cs="Nunito"/>
            <w:b/>
            <w:bCs/>
            <w:color w:val="000000" w:themeColor="text1"/>
            <w:sz w:val="20"/>
            <w:lang w:val="en-ZA"/>
          </w:rPr>
          <w:t>Assessing Re-identification Risk</w:t>
        </w:r>
        <w:r w:rsidRPr="002E4822">
          <w:rPr>
            <w:rFonts w:ascii="Nunito" w:hAnsi="Nunito" w:eastAsia="Nunito" w:cs="Nunito"/>
            <w:color w:val="000000" w:themeColor="text1"/>
            <w:sz w:val="20"/>
            <w:lang w:val="en-ZA"/>
          </w:rPr>
          <w:t xml:space="preserve">: </w:t>
        </w:r>
      </w:ins>
    </w:p>
    <w:p w:rsidRPr="002E4822" w:rsidR="00D17044" w:rsidRDefault="00D17044" w14:paraId="03A3D8AC" w14:textId="77777777">
      <w:pPr>
        <w:numPr>
          <w:ilvl w:val="1"/>
          <w:numId w:val="47"/>
        </w:numPr>
        <w:rPr>
          <w:ins w:author="Craig Parker" w:date="2024-08-07T13:39:00Z" w16du:dateUtc="2024-08-07T11:39:00Z" w:id="1989"/>
          <w:rFonts w:ascii="Nunito" w:hAnsi="Nunito" w:eastAsia="Nunito" w:cs="Nunito"/>
          <w:color w:val="000000" w:themeColor="text1"/>
          <w:sz w:val="20"/>
          <w:lang w:val="en-ZA"/>
        </w:rPr>
        <w:pPrChange w:author="Craig Parker" w:date="2024-08-07T13:40:00Z" w16du:dateUtc="2024-08-07T11:40:00Z" w:id="1990">
          <w:pPr>
            <w:numPr>
              <w:ilvl w:val="1"/>
              <w:numId w:val="29"/>
            </w:numPr>
            <w:tabs>
              <w:tab w:val="num" w:pos="1440"/>
            </w:tabs>
            <w:ind w:left="1440" w:hanging="360"/>
          </w:pPr>
        </w:pPrChange>
      </w:pPr>
      <w:ins w:author="Craig Parker" w:date="2024-08-07T13:39:00Z" w16du:dateUtc="2024-08-07T11:39:00Z" w:id="1991">
        <w:r w:rsidRPr="002E4822">
          <w:rPr>
            <w:rFonts w:ascii="Nunito" w:hAnsi="Nunito" w:eastAsia="Nunito" w:cs="Nunito"/>
            <w:color w:val="000000" w:themeColor="text1"/>
            <w:sz w:val="20"/>
            <w:lang w:val="en-ZA"/>
          </w:rPr>
          <w:t xml:space="preserve">The risk of re-identification will be quantified using spatial k-anonymity metrics, as described by Zandbergen (2014). This involves ensuring that each masked location is </w:t>
        </w:r>
        <w:r w:rsidRPr="002E4822">
          <w:rPr>
            <w:rFonts w:ascii="Nunito" w:hAnsi="Nunito" w:eastAsia="Nunito" w:cs="Nunito"/>
            <w:color w:val="000000" w:themeColor="text1"/>
            <w:sz w:val="20"/>
            <w:lang w:val="en-ZA"/>
          </w:rPr>
          <w:t>indistinguishable from at least k-1 other locations within a specified distance. The displacement required for adequate masking will be inversely proportional to the local population density to maintain high spatial k-anonymity.</w:t>
        </w:r>
      </w:ins>
    </w:p>
    <w:p w:rsidRPr="002E4822" w:rsidR="00D17044" w:rsidP="000A3B7B" w:rsidRDefault="00D17044" w14:paraId="3FBBFE06" w14:textId="77777777">
      <w:pPr>
        <w:rPr>
          <w:ins w:author="Craig Parker" w:date="2024-08-07T13:39:00Z" w16du:dateUtc="2024-08-07T11:39:00Z" w:id="1992"/>
          <w:rFonts w:ascii="Nunito" w:hAnsi="Nunito" w:eastAsia="Nunito" w:cs="Nunito"/>
          <w:color w:val="000000" w:themeColor="text1"/>
          <w:sz w:val="20"/>
          <w:lang w:val="en-ZA"/>
        </w:rPr>
      </w:pPr>
    </w:p>
    <w:p w:rsidRPr="002E4822" w:rsidR="007813F4" w:rsidDel="00D17044" w:rsidRDefault="00D17044" w14:paraId="000000C7" w14:textId="4CCC0893">
      <w:pPr>
        <w:rPr>
          <w:del w:author="Craig Parker" w:date="2024-08-07T13:42:00Z" w16du:dateUtc="2024-08-07T11:42:00Z" w:id="1993"/>
          <w:rFonts w:ascii="Nunito" w:hAnsi="Nunito" w:eastAsia="Nunito"/>
          <w:lang w:val="en-ZA"/>
          <w:rPrChange w:author="Craig Parker" w:date="2024-08-07T12:23:00Z" w16du:dateUtc="2024-08-07T10:23:00Z" w:id="1994">
            <w:rPr>
              <w:del w:author="Craig Parker" w:date="2024-08-07T13:42:00Z" w16du:dateUtc="2024-08-07T11:42:00Z" w:id="1995"/>
              <w:rFonts w:ascii="Nunito" w:hAnsi="Nunito" w:eastAsia="Nunito" w:cs="Nunito"/>
            </w:rPr>
          </w:rPrChange>
        </w:rPr>
        <w:pPrChange w:author="Craig Parker" w:date="2024-08-05T19:04:00Z" w:id="1996">
          <w:pPr>
            <w:pStyle w:val="Heading2"/>
            <w:numPr>
              <w:numId w:val="12"/>
            </w:numPr>
            <w:ind w:left="720" w:hanging="360"/>
          </w:pPr>
        </w:pPrChange>
      </w:pPr>
      <w:ins w:author="Craig Parker" w:date="2024-08-07T13:39:00Z" w16du:dateUtc="2024-08-07T11:39:00Z" w:id="1997">
        <w:r w:rsidRPr="002E4822">
          <w:rPr>
            <w:rFonts w:ascii="Nunito" w:hAnsi="Nunito" w:eastAsia="Nunito"/>
            <w:sz w:val="20"/>
            <w:lang w:val="en-ZA"/>
          </w:rPr>
          <w:t>By incorporating these enhanced de-identification techniques, we aim to ensure compliance with POPIA, protect participant privacy, and maintain the utility of the data for research purposes.</w:t>
        </w:r>
        <w:r w:rsidRPr="002E4822">
          <w:rPr>
            <w:rFonts w:ascii="Nunito" w:hAnsi="Nunito" w:eastAsia="Nunito"/>
            <w:sz w:val="20"/>
            <w:vertAlign w:val="superscript"/>
          </w:rPr>
          <w:footnoteReference w:id="2"/>
        </w:r>
      </w:ins>
      <w:del w:author="Craig Parker" w:date="2024-08-07T13:42:00Z" w16du:dateUtc="2024-08-07T11:42:00Z" w:id="2000">
        <w:r w:rsidRPr="002E4822" w:rsidDel="00D17044" w:rsidR="52A8C99F">
          <w:rPr>
            <w:rFonts w:ascii="Nunito" w:hAnsi="Nunito" w:eastAsia="Nunito" w:cs="Nunito"/>
            <w:color w:val="000000" w:themeColor="text1"/>
            <w:sz w:val="20"/>
            <w:rPrChange w:author="Craig Parker" w:date="2024-08-07T12:23:00Z" w16du:dateUtc="2024-08-07T10:23:00Z" w:id="2001">
              <w:rPr>
                <w:rFonts w:ascii="Nunito" w:hAnsi="Nunito" w:eastAsia="Nunito" w:cs="Nunito"/>
              </w:rPr>
            </w:rPrChange>
          </w:rPr>
          <w:delText>5De-identification</w:delText>
        </w:r>
        <w:bookmarkEnd w:id="1925"/>
        <w:bookmarkEnd w:id="1926"/>
      </w:del>
    </w:p>
    <w:p w:rsidRPr="002E4822" w:rsidR="007813F4" w:rsidDel="00D17044" w:rsidP="000A3B7B" w:rsidRDefault="0E3CF60B" w14:paraId="000000C8" w14:textId="039B6C0C">
      <w:pPr>
        <w:rPr>
          <w:del w:author="Craig Parker" w:date="2024-08-07T13:41:00Z" w16du:dateUtc="2024-08-07T11:41:00Z" w:id="2002"/>
          <w:rFonts w:ascii="Nunito" w:hAnsi="Nunito" w:eastAsia="Nunito" w:cs="Nunito"/>
          <w:color w:val="000000" w:themeColor="text1"/>
          <w:sz w:val="20"/>
          <w:rPrChange w:author="Craig Parker" w:date="2024-08-07T12:23:00Z" w16du:dateUtc="2024-08-07T10:23:00Z" w:id="2003">
            <w:rPr>
              <w:del w:author="Craig Parker" w:date="2024-08-07T13:41:00Z" w16du:dateUtc="2024-08-07T11:41:00Z" w:id="2004"/>
              <w:rFonts w:ascii="Nunito" w:hAnsi="Nunito" w:eastAsia="Nunito" w:cs="Nunito"/>
            </w:rPr>
          </w:rPrChange>
        </w:rPr>
      </w:pPr>
      <w:commentRangeStart w:id="2005"/>
      <w:del w:author="Craig Parker" w:date="2024-08-07T13:42:00Z" w16du:dateUtc="2024-08-07T11:42:00Z" w:id="2006">
        <w:r w:rsidRPr="002E4822" w:rsidDel="00D17044">
          <w:rPr>
            <w:rFonts w:ascii="Nunito" w:hAnsi="Nunito" w:eastAsia="Nunito" w:cs="Nunito"/>
            <w:color w:val="000000" w:themeColor="text1"/>
            <w:sz w:val="20"/>
            <w:rPrChange w:author="Craig Parker" w:date="2024-08-07T12:23:00Z" w16du:dateUtc="2024-08-07T10:23:00Z" w:id="2007">
              <w:rPr>
                <w:rFonts w:ascii="Nunito" w:hAnsi="Nunito" w:eastAsia="Nunito" w:cs="Nunito"/>
              </w:rPr>
            </w:rPrChange>
          </w:rPr>
          <w:delText xml:space="preserve">De-identification may be implemented (see section on de-identification below) </w:delText>
        </w:r>
      </w:del>
      <w:del w:author="Craig Parker" w:date="2024-07-09T11:33:00Z" w:id="2008">
        <w:r w:rsidRPr="002E4822" w:rsidDel="0E3CF60B" w:rsidR="009511AE">
          <w:rPr>
            <w:rFonts w:ascii="Nunito" w:hAnsi="Nunito" w:eastAsia="Nunito" w:cs="Nunito"/>
            <w:color w:val="000000" w:themeColor="text1"/>
            <w:sz w:val="20"/>
            <w:rPrChange w:author="Craig Parker" w:date="2024-08-07T12:23:00Z" w16du:dateUtc="2024-08-07T10:23:00Z" w:id="2009">
              <w:rPr>
                <w:rFonts w:ascii="Nunito" w:hAnsi="Nunito" w:eastAsia="Nunito" w:cs="Nunito"/>
              </w:rPr>
            </w:rPrChange>
          </w:rPr>
          <w:delText>in order to</w:delText>
        </w:r>
      </w:del>
      <w:del w:author="Craig Parker" w:date="2024-08-07T13:42:00Z" w16du:dateUtc="2024-08-07T11:42:00Z" w:id="2010">
        <w:r w:rsidRPr="002E4822" w:rsidDel="00D17044">
          <w:rPr>
            <w:rFonts w:ascii="Nunito" w:hAnsi="Nunito" w:eastAsia="Nunito" w:cs="Nunito"/>
            <w:color w:val="000000" w:themeColor="text1"/>
            <w:sz w:val="20"/>
            <w:rPrChange w:author="Craig Parker" w:date="2024-08-07T12:23:00Z" w16du:dateUtc="2024-08-07T10:23:00Z" w:id="2011">
              <w:rPr>
                <w:rFonts w:ascii="Nunito" w:hAnsi="Nunito" w:eastAsia="Nunito" w:cs="Nunito"/>
              </w:rPr>
            </w:rPrChange>
          </w:rPr>
          <w:delText xml:space="preserve"> </w:delText>
        </w:r>
      </w:del>
      <w:del w:author="Craig Parker" w:date="2024-07-09T11:33:00Z" w:id="2012">
        <w:r w:rsidRPr="002E4822" w:rsidDel="0E3CF60B" w:rsidR="009511AE">
          <w:rPr>
            <w:rFonts w:ascii="Nunito" w:hAnsi="Nunito" w:eastAsia="Nunito" w:cs="Nunito"/>
            <w:color w:val="000000" w:themeColor="text1"/>
            <w:sz w:val="20"/>
            <w:rPrChange w:author="Craig Parker" w:date="2024-08-07T12:23:00Z" w16du:dateUtc="2024-08-07T10:23:00Z" w:id="2013">
              <w:rPr>
                <w:rFonts w:ascii="Nunito" w:hAnsi="Nunito" w:eastAsia="Nunito" w:cs="Nunito"/>
              </w:rPr>
            </w:rPrChange>
          </w:rPr>
          <w:delText xml:space="preserve">minimize </w:delText>
        </w:r>
      </w:del>
      <w:del w:author="Craig Parker" w:date="2024-08-07T13:42:00Z" w16du:dateUtc="2024-08-07T11:42:00Z" w:id="2014">
        <w:r w:rsidRPr="002E4822" w:rsidDel="00D17044">
          <w:rPr>
            <w:rFonts w:ascii="Nunito" w:hAnsi="Nunito" w:eastAsia="Nunito" w:cs="Nunito"/>
            <w:color w:val="000000" w:themeColor="text1"/>
            <w:sz w:val="20"/>
            <w:rPrChange w:author="Craig Parker" w:date="2024-08-07T12:23:00Z" w16du:dateUtc="2024-08-07T10:23:00Z" w:id="2015">
              <w:rPr>
                <w:rFonts w:ascii="Nunito" w:hAnsi="Nunito" w:eastAsia="Nunito" w:cs="Nunito"/>
              </w:rPr>
            </w:rPrChange>
          </w:rPr>
          <w:delText xml:space="preserve">the potential for individuals to be identified </w:delText>
        </w:r>
      </w:del>
      <w:del w:author="Craig Parker" w:date="2024-07-09T11:34:00Z" w:id="2016">
        <w:r w:rsidRPr="002E4822" w:rsidDel="0E3CF60B" w:rsidR="009511AE">
          <w:rPr>
            <w:rFonts w:ascii="Nunito" w:hAnsi="Nunito" w:eastAsia="Nunito" w:cs="Nunito"/>
            <w:color w:val="000000" w:themeColor="text1"/>
            <w:sz w:val="20"/>
            <w:rPrChange w:author="Craig Parker" w:date="2024-08-07T12:23:00Z" w16du:dateUtc="2024-08-07T10:23:00Z" w:id="2017">
              <w:rPr>
                <w:rFonts w:ascii="Nunito" w:hAnsi="Nunito" w:eastAsia="Nunito" w:cs="Nunito"/>
              </w:rPr>
            </w:rPrChange>
          </w:rPr>
          <w:delText xml:space="preserve">either </w:delText>
        </w:r>
      </w:del>
      <w:del w:author="Craig Parker" w:date="2024-08-07T13:42:00Z" w16du:dateUtc="2024-08-07T11:42:00Z" w:id="2018">
        <w:r w:rsidRPr="002E4822" w:rsidDel="00D17044">
          <w:rPr>
            <w:rFonts w:ascii="Nunito" w:hAnsi="Nunito" w:eastAsia="Nunito" w:cs="Nunito"/>
            <w:color w:val="000000" w:themeColor="text1"/>
            <w:sz w:val="20"/>
            <w:rPrChange w:author="Craig Parker" w:date="2024-08-07T12:23:00Z" w16du:dateUtc="2024-08-07T10:23:00Z" w:id="2019">
              <w:rPr>
                <w:rFonts w:ascii="Nunito" w:hAnsi="Nunito" w:eastAsia="Nunito" w:cs="Nunito"/>
              </w:rPr>
            </w:rPrChange>
          </w:rPr>
          <w:delText>by geospatial information or other personal information.  Whether de-identification is implemented will be guided by the principle of minimalism under POPIA</w:delText>
        </w:r>
        <w:r w:rsidRPr="002E4822" w:rsidDel="00D17044">
          <w:rPr>
            <w:rFonts w:ascii="Nunito" w:hAnsi="Nunito" w:eastAsia="Nunito" w:cs="Nunito"/>
            <w:color w:val="000000" w:themeColor="text1"/>
            <w:sz w:val="20"/>
            <w:rPrChange w:author="Craig Parker" w:date="2024-08-07T12:23:00Z" w16du:dateUtc="2024-08-07T10:23:00Z" w:id="2020">
              <w:rPr>
                <w:rFonts w:ascii="Nunito" w:hAnsi="Nunito" w:eastAsia="Nunito" w:cs="Nunito"/>
                <w:color w:val="FF0000"/>
              </w:rPr>
            </w:rPrChange>
          </w:rPr>
          <w:delText xml:space="preserve"> (not bound to POPIA – reference another more stringent standard for de-identification – eg. WHO standard)</w:delText>
        </w:r>
      </w:del>
      <w:del w:author="Craig Parker" w:date="2024-07-09T11:33:00Z" w:id="2021">
        <w:r w:rsidRPr="002E4822" w:rsidDel="0E3CF60B" w:rsidR="009511AE">
          <w:rPr>
            <w:rFonts w:ascii="Nunito" w:hAnsi="Nunito" w:eastAsia="Nunito" w:cs="Nunito"/>
            <w:color w:val="000000" w:themeColor="text1"/>
            <w:sz w:val="20"/>
            <w:rPrChange w:author="Craig Parker" w:date="2024-08-07T12:23:00Z" w16du:dateUtc="2024-08-07T10:23:00Z" w:id="2022">
              <w:rPr>
                <w:rFonts w:ascii="Nunito" w:hAnsi="Nunito" w:eastAsia="Nunito" w:cs="Nunito"/>
              </w:rPr>
            </w:rPrChange>
          </w:rPr>
          <w:delText xml:space="preserve"> which states that:</w:delText>
        </w:r>
      </w:del>
      <w:del w:author="Craig Parker" w:date="2024-08-07T13:42:00Z" w16du:dateUtc="2024-08-07T11:42:00Z" w:id="2023">
        <w:r w:rsidRPr="002E4822" w:rsidDel="00D17044">
          <w:rPr>
            <w:rFonts w:ascii="Nunito" w:hAnsi="Nunito" w:eastAsia="Nunito" w:cs="Nunito"/>
            <w:color w:val="000000" w:themeColor="text1"/>
            <w:sz w:val="20"/>
            <w:rPrChange w:author="Craig Parker" w:date="2024-08-07T12:23:00Z" w16du:dateUtc="2024-08-07T10:23:00Z" w:id="2024">
              <w:rPr>
                <w:rFonts w:ascii="Nunito" w:hAnsi="Nunito" w:eastAsia="Nunito" w:cs="Nunito"/>
              </w:rPr>
            </w:rPrChange>
          </w:rPr>
          <w:delText xml:space="preserve"> </w:delText>
        </w:r>
        <w:r w:rsidRPr="002E4822" w:rsidDel="00D17044">
          <w:rPr>
            <w:rFonts w:ascii="Nunito" w:hAnsi="Nunito" w:eastAsia="Nunito" w:cs="Nunito"/>
            <w:i/>
            <w:iCs/>
            <w:color w:val="000000" w:themeColor="text1"/>
            <w:sz w:val="20"/>
            <w:rPrChange w:author="Craig Parker" w:date="2024-08-07T12:23:00Z" w16du:dateUtc="2024-08-07T10:23:00Z" w:id="2025">
              <w:rPr>
                <w:rFonts w:ascii="Nunito" w:hAnsi="Nunito" w:eastAsia="Nunito" w:cs="Nunito"/>
                <w:i/>
                <w:iCs/>
              </w:rPr>
            </w:rPrChange>
          </w:rPr>
          <w:delText xml:space="preserve">Personal information may only be processed if, given the purpose for which it is processed, it is adequate, relevant and not excessive </w:delText>
        </w:r>
        <w:r w:rsidRPr="002E4822" w:rsidDel="00D17044">
          <w:rPr>
            <w:rFonts w:ascii="Nunito" w:hAnsi="Nunito" w:eastAsia="Nunito" w:cs="Nunito"/>
            <w:color w:val="000000" w:themeColor="text1"/>
            <w:sz w:val="20"/>
            <w:rPrChange w:author="Craig Parker" w:date="2024-08-07T12:23:00Z" w16du:dateUtc="2024-08-07T10:23:00Z" w:id="2026">
              <w:rPr>
                <w:rFonts w:ascii="Nunito" w:hAnsi="Nunito" w:eastAsia="Nunito" w:cs="Nunito"/>
              </w:rPr>
            </w:rPrChange>
          </w:rPr>
          <w:delText xml:space="preserve">(POPIA Chapter 3: Section 10 Minimality).  For example, for some research </w:delText>
        </w:r>
      </w:del>
      <w:del w:author="Craig Parker" w:date="2024-07-09T11:33:00Z" w:id="2027">
        <w:r w:rsidRPr="002E4822" w:rsidDel="0E3CF60B" w:rsidR="009511AE">
          <w:rPr>
            <w:rFonts w:ascii="Nunito" w:hAnsi="Nunito" w:eastAsia="Nunito" w:cs="Nunito"/>
            <w:color w:val="000000" w:themeColor="text1"/>
            <w:sz w:val="20"/>
            <w:rPrChange w:author="Craig Parker" w:date="2024-08-07T12:23:00Z" w16du:dateUtc="2024-08-07T10:23:00Z" w:id="2028">
              <w:rPr>
                <w:rFonts w:ascii="Nunito" w:hAnsi="Nunito" w:eastAsia="Nunito" w:cs="Nunito"/>
              </w:rPr>
            </w:rPrChange>
          </w:rPr>
          <w:delText>analysis</w:delText>
        </w:r>
      </w:del>
      <w:del w:author="Craig Parker" w:date="2024-08-07T13:42:00Z" w16du:dateUtc="2024-08-07T11:42:00Z" w:id="2029">
        <w:r w:rsidRPr="002E4822" w:rsidDel="00D17044">
          <w:rPr>
            <w:rFonts w:ascii="Nunito" w:hAnsi="Nunito" w:eastAsia="Nunito" w:cs="Nunito"/>
            <w:color w:val="000000" w:themeColor="text1"/>
            <w:sz w:val="20"/>
            <w:rPrChange w:author="Craig Parker" w:date="2024-08-07T12:23:00Z" w16du:dateUtc="2024-08-07T10:23:00Z" w:id="2030">
              <w:rPr>
                <w:rFonts w:ascii="Nunito" w:hAnsi="Nunito" w:eastAsia="Nunito" w:cs="Nunito"/>
              </w:rPr>
            </w:rPrChange>
          </w:rPr>
          <w:delText xml:space="preserve">, street address level personal information is not required and will be replaced by larger </w:delText>
        </w:r>
      </w:del>
      <w:del w:author="Craig Parker" w:date="2024-08-07T13:41:00Z" w16du:dateUtc="2024-08-07T11:41:00Z" w:id="2031">
        <w:r w:rsidRPr="002E4822" w:rsidDel="00D17044">
          <w:rPr>
            <w:rFonts w:ascii="Nunito" w:hAnsi="Nunito" w:eastAsia="Nunito" w:cs="Nunito"/>
            <w:color w:val="000000" w:themeColor="text1"/>
            <w:sz w:val="20"/>
            <w:rPrChange w:author="Craig Parker" w:date="2024-08-07T12:23:00Z" w16du:dateUtc="2024-08-07T10:23:00Z" w:id="2032">
              <w:rPr>
                <w:rFonts w:ascii="Nunito" w:hAnsi="Nunito" w:eastAsia="Nunito" w:cs="Nunito"/>
              </w:rPr>
            </w:rPrChange>
          </w:rPr>
          <w:delText>area references such as South African census areas</w:delText>
        </w:r>
      </w:del>
      <w:del w:author="Craig Parker" w:date="2024-08-07T13:42:00Z" w16du:dateUtc="2024-08-07T11:42:00Z" w:id="2033">
        <w:r w:rsidRPr="002E4822" w:rsidDel="00D17044">
          <w:rPr>
            <w:rFonts w:ascii="Nunito" w:hAnsi="Nunito" w:eastAsia="Nunito" w:cs="Nunito"/>
            <w:color w:val="000000" w:themeColor="text1"/>
            <w:sz w:val="20"/>
            <w:rPrChange w:author="Craig Parker" w:date="2024-08-07T12:23:00Z" w16du:dateUtc="2024-08-07T10:23:00Z" w:id="2034">
              <w:rPr>
                <w:rFonts w:ascii="Nunito" w:hAnsi="Nunito" w:eastAsia="Nunito" w:cs="Nunito"/>
              </w:rPr>
            </w:rPrChange>
          </w:rPr>
          <w:delText>.</w:delText>
        </w:r>
      </w:del>
      <w:commentRangeEnd w:id="2005"/>
      <w:r w:rsidRPr="002E4822" w:rsidR="009511AE">
        <w:rPr>
          <w:rStyle w:val="CommentReference"/>
          <w:rFonts w:ascii="Nunito" w:hAnsi="Nunito"/>
          <w:color w:val="000000" w:themeColor="text1"/>
          <w:sz w:val="20"/>
          <w:szCs w:val="20"/>
          <w:rPrChange w:author="Craig Parker" w:date="2024-08-07T12:23:00Z" w16du:dateUtc="2024-08-07T10:23:00Z" w:id="2035">
            <w:rPr>
              <w:rStyle w:val="CommentReference"/>
            </w:rPr>
          </w:rPrChange>
        </w:rPr>
        <w:commentReference w:id="2005"/>
      </w:r>
    </w:p>
    <w:p w:rsidRPr="002E4822" w:rsidR="0E3CF60B" w:rsidDel="00D17044" w:rsidRDefault="0E3CF60B" w14:paraId="48C7344B" w14:textId="651CB157">
      <w:pPr>
        <w:rPr>
          <w:del w:author="Craig Parker" w:date="2024-08-07T13:41:00Z" w16du:dateUtc="2024-08-07T11:41:00Z" w:id="2036"/>
          <w:rFonts w:ascii="Nunito" w:hAnsi="Nunito" w:eastAsia="Nunito" w:cs="Nunito"/>
          <w:color w:val="000000" w:themeColor="text1"/>
          <w:sz w:val="20"/>
          <w:rPrChange w:author="Craig Parker" w:date="2024-08-07T13:41:00Z" w16du:dateUtc="2024-08-07T11:41:00Z" w:id="2037">
            <w:rPr>
              <w:del w:author="Craig Parker" w:date="2024-08-07T13:41:00Z" w16du:dateUtc="2024-08-07T11:41:00Z" w:id="2038"/>
              <w:rFonts w:ascii="Nunito" w:hAnsi="Nunito" w:eastAsia="Nunito" w:cs="Nunito"/>
              <w:color w:val="FF0000"/>
            </w:rPr>
          </w:rPrChange>
        </w:rPr>
        <w:pPrChange w:author="Craig Parker" w:date="2024-08-07T13:41:00Z" w16du:dateUtc="2024-08-07T11:41:00Z" w:id="2039">
          <w:pPr>
            <w:pStyle w:val="ListParagraph"/>
            <w:numPr>
              <w:numId w:val="42"/>
            </w:numPr>
            <w:ind w:left="720" w:hanging="360"/>
          </w:pPr>
        </w:pPrChange>
      </w:pPr>
      <w:del w:author="Craig Parker" w:date="2024-08-07T13:41:00Z" w16du:dateUtc="2024-08-07T11:41:00Z" w:id="2040">
        <w:r w:rsidRPr="002E4822" w:rsidDel="00D17044">
          <w:rPr>
            <w:rFonts w:ascii="Nunito" w:hAnsi="Nunito" w:eastAsia="Nunito" w:cs="Nunito"/>
            <w:color w:val="000000" w:themeColor="text1"/>
            <w:sz w:val="20"/>
            <w:rPrChange w:author="Craig Parker" w:date="2024-08-07T13:41:00Z" w16du:dateUtc="2024-08-07T11:41:00Z" w:id="2041">
              <w:rPr>
                <w:rFonts w:ascii="Nunito" w:hAnsi="Nunito" w:eastAsia="Nunito" w:cs="Nunito"/>
                <w:color w:val="FF0000"/>
              </w:rPr>
            </w:rPrChange>
          </w:rPr>
          <w:delText>Data shared for analysis only available after “geographic jittering” not actual addresses</w:delText>
        </w:r>
      </w:del>
    </w:p>
    <w:p w:rsidRPr="002E4822" w:rsidR="0E3CF60B" w:rsidDel="00D17044" w:rsidP="000A3B7B" w:rsidRDefault="0E3CF60B" w14:paraId="70688D99" w14:textId="35A7C300">
      <w:pPr>
        <w:rPr>
          <w:del w:author="Craig Parker" w:date="2024-08-07T13:43:00Z" w16du:dateUtc="2024-08-07T11:43:00Z" w:id="2042"/>
          <w:rFonts w:ascii="Nunito" w:hAnsi="Nunito"/>
          <w:color w:val="000000" w:themeColor="text1"/>
          <w:sz w:val="20"/>
        </w:rPr>
      </w:pPr>
      <w:ins w:author="Sibusisiwe Makhanya" w:date="2024-08-05T08:32:00Z" w:id="2043">
        <w:del w:author="Craig Parker" w:date="2024-08-07T13:41:00Z" w16du:dateUtc="2024-08-07T11:41:00Z" w:id="2044">
          <w:r w:rsidRPr="002E4822" w:rsidDel="00D17044">
            <w:rPr>
              <w:rFonts w:ascii="Nunito" w:hAnsi="Nunito" w:eastAsia="Nunito"/>
              <w:sz w:val="20"/>
              <w:rPrChange w:author="Craig Parker" w:date="2024-08-07T13:41:00Z" w16du:dateUtc="2024-08-07T11:41:00Z" w:id="2045">
                <w:rPr>
                  <w:rFonts w:ascii="Nunito" w:hAnsi="Nunito" w:eastAsia="Nunito" w:cs="Nunito"/>
                  <w:color w:val="FF0000"/>
                </w:rPr>
              </w:rPrChange>
            </w:rPr>
            <w:delText>Move the bottom "de-identification</w:delText>
          </w:r>
        </w:del>
      </w:ins>
      <w:ins w:author="Sibusisiwe Makhanya" w:date="2024-08-05T08:33:00Z" w:id="2046">
        <w:del w:author="Craig Parker" w:date="2024-08-07T13:41:00Z" w16du:dateUtc="2024-08-07T11:41:00Z" w:id="2047">
          <w:r w:rsidRPr="002E4822" w:rsidDel="00D17044">
            <w:rPr>
              <w:rFonts w:ascii="Nunito" w:hAnsi="Nunito" w:eastAsia="Nunito"/>
              <w:sz w:val="20"/>
              <w:rPrChange w:author="Craig Parker" w:date="2024-08-07T13:41:00Z" w16du:dateUtc="2024-08-07T11:41:00Z" w:id="2048">
                <w:rPr>
                  <w:rFonts w:ascii="Nunito" w:hAnsi="Nunito" w:eastAsia="Nunito" w:cs="Nunito"/>
                  <w:color w:val="FF0000"/>
                </w:rPr>
              </w:rPrChange>
            </w:rPr>
            <w:delText>" to here!</w:delText>
          </w:r>
        </w:del>
      </w:ins>
    </w:p>
    <w:p w:rsidRPr="002E4822" w:rsidR="009557F9" w:rsidP="000A3B7B" w:rsidRDefault="009557F9" w14:paraId="049574A0" w14:textId="4897F767">
      <w:pPr>
        <w:rPr>
          <w:rFonts w:ascii="Nunito" w:hAnsi="Nunito"/>
          <w:sz w:val="20"/>
        </w:rPr>
      </w:pPr>
      <w:bookmarkStart w:name="_Toc173777785" w:id="2049"/>
      <w:del w:author="Craig Parker" w:date="2024-08-05T19:06:00Z" w:id="2050">
        <w:r w:rsidRPr="002E4822" w:rsidDel="00807103">
          <w:rPr>
            <w:rFonts w:ascii="Nunito" w:hAnsi="Nunito"/>
            <w:sz w:val="20"/>
          </w:rPr>
          <w:delText>Reworded below</w:delText>
        </w:r>
      </w:del>
      <w:del w:author="Craig Parker" w:date="2024-08-07T15:16:00Z" w16du:dateUtc="2024-08-07T13:16:00Z" w:id="2051">
        <w:r w:rsidRPr="002E4822" w:rsidDel="00494AE0">
          <w:rPr>
            <w:rFonts w:ascii="Nunito" w:hAnsi="Nunito"/>
            <w:sz w:val="20"/>
          </w:rPr>
          <w:delText xml:space="preserve"> </w:delText>
        </w:r>
      </w:del>
      <w:bookmarkStart w:name="_Toc173777786" w:id="2052"/>
      <w:bookmarkEnd w:id="2052"/>
    </w:p>
    <w:p w:rsidRPr="002E4822" w:rsidR="000A3B7B" w:rsidRDefault="000A3B7B" w14:paraId="21C00C17" w14:textId="77777777">
      <w:pPr>
        <w:rPr>
          <w:del w:author="Craig Parker" w:date="2024-07-31T13:39:00Z" w:id="2053"/>
          <w:rFonts w:ascii="Nunito" w:hAnsi="Nunito"/>
          <w:sz w:val="20"/>
        </w:rPr>
        <w:pPrChange w:author="Craig Parker" w:date="2024-08-07T15:17:00Z" w16du:dateUtc="2024-08-07T13:17:00Z" w:id="2054">
          <w:pPr>
            <w:numPr>
              <w:numId w:val="12"/>
            </w:numPr>
            <w:ind w:left="720" w:hanging="360"/>
          </w:pPr>
        </w:pPrChange>
      </w:pPr>
    </w:p>
    <w:p w:rsidRPr="002E4822" w:rsidR="009557F9" w:rsidDel="00C41A39" w:rsidRDefault="009557F9" w14:paraId="74A7CB61" w14:textId="77777777">
      <w:pPr>
        <w:pStyle w:val="Heading3"/>
        <w:rPr>
          <w:del w:author="Craig Parker" w:date="2024-07-31T13:38:00Z" w:id="2055"/>
          <w:rFonts w:ascii="Nunito" w:hAnsi="Nunito"/>
          <w:sz w:val="20"/>
          <w:rPrChange w:author="Craig Parker" w:date="2024-08-07T15:17:00Z" w16du:dateUtc="2024-08-07T13:17:00Z" w:id="2056">
            <w:rPr>
              <w:del w:author="Craig Parker" w:date="2024-07-31T13:38:00Z" w:id="2057"/>
              <w:rFonts w:eastAsia="Nunito"/>
            </w:rPr>
          </w:rPrChange>
        </w:rPr>
        <w:pPrChange w:author="Craig Parker" w:date="2024-08-07T15:17:00Z" w16du:dateUtc="2024-08-07T13:17:00Z" w:id="2058">
          <w:pPr/>
        </w:pPrChange>
      </w:pPr>
      <w:del w:author="Craig Parker" w:date="2024-07-31T13:39:00Z" w:id="2059">
        <w:r w:rsidRPr="002E4822" w:rsidDel="00C41A39">
          <w:rPr>
            <w:rFonts w:ascii="Nunito" w:hAnsi="Nunito"/>
            <w:sz w:val="20"/>
            <w:rPrChange w:author="Craig Parker" w:date="2024-08-07T15:17:00Z" w16du:dateUtc="2024-08-07T13:17:00Z" w:id="2060">
              <w:rPr>
                <w:rFonts w:eastAsia="Nunito"/>
              </w:rPr>
            </w:rPrChange>
          </w:rPr>
          <w:delText xml:space="preserve">Codebook remapping involves translating variables </w:delText>
        </w:r>
      </w:del>
      <w:del w:author="Craig Parker" w:date="2024-07-09T11:33:00Z" w:id="2061">
        <w:r w:rsidRPr="002E4822" w:rsidDel="00D9119A">
          <w:rPr>
            <w:rFonts w:ascii="Nunito" w:hAnsi="Nunito"/>
            <w:sz w:val="20"/>
            <w:rPrChange w:author="Craig Parker" w:date="2024-08-07T15:17:00Z" w16du:dateUtc="2024-08-07T13:17:00Z" w:id="2062">
              <w:rPr>
                <w:rFonts w:eastAsia="Nunito"/>
              </w:rPr>
            </w:rPrChange>
          </w:rPr>
          <w:delText>in order to</w:delText>
        </w:r>
      </w:del>
      <w:del w:author="Craig Parker" w:date="2024-07-31T13:39:00Z" w:id="2063">
        <w:r w:rsidRPr="002E4822" w:rsidDel="00C41A39">
          <w:rPr>
            <w:rFonts w:ascii="Nunito" w:hAnsi="Nunito"/>
            <w:sz w:val="20"/>
            <w:rPrChange w:author="Craig Parker" w:date="2024-08-07T15:17:00Z" w16du:dateUtc="2024-08-07T13:17:00Z" w:id="2064">
              <w:rPr>
                <w:rFonts w:eastAsia="Nunito"/>
              </w:rPr>
            </w:rPrChange>
          </w:rPr>
          <w:delText xml:space="preserve"> align with a common codebook.  Each RP and potentially </w:delText>
        </w:r>
      </w:del>
      <w:del w:author="Craig Parker" w:date="2024-07-09T11:34:00Z" w:id="2065">
        <w:r w:rsidRPr="002E4822" w:rsidDel="00D9119A">
          <w:rPr>
            <w:rFonts w:ascii="Nunito" w:hAnsi="Nunito"/>
            <w:sz w:val="20"/>
            <w:rPrChange w:author="Craig Parker" w:date="2024-08-07T15:17:00Z" w16du:dateUtc="2024-08-07T13:17:00Z" w:id="2066">
              <w:rPr>
                <w:rFonts w:eastAsia="Nunito"/>
              </w:rPr>
            </w:rPrChange>
          </w:rPr>
          <w:delText xml:space="preserve">also </w:delText>
        </w:r>
      </w:del>
      <w:del w:author="Craig Parker" w:date="2024-07-31T13:39:00Z" w:id="2067">
        <w:r w:rsidRPr="002E4822" w:rsidDel="00C41A39">
          <w:rPr>
            <w:rFonts w:ascii="Nunito" w:hAnsi="Nunito"/>
            <w:sz w:val="20"/>
            <w:rPrChange w:author="Craig Parker" w:date="2024-08-07T15:17:00Z" w16du:dateUtc="2024-08-07T13:17:00Z" w:id="2068">
              <w:rPr>
                <w:rFonts w:eastAsia="Nunito"/>
              </w:rPr>
            </w:rPrChange>
          </w:rPr>
          <w:delText xml:space="preserve">specific analyses within each RP, will develop common codebooks defining the required health, socio-economic, other environmental, and climate variables.   Each source dataset will </w:delText>
        </w:r>
      </w:del>
      <w:del w:author="Craig Parker" w:date="2024-07-09T11:34:00Z" w:id="2069">
        <w:r w:rsidRPr="002E4822" w:rsidDel="00D9119A">
          <w:rPr>
            <w:rFonts w:ascii="Nunito" w:hAnsi="Nunito"/>
            <w:sz w:val="20"/>
            <w:rPrChange w:author="Craig Parker" w:date="2024-08-07T15:17:00Z" w16du:dateUtc="2024-08-07T13:17:00Z" w:id="2070">
              <w:rPr>
                <w:rFonts w:eastAsia="Nunito"/>
              </w:rPr>
            </w:rPrChange>
          </w:rPr>
          <w:delText xml:space="preserve">require </w:delText>
        </w:r>
      </w:del>
      <w:del w:author="Craig Parker" w:date="2024-07-31T13:39:00Z" w:id="2071">
        <w:r w:rsidRPr="002E4822" w:rsidDel="00C41A39">
          <w:rPr>
            <w:rFonts w:ascii="Nunito" w:hAnsi="Nunito"/>
            <w:sz w:val="20"/>
            <w:rPrChange w:author="Craig Parker" w:date="2024-08-07T15:17:00Z" w16du:dateUtc="2024-08-07T13:17:00Z" w:id="2072">
              <w:rPr>
                <w:rFonts w:eastAsia="Nunito"/>
              </w:rPr>
            </w:rPrChange>
          </w:rPr>
          <w:delText xml:space="preserve">a map that defines how variables are translated from source to the </w:delText>
        </w:r>
      </w:del>
      <w:del w:author="Craig Parker" w:date="2024-07-09T11:34:00Z" w:id="2073">
        <w:r w:rsidRPr="002E4822" w:rsidDel="00D9119A">
          <w:rPr>
            <w:rFonts w:ascii="Nunito" w:hAnsi="Nunito"/>
            <w:sz w:val="20"/>
            <w:rPrChange w:author="Craig Parker" w:date="2024-08-07T15:17:00Z" w16du:dateUtc="2024-08-07T13:17:00Z" w:id="2074">
              <w:rPr>
                <w:rFonts w:eastAsia="Nunito"/>
              </w:rPr>
            </w:rPrChange>
          </w:rPr>
          <w:delText xml:space="preserve">harmonized </w:delText>
        </w:r>
      </w:del>
      <w:del w:author="Craig Parker" w:date="2024-07-31T13:39:00Z" w:id="2075">
        <w:r w:rsidRPr="002E4822" w:rsidDel="00C41A39">
          <w:rPr>
            <w:rFonts w:ascii="Nunito" w:hAnsi="Nunito"/>
            <w:sz w:val="20"/>
            <w:rPrChange w:author="Craig Parker" w:date="2024-08-07T15:17:00Z" w16du:dateUtc="2024-08-07T13:17:00Z" w:id="2076">
              <w:rPr>
                <w:rFonts w:eastAsia="Nunito"/>
              </w:rPr>
            </w:rPrChange>
          </w:rPr>
          <w:delText>common dataset.  For example, pre-term delivery might be translated from the number of days</w:delText>
        </w:r>
      </w:del>
      <w:del w:author="Craig Parker" w:date="2024-07-09T11:34:00Z" w:id="2077">
        <w:r w:rsidRPr="002E4822" w:rsidDel="00D9119A">
          <w:rPr>
            <w:rFonts w:ascii="Nunito" w:hAnsi="Nunito"/>
            <w:sz w:val="20"/>
            <w:rPrChange w:author="Craig Parker" w:date="2024-08-07T15:17:00Z" w16du:dateUtc="2024-08-07T13:17:00Z" w:id="2078">
              <w:rPr>
                <w:rFonts w:eastAsia="Nunito"/>
              </w:rPr>
            </w:rPrChange>
          </w:rPr>
          <w:delText>,</w:delText>
        </w:r>
      </w:del>
      <w:del w:author="Craig Parker" w:date="2024-07-31T13:39:00Z" w:id="2079">
        <w:r w:rsidRPr="002E4822" w:rsidDel="00C41A39">
          <w:rPr>
            <w:rFonts w:ascii="Nunito" w:hAnsi="Nunito"/>
            <w:sz w:val="20"/>
            <w:rPrChange w:author="Craig Parker" w:date="2024-08-07T15:17:00Z" w16du:dateUtc="2024-08-07T13:17:00Z" w:id="2080">
              <w:rPr>
                <w:rFonts w:eastAsia="Nunito"/>
              </w:rPr>
            </w:rPrChange>
          </w:rPr>
          <w:delText xml:space="preserve"> to a categorical variable.  Clinic names might be translated into administrative area i</w:delText>
        </w:r>
      </w:del>
      <w:del w:author="Craig Parker" w:date="2024-07-31T13:38:00Z" w:id="2081">
        <w:r w:rsidRPr="002E4822" w:rsidDel="00C41A39">
          <w:rPr>
            <w:rFonts w:ascii="Nunito" w:hAnsi="Nunito"/>
            <w:sz w:val="20"/>
            <w:rPrChange w:author="Craig Parker" w:date="2024-08-07T15:17:00Z" w16du:dateUtc="2024-08-07T13:17:00Z" w:id="2082">
              <w:rPr>
                <w:rFonts w:eastAsia="Nunito"/>
              </w:rPr>
            </w:rPrChange>
          </w:rPr>
          <w:delText>dentifiers.</w:delText>
        </w:r>
        <w:bookmarkStart w:name="_Toc173777787" w:id="2083"/>
        <w:bookmarkEnd w:id="2083"/>
      </w:del>
    </w:p>
    <w:p w:rsidRPr="002E4822" w:rsidR="009557F9" w:rsidDel="00C41A39" w:rsidRDefault="009557F9" w14:paraId="64323D59" w14:textId="77777777">
      <w:pPr>
        <w:pStyle w:val="Heading3"/>
        <w:rPr>
          <w:del w:author="Craig Parker" w:date="2024-07-31T13:38:00Z" w:id="2084"/>
          <w:rFonts w:ascii="Nunito" w:hAnsi="Nunito"/>
          <w:sz w:val="20"/>
        </w:rPr>
        <w:pPrChange w:author="Craig Parker" w:date="2024-08-07T15:17:00Z" w16du:dateUtc="2024-08-07T13:17:00Z" w:id="2085">
          <w:pPr/>
        </w:pPrChange>
      </w:pPr>
      <w:bookmarkStart w:name="_Toc173777788" w:id="2086"/>
      <w:bookmarkEnd w:id="2086"/>
    </w:p>
    <w:p w:rsidRPr="002E4822" w:rsidR="009557F9" w:rsidDel="00C41A39" w:rsidRDefault="009557F9" w14:paraId="76687BEF" w14:textId="77777777">
      <w:pPr>
        <w:pStyle w:val="Heading3"/>
        <w:rPr>
          <w:del w:author="Craig Parker" w:date="2024-07-31T13:38:00Z" w:id="2087"/>
          <w:rFonts w:ascii="Nunito" w:hAnsi="Nunito"/>
          <w:sz w:val="20"/>
        </w:rPr>
        <w:pPrChange w:author="Craig Parker" w:date="2024-08-07T15:17:00Z" w16du:dateUtc="2024-08-07T13:17:00Z" w:id="2088">
          <w:pPr/>
        </w:pPrChange>
      </w:pPr>
      <w:del w:author="Craig Parker" w:date="2024-07-31T13:38:00Z" w:id="2089">
        <w:r w:rsidRPr="002E4822" w:rsidDel="00C41A39">
          <w:rPr>
            <w:rFonts w:ascii="Nunito" w:hAnsi="Nunito"/>
            <w:sz w:val="20"/>
            <w:szCs w:val="20"/>
          </w:rPr>
          <w:delText xml:space="preserve">Similar to health data </w:delText>
        </w:r>
      </w:del>
      <w:del w:author="Craig Parker" w:date="2024-07-09T11:34:00Z" w:id="2090">
        <w:r w:rsidRPr="002E4822" w:rsidDel="00D9119A">
          <w:rPr>
            <w:rFonts w:ascii="Nunito" w:hAnsi="Nunito"/>
            <w:sz w:val="20"/>
            <w:szCs w:val="20"/>
          </w:rPr>
          <w:delText>harmonization</w:delText>
        </w:r>
      </w:del>
      <w:del w:author="Craig Parker" w:date="2024-07-31T13:38:00Z" w:id="2091">
        <w:r w:rsidRPr="002E4822" w:rsidDel="00C41A39">
          <w:rPr>
            <w:rFonts w:ascii="Nunito" w:hAnsi="Nunito"/>
            <w:sz w:val="20"/>
            <w:szCs w:val="20"/>
          </w:rPr>
          <w:delText xml:space="preserve">, climate and environmental datasets will be conformed to a common standard through a separate </w:delText>
        </w:r>
      </w:del>
      <w:del w:author="Craig Parker" w:date="2024-07-09T11:34:00Z" w:id="2092">
        <w:r w:rsidRPr="002E4822" w:rsidDel="00D9119A">
          <w:rPr>
            <w:rFonts w:ascii="Nunito" w:hAnsi="Nunito"/>
            <w:sz w:val="20"/>
            <w:szCs w:val="20"/>
          </w:rPr>
          <w:delText xml:space="preserve">harmonization </w:delText>
        </w:r>
      </w:del>
      <w:del w:author="Craig Parker" w:date="2024-07-31T13:38:00Z" w:id="2093">
        <w:r w:rsidRPr="002E4822" w:rsidDel="00C41A39">
          <w:rPr>
            <w:rFonts w:ascii="Nunito" w:hAnsi="Nunito"/>
            <w:sz w:val="20"/>
            <w:szCs w:val="20"/>
          </w:rPr>
          <w:delText xml:space="preserve">process.  Environmental data (climate data, remote sensing data, socio-economic mapping data) will be </w:delText>
        </w:r>
      </w:del>
      <w:del w:author="Craig Parker" w:date="2024-07-09T11:34:00Z" w:id="2094">
        <w:r w:rsidRPr="002E4822" w:rsidDel="00D9119A">
          <w:rPr>
            <w:rFonts w:ascii="Nunito" w:hAnsi="Nunito"/>
            <w:sz w:val="20"/>
            <w:szCs w:val="20"/>
          </w:rPr>
          <w:delText xml:space="preserve">homogenized </w:delText>
        </w:r>
      </w:del>
      <w:del w:author="Craig Parker" w:date="2024-07-31T13:38:00Z" w:id="2095">
        <w:r w:rsidRPr="002E4822" w:rsidDel="00C41A39">
          <w:rPr>
            <w:rFonts w:ascii="Nunito" w:hAnsi="Nunito"/>
            <w:sz w:val="20"/>
            <w:szCs w:val="20"/>
          </w:rPr>
          <w:delText>to align with existing meta-data and storage standards (CF conventions and OGC standards) as documented on the Gitlab Wiki</w:delText>
        </w:r>
        <w:bookmarkStart w:name="_Toc173777789" w:id="2096"/>
        <w:bookmarkEnd w:id="2096"/>
      </w:del>
    </w:p>
    <w:p w:rsidRPr="002E4822" w:rsidR="009557F9" w:rsidDel="00C41A39" w:rsidRDefault="009557F9" w14:paraId="216782A7" w14:textId="77777777">
      <w:pPr>
        <w:pStyle w:val="Heading3"/>
        <w:rPr>
          <w:del w:author="Craig Parker" w:date="2024-07-31T13:38:00Z" w:id="2097"/>
          <w:rFonts w:ascii="Nunito" w:hAnsi="Nunito"/>
          <w:sz w:val="20"/>
        </w:rPr>
        <w:pPrChange w:author="Craig Parker" w:date="2024-08-07T15:17:00Z" w16du:dateUtc="2024-08-07T13:17:00Z" w:id="2098">
          <w:pPr/>
        </w:pPrChange>
      </w:pPr>
      <w:bookmarkStart w:name="_Toc173777790" w:id="2099"/>
      <w:bookmarkEnd w:id="2099"/>
    </w:p>
    <w:p w:rsidRPr="002E4822" w:rsidR="009557F9" w:rsidDel="00807103" w:rsidRDefault="009557F9" w14:paraId="1B0BF9D7" w14:textId="77777777">
      <w:pPr>
        <w:pStyle w:val="Heading3"/>
        <w:rPr>
          <w:ins w:author="Sibusisiwe Makhanya" w:date="2024-08-05T08:37:00Z" w:id="2100"/>
          <w:del w:author="Craig Parker" w:date="2024-08-05T19:07:00Z" w:id="2101"/>
          <w:rFonts w:ascii="Nunito" w:hAnsi="Nunito"/>
        </w:rPr>
        <w:pPrChange w:author="Craig Parker" w:date="2024-08-07T15:17:00Z" w16du:dateUtc="2024-08-07T13:17:00Z" w:id="2102">
          <w:pPr>
            <w:pStyle w:val="Heading2"/>
            <w:numPr>
              <w:ilvl w:val="1"/>
              <w:numId w:val="43"/>
            </w:numPr>
            <w:ind w:left="720" w:hanging="360"/>
          </w:pPr>
        </w:pPrChange>
      </w:pPr>
      <w:del w:author="Craig Parker" w:date="2024-07-31T13:38:00Z" w:id="2103">
        <w:r w:rsidRPr="002E4822" w:rsidDel="00C41A39">
          <w:rPr>
            <w:rFonts w:ascii="Nunito" w:hAnsi="Nunito"/>
            <w:sz w:val="20"/>
            <w:szCs w:val="20"/>
          </w:rPr>
          <w:delText xml:space="preserve">The result of the codebook remapping will enable </w:delText>
        </w:r>
      </w:del>
      <w:del w:author="Craig Parker" w:date="2024-07-31T13:28:00Z" w:id="2104">
        <w:r w:rsidRPr="002E4822" w:rsidDel="007D71BD">
          <w:rPr>
            <w:rFonts w:ascii="Nunito" w:hAnsi="Nunito"/>
            <w:sz w:val="20"/>
            <w:szCs w:val="20"/>
          </w:rPr>
          <w:delText>multiple datasets to be combined</w:delText>
        </w:r>
      </w:del>
      <w:del w:author="Craig Parker" w:date="2024-07-31T13:38:00Z" w:id="2105">
        <w:r w:rsidRPr="002E4822" w:rsidDel="00C41A39">
          <w:rPr>
            <w:rFonts w:ascii="Nunito" w:hAnsi="Nunito"/>
            <w:sz w:val="20"/>
            <w:szCs w:val="20"/>
          </w:rPr>
          <w:delText xml:space="preserve"> into one harmonized dataset</w:delText>
        </w:r>
      </w:del>
      <w:del w:author="Craig Parker" w:date="2024-07-09T11:34:00Z" w:id="2106">
        <w:r w:rsidRPr="002E4822" w:rsidDel="00D9119A">
          <w:rPr>
            <w:rFonts w:ascii="Nunito" w:hAnsi="Nunito"/>
            <w:sz w:val="20"/>
            <w:szCs w:val="20"/>
          </w:rPr>
          <w:delText xml:space="preserve"> including relevant ancillary variables (environmental, climate etc.)</w:delText>
        </w:r>
      </w:del>
      <w:ins w:author="Peter Marsh" w:date="2024-08-05T08:35:00Z" w:id="2107">
        <w:del w:author="Craig Parker" w:date="2024-08-05T19:07:00Z" w:id="2108">
          <w:r w:rsidRPr="002E4822" w:rsidDel="00807103">
            <w:rPr>
              <w:rFonts w:ascii="Nunito" w:hAnsi="Nunito"/>
              <w:sz w:val="20"/>
              <w:szCs w:val="20"/>
            </w:rPr>
            <w:delText xml:space="preserve">standard data formats. </w:delText>
          </w:r>
        </w:del>
      </w:ins>
      <w:bookmarkStart w:name="_Toc173777791" w:id="2109"/>
      <w:bookmarkEnd w:id="2109"/>
    </w:p>
    <w:p w:rsidRPr="002E4822" w:rsidR="009557F9" w:rsidDel="00807103" w:rsidRDefault="009557F9" w14:paraId="357C7749" w14:textId="77777777">
      <w:pPr>
        <w:pStyle w:val="Heading3"/>
        <w:rPr>
          <w:ins w:author="Sibusisiwe Makhanya" w:date="2024-08-05T08:38:00Z" w:id="2110"/>
          <w:del w:author="Craig Parker" w:date="2024-08-05T19:07:00Z" w:id="2111"/>
          <w:rFonts w:ascii="Nunito" w:hAnsi="Nunito"/>
        </w:rPr>
        <w:pPrChange w:author="Craig Parker" w:date="2024-08-07T15:17:00Z" w16du:dateUtc="2024-08-07T13:17:00Z" w:id="2112">
          <w:pPr>
            <w:pStyle w:val="Heading2"/>
            <w:numPr>
              <w:ilvl w:val="1"/>
              <w:numId w:val="43"/>
            </w:numPr>
            <w:ind w:left="720" w:hanging="360"/>
          </w:pPr>
        </w:pPrChange>
      </w:pPr>
      <w:ins w:author="Peter Marsh" w:date="2024-08-05T08:36:00Z" w:id="2113">
        <w:del w:author="Craig Parker" w:date="2024-08-05T19:07:00Z" w:id="2114">
          <w:r w:rsidRPr="002E4822" w:rsidDel="00807103">
            <w:rPr>
              <w:rFonts w:ascii="Nunito" w:hAnsi="Nunito"/>
              <w:sz w:val="20"/>
              <w:szCs w:val="20"/>
            </w:rPr>
            <w:delText xml:space="preserve">Harmonisation </w:delText>
          </w:r>
        </w:del>
      </w:ins>
      <w:bookmarkStart w:name="_Toc173777792" w:id="2115"/>
      <w:bookmarkEnd w:id="2115"/>
    </w:p>
    <w:p w:rsidRPr="002E4822" w:rsidR="009557F9" w:rsidDel="00807103" w:rsidRDefault="009557F9" w14:paraId="02F8FE9E" w14:textId="77777777">
      <w:pPr>
        <w:pStyle w:val="Heading3"/>
        <w:rPr>
          <w:ins w:author="Sibusisiwe Makhanya" w:date="2024-08-05T08:38:00Z" w:id="2116"/>
          <w:del w:author="Craig Parker" w:date="2024-08-05T19:07:00Z" w:id="2117"/>
          <w:rFonts w:ascii="Nunito" w:hAnsi="Nunito"/>
          <w:sz w:val="20"/>
        </w:rPr>
        <w:pPrChange w:author="Craig Parker" w:date="2024-08-07T15:17:00Z" w16du:dateUtc="2024-08-07T13:17:00Z" w:id="2118">
          <w:pPr>
            <w:numPr>
              <w:numId w:val="34"/>
            </w:numPr>
            <w:tabs>
              <w:tab w:val="num" w:pos="720"/>
            </w:tabs>
            <w:ind w:left="720" w:hanging="360"/>
          </w:pPr>
        </w:pPrChange>
      </w:pPr>
      <w:bookmarkStart w:name="_Toc173777793" w:id="2119"/>
      <w:bookmarkEnd w:id="2119"/>
    </w:p>
    <w:p w:rsidRPr="002E4822" w:rsidR="009557F9" w:rsidDel="00807103" w:rsidRDefault="009557F9" w14:paraId="254CB7BC" w14:textId="77777777">
      <w:pPr>
        <w:pStyle w:val="Heading3"/>
        <w:rPr>
          <w:del w:author="Craig Parker" w:date="2024-08-05T19:07:00Z" w:id="2120"/>
          <w:rFonts w:ascii="Nunito" w:hAnsi="Nunito"/>
        </w:rPr>
        <w:pPrChange w:author="Craig Parker" w:date="2024-08-07T15:17:00Z" w16du:dateUtc="2024-08-07T13:17:00Z" w:id="2121">
          <w:pPr>
            <w:pStyle w:val="Heading2"/>
            <w:numPr>
              <w:ilvl w:val="1"/>
              <w:numId w:val="43"/>
            </w:numPr>
            <w:ind w:left="720" w:hanging="360"/>
          </w:pPr>
        </w:pPrChange>
      </w:pPr>
      <w:ins w:author="Sibusisiwe Makhanya" w:date="2024-08-05T08:38:00Z" w:id="2122">
        <w:del w:author="Craig Parker" w:date="2024-08-05T19:07:00Z" w:id="2123">
          <w:r w:rsidRPr="002E4822" w:rsidDel="00807103">
            <w:rPr>
              <w:rFonts w:ascii="Nunito" w:hAnsi="Nunito"/>
              <w:sz w:val="20"/>
              <w:szCs w:val="20"/>
            </w:rPr>
            <w:delText>**** Geocoding ****</w:delText>
          </w:r>
        </w:del>
      </w:ins>
      <w:bookmarkStart w:name="_Toc173777794" w:id="2124"/>
      <w:bookmarkEnd w:id="2124"/>
    </w:p>
    <w:p w:rsidRPr="002E4822" w:rsidR="009557F9" w:rsidDel="00807103" w:rsidRDefault="009557F9" w14:paraId="0B3173F4" w14:textId="77777777">
      <w:pPr>
        <w:pStyle w:val="Heading3"/>
        <w:rPr>
          <w:del w:author="Craig Parker" w:date="2024-08-05T19:07:00Z" w:id="2125"/>
          <w:rFonts w:ascii="Nunito" w:hAnsi="Nunito"/>
        </w:rPr>
        <w:pPrChange w:author="Craig Parker" w:date="2024-08-07T15:17:00Z" w16du:dateUtc="2024-08-07T13:17:00Z" w:id="2126">
          <w:pPr>
            <w:pStyle w:val="Heading2"/>
            <w:numPr>
              <w:ilvl w:val="1"/>
              <w:numId w:val="43"/>
            </w:numPr>
            <w:ind w:left="720" w:hanging="360"/>
          </w:pPr>
        </w:pPrChange>
      </w:pPr>
      <w:bookmarkStart w:name="_Toc173777795" w:id="2127"/>
      <w:bookmarkEnd w:id="2127"/>
    </w:p>
    <w:p w:rsidRPr="002E4822" w:rsidR="009557F9" w:rsidDel="00807103" w:rsidRDefault="009557F9" w14:paraId="033A1B28" w14:textId="77777777">
      <w:pPr>
        <w:pStyle w:val="Heading3"/>
        <w:rPr>
          <w:del w:author="Craig Parker" w:date="2024-08-05T19:07:00Z" w:id="2128"/>
          <w:rFonts w:ascii="Nunito" w:hAnsi="Nunito"/>
        </w:rPr>
        <w:pPrChange w:author="Craig Parker" w:date="2024-08-07T15:17:00Z" w16du:dateUtc="2024-08-07T13:17:00Z" w:id="2129">
          <w:pPr>
            <w:pStyle w:val="Heading2"/>
            <w:numPr>
              <w:ilvl w:val="1"/>
              <w:numId w:val="43"/>
            </w:numPr>
            <w:ind w:left="720" w:hanging="360"/>
          </w:pPr>
        </w:pPrChange>
      </w:pPr>
      <w:del w:author="Craig Parker" w:date="2024-08-05T19:07:00Z" w:id="2130">
        <w:r w:rsidRPr="002E4822" w:rsidDel="00807103">
          <w:rPr>
            <w:rFonts w:ascii="Nunito" w:hAnsi="Nunito"/>
            <w:sz w:val="20"/>
            <w:szCs w:val="20"/>
          </w:rPr>
          <w:delText>Geocoding is the process of converting a textual address or location description into geographic coordinates (latitude and longitude) that can be used for mapping, spatial analysis, and location-based services. It involves the following steps.</w:delText>
        </w:r>
        <w:bookmarkStart w:name="_Toc173777796" w:id="2131"/>
        <w:bookmarkEnd w:id="2131"/>
      </w:del>
    </w:p>
    <w:p w:rsidRPr="002E4822" w:rsidR="009557F9" w:rsidDel="00807103" w:rsidRDefault="009557F9" w14:paraId="673073E4" w14:textId="77777777">
      <w:pPr>
        <w:pStyle w:val="Heading3"/>
        <w:rPr>
          <w:del w:author="Craig Parker" w:date="2024-08-05T19:07:00Z" w:id="2132"/>
          <w:rFonts w:ascii="Nunito" w:hAnsi="Nunito"/>
        </w:rPr>
        <w:pPrChange w:author="Craig Parker" w:date="2024-08-07T15:17:00Z" w16du:dateUtc="2024-08-07T13:17:00Z" w:id="2133">
          <w:pPr>
            <w:pStyle w:val="Heading2"/>
            <w:numPr>
              <w:ilvl w:val="1"/>
              <w:numId w:val="43"/>
            </w:numPr>
            <w:ind w:left="720" w:hanging="360"/>
          </w:pPr>
        </w:pPrChange>
      </w:pPr>
      <w:del w:author="Craig Parker" w:date="2024-08-05T19:07:00Z" w:id="2134">
        <w:r w:rsidRPr="002E4822" w:rsidDel="00807103">
          <w:rPr>
            <w:rFonts w:ascii="Nunito" w:hAnsi="Nunito"/>
            <w:sz w:val="20"/>
            <w:szCs w:val="20"/>
          </w:rPr>
          <w:delText>Location name or address standardization: This involves cleaning and formatting the location names and or addresses eg, speeling checks, removing unnecessary text, standardizing the language center / centre.</w:delText>
        </w:r>
        <w:bookmarkStart w:name="_Toc173777797" w:id="2135"/>
        <w:bookmarkEnd w:id="2135"/>
      </w:del>
    </w:p>
    <w:p w:rsidRPr="002E4822" w:rsidR="009557F9" w:rsidDel="00807103" w:rsidRDefault="009557F9" w14:paraId="48DAF208" w14:textId="77777777">
      <w:pPr>
        <w:pStyle w:val="Heading3"/>
        <w:rPr>
          <w:del w:author="Craig Parker" w:date="2024-08-05T19:07:00Z" w:id="2136"/>
          <w:rFonts w:ascii="Nunito" w:hAnsi="Nunito"/>
        </w:rPr>
        <w:pPrChange w:author="Craig Parker" w:date="2024-08-07T15:17:00Z" w16du:dateUtc="2024-08-07T13:17:00Z" w:id="2137">
          <w:pPr>
            <w:pStyle w:val="Heading2"/>
            <w:numPr>
              <w:ilvl w:val="1"/>
              <w:numId w:val="43"/>
            </w:numPr>
            <w:ind w:left="720" w:hanging="360"/>
          </w:pPr>
        </w:pPrChange>
      </w:pPr>
      <w:del w:author="Craig Parker" w:date="2024-08-05T19:07:00Z" w:id="2138">
        <w:r w:rsidRPr="002E4822" w:rsidDel="00807103">
          <w:rPr>
            <w:rFonts w:ascii="Nunito" w:hAnsi="Nunito"/>
            <w:sz w:val="20"/>
            <w:szCs w:val="20"/>
          </w:rPr>
          <w:delText>Geocoding Lookup: Using geocoding services or API's (Google Maps Geocoding API, OpenStreetMap) to match the location name or address to specific geographic location.</w:delText>
        </w:r>
        <w:bookmarkStart w:name="_Toc173777798" w:id="2139"/>
        <w:bookmarkEnd w:id="2139"/>
      </w:del>
    </w:p>
    <w:p w:rsidRPr="002E4822" w:rsidR="009557F9" w:rsidDel="00807103" w:rsidRDefault="009557F9" w14:paraId="12840596" w14:textId="77777777">
      <w:pPr>
        <w:pStyle w:val="Heading3"/>
        <w:rPr>
          <w:del w:author="Craig Parker" w:date="2024-08-05T19:07:00Z" w:id="2140"/>
          <w:rFonts w:ascii="Nunito" w:hAnsi="Nunito"/>
        </w:rPr>
        <w:pPrChange w:author="Craig Parker" w:date="2024-08-07T15:17:00Z" w16du:dateUtc="2024-08-07T13:17:00Z" w:id="2141">
          <w:pPr>
            <w:pStyle w:val="Heading2"/>
            <w:numPr>
              <w:ilvl w:val="1"/>
              <w:numId w:val="43"/>
            </w:numPr>
            <w:ind w:left="720" w:hanging="360"/>
          </w:pPr>
        </w:pPrChange>
      </w:pPr>
      <w:del w:author="Craig Parker" w:date="2024-08-05T19:07:00Z" w:id="2142">
        <w:r w:rsidRPr="002E4822" w:rsidDel="00807103">
          <w:rPr>
            <w:rFonts w:ascii="Nunito" w:hAnsi="Nunito"/>
            <w:sz w:val="20"/>
            <w:szCs w:val="20"/>
          </w:rPr>
          <w:delText>Spatial reference: associating the geocoded coordinates with the original address.</w:delText>
        </w:r>
        <w:bookmarkStart w:name="_Toc173777799" w:id="2143"/>
        <w:bookmarkEnd w:id="2143"/>
      </w:del>
    </w:p>
    <w:p w:rsidRPr="002E4822" w:rsidR="009557F9" w:rsidDel="00807103" w:rsidRDefault="009557F9" w14:paraId="6DD6F573" w14:textId="77777777">
      <w:pPr>
        <w:pStyle w:val="Heading3"/>
        <w:rPr>
          <w:del w:author="Craig Parker" w:date="2024-08-05T19:07:00Z" w:id="2144"/>
          <w:rFonts w:ascii="Nunito" w:hAnsi="Nunito"/>
        </w:rPr>
        <w:pPrChange w:author="Craig Parker" w:date="2024-08-07T15:17:00Z" w16du:dateUtc="2024-08-07T13:17:00Z" w:id="2145">
          <w:pPr>
            <w:pStyle w:val="Heading2"/>
            <w:numPr>
              <w:ilvl w:val="1"/>
              <w:numId w:val="43"/>
            </w:numPr>
            <w:ind w:left="720" w:hanging="360"/>
          </w:pPr>
        </w:pPrChange>
      </w:pPr>
      <w:del w:author="Craig Parker" w:date="2024-08-05T19:07:00Z" w:id="2146">
        <w:r w:rsidRPr="002E4822" w:rsidDel="00807103">
          <w:rPr>
            <w:rFonts w:ascii="Nunito" w:hAnsi="Nunito"/>
            <w:sz w:val="20"/>
            <w:szCs w:val="20"/>
          </w:rPr>
          <w:delText>Quality assurance (validation): Reviewing the coordinates to ensure that the coordinates accurately represent the intended location.</w:delText>
        </w:r>
        <w:bookmarkStart w:name="_Toc173777800" w:id="2147"/>
        <w:bookmarkEnd w:id="2147"/>
      </w:del>
    </w:p>
    <w:p w:rsidRPr="002E4822" w:rsidR="009557F9" w:rsidDel="00807103" w:rsidRDefault="009557F9" w14:paraId="6A933230" w14:textId="77777777">
      <w:pPr>
        <w:pStyle w:val="Heading3"/>
        <w:rPr>
          <w:ins w:author="Peter Marsh" w:date="2024-08-05T08:38:00Z" w:id="2148"/>
          <w:del w:author="Craig Parker" w:date="2024-08-05T19:07:00Z" w:id="2149"/>
          <w:rFonts w:ascii="Nunito" w:hAnsi="Nunito"/>
        </w:rPr>
        <w:pPrChange w:author="Craig Parker" w:date="2024-08-07T15:17:00Z" w16du:dateUtc="2024-08-07T13:17:00Z" w:id="2150">
          <w:pPr>
            <w:pStyle w:val="Heading2"/>
            <w:numPr>
              <w:ilvl w:val="1"/>
              <w:numId w:val="43"/>
            </w:numPr>
            <w:ind w:left="720" w:hanging="360"/>
          </w:pPr>
        </w:pPrChange>
      </w:pPr>
      <w:bookmarkStart w:name="_Toc173777801" w:id="2151"/>
      <w:bookmarkEnd w:id="2151"/>
    </w:p>
    <w:p w:rsidRPr="002E4822" w:rsidR="009557F9" w:rsidDel="00807103" w:rsidRDefault="009557F9" w14:paraId="2BF94D8E" w14:textId="77777777">
      <w:pPr>
        <w:pStyle w:val="Heading3"/>
        <w:rPr>
          <w:ins w:author="Peter Marsh" w:date="2024-08-05T08:38:00Z" w:id="2152"/>
          <w:del w:author="Craig Parker" w:date="2024-08-05T19:07:00Z" w:id="2153"/>
          <w:rFonts w:ascii="Nunito" w:hAnsi="Nunito"/>
        </w:rPr>
        <w:pPrChange w:author="Craig Parker" w:date="2024-08-07T15:17:00Z" w16du:dateUtc="2024-08-07T13:17:00Z" w:id="2154">
          <w:pPr>
            <w:pStyle w:val="Heading2"/>
            <w:numPr>
              <w:ilvl w:val="1"/>
              <w:numId w:val="43"/>
            </w:numPr>
            <w:ind w:left="720" w:hanging="360"/>
          </w:pPr>
        </w:pPrChange>
      </w:pPr>
      <w:bookmarkStart w:name="_Toc173777802" w:id="2155"/>
      <w:bookmarkEnd w:id="2155"/>
    </w:p>
    <w:p w:rsidRPr="002E4822" w:rsidR="009557F9" w:rsidDel="00807103" w:rsidRDefault="009557F9" w14:paraId="16210C91" w14:textId="77777777">
      <w:pPr>
        <w:pStyle w:val="Heading3"/>
        <w:rPr>
          <w:ins w:author="Peter Marsh" w:date="2024-08-05T08:39:00Z" w:id="2156"/>
          <w:del w:author="Craig Parker" w:date="2024-08-05T19:07:00Z" w:id="2157"/>
          <w:rFonts w:ascii="Nunito" w:hAnsi="Nunito"/>
        </w:rPr>
        <w:pPrChange w:author="Craig Parker" w:date="2024-08-07T15:17:00Z" w16du:dateUtc="2024-08-07T13:17:00Z" w:id="2158">
          <w:pPr>
            <w:pStyle w:val="Heading2"/>
            <w:numPr>
              <w:ilvl w:val="1"/>
              <w:numId w:val="43"/>
            </w:numPr>
            <w:ind w:left="720" w:hanging="360"/>
          </w:pPr>
        </w:pPrChange>
      </w:pPr>
      <w:bookmarkStart w:name="_Toc173777803" w:id="2159"/>
      <w:bookmarkEnd w:id="2159"/>
    </w:p>
    <w:p w:rsidRPr="002E4822" w:rsidR="009557F9" w:rsidDel="00807103" w:rsidRDefault="009557F9" w14:paraId="0CEBD133" w14:textId="77777777">
      <w:pPr>
        <w:pStyle w:val="Heading3"/>
        <w:rPr>
          <w:ins w:author="Peter Marsh" w:date="2024-08-05T08:39:00Z" w:id="2160"/>
          <w:del w:author="Craig Parker" w:date="2024-08-05T19:07:00Z" w:id="2161"/>
          <w:rFonts w:ascii="Nunito" w:hAnsi="Nunito"/>
        </w:rPr>
        <w:pPrChange w:author="Craig Parker" w:date="2024-08-07T15:17:00Z" w16du:dateUtc="2024-08-07T13:17:00Z" w:id="2162">
          <w:pPr>
            <w:pStyle w:val="Heading2"/>
            <w:numPr>
              <w:ilvl w:val="1"/>
              <w:numId w:val="43"/>
            </w:numPr>
            <w:ind w:left="720" w:hanging="360"/>
          </w:pPr>
        </w:pPrChange>
      </w:pPr>
      <w:ins w:author="Peter Marsh" w:date="2024-08-05T08:39:00Z" w:id="2163">
        <w:del w:author="Craig Parker" w:date="2024-08-05T19:07:00Z" w:id="2164">
          <w:r w:rsidRPr="002E4822" w:rsidDel="00807103">
            <w:rPr>
              <w:rFonts w:ascii="Nunito" w:hAnsi="Nunito"/>
              <w:sz w:val="20"/>
              <w:szCs w:val="20"/>
            </w:rPr>
            <w:delText>Data Harmonisation V2</w:delText>
          </w:r>
          <w:bookmarkStart w:name="_Toc173777804" w:id="2165"/>
          <w:bookmarkEnd w:id="2165"/>
        </w:del>
      </w:ins>
    </w:p>
    <w:p w:rsidRPr="002E4822" w:rsidR="009557F9" w:rsidDel="00807103" w:rsidRDefault="009557F9" w14:paraId="4DC53FAF" w14:textId="77777777">
      <w:pPr>
        <w:pStyle w:val="Heading3"/>
        <w:rPr>
          <w:ins w:author="Peter Marsh" w:date="2024-08-05T08:39:00Z" w:id="2166"/>
          <w:del w:author="Craig Parker" w:date="2024-08-05T19:07:00Z" w:id="2167"/>
          <w:rFonts w:ascii="Nunito" w:hAnsi="Nunito"/>
        </w:rPr>
        <w:pPrChange w:author="Craig Parker" w:date="2024-08-07T15:17:00Z" w16du:dateUtc="2024-08-07T13:17:00Z" w:id="2168">
          <w:pPr>
            <w:pStyle w:val="Heading2"/>
            <w:numPr>
              <w:ilvl w:val="1"/>
              <w:numId w:val="43"/>
            </w:numPr>
            <w:ind w:left="720" w:hanging="360"/>
          </w:pPr>
        </w:pPrChange>
      </w:pPr>
      <w:bookmarkStart w:name="_Toc173777805" w:id="2169"/>
      <w:bookmarkEnd w:id="2169"/>
    </w:p>
    <w:p w:rsidRPr="002E4822" w:rsidR="009557F9" w:rsidDel="00807103" w:rsidRDefault="009557F9" w14:paraId="2328F238" w14:textId="77777777">
      <w:pPr>
        <w:pStyle w:val="Heading3"/>
        <w:rPr>
          <w:ins w:author="Peter Marsh" w:date="2024-08-05T08:39:00Z" w:id="2170"/>
          <w:del w:author="Craig Parker" w:date="2024-08-05T19:07:00Z" w:id="2171"/>
          <w:rFonts w:ascii="Nunito" w:hAnsi="Nunito"/>
        </w:rPr>
        <w:pPrChange w:author="Craig Parker" w:date="2024-08-07T15:17:00Z" w16du:dateUtc="2024-08-07T13:17:00Z" w:id="2172">
          <w:pPr>
            <w:pStyle w:val="Heading2"/>
            <w:numPr>
              <w:ilvl w:val="1"/>
              <w:numId w:val="43"/>
            </w:numPr>
            <w:ind w:left="720" w:hanging="360"/>
          </w:pPr>
        </w:pPrChange>
      </w:pPr>
      <w:ins w:author="Peter Marsh" w:date="2024-08-05T08:41:00Z" w:id="2173">
        <w:del w:author="Craig Parker" w:date="2024-08-05T19:07:00Z" w:id="2174">
          <w:r w:rsidRPr="002E4822" w:rsidDel="00807103">
            <w:rPr>
              <w:rFonts w:ascii="Nunito" w:hAnsi="Nunito"/>
              <w:noProof/>
              <w:sz w:val="20"/>
            </w:rPr>
            <w:drawing>
              <wp:inline distT="0" distB="0" distL="0" distR="0" wp14:anchorId="2DD66E0E" wp14:editId="1648E28F">
                <wp:extent cx="6284912" cy="3202888"/>
                <wp:effectExtent l="0" t="0" r="0" b="0"/>
                <wp:docPr id="203535302" name="Picture 2035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4912" cy="3202888"/>
                        </a:xfrm>
                        <a:prstGeom prst="rect">
                          <a:avLst/>
                        </a:prstGeom>
                      </pic:spPr>
                    </pic:pic>
                  </a:graphicData>
                </a:graphic>
              </wp:inline>
            </w:drawing>
          </w:r>
        </w:del>
      </w:ins>
      <w:bookmarkStart w:name="_Toc173777806" w:id="2175"/>
      <w:bookmarkEnd w:id="2175"/>
    </w:p>
    <w:p w:rsidRPr="002E4822" w:rsidR="009557F9" w:rsidDel="00807103" w:rsidRDefault="009557F9" w14:paraId="74E1196B" w14:textId="77777777">
      <w:pPr>
        <w:pStyle w:val="Heading3"/>
        <w:rPr>
          <w:ins w:author="Peter Marsh" w:date="2024-08-05T08:39:00Z" w:id="2176"/>
          <w:del w:author="Craig Parker" w:date="2024-08-05T19:07:00Z" w:id="2177"/>
          <w:rFonts w:ascii="Nunito" w:hAnsi="Nunito"/>
          <w:sz w:val="20"/>
        </w:rPr>
        <w:pPrChange w:author="Craig Parker" w:date="2024-08-07T15:17:00Z" w16du:dateUtc="2024-08-07T13:17:00Z" w:id="2178">
          <w:pPr/>
        </w:pPrChange>
      </w:pPr>
      <w:ins w:author="Peter Marsh" w:date="2024-08-05T08:41:00Z" w:id="2179">
        <w:del w:author="Craig Parker" w:date="2024-08-05T19:07:00Z" w:id="2180">
          <w:r w:rsidRPr="002E4822" w:rsidDel="00807103">
            <w:rPr>
              <w:rFonts w:ascii="Nunito" w:hAnsi="Nunito"/>
              <w:sz w:val="20"/>
              <w:szCs w:val="20"/>
            </w:rPr>
            <w:delText xml:space="preserve">I will put the above </w:delText>
          </w:r>
        </w:del>
      </w:ins>
      <w:ins w:author="Peter Marsh" w:date="2024-08-05T09:02:00Z" w:id="2181">
        <w:del w:author="Craig Parker" w:date="2024-08-05T19:07:00Z" w:id="2182">
          <w:r w:rsidRPr="002E4822" w:rsidDel="00807103">
            <w:rPr>
              <w:rFonts w:ascii="Nunito" w:hAnsi="Nunito"/>
              <w:sz w:val="20"/>
              <w:szCs w:val="20"/>
            </w:rPr>
            <w:delText xml:space="preserve">schematic </w:delText>
          </w:r>
        </w:del>
      </w:ins>
      <w:ins w:author="Peter Marsh" w:date="2024-08-05T08:41:00Z" w:id="2183">
        <w:del w:author="Craig Parker" w:date="2024-08-05T19:07:00Z" w:id="2184">
          <w:r w:rsidRPr="002E4822" w:rsidDel="00807103">
            <w:rPr>
              <w:rFonts w:ascii="Nunito" w:hAnsi="Nunito"/>
              <w:sz w:val="20"/>
              <w:szCs w:val="20"/>
            </w:rPr>
            <w:delText>into words</w:delText>
          </w:r>
        </w:del>
      </w:ins>
      <w:del w:author="Craig Parker" w:date="2024-08-05T19:07:00Z" w:id="2185">
        <w:r w:rsidRPr="002E4822" w:rsidDel="00807103">
          <w:rPr>
            <w:rFonts w:ascii="Nunito" w:hAnsi="Nunito"/>
            <w:sz w:val="20"/>
            <w:szCs w:val="20"/>
          </w:rPr>
          <w:delText xml:space="preserve"> below</w:delText>
        </w:r>
      </w:del>
      <w:ins w:author="Peter Marsh" w:date="2024-08-05T08:41:00Z" w:id="2186">
        <w:del w:author="Craig Parker" w:date="2024-08-05T19:07:00Z" w:id="2187">
          <w:r w:rsidRPr="002E4822" w:rsidDel="00807103">
            <w:rPr>
              <w:rFonts w:ascii="Nunito" w:hAnsi="Nunito"/>
              <w:sz w:val="20"/>
              <w:szCs w:val="20"/>
            </w:rPr>
            <w:delText>. The above is a bit far from reality.</w:delText>
          </w:r>
        </w:del>
      </w:ins>
      <w:bookmarkStart w:name="_Toc173777807" w:id="2188"/>
      <w:bookmarkEnd w:id="2188"/>
    </w:p>
    <w:p w:rsidRPr="002E4822" w:rsidR="009557F9" w:rsidDel="00807103" w:rsidRDefault="009557F9" w14:paraId="7A991E38" w14:textId="77777777">
      <w:pPr>
        <w:pStyle w:val="Heading3"/>
        <w:rPr>
          <w:ins w:author="Peter Marsh" w:date="2024-08-05T08:38:00Z" w:id="2189"/>
          <w:del w:author="Craig Parker" w:date="2024-08-05T19:07:00Z" w:id="2190"/>
          <w:rFonts w:ascii="Nunito" w:hAnsi="Nunito"/>
          <w:sz w:val="20"/>
        </w:rPr>
        <w:pPrChange w:author="Craig Parker" w:date="2024-08-07T15:17:00Z" w16du:dateUtc="2024-08-07T13:17:00Z" w:id="2191">
          <w:pPr/>
        </w:pPrChange>
      </w:pPr>
      <w:bookmarkStart w:name="_Toc173777808" w:id="2192"/>
      <w:bookmarkEnd w:id="2192"/>
    </w:p>
    <w:p w:rsidRPr="002E4822" w:rsidR="009557F9" w:rsidDel="00807103" w:rsidRDefault="009557F9" w14:paraId="5F295064" w14:textId="77777777">
      <w:pPr>
        <w:pStyle w:val="Heading3"/>
        <w:rPr>
          <w:del w:author="Craig Parker" w:date="2024-08-05T19:07:00Z" w:id="2193"/>
          <w:rFonts w:ascii="Nunito" w:hAnsi="Nunito"/>
          <w:sz w:val="20"/>
        </w:rPr>
        <w:pPrChange w:author="Craig Parker" w:date="2024-08-07T15:17:00Z" w16du:dateUtc="2024-08-07T13:17:00Z" w:id="2194">
          <w:pPr/>
        </w:pPrChange>
      </w:pPr>
      <w:del w:author="Craig Parker" w:date="2024-08-05T19:07:00Z" w:id="2195">
        <w:r w:rsidRPr="002E4822" w:rsidDel="00807103">
          <w:rPr>
            <w:rFonts w:ascii="Nunito" w:hAnsi="Nunito"/>
            <w:sz w:val="20"/>
            <w:szCs w:val="20"/>
          </w:rPr>
          <w:br w:type="page"/>
        </w:r>
      </w:del>
    </w:p>
    <w:p w:rsidRPr="002E4822" w:rsidR="009557F9" w:rsidDel="00494AE0" w:rsidRDefault="009557F9" w14:paraId="4EFDE485" w14:textId="77777777">
      <w:pPr>
        <w:pStyle w:val="Heading3"/>
        <w:rPr>
          <w:del w:author="Craig Parker" w:date="2024-08-07T15:09:00Z" w16du:dateUtc="2024-08-07T13:09:00Z" w:id="2196"/>
          <w:rFonts w:ascii="Nunito" w:hAnsi="Nunito"/>
        </w:rPr>
        <w:pPrChange w:author="Craig Parker" w:date="2024-08-07T15:17:00Z" w16du:dateUtc="2024-08-07T13:17:00Z" w:id="2197">
          <w:pPr>
            <w:pStyle w:val="Heading2"/>
          </w:pPr>
        </w:pPrChange>
      </w:pPr>
      <w:bookmarkStart w:name="_Toc173777809" w:id="2198"/>
      <w:del w:author="Craig Parker" w:date="2024-08-07T15:17:00Z" w16du:dateUtc="2024-08-07T13:17:00Z" w:id="2199">
        <w:r w:rsidRPr="002E4822" w:rsidDel="00494AE0">
          <w:rPr>
            <w:rFonts w:ascii="Nunito" w:hAnsi="Nunito"/>
            <w:sz w:val="20"/>
            <w:szCs w:val="20"/>
          </w:rPr>
          <w:delText>Health Data Harmonisation</w:delText>
        </w:r>
      </w:del>
      <w:bookmarkEnd w:id="2198"/>
    </w:p>
    <w:p w:rsidRPr="002E4822" w:rsidR="009557F9" w:rsidDel="00494AE0" w:rsidRDefault="009557F9" w14:paraId="7D349422" w14:textId="77777777">
      <w:pPr>
        <w:pStyle w:val="Heading3"/>
        <w:rPr>
          <w:del w:author="Craig Parker" w:date="2024-08-07T15:09:00Z" w16du:dateUtc="2024-08-07T13:09:00Z" w:id="2200"/>
          <w:rFonts w:ascii="Nunito" w:hAnsi="Nunito"/>
          <w:sz w:val="20"/>
          <w:rPrChange w:author="Craig Parker" w:date="2024-08-07T15:17:00Z" w16du:dateUtc="2024-08-07T13:17:00Z" w:id="2201">
            <w:rPr>
              <w:del w:author="Craig Parker" w:date="2024-08-07T15:09:00Z" w16du:dateUtc="2024-08-07T13:09:00Z" w:id="2202"/>
              <w:rFonts w:ascii="Nunito" w:hAnsi="Nunito" w:eastAsia="Nunito" w:cs="Nunito"/>
            </w:rPr>
          </w:rPrChange>
        </w:rPr>
        <w:pPrChange w:author="Craig Parker" w:date="2024-08-07T15:17:00Z" w16du:dateUtc="2024-08-07T13:17:00Z" w:id="2203">
          <w:pPr/>
        </w:pPrChange>
      </w:pPr>
    </w:p>
    <w:bookmarkEnd w:id="2049"/>
    <w:p w:rsidRPr="002E4822" w:rsidR="000A3B7B" w:rsidP="000A3B7B" w:rsidRDefault="000A3B7B" w14:paraId="58456F29" w14:textId="77777777">
      <w:pPr>
        <w:rPr>
          <w:rFonts w:ascii="Nunito" w:hAnsi="Nunito" w:eastAsia="Nunito"/>
          <w:sz w:val="20"/>
          <w:lang w:val="en-ZA"/>
        </w:rPr>
      </w:pPr>
    </w:p>
    <w:p w:rsidRPr="002E4822" w:rsidR="000A3B7B" w:rsidP="000A3B7B" w:rsidRDefault="000A3B7B" w14:paraId="7F633E5D" w14:textId="77777777">
      <w:pPr>
        <w:rPr>
          <w:rFonts w:ascii="Nunito" w:hAnsi="Nunito" w:eastAsia="Nunito"/>
          <w:sz w:val="20"/>
          <w:lang w:val="en-ZA"/>
        </w:rPr>
      </w:pPr>
    </w:p>
    <w:p w:rsidRPr="002E4822" w:rsidR="000A3B7B" w:rsidP="00896612" w:rsidRDefault="000A3B7B" w14:paraId="733440A9" w14:textId="40FE9008">
      <w:pPr>
        <w:pStyle w:val="Heading2"/>
        <w:numPr>
          <w:ilvl w:val="1"/>
          <w:numId w:val="54"/>
        </w:numPr>
        <w:rPr>
          <w:lang w:val="en-ZA"/>
        </w:rPr>
      </w:pPr>
      <w:bookmarkStart w:name="_Toc173963663" w:id="2204"/>
      <w:r w:rsidRPr="002E4822">
        <w:rPr>
          <w:lang w:val="en-ZA"/>
        </w:rPr>
        <w:t>Codebook remapping and harmonisation (Peter – Renaming this section)</w:t>
      </w:r>
      <w:bookmarkEnd w:id="2204"/>
    </w:p>
    <w:p w:rsidRPr="002E4822" w:rsidR="000A3B7B" w:rsidP="000A3B7B" w:rsidRDefault="000A3B7B" w14:paraId="6E99F27C" w14:textId="77777777">
      <w:pPr>
        <w:rPr>
          <w:rFonts w:ascii="Nunito" w:hAnsi="Nunito" w:eastAsia="Nunito"/>
          <w:sz w:val="20"/>
          <w:lang w:val="en-ZA"/>
        </w:rPr>
      </w:pPr>
    </w:p>
    <w:p w:rsidRPr="002E4822" w:rsidR="000A3B7B" w:rsidP="000A3B7B" w:rsidRDefault="00494AE0" w14:paraId="264F49E9" w14:textId="36A18C8E">
      <w:pPr>
        <w:rPr>
          <w:rFonts w:ascii="Nunito" w:hAnsi="Nunito" w:eastAsia="Nunito"/>
          <w:sz w:val="20"/>
          <w:lang w:val="en-ZA"/>
        </w:rPr>
      </w:pPr>
      <w:ins w:author="Craig Parker" w:date="2024-08-07T15:08:00Z" w:id="2205">
        <w:r w:rsidRPr="002E4822">
          <w:rPr>
            <w:rFonts w:ascii="Nunito" w:hAnsi="Nunito" w:eastAsia="Nunito"/>
            <w:sz w:val="20"/>
            <w:lang w:val="en-ZA"/>
          </w:rPr>
          <w:t>Data harmoni</w:t>
        </w:r>
      </w:ins>
      <w:r w:rsidRPr="002E4822" w:rsidR="009557F9">
        <w:rPr>
          <w:rFonts w:ascii="Nunito" w:hAnsi="Nunito" w:eastAsia="Nunito"/>
          <w:sz w:val="20"/>
          <w:lang w:val="en-ZA"/>
        </w:rPr>
        <w:t>s</w:t>
      </w:r>
      <w:ins w:author="Craig Parker" w:date="2024-08-07T15:08:00Z" w:id="2206">
        <w:r w:rsidRPr="002E4822">
          <w:rPr>
            <w:rFonts w:ascii="Nunito" w:hAnsi="Nunito" w:eastAsia="Nunito"/>
            <w:sz w:val="20"/>
            <w:lang w:val="en-ZA"/>
          </w:rPr>
          <w:t>ation is crucial for integrating diverse datasets into a unified format, enabling comprehensive analyses across disparate data sources. The detailed workflow from source data to de-identified data is as follows:</w:t>
        </w:r>
      </w:ins>
    </w:p>
    <w:p w:rsidRPr="002E4822" w:rsidR="00494AE0" w:rsidP="000A3B7B" w:rsidRDefault="00494AE0" w14:paraId="30FB89B8" w14:textId="2F608EB4">
      <w:pPr>
        <w:pStyle w:val="Heading3"/>
        <w:rPr>
          <w:ins w:author="Craig Parker" w:date="2024-08-07T15:08:00Z" w:id="2207"/>
          <w:rFonts w:ascii="Nunito" w:hAnsi="Nunito"/>
          <w:sz w:val="20"/>
          <w:szCs w:val="20"/>
          <w:lang w:val="en-ZA"/>
        </w:rPr>
      </w:pPr>
      <w:bookmarkStart w:name="_Toc173963664" w:id="2208"/>
      <w:ins w:author="Craig Parker" w:date="2024-08-07T15:08:00Z" w:id="2209">
        <w:r w:rsidRPr="002E4822">
          <w:rPr>
            <w:rFonts w:ascii="Nunito" w:hAnsi="Nunito"/>
            <w:sz w:val="20"/>
            <w:szCs w:val="20"/>
            <w:lang w:val="en-ZA"/>
          </w:rPr>
          <w:t>Pre-Processing:</w:t>
        </w:r>
        <w:bookmarkEnd w:id="2208"/>
      </w:ins>
    </w:p>
    <w:p w:rsidRPr="002E4822" w:rsidR="00494AE0" w:rsidP="000A3B7B" w:rsidRDefault="00494AE0" w14:paraId="3CDF2086" w14:textId="4F5C7129">
      <w:pPr>
        <w:rPr>
          <w:ins w:author="Craig Parker" w:date="2024-08-07T15:08:00Z" w:id="2210"/>
          <w:rFonts w:ascii="Nunito" w:hAnsi="Nunito" w:eastAsia="Nunito" w:cs="Nunito"/>
          <w:color w:val="000000" w:themeColor="text1"/>
          <w:sz w:val="20"/>
          <w:lang w:val="en-ZA"/>
        </w:rPr>
      </w:pPr>
      <w:ins w:author="Craig Parker" w:date="2024-08-07T15:08:00Z" w:id="2211">
        <w:r w:rsidRPr="002E4822">
          <w:rPr>
            <w:rFonts w:ascii="Nunito" w:hAnsi="Nunito" w:eastAsia="Nunito" w:cs="Nunito"/>
            <w:color w:val="000000" w:themeColor="text1"/>
            <w:sz w:val="20"/>
            <w:lang w:val="en-ZA"/>
          </w:rPr>
          <w:t xml:space="preserve">This initial step is performed by the 'core' HE²AT team (members with access to 'incoming' data: Peter, Pierre, Lisa, Chris, Rodger, Nic, </w:t>
        </w:r>
      </w:ins>
      <w:ins w:author="Craig Parker" w:date="2024-08-07T15:09:00Z" w16du:dateUtc="2024-08-07T13:09:00Z" w:id="2212">
        <w:r w:rsidRPr="002E4822">
          <w:rPr>
            <w:rFonts w:ascii="Nunito" w:hAnsi="Nunito" w:eastAsia="Nunito" w:cs="Nunito"/>
            <w:color w:val="000000" w:themeColor="text1"/>
            <w:sz w:val="20"/>
            <w:lang w:val="en-ZA"/>
          </w:rPr>
          <w:t xml:space="preserve">and </w:t>
        </w:r>
      </w:ins>
      <w:ins w:author="Craig Parker" w:date="2024-08-07T15:08:00Z" w:id="2213">
        <w:r w:rsidRPr="002E4822">
          <w:rPr>
            <w:rFonts w:ascii="Nunito" w:hAnsi="Nunito" w:eastAsia="Nunito" w:cs="Nunito"/>
            <w:color w:val="000000" w:themeColor="text1"/>
            <w:sz w:val="20"/>
            <w:lang w:val="en-ZA"/>
          </w:rPr>
          <w:t>Craig). It involves:</w:t>
        </w:r>
      </w:ins>
    </w:p>
    <w:p w:rsidRPr="002E4822" w:rsidR="00494AE0" w:rsidP="000A3B7B" w:rsidRDefault="00494AE0" w14:paraId="56EF95DC" w14:textId="77777777">
      <w:pPr>
        <w:numPr>
          <w:ilvl w:val="0"/>
          <w:numId w:val="48"/>
        </w:numPr>
        <w:rPr>
          <w:ins w:author="Craig Parker" w:date="2024-08-07T15:08:00Z" w:id="2214"/>
          <w:rFonts w:ascii="Nunito" w:hAnsi="Nunito" w:eastAsia="Nunito" w:cs="Nunito"/>
          <w:color w:val="000000" w:themeColor="text1"/>
          <w:sz w:val="20"/>
          <w:lang w:val="en-ZA"/>
        </w:rPr>
      </w:pPr>
      <w:ins w:author="Craig Parker" w:date="2024-08-07T15:08:00Z" w:id="2215">
        <w:r w:rsidRPr="002E4822">
          <w:rPr>
            <w:rFonts w:ascii="Nunito" w:hAnsi="Nunito" w:eastAsia="Nunito" w:cs="Nunito"/>
            <w:color w:val="000000" w:themeColor="text1"/>
            <w:sz w:val="20"/>
            <w:lang w:val="en-ZA"/>
          </w:rPr>
          <w:t>Reformatting data to a common format.</w:t>
        </w:r>
      </w:ins>
    </w:p>
    <w:p w:rsidRPr="002E4822" w:rsidR="00494AE0" w:rsidP="000A3B7B" w:rsidRDefault="00494AE0" w14:paraId="40550951" w14:textId="77777777">
      <w:pPr>
        <w:numPr>
          <w:ilvl w:val="0"/>
          <w:numId w:val="48"/>
        </w:numPr>
        <w:rPr>
          <w:ins w:author="Craig Parker" w:date="2024-08-07T15:08:00Z" w:id="2216"/>
          <w:rFonts w:ascii="Nunito" w:hAnsi="Nunito" w:eastAsia="Nunito" w:cs="Nunito"/>
          <w:color w:val="000000" w:themeColor="text1"/>
          <w:sz w:val="20"/>
          <w:lang w:val="en-ZA"/>
        </w:rPr>
      </w:pPr>
      <w:ins w:author="Craig Parker" w:date="2024-08-07T15:08:00Z" w:id="2217">
        <w:r w:rsidRPr="002E4822">
          <w:rPr>
            <w:rFonts w:ascii="Nunito" w:hAnsi="Nunito" w:eastAsia="Nunito" w:cs="Nunito"/>
            <w:color w:val="000000" w:themeColor="text1"/>
            <w:sz w:val="20"/>
            <w:lang w:val="en-ZA"/>
          </w:rPr>
          <w:t>Extracting variable names and descriptions.</w:t>
        </w:r>
      </w:ins>
    </w:p>
    <w:p w:rsidRPr="002E4822" w:rsidR="00494AE0" w:rsidP="000A3B7B" w:rsidRDefault="00494AE0" w14:paraId="19532D96" w14:textId="44CA64DE">
      <w:pPr>
        <w:numPr>
          <w:ilvl w:val="0"/>
          <w:numId w:val="48"/>
        </w:numPr>
        <w:rPr>
          <w:ins w:author="Craig Parker" w:date="2024-08-07T15:08:00Z" w:id="2218"/>
          <w:rFonts w:ascii="Nunito" w:hAnsi="Nunito" w:eastAsia="Nunito" w:cs="Nunito"/>
          <w:color w:val="000000" w:themeColor="text1"/>
          <w:sz w:val="20"/>
          <w:lang w:val="en-ZA"/>
        </w:rPr>
      </w:pPr>
      <w:ins w:author="Craig Parker" w:date="2024-08-07T15:08:00Z" w:id="2219">
        <w:r w:rsidRPr="002E4822">
          <w:rPr>
            <w:rFonts w:ascii="Nunito" w:hAnsi="Nunito" w:eastAsia="Nunito" w:cs="Nunito"/>
            <w:color w:val="000000" w:themeColor="text1"/>
            <w:sz w:val="20"/>
            <w:lang w:val="en-ZA"/>
          </w:rPr>
          <w:t xml:space="preserve">Creating synthetic data (e.g., </w:t>
        </w:r>
      </w:ins>
      <w:ins w:author="Craig Parker" w:date="2024-08-07T15:09:00Z" w16du:dateUtc="2024-08-07T13:09:00Z" w:id="2220">
        <w:r w:rsidRPr="002E4822">
          <w:rPr>
            <w:rFonts w:ascii="Nunito" w:hAnsi="Nunito" w:eastAsia="Nunito" w:cs="Nunito"/>
            <w:color w:val="000000" w:themeColor="text1"/>
            <w:sz w:val="20"/>
            <w:lang w:val="en-ZA"/>
          </w:rPr>
          <w:t>ten</w:t>
        </w:r>
      </w:ins>
      <w:ins w:author="Craig Parker" w:date="2024-08-07T15:08:00Z" w:id="2221">
        <w:r w:rsidRPr="002E4822">
          <w:rPr>
            <w:rFonts w:ascii="Nunito" w:hAnsi="Nunito" w:eastAsia="Nunito" w:cs="Nunito"/>
            <w:color w:val="000000" w:themeColor="text1"/>
            <w:sz w:val="20"/>
            <w:lang w:val="en-ZA"/>
          </w:rPr>
          <w:t xml:space="preserve"> random samples of each variable).</w:t>
        </w:r>
      </w:ins>
    </w:p>
    <w:p w:rsidRPr="002E4822" w:rsidR="00494AE0" w:rsidP="000A3B7B" w:rsidRDefault="00494AE0" w14:paraId="2708A012" w14:textId="77777777">
      <w:pPr>
        <w:numPr>
          <w:ilvl w:val="0"/>
          <w:numId w:val="48"/>
        </w:numPr>
        <w:rPr>
          <w:ins w:author="Craig Parker" w:date="2024-08-07T15:08:00Z" w:id="2222"/>
          <w:rFonts w:ascii="Nunito" w:hAnsi="Nunito" w:eastAsia="Nunito" w:cs="Nunito"/>
          <w:color w:val="000000" w:themeColor="text1"/>
          <w:sz w:val="20"/>
          <w:lang w:val="en-ZA"/>
        </w:rPr>
      </w:pPr>
      <w:ins w:author="Craig Parker" w:date="2024-08-07T15:08:00Z" w:id="2223">
        <w:r w:rsidRPr="002E4822">
          <w:rPr>
            <w:rFonts w:ascii="Nunito" w:hAnsi="Nunito" w:eastAsia="Nunito" w:cs="Nunito"/>
            <w:color w:val="000000" w:themeColor="text1"/>
            <w:sz w:val="20"/>
            <w:lang w:val="en-ZA"/>
          </w:rPr>
          <w:t>Identifying relevant study documentation.</w:t>
        </w:r>
      </w:ins>
    </w:p>
    <w:p w:rsidRPr="002E4822" w:rsidR="00494AE0" w:rsidP="000A3B7B" w:rsidRDefault="00494AE0" w14:paraId="14255E96" w14:textId="77777777">
      <w:pPr>
        <w:rPr>
          <w:ins w:author="Craig Parker" w:date="2024-08-07T15:08:00Z" w16du:dateUtc="2024-08-07T13:08:00Z" w:id="2224"/>
          <w:rFonts w:ascii="Nunito" w:hAnsi="Nunito" w:eastAsia="Nunito" w:cs="Nunito"/>
          <w:color w:val="000000" w:themeColor="text1"/>
          <w:sz w:val="20"/>
          <w:lang w:val="en-ZA"/>
        </w:rPr>
      </w:pPr>
    </w:p>
    <w:p w:rsidRPr="002E4822" w:rsidR="00494AE0" w:rsidP="000A3B7B" w:rsidRDefault="00494AE0" w14:paraId="10F19E72" w14:textId="2BDE7C51">
      <w:pPr>
        <w:rPr>
          <w:ins w:author="Craig Parker" w:date="2024-08-07T15:08:00Z" w:id="2225"/>
          <w:rFonts w:ascii="Nunito" w:hAnsi="Nunito" w:eastAsia="Nunito" w:cs="Nunito"/>
          <w:color w:val="000000" w:themeColor="text1"/>
          <w:sz w:val="20"/>
          <w:lang w:val="en-ZA"/>
        </w:rPr>
      </w:pPr>
      <w:ins w:author="Craig Parker" w:date="2024-08-07T15:08:00Z" w:id="2226">
        <w:r w:rsidRPr="002E4822">
          <w:rPr>
            <w:rFonts w:ascii="Nunito" w:hAnsi="Nunito" w:eastAsia="Nunito" w:cs="Nunito"/>
            <w:color w:val="000000" w:themeColor="text1"/>
            <w:sz w:val="20"/>
            <w:lang w:val="en-ZA"/>
          </w:rPr>
          <w:t xml:space="preserve">This data is periodically backed up to a secure and encrypted disk separate from the wider HPC system. Although </w:t>
        </w:r>
      </w:ins>
      <w:r w:rsidRPr="002E4822" w:rsidR="004A3BAA">
        <w:rPr>
          <w:rFonts w:ascii="Nunito" w:hAnsi="Nunito" w:eastAsia="Nunito" w:cs="Nunito"/>
          <w:color w:val="000000" w:themeColor="text1"/>
          <w:sz w:val="20"/>
          <w:lang w:val="en-ZA"/>
        </w:rPr>
        <w:t>these data are</w:t>
      </w:r>
      <w:ins w:author="Craig Parker" w:date="2024-08-07T15:08:00Z" w:id="2227">
        <w:r w:rsidRPr="002E4822">
          <w:rPr>
            <w:rFonts w:ascii="Nunito" w:hAnsi="Nunito" w:eastAsia="Nunito" w:cs="Nunito"/>
            <w:color w:val="000000" w:themeColor="text1"/>
            <w:sz w:val="20"/>
            <w:lang w:val="en-ZA"/>
          </w:rPr>
          <w:t xml:space="preserve"> not encrypted, access permissions are restricted to the 'core' group.</w:t>
        </w:r>
      </w:ins>
    </w:p>
    <w:p w:rsidRPr="002E4822" w:rsidR="00494AE0" w:rsidP="000A3B7B" w:rsidRDefault="00494AE0" w14:paraId="76B15988" w14:textId="77777777">
      <w:pPr>
        <w:rPr>
          <w:ins w:author="Craig Parker" w:date="2024-08-07T15:08:00Z" w16du:dateUtc="2024-08-07T13:08:00Z" w:id="2228"/>
          <w:rFonts w:ascii="Nunito" w:hAnsi="Nunito" w:eastAsia="Nunito" w:cs="Nunito"/>
          <w:b/>
          <w:bCs/>
          <w:color w:val="000000" w:themeColor="text1"/>
          <w:sz w:val="20"/>
          <w:lang w:val="en-ZA"/>
        </w:rPr>
      </w:pPr>
    </w:p>
    <w:p w:rsidRPr="002E4822" w:rsidR="00494AE0" w:rsidP="000A3B7B" w:rsidRDefault="00494AE0" w14:paraId="20582EF8" w14:textId="32AD4FC2">
      <w:pPr>
        <w:pStyle w:val="Heading3"/>
        <w:rPr>
          <w:ins w:author="Craig Parker" w:date="2024-08-07T15:08:00Z" w:id="2229"/>
          <w:rFonts w:ascii="Nunito" w:hAnsi="Nunito"/>
          <w:sz w:val="20"/>
          <w:szCs w:val="20"/>
          <w:lang w:val="en-ZA"/>
        </w:rPr>
      </w:pPr>
      <w:bookmarkStart w:name="_Toc173963665" w:id="2230"/>
      <w:ins w:author="Craig Parker" w:date="2024-08-07T15:08:00Z" w:id="2231">
        <w:r w:rsidRPr="002E4822">
          <w:rPr>
            <w:rFonts w:ascii="Nunito" w:hAnsi="Nunito"/>
            <w:sz w:val="20"/>
            <w:szCs w:val="20"/>
            <w:lang w:val="en-ZA"/>
          </w:rPr>
          <w:t xml:space="preserve">Variable </w:t>
        </w:r>
      </w:ins>
      <w:r w:rsidR="002E4822">
        <w:rPr>
          <w:rFonts w:ascii="Nunito" w:hAnsi="Nunito"/>
          <w:sz w:val="20"/>
          <w:szCs w:val="20"/>
          <w:lang w:val="en-ZA"/>
        </w:rPr>
        <w:t>m</w:t>
      </w:r>
      <w:ins w:author="Craig Parker" w:date="2024-08-07T15:08:00Z" w:id="2232">
        <w:r w:rsidRPr="002E4822">
          <w:rPr>
            <w:rFonts w:ascii="Nunito" w:hAnsi="Nunito"/>
            <w:sz w:val="20"/>
            <w:szCs w:val="20"/>
            <w:lang w:val="en-ZA"/>
          </w:rPr>
          <w:t>apping:</w:t>
        </w:r>
        <w:bookmarkEnd w:id="2230"/>
      </w:ins>
    </w:p>
    <w:p w:rsidRPr="002E4822" w:rsidR="00494AE0" w:rsidP="000A3B7B" w:rsidRDefault="00494AE0" w14:paraId="720E925E" w14:textId="777691CB">
      <w:pPr>
        <w:rPr>
          <w:ins w:author="Craig Parker" w:date="2024-08-07T15:08:00Z" w:id="2233"/>
          <w:rFonts w:ascii="Nunito" w:hAnsi="Nunito" w:eastAsia="Nunito" w:cs="Nunito"/>
          <w:color w:val="000000" w:themeColor="text1"/>
          <w:sz w:val="20"/>
          <w:lang w:val="en-ZA"/>
        </w:rPr>
      </w:pPr>
      <w:ins w:author="Craig Parker" w:date="2024-08-07T15:08:00Z" w:id="2234">
        <w:r w:rsidRPr="002E4822">
          <w:rPr>
            <w:rFonts w:ascii="Nunito" w:hAnsi="Nunito" w:eastAsia="Nunito" w:cs="Nunito"/>
            <w:color w:val="000000" w:themeColor="text1"/>
            <w:sz w:val="20"/>
            <w:lang w:val="en-ZA"/>
          </w:rPr>
          <w:t>This step involves the entire consortium utili</w:t>
        </w:r>
      </w:ins>
      <w:ins w:author="Craig Parker" w:date="2024-08-07T15:10:00Z" w16du:dateUtc="2024-08-07T13:10:00Z" w:id="2235">
        <w:r w:rsidRPr="002E4822">
          <w:rPr>
            <w:rFonts w:ascii="Nunito" w:hAnsi="Nunito" w:eastAsia="Nunito" w:cs="Nunito"/>
            <w:color w:val="000000" w:themeColor="text1"/>
            <w:sz w:val="20"/>
            <w:lang w:val="en-ZA"/>
          </w:rPr>
          <w:t>s</w:t>
        </w:r>
      </w:ins>
      <w:ins w:author="Craig Parker" w:date="2024-08-07T15:08:00Z" w:id="2236">
        <w:r w:rsidRPr="002E4822">
          <w:rPr>
            <w:rFonts w:ascii="Nunito" w:hAnsi="Nunito" w:eastAsia="Nunito" w:cs="Nunito"/>
            <w:color w:val="000000" w:themeColor="text1"/>
            <w:sz w:val="20"/>
            <w:lang w:val="en-ZA"/>
          </w:rPr>
          <w:t>ing synthetic data, variable metadata, and study documentation created in the pre-processing step. Data is shared with OpenAI to leverage LLM description completions, variable mapping suggestions, and data transformation recommendations. Harmoni</w:t>
        </w:r>
      </w:ins>
      <w:r w:rsidRPr="002E4822" w:rsidR="009557F9">
        <w:rPr>
          <w:rFonts w:ascii="Nunito" w:hAnsi="Nunito" w:eastAsia="Nunito" w:cs="Nunito"/>
          <w:color w:val="000000" w:themeColor="text1"/>
          <w:sz w:val="20"/>
          <w:lang w:val="en-ZA"/>
        </w:rPr>
        <w:t>s</w:t>
      </w:r>
      <w:ins w:author="Craig Parker" w:date="2024-08-07T15:08:00Z" w:id="2237">
        <w:r w:rsidRPr="002E4822">
          <w:rPr>
            <w:rFonts w:ascii="Nunito" w:hAnsi="Nunito" w:eastAsia="Nunito" w:cs="Nunito"/>
            <w:color w:val="000000" w:themeColor="text1"/>
            <w:sz w:val="20"/>
            <w:lang w:val="en-ZA"/>
          </w:rPr>
          <w:t>ation team members complete a form to map source variables to a standard set of ontologies and recode variables to a standard data model.</w:t>
        </w:r>
      </w:ins>
    </w:p>
    <w:p w:rsidRPr="002E4822" w:rsidR="00494AE0" w:rsidP="000A3B7B" w:rsidRDefault="00494AE0" w14:paraId="4A66EAC0" w14:textId="77777777">
      <w:pPr>
        <w:rPr>
          <w:ins w:author="Craig Parker" w:date="2024-08-07T15:08:00Z" w16du:dateUtc="2024-08-07T13:08:00Z" w:id="2238"/>
          <w:rFonts w:ascii="Nunito" w:hAnsi="Nunito" w:eastAsia="Nunito" w:cs="Nunito"/>
          <w:b/>
          <w:bCs/>
          <w:color w:val="000000" w:themeColor="text1"/>
          <w:sz w:val="20"/>
          <w:lang w:val="en-ZA"/>
        </w:rPr>
      </w:pPr>
    </w:p>
    <w:p w:rsidRPr="002E4822" w:rsidR="00494AE0" w:rsidP="000A3B7B" w:rsidRDefault="00494AE0" w14:paraId="34121BC8" w14:textId="5E4C346B">
      <w:pPr>
        <w:pStyle w:val="Heading3"/>
        <w:rPr>
          <w:ins w:author="Craig Parker" w:date="2024-08-07T15:08:00Z" w:id="2239"/>
          <w:rFonts w:ascii="Nunito" w:hAnsi="Nunito"/>
          <w:sz w:val="20"/>
          <w:szCs w:val="20"/>
          <w:lang w:val="en-ZA"/>
        </w:rPr>
      </w:pPr>
      <w:bookmarkStart w:name="_Toc173963666" w:id="2240"/>
      <w:ins w:author="Craig Parker" w:date="2024-08-07T15:08:00Z" w:id="2241">
        <w:r w:rsidRPr="002E4822">
          <w:rPr>
            <w:rFonts w:ascii="Nunito" w:hAnsi="Nunito"/>
            <w:sz w:val="20"/>
            <w:szCs w:val="20"/>
            <w:lang w:val="en-ZA"/>
          </w:rPr>
          <w:t xml:space="preserve">Mapping </w:t>
        </w:r>
      </w:ins>
      <w:r w:rsidR="002E4822">
        <w:rPr>
          <w:rFonts w:ascii="Nunito" w:hAnsi="Nunito"/>
          <w:sz w:val="20"/>
          <w:szCs w:val="20"/>
          <w:lang w:val="en-ZA"/>
        </w:rPr>
        <w:t>v</w:t>
      </w:r>
      <w:ins w:author="Craig Parker" w:date="2024-08-07T15:08:00Z" w:id="2242">
        <w:r w:rsidRPr="002E4822">
          <w:rPr>
            <w:rFonts w:ascii="Nunito" w:hAnsi="Nunito"/>
            <w:sz w:val="20"/>
            <w:szCs w:val="20"/>
            <w:lang w:val="en-ZA"/>
          </w:rPr>
          <w:t>alidation:</w:t>
        </w:r>
        <w:bookmarkEnd w:id="2240"/>
      </w:ins>
    </w:p>
    <w:p w:rsidRPr="002E4822" w:rsidR="00494AE0" w:rsidP="000A3B7B" w:rsidRDefault="00494AE0" w14:paraId="052602B2" w14:textId="6514491B">
      <w:pPr>
        <w:rPr>
          <w:ins w:author="Craig Parker" w:date="2024-08-07T15:09:00Z" w16du:dateUtc="2024-08-07T13:09:00Z" w:id="2243"/>
          <w:rFonts w:ascii="Nunito" w:hAnsi="Nunito" w:eastAsia="Nunito" w:cs="Nunito"/>
          <w:color w:val="000000" w:themeColor="text1"/>
          <w:sz w:val="20"/>
          <w:lang w:val="en-ZA"/>
        </w:rPr>
      </w:pPr>
      <w:ins w:author="Craig Parker" w:date="2024-08-07T15:08:00Z" w:id="2244">
        <w:r w:rsidRPr="002E4822">
          <w:rPr>
            <w:rFonts w:ascii="Nunito" w:hAnsi="Nunito" w:eastAsia="Nunito" w:cs="Nunito"/>
            <w:color w:val="000000" w:themeColor="text1"/>
            <w:sz w:val="20"/>
            <w:lang w:val="en-ZA"/>
          </w:rPr>
          <w:t>The 'core' HE²AT team validates the variable mappings created in the previous step using the reformatted source data. This validation is conducted first by a health expert and then by the core harmoni</w:t>
        </w:r>
      </w:ins>
      <w:r w:rsidRPr="002E4822" w:rsidR="009557F9">
        <w:rPr>
          <w:rFonts w:ascii="Nunito" w:hAnsi="Nunito" w:eastAsia="Nunito" w:cs="Nunito"/>
          <w:color w:val="000000" w:themeColor="text1"/>
          <w:sz w:val="20"/>
          <w:lang w:val="en-ZA"/>
        </w:rPr>
        <w:t>s</w:t>
      </w:r>
      <w:ins w:author="Craig Parker" w:date="2024-08-07T15:08:00Z" w:id="2245">
        <w:r w:rsidRPr="002E4822">
          <w:rPr>
            <w:rFonts w:ascii="Nunito" w:hAnsi="Nunito" w:eastAsia="Nunito" w:cs="Nunito"/>
            <w:color w:val="000000" w:themeColor="text1"/>
            <w:sz w:val="20"/>
            <w:lang w:val="en-ZA"/>
          </w:rPr>
          <w:t xml:space="preserve">ing team. The mappings and transformation instructions from this step are version-controlled using </w:t>
        </w:r>
        <w:commentRangeStart w:id="2246"/>
        <w:r w:rsidRPr="002E4822">
          <w:rPr>
            <w:rFonts w:ascii="Nunito" w:hAnsi="Nunito" w:eastAsia="Nunito" w:cs="Nunito"/>
            <w:color w:val="000000" w:themeColor="text1"/>
            <w:sz w:val="20"/>
            <w:lang w:val="en-ZA"/>
          </w:rPr>
          <w:t>CSAG GitLab</w:t>
        </w:r>
      </w:ins>
      <w:commentRangeEnd w:id="2246"/>
      <w:r w:rsidRPr="002E4822" w:rsidR="00B5464D">
        <w:rPr>
          <w:rStyle w:val="CommentReference"/>
          <w:rFonts w:ascii="Nunito" w:hAnsi="Nunito"/>
          <w:sz w:val="20"/>
          <w:szCs w:val="20"/>
        </w:rPr>
        <w:commentReference w:id="2246"/>
      </w:r>
      <w:ins w:author="Craig Parker" w:date="2024-08-07T15:08:00Z" w:id="2247">
        <w:r w:rsidRPr="002E4822">
          <w:rPr>
            <w:rFonts w:ascii="Nunito" w:hAnsi="Nunito" w:eastAsia="Nunito" w:cs="Nunito"/>
            <w:color w:val="000000" w:themeColor="text1"/>
            <w:sz w:val="20"/>
            <w:lang w:val="en-ZA"/>
          </w:rPr>
          <w:t>.</w:t>
        </w:r>
      </w:ins>
    </w:p>
    <w:p w:rsidRPr="002E4822" w:rsidR="00494AE0" w:rsidP="000A3B7B" w:rsidRDefault="00494AE0" w14:paraId="3856E9F3" w14:textId="595F03C6">
      <w:pPr>
        <w:pStyle w:val="Heading3"/>
        <w:rPr>
          <w:ins w:author="Craig Parker" w:date="2024-08-07T15:08:00Z" w:id="2248"/>
          <w:rFonts w:ascii="Nunito" w:hAnsi="Nunito"/>
          <w:sz w:val="20"/>
          <w:szCs w:val="20"/>
          <w:lang w:val="en-ZA"/>
        </w:rPr>
      </w:pPr>
      <w:bookmarkStart w:name="_Toc173963667" w:id="2249"/>
      <w:ins w:author="Craig Parker" w:date="2024-08-07T15:08:00Z" w:id="2250">
        <w:r w:rsidRPr="002E4822">
          <w:rPr>
            <w:rFonts w:ascii="Nunito" w:hAnsi="Nunito"/>
            <w:sz w:val="20"/>
            <w:szCs w:val="20"/>
            <w:lang w:val="en-ZA"/>
          </w:rPr>
          <w:t xml:space="preserve">Database </w:t>
        </w:r>
      </w:ins>
      <w:r w:rsidR="002E4822">
        <w:rPr>
          <w:rFonts w:ascii="Nunito" w:hAnsi="Nunito"/>
          <w:sz w:val="20"/>
          <w:szCs w:val="20"/>
          <w:lang w:val="en-ZA"/>
        </w:rPr>
        <w:t>p</w:t>
      </w:r>
      <w:ins w:author="Craig Parker" w:date="2024-08-07T15:08:00Z" w:id="2251">
        <w:r w:rsidRPr="002E4822">
          <w:rPr>
            <w:rFonts w:ascii="Nunito" w:hAnsi="Nunito"/>
            <w:sz w:val="20"/>
            <w:szCs w:val="20"/>
            <w:lang w:val="en-ZA"/>
          </w:rPr>
          <w:t>opulation:</w:t>
        </w:r>
        <w:bookmarkEnd w:id="2249"/>
      </w:ins>
    </w:p>
    <w:p w:rsidRPr="002E4822" w:rsidR="00494AE0" w:rsidP="000A3B7B" w:rsidRDefault="00494AE0" w14:paraId="7959E4C4" w14:textId="6D18A718">
      <w:pPr>
        <w:rPr>
          <w:ins w:author="Craig Parker" w:date="2024-08-07T15:08:00Z" w:id="2252"/>
          <w:rFonts w:ascii="Nunito" w:hAnsi="Nunito" w:eastAsia="Nunito" w:cs="Nunito"/>
          <w:color w:val="000000" w:themeColor="text1"/>
          <w:sz w:val="20"/>
          <w:lang w:val="en-ZA"/>
        </w:rPr>
      </w:pPr>
      <w:ins w:author="Craig Parker" w:date="2024-08-07T15:08:00Z" w:id="2253">
        <w:r w:rsidRPr="002E4822">
          <w:rPr>
            <w:rFonts w:ascii="Nunito" w:hAnsi="Nunito" w:eastAsia="Nunito" w:cs="Nunito"/>
            <w:color w:val="000000" w:themeColor="text1"/>
            <w:sz w:val="20"/>
            <w:lang w:val="en-ZA"/>
          </w:rPr>
          <w:t xml:space="preserve">Using the mappings and transformation instructions from the previous steps, the source data is transformed and used to populate a final database. </w:t>
        </w:r>
      </w:ins>
      <w:r w:rsidRPr="002E4822" w:rsidR="009557F9">
        <w:rPr>
          <w:rFonts w:ascii="Nunito" w:hAnsi="Nunito" w:eastAsia="Nunito" w:cs="Nunito"/>
          <w:color w:val="000000" w:themeColor="text1"/>
          <w:sz w:val="20"/>
          <w:lang w:val="en-ZA"/>
        </w:rPr>
        <w:t xml:space="preserve">The ‘core’ team manages this </w:t>
      </w:r>
      <w:ins w:author="Craig Parker" w:date="2024-08-07T15:08:00Z" w:id="2254">
        <w:r w:rsidRPr="002E4822">
          <w:rPr>
            <w:rFonts w:ascii="Nunito" w:hAnsi="Nunito" w:eastAsia="Nunito" w:cs="Nunito"/>
            <w:color w:val="000000" w:themeColor="text1"/>
            <w:sz w:val="20"/>
            <w:lang w:val="en-ZA"/>
          </w:rPr>
          <w:t>step is managed by the 'core' team, and the final database is made available to the full consortium. A second anonymi</w:t>
        </w:r>
      </w:ins>
      <w:r w:rsidRPr="002E4822" w:rsidR="009557F9">
        <w:rPr>
          <w:rFonts w:ascii="Nunito" w:hAnsi="Nunito" w:eastAsia="Nunito" w:cs="Nunito"/>
          <w:color w:val="000000" w:themeColor="text1"/>
          <w:sz w:val="20"/>
          <w:lang w:val="en-ZA"/>
        </w:rPr>
        <w:t>s</w:t>
      </w:r>
      <w:ins w:author="Craig Parker" w:date="2024-08-07T15:08:00Z" w:id="2255">
        <w:r w:rsidRPr="002E4822">
          <w:rPr>
            <w:rFonts w:ascii="Nunito" w:hAnsi="Nunito" w:eastAsia="Nunito" w:cs="Nunito"/>
            <w:color w:val="000000" w:themeColor="text1"/>
            <w:sz w:val="20"/>
            <w:lang w:val="en-ZA"/>
          </w:rPr>
          <w:t>ation of patient identifiers occurs at this stage, and locations below the ward level (e.g., street addresses) are excluded.</w:t>
        </w:r>
      </w:ins>
    </w:p>
    <w:p w:rsidRPr="002E4822" w:rsidR="00494AE0" w:rsidP="000A3B7B" w:rsidRDefault="00494AE0" w14:paraId="68159486" w14:textId="77777777">
      <w:pPr>
        <w:rPr>
          <w:ins w:author="Craig Parker" w:date="2024-08-07T15:09:00Z" w16du:dateUtc="2024-08-07T13:09:00Z" w:id="2256"/>
          <w:rFonts w:ascii="Nunito" w:hAnsi="Nunito" w:eastAsia="Nunito" w:cs="Nunito"/>
          <w:b/>
          <w:bCs/>
          <w:color w:val="000000" w:themeColor="text1"/>
          <w:sz w:val="20"/>
          <w:lang w:val="en-ZA"/>
        </w:rPr>
      </w:pPr>
    </w:p>
    <w:p w:rsidRPr="002E4822" w:rsidR="00494AE0" w:rsidP="000A3B7B" w:rsidRDefault="00494AE0" w14:paraId="08AA3D13" w14:textId="6847FD00">
      <w:pPr>
        <w:pStyle w:val="Heading3"/>
        <w:rPr>
          <w:ins w:author="Craig Parker" w:date="2024-08-07T15:08:00Z" w:id="2257"/>
          <w:rFonts w:ascii="Nunito" w:hAnsi="Nunito"/>
          <w:sz w:val="20"/>
          <w:szCs w:val="20"/>
          <w:lang w:val="en-ZA"/>
        </w:rPr>
      </w:pPr>
      <w:bookmarkStart w:name="_Toc173963668" w:id="2258"/>
      <w:ins w:author="Craig Parker" w:date="2024-08-07T15:08:00Z" w:id="2259">
        <w:r w:rsidRPr="002E4822">
          <w:rPr>
            <w:rFonts w:ascii="Nunito" w:hAnsi="Nunito"/>
            <w:sz w:val="20"/>
            <w:szCs w:val="20"/>
            <w:lang w:val="en-ZA"/>
          </w:rPr>
          <w:t xml:space="preserve">Final </w:t>
        </w:r>
      </w:ins>
      <w:r w:rsidR="002E4822">
        <w:rPr>
          <w:rFonts w:ascii="Nunito" w:hAnsi="Nunito"/>
          <w:sz w:val="20"/>
          <w:szCs w:val="20"/>
          <w:lang w:val="en-ZA"/>
        </w:rPr>
        <w:t>d</w:t>
      </w:r>
      <w:ins w:author="Craig Parker" w:date="2024-08-07T15:08:00Z" w:id="2260">
        <w:r w:rsidRPr="002E4822">
          <w:rPr>
            <w:rFonts w:ascii="Nunito" w:hAnsi="Nunito"/>
            <w:sz w:val="20"/>
            <w:szCs w:val="20"/>
            <w:lang w:val="en-ZA"/>
          </w:rPr>
          <w:t xml:space="preserve">ata </w:t>
        </w:r>
      </w:ins>
      <w:r w:rsidR="002E4822">
        <w:rPr>
          <w:rFonts w:ascii="Nunito" w:hAnsi="Nunito"/>
          <w:sz w:val="20"/>
          <w:szCs w:val="20"/>
          <w:lang w:val="en-ZA"/>
        </w:rPr>
        <w:t>c</w:t>
      </w:r>
      <w:ins w:author="Craig Parker" w:date="2024-08-07T15:08:00Z" w:id="2261">
        <w:r w:rsidRPr="002E4822">
          <w:rPr>
            <w:rFonts w:ascii="Nunito" w:hAnsi="Nunito"/>
            <w:sz w:val="20"/>
            <w:szCs w:val="20"/>
            <w:lang w:val="en-ZA"/>
          </w:rPr>
          <w:t xml:space="preserve">leaning and </w:t>
        </w:r>
      </w:ins>
      <w:r w:rsidR="002E4822">
        <w:rPr>
          <w:rFonts w:ascii="Nunito" w:hAnsi="Nunito"/>
          <w:sz w:val="20"/>
          <w:szCs w:val="20"/>
          <w:lang w:val="en-ZA"/>
        </w:rPr>
        <w:t>a</w:t>
      </w:r>
      <w:ins w:author="Craig Parker" w:date="2024-08-07T15:08:00Z" w:id="2262">
        <w:r w:rsidRPr="002E4822">
          <w:rPr>
            <w:rFonts w:ascii="Nunito" w:hAnsi="Nunito"/>
            <w:sz w:val="20"/>
            <w:szCs w:val="20"/>
            <w:lang w:val="en-ZA"/>
          </w:rPr>
          <w:t xml:space="preserve">nalysis </w:t>
        </w:r>
      </w:ins>
      <w:r w:rsidR="002E4822">
        <w:rPr>
          <w:rFonts w:ascii="Nunito" w:hAnsi="Nunito"/>
          <w:sz w:val="20"/>
          <w:szCs w:val="20"/>
          <w:lang w:val="en-ZA"/>
        </w:rPr>
        <w:t>d</w:t>
      </w:r>
      <w:ins w:author="Craig Parker" w:date="2024-08-07T15:08:00Z" w:id="2263">
        <w:r w:rsidRPr="002E4822">
          <w:rPr>
            <w:rFonts w:ascii="Nunito" w:hAnsi="Nunito"/>
            <w:sz w:val="20"/>
            <w:szCs w:val="20"/>
            <w:lang w:val="en-ZA"/>
          </w:rPr>
          <w:t xml:space="preserve">ataset </w:t>
        </w:r>
      </w:ins>
      <w:r w:rsidR="002E4822">
        <w:rPr>
          <w:rFonts w:ascii="Nunito" w:hAnsi="Nunito"/>
          <w:sz w:val="20"/>
          <w:szCs w:val="20"/>
          <w:lang w:val="en-ZA"/>
        </w:rPr>
        <w:t>c</w:t>
      </w:r>
      <w:ins w:author="Craig Parker" w:date="2024-08-07T15:08:00Z" w:id="2264">
        <w:r w:rsidRPr="002E4822">
          <w:rPr>
            <w:rFonts w:ascii="Nunito" w:hAnsi="Nunito"/>
            <w:sz w:val="20"/>
            <w:szCs w:val="20"/>
            <w:lang w:val="en-ZA"/>
          </w:rPr>
          <w:t>reation:</w:t>
        </w:r>
        <w:bookmarkEnd w:id="2258"/>
      </w:ins>
    </w:p>
    <w:p w:rsidRPr="002E4822" w:rsidR="00494AE0" w:rsidP="000A3B7B" w:rsidRDefault="00494AE0" w14:paraId="3F7E0D6D" w14:textId="6A283B47">
      <w:pPr>
        <w:rPr>
          <w:ins w:author="Craig Parker" w:date="2024-08-07T15:08:00Z" w:id="2265"/>
          <w:rFonts w:ascii="Nunito" w:hAnsi="Nunito" w:eastAsia="Nunito"/>
          <w:sz w:val="20"/>
          <w:lang w:val="en-ZA"/>
          <w:rPrChange w:author="Craig Parker" w:date="2024-08-07T15:15:00Z" w16du:dateUtc="2024-08-07T13:15:00Z" w:id="2266">
            <w:rPr>
              <w:ins w:author="Craig Parker" w:date="2024-08-07T15:08:00Z" w:id="2267"/>
              <w:rFonts w:ascii="Nunito" w:hAnsi="Nunito" w:eastAsia="Nunito" w:cs="Nunito"/>
              <w:b/>
              <w:bCs/>
              <w:color w:val="000000" w:themeColor="text1"/>
              <w:lang w:val="en-ZA"/>
            </w:rPr>
          </w:rPrChange>
        </w:rPr>
      </w:pPr>
      <w:ins w:author="Craig Parker" w:date="2024-08-07T15:08:00Z" w:id="2268">
        <w:r w:rsidRPr="002E4822">
          <w:rPr>
            <w:rFonts w:ascii="Nunito" w:hAnsi="Nunito" w:eastAsia="Nunito"/>
            <w:sz w:val="20"/>
            <w:lang w:val="en-ZA"/>
          </w:rPr>
          <w:t>A final data cleaning step ensures values fall within expected ranges, provisions for identifying twins and multiple pregnancies are made, and duplication errors are identified. A sanity check ensures data integrity. Linking geospatial data is an additional step performed during the analysis stage.</w:t>
        </w:r>
      </w:ins>
    </w:p>
    <w:p w:rsidRPr="002E4822" w:rsidR="00494AE0" w:rsidP="00A850D7" w:rsidRDefault="00494AE0" w14:paraId="61D5E6C9" w14:textId="7552F27B">
      <w:pPr>
        <w:pStyle w:val="Heading2"/>
        <w:numPr>
          <w:ilvl w:val="1"/>
          <w:numId w:val="54"/>
        </w:numPr>
        <w:rPr>
          <w:ins w:author="Craig Parker" w:date="2024-08-07T15:08:00Z" w:id="2269"/>
          <w:rFonts w:ascii="Nunito" w:hAnsi="Nunito"/>
        </w:rPr>
      </w:pPr>
      <w:bookmarkStart w:name="_Toc173963669" w:id="2270"/>
      <w:ins w:author="Craig Parker" w:date="2024-08-07T15:08:00Z" w:id="2271">
        <w:r w:rsidRPr="002E4822">
          <w:rPr>
            <w:rFonts w:ascii="Nunito" w:hAnsi="Nunito"/>
          </w:rPr>
          <w:t xml:space="preserve">Data </w:t>
        </w:r>
        <w:commentRangeStart w:id="2272"/>
        <w:r w:rsidRPr="002E4822">
          <w:rPr>
            <w:rFonts w:ascii="Nunito" w:hAnsi="Nunito"/>
          </w:rPr>
          <w:t>Integration</w:t>
        </w:r>
      </w:ins>
      <w:ins w:author="Craig Parker" w:date="2024-08-07T15:16:00Z" w16du:dateUtc="2024-08-07T13:16:00Z" w:id="2273">
        <w:commentRangeEnd w:id="2272"/>
        <w:r w:rsidRPr="002E4822">
          <w:rPr>
            <w:rStyle w:val="Heading3Char"/>
            <w:rFonts w:ascii="Nunito" w:hAnsi="Nunito"/>
            <w:b/>
            <w:bCs/>
            <w:caps/>
            <w:sz w:val="20"/>
            <w:szCs w:val="20"/>
          </w:rPr>
          <w:commentReference w:id="2272"/>
        </w:r>
      </w:ins>
      <w:bookmarkEnd w:id="2270"/>
    </w:p>
    <w:p w:rsidRPr="002E4822" w:rsidR="00494AE0" w:rsidP="000A3B7B" w:rsidRDefault="00494AE0" w14:paraId="6603A534" w14:textId="77777777">
      <w:pPr>
        <w:rPr>
          <w:ins w:author="Craig Parker" w:date="2024-08-07T15:08:00Z" w:id="2274"/>
          <w:rFonts w:ascii="Nunito" w:hAnsi="Nunito" w:eastAsia="Nunito" w:cs="Nunito"/>
          <w:color w:val="000000" w:themeColor="text1"/>
          <w:sz w:val="20"/>
          <w:lang w:val="en-ZA"/>
        </w:rPr>
      </w:pPr>
      <w:ins w:author="Craig Parker" w:date="2024-08-07T15:08:00Z" w:id="2275">
        <w:r w:rsidRPr="002E4822">
          <w:rPr>
            <w:rFonts w:ascii="Nunito" w:hAnsi="Nunito" w:eastAsia="Nunito" w:cs="Nunito"/>
            <w:color w:val="000000" w:themeColor="text1"/>
            <w:sz w:val="20"/>
            <w:lang w:val="en-ZA"/>
          </w:rPr>
          <w:t xml:space="preserve">Integrated datasets, along with associated documentation provided through the GitLab platform, will be available for analysis via the </w:t>
        </w:r>
        <w:proofErr w:type="spellStart"/>
        <w:r w:rsidRPr="002E4822">
          <w:rPr>
            <w:rFonts w:ascii="Nunito" w:hAnsi="Nunito" w:eastAsia="Nunito" w:cs="Nunito"/>
            <w:color w:val="000000" w:themeColor="text1"/>
            <w:sz w:val="20"/>
            <w:lang w:val="en-ZA"/>
          </w:rPr>
          <w:t>Jupyter</w:t>
        </w:r>
        <w:proofErr w:type="spellEnd"/>
        <w:r w:rsidRPr="002E4822">
          <w:rPr>
            <w:rFonts w:ascii="Nunito" w:hAnsi="Nunito" w:eastAsia="Nunito" w:cs="Nunito"/>
            <w:color w:val="000000" w:themeColor="text1"/>
            <w:sz w:val="20"/>
            <w:lang w:val="en-ZA"/>
          </w:rPr>
          <w:t xml:space="preserve"> Hub platform to partner researchers. Depending on the conditions of the original Data Transfer Agreements (DTAs), partner researchers may need to agree to specific data usage agreements.</w:t>
        </w:r>
      </w:ins>
    </w:p>
    <w:p w:rsidRPr="002E4822" w:rsidR="00494AE0" w:rsidP="000A3B7B" w:rsidRDefault="00494AE0" w14:paraId="34E5A338" w14:textId="77777777">
      <w:pPr>
        <w:rPr>
          <w:ins w:author="Craig Parker" w:date="2024-08-07T15:10:00Z" w16du:dateUtc="2024-08-07T13:10:00Z" w:id="2276"/>
          <w:rFonts w:ascii="Nunito" w:hAnsi="Nunito" w:eastAsia="Nunito" w:cs="Nunito"/>
          <w:color w:val="000000" w:themeColor="text1"/>
          <w:sz w:val="20"/>
          <w:lang w:val="en-ZA"/>
        </w:rPr>
      </w:pPr>
      <w:ins w:author="Craig Parker" w:date="2024-08-07T15:08:00Z" w:id="2277">
        <w:r w:rsidRPr="002E4822">
          <w:rPr>
            <w:rFonts w:ascii="Nunito" w:hAnsi="Nunito" w:eastAsia="Nunito" w:cs="Nunito"/>
            <w:color w:val="000000" w:themeColor="text1"/>
            <w:sz w:val="20"/>
            <w:lang w:val="en-ZA"/>
          </w:rPr>
          <w:t>The complete health data processing workflow is mapped in Figure 2 below. Key steps include:</w:t>
        </w:r>
      </w:ins>
    </w:p>
    <w:p w:rsidRPr="002E4822" w:rsidR="00494AE0" w:rsidP="000A3B7B" w:rsidRDefault="00494AE0" w14:paraId="70032ED8" w14:textId="77777777">
      <w:pPr>
        <w:rPr>
          <w:ins w:author="Craig Parker" w:date="2024-08-07T15:08:00Z" w:id="2278"/>
          <w:rFonts w:ascii="Nunito" w:hAnsi="Nunito" w:eastAsia="Nunito" w:cs="Nunito"/>
          <w:color w:val="000000" w:themeColor="text1"/>
          <w:sz w:val="20"/>
          <w:lang w:val="en-ZA"/>
        </w:rPr>
      </w:pPr>
    </w:p>
    <w:p w:rsidRPr="002E4822" w:rsidR="00494AE0" w:rsidP="000A3B7B" w:rsidRDefault="00494AE0" w14:paraId="68B36153" w14:textId="77777777">
      <w:pPr>
        <w:numPr>
          <w:ilvl w:val="0"/>
          <w:numId w:val="49"/>
        </w:numPr>
        <w:rPr>
          <w:ins w:author="Craig Parker" w:date="2024-08-07T15:08:00Z" w:id="2279"/>
          <w:rFonts w:ascii="Nunito" w:hAnsi="Nunito" w:eastAsia="Nunito" w:cs="Nunito"/>
          <w:color w:val="000000" w:themeColor="text1"/>
          <w:sz w:val="20"/>
          <w:lang w:val="en-ZA"/>
        </w:rPr>
      </w:pPr>
      <w:ins w:author="Craig Parker" w:date="2024-08-07T15:08:00Z" w:id="2280">
        <w:r w:rsidRPr="002E4822">
          <w:rPr>
            <w:rFonts w:ascii="Nunito" w:hAnsi="Nunito" w:eastAsia="Nunito" w:cs="Nunito"/>
            <w:b/>
            <w:bCs/>
            <w:color w:val="000000" w:themeColor="text1"/>
            <w:sz w:val="20"/>
            <w:lang w:val="en-ZA"/>
          </w:rPr>
          <w:t>Basic Error Screening and Correction:</w:t>
        </w:r>
        <w:r w:rsidRPr="002E4822">
          <w:rPr>
            <w:rFonts w:ascii="Nunito" w:hAnsi="Nunito" w:eastAsia="Nunito" w:cs="Nunito"/>
            <w:color w:val="000000" w:themeColor="text1"/>
            <w:sz w:val="20"/>
            <w:lang w:val="en-ZA"/>
          </w:rPr>
          <w:t xml:space="preserve"> Identifying and correcting formatting errors, invalid codes, and values.</w:t>
        </w:r>
      </w:ins>
    </w:p>
    <w:p w:rsidRPr="002E4822" w:rsidR="00494AE0" w:rsidP="000A3B7B" w:rsidRDefault="00494AE0" w14:paraId="44A9A004" w14:textId="77777777">
      <w:pPr>
        <w:numPr>
          <w:ilvl w:val="0"/>
          <w:numId w:val="49"/>
        </w:numPr>
        <w:rPr>
          <w:ins w:author="Craig Parker" w:date="2024-08-07T15:08:00Z" w:id="2281"/>
          <w:rFonts w:ascii="Nunito" w:hAnsi="Nunito" w:eastAsia="Nunito" w:cs="Nunito"/>
          <w:color w:val="000000" w:themeColor="text1"/>
          <w:sz w:val="20"/>
          <w:lang w:val="en-ZA"/>
        </w:rPr>
      </w:pPr>
      <w:ins w:author="Craig Parker" w:date="2024-08-07T15:08:00Z" w:id="2282">
        <w:r w:rsidRPr="002E4822">
          <w:rPr>
            <w:rFonts w:ascii="Nunito" w:hAnsi="Nunito" w:eastAsia="Nunito" w:cs="Nunito"/>
            <w:b/>
            <w:bCs/>
            <w:color w:val="000000" w:themeColor="text1"/>
            <w:sz w:val="20"/>
            <w:lang w:val="en-ZA"/>
          </w:rPr>
          <w:t>Screening for Personal Identifying Information:</w:t>
        </w:r>
        <w:r w:rsidRPr="002E4822">
          <w:rPr>
            <w:rFonts w:ascii="Nunito" w:hAnsi="Nunito" w:eastAsia="Nunito" w:cs="Nunito"/>
            <w:color w:val="000000" w:themeColor="text1"/>
            <w:sz w:val="20"/>
            <w:lang w:val="en-ZA"/>
          </w:rPr>
          <w:t xml:space="preserve"> Checking for personal identifiers such as date of birth, which can pose a re-identification risk. For example, the date of birth can be dropped after calculating and retaining the patient's age.</w:t>
        </w:r>
      </w:ins>
    </w:p>
    <w:p w:rsidRPr="002E4822" w:rsidR="00494AE0" w:rsidP="000A3B7B" w:rsidRDefault="00494AE0" w14:paraId="3A6CA4C0" w14:textId="77777777">
      <w:pPr>
        <w:numPr>
          <w:ilvl w:val="0"/>
          <w:numId w:val="49"/>
        </w:numPr>
        <w:rPr>
          <w:ins w:author="Craig Parker" w:date="2024-08-07T15:08:00Z" w:id="2283"/>
          <w:rFonts w:ascii="Nunito" w:hAnsi="Nunito" w:eastAsia="Nunito" w:cs="Nunito"/>
          <w:color w:val="000000" w:themeColor="text1"/>
          <w:sz w:val="20"/>
          <w:lang w:val="en-ZA"/>
        </w:rPr>
      </w:pPr>
      <w:ins w:author="Craig Parker" w:date="2024-08-07T15:08:00Z" w:id="2284">
        <w:r w:rsidRPr="002E4822">
          <w:rPr>
            <w:rFonts w:ascii="Nunito" w:hAnsi="Nunito" w:eastAsia="Nunito" w:cs="Nunito"/>
            <w:b/>
            <w:bCs/>
            <w:color w:val="000000" w:themeColor="text1"/>
            <w:sz w:val="20"/>
            <w:lang w:val="en-ZA"/>
          </w:rPr>
          <w:t>Recoding to Common Codebooks:</w:t>
        </w:r>
        <w:r w:rsidRPr="002E4822">
          <w:rPr>
            <w:rFonts w:ascii="Nunito" w:hAnsi="Nunito" w:eastAsia="Nunito" w:cs="Nunito"/>
            <w:color w:val="000000" w:themeColor="text1"/>
            <w:sz w:val="20"/>
            <w:lang w:val="en-ZA"/>
          </w:rPr>
          <w:t xml:space="preserve"> Extracting variables of interest for each research project, translating variables into the target units, converting real values into categories, and translating between categorization schemes. This step also involves recording geographic information, such as: </w:t>
        </w:r>
      </w:ins>
    </w:p>
    <w:p w:rsidRPr="002E4822" w:rsidR="00494AE0" w:rsidP="000A3B7B" w:rsidRDefault="00494AE0" w14:paraId="74F937C8" w14:textId="77777777">
      <w:pPr>
        <w:numPr>
          <w:ilvl w:val="1"/>
          <w:numId w:val="49"/>
        </w:numPr>
        <w:rPr>
          <w:ins w:author="Craig Parker" w:date="2024-08-07T15:08:00Z" w:id="2285"/>
          <w:rFonts w:ascii="Nunito" w:hAnsi="Nunito" w:eastAsia="Nunito" w:cs="Nunito"/>
          <w:color w:val="000000" w:themeColor="text1"/>
          <w:sz w:val="20"/>
          <w:lang w:val="en-ZA"/>
        </w:rPr>
      </w:pPr>
      <w:ins w:author="Craig Parker" w:date="2024-08-07T15:08:00Z" w:id="2286">
        <w:r w:rsidRPr="002E4822">
          <w:rPr>
            <w:rFonts w:ascii="Nunito" w:hAnsi="Nunito" w:eastAsia="Nunito" w:cs="Nunito"/>
            <w:b/>
            <w:bCs/>
            <w:color w:val="000000" w:themeColor="text1"/>
            <w:sz w:val="20"/>
            <w:lang w:val="en-ZA"/>
          </w:rPr>
          <w:t>Point Location Data:</w:t>
        </w:r>
        <w:r w:rsidRPr="002E4822">
          <w:rPr>
            <w:rFonts w:ascii="Nunito" w:hAnsi="Nunito" w:eastAsia="Nunito" w:cs="Nunito"/>
            <w:color w:val="000000" w:themeColor="text1"/>
            <w:sz w:val="20"/>
            <w:lang w:val="en-ZA"/>
          </w:rPr>
          <w:t xml:space="preserve"> Using jittering to perturb spatial location data systematically (random distance and direction) or substituting point locations with grid-cell centroids corresponding to the grid framework used for climate and environmental data.</w:t>
        </w:r>
      </w:ins>
    </w:p>
    <w:p w:rsidRPr="002E4822" w:rsidR="00494AE0" w:rsidP="000A3B7B" w:rsidRDefault="00494AE0" w14:paraId="17DDF24A" w14:textId="77777777">
      <w:pPr>
        <w:numPr>
          <w:ilvl w:val="0"/>
          <w:numId w:val="49"/>
        </w:numPr>
        <w:rPr>
          <w:ins w:author="Craig Parker" w:date="2024-08-07T15:08:00Z" w:id="2287"/>
          <w:rFonts w:ascii="Nunito" w:hAnsi="Nunito" w:eastAsia="Nunito" w:cs="Nunito"/>
          <w:color w:val="000000" w:themeColor="text1"/>
          <w:sz w:val="20"/>
          <w:lang w:val="en-ZA"/>
        </w:rPr>
      </w:pPr>
      <w:ins w:author="Craig Parker" w:date="2024-08-07T15:08:00Z" w:id="2288">
        <w:r w:rsidRPr="002E4822">
          <w:rPr>
            <w:rFonts w:ascii="Nunito" w:hAnsi="Nunito" w:eastAsia="Nunito" w:cs="Nunito"/>
            <w:b/>
            <w:bCs/>
            <w:color w:val="000000" w:themeColor="text1"/>
            <w:sz w:val="20"/>
            <w:lang w:val="en-ZA"/>
          </w:rPr>
          <w:t>Further Quality Control and Data Restructuring:</w:t>
        </w:r>
        <w:r w:rsidRPr="002E4822">
          <w:rPr>
            <w:rFonts w:ascii="Nunito" w:hAnsi="Nunito" w:eastAsia="Nunito" w:cs="Nunito"/>
            <w:color w:val="000000" w:themeColor="text1"/>
            <w:sz w:val="20"/>
            <w:lang w:val="en-ZA"/>
          </w:rPr>
          <w:t xml:space="preserve"> Ensuring the accuracy and consistency of the data before integration.</w:t>
        </w:r>
      </w:ins>
    </w:p>
    <w:p w:rsidRPr="002E4822" w:rsidR="00494AE0" w:rsidP="000A3B7B" w:rsidRDefault="00494AE0" w14:paraId="38A4B376" w14:textId="77777777">
      <w:pPr>
        <w:numPr>
          <w:ilvl w:val="0"/>
          <w:numId w:val="49"/>
        </w:numPr>
        <w:rPr>
          <w:ins w:author="Craig Parker" w:date="2024-08-07T15:08:00Z" w:id="2289"/>
          <w:rFonts w:ascii="Nunito" w:hAnsi="Nunito" w:eastAsia="Nunito" w:cs="Nunito"/>
          <w:color w:val="000000" w:themeColor="text1"/>
          <w:sz w:val="20"/>
          <w:lang w:val="en-ZA"/>
        </w:rPr>
      </w:pPr>
      <w:ins w:author="Craig Parker" w:date="2024-08-07T15:08:00Z" w:id="2290">
        <w:r w:rsidRPr="002E4822">
          <w:rPr>
            <w:rFonts w:ascii="Nunito" w:hAnsi="Nunito" w:eastAsia="Nunito" w:cs="Nunito"/>
            <w:b/>
            <w:bCs/>
            <w:color w:val="000000" w:themeColor="text1"/>
            <w:sz w:val="20"/>
            <w:lang w:val="en-ZA"/>
          </w:rPr>
          <w:t>Integration of Climate Variables:</w:t>
        </w:r>
        <w:r w:rsidRPr="002E4822">
          <w:rPr>
            <w:rFonts w:ascii="Nunito" w:hAnsi="Nunito" w:eastAsia="Nunito" w:cs="Nunito"/>
            <w:color w:val="000000" w:themeColor="text1"/>
            <w:sz w:val="20"/>
            <w:lang w:val="en-ZA"/>
          </w:rPr>
          <w:t xml:space="preserve"> Incorporating climate data to support specific analyses.</w:t>
        </w:r>
      </w:ins>
    </w:p>
    <w:p w:rsidRPr="002E4822" w:rsidR="00494AE0" w:rsidP="000A3B7B" w:rsidRDefault="001D660F" w14:paraId="218580A6" w14:textId="33265E63">
      <w:pPr>
        <w:rPr>
          <w:ins w:author="Craig Parker" w:date="2024-08-07T15:08:00Z" w:id="2291"/>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Standardising</w:t>
      </w:r>
      <w:ins w:author="Craig Parker" w:date="2024-08-07T15:08:00Z" w:id="2292">
        <w:r w:rsidRPr="002E4822" w:rsidR="00494AE0">
          <w:rPr>
            <w:rFonts w:ascii="Nunito" w:hAnsi="Nunito" w:eastAsia="Nunito" w:cs="Nunito"/>
            <w:color w:val="000000" w:themeColor="text1"/>
            <w:sz w:val="20"/>
            <w:lang w:val="en-ZA"/>
          </w:rPr>
          <w:t xml:space="preserve"> variables and conforming to established metadata and storage standards, this process ensures that the combined dataset is robust, reliable, and suitable for advanced analytical techniques. This </w:t>
        </w:r>
      </w:ins>
      <w:ins w:author="Craig Parker" w:date="2024-08-07T15:18:00Z" w16du:dateUtc="2024-08-07T13:18:00Z" w:id="2293">
        <w:r w:rsidRPr="002E4822" w:rsidR="00494AE0">
          <w:rPr>
            <w:rFonts w:ascii="Nunito" w:hAnsi="Nunito" w:eastAsia="Nunito" w:cs="Nunito"/>
            <w:color w:val="000000" w:themeColor="text1"/>
            <w:sz w:val="20"/>
            <w:lang w:val="en-ZA"/>
          </w:rPr>
          <w:t>harmonised</w:t>
        </w:r>
      </w:ins>
      <w:ins w:author="Craig Parker" w:date="2024-08-07T15:08:00Z" w:id="2294">
        <w:r w:rsidRPr="002E4822" w:rsidR="00494AE0">
          <w:rPr>
            <w:rFonts w:ascii="Nunito" w:hAnsi="Nunito" w:eastAsia="Nunito" w:cs="Nunito"/>
            <w:color w:val="000000" w:themeColor="text1"/>
            <w:sz w:val="20"/>
            <w:lang w:val="en-ZA"/>
          </w:rPr>
          <w:t xml:space="preserve"> dataset will serve as a critical resource for ongoing and future research within the HE²AT </w:t>
        </w:r>
        <w:proofErr w:type="spellStart"/>
        <w:r w:rsidRPr="002E4822" w:rsidR="00494AE0">
          <w:rPr>
            <w:rFonts w:ascii="Nunito" w:hAnsi="Nunito" w:eastAsia="Nunito" w:cs="Nunito"/>
            <w:color w:val="000000" w:themeColor="text1"/>
            <w:sz w:val="20"/>
            <w:lang w:val="en-ZA"/>
          </w:rPr>
          <w:t>Center</w:t>
        </w:r>
        <w:proofErr w:type="spellEnd"/>
        <w:r w:rsidRPr="002E4822" w:rsidR="00494AE0">
          <w:rPr>
            <w:rFonts w:ascii="Nunito" w:hAnsi="Nunito" w:eastAsia="Nunito" w:cs="Nunito"/>
            <w:color w:val="000000" w:themeColor="text1"/>
            <w:sz w:val="20"/>
            <w:lang w:val="en-ZA"/>
          </w:rPr>
          <w:t xml:space="preserve"> and beyond.</w:t>
        </w:r>
      </w:ins>
    </w:p>
    <w:p w:rsidRPr="002E4822" w:rsidR="0E3CF60B" w:rsidDel="00494AE0" w:rsidP="000A3B7B" w:rsidRDefault="0E3CF60B" w14:paraId="07F348DA" w14:textId="4530B318">
      <w:pPr>
        <w:rPr>
          <w:del w:author="Craig Parker" w:date="2024-08-07T15:11:00Z" w16du:dateUtc="2024-08-07T13:11:00Z" w:id="2295"/>
          <w:rFonts w:ascii="Nunito" w:hAnsi="Nunito" w:eastAsia="Nunito" w:cs="Nunito"/>
          <w:color w:val="000000" w:themeColor="text1"/>
          <w:sz w:val="20"/>
          <w:rPrChange w:author="Craig Parker" w:date="2024-08-07T12:23:00Z" w16du:dateUtc="2024-08-07T10:23:00Z" w:id="2296">
            <w:rPr>
              <w:del w:author="Craig Parker" w:date="2024-08-07T15:11:00Z" w16du:dateUtc="2024-08-07T13:11:00Z" w:id="2297"/>
              <w:rFonts w:ascii="Nunito" w:hAnsi="Nunito" w:eastAsia="Nunito" w:cs="Nunito"/>
            </w:rPr>
          </w:rPrChange>
        </w:rPr>
      </w:pPr>
      <w:del w:author="Craig Parker" w:date="2024-08-07T15:11:00Z" w16du:dateUtc="2024-08-07T13:11:00Z" w:id="2298">
        <w:r w:rsidRPr="002E4822" w:rsidDel="00494AE0">
          <w:rPr>
            <w:rFonts w:ascii="Nunito" w:hAnsi="Nunito" w:eastAsia="Nunito" w:cs="Nunito"/>
            <w:color w:val="000000" w:themeColor="text1"/>
            <w:sz w:val="20"/>
            <w:rPrChange w:author="Craig Parker" w:date="2024-08-07T12:23:00Z" w16du:dateUtc="2024-08-07T10:23:00Z" w:id="2299">
              <w:rPr>
                <w:rFonts w:ascii="Nunito" w:hAnsi="Nunito" w:eastAsia="Nunito" w:cs="Nunito"/>
              </w:rPr>
            </w:rPrChange>
          </w:rPr>
          <w:delText xml:space="preserve">Data harmonisation is critical for integrating diverse datasets into a unified format, allowing comprehensive analyses drawing on information across the disparate data sources. A detailed description of the workflow from source data to deidentified data is as follows. </w:delText>
        </w:r>
      </w:del>
    </w:p>
    <w:p w:rsidRPr="002E4822" w:rsidR="0E3CF60B" w:rsidDel="00494AE0" w:rsidP="000A3B7B" w:rsidRDefault="0E3CF60B" w14:paraId="239F527B" w14:textId="4D2CF793">
      <w:pPr>
        <w:pStyle w:val="ListParagraph"/>
        <w:rPr>
          <w:del w:author="Craig Parker" w:date="2024-08-07T15:11:00Z" w16du:dateUtc="2024-08-07T13:11:00Z" w:id="2300"/>
          <w:rFonts w:ascii="Nunito" w:hAnsi="Nunito" w:eastAsia="Nunito" w:cs="Nunito"/>
          <w:color w:val="000000" w:themeColor="text1"/>
          <w:sz w:val="20"/>
          <w:rPrChange w:author="Craig Parker" w:date="2024-08-07T12:23:00Z" w16du:dateUtc="2024-08-07T10:23:00Z" w:id="2301">
            <w:rPr>
              <w:del w:author="Craig Parker" w:date="2024-08-07T15:11:00Z" w16du:dateUtc="2024-08-07T13:11:00Z" w:id="2302"/>
              <w:rFonts w:ascii="Nunito" w:hAnsi="Nunito" w:eastAsia="Nunito" w:cs="Nunito"/>
            </w:rPr>
          </w:rPrChange>
        </w:rPr>
      </w:pPr>
      <w:del w:author="Craig Parker" w:date="2024-08-07T15:11:00Z" w16du:dateUtc="2024-08-07T13:11:00Z" w:id="2303">
        <w:r w:rsidRPr="002E4822" w:rsidDel="00494AE0">
          <w:rPr>
            <w:rFonts w:ascii="Nunito" w:hAnsi="Nunito" w:eastAsia="Nunito" w:cs="Nunito"/>
            <w:color w:val="000000" w:themeColor="text1"/>
            <w:sz w:val="20"/>
            <w:rPrChange w:author="Craig Parker" w:date="2024-08-07T12:23:00Z" w16du:dateUtc="2024-08-07T10:23:00Z" w:id="2304">
              <w:rPr>
                <w:rFonts w:ascii="Nunito" w:hAnsi="Nunito" w:eastAsia="Nunito" w:cs="Nunito"/>
              </w:rPr>
            </w:rPrChange>
          </w:rPr>
          <w:delText>Pre-Processing:</w:delText>
        </w:r>
      </w:del>
    </w:p>
    <w:p w:rsidRPr="002E4822" w:rsidR="0E3CF60B" w:rsidDel="00494AE0" w:rsidP="000A3B7B" w:rsidRDefault="0E3CF60B" w14:paraId="09EDB591" w14:textId="5799BFDD">
      <w:pPr>
        <w:rPr>
          <w:del w:author="Craig Parker" w:date="2024-08-07T15:11:00Z" w16du:dateUtc="2024-08-07T13:11:00Z" w:id="2305"/>
          <w:rFonts w:ascii="Nunito" w:hAnsi="Nunito" w:eastAsia="Nunito" w:cs="Nunito"/>
          <w:color w:val="000000" w:themeColor="text1"/>
          <w:sz w:val="20"/>
          <w:rPrChange w:author="Craig Parker" w:date="2024-08-07T12:23:00Z" w16du:dateUtc="2024-08-07T10:23:00Z" w:id="2306">
            <w:rPr>
              <w:del w:author="Craig Parker" w:date="2024-08-07T15:11:00Z" w16du:dateUtc="2024-08-07T13:11:00Z" w:id="2307"/>
              <w:rFonts w:ascii="Nunito" w:hAnsi="Nunito" w:eastAsia="Nunito" w:cs="Nunito"/>
            </w:rPr>
          </w:rPrChange>
        </w:rPr>
      </w:pPr>
      <w:del w:author="Craig Parker" w:date="2024-08-07T15:11:00Z" w16du:dateUtc="2024-08-07T13:11:00Z" w:id="2308">
        <w:r w:rsidRPr="002E4822" w:rsidDel="00494AE0">
          <w:rPr>
            <w:rFonts w:ascii="Nunito" w:hAnsi="Nunito" w:eastAsia="Nunito" w:cs="Nunito"/>
            <w:color w:val="000000" w:themeColor="text1"/>
            <w:sz w:val="20"/>
            <w:rPrChange w:author="Craig Parker" w:date="2024-08-07T12:23:00Z" w16du:dateUtc="2024-08-07T10:23:00Z" w:id="2309">
              <w:rPr>
                <w:rFonts w:ascii="Nunito" w:hAnsi="Nunito" w:eastAsia="Nunito" w:cs="Nunito"/>
              </w:rPr>
            </w:rPrChange>
          </w:rPr>
          <w:delText xml:space="preserve">This initial step is done by the ‘core’ </w:delText>
        </w:r>
      </w:del>
      <w:del w:author="Craig Parker" w:date="2024-08-05T19:22:00Z" w:id="2310">
        <w:r w:rsidRPr="002E4822" w:rsidDel="006A3891">
          <w:rPr>
            <w:rFonts w:ascii="Nunito" w:hAnsi="Nunito" w:eastAsia="Nunito" w:cs="Nunito"/>
            <w:color w:val="000000" w:themeColor="text1"/>
            <w:sz w:val="20"/>
            <w:rPrChange w:author="Craig Parker" w:date="2024-08-07T12:23:00Z" w16du:dateUtc="2024-08-07T10:23:00Z" w:id="2311">
              <w:rPr>
                <w:rFonts w:ascii="Nunito" w:hAnsi="Nunito" w:eastAsia="Nunito" w:cs="Nunito"/>
              </w:rPr>
            </w:rPrChange>
          </w:rPr>
          <w:delText>HE2AT</w:delText>
        </w:r>
      </w:del>
      <w:del w:author="Craig Parker" w:date="2024-08-07T15:11:00Z" w16du:dateUtc="2024-08-07T13:11:00Z" w:id="2312">
        <w:r w:rsidRPr="002E4822" w:rsidDel="00494AE0">
          <w:rPr>
            <w:rFonts w:ascii="Nunito" w:hAnsi="Nunito" w:eastAsia="Nunito" w:cs="Nunito"/>
            <w:color w:val="000000" w:themeColor="text1"/>
            <w:sz w:val="20"/>
            <w:rPrChange w:author="Craig Parker" w:date="2024-08-07T12:23:00Z" w16du:dateUtc="2024-08-07T10:23:00Z" w:id="2313">
              <w:rPr>
                <w:rFonts w:ascii="Nunito" w:hAnsi="Nunito" w:eastAsia="Nunito" w:cs="Nunito"/>
              </w:rPr>
            </w:rPrChange>
          </w:rPr>
          <w:delText xml:space="preserve"> team (definition – those with access to ‘incoming’ (peter, pierre, lisa, chris, rodger, nic, craig)) and consists of:</w:delText>
        </w:r>
      </w:del>
    </w:p>
    <w:p w:rsidRPr="002E4822" w:rsidR="0E3CF60B" w:rsidDel="00494AE0" w:rsidP="000A3B7B" w:rsidRDefault="0E3CF60B" w14:paraId="2B24EEDF" w14:textId="36C57DB8">
      <w:pPr>
        <w:rPr>
          <w:del w:author="Craig Parker" w:date="2024-08-07T15:11:00Z" w16du:dateUtc="2024-08-07T13:11:00Z" w:id="2314"/>
          <w:rFonts w:ascii="Nunito" w:hAnsi="Nunito" w:eastAsia="Nunito" w:cs="Nunito"/>
          <w:color w:val="000000" w:themeColor="text1"/>
          <w:sz w:val="20"/>
          <w:rPrChange w:author="Craig Parker" w:date="2024-08-07T12:23:00Z" w16du:dateUtc="2024-08-07T10:23:00Z" w:id="2315">
            <w:rPr>
              <w:del w:author="Craig Parker" w:date="2024-08-07T15:11:00Z" w16du:dateUtc="2024-08-07T13:11:00Z" w:id="2316"/>
              <w:rFonts w:ascii="Nunito" w:hAnsi="Nunito" w:eastAsia="Nunito" w:cs="Nunito"/>
            </w:rPr>
          </w:rPrChange>
        </w:rPr>
      </w:pPr>
      <w:del w:author="Craig Parker" w:date="2024-08-07T15:11:00Z" w16du:dateUtc="2024-08-07T13:11:00Z" w:id="2317">
        <w:r w:rsidRPr="002E4822" w:rsidDel="00494AE0">
          <w:rPr>
            <w:rFonts w:ascii="Nunito" w:hAnsi="Nunito" w:eastAsia="Nunito" w:cs="Nunito"/>
            <w:color w:val="000000" w:themeColor="text1"/>
            <w:sz w:val="20"/>
            <w:rPrChange w:author="Craig Parker" w:date="2024-08-07T12:23:00Z" w16du:dateUtc="2024-08-07T10:23:00Z" w:id="2318">
              <w:rPr>
                <w:rFonts w:ascii="Nunito" w:hAnsi="Nunito" w:eastAsia="Nunito" w:cs="Nunito"/>
              </w:rPr>
            </w:rPrChange>
          </w:rPr>
          <w:delText>- reformatting to common data format</w:delText>
        </w:r>
      </w:del>
    </w:p>
    <w:p w:rsidRPr="002E4822" w:rsidR="0E3CF60B" w:rsidDel="00494AE0" w:rsidP="000A3B7B" w:rsidRDefault="0E3CF60B" w14:paraId="53D5E4B9" w14:textId="6FC7B23E">
      <w:pPr>
        <w:rPr>
          <w:del w:author="Craig Parker" w:date="2024-08-07T15:11:00Z" w16du:dateUtc="2024-08-07T13:11:00Z" w:id="2319"/>
          <w:rFonts w:ascii="Nunito" w:hAnsi="Nunito" w:eastAsia="Nunito" w:cs="Nunito"/>
          <w:color w:val="000000" w:themeColor="text1"/>
          <w:sz w:val="20"/>
          <w:rPrChange w:author="Craig Parker" w:date="2024-08-07T12:23:00Z" w16du:dateUtc="2024-08-07T10:23:00Z" w:id="2320">
            <w:rPr>
              <w:del w:author="Craig Parker" w:date="2024-08-07T15:11:00Z" w16du:dateUtc="2024-08-07T13:11:00Z" w:id="2321"/>
              <w:rFonts w:ascii="Nunito" w:hAnsi="Nunito" w:eastAsia="Nunito" w:cs="Nunito"/>
            </w:rPr>
          </w:rPrChange>
        </w:rPr>
      </w:pPr>
      <w:del w:author="Craig Parker" w:date="2024-08-07T15:11:00Z" w16du:dateUtc="2024-08-07T13:11:00Z" w:id="2322">
        <w:r w:rsidRPr="002E4822" w:rsidDel="00494AE0">
          <w:rPr>
            <w:rFonts w:ascii="Nunito" w:hAnsi="Nunito" w:eastAsia="Nunito" w:cs="Nunito"/>
            <w:color w:val="000000" w:themeColor="text1"/>
            <w:sz w:val="20"/>
            <w:rPrChange w:author="Craig Parker" w:date="2024-08-07T12:23:00Z" w16du:dateUtc="2024-08-07T10:23:00Z" w:id="2323">
              <w:rPr>
                <w:rFonts w:ascii="Nunito" w:hAnsi="Nunito" w:eastAsia="Nunito" w:cs="Nunito"/>
              </w:rPr>
            </w:rPrChange>
          </w:rPr>
          <w:delText>- extracting variable names and descriptions</w:delText>
        </w:r>
      </w:del>
    </w:p>
    <w:p w:rsidRPr="002E4822" w:rsidR="0E3CF60B" w:rsidDel="00494AE0" w:rsidP="000A3B7B" w:rsidRDefault="0E3CF60B" w14:paraId="71EFBD2D" w14:textId="7CDF8132">
      <w:pPr>
        <w:rPr>
          <w:del w:author="Craig Parker" w:date="2024-08-07T15:11:00Z" w16du:dateUtc="2024-08-07T13:11:00Z" w:id="2324"/>
          <w:rFonts w:ascii="Nunito" w:hAnsi="Nunito" w:eastAsia="Nunito" w:cs="Nunito"/>
          <w:color w:val="000000" w:themeColor="text1"/>
          <w:sz w:val="20"/>
          <w:rPrChange w:author="Craig Parker" w:date="2024-08-07T12:23:00Z" w16du:dateUtc="2024-08-07T10:23:00Z" w:id="2325">
            <w:rPr>
              <w:del w:author="Craig Parker" w:date="2024-08-07T15:11:00Z" w16du:dateUtc="2024-08-07T13:11:00Z" w:id="2326"/>
              <w:rFonts w:ascii="Nunito" w:hAnsi="Nunito" w:eastAsia="Nunito" w:cs="Nunito"/>
            </w:rPr>
          </w:rPrChange>
        </w:rPr>
      </w:pPr>
      <w:del w:author="Craig Parker" w:date="2024-08-07T15:11:00Z" w16du:dateUtc="2024-08-07T13:11:00Z" w:id="2327">
        <w:r w:rsidRPr="002E4822" w:rsidDel="00494AE0">
          <w:rPr>
            <w:rFonts w:ascii="Nunito" w:hAnsi="Nunito" w:eastAsia="Nunito" w:cs="Nunito"/>
            <w:color w:val="000000" w:themeColor="text1"/>
            <w:sz w:val="20"/>
            <w:rPrChange w:author="Craig Parker" w:date="2024-08-07T12:23:00Z" w16du:dateUtc="2024-08-07T10:23:00Z" w:id="2328">
              <w:rPr>
                <w:rFonts w:ascii="Nunito" w:hAnsi="Nunito" w:eastAsia="Nunito" w:cs="Nunito"/>
              </w:rPr>
            </w:rPrChange>
          </w:rPr>
          <w:delText>- creating synthetic data (ie 10 random samples of each variable)</w:delText>
        </w:r>
      </w:del>
    </w:p>
    <w:p w:rsidRPr="002E4822" w:rsidR="0E3CF60B" w:rsidDel="00494AE0" w:rsidP="000A3B7B" w:rsidRDefault="0E3CF60B" w14:paraId="0FCFC934" w14:textId="2E7C2163">
      <w:pPr>
        <w:rPr>
          <w:del w:author="Craig Parker" w:date="2024-08-07T15:11:00Z" w16du:dateUtc="2024-08-07T13:11:00Z" w:id="2329"/>
          <w:rFonts w:ascii="Nunito" w:hAnsi="Nunito" w:eastAsia="Nunito" w:cs="Nunito"/>
          <w:color w:val="000000" w:themeColor="text1"/>
          <w:sz w:val="20"/>
          <w:rPrChange w:author="Craig Parker" w:date="2024-08-07T12:23:00Z" w16du:dateUtc="2024-08-07T10:23:00Z" w:id="2330">
            <w:rPr>
              <w:del w:author="Craig Parker" w:date="2024-08-07T15:11:00Z" w16du:dateUtc="2024-08-07T13:11:00Z" w:id="2331"/>
              <w:rFonts w:ascii="Nunito" w:hAnsi="Nunito" w:eastAsia="Nunito" w:cs="Nunito"/>
            </w:rPr>
          </w:rPrChange>
        </w:rPr>
      </w:pPr>
      <w:del w:author="Craig Parker" w:date="2024-08-07T15:11:00Z" w16du:dateUtc="2024-08-07T13:11:00Z" w:id="2332">
        <w:r w:rsidRPr="002E4822" w:rsidDel="00494AE0">
          <w:rPr>
            <w:rFonts w:ascii="Nunito" w:hAnsi="Nunito" w:eastAsia="Nunito" w:cs="Nunito"/>
            <w:color w:val="000000" w:themeColor="text1"/>
            <w:sz w:val="20"/>
            <w:rPrChange w:author="Craig Parker" w:date="2024-08-07T12:23:00Z" w16du:dateUtc="2024-08-07T10:23:00Z" w:id="2333">
              <w:rPr>
                <w:rFonts w:ascii="Nunito" w:hAnsi="Nunito" w:eastAsia="Nunito" w:cs="Nunito"/>
              </w:rPr>
            </w:rPrChange>
          </w:rPr>
          <w:delText>- identify relevant study documentation</w:delText>
        </w:r>
      </w:del>
    </w:p>
    <w:p w:rsidRPr="002E4822" w:rsidR="0E3CF60B" w:rsidP="000A3B7B" w:rsidRDefault="0E3CF60B" w14:paraId="211371AF" w14:textId="036EFDF1">
      <w:pPr>
        <w:rPr>
          <w:rFonts w:ascii="Nunito" w:hAnsi="Nunito" w:eastAsia="Nunito"/>
          <w:sz w:val="20"/>
        </w:rPr>
      </w:pPr>
      <w:del w:author="Craig Parker" w:date="2024-08-07T15:11:00Z" w16du:dateUtc="2024-08-07T13:11:00Z" w:id="2334">
        <w:r w:rsidRPr="002E4822" w:rsidDel="00494AE0">
          <w:rPr>
            <w:rFonts w:ascii="Nunito" w:hAnsi="Nunito" w:eastAsia="Nunito"/>
            <w:sz w:val="20"/>
          </w:rPr>
          <w:delText>This data is periodically backed up to a secure and encrypted disk seperate to the wider HPC system. This data is not encrypted but access permissions are restricted to the ‘core’ group.</w:delText>
        </w:r>
      </w:del>
      <w:r w:rsidRPr="002E4822">
        <w:rPr>
          <w:rFonts w:ascii="Nunito" w:hAnsi="Nunito" w:eastAsia="Nunito"/>
          <w:sz w:val="20"/>
        </w:rPr>
        <w:t xml:space="preserve"> </w:t>
      </w:r>
    </w:p>
    <w:p w:rsidRPr="002E4822" w:rsidR="0E3CF60B" w:rsidDel="00494AE0" w:rsidP="000A3B7B" w:rsidRDefault="0E3CF60B" w14:paraId="376E5BFB" w14:textId="32BB62C8">
      <w:pPr>
        <w:pStyle w:val="ListParagraph"/>
        <w:rPr>
          <w:del w:author="Craig Parker" w:date="2024-08-07T15:12:00Z" w16du:dateUtc="2024-08-07T13:12:00Z" w:id="2335"/>
          <w:rFonts w:ascii="Nunito" w:hAnsi="Nunito" w:eastAsia="Nunito" w:cs="Nunito"/>
          <w:color w:val="000000" w:themeColor="text1"/>
          <w:sz w:val="20"/>
          <w:rPrChange w:author="Craig Parker" w:date="2024-08-07T12:23:00Z" w16du:dateUtc="2024-08-07T10:23:00Z" w:id="2336">
            <w:rPr>
              <w:del w:author="Craig Parker" w:date="2024-08-07T15:12:00Z" w16du:dateUtc="2024-08-07T13:12:00Z" w:id="2337"/>
              <w:rFonts w:ascii="Nunito" w:hAnsi="Nunito" w:eastAsia="Nunito" w:cs="Nunito"/>
            </w:rPr>
          </w:rPrChange>
        </w:rPr>
      </w:pPr>
      <w:del w:author="Craig Parker" w:date="2024-08-07T15:17:00Z" w16du:dateUtc="2024-08-07T13:17:00Z" w:id="2338">
        <w:r w:rsidRPr="002E4822" w:rsidDel="00494AE0">
          <w:rPr>
            <w:rFonts w:ascii="Nunito" w:hAnsi="Nunito" w:eastAsia="Nunito" w:cs="Nunito"/>
            <w:color w:val="000000" w:themeColor="text1"/>
            <w:sz w:val="20"/>
            <w:rPrChange w:author="Craig Parker" w:date="2024-08-07T12:23:00Z" w16du:dateUtc="2024-08-07T10:23:00Z" w:id="2339">
              <w:rPr>
                <w:rFonts w:ascii="Nunito" w:hAnsi="Nunito" w:eastAsia="Nunito" w:cs="Nunito"/>
              </w:rPr>
            </w:rPrChange>
          </w:rPr>
          <w:delText xml:space="preserve">Variable Mapping </w:delText>
        </w:r>
      </w:del>
    </w:p>
    <w:p w:rsidRPr="002E4822" w:rsidR="0E3CF60B" w:rsidDel="00494AE0" w:rsidRDefault="0E3CF60B" w14:paraId="16451AF3" w14:textId="1C430232">
      <w:pPr>
        <w:pStyle w:val="ListParagraph"/>
        <w:rPr>
          <w:del w:author="Craig Parker" w:date="2024-08-07T15:12:00Z" w16du:dateUtc="2024-08-07T13:12:00Z" w:id="2340"/>
          <w:rFonts w:ascii="Nunito" w:hAnsi="Nunito" w:eastAsia="Nunito"/>
          <w:sz w:val="20"/>
        </w:rPr>
        <w:pPrChange w:author="Craig Parker" w:date="2024-08-07T15:12:00Z" w16du:dateUtc="2024-08-07T13:12:00Z" w:id="2341">
          <w:pPr/>
        </w:pPrChange>
      </w:pPr>
      <w:del w:author="Craig Parker" w:date="2024-08-07T15:12:00Z" w16du:dateUtc="2024-08-07T13:12:00Z" w:id="2342">
        <w:r w:rsidRPr="002E4822" w:rsidDel="00494AE0">
          <w:rPr>
            <w:rFonts w:ascii="Nunito" w:hAnsi="Nunito" w:eastAsia="Nunito"/>
            <w:sz w:val="20"/>
          </w:rPr>
          <w:delText xml:space="preserve">This step is completed by the full consortium making use of synthetic data, variable metadata and study </w:delText>
        </w:r>
        <w:r w:rsidRPr="002E4822" w:rsidDel="00494AE0">
          <w:rPr>
            <w:rFonts w:ascii="Nunito" w:hAnsi="Nunito"/>
            <w:sz w:val="20"/>
          </w:rPr>
          <w:tab/>
        </w:r>
        <w:r w:rsidRPr="002E4822" w:rsidDel="00494AE0">
          <w:rPr>
            <w:rFonts w:ascii="Nunito" w:hAnsi="Nunito" w:eastAsia="Nunito"/>
            <w:sz w:val="20"/>
          </w:rPr>
          <w:delText xml:space="preserve">documentation created in step 1. This data is shared with OpenAI to take advantage of LLM description </w:delText>
        </w:r>
        <w:r w:rsidRPr="002E4822" w:rsidDel="00494AE0">
          <w:rPr>
            <w:rFonts w:ascii="Nunito" w:hAnsi="Nunito"/>
            <w:sz w:val="20"/>
          </w:rPr>
          <w:tab/>
        </w:r>
        <w:r w:rsidRPr="002E4822" w:rsidDel="00494AE0">
          <w:rPr>
            <w:rFonts w:ascii="Nunito" w:hAnsi="Nunito" w:eastAsia="Nunito"/>
            <w:sz w:val="20"/>
          </w:rPr>
          <w:delText xml:space="preserve">completions, variable mapping suggestions and data transformation cleaning/ suggestions. At this step </w:delText>
        </w:r>
        <w:r w:rsidRPr="002E4822" w:rsidDel="00494AE0">
          <w:rPr>
            <w:rFonts w:ascii="Nunito" w:hAnsi="Nunito"/>
            <w:sz w:val="20"/>
          </w:rPr>
          <w:tab/>
        </w:r>
        <w:r w:rsidRPr="002E4822" w:rsidDel="00494AE0">
          <w:rPr>
            <w:rFonts w:ascii="Nunito" w:hAnsi="Nunito" w:eastAsia="Nunito"/>
            <w:sz w:val="20"/>
          </w:rPr>
          <w:delText>harmonisation team members complete a form to map source variables to a standard set of on</w:delText>
        </w:r>
      </w:del>
      <w:del w:author="Craig Parker" w:date="2024-08-07T15:11:00Z" w16du:dateUtc="2024-08-07T13:11:00Z" w:id="2343">
        <w:r w:rsidRPr="002E4822" w:rsidDel="00494AE0">
          <w:rPr>
            <w:rFonts w:ascii="Nunito" w:hAnsi="Nunito" w:eastAsia="Nunito"/>
            <w:sz w:val="20"/>
          </w:rPr>
          <w:delText xml:space="preserve">tologies and </w:delText>
        </w:r>
        <w:r w:rsidRPr="002E4822" w:rsidDel="00494AE0">
          <w:rPr>
            <w:rFonts w:ascii="Nunito" w:hAnsi="Nunito"/>
            <w:sz w:val="20"/>
          </w:rPr>
          <w:tab/>
        </w:r>
        <w:r w:rsidRPr="002E4822" w:rsidDel="00494AE0">
          <w:rPr>
            <w:rFonts w:ascii="Nunito" w:hAnsi="Nunito" w:eastAsia="Nunito"/>
            <w:sz w:val="20"/>
          </w:rPr>
          <w:delText xml:space="preserve">recode variables to a standard data model. </w:delText>
        </w:r>
      </w:del>
    </w:p>
    <w:p w:rsidRPr="002E4822" w:rsidR="0E3CF60B" w:rsidDel="00494AE0" w:rsidP="000A3B7B" w:rsidRDefault="0E3CF60B" w14:paraId="64588EEC" w14:textId="5096EA60">
      <w:pPr>
        <w:pStyle w:val="ListParagraph"/>
        <w:rPr>
          <w:del w:author="Craig Parker" w:date="2024-08-07T15:12:00Z" w16du:dateUtc="2024-08-07T13:12:00Z" w:id="2344"/>
          <w:rFonts w:ascii="Nunito" w:hAnsi="Nunito" w:eastAsia="Nunito" w:cs="Nunito"/>
          <w:color w:val="000000" w:themeColor="text1"/>
          <w:sz w:val="20"/>
          <w:rPrChange w:author="Craig Parker" w:date="2024-08-07T12:23:00Z" w16du:dateUtc="2024-08-07T10:23:00Z" w:id="2345">
            <w:rPr>
              <w:del w:author="Craig Parker" w:date="2024-08-07T15:12:00Z" w16du:dateUtc="2024-08-07T13:12:00Z" w:id="2346"/>
              <w:rFonts w:ascii="Nunito" w:hAnsi="Nunito" w:eastAsia="Nunito" w:cs="Nunito"/>
            </w:rPr>
          </w:rPrChange>
        </w:rPr>
      </w:pPr>
      <w:del w:author="Craig Parker" w:date="2024-08-07T15:12:00Z" w16du:dateUtc="2024-08-07T13:12:00Z" w:id="2347">
        <w:r w:rsidRPr="002E4822" w:rsidDel="00494AE0">
          <w:rPr>
            <w:rFonts w:ascii="Nunito" w:hAnsi="Nunito" w:eastAsia="Nunito" w:cs="Nunito"/>
            <w:color w:val="000000" w:themeColor="text1"/>
            <w:sz w:val="20"/>
            <w:rPrChange w:author="Craig Parker" w:date="2024-08-07T12:23:00Z" w16du:dateUtc="2024-08-07T10:23:00Z" w:id="2348">
              <w:rPr>
                <w:rFonts w:ascii="Nunito" w:hAnsi="Nunito" w:eastAsia="Nunito" w:cs="Nunito"/>
              </w:rPr>
            </w:rPrChange>
          </w:rPr>
          <w:delText>Mapping Validation</w:delText>
        </w:r>
      </w:del>
    </w:p>
    <w:p w:rsidRPr="002E4822" w:rsidR="0E3CF60B" w:rsidDel="00494AE0" w:rsidRDefault="0E3CF60B" w14:paraId="60BD49BA" w14:textId="59C96227">
      <w:pPr>
        <w:pStyle w:val="ListParagraph"/>
        <w:rPr>
          <w:del w:author="Craig Parker" w:date="2024-08-07T15:17:00Z" w16du:dateUtc="2024-08-07T13:17:00Z" w:id="2349"/>
          <w:rFonts w:ascii="Nunito" w:hAnsi="Nunito" w:eastAsia="Nunito"/>
          <w:sz w:val="20"/>
        </w:rPr>
        <w:pPrChange w:author="Craig Parker" w:date="2024-08-07T15:12:00Z" w16du:dateUtc="2024-08-07T13:12:00Z" w:id="2350">
          <w:pPr/>
        </w:pPrChange>
      </w:pPr>
      <w:del w:author="Craig Parker" w:date="2024-08-07T15:12:00Z" w16du:dateUtc="2024-08-07T13:12:00Z" w:id="2351">
        <w:r w:rsidRPr="002E4822" w:rsidDel="00494AE0">
          <w:rPr>
            <w:rFonts w:ascii="Nunito" w:hAnsi="Nunito" w:eastAsia="Nunito"/>
            <w:sz w:val="20"/>
          </w:rPr>
          <w:delText xml:space="preserve">This step is completed by the ‘core’ </w:delText>
        </w:r>
      </w:del>
      <w:del w:author="Craig Parker" w:date="2024-08-05T19:22:00Z" w:id="2352">
        <w:r w:rsidRPr="002E4822" w:rsidDel="006A3891">
          <w:rPr>
            <w:rFonts w:ascii="Nunito" w:hAnsi="Nunito" w:eastAsia="Nunito"/>
            <w:sz w:val="20"/>
          </w:rPr>
          <w:delText>HE2AT</w:delText>
        </w:r>
      </w:del>
      <w:del w:author="Craig Parker" w:date="2024-08-07T15:12:00Z" w16du:dateUtc="2024-08-07T13:12:00Z" w:id="2353">
        <w:r w:rsidRPr="002E4822" w:rsidDel="00494AE0">
          <w:rPr>
            <w:rFonts w:ascii="Nunito" w:hAnsi="Nunito" w:eastAsia="Nunito"/>
            <w:sz w:val="20"/>
          </w:rPr>
          <w:delText xml:space="preserve"> team making use of the variable mappings created in step 2 as well as the reformatted source data in step 1. Here a second validation of the mapping and transformations are completed first by a health expert and second by the core harmonising team.  The results from this and step 2, referred to as mappings and transformation instructions are version controlled using the CSAG Gitlab. </w:delText>
        </w:r>
      </w:del>
    </w:p>
    <w:p w:rsidRPr="002E4822" w:rsidR="0E3CF60B" w:rsidDel="00494AE0" w:rsidP="000A3B7B" w:rsidRDefault="0E3CF60B" w14:paraId="791FB82D" w14:textId="0D69561A">
      <w:pPr>
        <w:pStyle w:val="ListParagraph"/>
        <w:rPr>
          <w:del w:author="Craig Parker" w:date="2024-08-07T15:17:00Z" w16du:dateUtc="2024-08-07T13:17:00Z" w:id="2354"/>
          <w:rFonts w:ascii="Nunito" w:hAnsi="Nunito" w:eastAsia="Nunito" w:cs="Nunito"/>
          <w:color w:val="000000" w:themeColor="text1"/>
          <w:sz w:val="20"/>
          <w:rPrChange w:author="Craig Parker" w:date="2024-08-07T12:23:00Z" w16du:dateUtc="2024-08-07T10:23:00Z" w:id="2355">
            <w:rPr>
              <w:del w:author="Craig Parker" w:date="2024-08-07T15:17:00Z" w16du:dateUtc="2024-08-07T13:17:00Z" w:id="2356"/>
              <w:rFonts w:ascii="Nunito" w:hAnsi="Nunito" w:eastAsia="Nunito" w:cs="Nunito"/>
            </w:rPr>
          </w:rPrChange>
        </w:rPr>
      </w:pPr>
      <w:del w:author="Craig Parker" w:date="2024-08-07T15:17:00Z" w16du:dateUtc="2024-08-07T13:17:00Z" w:id="2357">
        <w:r w:rsidRPr="002E4822" w:rsidDel="00494AE0">
          <w:rPr>
            <w:rFonts w:ascii="Nunito" w:hAnsi="Nunito" w:eastAsia="Nunito" w:cs="Nunito"/>
            <w:color w:val="000000" w:themeColor="text1"/>
            <w:sz w:val="20"/>
            <w:rPrChange w:author="Craig Parker" w:date="2024-08-07T12:23:00Z" w16du:dateUtc="2024-08-07T10:23:00Z" w:id="2358">
              <w:rPr>
                <w:rFonts w:ascii="Nunito" w:hAnsi="Nunito" w:eastAsia="Nunito" w:cs="Nunito"/>
              </w:rPr>
            </w:rPrChange>
          </w:rPr>
          <w:delText>Database Population</w:delText>
        </w:r>
      </w:del>
    </w:p>
    <w:p w:rsidRPr="002E4822" w:rsidR="0E3CF60B" w:rsidDel="00494AE0" w:rsidP="000A3B7B" w:rsidRDefault="0E3CF60B" w14:paraId="2680393E" w14:textId="5EB4997D">
      <w:pPr>
        <w:rPr>
          <w:del w:author="Craig Parker" w:date="2024-08-07T15:17:00Z" w16du:dateUtc="2024-08-07T13:17:00Z" w:id="2359"/>
          <w:rFonts w:ascii="Nunito" w:hAnsi="Nunito" w:eastAsia="Nunito" w:cs="Nunito"/>
          <w:color w:val="000000" w:themeColor="text1"/>
          <w:sz w:val="20"/>
          <w:rPrChange w:author="Craig Parker" w:date="2024-08-07T12:23:00Z" w16du:dateUtc="2024-08-07T10:23:00Z" w:id="2360">
            <w:rPr>
              <w:del w:author="Craig Parker" w:date="2024-08-07T15:17:00Z" w16du:dateUtc="2024-08-07T13:17:00Z" w:id="2361"/>
              <w:rFonts w:ascii="Nunito" w:hAnsi="Nunito" w:eastAsia="Nunito" w:cs="Nunito"/>
            </w:rPr>
          </w:rPrChange>
        </w:rPr>
      </w:pPr>
      <w:del w:author="Craig Parker" w:date="2024-08-07T15:17:00Z" w16du:dateUtc="2024-08-07T13:17:00Z" w:id="2362">
        <w:r w:rsidRPr="002E4822" w:rsidDel="00494AE0">
          <w:rPr>
            <w:rFonts w:ascii="Nunito" w:hAnsi="Nunito" w:eastAsia="Nunito" w:cs="Nunito"/>
            <w:color w:val="000000" w:themeColor="text1"/>
            <w:sz w:val="20"/>
            <w:rPrChange w:author="Craig Parker" w:date="2024-08-07T12:23:00Z" w16du:dateUtc="2024-08-07T10:23:00Z" w:id="2363">
              <w:rPr>
                <w:rFonts w:ascii="Nunito" w:hAnsi="Nunito" w:eastAsia="Nunito" w:cs="Nunito"/>
              </w:rPr>
            </w:rPrChange>
          </w:rPr>
          <w:delText>This step makes use of the mappings and transformation instructions created in step 1 and 2 to first transform the source data and then populate a final database. This step is managed by the ‘core’ team. The final database is available to the full consortium. Note a second anonymisation of patient identifiers will happen at this stage and locations below the ward level (ie street addresses) will not be included.</w:delText>
        </w:r>
      </w:del>
    </w:p>
    <w:p w:rsidRPr="002E4822" w:rsidR="0E3CF60B" w:rsidDel="00494AE0" w:rsidP="000A3B7B" w:rsidRDefault="0E3CF60B" w14:paraId="7732BC66" w14:textId="7FFE0D6F">
      <w:pPr>
        <w:pStyle w:val="ListParagraph"/>
        <w:rPr>
          <w:del w:author="Craig Parker" w:date="2024-08-07T15:17:00Z" w16du:dateUtc="2024-08-07T13:17:00Z" w:id="2364"/>
          <w:rFonts w:ascii="Nunito" w:hAnsi="Nunito" w:eastAsia="Nunito" w:cs="Nunito"/>
          <w:color w:val="000000" w:themeColor="text1"/>
          <w:sz w:val="20"/>
          <w:rPrChange w:author="Craig Parker" w:date="2024-08-07T12:23:00Z" w16du:dateUtc="2024-08-07T10:23:00Z" w:id="2365">
            <w:rPr>
              <w:del w:author="Craig Parker" w:date="2024-08-07T15:17:00Z" w16du:dateUtc="2024-08-07T13:17:00Z" w:id="2366"/>
              <w:rFonts w:ascii="Nunito" w:hAnsi="Nunito" w:eastAsia="Nunito" w:cs="Nunito"/>
            </w:rPr>
          </w:rPrChange>
        </w:rPr>
      </w:pPr>
      <w:del w:author="Craig Parker" w:date="2024-08-07T15:17:00Z" w16du:dateUtc="2024-08-07T13:17:00Z" w:id="2367">
        <w:r w:rsidRPr="002E4822" w:rsidDel="00494AE0">
          <w:rPr>
            <w:rFonts w:ascii="Nunito" w:hAnsi="Nunito" w:eastAsia="Nunito" w:cs="Nunito"/>
            <w:color w:val="000000" w:themeColor="text1"/>
            <w:sz w:val="20"/>
            <w:rPrChange w:author="Craig Parker" w:date="2024-08-07T12:23:00Z" w16du:dateUtc="2024-08-07T10:23:00Z" w:id="2368">
              <w:rPr>
                <w:rFonts w:ascii="Nunito" w:hAnsi="Nunito" w:eastAsia="Nunito" w:cs="Nunito"/>
              </w:rPr>
            </w:rPrChange>
          </w:rPr>
          <w:delText xml:space="preserve">Final Data Cleaning and Analysis Dataset Creation </w:delText>
        </w:r>
      </w:del>
    </w:p>
    <w:p w:rsidRPr="002E4822" w:rsidR="007813F4" w:rsidDel="00494AE0" w:rsidP="000A3B7B" w:rsidRDefault="0E3CF60B" w14:paraId="000000D0" w14:textId="50564832">
      <w:pPr>
        <w:rPr>
          <w:del w:author="Craig Parker" w:date="2024-08-07T15:18:00Z" w16du:dateUtc="2024-08-07T13:18:00Z" w:id="2369"/>
          <w:rFonts w:ascii="Nunito" w:hAnsi="Nunito" w:eastAsia="Nunito" w:cs="Nunito"/>
          <w:color w:val="000000" w:themeColor="text1"/>
          <w:sz w:val="20"/>
          <w:rPrChange w:author="Craig Parker" w:date="2024-08-07T12:23:00Z" w16du:dateUtc="2024-08-07T10:23:00Z" w:id="2370">
            <w:rPr>
              <w:del w:author="Craig Parker" w:date="2024-08-07T15:18:00Z" w16du:dateUtc="2024-08-07T13:18:00Z" w:id="2371"/>
              <w:rFonts w:ascii="Nunito" w:hAnsi="Nunito" w:eastAsia="Nunito" w:cs="Nunito"/>
            </w:rPr>
          </w:rPrChange>
        </w:rPr>
      </w:pPr>
      <w:del w:author="Craig Parker" w:date="2024-08-07T15:17:00Z" w16du:dateUtc="2024-08-07T13:17:00Z" w:id="2372">
        <w:r w:rsidRPr="002E4822" w:rsidDel="00494AE0">
          <w:rPr>
            <w:rFonts w:ascii="Nunito" w:hAnsi="Nunito" w:eastAsia="Nunito" w:cs="Nunito"/>
            <w:color w:val="000000" w:themeColor="text1"/>
            <w:sz w:val="20"/>
            <w:rPrChange w:author="Craig Parker" w:date="2024-08-07T12:23:00Z" w16du:dateUtc="2024-08-07T10:23:00Z" w:id="2373">
              <w:rPr>
                <w:rFonts w:ascii="Nunito" w:hAnsi="Nunito" w:eastAsia="Nunito" w:cs="Nunito"/>
              </w:rPr>
            </w:rPrChange>
          </w:rPr>
          <w:delText xml:space="preserve">A second data cleaning step will be performed on the database to ensure values do not fall outside of expected ranges, provisions are made to identify twins and multiple pregnancies, and duplication errors are identified, and a final sanity check will be performed to ensure data integrity. Linking geospatial data will be an additional step performed at the analysis stage. </w:delText>
        </w:r>
      </w:del>
      <w:del w:author="Craig Parker" w:date="2024-08-07T15:18:00Z" w16du:dateUtc="2024-08-07T13:18:00Z" w:id="2374">
        <w:r w:rsidRPr="002E4822" w:rsidDel="00494AE0" w:rsidR="007813F4">
          <w:rPr>
            <w:rFonts w:ascii="Nunito" w:hAnsi="Nunito"/>
            <w:color w:val="000000" w:themeColor="text1"/>
            <w:sz w:val="20"/>
            <w:rPrChange w:author="Craig Parker" w:date="2024-08-07T12:23:00Z" w16du:dateUtc="2024-08-07T10:23:00Z" w:id="2375">
              <w:rPr/>
            </w:rPrChange>
          </w:rPr>
          <w:tab/>
        </w:r>
      </w:del>
    </w:p>
    <w:p w:rsidRPr="002E4822" w:rsidR="00807103" w:rsidRDefault="52A8C99F" w14:paraId="77D1B19E" w14:textId="251D28FD">
      <w:pPr>
        <w:rPr>
          <w:ins w:author="Craig Parker" w:date="2024-08-05T19:07:00Z" w:id="2376"/>
          <w:rFonts w:ascii="Nunito" w:hAnsi="Nunito"/>
        </w:rPr>
        <w:pPrChange w:author="Craig Parker" w:date="2024-08-07T15:18:00Z" w16du:dateUtc="2024-08-07T13:18:00Z" w:id="2377">
          <w:pPr>
            <w:pStyle w:val="Heading2"/>
            <w:numPr>
              <w:ilvl w:val="1"/>
              <w:numId w:val="43"/>
            </w:numPr>
            <w:ind w:left="720" w:hanging="360"/>
          </w:pPr>
        </w:pPrChange>
      </w:pPr>
      <w:bookmarkStart w:name="_Toc173777810" w:id="2378"/>
      <w:ins w:author="Craig Parker" w:date="2024-08-05T19:07:00Z" w:id="2379">
        <w:r w:rsidRPr="002E4822">
          <w:rPr>
            <w:rFonts w:ascii="Nunito" w:hAnsi="Nunito"/>
            <w:sz w:val="20"/>
          </w:rPr>
          <w:t xml:space="preserve"> </w:t>
        </w:r>
      </w:ins>
      <w:commentRangeStart w:id="2380"/>
      <w:commentRangeStart w:id="2381"/>
      <w:del w:author="Craig Parker" w:date="2024-08-07T15:14:00Z" w16du:dateUtc="2024-08-07T13:14:00Z" w:id="2382">
        <w:commentRangeEnd w:id="2380"/>
        <w:r w:rsidRPr="002E4822" w:rsidDel="00494AE0" w:rsidR="00807103">
          <w:rPr>
            <w:rStyle w:val="CommentReference"/>
            <w:rFonts w:ascii="Nunito" w:hAnsi="Nunito"/>
            <w:color w:val="000000" w:themeColor="text1"/>
            <w:sz w:val="20"/>
            <w:szCs w:val="20"/>
            <w:rPrChange w:author="Craig Parker" w:date="2024-08-07T12:23:00Z" w16du:dateUtc="2024-08-07T10:23:00Z" w:id="2383">
              <w:rPr>
                <w:rStyle w:val="CommentReference"/>
              </w:rPr>
            </w:rPrChange>
          </w:rPr>
          <w:commentReference w:id="2380"/>
        </w:r>
        <w:commentRangeEnd w:id="2381"/>
        <w:r w:rsidRPr="002E4822" w:rsidDel="00494AE0" w:rsidR="00807103">
          <w:rPr>
            <w:rStyle w:val="CommentReference"/>
            <w:rFonts w:ascii="Nunito" w:hAnsi="Nunito"/>
            <w:color w:val="000000" w:themeColor="text1"/>
            <w:sz w:val="20"/>
            <w:szCs w:val="20"/>
            <w:rPrChange w:author="Craig Parker" w:date="2024-08-07T12:23:00Z" w16du:dateUtc="2024-08-07T10:23:00Z" w:id="2384">
              <w:rPr>
                <w:rStyle w:val="CommentReference"/>
              </w:rPr>
            </w:rPrChange>
          </w:rPr>
          <w:commentReference w:id="2381"/>
        </w:r>
      </w:del>
      <w:bookmarkEnd w:id="2378"/>
    </w:p>
    <w:p w:rsidRPr="002E4822" w:rsidR="007813F4" w:rsidDel="006D10B8" w:rsidRDefault="0E3CF60B" w14:paraId="000000D1" w14:textId="5D343167">
      <w:pPr>
        <w:pStyle w:val="Heading3"/>
        <w:numPr>
          <w:ilvl w:val="1"/>
          <w:numId w:val="40"/>
        </w:numPr>
        <w:rPr>
          <w:del w:author="Craig Parker" w:date="2024-07-31T13:50:00Z" w:id="2385"/>
          <w:rFonts w:ascii="Nunito" w:hAnsi="Nunito"/>
          <w:color w:val="000000" w:themeColor="text1"/>
          <w:rPrChange w:author="Craig Parker" w:date="2024-08-07T12:23:00Z" w16du:dateUtc="2024-08-07T10:23:00Z" w:id="2386">
            <w:rPr>
              <w:del w:author="Craig Parker" w:date="2024-07-31T13:50:00Z" w:id="2387"/>
              <w:color w:val="FF0000"/>
            </w:rPr>
          </w:rPrChange>
        </w:rPr>
        <w:pPrChange w:author="Craig Parker" w:date="2024-08-05T19:07:00Z" w:id="2388">
          <w:pPr>
            <w:pStyle w:val="Heading2"/>
            <w:numPr>
              <w:numId w:val="12"/>
            </w:numPr>
            <w:ind w:left="360" w:hanging="360"/>
          </w:pPr>
        </w:pPrChange>
      </w:pPr>
      <w:del w:author="Craig Parker" w:date="2024-08-05T19:07:00Z" w:id="2389">
        <w:r w:rsidRPr="002E4822" w:rsidDel="00807103">
          <w:rPr>
            <w:rFonts w:ascii="Nunito" w:hAnsi="Nunito"/>
            <w:color w:val="000000" w:themeColor="text1"/>
            <w:sz w:val="20"/>
            <w:rPrChange w:author="Craig Parker" w:date="2024-08-07T12:23:00Z" w16du:dateUtc="2024-08-07T10:23:00Z" w:id="2390">
              <w:rPr/>
            </w:rPrChange>
          </w:rPr>
          <w:delText xml:space="preserve">Data integration and analysis </w:delText>
        </w:r>
      </w:del>
      <w:ins w:author="Sibusisiwe Makhanya" w:date="2024-08-05T08:40:00Z" w:id="2391">
        <w:del w:author="Craig Parker" w:date="2024-08-05T19:07:00Z" w:id="2392">
          <w:r w:rsidRPr="002E4822" w:rsidDel="00807103">
            <w:rPr>
              <w:rFonts w:ascii="Nunito" w:hAnsi="Nunito"/>
              <w:color w:val="000000" w:themeColor="text1"/>
              <w:sz w:val="20"/>
              <w:rPrChange w:author="Craig Parker" w:date="2024-08-07T12:23:00Z" w16du:dateUtc="2024-08-07T10:23:00Z" w:id="2393">
                <w:rPr>
                  <w:color w:val="FF0000"/>
                </w:rPr>
              </w:rPrChange>
            </w:rPr>
            <w:delText>(Revise – integrate w/above section; focus on the development of integrated relational database</w:delText>
          </w:r>
        </w:del>
      </w:ins>
      <w:ins w:author="Sibusisiwe Makhanya" w:date="2024-08-05T08:41:00Z" w:id="2394">
        <w:del w:author="Craig Parker" w:date="2024-08-05T19:07:00Z" w:id="2395">
          <w:r w:rsidRPr="002E4822" w:rsidDel="00807103">
            <w:rPr>
              <w:rFonts w:ascii="Nunito" w:hAnsi="Nunito"/>
              <w:color w:val="000000" w:themeColor="text1"/>
              <w:sz w:val="20"/>
              <w:rPrChange w:author="Craig Parker" w:date="2024-08-07T12:23:00Z" w16du:dateUtc="2024-08-07T10:23:00Z" w:id="2396">
                <w:rPr>
                  <w:color w:val="FF0000"/>
                </w:rPr>
              </w:rPrChange>
            </w:rPr>
            <w:delText>)</w:delText>
          </w:r>
        </w:del>
      </w:ins>
    </w:p>
    <w:p w:rsidRPr="002E4822" w:rsidR="007813F4" w:rsidDel="006D10B8" w:rsidRDefault="54FBA741" w14:paraId="000000D2" w14:textId="42949FA1">
      <w:pPr>
        <w:pStyle w:val="Heading3"/>
        <w:numPr>
          <w:ilvl w:val="1"/>
          <w:numId w:val="40"/>
        </w:numPr>
        <w:rPr>
          <w:del w:author="Craig Parker" w:date="2024-07-31T13:47:00Z" w:id="2397"/>
          <w:rFonts w:ascii="Nunito" w:hAnsi="Nunito"/>
          <w:color w:val="000000" w:themeColor="text1"/>
          <w:sz w:val="20"/>
          <w:rPrChange w:author="Craig Parker" w:date="2024-08-07T12:23:00Z" w16du:dateUtc="2024-08-07T10:23:00Z" w:id="2398">
            <w:rPr>
              <w:del w:author="Craig Parker" w:date="2024-07-31T13:47:00Z" w:id="2399"/>
            </w:rPr>
          </w:rPrChange>
        </w:rPr>
        <w:pPrChange w:author="Craig Parker" w:date="2024-08-05T19:07:00Z" w:id="2400">
          <w:pPr/>
        </w:pPrChange>
      </w:pPr>
      <w:del w:author="Craig Parker" w:date="2024-07-31T13:47:00Z" w:id="2401">
        <w:r w:rsidRPr="002E4822" w:rsidDel="006D10B8">
          <w:rPr>
            <w:rFonts w:ascii="Nunito" w:hAnsi="Nunito"/>
            <w:color w:val="000000" w:themeColor="text1"/>
            <w:sz w:val="20"/>
            <w:rPrChange w:author="Craig Parker" w:date="2024-08-07T12:23:00Z" w16du:dateUtc="2024-08-07T10:23:00Z" w:id="2402">
              <w:rPr/>
            </w:rPrChange>
          </w:rPr>
          <w:delText xml:space="preserve">Integrated datasets (with associated documentation provided through the </w:delText>
        </w:r>
      </w:del>
      <w:del w:author="Craig Parker" w:date="2024-07-09T11:34:00Z" w:id="2403">
        <w:r w:rsidRPr="002E4822" w:rsidDel="00D9119A">
          <w:rPr>
            <w:rFonts w:ascii="Nunito" w:hAnsi="Nunito"/>
            <w:color w:val="000000" w:themeColor="text1"/>
            <w:sz w:val="20"/>
            <w:rPrChange w:author="Craig Parker" w:date="2024-08-07T12:23:00Z" w16du:dateUtc="2024-08-07T10:23:00Z" w:id="2404">
              <w:rPr/>
            </w:rPrChange>
          </w:rPr>
          <w:delText xml:space="preserve">gitlab </w:delText>
        </w:r>
      </w:del>
      <w:del w:author="Craig Parker" w:date="2024-07-31T13:47:00Z" w:id="2405">
        <w:r w:rsidRPr="002E4822" w:rsidDel="006D10B8">
          <w:rPr>
            <w:rFonts w:ascii="Nunito" w:hAnsi="Nunito"/>
            <w:color w:val="000000" w:themeColor="text1"/>
            <w:sz w:val="20"/>
            <w:rPrChange w:author="Craig Parker" w:date="2024-08-07T12:23:00Z" w16du:dateUtc="2024-08-07T10:23:00Z" w:id="2406">
              <w:rPr/>
            </w:rPrChange>
          </w:rPr>
          <w:delText xml:space="preserve">platform) will be </w:delText>
        </w:r>
      </w:del>
      <w:del w:author="Craig Parker" w:date="2024-07-09T11:34:00Z" w:id="2407">
        <w:r w:rsidRPr="002E4822" w:rsidDel="00D9119A">
          <w:rPr>
            <w:rFonts w:ascii="Nunito" w:hAnsi="Nunito"/>
            <w:color w:val="000000" w:themeColor="text1"/>
            <w:sz w:val="20"/>
            <w:rPrChange w:author="Craig Parker" w:date="2024-08-07T12:23:00Z" w16du:dateUtc="2024-08-07T10:23:00Z" w:id="2408">
              <w:rPr/>
            </w:rPrChange>
          </w:rPr>
          <w:delText xml:space="preserve">made </w:delText>
        </w:r>
      </w:del>
      <w:del w:author="Craig Parker" w:date="2024-07-31T13:47:00Z" w:id="2409">
        <w:r w:rsidRPr="002E4822" w:rsidDel="006D10B8">
          <w:rPr>
            <w:rFonts w:ascii="Nunito" w:hAnsi="Nunito"/>
            <w:color w:val="000000" w:themeColor="text1"/>
            <w:sz w:val="20"/>
            <w:rPrChange w:author="Craig Parker" w:date="2024-08-07T12:23:00Z" w16du:dateUtc="2024-08-07T10:23:00Z" w:id="2410">
              <w:rPr/>
            </w:rPrChange>
          </w:rPr>
          <w:delText xml:space="preserve">available for analysis through the Jupyter Hub platform to partner researchers.  In some cases, depending on the conditions of the original </w:delText>
        </w:r>
      </w:del>
      <w:del w:author="Craig Parker" w:date="2024-07-08T09:33:00Z" w:id="2411">
        <w:r w:rsidRPr="002E4822" w:rsidDel="54FBA741" w:rsidR="009511AE">
          <w:rPr>
            <w:rFonts w:ascii="Nunito" w:hAnsi="Nunito"/>
            <w:color w:val="000000" w:themeColor="text1"/>
            <w:sz w:val="20"/>
            <w:rPrChange w:author="Craig Parker" w:date="2024-08-07T12:23:00Z" w16du:dateUtc="2024-08-07T10:23:00Z" w:id="2412">
              <w:rPr/>
            </w:rPrChange>
          </w:rPr>
          <w:delText>DSA</w:delText>
        </w:r>
      </w:del>
      <w:del w:author="Craig Parker" w:date="2024-07-31T13:47:00Z" w:id="2413">
        <w:r w:rsidRPr="002E4822" w:rsidDel="006D10B8">
          <w:rPr>
            <w:rFonts w:ascii="Nunito" w:hAnsi="Nunito"/>
            <w:color w:val="000000" w:themeColor="text1"/>
            <w:sz w:val="20"/>
            <w:rPrChange w:author="Craig Parker" w:date="2024-08-07T12:23:00Z" w16du:dateUtc="2024-08-07T10:23:00Z" w:id="2414">
              <w:rPr/>
            </w:rPrChange>
          </w:rPr>
          <w:delText>s, these partner researchers will have to agree to specific data usage agreements.</w:delText>
        </w:r>
      </w:del>
    </w:p>
    <w:p w:rsidRPr="002E4822" w:rsidR="007813F4" w:rsidDel="006D10B8" w:rsidRDefault="007813F4" w14:paraId="000000D3" w14:textId="77777777">
      <w:pPr>
        <w:pStyle w:val="Heading3"/>
        <w:numPr>
          <w:ilvl w:val="1"/>
          <w:numId w:val="40"/>
        </w:numPr>
        <w:rPr>
          <w:del w:author="Craig Parker" w:date="2024-07-31T13:47:00Z" w:id="2415"/>
          <w:rFonts w:ascii="Nunito" w:hAnsi="Nunito"/>
          <w:color w:val="000000" w:themeColor="text1"/>
          <w:sz w:val="20"/>
          <w:rPrChange w:author="Craig Parker" w:date="2024-08-07T12:23:00Z" w16du:dateUtc="2024-08-07T10:23:00Z" w:id="2416">
            <w:rPr>
              <w:del w:author="Craig Parker" w:date="2024-07-31T13:47:00Z" w:id="2417"/>
            </w:rPr>
          </w:rPrChange>
        </w:rPr>
        <w:pPrChange w:author="Craig Parker" w:date="2024-08-05T19:07:00Z" w:id="2418">
          <w:pPr/>
        </w:pPrChange>
      </w:pPr>
    </w:p>
    <w:p w:rsidRPr="002E4822" w:rsidR="007813F4" w:rsidDel="006D10B8" w:rsidRDefault="5D4A789A" w14:paraId="000000D4" w14:textId="64B963B3">
      <w:pPr>
        <w:pStyle w:val="Heading3"/>
        <w:numPr>
          <w:ilvl w:val="1"/>
          <w:numId w:val="40"/>
        </w:numPr>
        <w:rPr>
          <w:del w:author="Craig Parker" w:date="2024-07-31T13:47:00Z" w:id="2419"/>
          <w:rFonts w:ascii="Nunito" w:hAnsi="Nunito"/>
          <w:color w:val="000000" w:themeColor="text1"/>
          <w:sz w:val="20"/>
          <w:rPrChange w:author="Craig Parker" w:date="2024-08-07T12:23:00Z" w16du:dateUtc="2024-08-07T10:23:00Z" w:id="2420">
            <w:rPr>
              <w:del w:author="Craig Parker" w:date="2024-07-31T13:47:00Z" w:id="2421"/>
            </w:rPr>
          </w:rPrChange>
        </w:rPr>
        <w:pPrChange w:author="Craig Parker" w:date="2024-08-05T19:07:00Z" w:id="2422">
          <w:pPr/>
        </w:pPrChange>
      </w:pPr>
      <w:del w:author="Craig Parker" w:date="2024-07-31T13:47:00Z" w:id="2423">
        <w:r w:rsidRPr="002E4822" w:rsidDel="3E93EB8D">
          <w:rPr>
            <w:rFonts w:ascii="Nunito" w:hAnsi="Nunito"/>
            <w:color w:val="000000" w:themeColor="text1"/>
            <w:sz w:val="20"/>
            <w:rPrChange w:author="Craig Parker" w:date="2024-08-07T12:23:00Z" w16du:dateUtc="2024-08-07T10:23:00Z" w:id="2424">
              <w:rPr/>
            </w:rPrChange>
          </w:rPr>
          <w:delText xml:space="preserve">The </w:delText>
        </w:r>
      </w:del>
      <w:del w:author="Craig Parker" w:date="2024-07-09T11:35:00Z" w:id="2425">
        <w:r w:rsidRPr="002E4822" w:rsidDel="3E93EB8D">
          <w:rPr>
            <w:rFonts w:ascii="Nunito" w:hAnsi="Nunito"/>
            <w:color w:val="000000" w:themeColor="text1"/>
            <w:sz w:val="20"/>
            <w:rPrChange w:author="Craig Parker" w:date="2024-08-07T12:23:00Z" w16du:dateUtc="2024-08-07T10:23:00Z" w:id="2426">
              <w:rPr/>
            </w:rPrChange>
          </w:rPr>
          <w:delText xml:space="preserve">full </w:delText>
        </w:r>
      </w:del>
      <w:del w:author="Craig Parker" w:date="2024-07-31T13:47:00Z" w:id="2427">
        <w:r w:rsidRPr="002E4822" w:rsidDel="3E93EB8D">
          <w:rPr>
            <w:rFonts w:ascii="Nunito" w:hAnsi="Nunito"/>
            <w:color w:val="000000" w:themeColor="text1"/>
            <w:sz w:val="20"/>
            <w:rPrChange w:author="Craig Parker" w:date="2024-08-07T12:23:00Z" w16du:dateUtc="2024-08-07T10:23:00Z" w:id="2428">
              <w:rPr/>
            </w:rPrChange>
          </w:rPr>
          <w:delText>health data processing workflow is mapped in Figure 2 below.  The key steps are:</w:delText>
        </w:r>
      </w:del>
    </w:p>
    <w:p w:rsidRPr="002E4822" w:rsidR="007813F4" w:rsidDel="006D10B8" w:rsidRDefault="007813F4" w14:paraId="000000D5" w14:textId="77777777">
      <w:pPr>
        <w:pStyle w:val="Heading3"/>
        <w:numPr>
          <w:ilvl w:val="1"/>
          <w:numId w:val="40"/>
        </w:numPr>
        <w:rPr>
          <w:del w:author="Craig Parker" w:date="2024-07-31T13:47:00Z" w:id="2429"/>
          <w:rFonts w:ascii="Nunito" w:hAnsi="Nunito"/>
          <w:color w:val="000000" w:themeColor="text1"/>
          <w:sz w:val="20"/>
          <w:rPrChange w:author="Craig Parker" w:date="2024-08-07T12:23:00Z" w16du:dateUtc="2024-08-07T10:23:00Z" w:id="2430">
            <w:rPr>
              <w:del w:author="Craig Parker" w:date="2024-07-31T13:47:00Z" w:id="2431"/>
            </w:rPr>
          </w:rPrChange>
        </w:rPr>
        <w:pPrChange w:author="Craig Parker" w:date="2024-08-05T19:07:00Z" w:id="2432">
          <w:pPr/>
        </w:pPrChange>
      </w:pPr>
    </w:p>
    <w:p w:rsidRPr="002E4822" w:rsidR="007813F4" w:rsidDel="006D10B8" w:rsidRDefault="009511AE" w14:paraId="000000D6" w14:textId="77777777">
      <w:pPr>
        <w:pStyle w:val="Heading3"/>
        <w:numPr>
          <w:ilvl w:val="1"/>
          <w:numId w:val="40"/>
        </w:numPr>
        <w:rPr>
          <w:del w:author="Craig Parker" w:date="2024-07-31T13:47:00Z" w:id="2433"/>
          <w:rFonts w:ascii="Nunito" w:hAnsi="Nunito"/>
          <w:color w:val="000000" w:themeColor="text1"/>
          <w:sz w:val="20"/>
          <w:rPrChange w:author="Craig Parker" w:date="2024-08-07T12:23:00Z" w16du:dateUtc="2024-08-07T10:23:00Z" w:id="2434">
            <w:rPr>
              <w:del w:author="Craig Parker" w:date="2024-07-31T13:47:00Z" w:id="2435"/>
            </w:rPr>
          </w:rPrChange>
        </w:rPr>
        <w:pPrChange w:author="Craig Parker" w:date="2024-08-05T19:07:00Z" w:id="2436">
          <w:pPr>
            <w:numPr>
              <w:numId w:val="15"/>
            </w:numPr>
            <w:ind w:left="720" w:hanging="360"/>
          </w:pPr>
        </w:pPrChange>
      </w:pPr>
      <w:del w:author="Craig Parker" w:date="2024-07-31T13:47:00Z" w:id="2437">
        <w:r w:rsidRPr="002E4822" w:rsidDel="006D10B8">
          <w:rPr>
            <w:rFonts w:ascii="Nunito" w:hAnsi="Nunito"/>
            <w:color w:val="000000" w:themeColor="text1"/>
            <w:sz w:val="20"/>
            <w:rPrChange w:author="Craig Parker" w:date="2024-08-07T12:23:00Z" w16du:dateUtc="2024-08-07T10:23:00Z" w:id="2438">
              <w:rPr/>
            </w:rPrChange>
          </w:rPr>
          <w:delText>Basic error screening and correction to identify formatting errors, invalid codes and values, etc.</w:delText>
        </w:r>
      </w:del>
    </w:p>
    <w:p w:rsidRPr="002E4822" w:rsidR="007813F4" w:rsidDel="006D10B8" w:rsidRDefault="009511AE" w14:paraId="000000D7" w14:textId="46B36E1D">
      <w:pPr>
        <w:pStyle w:val="Heading3"/>
        <w:numPr>
          <w:ilvl w:val="1"/>
          <w:numId w:val="40"/>
        </w:numPr>
        <w:rPr>
          <w:del w:author="Craig Parker" w:date="2024-07-31T13:46:00Z" w:id="2439"/>
          <w:rFonts w:ascii="Nunito" w:hAnsi="Nunito"/>
          <w:color w:val="000000" w:themeColor="text1"/>
          <w:sz w:val="20"/>
          <w:rPrChange w:author="Craig Parker" w:date="2024-08-07T12:23:00Z" w16du:dateUtc="2024-08-07T10:23:00Z" w:id="2440">
            <w:rPr>
              <w:del w:author="Craig Parker" w:date="2024-07-31T13:46:00Z" w:id="2441"/>
            </w:rPr>
          </w:rPrChange>
        </w:rPr>
        <w:pPrChange w:author="Craig Parker" w:date="2024-08-05T19:07:00Z" w:id="2442">
          <w:pPr>
            <w:numPr>
              <w:numId w:val="15"/>
            </w:numPr>
            <w:ind w:left="720" w:hanging="360"/>
          </w:pPr>
        </w:pPrChange>
      </w:pPr>
      <w:del w:author="Craig Parker" w:date="2024-07-31T13:47:00Z" w:id="2443">
        <w:r w:rsidRPr="002E4822" w:rsidDel="006D10B8">
          <w:rPr>
            <w:rFonts w:ascii="Nunito" w:hAnsi="Nunito"/>
            <w:color w:val="000000" w:themeColor="text1"/>
            <w:sz w:val="20"/>
            <w:rPrChange w:author="Craig Parker" w:date="2024-08-07T12:23:00Z" w16du:dateUtc="2024-08-07T10:23:00Z" w:id="2444">
              <w:rPr/>
            </w:rPrChange>
          </w:rPr>
          <w:delText xml:space="preserve">Screening to check for personal identifying information. </w:delText>
        </w:r>
      </w:del>
      <w:del w:author="Craig Parker" w:date="2024-07-09T11:35:00Z" w:id="2445">
        <w:r w:rsidRPr="002E4822" w:rsidDel="00D9119A">
          <w:rPr>
            <w:rFonts w:ascii="Nunito" w:hAnsi="Nunito"/>
            <w:color w:val="000000" w:themeColor="text1"/>
            <w:sz w:val="20"/>
            <w:rPrChange w:author="Craig Parker" w:date="2024-08-07T12:23:00Z" w16du:dateUtc="2024-08-07T10:23:00Z" w:id="2446">
              <w:rPr/>
            </w:rPrChange>
          </w:rPr>
          <w:delText xml:space="preserve"> For example, date of birth is an indirect identifier, implying high risk of re-identification when combined with other indirect identifiers.  Date-of-birth can therefore be dropped, after calculating and keeping the age of the patients</w:delText>
        </w:r>
      </w:del>
      <w:del w:author="Craig Parker" w:date="2024-07-31T13:46:00Z" w:id="2447">
        <w:r w:rsidRPr="002E4822" w:rsidDel="006D10B8">
          <w:rPr>
            <w:rFonts w:ascii="Nunito" w:hAnsi="Nunito"/>
            <w:color w:val="000000" w:themeColor="text1"/>
            <w:sz w:val="20"/>
            <w:rPrChange w:author="Craig Parker" w:date="2024-08-07T12:23:00Z" w16du:dateUtc="2024-08-07T10:23:00Z" w:id="2448">
              <w:rPr/>
            </w:rPrChange>
          </w:rPr>
          <w:delText xml:space="preserve">. </w:delText>
        </w:r>
      </w:del>
    </w:p>
    <w:p w:rsidRPr="002E4822" w:rsidR="007813F4" w:rsidDel="006D10B8" w:rsidRDefault="009511AE" w14:paraId="000000D8" w14:textId="0E4DA5CD">
      <w:pPr>
        <w:pStyle w:val="Heading3"/>
        <w:numPr>
          <w:ilvl w:val="1"/>
          <w:numId w:val="40"/>
        </w:numPr>
        <w:rPr>
          <w:del w:author="Craig Parker" w:date="2024-07-31T13:46:00Z" w:id="2449"/>
          <w:rFonts w:ascii="Nunito" w:hAnsi="Nunito"/>
          <w:color w:val="000000" w:themeColor="text1"/>
          <w:sz w:val="20"/>
          <w:rPrChange w:author="Craig Parker" w:date="2024-08-07T12:23:00Z" w16du:dateUtc="2024-08-07T10:23:00Z" w:id="2450">
            <w:rPr>
              <w:del w:author="Craig Parker" w:date="2024-07-31T13:46:00Z" w:id="2451"/>
            </w:rPr>
          </w:rPrChange>
        </w:rPr>
        <w:pPrChange w:author="Craig Parker" w:date="2024-08-05T19:07:00Z" w:id="2452">
          <w:pPr>
            <w:numPr>
              <w:numId w:val="15"/>
            </w:numPr>
            <w:ind w:left="720" w:hanging="360"/>
          </w:pPr>
        </w:pPrChange>
      </w:pPr>
      <w:del w:author="Craig Parker" w:date="2024-07-31T13:46:00Z" w:id="2453">
        <w:r w:rsidRPr="002E4822" w:rsidDel="006D10B8">
          <w:rPr>
            <w:rFonts w:ascii="Nunito" w:hAnsi="Nunito"/>
            <w:color w:val="000000" w:themeColor="text1"/>
            <w:sz w:val="20"/>
            <w:rPrChange w:author="Craig Parker" w:date="2024-08-07T12:23:00Z" w16du:dateUtc="2024-08-07T10:23:00Z" w:id="2454">
              <w:rPr/>
            </w:rPrChange>
          </w:rPr>
          <w:delText>Recoding to one of the identified common codebooks.  This step will extract variables of interest for each RP, translate variables into the target units</w:delText>
        </w:r>
      </w:del>
      <w:del w:author="Craig Parker" w:date="2024-07-09T11:35:00Z" w:id="2455">
        <w:r w:rsidRPr="002E4822" w:rsidDel="00D9119A">
          <w:rPr>
            <w:rFonts w:ascii="Nunito" w:hAnsi="Nunito"/>
            <w:color w:val="000000" w:themeColor="text1"/>
            <w:sz w:val="20"/>
            <w:rPrChange w:author="Craig Parker" w:date="2024-08-07T12:23:00Z" w16du:dateUtc="2024-08-07T10:23:00Z" w:id="2456">
              <w:rPr/>
            </w:rPrChange>
          </w:rPr>
          <w:delText xml:space="preserve"> including translations of real values into categories, translating from </w:delText>
        </w:r>
      </w:del>
      <w:del w:author="Craig Parker" w:date="2024-07-31T13:46:00Z" w:id="2457">
        <w:r w:rsidRPr="002E4822" w:rsidDel="006D10B8">
          <w:rPr>
            <w:rFonts w:ascii="Nunito" w:hAnsi="Nunito"/>
            <w:color w:val="000000" w:themeColor="text1"/>
            <w:sz w:val="20"/>
            <w:rPrChange w:author="Craig Parker" w:date="2024-08-07T12:23:00Z" w16du:dateUtc="2024-08-07T10:23:00Z" w:id="2458">
              <w:rPr/>
            </w:rPrChange>
          </w:rPr>
          <w:delText xml:space="preserve">categorisation scheme to another, etc.  This step will also include </w:delText>
        </w:r>
      </w:del>
      <w:del w:author="Craig Parker" w:date="2024-07-09T11:35:00Z" w:id="2459">
        <w:r w:rsidRPr="002E4822" w:rsidDel="00D9119A">
          <w:rPr>
            <w:rFonts w:ascii="Nunito" w:hAnsi="Nunito"/>
            <w:color w:val="000000" w:themeColor="text1"/>
            <w:sz w:val="20"/>
            <w:rPrChange w:author="Craig Parker" w:date="2024-08-07T12:23:00Z" w16du:dateUtc="2024-08-07T10:23:00Z" w:id="2460">
              <w:rPr/>
            </w:rPrChange>
          </w:rPr>
          <w:delText xml:space="preserve">recoding </w:delText>
        </w:r>
      </w:del>
      <w:del w:author="Craig Parker" w:date="2024-07-31T13:46:00Z" w:id="2461">
        <w:r w:rsidRPr="002E4822" w:rsidDel="006D10B8">
          <w:rPr>
            <w:rFonts w:ascii="Nunito" w:hAnsi="Nunito"/>
            <w:color w:val="000000" w:themeColor="text1"/>
            <w:sz w:val="20"/>
            <w:rPrChange w:author="Craig Parker" w:date="2024-08-07T12:23:00Z" w16du:dateUtc="2024-08-07T10:23:00Z" w:id="2462">
              <w:rPr/>
            </w:rPrChange>
          </w:rPr>
          <w:delText xml:space="preserve">of geographic information.  Where point location information is given, the jittering method of perturbing spatial location data will be used, where each point location is </w:delText>
        </w:r>
      </w:del>
      <w:del w:author="Craig Parker" w:date="2024-07-09T11:35:00Z" w:id="2463">
        <w:r w:rsidRPr="002E4822" w:rsidDel="00D9119A">
          <w:rPr>
            <w:rFonts w:ascii="Nunito" w:hAnsi="Nunito"/>
            <w:color w:val="000000" w:themeColor="text1"/>
            <w:sz w:val="20"/>
            <w:rPrChange w:author="Craig Parker" w:date="2024-08-07T12:23:00Z" w16du:dateUtc="2024-08-07T10:23:00Z" w:id="2464">
              <w:rPr/>
            </w:rPrChange>
          </w:rPr>
          <w:delText>off-set</w:delText>
        </w:r>
      </w:del>
      <w:del w:author="Craig Parker" w:date="2024-07-31T13:46:00Z" w:id="2465">
        <w:r w:rsidRPr="002E4822" w:rsidDel="006D10B8">
          <w:rPr>
            <w:rFonts w:ascii="Nunito" w:hAnsi="Nunito"/>
            <w:color w:val="000000" w:themeColor="text1"/>
            <w:sz w:val="20"/>
            <w:rPrChange w:author="Craig Parker" w:date="2024-08-07T12:23:00Z" w16du:dateUtc="2024-08-07T10:23:00Z" w:id="2466">
              <w:rPr/>
            </w:rPrChange>
          </w:rPr>
          <w:delText xml:space="preserve"> </w:delText>
        </w:r>
      </w:del>
      <w:del w:author="Craig Parker" w:date="2024-07-09T11:35:00Z" w:id="2467">
        <w:r w:rsidRPr="002E4822" w:rsidDel="00D9119A">
          <w:rPr>
            <w:rFonts w:ascii="Nunito" w:hAnsi="Nunito"/>
            <w:color w:val="000000" w:themeColor="text1"/>
            <w:sz w:val="20"/>
            <w:rPrChange w:author="Craig Parker" w:date="2024-08-07T12:23:00Z" w16du:dateUtc="2024-08-07T10:23:00Z" w:id="2468">
              <w:rPr/>
            </w:rPrChange>
          </w:rPr>
          <w:delText>in a systematically random way</w:delText>
        </w:r>
      </w:del>
      <w:del w:author="Craig Parker" w:date="2024-07-31T13:46:00Z" w:id="2469">
        <w:r w:rsidRPr="002E4822" w:rsidDel="006D10B8">
          <w:rPr>
            <w:rFonts w:ascii="Nunito" w:hAnsi="Nunito"/>
            <w:color w:val="000000" w:themeColor="text1"/>
            <w:sz w:val="20"/>
            <w:rPrChange w:author="Craig Parker" w:date="2024-08-07T12:23:00Z" w16du:dateUtc="2024-08-07T10:23:00Z" w:id="2470">
              <w:rPr/>
            </w:rPrChange>
          </w:rPr>
          <w:delText xml:space="preserve"> (random distance &amp; random direction). The alternative will be to substitute point locations with grid-cell centroids where the grid-cells correspond to the grid framework to be used for climate &amp; environmental data </w:delText>
        </w:r>
      </w:del>
    </w:p>
    <w:p w:rsidRPr="002E4822" w:rsidR="007813F4" w:rsidDel="006D10B8" w:rsidRDefault="009511AE" w14:paraId="000000D9" w14:textId="77777777">
      <w:pPr>
        <w:pStyle w:val="Heading3"/>
        <w:numPr>
          <w:ilvl w:val="1"/>
          <w:numId w:val="40"/>
        </w:numPr>
        <w:rPr>
          <w:del w:author="Craig Parker" w:date="2024-07-31T13:46:00Z" w:id="2471"/>
          <w:rFonts w:ascii="Nunito" w:hAnsi="Nunito"/>
          <w:color w:val="000000" w:themeColor="text1"/>
          <w:sz w:val="20"/>
          <w:rPrChange w:author="Craig Parker" w:date="2024-08-07T12:23:00Z" w16du:dateUtc="2024-08-07T10:23:00Z" w:id="2472">
            <w:rPr>
              <w:del w:author="Craig Parker" w:date="2024-07-31T13:46:00Z" w:id="2473"/>
            </w:rPr>
          </w:rPrChange>
        </w:rPr>
        <w:pPrChange w:author="Craig Parker" w:date="2024-08-05T19:07:00Z" w:id="2474">
          <w:pPr>
            <w:numPr>
              <w:numId w:val="15"/>
            </w:numPr>
            <w:ind w:left="720" w:hanging="360"/>
          </w:pPr>
        </w:pPrChange>
      </w:pPr>
      <w:del w:author="Craig Parker" w:date="2024-07-31T13:46:00Z" w:id="2475">
        <w:r w:rsidRPr="002E4822" w:rsidDel="006D10B8">
          <w:rPr>
            <w:rFonts w:ascii="Nunito" w:hAnsi="Nunito"/>
            <w:color w:val="000000" w:themeColor="text1"/>
            <w:sz w:val="20"/>
            <w:rPrChange w:author="Craig Parker" w:date="2024-08-07T12:23:00Z" w16du:dateUtc="2024-08-07T10:23:00Z" w:id="2476">
              <w:rPr/>
            </w:rPrChange>
          </w:rPr>
          <w:delText>Further quality control and restructuring of data</w:delText>
        </w:r>
      </w:del>
    </w:p>
    <w:p w:rsidRPr="002E4822" w:rsidR="007813F4" w:rsidDel="00807103" w:rsidRDefault="5D4A789A" w14:paraId="000000DA" w14:textId="4A7CE5D5">
      <w:pPr>
        <w:pStyle w:val="Heading3"/>
        <w:numPr>
          <w:ilvl w:val="1"/>
          <w:numId w:val="40"/>
        </w:numPr>
        <w:rPr>
          <w:del w:author="Craig Parker" w:date="2024-08-05T19:07:00Z" w:id="2477"/>
          <w:rFonts w:ascii="Nunito" w:hAnsi="Nunito"/>
          <w:color w:val="000000" w:themeColor="text1"/>
          <w:sz w:val="20"/>
          <w:rPrChange w:author="Craig Parker" w:date="2024-08-07T12:23:00Z" w16du:dateUtc="2024-08-07T10:23:00Z" w:id="2478">
            <w:rPr>
              <w:del w:author="Craig Parker" w:date="2024-08-05T19:07:00Z" w:id="2479"/>
            </w:rPr>
          </w:rPrChange>
        </w:rPr>
        <w:pPrChange w:author="Craig Parker" w:date="2024-08-05T19:07:00Z" w:id="2480">
          <w:pPr>
            <w:numPr>
              <w:numId w:val="15"/>
            </w:numPr>
            <w:ind w:left="720" w:hanging="360"/>
          </w:pPr>
        </w:pPrChange>
      </w:pPr>
      <w:del w:author="Craig Parker" w:date="2024-07-31T13:46:00Z" w:id="2481">
        <w:r w:rsidRPr="002E4822" w:rsidDel="3E93EB8D">
          <w:rPr>
            <w:rFonts w:ascii="Nunito" w:hAnsi="Nunito"/>
            <w:color w:val="000000" w:themeColor="text1"/>
            <w:sz w:val="20"/>
            <w:rPrChange w:author="Craig Parker" w:date="2024-08-07T12:23:00Z" w16du:dateUtc="2024-08-07T10:23:00Z" w:id="2482">
              <w:rPr/>
            </w:rPrChange>
          </w:rPr>
          <w:delText>Integration of climate variables in support of particular analyse</w:delText>
        </w:r>
      </w:del>
      <w:del w:author="Craig Parker" w:date="2024-07-31T13:47:00Z" w:id="2483">
        <w:r w:rsidRPr="002E4822" w:rsidDel="3E93EB8D">
          <w:rPr>
            <w:rFonts w:ascii="Nunito" w:hAnsi="Nunito"/>
            <w:color w:val="000000" w:themeColor="text1"/>
            <w:sz w:val="20"/>
            <w:rPrChange w:author="Craig Parker" w:date="2024-08-07T12:23:00Z" w16du:dateUtc="2024-08-07T10:23:00Z" w:id="2484">
              <w:rPr/>
            </w:rPrChange>
          </w:rPr>
          <w:delText>s</w:delText>
        </w:r>
      </w:del>
    </w:p>
    <w:p w:rsidRPr="002E4822" w:rsidR="007813F4" w:rsidDel="00494AE0" w:rsidP="000A3B7B" w:rsidRDefault="007813F4" w14:paraId="000000DB" w14:textId="77777777">
      <w:pPr>
        <w:rPr>
          <w:del w:author="Craig Parker" w:date="2024-08-07T15:14:00Z" w16du:dateUtc="2024-08-07T13:14:00Z" w:id="2485"/>
          <w:rFonts w:ascii="Nunito" w:hAnsi="Nunito" w:eastAsia="Nunito" w:cs="Nunito"/>
          <w:color w:val="000000" w:themeColor="text1"/>
          <w:sz w:val="20"/>
          <w:rPrChange w:author="Craig Parker" w:date="2024-08-07T12:23:00Z" w16du:dateUtc="2024-08-07T10:23:00Z" w:id="2486">
            <w:rPr>
              <w:del w:author="Craig Parker" w:date="2024-08-07T15:14:00Z" w16du:dateUtc="2024-08-07T13:14:00Z" w:id="2487"/>
              <w:rFonts w:ascii="Nunito" w:hAnsi="Nunito" w:eastAsia="Nunito" w:cs="Nunito"/>
            </w:rPr>
          </w:rPrChange>
        </w:rPr>
      </w:pPr>
    </w:p>
    <w:p w:rsidRPr="002E4822" w:rsidR="006D10B8" w:rsidP="000A3B7B" w:rsidRDefault="006D10B8" w14:paraId="4B545DD5" w14:textId="4F3A7B47">
      <w:pPr>
        <w:rPr>
          <w:ins w:author="Craig Parker" w:date="2024-07-31T13:45:00Z" w:id="2488"/>
          <w:rFonts w:ascii="Nunito" w:hAnsi="Nunito" w:eastAsia="Nunito" w:cs="Nunito"/>
          <w:color w:val="000000" w:themeColor="text1"/>
          <w:sz w:val="20"/>
          <w:lang w:val="en-ZA"/>
          <w:rPrChange w:author="Craig Parker" w:date="2024-08-07T15:14:00Z" w16du:dateUtc="2024-08-07T13:14:00Z" w:id="2489">
            <w:rPr>
              <w:ins w:author="Craig Parker" w:date="2024-07-31T13:45:00Z" w:id="2490"/>
              <w:rFonts w:ascii="Nunito" w:hAnsi="Nunito" w:eastAsia="Nunito" w:cs="Nunito"/>
              <w:lang w:val="en-ZA"/>
            </w:rPr>
          </w:rPrChange>
        </w:rPr>
      </w:pPr>
    </w:p>
    <w:p w:rsidRPr="002E4822" w:rsidR="007813F4" w:rsidP="000A3B7B" w:rsidRDefault="007813F4" w14:paraId="000000DC" w14:textId="77777777">
      <w:pPr>
        <w:rPr>
          <w:rFonts w:ascii="Nunito" w:hAnsi="Nunito" w:eastAsia="Nunito" w:cs="Nunito"/>
          <w:color w:val="000000" w:themeColor="text1"/>
          <w:sz w:val="20"/>
          <w:rPrChange w:author="Craig Parker" w:date="2024-08-07T12:23:00Z" w16du:dateUtc="2024-08-07T10:23:00Z" w:id="2491">
            <w:rPr>
              <w:rFonts w:ascii="Nunito" w:hAnsi="Nunito" w:eastAsia="Nunito" w:cs="Nunito"/>
            </w:rPr>
          </w:rPrChange>
        </w:rPr>
      </w:pPr>
    </w:p>
    <w:p w:rsidRPr="002E4822" w:rsidR="007813F4" w:rsidP="000A3B7B" w:rsidRDefault="009511AE" w14:paraId="000000DD" w14:textId="77777777">
      <w:pPr>
        <w:rPr>
          <w:rFonts w:ascii="Nunito" w:hAnsi="Nunito" w:eastAsia="Nunito" w:cs="Nunito"/>
          <w:color w:val="000000" w:themeColor="text1"/>
          <w:sz w:val="20"/>
          <w:rPrChange w:author="Craig Parker" w:date="2024-08-07T12:23:00Z" w16du:dateUtc="2024-08-07T10:23:00Z" w:id="2492">
            <w:rPr>
              <w:rFonts w:ascii="Nunito" w:hAnsi="Nunito" w:eastAsia="Nunito" w:cs="Nunito"/>
            </w:rPr>
          </w:rPrChange>
        </w:rPr>
      </w:pPr>
      <w:r w:rsidRPr="002E4822">
        <w:rPr>
          <w:rFonts w:ascii="Nunito" w:hAnsi="Nunito" w:eastAsia="Nunito" w:cs="Nunito"/>
          <w:noProof/>
          <w:color w:val="000000" w:themeColor="text1"/>
          <w:sz w:val="20"/>
          <w:rPrChange w:author="Craig Parker" w:date="2024-08-07T12:23:00Z" w16du:dateUtc="2024-08-07T10:23:00Z" w:id="2493">
            <w:rPr>
              <w:rFonts w:ascii="Nunito" w:hAnsi="Nunito" w:eastAsia="Nunito" w:cs="Nunito"/>
              <w:noProof/>
            </w:rPr>
          </w:rPrChange>
        </w:rPr>
        <w:drawing>
          <wp:inline distT="114300" distB="114300" distL="114300" distR="114300" wp14:anchorId="71F42BE5" wp14:editId="07777777">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Pr="002E4822" w:rsidR="007813F4" w:rsidP="000A3B7B" w:rsidRDefault="009511AE" w14:paraId="000000DE" w14:textId="77777777">
      <w:pPr>
        <w:rPr>
          <w:rFonts w:ascii="Nunito" w:hAnsi="Nunito" w:eastAsia="Nunito" w:cs="Nunito"/>
          <w:color w:val="000000" w:themeColor="text1"/>
          <w:sz w:val="20"/>
          <w:rPrChange w:author="Craig Parker" w:date="2024-08-07T12:23:00Z" w16du:dateUtc="2024-08-07T10:23:00Z" w:id="249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495">
            <w:rPr>
              <w:rFonts w:ascii="Nunito" w:hAnsi="Nunito" w:eastAsia="Nunito" w:cs="Nunito"/>
            </w:rPr>
          </w:rPrChange>
        </w:rPr>
        <w:t>Figure 2: Detailed data processing for health data ingestion</w:t>
      </w:r>
    </w:p>
    <w:p w:rsidRPr="002E4822" w:rsidR="007813F4" w:rsidP="000A3B7B" w:rsidRDefault="007813F4" w14:paraId="000000DF" w14:textId="77777777">
      <w:pPr>
        <w:rPr>
          <w:rFonts w:ascii="Nunito" w:hAnsi="Nunito" w:eastAsia="Nunito" w:cs="Nunito"/>
          <w:color w:val="000000" w:themeColor="text1"/>
          <w:sz w:val="20"/>
          <w:rPrChange w:author="Craig Parker" w:date="2024-08-07T12:23:00Z" w16du:dateUtc="2024-08-07T10:23:00Z" w:id="2496">
            <w:rPr>
              <w:rFonts w:ascii="Nunito" w:hAnsi="Nunito" w:eastAsia="Nunito" w:cs="Nunito"/>
            </w:rPr>
          </w:rPrChange>
        </w:rPr>
      </w:pPr>
    </w:p>
    <w:p w:rsidRPr="002E4822" w:rsidR="00830339" w:rsidP="00A850D7" w:rsidRDefault="52A8C99F" w14:paraId="3388EEB5" w14:textId="2BDF149D">
      <w:pPr>
        <w:pStyle w:val="Heading2"/>
        <w:numPr>
          <w:ilvl w:val="1"/>
          <w:numId w:val="54"/>
        </w:numPr>
        <w:rPr>
          <w:rFonts w:ascii="Nunito" w:hAnsi="Nunito"/>
          <w:color w:val="000000" w:themeColor="text1"/>
        </w:rPr>
      </w:pPr>
      <w:bookmarkStart w:name="_Toc172635225" w:id="2497"/>
      <w:bookmarkStart w:name="_Toc173777811" w:id="2498"/>
      <w:bookmarkStart w:name="_Toc173963670" w:id="2499"/>
      <w:r w:rsidRPr="002E4822">
        <w:rPr>
          <w:rFonts w:ascii="Nunito" w:hAnsi="Nunito"/>
          <w:color w:val="000000" w:themeColor="text1"/>
          <w:rPrChange w:author="Craig Parker" w:date="2024-08-07T12:23:00Z" w16du:dateUtc="2024-08-07T10:23:00Z" w:id="2500">
            <w:rPr/>
          </w:rPrChange>
        </w:rPr>
        <w:t>Data analysis platforms</w:t>
      </w:r>
      <w:bookmarkEnd w:id="2497"/>
      <w:bookmarkEnd w:id="2498"/>
      <w:bookmarkEnd w:id="2499"/>
      <w:r w:rsidRPr="002E4822" w:rsidR="0E3CF60B">
        <w:rPr>
          <w:rFonts w:ascii="Nunito" w:hAnsi="Nunito"/>
          <w:color w:val="000000" w:themeColor="text1"/>
          <w:rPrChange w:author="Craig Parker" w:date="2024-08-07T12:23:00Z" w16du:dateUtc="2024-08-07T10:23:00Z" w:id="2501">
            <w:rPr/>
          </w:rPrChange>
        </w:rPr>
        <w:t xml:space="preserve"> </w:t>
      </w:r>
      <w:del w:author="Craig Parker" w:date="2024-07-16T11:13:00Z" w:id="2502">
        <w:r w:rsidRPr="002E4822" w:rsidDel="0E3CF60B" w:rsidR="009511AE">
          <w:rPr>
            <w:rFonts w:ascii="Nunito" w:hAnsi="Nunito"/>
            <w:color w:val="000000" w:themeColor="text1"/>
            <w:rPrChange w:author="Craig Parker" w:date="2024-08-07T12:23:00Z" w16du:dateUtc="2024-08-07T10:23:00Z" w:id="2503">
              <w:rPr/>
            </w:rPrChange>
          </w:rPr>
          <w:delText>web based Python coding environment that enables analysts to develop analysis code in Pyt</w:delText>
        </w:r>
      </w:del>
      <w:r w:rsidRPr="002E4822" w:rsidR="0E3CF60B">
        <w:rPr>
          <w:rFonts w:ascii="Nunito" w:hAnsi="Nunito"/>
          <w:color w:val="000000" w:themeColor="text1"/>
          <w:rPrChange w:author="Craig Parker" w:date="2024-08-07T12:23:00Z" w16du:dateUtc="2024-08-07T10:23:00Z" w:id="2504">
            <w:rPr/>
          </w:rPrChange>
        </w:rPr>
        <w:t xml:space="preserve">  </w:t>
      </w:r>
      <w:del w:author="Peter Marsh" w:date="2024-08-05T08:44:00Z" w:id="2505">
        <w:r w:rsidRPr="002E4822" w:rsidDel="0E3CF60B" w:rsidR="009511AE">
          <w:rPr>
            <w:rFonts w:ascii="Nunito" w:hAnsi="Nunito"/>
            <w:color w:val="000000" w:themeColor="text1"/>
            <w:rPrChange w:author="Craig Parker" w:date="2024-08-07T12:23:00Z" w16du:dateUtc="2024-08-07T10:23:00Z" w:id="2506">
              <w:rPr/>
            </w:rPrChange>
          </w:rPr>
          <w:delText xml:space="preserve">The code environment is </w:delText>
        </w:r>
      </w:del>
      <w:del w:author="Craig Parker" w:date="2024-07-16T11:13:00Z" w:id="2507">
        <w:r w:rsidRPr="002E4822" w:rsidDel="0E3CF60B" w:rsidR="009511AE">
          <w:rPr>
            <w:rFonts w:ascii="Nunito" w:hAnsi="Nunito"/>
            <w:color w:val="000000" w:themeColor="text1"/>
            <w:rPrChange w:author="Craig Parker" w:date="2024-08-07T12:23:00Z" w16du:dateUtc="2024-08-07T10:23:00Z" w:id="2508">
              <w:rPr/>
            </w:rPrChange>
          </w:rPr>
          <w:delText xml:space="preserve">customized </w:delText>
        </w:r>
      </w:del>
      <w:ins w:author="Craig Parker" w:date="2024-07-16T11:13:00Z" w:id="2509">
        <w:del w:author="Peter Marsh" w:date="2024-08-05T08:44:00Z" w:id="2510">
          <w:r w:rsidRPr="002E4822" w:rsidDel="0E3CF60B" w:rsidR="009511AE">
            <w:rPr>
              <w:rFonts w:ascii="Nunito" w:hAnsi="Nunito"/>
              <w:color w:val="000000" w:themeColor="text1"/>
              <w:rPrChange w:author="Craig Parker" w:date="2024-08-07T12:23:00Z" w16du:dateUtc="2024-08-07T10:23:00Z" w:id="2511">
                <w:rPr/>
              </w:rPrChange>
            </w:rPr>
            <w:delText xml:space="preserve">customised </w:delText>
          </w:r>
        </w:del>
      </w:ins>
      <w:del w:author="Peter Marsh" w:date="2024-08-05T08:44:00Z" w:id="2512">
        <w:r w:rsidRPr="002E4822" w:rsidDel="0E3CF60B" w:rsidR="009511AE">
          <w:rPr>
            <w:rFonts w:ascii="Nunito" w:hAnsi="Nunito"/>
            <w:color w:val="000000" w:themeColor="text1"/>
            <w:rPrChange w:author="Craig Parker" w:date="2024-08-07T12:23:00Z" w16du:dateUtc="2024-08-07T10:23:00Z" w:id="2513">
              <w:rPr/>
            </w:rPrChange>
          </w:rPr>
          <w:delText xml:space="preserve">to support all the relevant coding libraries for machine learning </w:delText>
        </w:r>
      </w:del>
      <w:del w:author="Peter Marsh" w:date="2024-08-05T08:42:00Z" w:id="2514">
        <w:r w:rsidRPr="002E4822" w:rsidDel="0E3CF60B" w:rsidR="009511AE">
          <w:rPr>
            <w:rFonts w:ascii="Nunito" w:hAnsi="Nunito"/>
            <w:color w:val="000000" w:themeColor="text1"/>
            <w:rPrChange w:author="Craig Parker" w:date="2024-08-07T12:23:00Z" w16du:dateUtc="2024-08-07T10:23:00Z" w:id="2515">
              <w:rPr/>
            </w:rPrChange>
          </w:rPr>
          <w:delText>(</w:delText>
        </w:r>
      </w:del>
      <w:del w:author="Peter Marsh" w:date="2024-08-05T08:44:00Z" w:id="2516">
        <w:r w:rsidRPr="002E4822" w:rsidDel="0E3CF60B" w:rsidR="009511AE">
          <w:rPr>
            <w:rFonts w:ascii="Nunito" w:hAnsi="Nunito"/>
            <w:color w:val="000000" w:themeColor="text1"/>
            <w:rPrChange w:author="Craig Parker" w:date="2024-08-07T12:23:00Z" w16du:dateUtc="2024-08-07T10:23:00Z" w:id="2517">
              <w:rPr/>
            </w:rPrChange>
          </w:rPr>
          <w:delText>e.g</w:delText>
        </w:r>
      </w:del>
      <w:ins w:author="Craig Parker" w:date="2024-07-16T11:13:00Z" w:id="2518">
        <w:del w:author="Peter Marsh" w:date="2024-08-05T08:42:00Z" w:id="2519">
          <w:r w:rsidRPr="002E4822" w:rsidDel="0E3CF60B" w:rsidR="009511AE">
            <w:rPr>
              <w:rFonts w:ascii="Nunito" w:hAnsi="Nunito"/>
              <w:color w:val="000000" w:themeColor="text1"/>
              <w:rPrChange w:author="Craig Parker" w:date="2024-08-07T12:23:00Z" w16du:dateUtc="2024-08-07T10:23:00Z" w:id="2520">
                <w:rPr/>
              </w:rPrChange>
            </w:rPr>
            <w:delText>e.g.</w:delText>
          </w:r>
        </w:del>
      </w:ins>
      <w:del w:author="Peter Marsh" w:date="2024-08-05T08:44:00Z" w:id="2521">
        <w:r w:rsidRPr="002E4822" w:rsidDel="0E3CF60B" w:rsidR="009511AE">
          <w:rPr>
            <w:rFonts w:ascii="Nunito" w:hAnsi="Nunito"/>
            <w:color w:val="000000" w:themeColor="text1"/>
            <w:rPrChange w:author="Craig Parker" w:date="2024-08-07T12:23:00Z" w16du:dateUtc="2024-08-07T10:23:00Z" w:id="2522">
              <w:rPr/>
            </w:rPrChange>
          </w:rPr>
          <w:delText xml:space="preserve"> TensorFlow, </w:delText>
        </w:r>
      </w:del>
      <w:del w:author="Peter Marsh" w:date="2024-08-05T08:42:00Z" w:id="2523">
        <w:r w:rsidRPr="002E4822" w:rsidDel="0E3CF60B" w:rsidR="009511AE">
          <w:rPr>
            <w:rFonts w:ascii="Nunito" w:hAnsi="Nunito"/>
            <w:color w:val="000000" w:themeColor="text1"/>
            <w:rPrChange w:author="Craig Parker" w:date="2024-08-07T12:23:00Z" w16du:dateUtc="2024-08-07T10:23:00Z" w:id="2524">
              <w:rPr/>
            </w:rPrChange>
          </w:rPr>
          <w:delText>PyTorch</w:delText>
        </w:r>
      </w:del>
      <w:del w:author="Peter Marsh" w:date="2024-08-05T08:44:00Z" w:id="2525">
        <w:r w:rsidRPr="002E4822" w:rsidDel="0E3CF60B" w:rsidR="009511AE">
          <w:rPr>
            <w:rFonts w:ascii="Nunito" w:hAnsi="Nunito"/>
            <w:color w:val="000000" w:themeColor="text1"/>
            <w:rPrChange w:author="Craig Parker" w:date="2024-08-07T12:23:00Z" w16du:dateUtc="2024-08-07T10:23:00Z" w:id="2526">
              <w:rPr/>
            </w:rPrChange>
          </w:rPr>
          <w:delText xml:space="preserve">,  </w:delText>
        </w:r>
      </w:del>
      <w:del w:author="Peter Marsh" w:date="2024-08-05T08:42:00Z" w:id="2527">
        <w:r w:rsidRPr="002E4822" w:rsidDel="0E3CF60B" w:rsidR="009511AE">
          <w:rPr>
            <w:rFonts w:ascii="Nunito" w:hAnsi="Nunito"/>
            <w:color w:val="000000" w:themeColor="text1"/>
            <w:rPrChange w:author="Craig Parker" w:date="2024-08-07T12:23:00Z" w16du:dateUtc="2024-08-07T10:23:00Z" w:id="2528">
              <w:rPr/>
            </w:rPrChange>
          </w:rPr>
          <w:delText>Keras</w:delText>
        </w:r>
      </w:del>
      <w:del w:author="Peter Marsh" w:date="2024-08-05T08:44:00Z" w:id="2529">
        <w:r w:rsidRPr="002E4822" w:rsidDel="0E3CF60B" w:rsidR="009511AE">
          <w:rPr>
            <w:rFonts w:ascii="Nunito" w:hAnsi="Nunito"/>
            <w:color w:val="000000" w:themeColor="text1"/>
            <w:rPrChange w:author="Craig Parker" w:date="2024-08-07T12:23:00Z" w16du:dateUtc="2024-08-07T10:23:00Z" w:id="2530">
              <w:rPr/>
            </w:rPrChange>
          </w:rPr>
          <w:delText xml:space="preserve">, Scikit-learn, </w:delText>
        </w:r>
      </w:del>
      <w:del w:author="Peter Marsh" w:date="2024-08-05T08:42:00Z" w:id="2531">
        <w:r w:rsidRPr="002E4822" w:rsidDel="0E3CF60B" w:rsidR="009511AE">
          <w:rPr>
            <w:rFonts w:ascii="Nunito" w:hAnsi="Nunito"/>
            <w:color w:val="000000" w:themeColor="text1"/>
            <w:rPrChange w:author="Craig Parker" w:date="2024-08-07T12:23:00Z" w16du:dateUtc="2024-08-07T10:23:00Z" w:id="2532">
              <w:rPr/>
            </w:rPrChange>
          </w:rPr>
          <w:delText>Numpy</w:delText>
        </w:r>
      </w:del>
      <w:del w:author="Peter Marsh" w:date="2024-08-05T08:44:00Z" w:id="2533">
        <w:r w:rsidRPr="002E4822" w:rsidDel="0E3CF60B" w:rsidR="009511AE">
          <w:rPr>
            <w:rFonts w:ascii="Nunito" w:hAnsi="Nunito"/>
            <w:color w:val="000000" w:themeColor="text1"/>
            <w:rPrChange w:author="Craig Parker" w:date="2024-08-07T12:23:00Z" w16du:dateUtc="2024-08-07T10:23:00Z" w:id="2534">
              <w:rPr/>
            </w:rPrChange>
          </w:rPr>
          <w:delText xml:space="preserve">, </w:delText>
        </w:r>
      </w:del>
      <w:del w:author="Peter Marsh" w:date="2024-08-05T08:42:00Z" w:id="2535">
        <w:r w:rsidRPr="002E4822" w:rsidDel="0E3CF60B" w:rsidR="009511AE">
          <w:rPr>
            <w:rFonts w:ascii="Nunito" w:hAnsi="Nunito"/>
            <w:color w:val="000000" w:themeColor="text1"/>
            <w:rPrChange w:author="Craig Parker" w:date="2024-08-07T12:23:00Z" w16du:dateUtc="2024-08-07T10:23:00Z" w:id="2536">
              <w:rPr/>
            </w:rPrChange>
          </w:rPr>
          <w:delText>S</w:delText>
        </w:r>
      </w:del>
    </w:p>
    <w:p w:rsidRPr="002E4822" w:rsidR="00830339" w:rsidP="000A3B7B" w:rsidRDefault="00830339" w14:paraId="273A5FA3" w14:textId="30010A3A">
      <w:pPr>
        <w:rPr>
          <w:rFonts w:ascii="Nunito" w:hAnsi="Nunito"/>
          <w:color w:val="000000" w:themeColor="text1"/>
          <w:sz w:val="20"/>
          <w:lang w:val="en-ZA"/>
        </w:rPr>
      </w:pPr>
      <w:r w:rsidRPr="002E4822">
        <w:rPr>
          <w:rFonts w:ascii="Nunito" w:hAnsi="Nunito"/>
          <w:color w:val="000000" w:themeColor="text1"/>
          <w:sz w:val="20"/>
          <w:lang w:val="en-ZA"/>
        </w:rPr>
        <w:t xml:space="preserve">Data analysis will be facilitated through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and IBM platforms, providing robust and scalable environments for processing and analysing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datasets.</w:t>
      </w:r>
    </w:p>
    <w:p w:rsidRPr="002E4822" w:rsidR="00830339" w:rsidP="00A850D7" w:rsidRDefault="00830339" w14:paraId="0573A771" w14:textId="77777777">
      <w:pPr>
        <w:pStyle w:val="Heading3"/>
        <w:rPr>
          <w:rFonts w:ascii="Nunito" w:hAnsi="Nunito"/>
          <w:sz w:val="20"/>
          <w:szCs w:val="20"/>
        </w:rPr>
      </w:pPr>
      <w:bookmarkStart w:name="_Toc173963671" w:id="2537"/>
      <w:r w:rsidRPr="002E4822">
        <w:rPr>
          <w:rFonts w:ascii="Nunito" w:hAnsi="Nunito"/>
          <w:sz w:val="20"/>
          <w:szCs w:val="20"/>
        </w:rPr>
        <w:t>Jupyter Hub</w:t>
      </w:r>
      <w:bookmarkEnd w:id="2537"/>
    </w:p>
    <w:p w:rsidRPr="002E4822" w:rsidR="00830339" w:rsidP="000A3B7B" w:rsidRDefault="00830339" w14:paraId="40EB4882" w14:textId="77777777">
      <w:pPr>
        <w:rPr>
          <w:rFonts w:ascii="Nunito" w:hAnsi="Nunito"/>
          <w:color w:val="000000" w:themeColor="text1"/>
          <w:sz w:val="20"/>
          <w:lang w:val="en-ZA"/>
        </w:rPr>
      </w:pP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is a collaborative, web-based Python coding environment that allows analysts to develop and execute analysis code using a browser interface. Key technical details include:</w:t>
      </w:r>
    </w:p>
    <w:p w:rsidRPr="002E4822" w:rsidR="00830339" w:rsidP="000A3B7B" w:rsidRDefault="00830339" w14:paraId="1D496E62" w14:textId="45A7DCE3">
      <w:pPr>
        <w:numPr>
          <w:ilvl w:val="0"/>
          <w:numId w:val="51"/>
        </w:numPr>
        <w:rPr>
          <w:rFonts w:ascii="Nunito" w:hAnsi="Nunito"/>
          <w:color w:val="000000" w:themeColor="text1"/>
          <w:sz w:val="20"/>
          <w:lang w:val="en-ZA"/>
        </w:rPr>
      </w:pPr>
      <w:r w:rsidRPr="002E4822">
        <w:rPr>
          <w:rFonts w:ascii="Nunito" w:hAnsi="Nunito"/>
          <w:b/>
          <w:bCs/>
          <w:color w:val="000000" w:themeColor="text1"/>
          <w:sz w:val="20"/>
          <w:lang w:val="en-ZA"/>
        </w:rPr>
        <w:t>Web-Based Platform</w:t>
      </w:r>
      <w:r w:rsidRPr="002E4822">
        <w:rPr>
          <w:rFonts w:ascii="Nunito" w:hAnsi="Nunito"/>
          <w:color w:val="000000" w:themeColor="text1"/>
          <w:sz w:val="20"/>
          <w:lang w:val="en-ZA"/>
        </w:rPr>
        <w:t xml:space="preserve">: Researchers can access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through a web browser, providing a user-friendly interface for coding and data analysis.</w:t>
      </w:r>
    </w:p>
    <w:p w:rsidRPr="002E4822" w:rsidR="00830339" w:rsidP="000A3B7B" w:rsidRDefault="00830339" w14:paraId="251C6033" w14:textId="77777777">
      <w:pPr>
        <w:numPr>
          <w:ilvl w:val="0"/>
          <w:numId w:val="51"/>
        </w:numPr>
        <w:rPr>
          <w:rFonts w:ascii="Nunito" w:hAnsi="Nunito"/>
          <w:color w:val="000000" w:themeColor="text1"/>
          <w:sz w:val="20"/>
          <w:lang w:val="en-ZA"/>
        </w:rPr>
      </w:pPr>
      <w:r w:rsidRPr="002E4822">
        <w:rPr>
          <w:rFonts w:ascii="Nunito" w:hAnsi="Nunito"/>
          <w:b/>
          <w:bCs/>
          <w:color w:val="000000" w:themeColor="text1"/>
          <w:sz w:val="20"/>
          <w:lang w:val="en-ZA"/>
        </w:rPr>
        <w:t>Python Environment</w:t>
      </w:r>
      <w:r w:rsidRPr="002E4822">
        <w:rPr>
          <w:rFonts w:ascii="Nunito" w:hAnsi="Nunito"/>
          <w:color w:val="000000" w:themeColor="text1"/>
          <w:sz w:val="20"/>
          <w:lang w:val="en-ZA"/>
        </w:rPr>
        <w:t>: Supports the development of analysis code in Python, leveraging a wide range of libraries and frameworks for data science, machine learning, and statistical analysis.</w:t>
      </w:r>
    </w:p>
    <w:p w:rsidRPr="002E4822" w:rsidR="00830339" w:rsidP="000A3B7B" w:rsidRDefault="00830339" w14:paraId="4CA339A7" w14:textId="77777777">
      <w:pPr>
        <w:numPr>
          <w:ilvl w:val="0"/>
          <w:numId w:val="51"/>
        </w:numPr>
        <w:rPr>
          <w:rFonts w:ascii="Nunito" w:hAnsi="Nunito"/>
          <w:color w:val="000000" w:themeColor="text1"/>
          <w:sz w:val="20"/>
          <w:lang w:val="en-ZA"/>
        </w:rPr>
      </w:pPr>
      <w:r w:rsidRPr="002E4822">
        <w:rPr>
          <w:rFonts w:ascii="Nunito" w:hAnsi="Nunito"/>
          <w:b/>
          <w:bCs/>
          <w:color w:val="000000" w:themeColor="text1"/>
          <w:sz w:val="20"/>
          <w:lang w:val="en-ZA"/>
        </w:rPr>
        <w:t>CSAG High-Performance Computing (HPC) Integration</w:t>
      </w:r>
      <w:r w:rsidRPr="002E4822">
        <w:rPr>
          <w:rFonts w:ascii="Nunito" w:hAnsi="Nunito"/>
          <w:color w:val="000000" w:themeColor="text1"/>
          <w:sz w:val="20"/>
          <w:lang w:val="en-ZA"/>
        </w:rPr>
        <w:t xml:space="preserve">: Analysis code executed 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runs on the CSAG HPC platform, providing high computational power for processing large datasets.</w:t>
      </w:r>
    </w:p>
    <w:p w:rsidRPr="002E4822" w:rsidR="00830339" w:rsidP="000A3B7B" w:rsidRDefault="00830339" w14:paraId="2CE78D31" w14:textId="77777777">
      <w:pPr>
        <w:numPr>
          <w:ilvl w:val="0"/>
          <w:numId w:val="51"/>
        </w:numPr>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Datasets stored on CSAG storage servers are directly accessible within the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environment, allowing seamless data retrieval and manipulation.</w:t>
      </w:r>
    </w:p>
    <w:p w:rsidRPr="002E4822" w:rsidR="00830339" w:rsidP="000A3B7B" w:rsidRDefault="00830339" w14:paraId="4A205C41" w14:textId="77777777">
      <w:pPr>
        <w:numPr>
          <w:ilvl w:val="0"/>
          <w:numId w:val="51"/>
        </w:numPr>
        <w:rPr>
          <w:rFonts w:ascii="Nunito" w:hAnsi="Nunito"/>
          <w:color w:val="000000" w:themeColor="text1"/>
          <w:sz w:val="20"/>
          <w:lang w:val="en-ZA"/>
        </w:rPr>
      </w:pPr>
      <w:r w:rsidRPr="002E4822">
        <w:rPr>
          <w:rFonts w:ascii="Nunito" w:hAnsi="Nunito"/>
          <w:b/>
          <w:bCs/>
          <w:color w:val="000000" w:themeColor="text1"/>
          <w:sz w:val="20"/>
          <w:lang w:val="en-ZA"/>
        </w:rPr>
        <w:t>Collaboration</w:t>
      </w:r>
      <w:r w:rsidRPr="002E4822">
        <w:rPr>
          <w:rFonts w:ascii="Nunito" w:hAnsi="Nunito"/>
          <w:color w:val="000000" w:themeColor="text1"/>
          <w:sz w:val="20"/>
          <w:lang w:val="en-ZA"/>
        </w:rPr>
        <w:t xml:space="preserve">: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supports collaborative work, enabling multiple analysts to share and work on the same notebooks, fostering teamwork and knowledge sharing.</w:t>
      </w:r>
    </w:p>
    <w:p w:rsidRPr="002E4822" w:rsidR="00830339" w:rsidP="000A3B7B" w:rsidRDefault="00830339" w14:paraId="6DE379F5" w14:textId="77777777">
      <w:pPr>
        <w:rPr>
          <w:rFonts w:ascii="Nunito" w:hAnsi="Nunito"/>
          <w:b/>
          <w:bCs/>
          <w:color w:val="000000" w:themeColor="text1"/>
          <w:sz w:val="20"/>
          <w:lang w:val="en-ZA"/>
        </w:rPr>
      </w:pPr>
    </w:p>
    <w:p w:rsidRPr="002E4822" w:rsidR="00830339" w:rsidP="000A3B7B" w:rsidRDefault="00830339" w14:paraId="56800014" w14:textId="042062A0">
      <w:pPr>
        <w:pStyle w:val="Heading3"/>
        <w:rPr>
          <w:rFonts w:ascii="Nunito" w:hAnsi="Nunito"/>
          <w:sz w:val="20"/>
          <w:szCs w:val="20"/>
          <w:lang w:val="en-ZA"/>
        </w:rPr>
      </w:pPr>
      <w:bookmarkStart w:name="_Toc173963672" w:id="2538"/>
      <w:commentRangeStart w:id="2539"/>
      <w:r w:rsidRPr="002E4822">
        <w:rPr>
          <w:rFonts w:ascii="Nunito" w:hAnsi="Nunito"/>
          <w:sz w:val="20"/>
          <w:szCs w:val="20"/>
          <w:lang w:val="en-ZA"/>
        </w:rPr>
        <w:t xml:space="preserve">IBM </w:t>
      </w:r>
      <w:r w:rsidR="002E4822">
        <w:rPr>
          <w:rFonts w:ascii="Nunito" w:hAnsi="Nunito"/>
          <w:sz w:val="20"/>
          <w:szCs w:val="20"/>
          <w:lang w:val="en-ZA"/>
        </w:rPr>
        <w:t>d</w:t>
      </w:r>
      <w:r w:rsidRPr="002E4822">
        <w:rPr>
          <w:rFonts w:ascii="Nunito" w:hAnsi="Nunito"/>
          <w:sz w:val="20"/>
          <w:szCs w:val="20"/>
          <w:lang w:val="en-ZA"/>
        </w:rPr>
        <w:t xml:space="preserve">ata </w:t>
      </w:r>
      <w:r w:rsidR="002E4822">
        <w:rPr>
          <w:rFonts w:ascii="Nunito" w:hAnsi="Nunito"/>
          <w:sz w:val="20"/>
          <w:szCs w:val="20"/>
          <w:lang w:val="en-ZA"/>
        </w:rPr>
        <w:t>a</w:t>
      </w:r>
      <w:r w:rsidRPr="002E4822">
        <w:rPr>
          <w:rFonts w:ascii="Nunito" w:hAnsi="Nunito"/>
          <w:sz w:val="20"/>
          <w:szCs w:val="20"/>
          <w:lang w:val="en-ZA"/>
        </w:rPr>
        <w:t xml:space="preserve">nalysis </w:t>
      </w:r>
      <w:r w:rsidR="002E4822">
        <w:rPr>
          <w:rFonts w:ascii="Nunito" w:hAnsi="Nunito"/>
          <w:sz w:val="20"/>
          <w:szCs w:val="20"/>
          <w:lang w:val="en-ZA"/>
        </w:rPr>
        <w:t>p</w:t>
      </w:r>
      <w:r w:rsidRPr="002E4822">
        <w:rPr>
          <w:rFonts w:ascii="Nunito" w:hAnsi="Nunito"/>
          <w:sz w:val="20"/>
          <w:szCs w:val="20"/>
          <w:lang w:val="en-ZA"/>
        </w:rPr>
        <w:t>latforms</w:t>
      </w:r>
      <w:commentRangeEnd w:id="2539"/>
      <w:r w:rsidRPr="002E4822" w:rsidR="000A3B7B">
        <w:rPr>
          <w:rStyle w:val="CommentReference"/>
          <w:rFonts w:ascii="Nunito" w:hAnsi="Nunito" w:eastAsia="Times New Roman" w:cs="Times New Roman"/>
          <w:b w:val="0"/>
          <w:bCs w:val="0"/>
          <w:caps w:val="0"/>
          <w:sz w:val="20"/>
          <w:szCs w:val="20"/>
        </w:rPr>
        <w:commentReference w:id="2539"/>
      </w:r>
      <w:bookmarkEnd w:id="2538"/>
    </w:p>
    <w:p w:rsidRPr="002E4822" w:rsidR="00830339" w:rsidP="000A3B7B" w:rsidRDefault="00830339" w14:paraId="078FF0A3" w14:textId="77777777">
      <w:pPr>
        <w:rPr>
          <w:rFonts w:ascii="Nunito" w:hAnsi="Nunito"/>
          <w:color w:val="000000" w:themeColor="text1"/>
          <w:sz w:val="20"/>
          <w:lang w:val="en-ZA"/>
        </w:rPr>
      </w:pPr>
      <w:r w:rsidRPr="002E4822">
        <w:rPr>
          <w:rFonts w:ascii="Nunito" w:hAnsi="Nunito"/>
          <w:color w:val="000000" w:themeColor="text1"/>
          <w:sz w:val="20"/>
          <w:lang w:val="en-ZA"/>
        </w:rPr>
        <w:t xml:space="preserve">IBM offers a suite of interfaces and tools for rapid and complex data analysis, which will be available to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analysts upon request. These include:</w:t>
      </w:r>
    </w:p>
    <w:p w:rsidRPr="002E4822" w:rsidR="00830339" w:rsidP="000A3B7B" w:rsidRDefault="00830339" w14:paraId="380F49DF" w14:textId="2945BA23">
      <w:pPr>
        <w:numPr>
          <w:ilvl w:val="0"/>
          <w:numId w:val="52"/>
        </w:numPr>
        <w:rPr>
          <w:rFonts w:ascii="Nunito" w:hAnsi="Nunito"/>
          <w:color w:val="000000" w:themeColor="text1"/>
          <w:sz w:val="20"/>
          <w:lang w:val="en-ZA"/>
        </w:rPr>
      </w:pPr>
      <w:r w:rsidRPr="002E4822">
        <w:rPr>
          <w:rFonts w:ascii="Nunito" w:hAnsi="Nunito"/>
          <w:b/>
          <w:bCs/>
          <w:color w:val="000000" w:themeColor="text1"/>
          <w:sz w:val="20"/>
          <w:lang w:val="en-ZA"/>
        </w:rPr>
        <w:t>IBM Watson Studio</w:t>
      </w:r>
      <w:r w:rsidRPr="002E4822">
        <w:rPr>
          <w:rFonts w:ascii="Nunito" w:hAnsi="Nunito"/>
          <w:color w:val="000000" w:themeColor="text1"/>
          <w:sz w:val="20"/>
          <w:lang w:val="en-ZA"/>
        </w:rPr>
        <w:t xml:space="preserve">: A comprehensive data science platform that provides tools for data preparation, </w:t>
      </w:r>
      <w:r w:rsidR="00594D30">
        <w:rPr>
          <w:rFonts w:ascii="Nunito" w:hAnsi="Nunito"/>
          <w:color w:val="000000" w:themeColor="text1"/>
          <w:sz w:val="20"/>
          <w:lang w:val="en-ZA"/>
        </w:rPr>
        <w:t>modelling</w:t>
      </w:r>
      <w:r w:rsidRPr="002E4822">
        <w:rPr>
          <w:rFonts w:ascii="Nunito" w:hAnsi="Nunito"/>
          <w:color w:val="000000" w:themeColor="text1"/>
          <w:sz w:val="20"/>
          <w:lang w:val="en-ZA"/>
        </w:rPr>
        <w:t>, and deployment. Analysts can build and train machine learning models, perform data exploration, and create visuali</w:t>
      </w:r>
      <w:r w:rsidRPr="002E4822" w:rsidR="000A3B7B">
        <w:rPr>
          <w:rFonts w:ascii="Nunito" w:hAnsi="Nunito"/>
          <w:color w:val="000000" w:themeColor="text1"/>
          <w:sz w:val="20"/>
          <w:lang w:val="en-ZA"/>
        </w:rPr>
        <w:t>s</w:t>
      </w:r>
      <w:r w:rsidRPr="002E4822">
        <w:rPr>
          <w:rFonts w:ascii="Nunito" w:hAnsi="Nunito"/>
          <w:color w:val="000000" w:themeColor="text1"/>
          <w:sz w:val="20"/>
          <w:lang w:val="en-ZA"/>
        </w:rPr>
        <w:t>ations.</w:t>
      </w:r>
    </w:p>
    <w:p w:rsidRPr="002E4822" w:rsidR="00830339" w:rsidP="000A3B7B" w:rsidRDefault="00830339" w14:paraId="3D91D3BE" w14:textId="21068994">
      <w:pPr>
        <w:numPr>
          <w:ilvl w:val="0"/>
          <w:numId w:val="52"/>
        </w:numPr>
        <w:rPr>
          <w:rFonts w:ascii="Nunito" w:hAnsi="Nunito"/>
          <w:color w:val="000000" w:themeColor="text1"/>
          <w:sz w:val="20"/>
          <w:lang w:val="en-ZA"/>
        </w:rPr>
      </w:pPr>
      <w:r w:rsidRPr="002E4822">
        <w:rPr>
          <w:rFonts w:ascii="Nunito" w:hAnsi="Nunito"/>
          <w:b/>
          <w:bCs/>
          <w:color w:val="000000" w:themeColor="text1"/>
          <w:sz w:val="20"/>
          <w:lang w:val="en-ZA"/>
        </w:rPr>
        <w:t>IBM Cloud Pak for Data</w:t>
      </w:r>
      <w:r w:rsidRPr="002E4822">
        <w:rPr>
          <w:rFonts w:ascii="Nunito" w:hAnsi="Nunito"/>
          <w:color w:val="000000" w:themeColor="text1"/>
          <w:sz w:val="20"/>
          <w:lang w:val="en-ZA"/>
        </w:rPr>
        <w:t xml:space="preserve">: An integrated data and AI platform that allows analysts to collect, </w:t>
      </w:r>
      <w:r w:rsidR="00594D30">
        <w:rPr>
          <w:rFonts w:ascii="Nunito" w:hAnsi="Nunito"/>
          <w:color w:val="000000" w:themeColor="text1"/>
          <w:sz w:val="20"/>
          <w:lang w:val="en-ZA"/>
        </w:rPr>
        <w:t>organise</w:t>
      </w:r>
      <w:r w:rsidRPr="002E4822">
        <w:rPr>
          <w:rFonts w:ascii="Nunito" w:hAnsi="Nunito"/>
          <w:color w:val="000000" w:themeColor="text1"/>
          <w:sz w:val="20"/>
          <w:lang w:val="en-ZA"/>
        </w:rPr>
        <w:t xml:space="preserve">, and </w:t>
      </w:r>
      <w:r w:rsidR="00594D30">
        <w:rPr>
          <w:rFonts w:ascii="Nunito" w:hAnsi="Nunito"/>
          <w:color w:val="000000" w:themeColor="text1"/>
          <w:sz w:val="20"/>
          <w:lang w:val="en-ZA"/>
        </w:rPr>
        <w:t>analyse</w:t>
      </w:r>
      <w:r w:rsidRPr="002E4822">
        <w:rPr>
          <w:rFonts w:ascii="Nunito" w:hAnsi="Nunito"/>
          <w:color w:val="000000" w:themeColor="text1"/>
          <w:sz w:val="20"/>
          <w:lang w:val="en-ZA"/>
        </w:rPr>
        <w:t xml:space="preserve"> data at scale. It includes </w:t>
      </w:r>
      <w:r w:rsidR="00594D30">
        <w:rPr>
          <w:rFonts w:ascii="Nunito" w:hAnsi="Nunito"/>
          <w:color w:val="000000" w:themeColor="text1"/>
          <w:sz w:val="20"/>
          <w:lang w:val="en-ZA"/>
        </w:rPr>
        <w:t>various</w:t>
      </w:r>
      <w:r w:rsidRPr="002E4822">
        <w:rPr>
          <w:rFonts w:ascii="Nunito" w:hAnsi="Nunito"/>
          <w:color w:val="000000" w:themeColor="text1"/>
          <w:sz w:val="20"/>
          <w:lang w:val="en-ZA"/>
        </w:rPr>
        <w:t xml:space="preserve"> services for data governance, data science, and AI model management.</w:t>
      </w:r>
    </w:p>
    <w:p w:rsidRPr="002E4822" w:rsidR="00830339" w:rsidP="000A3B7B" w:rsidRDefault="00830339" w14:paraId="1E74F0CC" w14:textId="77777777">
      <w:pPr>
        <w:numPr>
          <w:ilvl w:val="0"/>
          <w:numId w:val="52"/>
        </w:numPr>
        <w:rPr>
          <w:rFonts w:ascii="Nunito" w:hAnsi="Nunito"/>
          <w:color w:val="000000" w:themeColor="text1"/>
          <w:sz w:val="20"/>
          <w:lang w:val="en-ZA"/>
        </w:rPr>
      </w:pPr>
      <w:r w:rsidRPr="002E4822">
        <w:rPr>
          <w:rFonts w:ascii="Nunito" w:hAnsi="Nunito"/>
          <w:b/>
          <w:bCs/>
          <w:color w:val="000000" w:themeColor="text1"/>
          <w:sz w:val="20"/>
          <w:lang w:val="en-ZA"/>
        </w:rPr>
        <w:t>IBM SPSS Modeler</w:t>
      </w:r>
      <w:r w:rsidRPr="002E4822">
        <w:rPr>
          <w:rFonts w:ascii="Nunito" w:hAnsi="Nunito"/>
          <w:color w:val="000000" w:themeColor="text1"/>
          <w:sz w:val="20"/>
          <w:lang w:val="en-ZA"/>
        </w:rPr>
        <w:t>: A powerful tool for building predictive models using a visual interface. It supports various statistical and machine learning techniques and integrates with other IBM data platforms.</w:t>
      </w:r>
    </w:p>
    <w:p w:rsidRPr="002E4822" w:rsidR="00830339" w:rsidP="000A3B7B" w:rsidRDefault="00830339" w14:paraId="0746949C" w14:textId="77777777">
      <w:pPr>
        <w:numPr>
          <w:ilvl w:val="0"/>
          <w:numId w:val="52"/>
        </w:numPr>
        <w:rPr>
          <w:rFonts w:ascii="Nunito" w:hAnsi="Nunito"/>
          <w:color w:val="000000" w:themeColor="text1"/>
          <w:sz w:val="20"/>
          <w:lang w:val="en-ZA"/>
        </w:rPr>
      </w:pPr>
      <w:r w:rsidRPr="002E4822">
        <w:rPr>
          <w:rFonts w:ascii="Nunito" w:hAnsi="Nunito"/>
          <w:b/>
          <w:bCs/>
          <w:color w:val="000000" w:themeColor="text1"/>
          <w:sz w:val="20"/>
          <w:lang w:val="en-ZA"/>
        </w:rPr>
        <w:t>IBM Analytics Engine</w:t>
      </w:r>
      <w:r w:rsidRPr="002E4822">
        <w:rPr>
          <w:rFonts w:ascii="Nunito" w:hAnsi="Nunito"/>
          <w:color w:val="000000" w:themeColor="text1"/>
          <w:sz w:val="20"/>
          <w:lang w:val="en-ZA"/>
        </w:rPr>
        <w:t>: Provides a scalable Hadoop and Spark environment for processing large datasets and running advanced analytics.</w:t>
      </w:r>
    </w:p>
    <w:p w:rsidRPr="002E4822" w:rsidR="00830339" w:rsidP="000A3B7B" w:rsidRDefault="00830339" w14:paraId="760A3FA8" w14:textId="77777777">
      <w:pPr>
        <w:rPr>
          <w:rFonts w:ascii="Nunito" w:hAnsi="Nunito"/>
          <w:b/>
          <w:bCs/>
          <w:color w:val="000000" w:themeColor="text1"/>
          <w:sz w:val="20"/>
          <w:lang w:val="en-ZA"/>
        </w:rPr>
      </w:pPr>
    </w:p>
    <w:p w:rsidRPr="002E4822" w:rsidR="00830339" w:rsidP="000A3B7B" w:rsidRDefault="00830339" w14:paraId="39BFD7A0" w14:textId="2EBBEBBB">
      <w:pPr>
        <w:pStyle w:val="Heading3"/>
        <w:rPr>
          <w:rFonts w:ascii="Nunito" w:hAnsi="Nunito"/>
          <w:sz w:val="20"/>
          <w:szCs w:val="20"/>
          <w:lang w:val="en-ZA"/>
        </w:rPr>
      </w:pPr>
      <w:bookmarkStart w:name="_Toc173963673" w:id="2540"/>
      <w:r w:rsidRPr="002E4822">
        <w:rPr>
          <w:rFonts w:ascii="Nunito" w:hAnsi="Nunito"/>
          <w:sz w:val="20"/>
          <w:szCs w:val="20"/>
          <w:lang w:val="en-ZA"/>
        </w:rPr>
        <w:t xml:space="preserve">Integration </w:t>
      </w:r>
      <w:r w:rsidR="002E4822">
        <w:rPr>
          <w:rFonts w:ascii="Nunito" w:hAnsi="Nunito"/>
          <w:sz w:val="20"/>
          <w:szCs w:val="20"/>
          <w:lang w:val="en-ZA"/>
        </w:rPr>
        <w:t>a</w:t>
      </w:r>
      <w:r w:rsidRPr="002E4822">
        <w:rPr>
          <w:rFonts w:ascii="Nunito" w:hAnsi="Nunito"/>
          <w:sz w:val="20"/>
          <w:szCs w:val="20"/>
          <w:lang w:val="en-ZA"/>
        </w:rPr>
        <w:t>pproaches</w:t>
      </w:r>
      <w:bookmarkEnd w:id="2540"/>
    </w:p>
    <w:p w:rsidRPr="002E4822" w:rsidR="00830339" w:rsidP="00830339" w:rsidRDefault="00830339" w14:paraId="0FBFDC63" w14:textId="77777777">
      <w:pPr>
        <w:rPr>
          <w:rFonts w:ascii="Nunito" w:hAnsi="Nunito"/>
          <w:color w:val="000000" w:themeColor="text1"/>
          <w:sz w:val="20"/>
          <w:lang w:val="en-ZA"/>
        </w:rPr>
      </w:pPr>
      <w:r w:rsidRPr="002E4822">
        <w:rPr>
          <w:rFonts w:ascii="Nunito" w:hAnsi="Nunito"/>
          <w:color w:val="000000" w:themeColor="text1"/>
          <w:sz w:val="20"/>
          <w:lang w:val="en-ZA"/>
        </w:rPr>
        <w:t xml:space="preserve">To enhance the analytical capabilities, approaches to integrate data from IBM into the CSAG/UCT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will be developed. This integration will allow analysts to leverage the strengths of both platforms:</w:t>
      </w:r>
    </w:p>
    <w:p w:rsidRPr="002E4822" w:rsidR="00830339" w:rsidP="00830339" w:rsidRDefault="00830339" w14:paraId="4E766B79" w14:textId="77777777">
      <w:pPr>
        <w:numPr>
          <w:ilvl w:val="0"/>
          <w:numId w:val="53"/>
        </w:numPr>
        <w:rPr>
          <w:rFonts w:ascii="Nunito" w:hAnsi="Nunito"/>
          <w:color w:val="000000" w:themeColor="text1"/>
          <w:sz w:val="20"/>
          <w:lang w:val="en-ZA"/>
        </w:rPr>
      </w:pPr>
      <w:r w:rsidRPr="002E4822">
        <w:rPr>
          <w:rFonts w:ascii="Nunito" w:hAnsi="Nunito"/>
          <w:b/>
          <w:bCs/>
          <w:color w:val="000000" w:themeColor="text1"/>
          <w:sz w:val="20"/>
          <w:lang w:val="en-ZA"/>
        </w:rPr>
        <w:t>Data Transfer Pipelines</w:t>
      </w:r>
      <w:r w:rsidRPr="002E4822">
        <w:rPr>
          <w:rFonts w:ascii="Nunito" w:hAnsi="Nunito"/>
          <w:color w:val="000000" w:themeColor="text1"/>
          <w:sz w:val="20"/>
          <w:lang w:val="en-ZA"/>
        </w:rPr>
        <w:t>: Establishing automated pipelines to securely transfer data between IBM and CSAG/UCT storage systems, ensuring data consistency and availability.</w:t>
      </w:r>
    </w:p>
    <w:p w:rsidRPr="002E4822" w:rsidR="00830339" w:rsidP="00830339" w:rsidRDefault="00830339" w14:paraId="3005F2ED" w14:textId="220D8207">
      <w:pPr>
        <w:numPr>
          <w:ilvl w:val="0"/>
          <w:numId w:val="53"/>
        </w:numPr>
        <w:rPr>
          <w:rFonts w:ascii="Nunito" w:hAnsi="Nunito"/>
          <w:color w:val="000000" w:themeColor="text1"/>
          <w:sz w:val="20"/>
          <w:lang w:val="en-ZA"/>
        </w:rPr>
      </w:pPr>
      <w:r w:rsidRPr="002E4822">
        <w:rPr>
          <w:rFonts w:ascii="Nunito" w:hAnsi="Nunito"/>
          <w:b/>
          <w:bCs/>
          <w:color w:val="000000" w:themeColor="text1"/>
          <w:sz w:val="20"/>
          <w:lang w:val="en-ZA"/>
        </w:rPr>
        <w:t>API Integrations</w:t>
      </w:r>
      <w:r w:rsidRPr="002E4822">
        <w:rPr>
          <w:rFonts w:ascii="Nunito" w:hAnsi="Nunito"/>
          <w:color w:val="000000" w:themeColor="text1"/>
          <w:sz w:val="20"/>
          <w:lang w:val="en-ZA"/>
        </w:rPr>
        <w:t xml:space="preserve">: </w:t>
      </w:r>
      <w:r w:rsidR="00594D30">
        <w:rPr>
          <w:rFonts w:ascii="Nunito" w:hAnsi="Nunito"/>
          <w:color w:val="000000" w:themeColor="text1"/>
          <w:sz w:val="20"/>
          <w:lang w:val="en-ZA"/>
        </w:rPr>
        <w:t xml:space="preserve">APIs are utilized </w:t>
      </w:r>
      <w:r w:rsidRPr="002E4822">
        <w:rPr>
          <w:rFonts w:ascii="Nunito" w:hAnsi="Nunito"/>
          <w:color w:val="000000" w:themeColor="text1"/>
          <w:sz w:val="20"/>
          <w:lang w:val="en-ZA"/>
        </w:rPr>
        <w:t xml:space="preserve">to enable seamless data access and manipulation across platforms, allowing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notebooks to fetch and process data stored in IBM systems.</w:t>
      </w:r>
    </w:p>
    <w:p w:rsidRPr="002E4822" w:rsidR="00830339" w:rsidP="00830339" w:rsidRDefault="00830339" w14:paraId="6F452C23" w14:textId="77777777">
      <w:pPr>
        <w:numPr>
          <w:ilvl w:val="0"/>
          <w:numId w:val="53"/>
        </w:numPr>
        <w:rPr>
          <w:rFonts w:ascii="Nunito" w:hAnsi="Nunito"/>
          <w:color w:val="000000" w:themeColor="text1"/>
          <w:sz w:val="20"/>
          <w:lang w:val="en-ZA"/>
        </w:rPr>
      </w:pPr>
      <w:r w:rsidRPr="002E4822">
        <w:rPr>
          <w:rFonts w:ascii="Nunito" w:hAnsi="Nunito"/>
          <w:b/>
          <w:bCs/>
          <w:color w:val="000000" w:themeColor="text1"/>
          <w:sz w:val="20"/>
          <w:lang w:val="en-ZA"/>
        </w:rPr>
        <w:t>Unified Access</w:t>
      </w:r>
      <w:r w:rsidRPr="002E4822">
        <w:rPr>
          <w:rFonts w:ascii="Nunito" w:hAnsi="Nunito"/>
          <w:color w:val="000000" w:themeColor="text1"/>
          <w:sz w:val="20"/>
          <w:lang w:val="en-ZA"/>
        </w:rPr>
        <w:t xml:space="preserve">: Developing interfaces within </w:t>
      </w:r>
      <w:proofErr w:type="spellStart"/>
      <w:r w:rsidRPr="002E4822">
        <w:rPr>
          <w:rFonts w:ascii="Nunito" w:hAnsi="Nunito"/>
          <w:color w:val="000000" w:themeColor="text1"/>
          <w:sz w:val="20"/>
          <w:lang w:val="en-ZA"/>
        </w:rPr>
        <w:t>Jupyter</w:t>
      </w:r>
      <w:proofErr w:type="spellEnd"/>
      <w:r w:rsidRPr="002E4822">
        <w:rPr>
          <w:rFonts w:ascii="Nunito" w:hAnsi="Nunito"/>
          <w:color w:val="000000" w:themeColor="text1"/>
          <w:sz w:val="20"/>
          <w:lang w:val="en-ZA"/>
        </w:rPr>
        <w:t xml:space="preserve"> Hub that allow analysts to directly invoke IBM services, such as running IBM Watson Studio experiments or accessing IBM Cloud Pak for Data resources.</w:t>
      </w:r>
    </w:p>
    <w:p w:rsidRPr="002E4822" w:rsidR="00830339" w:rsidP="00830339" w:rsidRDefault="00830339" w14:paraId="4BBB23D7" w14:textId="77777777">
      <w:pPr>
        <w:numPr>
          <w:ilvl w:val="0"/>
          <w:numId w:val="53"/>
        </w:numPr>
        <w:rPr>
          <w:rFonts w:ascii="Nunito" w:hAnsi="Nunito"/>
          <w:color w:val="000000" w:themeColor="text1"/>
          <w:sz w:val="20"/>
          <w:lang w:val="en-ZA"/>
        </w:rPr>
      </w:pPr>
      <w:r w:rsidRPr="002E4822">
        <w:rPr>
          <w:rFonts w:ascii="Nunito" w:hAnsi="Nunito"/>
          <w:b/>
          <w:bCs/>
          <w:color w:val="000000" w:themeColor="text1"/>
          <w:sz w:val="20"/>
          <w:lang w:val="en-ZA"/>
        </w:rPr>
        <w:t>Security and Compliance</w:t>
      </w:r>
      <w:r w:rsidRPr="002E4822">
        <w:rPr>
          <w:rFonts w:ascii="Nunito" w:hAnsi="Nunito"/>
          <w:color w:val="000000" w:themeColor="text1"/>
          <w:sz w:val="20"/>
          <w:lang w:val="en-ZA"/>
        </w:rPr>
        <w:t>: Ensuring that all data transfers and integrations comply with security standards and data governance policies, maintaining the confidentiality and integrity of the data.</w:t>
      </w:r>
    </w:p>
    <w:p w:rsidRPr="002E4822" w:rsidR="00830339" w:rsidP="00830339" w:rsidRDefault="00830339" w14:paraId="655AC2F3" w14:textId="77777777">
      <w:pPr>
        <w:rPr>
          <w:rFonts w:ascii="Nunito" w:hAnsi="Nunito"/>
          <w:color w:val="000000" w:themeColor="text1"/>
          <w:sz w:val="20"/>
          <w:lang w:val="en-ZA"/>
        </w:rPr>
      </w:pPr>
      <w:r w:rsidRPr="002E4822">
        <w:rPr>
          <w:rFonts w:ascii="Nunito" w:hAnsi="Nunito"/>
          <w:color w:val="000000" w:themeColor="text1"/>
          <w:sz w:val="20"/>
          <w:lang w:val="en-ZA"/>
        </w:rPr>
        <w:t xml:space="preserve">By leveraging these platforms and integration approaches,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will provide a comprehensive and flexible environment for data analysis, enabling advanced research and insights into heat and health impacts.</w:t>
      </w:r>
    </w:p>
    <w:p w:rsidRPr="002E4822" w:rsidR="00830339" w:rsidRDefault="00830339" w14:paraId="59F8459D" w14:textId="77777777">
      <w:pPr>
        <w:rPr>
          <w:rFonts w:ascii="Nunito" w:hAnsi="Nunito"/>
          <w:color w:val="000000" w:themeColor="text1"/>
          <w:sz w:val="20"/>
          <w:rPrChange w:author="Craig Parker" w:date="2024-08-07T12:23:00Z" w16du:dateUtc="2024-08-07T10:23:00Z" w:id="2541">
            <w:rPr/>
          </w:rPrChange>
        </w:rPr>
      </w:pPr>
    </w:p>
    <w:p w:rsidRPr="00896612" w:rsidR="007813F4" w:rsidP="00896612" w:rsidRDefault="52A8C99F" w14:paraId="000000E6" w14:textId="1C5ECCDE">
      <w:pPr>
        <w:pStyle w:val="Heading1"/>
        <w:numPr>
          <w:ilvl w:val="0"/>
          <w:numId w:val="54"/>
        </w:numPr>
        <w:rPr>
          <w:rFonts w:eastAsia="Nunito"/>
          <w:rPrChange w:author="Craig Parker" w:date="2024-08-07T12:23:00Z" w16du:dateUtc="2024-08-07T10:23:00Z" w:id="2542">
            <w:rPr>
              <w:rFonts w:ascii="Nunito" w:hAnsi="Nunito" w:eastAsia="Nunito" w:cs="Nunito"/>
            </w:rPr>
          </w:rPrChange>
        </w:rPr>
        <w:pPrChange w:author="Craig Parker" w:date="2024-08-07T13:44:00Z" w16du:dateUtc="2024-08-07T11:44:00Z" w:id="2543">
          <w:pPr>
            <w:pStyle w:val="Heading1"/>
          </w:pPr>
        </w:pPrChange>
      </w:pPr>
      <w:bookmarkStart w:name="_Toc172635226" w:id="2544"/>
      <w:bookmarkStart w:name="_Toc173777812" w:id="2545"/>
      <w:bookmarkStart w:name="_Toc173963674" w:id="2546"/>
      <w:r w:rsidRPr="00896612">
        <w:rPr>
          <w:rFonts w:eastAsia="Nunito"/>
          <w:rPrChange w:author="Craig Parker" w:date="2024-08-07T12:23:00Z" w16du:dateUtc="2024-08-07T10:23:00Z" w:id="2547">
            <w:rPr>
              <w:rFonts w:ascii="Nunito" w:hAnsi="Nunito" w:eastAsia="Nunito" w:cs="Nunito"/>
            </w:rPr>
          </w:rPrChange>
        </w:rPr>
        <w:t xml:space="preserve">Data </w:t>
      </w:r>
      <w:r w:rsidRPr="00896612" w:rsidR="002E4822">
        <w:rPr>
          <w:rFonts w:eastAsia="Nunito"/>
        </w:rPr>
        <w:t>m</w:t>
      </w:r>
      <w:r w:rsidRPr="00896612">
        <w:rPr>
          <w:rFonts w:eastAsia="Nunito"/>
          <w:rPrChange w:author="Craig Parker" w:date="2024-08-07T12:23:00Z" w16du:dateUtc="2024-08-07T10:23:00Z" w:id="2548">
            <w:rPr>
              <w:rFonts w:ascii="Nunito" w:hAnsi="Nunito" w:eastAsia="Nunito" w:cs="Nunito"/>
            </w:rPr>
          </w:rPrChange>
        </w:rPr>
        <w:t xml:space="preserve">anagement, </w:t>
      </w:r>
      <w:r w:rsidRPr="00896612" w:rsidR="002E4822">
        <w:rPr>
          <w:rFonts w:eastAsia="Nunito"/>
        </w:rPr>
        <w:t>d</w:t>
      </w:r>
      <w:r w:rsidRPr="00896612">
        <w:rPr>
          <w:rFonts w:eastAsia="Nunito"/>
          <w:rPrChange w:author="Craig Parker" w:date="2024-08-07T12:23:00Z" w16du:dateUtc="2024-08-07T10:23:00Z" w:id="2549">
            <w:rPr>
              <w:rFonts w:ascii="Nunito" w:hAnsi="Nunito" w:eastAsia="Nunito" w:cs="Nunito"/>
            </w:rPr>
          </w:rPrChange>
        </w:rPr>
        <w:t xml:space="preserve">ocumentation and </w:t>
      </w:r>
      <w:r w:rsidRPr="00896612" w:rsidR="002E4822">
        <w:rPr>
          <w:rFonts w:eastAsia="Nunito"/>
        </w:rPr>
        <w:t>c</w:t>
      </w:r>
      <w:r w:rsidRPr="00896612">
        <w:rPr>
          <w:rFonts w:eastAsia="Nunito"/>
          <w:rPrChange w:author="Craig Parker" w:date="2024-08-07T12:23:00Z" w16du:dateUtc="2024-08-07T10:23:00Z" w:id="2550">
            <w:rPr>
              <w:rFonts w:ascii="Nunito" w:hAnsi="Nunito" w:eastAsia="Nunito" w:cs="Nunito"/>
            </w:rPr>
          </w:rPrChange>
        </w:rPr>
        <w:t>uration</w:t>
      </w:r>
      <w:bookmarkEnd w:id="2544"/>
      <w:bookmarkEnd w:id="2545"/>
      <w:bookmarkEnd w:id="2546"/>
    </w:p>
    <w:p w:rsidRPr="002E4822" w:rsidR="007813F4" w:rsidRDefault="007813F4" w14:paraId="000000E7" w14:textId="77777777">
      <w:pPr>
        <w:rPr>
          <w:rFonts w:ascii="Nunito" w:hAnsi="Nunito" w:eastAsia="Nunito" w:cs="Nunito"/>
          <w:color w:val="000000" w:themeColor="text1"/>
          <w:sz w:val="20"/>
          <w:rPrChange w:author="Craig Parker" w:date="2024-08-07T12:23:00Z" w16du:dateUtc="2024-08-07T10:23:00Z" w:id="2551">
            <w:rPr>
              <w:rFonts w:ascii="Nunito" w:hAnsi="Nunito" w:eastAsia="Nunito" w:cs="Nunito"/>
            </w:rPr>
          </w:rPrChange>
        </w:rPr>
      </w:pPr>
    </w:p>
    <w:p w:rsidRPr="002E4822" w:rsidR="00BD1B56" w:rsidP="00BD1B56" w:rsidRDefault="54FBA741" w14:paraId="360091BF" w14:textId="5706FBAA">
      <w:pPr>
        <w:pStyle w:val="xxmsonormal"/>
        <w:shd w:val="clear" w:color="auto" w:fill="FFFFFF"/>
        <w:spacing w:before="0" w:beforeAutospacing="0" w:after="0" w:afterAutospacing="0"/>
        <w:textAlignment w:val="baseline"/>
        <w:rPr>
          <w:ins w:author="Craig Parker" w:date="2024-07-08T12:29:00Z" w:id="2552"/>
          <w:rFonts w:ascii="Nunito" w:hAnsi="Nunito" w:cs="Segoe UI"/>
          <w:color w:val="000000" w:themeColor="text1"/>
          <w:sz w:val="20"/>
          <w:szCs w:val="20"/>
          <w:rPrChange w:author="Craig Parker" w:date="2024-08-07T12:23:00Z" w16du:dateUtc="2024-08-07T10:23:00Z" w:id="2553">
            <w:rPr>
              <w:ins w:author="Craig Parker" w:date="2024-07-08T12:29:00Z" w:id="2554"/>
              <w:rFonts w:ascii="Aptos" w:hAnsi="Aptos" w:cs="Segoe UI"/>
              <w:color w:val="242424"/>
            </w:rPr>
          </w:rPrChange>
        </w:rPr>
      </w:pPr>
      <w:r w:rsidRPr="002E4822">
        <w:rPr>
          <w:rFonts w:ascii="Nunito" w:hAnsi="Nunito" w:eastAsia="Nunito" w:cs="Nunito"/>
          <w:color w:val="000000" w:themeColor="text1"/>
          <w:sz w:val="20"/>
          <w:szCs w:val="20"/>
          <w:rPrChange w:author="Craig Parker" w:date="2024-08-07T12:23:00Z" w16du:dateUtc="2024-08-07T10:23:00Z" w:id="2555">
            <w:rPr>
              <w:rFonts w:ascii="Nunito" w:hAnsi="Nunito" w:eastAsia="Nunito" w:cs="Nunito"/>
            </w:rPr>
          </w:rPrChange>
        </w:rPr>
        <w:t xml:space="preserve">Data will be managed by the DMAC team </w:t>
      </w:r>
      <w:del w:author="Craig Parker" w:date="2024-07-08T09:36:00Z" w:id="2556">
        <w:r w:rsidRPr="002E4822" w:rsidDel="54FBA741" w:rsidR="009511AE">
          <w:rPr>
            <w:rFonts w:ascii="Nunito" w:hAnsi="Nunito" w:eastAsia="Nunito" w:cs="Nunito"/>
            <w:color w:val="000000" w:themeColor="text1"/>
            <w:sz w:val="20"/>
            <w:szCs w:val="20"/>
            <w:rPrChange w:author="Craig Parker" w:date="2024-08-07T12:23:00Z" w16du:dateUtc="2024-08-07T10:23:00Z" w:id="2557">
              <w:rPr>
                <w:rFonts w:ascii="Nunito" w:hAnsi="Nunito" w:eastAsia="Nunito" w:cs="Nunito"/>
              </w:rPr>
            </w:rPrChange>
          </w:rPr>
          <w:delText>(</w:delText>
        </w:r>
        <w:r w:rsidRPr="002E4822" w:rsidR="009511AE">
          <w:rPr>
            <w:rFonts w:ascii="Nunito" w:hAnsi="Nunito"/>
            <w:color w:val="000000" w:themeColor="text1"/>
            <w:sz w:val="20"/>
            <w:szCs w:val="20"/>
            <w:rPrChange w:author="Craig Parker" w:date="2024-08-07T12:23:00Z" w16du:dateUtc="2024-08-07T10:23:00Z" w:id="2558">
              <w:rPr/>
            </w:rPrChange>
          </w:rPr>
          <w:fldChar w:fldCharType="begin"/>
        </w:r>
        <w:r w:rsidRPr="002E4822" w:rsidR="009511AE">
          <w:rPr>
            <w:rFonts w:ascii="Nunito" w:hAnsi="Nunito"/>
            <w:color w:val="000000" w:themeColor="text1"/>
            <w:sz w:val="20"/>
            <w:szCs w:val="20"/>
            <w:rPrChange w:author="Craig Parker" w:date="2024-08-07T12:23:00Z" w16du:dateUtc="2024-08-07T10:23:00Z" w:id="2559">
              <w:rPr/>
            </w:rPrChange>
          </w:rPr>
          <w:delInstrText xml:space="preserve">HYPERLINK "mailto:DMAC@wrhi.ac.za" </w:delInstrText>
        </w:r>
        <w:r w:rsidRPr="00594D30" w:rsidR="009511AE">
          <w:rPr>
            <w:rFonts w:ascii="Nunito" w:hAnsi="Nunito"/>
            <w:color w:val="000000" w:themeColor="text1"/>
            <w:sz w:val="20"/>
            <w:szCs w:val="20"/>
          </w:rPr>
        </w:r>
        <w:r w:rsidRPr="002E4822" w:rsidR="009511AE">
          <w:rPr>
            <w:rFonts w:ascii="Nunito" w:hAnsi="Nunito"/>
            <w:color w:val="000000" w:themeColor="text1"/>
            <w:sz w:val="20"/>
            <w:szCs w:val="20"/>
            <w:rPrChange w:author="Craig Parker" w:date="2024-08-07T12:23:00Z" w16du:dateUtc="2024-08-07T10:23:00Z" w:id="2560">
              <w:rPr/>
            </w:rPrChange>
          </w:rPr>
          <w:fldChar w:fldCharType="separate"/>
        </w:r>
        <w:r w:rsidRPr="002E4822" w:rsidDel="54FBA741" w:rsidR="009511AE">
          <w:rPr>
            <w:rFonts w:ascii="Nunito" w:hAnsi="Nunito" w:eastAsia="Nunito" w:cs="Nunito"/>
            <w:color w:val="000000" w:themeColor="text1"/>
            <w:sz w:val="20"/>
            <w:szCs w:val="20"/>
            <w:u w:val="single"/>
            <w:rPrChange w:author="Craig Parker" w:date="2024-08-07T12:23:00Z" w16du:dateUtc="2024-08-07T10:23:00Z" w:id="2561">
              <w:rPr>
                <w:rFonts w:ascii="Nunito" w:hAnsi="Nunito" w:eastAsia="Nunito" w:cs="Nunito"/>
                <w:color w:val="1155CC"/>
                <w:u w:val="single"/>
              </w:rPr>
            </w:rPrChange>
          </w:rPr>
          <w:delText>DMAC@wrhi.ac.za</w:delText>
        </w:r>
        <w:r w:rsidRPr="002E4822" w:rsidR="009511AE">
          <w:rPr>
            <w:rFonts w:ascii="Nunito" w:hAnsi="Nunito"/>
            <w:color w:val="000000" w:themeColor="text1"/>
            <w:sz w:val="20"/>
            <w:szCs w:val="20"/>
            <w:rPrChange w:author="Craig Parker" w:date="2024-08-07T12:23:00Z" w16du:dateUtc="2024-08-07T10:23:00Z" w:id="2562">
              <w:rPr/>
            </w:rPrChange>
          </w:rPr>
          <w:fldChar w:fldCharType="end"/>
        </w:r>
        <w:r w:rsidRPr="002E4822" w:rsidDel="54FBA741" w:rsidR="009511AE">
          <w:rPr>
            <w:rFonts w:ascii="Nunito" w:hAnsi="Nunito" w:eastAsia="Nunito" w:cs="Nunito"/>
            <w:color w:val="000000" w:themeColor="text1"/>
            <w:sz w:val="20"/>
            <w:szCs w:val="20"/>
            <w:rPrChange w:author="Craig Parker" w:date="2024-08-07T12:23:00Z" w16du:dateUtc="2024-08-07T10:23:00Z" w:id="2563">
              <w:rPr>
                <w:rFonts w:ascii="Nunito" w:hAnsi="Nunito" w:eastAsia="Nunito" w:cs="Nunito"/>
              </w:rPr>
            </w:rPrChange>
          </w:rPr>
          <w:delText>)</w:delText>
        </w:r>
      </w:del>
      <w:ins w:author="Craig Parker" w:date="2024-07-08T12:29:00Z" w:id="2564">
        <w:r w:rsidRPr="002E4822" w:rsidR="00BD1B56">
          <w:rPr>
            <w:rFonts w:ascii="Nunito" w:hAnsi="Nunito" w:cs="Calibri"/>
            <w:color w:val="000000" w:themeColor="text1"/>
            <w:sz w:val="20"/>
            <w:szCs w:val="20"/>
            <w:bdr w:val="none" w:color="auto" w:sz="0" w:space="0" w:frame="1"/>
            <w:rPrChange w:author="Craig Parker" w:date="2024-08-07T12:23:00Z" w16du:dateUtc="2024-08-07T10:23:00Z" w:id="2565">
              <w:rPr>
                <w:rFonts w:ascii="Calibri" w:hAnsi="Calibri" w:cs="Calibri"/>
                <w:color w:val="242424"/>
                <w:sz w:val="22"/>
                <w:szCs w:val="22"/>
                <w:bdr w:val="none" w:color="auto" w:sz="0" w:space="0" w:frame="1"/>
              </w:rPr>
            </w:rPrChange>
          </w:rPr>
          <w:t xml:space="preserve"> </w:t>
        </w:r>
        <w:r w:rsidRPr="002E4822" w:rsidR="00BD1B56">
          <w:rPr>
            <w:rFonts w:ascii="Nunito" w:hAnsi="Nunito" w:cs="Calibri"/>
            <w:color w:val="000000" w:themeColor="text1"/>
            <w:sz w:val="20"/>
            <w:szCs w:val="20"/>
            <w:bdr w:val="none" w:color="auto" w:sz="0" w:space="0" w:frame="1"/>
            <w:rPrChange w:author="Craig Parker" w:date="2024-08-07T12:23:00Z" w16du:dateUtc="2024-08-07T10:23:00Z" w:id="2566">
              <w:rPr>
                <w:rFonts w:ascii="Calibri" w:hAnsi="Calibri" w:cs="Calibri"/>
                <w:color w:val="242424"/>
                <w:sz w:val="22"/>
                <w:szCs w:val="22"/>
                <w:bdr w:val="none" w:color="auto" w:sz="0" w:space="0" w:frame="1"/>
              </w:rPr>
            </w:rPrChange>
          </w:rPr>
          <w:fldChar w:fldCharType="begin"/>
        </w:r>
        <w:r w:rsidRPr="002E4822" w:rsidR="00BD1B56">
          <w:rPr>
            <w:rFonts w:ascii="Nunito" w:hAnsi="Nunito" w:cs="Calibri"/>
            <w:color w:val="000000" w:themeColor="text1"/>
            <w:sz w:val="20"/>
            <w:szCs w:val="20"/>
            <w:bdr w:val="none" w:color="auto" w:sz="0" w:space="0" w:frame="1"/>
            <w:rPrChange w:author="Craig Parker" w:date="2024-08-07T12:23:00Z" w16du:dateUtc="2024-08-07T10:23:00Z" w:id="2567">
              <w:rPr>
                <w:rFonts w:ascii="Calibri" w:hAnsi="Calibri" w:cs="Calibri"/>
                <w:color w:val="242424"/>
                <w:sz w:val="22"/>
                <w:szCs w:val="22"/>
                <w:bdr w:val="none" w:color="auto" w:sz="0" w:space="0" w:frame="1"/>
              </w:rPr>
            </w:rPrChange>
          </w:rPr>
          <w:instrText>HYPERLINK "mailto:DMAC@witsphr.co.za:%20Sender"</w:instrText>
        </w:r>
        <w:r w:rsidRPr="00594D30" w:rsidR="00BD1B56">
          <w:rPr>
            <w:rFonts w:ascii="Nunito" w:hAnsi="Nunito" w:cs="Calibri"/>
            <w:color w:val="000000" w:themeColor="text1"/>
            <w:sz w:val="20"/>
            <w:szCs w:val="20"/>
            <w:bdr w:val="none" w:color="auto" w:sz="0" w:space="0" w:frame="1"/>
          </w:rPr>
        </w:r>
        <w:r w:rsidRPr="002E4822" w:rsidR="00BD1B56">
          <w:rPr>
            <w:rFonts w:ascii="Nunito" w:hAnsi="Nunito" w:cs="Calibri"/>
            <w:color w:val="000000" w:themeColor="text1"/>
            <w:sz w:val="20"/>
            <w:szCs w:val="20"/>
            <w:bdr w:val="none" w:color="auto" w:sz="0" w:space="0" w:frame="1"/>
            <w:rPrChange w:author="Craig Parker" w:date="2024-08-07T12:23:00Z" w16du:dateUtc="2024-08-07T10:23:00Z" w:id="2568">
              <w:rPr>
                <w:rFonts w:ascii="Calibri" w:hAnsi="Calibri" w:cs="Calibri"/>
                <w:color w:val="242424"/>
                <w:sz w:val="22"/>
                <w:szCs w:val="22"/>
                <w:bdr w:val="none" w:color="auto" w:sz="0" w:space="0" w:frame="1"/>
              </w:rPr>
            </w:rPrChange>
          </w:rPr>
          <w:fldChar w:fldCharType="separate"/>
        </w:r>
        <w:r w:rsidRPr="002E4822" w:rsidR="00BD1B56">
          <w:rPr>
            <w:rStyle w:val="Hyperlink"/>
            <w:rFonts w:ascii="Nunito" w:hAnsi="Nunito" w:cs="Calibri" w:eastAsiaTheme="majorEastAsia"/>
            <w:b/>
            <w:bCs/>
            <w:color w:val="000000" w:themeColor="text1"/>
            <w:sz w:val="20"/>
            <w:szCs w:val="20"/>
            <w:bdr w:val="none" w:color="auto" w:sz="0" w:space="0" w:frame="1"/>
            <w:rPrChange w:author="Craig Parker" w:date="2024-08-07T12:23:00Z" w16du:dateUtc="2024-08-07T10:23:00Z" w:id="2569">
              <w:rPr>
                <w:rStyle w:val="Hyperlink"/>
                <w:rFonts w:ascii="Calibri" w:hAnsi="Calibri" w:cs="Calibri" w:eastAsiaTheme="majorEastAsia"/>
                <w:b/>
                <w:bCs/>
                <w:sz w:val="22"/>
                <w:szCs w:val="22"/>
                <w:bdr w:val="none" w:color="auto" w:sz="0" w:space="0" w:frame="1"/>
              </w:rPr>
            </w:rPrChange>
          </w:rPr>
          <w:t>DMAC@witsphr.co.za</w:t>
        </w:r>
        <w:r w:rsidRPr="002E4822" w:rsidR="00BD1B56">
          <w:rPr>
            <w:rFonts w:ascii="Nunito" w:hAnsi="Nunito" w:cs="Calibri"/>
            <w:color w:val="000000" w:themeColor="text1"/>
            <w:sz w:val="20"/>
            <w:szCs w:val="20"/>
            <w:bdr w:val="none" w:color="auto" w:sz="0" w:space="0" w:frame="1"/>
            <w:rPrChange w:author="Craig Parker" w:date="2024-08-07T12:23:00Z" w16du:dateUtc="2024-08-07T10:23:00Z" w:id="2570">
              <w:rPr>
                <w:rFonts w:ascii="Calibri" w:hAnsi="Calibri" w:cs="Calibri"/>
                <w:color w:val="242424"/>
                <w:sz w:val="22"/>
                <w:szCs w:val="22"/>
                <w:bdr w:val="none" w:color="auto" w:sz="0" w:space="0" w:frame="1"/>
              </w:rPr>
            </w:rPrChange>
          </w:rPr>
          <w:fldChar w:fldCharType="end"/>
        </w:r>
      </w:ins>
    </w:p>
    <w:p w:rsidRPr="002E4822" w:rsidR="007813F4" w:rsidRDefault="0E3CF60B" w14:paraId="000000E8" w14:textId="56BA924A">
      <w:pPr>
        <w:rPr>
          <w:rFonts w:ascii="Nunito" w:hAnsi="Nunito" w:eastAsia="Nunito" w:cs="Nunito"/>
          <w:color w:val="000000" w:themeColor="text1"/>
          <w:sz w:val="20"/>
          <w:rPrChange w:author="Craig Parker" w:date="2024-08-07T12:23:00Z" w16du:dateUtc="2024-08-07T10:23:00Z" w:id="257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572">
            <w:rPr>
              <w:rFonts w:ascii="Nunito" w:hAnsi="Nunito" w:eastAsia="Nunito" w:cs="Nunito"/>
            </w:rPr>
          </w:rPrChange>
        </w:rPr>
        <w:t xml:space="preserve"> and </w:t>
      </w:r>
      <w:r w:rsidRPr="002E4822">
        <w:rPr>
          <w:rFonts w:ascii="Nunito" w:hAnsi="Nunito" w:eastAsia="Nunito" w:cs="Nunito"/>
          <w:b/>
          <w:bCs/>
          <w:i/>
          <w:iCs/>
          <w:color w:val="000000" w:themeColor="text1"/>
          <w:sz w:val="20"/>
          <w:rPrChange w:author="Craig Parker" w:date="2024-08-07T12:23:00Z" w16du:dateUtc="2024-08-07T10:23:00Z" w:id="2573">
            <w:rPr>
              <w:rFonts w:ascii="Nunito" w:hAnsi="Nunito" w:eastAsia="Nunito" w:cs="Nunito"/>
              <w:b/>
              <w:bCs/>
              <w:i/>
              <w:iCs/>
            </w:rPr>
          </w:rPrChange>
        </w:rPr>
        <w:t>primary data management</w:t>
      </w:r>
      <w:r w:rsidRPr="002E4822">
        <w:rPr>
          <w:rFonts w:ascii="Nunito" w:hAnsi="Nunito" w:eastAsia="Nunito" w:cs="Nunito"/>
          <w:b/>
          <w:bCs/>
          <w:color w:val="000000" w:themeColor="text1"/>
          <w:sz w:val="20"/>
          <w:rPrChange w:author="Craig Parker" w:date="2024-08-07T12:23:00Z" w16du:dateUtc="2024-08-07T10:23:00Z" w:id="2574">
            <w:rPr>
              <w:rFonts w:ascii="Nunito" w:hAnsi="Nunito" w:eastAsia="Nunito" w:cs="Nunito"/>
              <w:b/>
              <w:bCs/>
            </w:rPr>
          </w:rPrChange>
        </w:rPr>
        <w:t xml:space="preserve"> </w:t>
      </w:r>
      <w:r w:rsidRPr="002E4822">
        <w:rPr>
          <w:rFonts w:ascii="Nunito" w:hAnsi="Nunito" w:eastAsia="Nunito" w:cs="Nunito"/>
          <w:color w:val="000000" w:themeColor="text1"/>
          <w:sz w:val="20"/>
          <w:rPrChange w:author="Craig Parker" w:date="2024-08-07T12:23:00Z" w16du:dateUtc="2024-08-07T10:23:00Z" w:id="2575">
            <w:rPr>
              <w:rFonts w:ascii="Nunito" w:hAnsi="Nunito" w:eastAsia="Nunito" w:cs="Nunito"/>
            </w:rPr>
          </w:rPrChange>
        </w:rPr>
        <w:t xml:space="preserve">will </w:t>
      </w:r>
      <w:del w:author="Craig Parker" w:date="2024-07-08T12:29:00Z" w:id="2576">
        <w:r w:rsidRPr="002E4822" w:rsidDel="0E3CF60B" w:rsidR="54FBA741">
          <w:rPr>
            <w:rFonts w:ascii="Nunito" w:hAnsi="Nunito" w:eastAsia="Nunito" w:cs="Nunito"/>
            <w:color w:val="000000" w:themeColor="text1"/>
            <w:sz w:val="20"/>
            <w:rPrChange w:author="Craig Parker" w:date="2024-08-07T12:23:00Z" w16du:dateUtc="2024-08-07T10:23:00Z" w:id="2577">
              <w:rPr>
                <w:rFonts w:ascii="Nunito" w:hAnsi="Nunito" w:eastAsia="Nunito" w:cs="Nunito"/>
              </w:rPr>
            </w:rPrChange>
          </w:rPr>
          <w:delText>take place</w:delText>
        </w:r>
      </w:del>
      <w:ins w:author="Craig Parker" w:date="2024-07-08T12:29:00Z" w:id="2578">
        <w:r w:rsidRPr="002E4822">
          <w:rPr>
            <w:rFonts w:ascii="Nunito" w:hAnsi="Nunito" w:eastAsia="Nunito" w:cs="Nunito"/>
            <w:color w:val="000000" w:themeColor="text1"/>
            <w:sz w:val="20"/>
            <w:rPrChange w:author="Craig Parker" w:date="2024-08-07T12:23:00Z" w16du:dateUtc="2024-08-07T10:23:00Z" w:id="2579">
              <w:rPr>
                <w:rFonts w:ascii="Nunito" w:hAnsi="Nunito" w:eastAsia="Nunito" w:cs="Nunito"/>
              </w:rPr>
            </w:rPrChange>
          </w:rPr>
          <w:t>occur</w:t>
        </w:r>
      </w:ins>
      <w:r w:rsidRPr="002E4822">
        <w:rPr>
          <w:rFonts w:ascii="Nunito" w:hAnsi="Nunito" w:eastAsia="Nunito" w:cs="Nunito"/>
          <w:color w:val="000000" w:themeColor="text1"/>
          <w:sz w:val="20"/>
          <w:rPrChange w:author="Craig Parker" w:date="2024-08-07T12:23:00Z" w16du:dateUtc="2024-08-07T10:23:00Z" w:id="2580">
            <w:rPr>
              <w:rFonts w:ascii="Nunito" w:hAnsi="Nunito" w:eastAsia="Nunito" w:cs="Nunito"/>
            </w:rPr>
          </w:rPrChange>
        </w:rPr>
        <w:t xml:space="preserve"> on the CSAG/UCT data platform.</w:t>
      </w:r>
      <w:ins w:author="Sibusisiwe Makhanya" w:date="2024-08-05T08:45:00Z" w:id="2581">
        <w:r w:rsidRPr="002E4822">
          <w:rPr>
            <w:rFonts w:ascii="Nunito" w:hAnsi="Nunito" w:eastAsia="Nunito" w:cs="Nunito"/>
            <w:color w:val="000000" w:themeColor="text1"/>
            <w:sz w:val="20"/>
            <w:rPrChange w:author="Craig Parker" w:date="2024-08-07T12:23:00Z" w16du:dateUtc="2024-08-07T10:23:00Z" w:id="2582">
              <w:rPr>
                <w:rFonts w:ascii="Nunito" w:hAnsi="Nunito" w:eastAsia="Nunito" w:cs="Nunito"/>
              </w:rPr>
            </w:rPrChange>
          </w:rPr>
          <w:t xml:space="preserve"> (</w:t>
        </w:r>
        <w:r w:rsidRPr="002E4822">
          <w:rPr>
            <w:rFonts w:ascii="Nunito" w:hAnsi="Nunito" w:eastAsia="Nunito" w:cs="Nunito"/>
            <w:color w:val="000000" w:themeColor="text1"/>
            <w:sz w:val="20"/>
            <w:rPrChange w:author="Craig Parker" w:date="2024-08-07T12:23:00Z" w16du:dateUtc="2024-08-07T10:23:00Z" w:id="2583">
              <w:rPr>
                <w:rFonts w:ascii="Nunito" w:hAnsi="Nunito" w:eastAsia="Nunito" w:cs="Nunito"/>
                <w:color w:val="FF0000"/>
              </w:rPr>
            </w:rPrChange>
          </w:rPr>
          <w:t>Just refer to DMAC team as described elsewhere in doc – check with Lisa)</w:t>
        </w:r>
      </w:ins>
    </w:p>
    <w:p w:rsidRPr="002E4822" w:rsidR="007813F4" w:rsidRDefault="007813F4" w14:paraId="000000E9" w14:textId="77777777">
      <w:pPr>
        <w:rPr>
          <w:rFonts w:ascii="Nunito" w:hAnsi="Nunito" w:eastAsia="Nunito" w:cs="Nunito"/>
          <w:color w:val="000000" w:themeColor="text1"/>
          <w:sz w:val="20"/>
          <w:rPrChange w:author="Craig Parker" w:date="2024-08-07T12:23:00Z" w16du:dateUtc="2024-08-07T10:23:00Z" w:id="2584">
            <w:rPr>
              <w:rFonts w:ascii="Nunito" w:hAnsi="Nunito" w:eastAsia="Nunito" w:cs="Nunito"/>
            </w:rPr>
          </w:rPrChange>
        </w:rPr>
      </w:pPr>
    </w:p>
    <w:p w:rsidRPr="002E4822" w:rsidR="007813F4" w:rsidRDefault="0E3CF60B" w14:paraId="000000EA" w14:textId="66F3C7B5">
      <w:pPr>
        <w:rPr>
          <w:rFonts w:ascii="Nunito" w:hAnsi="Nunito" w:eastAsia="Nunito" w:cs="Nunito"/>
          <w:color w:val="000000" w:themeColor="text1"/>
          <w:sz w:val="20"/>
          <w:rPrChange w:author="Craig Parker" w:date="2024-08-07T12:23:00Z" w16du:dateUtc="2024-08-07T10:23:00Z" w:id="258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586">
            <w:rPr>
              <w:rFonts w:ascii="Nunito" w:hAnsi="Nunito" w:eastAsia="Nunito" w:cs="Nunito"/>
            </w:rPr>
          </w:rPrChange>
        </w:rPr>
        <w:t xml:space="preserve">The data management practices </w:t>
      </w:r>
      <w:del w:author="Craig Parker" w:date="2024-07-08T12:29:00Z" w:id="2587">
        <w:r w:rsidRPr="002E4822" w:rsidDel="0E3CF60B" w:rsidR="54FBA741">
          <w:rPr>
            <w:rFonts w:ascii="Nunito" w:hAnsi="Nunito" w:eastAsia="Nunito" w:cs="Nunito"/>
            <w:color w:val="000000" w:themeColor="text1"/>
            <w:sz w:val="20"/>
            <w:rPrChange w:author="Craig Parker" w:date="2024-08-07T12:23:00Z" w16du:dateUtc="2024-08-07T10:23:00Z" w:id="2588">
              <w:rPr>
                <w:rFonts w:ascii="Nunito" w:hAnsi="Nunito" w:eastAsia="Nunito" w:cs="Nunito"/>
              </w:rPr>
            </w:rPrChange>
          </w:rPr>
          <w:delText xml:space="preserve">maintaining </w:delText>
        </w:r>
      </w:del>
      <w:ins w:author="Craig Parker" w:date="2024-07-08T12:29:00Z" w:id="2589">
        <w:r w:rsidRPr="002E4822">
          <w:rPr>
            <w:rFonts w:ascii="Nunito" w:hAnsi="Nunito" w:eastAsia="Nunito" w:cs="Nunito"/>
            <w:color w:val="000000" w:themeColor="text1"/>
            <w:sz w:val="20"/>
            <w:rPrChange w:author="Craig Parker" w:date="2024-08-07T12:23:00Z" w16du:dateUtc="2024-08-07T10:23:00Z" w:id="2590">
              <w:rPr>
                <w:rFonts w:ascii="Nunito" w:hAnsi="Nunito" w:eastAsia="Nunito" w:cs="Nunito"/>
              </w:rPr>
            </w:rPrChange>
          </w:rPr>
          <w:t xml:space="preserve">that maintain </w:t>
        </w:r>
      </w:ins>
      <w:r w:rsidRPr="002E4822">
        <w:rPr>
          <w:rFonts w:ascii="Nunito" w:hAnsi="Nunito" w:eastAsia="Nunito" w:cs="Nunito"/>
          <w:color w:val="000000" w:themeColor="text1"/>
          <w:sz w:val="20"/>
          <w:rPrChange w:author="Craig Parker" w:date="2024-08-07T12:23:00Z" w16du:dateUtc="2024-08-07T10:23:00Z" w:id="2591">
            <w:rPr>
              <w:rFonts w:ascii="Nunito" w:hAnsi="Nunito" w:eastAsia="Nunito" w:cs="Nunito"/>
            </w:rPr>
          </w:rPrChange>
        </w:rPr>
        <w:t>the IBM</w:t>
      </w:r>
      <w:ins w:author="Craig Parker" w:date="2024-07-16T12:10:00Z" w:id="2592">
        <w:r w:rsidRPr="002E4822">
          <w:rPr>
            <w:rFonts w:ascii="Nunito" w:hAnsi="Nunito" w:eastAsia="Nunito" w:cs="Nunito"/>
            <w:color w:val="000000" w:themeColor="text1"/>
            <w:sz w:val="20"/>
            <w:rPrChange w:author="Craig Parker" w:date="2024-08-07T12:23:00Z" w16du:dateUtc="2024-08-07T10:23:00Z" w:id="2593">
              <w:rPr>
                <w:rFonts w:ascii="Nunito" w:hAnsi="Nunito" w:eastAsia="Nunito" w:cs="Nunito"/>
              </w:rPr>
            </w:rPrChange>
          </w:rPr>
          <w:t xml:space="preserve"> systems</w:t>
        </w:r>
      </w:ins>
      <w:del w:author="Craig Parker" w:date="2024-07-16T11:10:00Z" w:id="2594">
        <w:r w:rsidRPr="002E4822" w:rsidDel="0E3CF60B" w:rsidR="54FBA741">
          <w:rPr>
            <w:rFonts w:ascii="Nunito" w:hAnsi="Nunito" w:eastAsia="Nunito" w:cs="Nunito"/>
            <w:color w:val="000000" w:themeColor="text1"/>
            <w:sz w:val="20"/>
            <w:rPrChange w:author="Craig Parker" w:date="2024-08-07T12:23:00Z" w16du:dateUtc="2024-08-07T10:23:00Z" w:id="2595">
              <w:rPr>
                <w:rFonts w:ascii="Nunito" w:hAnsi="Nunito" w:eastAsia="Nunito" w:cs="Nunito"/>
              </w:rPr>
            </w:rPrChange>
          </w:rPr>
          <w:delText xml:space="preserve"> PAIRS</w:delText>
        </w:r>
      </w:del>
      <w:r w:rsidRPr="002E4822">
        <w:rPr>
          <w:rFonts w:ascii="Nunito" w:hAnsi="Nunito" w:eastAsia="Nunito" w:cs="Nunito"/>
          <w:color w:val="000000" w:themeColor="text1"/>
          <w:sz w:val="20"/>
          <w:rPrChange w:author="Craig Parker" w:date="2024-08-07T12:23:00Z" w16du:dateUtc="2024-08-07T10:23:00Z" w:id="2596">
            <w:rPr>
              <w:rFonts w:ascii="Nunito" w:hAnsi="Nunito" w:eastAsia="Nunito" w:cs="Nunito"/>
            </w:rPr>
          </w:rPrChange>
        </w:rPr>
        <w:t xml:space="preserve"> will continue. </w:t>
      </w:r>
      <w:del w:author="Craig Parker" w:date="2024-07-16T12:10:00Z" w:id="2597">
        <w:r w:rsidRPr="002E4822" w:rsidDel="0E3CF60B" w:rsidR="54FBA741">
          <w:rPr>
            <w:rFonts w:ascii="Nunito" w:hAnsi="Nunito" w:eastAsia="Nunito" w:cs="Nunito"/>
            <w:color w:val="000000" w:themeColor="text1"/>
            <w:sz w:val="20"/>
            <w:rPrChange w:author="Craig Parker" w:date="2024-08-07T12:23:00Z" w16du:dateUtc="2024-08-07T10:23:00Z" w:id="2598">
              <w:rPr>
                <w:rFonts w:ascii="Nunito" w:hAnsi="Nunito" w:eastAsia="Nunito" w:cs="Nunito"/>
              </w:rPr>
            </w:rPrChange>
          </w:rPr>
          <w:delText xml:space="preserve"> Critically, for synergy with the CSAG/UCT platform, there will be sharing of meta-data indexing with CSAG/UCT for data related to NIH </w:delText>
        </w:r>
      </w:del>
      <w:del w:author="Craig Parker" w:date="2024-07-08T09:29:00Z" w:id="2599">
        <w:r w:rsidRPr="002E4822" w:rsidDel="0E3CF60B" w:rsidR="54FBA741">
          <w:rPr>
            <w:rFonts w:ascii="Nunito" w:hAnsi="Nunito" w:eastAsia="Nunito" w:cs="Nunito"/>
            <w:color w:val="000000" w:themeColor="text1"/>
            <w:sz w:val="20"/>
            <w:rPrChange w:author="Craig Parker" w:date="2024-08-07T12:23:00Z" w16du:dateUtc="2024-08-07T10:23:00Z" w:id="2600">
              <w:rPr>
                <w:rFonts w:ascii="Nunito" w:hAnsi="Nunito" w:eastAsia="Nunito" w:cs="Nunito"/>
              </w:rPr>
            </w:rPrChange>
          </w:rPr>
          <w:delText>HE2AT</w:delText>
        </w:r>
      </w:del>
      <w:del w:author="Craig Parker" w:date="2024-07-16T12:10:00Z" w:id="2601">
        <w:r w:rsidRPr="002E4822" w:rsidDel="0E3CF60B" w:rsidR="54FBA741">
          <w:rPr>
            <w:rFonts w:ascii="Nunito" w:hAnsi="Nunito" w:eastAsia="Nunito" w:cs="Nunito"/>
            <w:color w:val="000000" w:themeColor="text1"/>
            <w:sz w:val="20"/>
            <w:rPrChange w:author="Craig Parker" w:date="2024-08-07T12:23:00Z" w16du:dateUtc="2024-08-07T10:23:00Z" w:id="2602">
              <w:rPr>
                <w:rFonts w:ascii="Nunito" w:hAnsi="Nunito" w:eastAsia="Nunito" w:cs="Nunito"/>
              </w:rPr>
            </w:rPrChange>
          </w:rPr>
          <w:delText xml:space="preserve"> Center and DS-I Africa.  IBM</w:delText>
        </w:r>
      </w:del>
      <w:del w:author="Craig Parker" w:date="2024-07-16T11:11:00Z" w:id="2603">
        <w:r w:rsidRPr="002E4822" w:rsidDel="0E3CF60B" w:rsidR="54FBA741">
          <w:rPr>
            <w:rFonts w:ascii="Nunito" w:hAnsi="Nunito" w:eastAsia="Nunito" w:cs="Nunito"/>
            <w:color w:val="000000" w:themeColor="text1"/>
            <w:sz w:val="20"/>
            <w:rPrChange w:author="Craig Parker" w:date="2024-08-07T12:23:00Z" w16du:dateUtc="2024-08-07T10:23:00Z" w:id="2604">
              <w:rPr>
                <w:rFonts w:ascii="Nunito" w:hAnsi="Nunito" w:eastAsia="Nunito" w:cs="Nunito"/>
              </w:rPr>
            </w:rPrChange>
          </w:rPr>
          <w:delText xml:space="preserve"> PAIRS</w:delText>
        </w:r>
      </w:del>
      <w:del w:author="Craig Parker" w:date="2024-07-16T12:10:00Z" w:id="2605">
        <w:r w:rsidRPr="002E4822" w:rsidDel="0E3CF60B" w:rsidR="54FBA741">
          <w:rPr>
            <w:rFonts w:ascii="Nunito" w:hAnsi="Nunito" w:eastAsia="Nunito" w:cs="Nunito"/>
            <w:color w:val="000000" w:themeColor="text1"/>
            <w:sz w:val="20"/>
            <w:rPrChange w:author="Craig Parker" w:date="2024-08-07T12:23:00Z" w16du:dateUtc="2024-08-07T10:23:00Z" w:id="2606">
              <w:rPr>
                <w:rFonts w:ascii="Nunito" w:hAnsi="Nunito" w:eastAsia="Nunito" w:cs="Nunito"/>
              </w:rPr>
            </w:rPrChange>
          </w:rPr>
          <w:delText xml:space="preserve"> will not host health data</w:delText>
        </w:r>
      </w:del>
      <w:ins w:author="Craig Parker" w:date="2024-07-16T12:10:00Z" w:id="2607">
        <w:r w:rsidRPr="002E4822">
          <w:rPr>
            <w:rFonts w:ascii="Nunito" w:hAnsi="Nunito" w:eastAsia="Nunito" w:cs="Nunito"/>
            <w:color w:val="000000" w:themeColor="text1"/>
            <w:sz w:val="20"/>
            <w:rPrChange w:author="Craig Parker" w:date="2024-08-07T12:23:00Z" w16du:dateUtc="2024-08-07T10:23:00Z" w:id="2608">
              <w:rPr>
                <w:rFonts w:ascii="Nunito" w:hAnsi="Nunito" w:eastAsia="Nunito" w:cs="Nunito"/>
              </w:rPr>
            </w:rPrChange>
          </w:rPr>
          <w:t>Critically, for synergy with the CSAG/UCT platform, meta-data indexing will be shared with CSAG/UCT for data related to the NIH HE²AT Center and DS-I Africa. IBM will not host health data,</w:t>
        </w:r>
      </w:ins>
      <w:r w:rsidRPr="002E4822">
        <w:rPr>
          <w:rFonts w:ascii="Nunito" w:hAnsi="Nunito" w:eastAsia="Nunito" w:cs="Nunito"/>
          <w:color w:val="000000" w:themeColor="text1"/>
          <w:sz w:val="20"/>
          <w:rPrChange w:author="Craig Parker" w:date="2024-08-07T12:23:00Z" w16du:dateUtc="2024-08-07T10:23:00Z" w:id="2609">
            <w:rPr>
              <w:rFonts w:ascii="Nunito" w:hAnsi="Nunito" w:eastAsia="Nunito" w:cs="Nunito"/>
            </w:rPr>
          </w:rPrChange>
        </w:rPr>
        <w:t xml:space="preserve"> </w:t>
      </w:r>
      <w:del w:author="Craig Parker" w:date="2024-07-16T11:15:00Z" w:id="2610">
        <w:r w:rsidRPr="002E4822" w:rsidDel="0E3CF60B" w:rsidR="54FBA741">
          <w:rPr>
            <w:rFonts w:ascii="Nunito" w:hAnsi="Nunito" w:eastAsia="Nunito" w:cs="Nunito"/>
            <w:color w:val="000000" w:themeColor="text1"/>
            <w:sz w:val="20"/>
            <w:rPrChange w:author="Craig Parker" w:date="2024-08-07T12:23:00Z" w16du:dateUtc="2024-08-07T10:23:00Z" w:id="2611">
              <w:rPr>
                <w:rFonts w:ascii="Nunito" w:hAnsi="Nunito" w:eastAsia="Nunito" w:cs="Nunito"/>
              </w:rPr>
            </w:rPrChange>
          </w:rPr>
          <w:delText xml:space="preserve">and </w:delText>
        </w:r>
      </w:del>
      <w:r w:rsidRPr="002E4822">
        <w:rPr>
          <w:rFonts w:ascii="Nunito" w:hAnsi="Nunito" w:eastAsia="Nunito" w:cs="Nunito"/>
          <w:color w:val="000000" w:themeColor="text1"/>
          <w:sz w:val="20"/>
          <w:rPrChange w:author="Craig Parker" w:date="2024-08-07T12:23:00Z" w16du:dateUtc="2024-08-07T10:23:00Z" w:id="2612">
            <w:rPr>
              <w:rFonts w:ascii="Nunito" w:hAnsi="Nunito" w:eastAsia="Nunito" w:cs="Nunito"/>
            </w:rPr>
          </w:rPrChange>
        </w:rPr>
        <w:t xml:space="preserve">so data privacy and access restrictions will be limited to data accessed through the CSAG/UCT platform. </w:t>
      </w:r>
    </w:p>
    <w:p w:rsidRPr="002E4822" w:rsidR="0E3CF60B" w:rsidP="0E3CF60B" w:rsidRDefault="0E3CF60B" w14:paraId="4BF7F63D" w14:textId="4A4EF876">
      <w:pPr>
        <w:rPr>
          <w:rFonts w:ascii="Nunito" w:hAnsi="Nunito" w:eastAsia="Nunito" w:cs="Nunito"/>
          <w:color w:val="000000" w:themeColor="text1"/>
          <w:sz w:val="20"/>
          <w:rPrChange w:author="Craig Parker" w:date="2024-08-07T12:23:00Z" w16du:dateUtc="2024-08-07T10:23:00Z" w:id="2613">
            <w:rPr>
              <w:rFonts w:ascii="Nunito" w:hAnsi="Nunito" w:eastAsia="Nunito" w:cs="Nunito"/>
            </w:rPr>
          </w:rPrChange>
        </w:rPr>
      </w:pPr>
    </w:p>
    <w:p w:rsidRPr="002E4822" w:rsidR="0E3CF60B" w:rsidP="0E3CF60B" w:rsidRDefault="0E3CF60B" w14:paraId="35200A3A" w14:textId="00CDE044">
      <w:pPr>
        <w:rPr>
          <w:rFonts w:ascii="Nunito" w:hAnsi="Nunito" w:eastAsia="Nunito" w:cs="Nunito"/>
          <w:color w:val="000000" w:themeColor="text1"/>
          <w:sz w:val="20"/>
          <w:rPrChange w:author="Craig Parker" w:date="2024-08-07T12:23:00Z" w16du:dateUtc="2024-08-07T10:23:00Z" w:id="2614">
            <w:rPr>
              <w:rFonts w:ascii="Nunito" w:hAnsi="Nunito" w:eastAsia="Nunito" w:cs="Nunito"/>
              <w:color w:val="4472C4" w:themeColor="accent1"/>
            </w:rPr>
          </w:rPrChange>
        </w:rPr>
      </w:pPr>
      <w:commentRangeStart w:id="2615"/>
      <w:r w:rsidRPr="002E4822">
        <w:rPr>
          <w:rFonts w:ascii="Nunito" w:hAnsi="Nunito" w:eastAsia="Nunito" w:cs="Nunito"/>
          <w:color w:val="000000" w:themeColor="text1"/>
          <w:sz w:val="20"/>
          <w:rPrChange w:author="Craig Parker" w:date="2024-08-07T12:23:00Z" w16du:dateUtc="2024-08-07T10:23:00Z" w:id="2616">
            <w:rPr>
              <w:rFonts w:ascii="Nunito" w:hAnsi="Nunito" w:eastAsia="Nunito" w:cs="Nunito"/>
              <w:color w:val="4472C4" w:themeColor="accent1"/>
            </w:rPr>
          </w:rPrChange>
        </w:rPr>
        <w:t xml:space="preserve">Data upload to the CSAG/UCT platform from partner institutions should follow procedure including proper data cataloging, documentation, associated meta-data files, user access groups and citations. Potential to consider alternate, secure data sharing platforms such as cloud object storage for larger climate datasets. In the case of supplementary projects with external partner institutes (no DTA with </w:t>
      </w:r>
      <w:del w:author="Craig Parker" w:date="2024-08-05T19:20:00Z" w:id="2617">
        <w:r w:rsidRPr="002E4822" w:rsidDel="00BC335B">
          <w:rPr>
            <w:rFonts w:ascii="Nunito" w:hAnsi="Nunito" w:eastAsia="Nunito" w:cs="Nunito"/>
            <w:color w:val="000000" w:themeColor="text1"/>
            <w:sz w:val="20"/>
            <w:rPrChange w:author="Craig Parker" w:date="2024-08-07T12:23:00Z" w16du:dateUtc="2024-08-07T10:23:00Z" w:id="2618">
              <w:rPr>
                <w:rFonts w:ascii="Nunito" w:hAnsi="Nunito" w:eastAsia="Nunito" w:cs="Nunito"/>
                <w:color w:val="4472C4" w:themeColor="accent1"/>
              </w:rPr>
            </w:rPrChange>
          </w:rPr>
          <w:delText>HEAT</w:delText>
        </w:r>
      </w:del>
      <w:ins w:author="Craig Parker" w:date="2024-08-05T19:20:00Z" w:id="2619">
        <w:r w:rsidRPr="002E4822" w:rsidR="00BC335B">
          <w:rPr>
            <w:rFonts w:ascii="Nunito" w:hAnsi="Nunito" w:eastAsia="Nunito" w:cs="Nunito"/>
            <w:color w:val="000000" w:themeColor="text1"/>
            <w:sz w:val="20"/>
            <w:rPrChange w:author="Craig Parker" w:date="2024-08-07T12:23:00Z" w16du:dateUtc="2024-08-07T10:23:00Z" w:id="2620">
              <w:rPr>
                <w:rFonts w:ascii="Nunito" w:hAnsi="Nunito" w:eastAsia="Nunito" w:cs="Nunito"/>
                <w:color w:val="4472C4" w:themeColor="accent1"/>
              </w:rPr>
            </w:rPrChange>
          </w:rPr>
          <w:t>HE²AT</w:t>
        </w:r>
      </w:ins>
      <w:r w:rsidRPr="002E4822">
        <w:rPr>
          <w:rFonts w:ascii="Nunito" w:hAnsi="Nunito" w:eastAsia="Nunito" w:cs="Nunito"/>
          <w:color w:val="000000" w:themeColor="text1"/>
          <w:sz w:val="20"/>
          <w:rPrChange w:author="Craig Parker" w:date="2024-08-07T12:23:00Z" w16du:dateUtc="2024-08-07T10:23:00Z" w:id="2621">
            <w:rPr>
              <w:rFonts w:ascii="Nunito" w:hAnsi="Nunito" w:eastAsia="Nunito" w:cs="Nunito"/>
              <w:color w:val="4472C4" w:themeColor="accent1"/>
            </w:rPr>
          </w:rPrChange>
        </w:rPr>
        <w:t xml:space="preserve"> Center, e.g. CHEAQI partner MSU), user access groups need to be defined before data is transferred to CSAG/UCT platform following the above process.</w:t>
      </w:r>
      <w:commentRangeEnd w:id="2615"/>
      <w:r w:rsidRPr="002E4822">
        <w:rPr>
          <w:rStyle w:val="CommentReference"/>
          <w:rFonts w:ascii="Nunito" w:hAnsi="Nunito"/>
          <w:color w:val="000000" w:themeColor="text1"/>
          <w:sz w:val="20"/>
          <w:szCs w:val="20"/>
          <w:rPrChange w:author="Craig Parker" w:date="2024-08-07T12:23:00Z" w16du:dateUtc="2024-08-07T10:23:00Z" w:id="2622">
            <w:rPr>
              <w:rStyle w:val="CommentReference"/>
            </w:rPr>
          </w:rPrChange>
        </w:rPr>
        <w:commentReference w:id="2615"/>
      </w:r>
    </w:p>
    <w:p w:rsidRPr="002E4822" w:rsidR="007813F4" w:rsidRDefault="007813F4" w14:paraId="000000EB" w14:textId="77777777">
      <w:pPr>
        <w:rPr>
          <w:rFonts w:ascii="Nunito" w:hAnsi="Nunito" w:eastAsia="Nunito" w:cs="Nunito"/>
          <w:color w:val="000000" w:themeColor="text1"/>
          <w:sz w:val="20"/>
          <w:rPrChange w:author="Craig Parker" w:date="2024-08-07T12:23:00Z" w16du:dateUtc="2024-08-07T10:23:00Z" w:id="2623">
            <w:rPr>
              <w:rFonts w:ascii="Nunito" w:hAnsi="Nunito" w:eastAsia="Nunito" w:cs="Nunito"/>
            </w:rPr>
          </w:rPrChange>
        </w:rPr>
      </w:pPr>
    </w:p>
    <w:p w:rsidRPr="002E4822" w:rsidR="007813F4" w:rsidP="0E3CF60B" w:rsidRDefault="0E3CF60B" w14:paraId="000000EC" w14:textId="538A4AF0">
      <w:pPr>
        <w:rPr>
          <w:rFonts w:ascii="Nunito" w:hAnsi="Nunito" w:eastAsia="Nunito" w:cs="Nunito"/>
          <w:color w:val="000000" w:themeColor="text1"/>
          <w:sz w:val="20"/>
          <w:rPrChange w:author="Craig Parker" w:date="2024-08-07T12:23:00Z" w16du:dateUtc="2024-08-07T10:23:00Z" w:id="2624">
            <w:rPr>
              <w:rFonts w:ascii="Nunito" w:hAnsi="Nunito" w:eastAsia="Nunito" w:cs="Nunito"/>
              <w:color w:val="FF0000"/>
            </w:rPr>
          </w:rPrChange>
        </w:rPr>
      </w:pPr>
      <w:r w:rsidRPr="002E4822">
        <w:rPr>
          <w:rFonts w:ascii="Nunito" w:hAnsi="Nunito" w:eastAsia="Nunito" w:cs="Nunito"/>
          <w:color w:val="000000" w:themeColor="text1"/>
          <w:sz w:val="20"/>
          <w:rPrChange w:author="Craig Parker" w:date="2024-08-07T12:23:00Z" w16du:dateUtc="2024-08-07T10:23:00Z" w:id="2625">
            <w:rPr>
              <w:rFonts w:ascii="Nunito" w:hAnsi="Nunito" w:eastAsia="Nunito" w:cs="Nunito"/>
            </w:rPr>
          </w:rPrChange>
        </w:rPr>
        <w:t xml:space="preserve">Individual partner institutions will have </w:t>
      </w:r>
      <w:del w:author="Craig Parker" w:date="2024-07-23T13:42:00Z" w:id="2626">
        <w:r w:rsidRPr="002E4822" w:rsidDel="0E3CF60B" w:rsidR="009511AE">
          <w:rPr>
            <w:rFonts w:ascii="Nunito" w:hAnsi="Nunito" w:eastAsia="Nunito" w:cs="Nunito"/>
            <w:color w:val="000000" w:themeColor="text1"/>
            <w:sz w:val="20"/>
            <w:rPrChange w:author="Craig Parker" w:date="2024-08-07T12:23:00Z" w16du:dateUtc="2024-08-07T10:23:00Z" w:id="2627">
              <w:rPr>
                <w:rFonts w:ascii="Nunito" w:hAnsi="Nunito" w:eastAsia="Nunito" w:cs="Nunito"/>
              </w:rPr>
            </w:rPrChange>
          </w:rPr>
          <w:delText xml:space="preserve">their </w:delText>
        </w:r>
      </w:del>
      <w:del w:author="Craig Parker" w:date="2024-07-16T11:15:00Z" w:id="2628">
        <w:r w:rsidRPr="002E4822" w:rsidDel="0E3CF60B" w:rsidR="009511AE">
          <w:rPr>
            <w:rFonts w:ascii="Nunito" w:hAnsi="Nunito" w:eastAsia="Nunito" w:cs="Nunito"/>
            <w:color w:val="000000" w:themeColor="text1"/>
            <w:sz w:val="20"/>
            <w:rPrChange w:author="Craig Parker" w:date="2024-08-07T12:23:00Z" w16du:dateUtc="2024-08-07T10:23:00Z" w:id="2629">
              <w:rPr>
                <w:rFonts w:ascii="Nunito" w:hAnsi="Nunito" w:eastAsia="Nunito" w:cs="Nunito"/>
              </w:rPr>
            </w:rPrChange>
          </w:rPr>
          <w:delText xml:space="preserve">own </w:delText>
        </w:r>
      </w:del>
      <w:r w:rsidRPr="002E4822">
        <w:rPr>
          <w:rFonts w:ascii="Nunito" w:hAnsi="Nunito" w:eastAsia="Nunito" w:cs="Nunito"/>
          <w:color w:val="000000" w:themeColor="text1"/>
          <w:sz w:val="20"/>
          <w:rPrChange w:author="Craig Parker" w:date="2024-08-07T12:23:00Z" w16du:dateUtc="2024-08-07T10:23:00Z" w:id="2630">
            <w:rPr>
              <w:rFonts w:ascii="Nunito" w:hAnsi="Nunito" w:eastAsia="Nunito" w:cs="Nunito"/>
            </w:rPr>
          </w:rPrChange>
        </w:rPr>
        <w:t>data and computing platforms</w:t>
      </w:r>
      <w:del w:author="Craig Parker" w:date="2024-07-08T12:29:00Z" w:id="2631">
        <w:r w:rsidRPr="002E4822" w:rsidDel="0E3CF60B" w:rsidR="009511AE">
          <w:rPr>
            <w:rFonts w:ascii="Nunito" w:hAnsi="Nunito" w:eastAsia="Nunito" w:cs="Nunito"/>
            <w:color w:val="000000" w:themeColor="text1"/>
            <w:sz w:val="20"/>
            <w:rPrChange w:author="Craig Parker" w:date="2024-08-07T12:23:00Z" w16du:dateUtc="2024-08-07T10:23:00Z" w:id="2632">
              <w:rPr>
                <w:rFonts w:ascii="Nunito" w:hAnsi="Nunito" w:eastAsia="Nunito" w:cs="Nunito"/>
              </w:rPr>
            </w:rPrChange>
          </w:rPr>
          <w:delText xml:space="preserve"> ranging from central institutional platforms through </w:delText>
        </w:r>
      </w:del>
      <w:ins w:author="Craig Parker" w:date="2024-07-08T12:29:00Z" w:id="2633">
        <w:r w:rsidRPr="002E4822">
          <w:rPr>
            <w:rFonts w:ascii="Nunito" w:hAnsi="Nunito" w:eastAsia="Nunito" w:cs="Nunito"/>
            <w:color w:val="000000" w:themeColor="text1"/>
            <w:sz w:val="20"/>
            <w:rPrChange w:author="Craig Parker" w:date="2024-08-07T12:23:00Z" w16du:dateUtc="2024-08-07T10:23:00Z" w:id="2634">
              <w:rPr>
                <w:rFonts w:ascii="Nunito" w:hAnsi="Nunito" w:eastAsia="Nunito" w:cs="Nunito"/>
              </w:rPr>
            </w:rPrChange>
          </w:rPr>
          <w:t xml:space="preserve">, ranging from central institutional platforms </w:t>
        </w:r>
      </w:ins>
      <w:r w:rsidRPr="002E4822">
        <w:rPr>
          <w:rFonts w:ascii="Nunito" w:hAnsi="Nunito" w:eastAsia="Nunito" w:cs="Nunito"/>
          <w:color w:val="000000" w:themeColor="text1"/>
          <w:sz w:val="20"/>
          <w:rPrChange w:author="Craig Parker" w:date="2024-08-07T12:23:00Z" w16du:dateUtc="2024-08-07T10:23:00Z" w:id="2635">
            <w:rPr>
              <w:rFonts w:ascii="Nunito" w:hAnsi="Nunito" w:eastAsia="Nunito" w:cs="Nunito"/>
            </w:rPr>
          </w:rPrChange>
        </w:rPr>
        <w:t>to personal computing devices.  Data management within these partner institutions does not fall under this data management plan</w:t>
      </w:r>
      <w:del w:author="Craig Parker" w:date="2024-07-16T11:15:00Z" w:id="2636">
        <w:r w:rsidRPr="002E4822" w:rsidDel="0E3CF60B" w:rsidR="009511AE">
          <w:rPr>
            <w:rFonts w:ascii="Nunito" w:hAnsi="Nunito" w:eastAsia="Nunito" w:cs="Nunito"/>
            <w:color w:val="000000" w:themeColor="text1"/>
            <w:sz w:val="20"/>
            <w:rPrChange w:author="Craig Parker" w:date="2024-08-07T12:23:00Z" w16du:dateUtc="2024-08-07T10:23:00Z" w:id="2637">
              <w:rPr>
                <w:rFonts w:ascii="Nunito" w:hAnsi="Nunito" w:eastAsia="Nunito" w:cs="Nunito"/>
              </w:rPr>
            </w:rPrChange>
          </w:rPr>
          <w:delText xml:space="preserve"> and we refer to this</w:delText>
        </w:r>
      </w:del>
      <w:ins w:author="Craig Parker" w:date="2024-07-16T11:15:00Z" w:id="2638">
        <w:r w:rsidRPr="002E4822">
          <w:rPr>
            <w:rFonts w:ascii="Nunito" w:hAnsi="Nunito" w:eastAsia="Nunito" w:cs="Nunito"/>
            <w:color w:val="000000" w:themeColor="text1"/>
            <w:sz w:val="20"/>
            <w:rPrChange w:author="Craig Parker" w:date="2024-08-07T12:23:00Z" w16du:dateUtc="2024-08-07T10:23:00Z" w:id="2639">
              <w:rPr>
                <w:rFonts w:ascii="Nunito" w:hAnsi="Nunito" w:eastAsia="Nunito" w:cs="Nunito"/>
              </w:rPr>
            </w:rPrChange>
          </w:rPr>
          <w:t>, and we refer to it</w:t>
        </w:r>
      </w:ins>
      <w:r w:rsidRPr="002E4822">
        <w:rPr>
          <w:rFonts w:ascii="Nunito" w:hAnsi="Nunito" w:eastAsia="Nunito" w:cs="Nunito"/>
          <w:color w:val="000000" w:themeColor="text1"/>
          <w:sz w:val="20"/>
          <w:rPrChange w:author="Craig Parker" w:date="2024-08-07T12:23:00Z" w16du:dateUtc="2024-08-07T10:23:00Z" w:id="2640">
            <w:rPr>
              <w:rFonts w:ascii="Nunito" w:hAnsi="Nunito" w:eastAsia="Nunito" w:cs="Nunito"/>
            </w:rPr>
          </w:rPrChange>
        </w:rPr>
        <w:t xml:space="preserve"> as </w:t>
      </w:r>
      <w:r w:rsidRPr="002E4822">
        <w:rPr>
          <w:rFonts w:ascii="Nunito" w:hAnsi="Nunito" w:eastAsia="Nunito" w:cs="Nunito"/>
          <w:b/>
          <w:bCs/>
          <w:i/>
          <w:iCs/>
          <w:color w:val="000000" w:themeColor="text1"/>
          <w:sz w:val="20"/>
          <w:rPrChange w:author="Craig Parker" w:date="2024-08-07T12:23:00Z" w16du:dateUtc="2024-08-07T10:23:00Z" w:id="2641">
            <w:rPr>
              <w:rFonts w:ascii="Nunito" w:hAnsi="Nunito" w:eastAsia="Nunito" w:cs="Nunito"/>
              <w:b/>
              <w:bCs/>
              <w:i/>
              <w:iCs/>
            </w:rPr>
          </w:rPrChange>
        </w:rPr>
        <w:t>secondary data management</w:t>
      </w:r>
      <w:r w:rsidRPr="002E4822">
        <w:rPr>
          <w:rFonts w:ascii="Nunito" w:hAnsi="Nunito" w:eastAsia="Nunito" w:cs="Nunito"/>
          <w:color w:val="000000" w:themeColor="text1"/>
          <w:sz w:val="20"/>
          <w:rPrChange w:author="Craig Parker" w:date="2024-08-07T12:23:00Z" w16du:dateUtc="2024-08-07T10:23:00Z" w:id="2642">
            <w:rPr>
              <w:rFonts w:ascii="Nunito" w:hAnsi="Nunito" w:eastAsia="Nunito" w:cs="Nunito"/>
            </w:rPr>
          </w:rPrChange>
        </w:rPr>
        <w:t xml:space="preserve">.  However, partners will be encouraged to regularly consider what locally managed data should be integrated into the </w:t>
      </w:r>
      <w:del w:author="Craig Parker" w:date="2024-07-08T12:29:00Z" w:id="2643">
        <w:r w:rsidRPr="002E4822" w:rsidDel="0E3CF60B" w:rsidR="009511AE">
          <w:rPr>
            <w:rFonts w:ascii="Nunito" w:hAnsi="Nunito" w:eastAsia="Nunito" w:cs="Nunito"/>
            <w:color w:val="000000" w:themeColor="text1"/>
            <w:sz w:val="20"/>
            <w:rPrChange w:author="Craig Parker" w:date="2024-08-07T12:23:00Z" w16du:dateUtc="2024-08-07T10:23:00Z" w:id="2644">
              <w:rPr>
                <w:rFonts w:ascii="Nunito" w:hAnsi="Nunito" w:eastAsia="Nunito" w:cs="Nunito"/>
              </w:rPr>
            </w:rPrChange>
          </w:rPr>
          <w:delText>project wide data management platform,</w:delText>
        </w:r>
      </w:del>
      <w:ins w:author="Craig Parker" w:date="2024-07-08T12:29:00Z" w:id="2645">
        <w:r w:rsidRPr="002E4822">
          <w:rPr>
            <w:rFonts w:ascii="Nunito" w:hAnsi="Nunito" w:eastAsia="Nunito" w:cs="Nunito"/>
            <w:color w:val="000000" w:themeColor="text1"/>
            <w:sz w:val="20"/>
            <w:rPrChange w:author="Craig Parker" w:date="2024-08-07T12:23:00Z" w16du:dateUtc="2024-08-07T10:23:00Z" w:id="2646">
              <w:rPr>
                <w:rFonts w:ascii="Nunito" w:hAnsi="Nunito" w:eastAsia="Nunito" w:cs="Nunito"/>
              </w:rPr>
            </w:rPrChange>
          </w:rPr>
          <w:t>project-wide data management platform</w:t>
        </w:r>
      </w:ins>
      <w:r w:rsidRPr="002E4822">
        <w:rPr>
          <w:rFonts w:ascii="Nunito" w:hAnsi="Nunito" w:eastAsia="Nunito" w:cs="Nunito"/>
          <w:color w:val="000000" w:themeColor="text1"/>
          <w:sz w:val="20"/>
          <w:rPrChange w:author="Craig Parker" w:date="2024-08-07T12:23:00Z" w16du:dateUtc="2024-08-07T10:23:00Z" w:id="2647">
            <w:rPr>
              <w:rFonts w:ascii="Nunito" w:hAnsi="Nunito" w:eastAsia="Nunito" w:cs="Nunito"/>
            </w:rPr>
          </w:rPrChange>
        </w:rPr>
        <w:t xml:space="preserve"> and made available to the broader DSI-Africa </w:t>
      </w:r>
      <w:proofErr w:type="spellStart"/>
      <w:r w:rsidRPr="002E4822">
        <w:rPr>
          <w:rFonts w:ascii="Nunito" w:hAnsi="Nunito" w:eastAsia="Nunito" w:cs="Nunito"/>
          <w:color w:val="000000" w:themeColor="text1"/>
          <w:sz w:val="20"/>
          <w:rPrChange w:author="Craig Parker" w:date="2024-08-07T12:23:00Z" w16du:dateUtc="2024-08-07T10:23:00Z" w:id="2648">
            <w:rPr>
              <w:rFonts w:ascii="Nunito" w:hAnsi="Nunito" w:eastAsia="Nunito" w:cs="Nunito"/>
            </w:rPr>
          </w:rPrChange>
        </w:rPr>
        <w:t>programme</w:t>
      </w:r>
      <w:proofErr w:type="spellEnd"/>
      <w:r w:rsidRPr="002E4822">
        <w:rPr>
          <w:rFonts w:ascii="Nunito" w:hAnsi="Nunito" w:eastAsia="Nunito" w:cs="Nunito"/>
          <w:color w:val="000000" w:themeColor="text1"/>
          <w:sz w:val="20"/>
          <w:rPrChange w:author="Craig Parker" w:date="2024-08-07T12:23:00Z" w16du:dateUtc="2024-08-07T10:23:00Z" w:id="2649">
            <w:rPr>
              <w:rFonts w:ascii="Nunito" w:hAnsi="Nunito" w:eastAsia="Nunito" w:cs="Nunito"/>
            </w:rPr>
          </w:rPrChange>
        </w:rPr>
        <w:t xml:space="preserve"> and beyond.  </w:t>
      </w:r>
      <w:del w:author="Craig Parker" w:date="2024-07-08T12:29:00Z" w:id="2650">
        <w:r w:rsidRPr="002E4822" w:rsidDel="0E3CF60B" w:rsidR="009511AE">
          <w:rPr>
            <w:rFonts w:ascii="Nunito" w:hAnsi="Nunito" w:eastAsia="Nunito" w:cs="Nunito"/>
            <w:color w:val="000000" w:themeColor="text1"/>
            <w:sz w:val="20"/>
            <w:rPrChange w:author="Craig Parker" w:date="2024-08-07T12:23:00Z" w16du:dateUtc="2024-08-07T10:23:00Z" w:id="2651">
              <w:rPr>
                <w:rFonts w:ascii="Nunito" w:hAnsi="Nunito" w:eastAsia="Nunito" w:cs="Nunito"/>
              </w:rPr>
            </w:rPrChange>
          </w:rPr>
          <w:delText>It is critical that health data be</w:delText>
        </w:r>
      </w:del>
      <w:ins w:author="Craig Parker" w:date="2024-07-08T12:29:00Z" w:id="2652">
        <w:r w:rsidRPr="002E4822">
          <w:rPr>
            <w:rFonts w:ascii="Nunito" w:hAnsi="Nunito" w:eastAsia="Nunito" w:cs="Nunito"/>
            <w:color w:val="000000" w:themeColor="text1"/>
            <w:sz w:val="20"/>
            <w:rPrChange w:author="Craig Parker" w:date="2024-08-07T12:23:00Z" w16du:dateUtc="2024-08-07T10:23:00Z" w:id="2653">
              <w:rPr>
                <w:rFonts w:ascii="Nunito" w:hAnsi="Nunito" w:eastAsia="Nunito" w:cs="Nunito"/>
              </w:rPr>
            </w:rPrChange>
          </w:rPr>
          <w:t>Health data must be</w:t>
        </w:r>
      </w:ins>
      <w:r w:rsidRPr="002E4822">
        <w:rPr>
          <w:rFonts w:ascii="Nunito" w:hAnsi="Nunito" w:eastAsia="Nunito" w:cs="Nunito"/>
          <w:color w:val="000000" w:themeColor="text1"/>
          <w:sz w:val="20"/>
          <w:rPrChange w:author="Craig Parker" w:date="2024-08-07T12:23:00Z" w16du:dateUtc="2024-08-07T10:23:00Z" w:id="2654">
            <w:rPr>
              <w:rFonts w:ascii="Nunito" w:hAnsi="Nunito" w:eastAsia="Nunito" w:cs="Nunito"/>
            </w:rPr>
          </w:rPrChange>
        </w:rPr>
        <w:t xml:space="preserve"> kept in a secure and managed platform</w:t>
      </w:r>
      <w:del w:author="Craig Parker" w:date="2024-07-08T12:30:00Z" w:id="2655">
        <w:r w:rsidRPr="002E4822" w:rsidDel="0E3CF60B" w:rsidR="009511AE">
          <w:rPr>
            <w:rFonts w:ascii="Nunito" w:hAnsi="Nunito" w:eastAsia="Nunito" w:cs="Nunito"/>
            <w:color w:val="000000" w:themeColor="text1"/>
            <w:sz w:val="20"/>
            <w:rPrChange w:author="Craig Parker" w:date="2024-08-07T12:23:00Z" w16du:dateUtc="2024-08-07T10:23:00Z" w:id="2656">
              <w:rPr>
                <w:rFonts w:ascii="Nunito" w:hAnsi="Nunito" w:eastAsia="Nunito" w:cs="Nunito"/>
              </w:rPr>
            </w:rPrChange>
          </w:rPr>
          <w:delText>,</w:delText>
        </w:r>
      </w:del>
      <w:del w:author="Craig Parker" w:date="2024-07-16T11:15:00Z" w:id="2657">
        <w:r w:rsidRPr="002E4822" w:rsidDel="0E3CF60B" w:rsidR="009511AE">
          <w:rPr>
            <w:rFonts w:ascii="Nunito" w:hAnsi="Nunito" w:eastAsia="Nunito" w:cs="Nunito"/>
            <w:color w:val="000000" w:themeColor="text1"/>
            <w:sz w:val="20"/>
            <w:rPrChange w:author="Craig Parker" w:date="2024-08-07T12:23:00Z" w16du:dateUtc="2024-08-07T10:23:00Z" w:id="2658">
              <w:rPr>
                <w:rFonts w:ascii="Nunito" w:hAnsi="Nunito" w:eastAsia="Nunito" w:cs="Nunito"/>
              </w:rPr>
            </w:rPrChange>
          </w:rPr>
          <w:delText xml:space="preserve"> therefore</w:delText>
        </w:r>
      </w:del>
      <w:ins w:author="Craig Parker" w:date="2024-07-16T11:15:00Z" w:id="2659">
        <w:r w:rsidRPr="002E4822">
          <w:rPr>
            <w:rFonts w:ascii="Nunito" w:hAnsi="Nunito" w:eastAsia="Nunito" w:cs="Nunito"/>
            <w:color w:val="000000" w:themeColor="text1"/>
            <w:sz w:val="20"/>
            <w:rPrChange w:author="Craig Parker" w:date="2024-08-07T12:23:00Z" w16du:dateUtc="2024-08-07T10:23:00Z" w:id="2660">
              <w:rPr>
                <w:rFonts w:ascii="Nunito" w:hAnsi="Nunito" w:eastAsia="Nunito" w:cs="Nunito"/>
              </w:rPr>
            </w:rPrChange>
          </w:rPr>
          <w:t>; therefore,</w:t>
        </w:r>
      </w:ins>
      <w:r w:rsidRPr="002E4822">
        <w:rPr>
          <w:rFonts w:ascii="Nunito" w:hAnsi="Nunito" w:eastAsia="Nunito" w:cs="Nunito"/>
          <w:color w:val="000000" w:themeColor="text1"/>
          <w:sz w:val="20"/>
          <w:rPrChange w:author="Craig Parker" w:date="2024-08-07T12:23:00Z" w16du:dateUtc="2024-08-07T10:23:00Z" w:id="2661">
            <w:rPr>
              <w:rFonts w:ascii="Nunito" w:hAnsi="Nunito" w:eastAsia="Nunito" w:cs="Nunito"/>
            </w:rPr>
          </w:rPrChange>
        </w:rPr>
        <w:t xml:space="preserve"> where researchers from the various partner </w:t>
      </w:r>
      <w:del w:author="Craig Parker" w:date="2024-07-08T12:30:00Z" w:id="2662">
        <w:r w:rsidRPr="002E4822" w:rsidDel="0E3CF60B" w:rsidR="009511AE">
          <w:rPr>
            <w:rFonts w:ascii="Nunito" w:hAnsi="Nunito" w:eastAsia="Nunito" w:cs="Nunito"/>
            <w:color w:val="000000" w:themeColor="text1"/>
            <w:sz w:val="20"/>
            <w:rPrChange w:author="Craig Parker" w:date="2024-08-07T12:23:00Z" w16du:dateUtc="2024-08-07T10:23:00Z" w:id="2663">
              <w:rPr>
                <w:rFonts w:ascii="Nunito" w:hAnsi="Nunito" w:eastAsia="Nunito" w:cs="Nunito"/>
              </w:rPr>
            </w:rPrChange>
          </w:rPr>
          <w:delText xml:space="preserve">institution </w:delText>
        </w:r>
      </w:del>
      <w:ins w:author="Craig Parker" w:date="2024-07-08T12:30:00Z" w:id="2664">
        <w:r w:rsidRPr="002E4822">
          <w:rPr>
            <w:rFonts w:ascii="Nunito" w:hAnsi="Nunito" w:eastAsia="Nunito" w:cs="Nunito"/>
            <w:color w:val="000000" w:themeColor="text1"/>
            <w:sz w:val="20"/>
            <w:rPrChange w:author="Craig Parker" w:date="2024-08-07T12:23:00Z" w16du:dateUtc="2024-08-07T10:23:00Z" w:id="2665">
              <w:rPr>
                <w:rFonts w:ascii="Nunito" w:hAnsi="Nunito" w:eastAsia="Nunito" w:cs="Nunito"/>
              </w:rPr>
            </w:rPrChange>
          </w:rPr>
          <w:t xml:space="preserve">institutions </w:t>
        </w:r>
      </w:ins>
      <w:r w:rsidRPr="002E4822">
        <w:rPr>
          <w:rFonts w:ascii="Nunito" w:hAnsi="Nunito" w:eastAsia="Nunito" w:cs="Nunito"/>
          <w:color w:val="000000" w:themeColor="text1"/>
          <w:sz w:val="20"/>
          <w:rPrChange w:author="Craig Parker" w:date="2024-08-07T12:23:00Z" w16du:dateUtc="2024-08-07T10:23:00Z" w:id="2666">
            <w:rPr>
              <w:rFonts w:ascii="Nunito" w:hAnsi="Nunito" w:eastAsia="Nunito" w:cs="Nunito"/>
            </w:rPr>
          </w:rPrChange>
        </w:rPr>
        <w:t xml:space="preserve">wish to run analyses on the health data in the CSAG/UCT platform, they will use the DMAC </w:t>
      </w:r>
      <w:proofErr w:type="spellStart"/>
      <w:r w:rsidRPr="002E4822">
        <w:rPr>
          <w:rFonts w:ascii="Nunito" w:hAnsi="Nunito" w:eastAsia="Nunito" w:cs="Nunito"/>
          <w:color w:val="000000" w:themeColor="text1"/>
          <w:sz w:val="20"/>
          <w:rPrChange w:author="Craig Parker" w:date="2024-08-07T12:23:00Z" w16du:dateUtc="2024-08-07T10:23:00Z" w:id="2667">
            <w:rPr>
              <w:rFonts w:ascii="Nunito" w:hAnsi="Nunito" w:eastAsia="Nunito" w:cs="Nunito"/>
            </w:rPr>
          </w:rPrChange>
        </w:rPr>
        <w:t>JupyterHub</w:t>
      </w:r>
      <w:proofErr w:type="spellEnd"/>
      <w:r w:rsidRPr="002E4822">
        <w:rPr>
          <w:rFonts w:ascii="Nunito" w:hAnsi="Nunito" w:eastAsia="Nunito" w:cs="Nunito"/>
          <w:color w:val="000000" w:themeColor="text1"/>
          <w:sz w:val="20"/>
          <w:rPrChange w:author="Craig Parker" w:date="2024-08-07T12:23:00Z" w16du:dateUtc="2024-08-07T10:23:00Z" w:id="2668">
            <w:rPr>
              <w:rFonts w:ascii="Nunito" w:hAnsi="Nunito" w:eastAsia="Nunito" w:cs="Nunito"/>
            </w:rPr>
          </w:rPrChange>
        </w:rPr>
        <w:t xml:space="preserve"> environment</w:t>
      </w:r>
      <w:del w:author="Sibusisiwe Makhanya" w:date="2024-08-05T08:49:00Z" w:id="2669">
        <w:r w:rsidRPr="002E4822" w:rsidDel="0E3CF60B" w:rsidR="009511AE">
          <w:rPr>
            <w:rFonts w:ascii="Nunito" w:hAnsi="Nunito" w:eastAsia="Nunito" w:cs="Nunito"/>
            <w:color w:val="000000" w:themeColor="text1"/>
            <w:sz w:val="20"/>
            <w:rPrChange w:author="Craig Parker" w:date="2024-08-07T12:23:00Z" w16du:dateUtc="2024-08-07T10:23:00Z" w:id="2670">
              <w:rPr>
                <w:rFonts w:ascii="Nunito" w:hAnsi="Nunito" w:eastAsia="Nunito" w:cs="Nunito"/>
              </w:rPr>
            </w:rPrChange>
          </w:rPr>
          <w:delText xml:space="preserve"> from which they will also be able to access data from the PAIRS system through an SDK</w:delText>
        </w:r>
      </w:del>
      <w:r w:rsidRPr="002E4822">
        <w:rPr>
          <w:rFonts w:ascii="Nunito" w:hAnsi="Nunito" w:eastAsia="Nunito" w:cs="Nunito"/>
          <w:color w:val="000000" w:themeColor="text1"/>
          <w:sz w:val="20"/>
          <w:rPrChange w:author="Craig Parker" w:date="2024-08-07T12:23:00Z" w16du:dateUtc="2024-08-07T10:23:00Z" w:id="2671">
            <w:rPr>
              <w:rFonts w:ascii="Nunito" w:hAnsi="Nunito" w:eastAsia="Nunito" w:cs="Nunito"/>
            </w:rPr>
          </w:rPrChange>
        </w:rPr>
        <w:t>.</w:t>
      </w:r>
      <w:ins w:author="Sibusisiwe Makhanya" w:date="2024-08-05T08:50:00Z" w:id="2672">
        <w:r w:rsidRPr="002E4822">
          <w:rPr>
            <w:rFonts w:ascii="Nunito" w:hAnsi="Nunito" w:eastAsia="Nunito" w:cs="Nunito"/>
            <w:color w:val="000000" w:themeColor="text1"/>
            <w:sz w:val="20"/>
            <w:rPrChange w:author="Craig Parker" w:date="2024-08-07T12:23:00Z" w16du:dateUtc="2024-08-07T10:23:00Z" w:id="2673">
              <w:rPr>
                <w:rFonts w:ascii="Nunito" w:hAnsi="Nunito" w:eastAsia="Nunito" w:cs="Nunito"/>
              </w:rPr>
            </w:rPrChange>
          </w:rPr>
          <w:t xml:space="preserve"> </w:t>
        </w:r>
      </w:ins>
      <w:ins w:author="Sibusisiwe Makhanya" w:date="2024-08-05T08:51:00Z" w:id="2674">
        <w:r w:rsidRPr="002E4822">
          <w:rPr>
            <w:rFonts w:ascii="Nunito" w:hAnsi="Nunito" w:eastAsia="Nunito" w:cs="Nunito"/>
            <w:color w:val="000000" w:themeColor="text1"/>
            <w:sz w:val="20"/>
            <w:rPrChange w:author="Craig Parker" w:date="2024-08-07T12:23:00Z" w16du:dateUtc="2024-08-07T10:23:00Z" w:id="2675">
              <w:rPr>
                <w:rFonts w:ascii="Nunito" w:hAnsi="Nunito" w:eastAsia="Nunito" w:cs="Nunito"/>
                <w:color w:val="FF0000"/>
              </w:rPr>
            </w:rPrChange>
          </w:rPr>
          <w:t xml:space="preserve">(Missing – procedure for data sharing / transfer amongst </w:t>
        </w:r>
        <w:del w:author="Craig Parker" w:date="2024-08-05T19:22:00Z" w:id="2676">
          <w:r w:rsidRPr="002E4822" w:rsidDel="006A3891">
            <w:rPr>
              <w:rFonts w:ascii="Nunito" w:hAnsi="Nunito" w:eastAsia="Nunito" w:cs="Nunito"/>
              <w:color w:val="000000" w:themeColor="text1"/>
              <w:sz w:val="20"/>
              <w:rPrChange w:author="Craig Parker" w:date="2024-08-07T12:23:00Z" w16du:dateUtc="2024-08-07T10:23:00Z" w:id="2677">
                <w:rPr>
                  <w:rFonts w:ascii="Nunito" w:hAnsi="Nunito" w:eastAsia="Nunito" w:cs="Nunito"/>
                  <w:color w:val="FF0000"/>
                </w:rPr>
              </w:rPrChange>
            </w:rPr>
            <w:delText>HE2AT</w:delText>
          </w:r>
        </w:del>
      </w:ins>
      <w:ins w:author="Craig Parker" w:date="2024-08-05T19:22:00Z" w:id="2678">
        <w:r w:rsidRPr="002E4822" w:rsidR="006A3891">
          <w:rPr>
            <w:rFonts w:ascii="Nunito" w:hAnsi="Nunito" w:eastAsia="Nunito" w:cs="Nunito"/>
            <w:color w:val="000000" w:themeColor="text1"/>
            <w:sz w:val="20"/>
            <w:rPrChange w:author="Craig Parker" w:date="2024-08-07T12:23:00Z" w16du:dateUtc="2024-08-07T10:23:00Z" w:id="2679">
              <w:rPr>
                <w:rFonts w:ascii="Nunito" w:hAnsi="Nunito" w:eastAsia="Nunito" w:cs="Nunito"/>
                <w:color w:val="FF0000"/>
              </w:rPr>
            </w:rPrChange>
          </w:rPr>
          <w:t>HE²AT</w:t>
        </w:r>
      </w:ins>
      <w:ins w:author="Sibusisiwe Makhanya" w:date="2024-08-05T08:51:00Z" w:id="2680">
        <w:r w:rsidRPr="002E4822">
          <w:rPr>
            <w:rFonts w:ascii="Nunito" w:hAnsi="Nunito" w:eastAsia="Nunito" w:cs="Nunito"/>
            <w:color w:val="000000" w:themeColor="text1"/>
            <w:sz w:val="20"/>
            <w:rPrChange w:author="Craig Parker" w:date="2024-08-07T12:23:00Z" w16du:dateUtc="2024-08-07T10:23:00Z" w:id="2681">
              <w:rPr>
                <w:rFonts w:ascii="Nunito" w:hAnsi="Nunito" w:eastAsia="Nunito" w:cs="Nunito"/>
                <w:color w:val="FF0000"/>
              </w:rPr>
            </w:rPrChange>
          </w:rPr>
          <w:t xml:space="preserve"> partners – requirements, formats, </w:t>
        </w:r>
      </w:ins>
      <w:ins w:author="Sibusisiwe Makhanya" w:date="2024-08-05T08:52:00Z" w:id="2682">
        <w:r w:rsidRPr="002E4822">
          <w:rPr>
            <w:rFonts w:ascii="Nunito" w:hAnsi="Nunito" w:eastAsia="Nunito" w:cs="Nunito"/>
            <w:color w:val="000000" w:themeColor="text1"/>
            <w:sz w:val="20"/>
            <w:rPrChange w:author="Craig Parker" w:date="2024-08-07T12:23:00Z" w16du:dateUtc="2024-08-07T10:23:00Z" w:id="2683">
              <w:rPr>
                <w:rFonts w:ascii="Nunito" w:hAnsi="Nunito" w:eastAsia="Nunito" w:cs="Nunito"/>
                <w:color w:val="FF0000"/>
              </w:rPr>
            </w:rPrChange>
          </w:rPr>
          <w:t>elements of metadata file)</w:t>
        </w:r>
      </w:ins>
    </w:p>
    <w:p w:rsidRPr="002E4822" w:rsidR="007813F4" w:rsidRDefault="007813F4" w14:paraId="000000ED" w14:textId="77777777">
      <w:pPr>
        <w:rPr>
          <w:rFonts w:ascii="Nunito" w:hAnsi="Nunito" w:eastAsia="Nunito" w:cs="Nunito"/>
          <w:color w:val="000000" w:themeColor="text1"/>
          <w:sz w:val="20"/>
          <w:rPrChange w:author="Craig Parker" w:date="2024-08-07T12:23:00Z" w16du:dateUtc="2024-08-07T10:23:00Z" w:id="2684">
            <w:rPr>
              <w:rFonts w:ascii="Nunito" w:hAnsi="Nunito" w:eastAsia="Nunito" w:cs="Nunito"/>
            </w:rPr>
          </w:rPrChange>
        </w:rPr>
      </w:pPr>
    </w:p>
    <w:p w:rsidRPr="002E4822" w:rsidR="007813F4" w:rsidRDefault="009511AE" w14:paraId="000000EE" w14:textId="77777777">
      <w:pPr>
        <w:rPr>
          <w:rFonts w:ascii="Nunito" w:hAnsi="Nunito" w:eastAsia="Nunito" w:cs="Nunito"/>
          <w:color w:val="000000" w:themeColor="text1"/>
          <w:sz w:val="20"/>
          <w:rPrChange w:author="Craig Parker" w:date="2024-08-07T12:23:00Z" w16du:dateUtc="2024-08-07T10:23:00Z" w:id="268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686">
            <w:rPr>
              <w:rFonts w:ascii="Nunito" w:hAnsi="Nunito" w:eastAsia="Nunito" w:cs="Nunito"/>
            </w:rPr>
          </w:rPrChange>
        </w:rPr>
        <w:t>Primary data management will involve:</w:t>
      </w:r>
    </w:p>
    <w:p w:rsidRPr="002E4822" w:rsidR="007813F4" w:rsidDel="008D46E3" w:rsidP="3E93EB8D" w:rsidRDefault="3E93EB8D" w14:paraId="000000EF" w14:textId="77777777">
      <w:pPr>
        <w:numPr>
          <w:ilvl w:val="0"/>
          <w:numId w:val="17"/>
        </w:numPr>
        <w:pBdr>
          <w:top w:val="nil"/>
          <w:left w:val="nil"/>
          <w:bottom w:val="nil"/>
          <w:right w:val="nil"/>
          <w:between w:val="nil"/>
        </w:pBdr>
        <w:spacing w:before="240" w:after="240" w:line="240" w:lineRule="auto"/>
        <w:rPr>
          <w:del w:author="Craig Parker" w:date="2024-08-05T18:59:00Z" w:id="2687"/>
          <w:rFonts w:ascii="Nunito" w:hAnsi="Nunito" w:eastAsia="Nunito" w:cs="Nunito"/>
          <w:color w:val="000000" w:themeColor="text1"/>
          <w:sz w:val="20"/>
          <w:rPrChange w:author="Craig Parker" w:date="2024-08-07T12:23:00Z" w16du:dateUtc="2024-08-07T10:23:00Z" w:id="2688">
            <w:rPr>
              <w:del w:author="Craig Parker" w:date="2024-08-05T18:59:00Z" w:id="2689"/>
              <w:rFonts w:ascii="Nunito" w:hAnsi="Nunito" w:eastAsia="Nunito" w:cs="Nunito"/>
              <w:sz w:val="26"/>
              <w:szCs w:val="26"/>
            </w:rPr>
          </w:rPrChange>
        </w:rPr>
      </w:pPr>
      <w:r w:rsidRPr="002E4822">
        <w:rPr>
          <w:rFonts w:ascii="Nunito" w:hAnsi="Nunito" w:eastAsia="Nunito" w:cs="Nunito"/>
          <w:color w:val="000000" w:themeColor="text1"/>
          <w:sz w:val="20"/>
        </w:rPr>
        <w:t>Homogenization to agreed data archive standards (see above for each class of data)</w:t>
      </w:r>
    </w:p>
    <w:p w:rsidRPr="002E4822" w:rsidR="007813F4" w:rsidP="008D46E3" w:rsidRDefault="009511AE" w14:paraId="000000F0" w14:textId="07573289">
      <w:pPr>
        <w:numPr>
          <w:ilvl w:val="0"/>
          <w:numId w:val="17"/>
        </w:numPr>
        <w:pBdr>
          <w:top w:val="nil"/>
          <w:left w:val="nil"/>
          <w:bottom w:val="nil"/>
          <w:right w:val="nil"/>
          <w:between w:val="nil"/>
        </w:pBdr>
        <w:spacing w:before="240" w:after="240" w:line="240" w:lineRule="auto"/>
        <w:rPr>
          <w:ins w:author="Peter Marsh" w:date="2024-08-05T08:56:00Z" w:id="2690"/>
          <w:rFonts w:ascii="Nunito" w:hAnsi="Nunito" w:eastAsia="Nunito" w:cs="Nunito"/>
          <w:color w:val="000000" w:themeColor="text1"/>
          <w:sz w:val="20"/>
          <w:rPrChange w:author="Craig Parker" w:date="2024-08-07T12:23:00Z" w16du:dateUtc="2024-08-07T10:23:00Z" w:id="2691">
            <w:rPr>
              <w:ins w:author="Peter Marsh" w:date="2024-08-05T08:56:00Z" w:id="2692"/>
              <w:rFonts w:ascii="Nunito" w:hAnsi="Nunito" w:eastAsia="Nunito" w:cs="Nunito"/>
              <w:sz w:val="26"/>
              <w:szCs w:val="26"/>
            </w:rPr>
          </w:rPrChange>
        </w:rPr>
      </w:pPr>
      <w:commentRangeStart w:id="2693"/>
      <w:del w:author="Peter Marsh" w:date="2024-08-05T08:56:00Z" w:id="2694">
        <w:r w:rsidRPr="002E4822" w:rsidDel="0E3CF60B">
          <w:rPr>
            <w:rFonts w:ascii="Nunito" w:hAnsi="Nunito" w:eastAsia="Nunito" w:cs="Nunito"/>
            <w:color w:val="000000" w:themeColor="text1"/>
            <w:sz w:val="20"/>
          </w:rPr>
          <w:delText xml:space="preserve">Version control of datasets that are regularly updated to ensure prior </w:delText>
        </w:r>
      </w:del>
      <w:del w:author="Craig Parker" w:date="2024-07-08T12:30:00Z" w:id="2695">
        <w:r w:rsidRPr="002E4822" w:rsidDel="0E3CF60B">
          <w:rPr>
            <w:rFonts w:ascii="Nunito" w:hAnsi="Nunito" w:eastAsia="Nunito" w:cs="Nunito"/>
            <w:color w:val="000000" w:themeColor="text1"/>
            <w:sz w:val="20"/>
          </w:rPr>
          <w:delText xml:space="preserve">version </w:delText>
        </w:r>
      </w:del>
      <w:ins w:author="Craig Parker" w:date="2024-07-08T12:30:00Z" w:id="2696">
        <w:del w:author="Peter Marsh" w:date="2024-08-05T08:56:00Z" w:id="2697">
          <w:r w:rsidRPr="002E4822" w:rsidDel="0E3CF60B">
            <w:rPr>
              <w:rFonts w:ascii="Nunito" w:hAnsi="Nunito" w:eastAsia="Nunito" w:cs="Nunito"/>
              <w:color w:val="000000" w:themeColor="text1"/>
              <w:sz w:val="20"/>
            </w:rPr>
            <w:delText xml:space="preserve">versions </w:delText>
          </w:r>
        </w:del>
      </w:ins>
      <w:del w:author="Peter Marsh" w:date="2024-08-05T08:56:00Z" w:id="2698">
        <w:r w:rsidRPr="002E4822" w:rsidDel="0E3CF60B">
          <w:rPr>
            <w:rFonts w:ascii="Nunito" w:hAnsi="Nunito" w:eastAsia="Nunito" w:cs="Nunito"/>
            <w:color w:val="000000" w:themeColor="text1"/>
            <w:sz w:val="20"/>
          </w:rPr>
          <w:delText>remain accessible</w:delText>
        </w:r>
      </w:del>
      <w:commentRangeEnd w:id="2693"/>
      <w:r w:rsidRPr="002E4822">
        <w:rPr>
          <w:rStyle w:val="CommentReference"/>
          <w:rFonts w:ascii="Nunito" w:hAnsi="Nunito"/>
          <w:color w:val="000000" w:themeColor="text1"/>
          <w:sz w:val="20"/>
          <w:szCs w:val="20"/>
          <w:rPrChange w:author="Craig Parker" w:date="2024-08-07T12:23:00Z" w16du:dateUtc="2024-08-07T10:23:00Z" w:id="2699">
            <w:rPr>
              <w:rStyle w:val="CommentReference"/>
            </w:rPr>
          </w:rPrChange>
        </w:rPr>
        <w:commentReference w:id="2693"/>
      </w:r>
    </w:p>
    <w:p w:rsidRPr="002E4822" w:rsidR="0E3CF60B" w:rsidP="0E3CF60B" w:rsidRDefault="0E3CF60B" w14:paraId="50C00D81" w14:textId="64608A14">
      <w:pPr>
        <w:numPr>
          <w:ilvl w:val="0"/>
          <w:numId w:val="17"/>
        </w:numPr>
        <w:pBdr>
          <w:top w:val="nil"/>
          <w:left w:val="nil"/>
          <w:bottom w:val="nil"/>
          <w:right w:val="nil"/>
          <w:between w:val="nil"/>
        </w:pBdr>
        <w:spacing w:before="240" w:after="240" w:line="240" w:lineRule="auto"/>
        <w:rPr>
          <w:del w:author="Peter Marsh" w:date="2024-08-05T08:56:00Z" w:id="2700"/>
          <w:rFonts w:ascii="Nunito" w:hAnsi="Nunito" w:eastAsia="Nunito" w:cs="Nunito"/>
          <w:color w:val="000000" w:themeColor="text1"/>
          <w:sz w:val="20"/>
        </w:rPr>
      </w:pPr>
      <w:ins w:author="Peter Marsh" w:date="2024-08-05T08:56:00Z" w:id="2701">
        <w:r w:rsidRPr="002E4822">
          <w:rPr>
            <w:rFonts w:ascii="Nunito" w:hAnsi="Nunito" w:eastAsia="Nunito" w:cs="Nunito"/>
            <w:color w:val="000000" w:themeColor="text1"/>
            <w:sz w:val="20"/>
          </w:rPr>
          <w:t>Source data is backed up and remappin</w:t>
        </w:r>
      </w:ins>
      <w:ins w:author="Peter Marsh" w:date="2024-08-05T08:57:00Z" w:id="2702">
        <w:r w:rsidRPr="002E4822">
          <w:rPr>
            <w:rFonts w:ascii="Nunito" w:hAnsi="Nunito" w:eastAsia="Nunito" w:cs="Nunito"/>
            <w:color w:val="000000" w:themeColor="text1"/>
            <w:sz w:val="20"/>
          </w:rPr>
          <w:t xml:space="preserve">g/recoding instructions are version controlled </w:t>
        </w:r>
      </w:ins>
    </w:p>
    <w:p w:rsidRPr="002E4822" w:rsidR="007813F4" w:rsidRDefault="009511AE" w14:paraId="000000F1" w14:textId="60FCC3F9">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0"/>
          <w:rPrChange w:author="Craig Parker" w:date="2024-08-07T12:23:00Z" w16du:dateUtc="2024-08-07T10:23:00Z" w:id="2703">
            <w:rPr>
              <w:rFonts w:ascii="Nunito" w:hAnsi="Nunito" w:eastAsia="Nunito" w:cs="Nunito"/>
              <w:sz w:val="26"/>
              <w:szCs w:val="26"/>
            </w:rPr>
          </w:rPrChange>
        </w:rPr>
      </w:pPr>
      <w:r w:rsidRPr="002E4822">
        <w:rPr>
          <w:rFonts w:ascii="Nunito" w:hAnsi="Nunito" w:eastAsia="Nunito" w:cs="Nunito"/>
          <w:color w:val="000000" w:themeColor="text1"/>
          <w:sz w:val="20"/>
          <w:rPrChange w:author="Craig Parker" w:date="2024-08-07T12:23:00Z" w16du:dateUtc="2024-08-07T10:23:00Z" w:id="2704">
            <w:rPr>
              <w:rFonts w:ascii="Nunito" w:hAnsi="Nunito" w:eastAsia="Nunito" w:cs="Nunito"/>
              <w:color w:val="000000"/>
            </w:rPr>
          </w:rPrChange>
        </w:rPr>
        <w:t xml:space="preserve">Harmonizing of </w:t>
      </w:r>
      <w:del w:author="Craig Parker" w:date="2024-07-08T12:30:00Z" w:id="2705">
        <w:r w:rsidRPr="002E4822" w:rsidDel="00BD1B56">
          <w:rPr>
            <w:rFonts w:ascii="Nunito" w:hAnsi="Nunito" w:eastAsia="Nunito" w:cs="Nunito"/>
            <w:color w:val="000000" w:themeColor="text1"/>
            <w:sz w:val="20"/>
            <w:rPrChange w:author="Craig Parker" w:date="2024-08-07T12:23:00Z" w16du:dateUtc="2024-08-07T10:23:00Z" w:id="2706">
              <w:rPr>
                <w:rFonts w:ascii="Nunito" w:hAnsi="Nunito" w:eastAsia="Nunito" w:cs="Nunito"/>
                <w:color w:val="000000"/>
              </w:rPr>
            </w:rPrChange>
          </w:rPr>
          <w:delText>health related</w:delText>
        </w:r>
      </w:del>
      <w:ins w:author="Craig Parker" w:date="2024-07-08T12:30:00Z" w:id="2707">
        <w:r w:rsidRPr="002E4822" w:rsidR="00BD1B56">
          <w:rPr>
            <w:rFonts w:ascii="Nunito" w:hAnsi="Nunito" w:eastAsia="Nunito" w:cs="Nunito"/>
            <w:color w:val="000000" w:themeColor="text1"/>
            <w:sz w:val="20"/>
            <w:rPrChange w:author="Craig Parker" w:date="2024-08-07T12:23:00Z" w16du:dateUtc="2024-08-07T10:23:00Z" w:id="2708">
              <w:rPr>
                <w:rFonts w:ascii="Nunito" w:hAnsi="Nunito" w:eastAsia="Nunito" w:cs="Nunito"/>
                <w:color w:val="000000"/>
              </w:rPr>
            </w:rPrChange>
          </w:rPr>
          <w:t>health-related</w:t>
        </w:r>
      </w:ins>
      <w:r w:rsidRPr="002E4822">
        <w:rPr>
          <w:rFonts w:ascii="Nunito" w:hAnsi="Nunito" w:eastAsia="Nunito" w:cs="Nunito"/>
          <w:color w:val="000000" w:themeColor="text1"/>
          <w:sz w:val="20"/>
          <w:rPrChange w:author="Craig Parker" w:date="2024-08-07T12:23:00Z" w16du:dateUtc="2024-08-07T10:23:00Z" w:id="2709">
            <w:rPr>
              <w:rFonts w:ascii="Nunito" w:hAnsi="Nunito" w:eastAsia="Nunito" w:cs="Nunito"/>
              <w:color w:val="000000"/>
            </w:rPr>
          </w:rPrChange>
        </w:rPr>
        <w:t xml:space="preserve"> data</w:t>
      </w:r>
    </w:p>
    <w:p w:rsidRPr="002E4822" w:rsidR="007813F4" w:rsidP="0E3CF60B" w:rsidRDefault="0E3CF60B" w14:paraId="000000F2"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0"/>
          <w:rPrChange w:author="Craig Parker" w:date="2024-08-07T12:23:00Z" w16du:dateUtc="2024-08-07T10:23:00Z" w:id="2710">
            <w:rPr>
              <w:rFonts w:ascii="Nunito" w:hAnsi="Nunito" w:eastAsia="Nunito" w:cs="Nunito"/>
              <w:sz w:val="26"/>
              <w:szCs w:val="26"/>
            </w:rPr>
          </w:rPrChange>
        </w:rPr>
      </w:pPr>
      <w:r w:rsidRPr="002E4822">
        <w:rPr>
          <w:rFonts w:ascii="Nunito" w:hAnsi="Nunito" w:eastAsia="Nunito" w:cs="Nunito"/>
          <w:color w:val="000000" w:themeColor="text1"/>
          <w:sz w:val="20"/>
        </w:rPr>
        <w:t xml:space="preserve">Meta-data indexing within </w:t>
      </w:r>
      <w:del w:author="Peter Marsh" w:date="2024-08-05T08:58:00Z" w:id="2711">
        <w:r w:rsidRPr="002E4822" w:rsidDel="0E3CF60B" w:rsidR="009511AE">
          <w:rPr>
            <w:rFonts w:ascii="Nunito" w:hAnsi="Nunito" w:eastAsia="Nunito" w:cs="Nunito"/>
            <w:color w:val="000000" w:themeColor="text1"/>
            <w:sz w:val="20"/>
          </w:rPr>
          <w:delText>the CSAG/UCT DMP as well as</w:delText>
        </w:r>
      </w:del>
      <w:r w:rsidRPr="002E4822">
        <w:rPr>
          <w:rFonts w:ascii="Nunito" w:hAnsi="Nunito" w:eastAsia="Nunito" w:cs="Nunito"/>
          <w:color w:val="000000" w:themeColor="text1"/>
          <w:sz w:val="20"/>
        </w:rPr>
        <w:t xml:space="preserve"> DS-I Africa ODSP</w:t>
      </w:r>
    </w:p>
    <w:p w:rsidRPr="002E4822" w:rsidR="007813F4" w:rsidRDefault="009511AE" w14:paraId="000000F3"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0"/>
          <w:rPrChange w:author="Craig Parker" w:date="2024-08-07T12:23:00Z" w16du:dateUtc="2024-08-07T10:23:00Z" w:id="2712">
            <w:rPr>
              <w:rFonts w:ascii="Nunito" w:hAnsi="Nunito" w:eastAsia="Nunito" w:cs="Nunito"/>
              <w:sz w:val="26"/>
              <w:szCs w:val="26"/>
            </w:rPr>
          </w:rPrChange>
        </w:rPr>
      </w:pPr>
      <w:r w:rsidRPr="002E4822">
        <w:rPr>
          <w:rFonts w:ascii="Nunito" w:hAnsi="Nunito" w:eastAsia="Nunito" w:cs="Nunito"/>
          <w:color w:val="000000" w:themeColor="text1"/>
          <w:sz w:val="20"/>
          <w:rPrChange w:author="Craig Parker" w:date="2024-08-07T12:23:00Z" w16du:dateUtc="2024-08-07T10:23:00Z" w:id="2713">
            <w:rPr>
              <w:rFonts w:ascii="Nunito" w:hAnsi="Nunito" w:eastAsia="Nunito" w:cs="Nunito"/>
              <w:color w:val="000000"/>
            </w:rPr>
          </w:rPrChange>
        </w:rPr>
        <w:t>Documentation of data on CSAG/UCT GitLab wiki</w:t>
      </w:r>
    </w:p>
    <w:p w:rsidRPr="002E4822" w:rsidR="007813F4" w:rsidRDefault="009511AE" w14:paraId="000000F4" w14:textId="77777777">
      <w:pPr>
        <w:numPr>
          <w:ilvl w:val="0"/>
          <w:numId w:val="17"/>
        </w:numPr>
        <w:pBdr>
          <w:top w:val="nil"/>
          <w:left w:val="nil"/>
          <w:bottom w:val="nil"/>
          <w:right w:val="nil"/>
          <w:between w:val="nil"/>
        </w:pBdr>
        <w:spacing w:before="240" w:after="240" w:line="240" w:lineRule="auto"/>
        <w:rPr>
          <w:rFonts w:ascii="Nunito" w:hAnsi="Nunito" w:eastAsia="Nunito" w:cs="Nunito"/>
          <w:color w:val="000000" w:themeColor="text1"/>
          <w:sz w:val="20"/>
          <w:rPrChange w:author="Craig Parker" w:date="2024-08-07T12:23:00Z" w16du:dateUtc="2024-08-07T10:23:00Z" w:id="2714">
            <w:rPr>
              <w:rFonts w:ascii="Nunito" w:hAnsi="Nunito" w:eastAsia="Nunito" w:cs="Nunito"/>
              <w:sz w:val="26"/>
              <w:szCs w:val="26"/>
            </w:rPr>
          </w:rPrChange>
        </w:rPr>
      </w:pPr>
      <w:r w:rsidRPr="002E4822">
        <w:rPr>
          <w:rFonts w:ascii="Nunito" w:hAnsi="Nunito" w:eastAsia="Nunito" w:cs="Nunito"/>
          <w:color w:val="000000" w:themeColor="text1"/>
          <w:sz w:val="20"/>
          <w:rPrChange w:author="Craig Parker" w:date="2024-08-07T12:23:00Z" w16du:dateUtc="2024-08-07T10:23:00Z" w:id="2715">
            <w:rPr>
              <w:rFonts w:ascii="Nunito" w:hAnsi="Nunito" w:eastAsia="Nunito" w:cs="Nunito"/>
              <w:color w:val="000000"/>
            </w:rPr>
          </w:rPrChange>
        </w:rPr>
        <w:t>Sharing of data management code through CSAG/UCT GitLab code repositories</w:t>
      </w:r>
    </w:p>
    <w:p w:rsidRPr="002E4822" w:rsidR="007813F4" w:rsidRDefault="007813F4" w14:paraId="000000F5" w14:textId="77777777">
      <w:pPr>
        <w:rPr>
          <w:rFonts w:ascii="Nunito" w:hAnsi="Nunito" w:eastAsia="Nunito" w:cs="Nunito"/>
          <w:color w:val="000000" w:themeColor="text1"/>
          <w:sz w:val="20"/>
          <w:rPrChange w:author="Craig Parker" w:date="2024-08-07T12:23:00Z" w16du:dateUtc="2024-08-07T10:23:00Z" w:id="2716">
            <w:rPr>
              <w:rFonts w:ascii="Nunito" w:hAnsi="Nunito" w:eastAsia="Nunito" w:cs="Nunito"/>
            </w:rPr>
          </w:rPrChange>
        </w:rPr>
      </w:pPr>
    </w:p>
    <w:p w:rsidRPr="00896612" w:rsidR="007813F4" w:rsidP="00896612" w:rsidRDefault="52A8C99F" w14:paraId="000000F6" w14:textId="588C7226">
      <w:pPr>
        <w:pStyle w:val="Heading1"/>
        <w:numPr>
          <w:ilvl w:val="0"/>
          <w:numId w:val="54"/>
        </w:numPr>
        <w:rPr>
          <w:rFonts w:eastAsia="Nunito"/>
          <w:rPrChange w:author="Craig Parker" w:date="2024-08-07T12:23:00Z" w16du:dateUtc="2024-08-07T10:23:00Z" w:id="2717">
            <w:rPr>
              <w:rFonts w:ascii="Nunito" w:hAnsi="Nunito" w:eastAsia="Nunito" w:cs="Nunito"/>
            </w:rPr>
          </w:rPrChange>
        </w:rPr>
        <w:pPrChange w:author="Craig Parker" w:date="2024-08-07T13:44:00Z" w16du:dateUtc="2024-08-07T11:44:00Z" w:id="2718">
          <w:pPr>
            <w:pStyle w:val="Heading1"/>
          </w:pPr>
        </w:pPrChange>
      </w:pPr>
      <w:bookmarkStart w:name="_Toc172635227" w:id="2719"/>
      <w:bookmarkStart w:name="_Toc173777813" w:id="2720"/>
      <w:bookmarkStart w:name="_Toc173963675" w:id="2721"/>
      <w:r w:rsidRPr="00896612">
        <w:rPr>
          <w:rFonts w:eastAsia="Nunito"/>
          <w:rPrChange w:author="Craig Parker" w:date="2024-08-07T12:23:00Z" w16du:dateUtc="2024-08-07T10:23:00Z" w:id="2722">
            <w:rPr>
              <w:rFonts w:ascii="Nunito" w:hAnsi="Nunito" w:eastAsia="Nunito" w:cs="Nunito"/>
            </w:rPr>
          </w:rPrChange>
        </w:rPr>
        <w:t>POPIA compliance and protection of personal information</w:t>
      </w:r>
      <w:bookmarkEnd w:id="2719"/>
      <w:bookmarkEnd w:id="2720"/>
      <w:bookmarkEnd w:id="2721"/>
    </w:p>
    <w:p w:rsidRPr="00594D30" w:rsidR="00594D30" w:rsidP="00594D30" w:rsidRDefault="00594D30" w14:paraId="309358B6" w14:textId="77777777">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The use of health datasets requires careful consideration of data security and confidentiality, guided by relevant legislation specific to each dataset, including country-specific laws on personal/sensitive data and cross-border data transfer. The development and negotiation of these data-sharing agreements are managed by the DMAC in conjunction with research projects, as they are the primary interface with the data sources.</w:t>
      </w:r>
    </w:p>
    <w:p w:rsidRPr="00594D30" w:rsidR="00594D30" w:rsidP="00594D30" w:rsidRDefault="00594D30" w14:paraId="1FBEFC3C" w14:textId="77777777">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The Protection of Personal Information Act (POPIA) of South Africa (2013) sets limitations on processing personal information but provides a legal basis for its use in scientific research. POPIA works alongside other South African legislation, such as the Constitution, the National Health Act No. 61 of 2003, and the Department of Health guidelines on Ethics in Health Research (2015). The law offering the most comprehensive protection for individuals' rights takes precedence.</w:t>
      </w:r>
    </w:p>
    <w:p w:rsidRPr="00594D30" w:rsidR="00594D30" w:rsidP="00594D30" w:rsidRDefault="00594D30" w14:paraId="7CDF5386" w14:textId="77777777">
      <w:p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sz w:val="20"/>
          <w:lang w:val="en-ZA" w:eastAsia="en-ZA"/>
        </w:rPr>
        <w:t>Section 6 of POPIA states that the Act does not apply if personal information has been de-identified to the extent that re-identification is virtually impossible. Many health databases for HE²AT will meet this criterion. For those that do not, the following POPIA sections provide a basis for processing health data:</w:t>
      </w:r>
    </w:p>
    <w:p w:rsidRPr="00594D30" w:rsidR="00594D30" w:rsidP="00594D30" w:rsidRDefault="00594D30" w14:paraId="1E9431B2"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15(1)</w:t>
      </w:r>
      <w:r w:rsidRPr="00594D30">
        <w:rPr>
          <w:rFonts w:ascii="Nunito" w:hAnsi="Nunito"/>
          <w:sz w:val="20"/>
          <w:lang w:val="en-ZA" w:eastAsia="en-ZA"/>
        </w:rPr>
        <w:t>: Personal information processing must align with the purpose of collection.</w:t>
      </w:r>
    </w:p>
    <w:p w:rsidRPr="00594D30" w:rsidR="00594D30" w:rsidP="00594D30" w:rsidRDefault="00594D30" w14:paraId="36433070"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15(3)(e)</w:t>
      </w:r>
      <w:r w:rsidRPr="00594D30">
        <w:rPr>
          <w:rFonts w:ascii="Nunito" w:hAnsi="Nunito"/>
          <w:sz w:val="20"/>
          <w:lang w:val="en-ZA" w:eastAsia="en-ZA"/>
        </w:rPr>
        <w:t>: Allows processing for historical, statistical, and research purposes, regardless of the original purpose of collection. This is crucial for HE²AT, as health datasets were collected before the project began.</w:t>
      </w:r>
    </w:p>
    <w:p w:rsidRPr="00594D30" w:rsidR="00594D30" w:rsidP="00594D30" w:rsidRDefault="00594D30" w14:paraId="4AA60A0F"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18(1)</w:t>
      </w:r>
      <w:r w:rsidRPr="00594D30">
        <w:rPr>
          <w:rFonts w:ascii="Nunito" w:hAnsi="Nunito"/>
          <w:sz w:val="20"/>
          <w:lang w:val="en-ZA" w:eastAsia="en-ZA"/>
        </w:rPr>
        <w:t>: Requires informing data subjects about the processing of their personal information.</w:t>
      </w:r>
    </w:p>
    <w:p w:rsidRPr="00594D30" w:rsidR="00594D30" w:rsidP="00594D30" w:rsidRDefault="00594D30" w14:paraId="5EDCC554"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18(4)(f)</w:t>
      </w:r>
      <w:r w:rsidRPr="00594D30">
        <w:rPr>
          <w:rFonts w:ascii="Nunito" w:hAnsi="Nunito"/>
          <w:sz w:val="20"/>
          <w:lang w:val="en-ZA" w:eastAsia="en-ZA"/>
        </w:rPr>
        <w:t>: Provides an exemption for informing data subjects if the information is used for historical, statistical, or research purposes.</w:t>
      </w:r>
    </w:p>
    <w:p w:rsidRPr="00594D30" w:rsidR="00594D30" w:rsidP="00594D30" w:rsidRDefault="00594D30" w14:paraId="568B0639"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14(2)</w:t>
      </w:r>
      <w:r w:rsidRPr="00594D30">
        <w:rPr>
          <w:rFonts w:ascii="Nunito" w:hAnsi="Nunito"/>
          <w:sz w:val="20"/>
          <w:lang w:val="en-ZA" w:eastAsia="en-ZA"/>
        </w:rPr>
        <w:t xml:space="preserve">: Allows retention of personal information for research </w:t>
      </w:r>
      <w:proofErr w:type="gramStart"/>
      <w:r w:rsidRPr="00594D30">
        <w:rPr>
          <w:rFonts w:ascii="Nunito" w:hAnsi="Nunito"/>
          <w:sz w:val="20"/>
          <w:lang w:val="en-ZA" w:eastAsia="en-ZA"/>
        </w:rPr>
        <w:t>as long as</w:t>
      </w:r>
      <w:proofErr w:type="gramEnd"/>
      <w:r w:rsidRPr="00594D30">
        <w:rPr>
          <w:rFonts w:ascii="Nunito" w:hAnsi="Nunito"/>
          <w:sz w:val="20"/>
          <w:lang w:val="en-ZA" w:eastAsia="en-ZA"/>
        </w:rPr>
        <w:t xml:space="preserve"> safeguards prevent its use for other purposes.</w:t>
      </w:r>
    </w:p>
    <w:p w:rsidRPr="00594D30" w:rsidR="00594D30" w:rsidP="00594D30" w:rsidRDefault="00594D30" w14:paraId="2E7AA953"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16</w:t>
      </w:r>
      <w:r w:rsidRPr="00594D30">
        <w:rPr>
          <w:rFonts w:ascii="Nunito" w:hAnsi="Nunito"/>
          <w:sz w:val="20"/>
          <w:lang w:val="en-ZA" w:eastAsia="en-ZA"/>
        </w:rPr>
        <w:t>: Mandates reasonable measures to maintain data quality.</w:t>
      </w:r>
    </w:p>
    <w:p w:rsidRPr="00594D30" w:rsidR="00594D30" w:rsidP="00594D30" w:rsidRDefault="00594D30" w14:paraId="32BEAF38"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17</w:t>
      </w:r>
      <w:r w:rsidRPr="00594D30">
        <w:rPr>
          <w:rFonts w:ascii="Nunito" w:hAnsi="Nunito"/>
          <w:sz w:val="20"/>
          <w:lang w:val="en-ZA" w:eastAsia="en-ZA"/>
        </w:rPr>
        <w:t>: Requires clear documentation of all processing activities.</w:t>
      </w:r>
    </w:p>
    <w:p w:rsidRPr="00594D30" w:rsidR="00594D30" w:rsidP="00594D30" w:rsidRDefault="00594D30" w14:paraId="5854B78E"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19</w:t>
      </w:r>
      <w:r w:rsidRPr="00594D30">
        <w:rPr>
          <w:rFonts w:ascii="Nunito" w:hAnsi="Nunito"/>
          <w:sz w:val="20"/>
          <w:lang w:val="en-ZA" w:eastAsia="en-ZA"/>
        </w:rPr>
        <w:t>: Requires security measures to prevent unlawful access to or processing of personal information.</w:t>
      </w:r>
    </w:p>
    <w:p w:rsidRPr="00594D30" w:rsidR="00594D30" w:rsidP="00594D30" w:rsidRDefault="00594D30" w14:paraId="4512B5FA" w14:textId="77777777">
      <w:pPr>
        <w:numPr>
          <w:ilvl w:val="0"/>
          <w:numId w:val="72"/>
        </w:numPr>
        <w:overflowPunct/>
        <w:autoSpaceDE/>
        <w:autoSpaceDN/>
        <w:adjustRightInd/>
        <w:spacing w:before="100" w:beforeAutospacing="1" w:after="100" w:afterAutospacing="1" w:line="240" w:lineRule="auto"/>
        <w:rPr>
          <w:rFonts w:ascii="Nunito" w:hAnsi="Nunito"/>
          <w:sz w:val="20"/>
          <w:lang w:val="en-ZA" w:eastAsia="en-ZA"/>
        </w:rPr>
      </w:pPr>
      <w:r w:rsidRPr="00594D30">
        <w:rPr>
          <w:rFonts w:ascii="Nunito" w:hAnsi="Nunito"/>
          <w:b/>
          <w:bCs/>
          <w:sz w:val="20"/>
          <w:lang w:val="en-ZA" w:eastAsia="en-ZA"/>
        </w:rPr>
        <w:t>Section 20</w:t>
      </w:r>
      <w:r w:rsidRPr="00594D30">
        <w:rPr>
          <w:rFonts w:ascii="Nunito" w:hAnsi="Nunito"/>
          <w:sz w:val="20"/>
          <w:lang w:val="en-ZA" w:eastAsia="en-ZA"/>
        </w:rPr>
        <w:t>: Specifies requirements for individuals processing personal information. We maintain a continually updated list of authorized personnel with restricted access to personal information through passwords and other security measures.</w:t>
      </w:r>
    </w:p>
    <w:p w:rsidRPr="00594D30" w:rsidR="00594D30" w:rsidP="00594D30" w:rsidRDefault="00594D30" w14:paraId="79DC072B" w14:textId="77777777">
      <w:pPr>
        <w:numPr>
          <w:ilvl w:val="0"/>
          <w:numId w:val="72"/>
        </w:numPr>
        <w:overflowPunct/>
        <w:autoSpaceDE/>
        <w:autoSpaceDN/>
        <w:adjustRightInd/>
        <w:spacing w:before="100" w:beforeAutospacing="1" w:after="100" w:afterAutospacing="1" w:line="240" w:lineRule="auto"/>
        <w:rPr>
          <w:rFonts w:ascii="Times New Roman" w:hAnsi="Times New Roman"/>
          <w:sz w:val="24"/>
          <w:szCs w:val="24"/>
          <w:lang w:val="en-ZA" w:eastAsia="en-ZA"/>
        </w:rPr>
      </w:pPr>
      <w:r w:rsidRPr="00594D30">
        <w:rPr>
          <w:rFonts w:ascii="Nunito" w:hAnsi="Nunito"/>
          <w:b/>
          <w:bCs/>
          <w:sz w:val="20"/>
          <w:lang w:val="en-ZA" w:eastAsia="en-ZA"/>
        </w:rPr>
        <w:t>Section 21</w:t>
      </w:r>
      <w:r w:rsidRPr="00594D30">
        <w:rPr>
          <w:rFonts w:ascii="Nunito" w:hAnsi="Nunito"/>
          <w:sz w:val="20"/>
          <w:lang w:val="en-ZA" w:eastAsia="en-ZA"/>
        </w:rPr>
        <w:t>: Requires a written contract between the responsible party and operators implementing processing. This contract, presented in Annex 1, mandates that operators inform the responsible party if unauthorized access to personal information is suspected</w:t>
      </w:r>
      <w:r w:rsidRPr="00594D30">
        <w:rPr>
          <w:rFonts w:ascii="Times New Roman" w:hAnsi="Times New Roman"/>
          <w:sz w:val="24"/>
          <w:szCs w:val="24"/>
          <w:lang w:val="en-ZA" w:eastAsia="en-ZA"/>
        </w:rPr>
        <w:t>.</w:t>
      </w:r>
    </w:p>
    <w:p w:rsidRPr="002E4822" w:rsidR="007813F4" w:rsidDel="00D17044" w:rsidRDefault="52A8C99F" w14:paraId="00000110" w14:textId="21956838">
      <w:pPr>
        <w:pStyle w:val="Heading1"/>
        <w:numPr>
          <w:ilvl w:val="0"/>
          <w:numId w:val="43"/>
        </w:numPr>
        <w:rPr>
          <w:del w:author="Craig Parker" w:date="2024-08-07T13:38:00Z" w16du:dateUtc="2024-08-07T11:38:00Z" w:id="2723"/>
          <w:rFonts w:ascii="Nunito" w:hAnsi="Nunito"/>
          <w:color w:val="000000" w:themeColor="text1"/>
          <w:rPrChange w:author="Craig Parker" w:date="2024-08-07T12:23:00Z" w16du:dateUtc="2024-08-07T10:23:00Z" w:id="2724">
            <w:rPr>
              <w:del w:author="Craig Parker" w:date="2024-08-07T13:38:00Z" w16du:dateUtc="2024-08-07T11:38:00Z" w:id="2725"/>
            </w:rPr>
          </w:rPrChange>
        </w:rPr>
        <w:pPrChange w:author="Craig Parker" w:date="2024-08-05T19:09:00Z" w:id="2726">
          <w:pPr>
            <w:pStyle w:val="Heading2"/>
          </w:pPr>
        </w:pPrChange>
      </w:pPr>
      <w:bookmarkStart w:name="_heading=h.yn5tcnvnznyt" w:id="2727"/>
      <w:bookmarkStart w:name="_Toc172635228" w:id="2728"/>
      <w:bookmarkStart w:name="_Toc173777814" w:id="2729"/>
      <w:bookmarkEnd w:id="2727"/>
      <w:del w:author="Craig Parker" w:date="2024-08-07T13:38:00Z" w16du:dateUtc="2024-08-07T11:38:00Z" w:id="2730">
        <w:r w:rsidRPr="002E4822" w:rsidDel="00D17044">
          <w:rPr>
            <w:rFonts w:ascii="Nunito" w:hAnsi="Nunito"/>
            <w:color w:val="000000" w:themeColor="text1"/>
            <w:sz w:val="20"/>
            <w:rPrChange w:author="Craig Parker" w:date="2024-08-07T12:23:00Z" w16du:dateUtc="2024-08-07T10:23:00Z" w:id="2731">
              <w:rPr/>
            </w:rPrChange>
          </w:rPr>
          <w:delText>De-identification</w:delText>
        </w:r>
        <w:bookmarkEnd w:id="2728"/>
        <w:bookmarkEnd w:id="2729"/>
      </w:del>
    </w:p>
    <w:p w:rsidRPr="002E4822" w:rsidR="007813F4" w:rsidDel="00FA5B59" w:rsidRDefault="0024430E" w14:paraId="00000111" w14:textId="25012257">
      <w:pPr>
        <w:rPr>
          <w:del w:author="Craig Parker" w:date="2024-07-16T11:50:00Z" w:id="2732"/>
          <w:rFonts w:ascii="Nunito" w:hAnsi="Nunito" w:eastAsia="Nunito" w:cs="Nunito"/>
          <w:color w:val="000000" w:themeColor="text1"/>
          <w:sz w:val="20"/>
          <w:lang w:val="en-ZA"/>
          <w:rPrChange w:author="Craig Parker" w:date="2024-08-07T12:23:00Z" w16du:dateUtc="2024-08-07T10:23:00Z" w:id="2733">
            <w:rPr>
              <w:del w:author="Craig Parker" w:date="2024-07-16T11:50:00Z" w:id="2734"/>
              <w:rFonts w:ascii="Nunito" w:hAnsi="Nunito" w:eastAsia="Nunito" w:cs="Nunito"/>
            </w:rPr>
          </w:rPrChange>
        </w:rPr>
      </w:pPr>
      <w:del w:author="Craig Parker" w:date="2024-08-07T13:38:00Z" w16du:dateUtc="2024-08-07T11:38:00Z" w:id="2735">
        <w:r w:rsidRPr="002E4822" w:rsidDel="00D17044">
          <w:rPr>
            <w:rFonts w:ascii="Nunito" w:hAnsi="Nunito" w:eastAsia="Nunito" w:cs="Nunito"/>
            <w:color w:val="000000" w:themeColor="text1"/>
            <w:sz w:val="20"/>
            <w:lang w:val="en-ZA"/>
          </w:rPr>
          <w:fldChar w:fldCharType="begin"/>
        </w:r>
        <w:r w:rsidRPr="002E4822" w:rsidDel="00D17044">
          <w:rPr>
            <w:rFonts w:ascii="Nunito" w:hAnsi="Nunito" w:eastAsia="Nunito" w:cs="Nunito"/>
            <w:color w:val="000000" w:themeColor="text1"/>
            <w:sz w:val="20"/>
            <w:lang w:val="en-ZA"/>
          </w:rPr>
          <w:delInstrText xml:space="preserve"> ADDIN EN.CITE &lt;EndNote&gt;&lt;Cite&gt;&lt;Author&gt;Zandbergen&lt;/Author&gt;&lt;Year&gt;2014&lt;/Year&gt;&lt;RecNum&gt;70&lt;/RecNum&gt;&lt;DisplayText&gt;[3]&lt;/DisplayText&gt;&lt;record&gt;&lt;rec-number&gt;70&lt;/rec-number&gt;&lt;foreign-keys&gt;&lt;key app="EN" db-id="ssa5xrrs3z5vwrexzpppepfxzexwatrat0s9" timestamp="1720440124"&gt;70&lt;/key&gt;&lt;/foreign-keys&gt;&lt;ref-type name="Journal Article"&gt;17&lt;/ref-type&gt;&lt;contributors&gt;&lt;authors&gt;&lt;author&gt;Zandbergen, P. A.&lt;/author&gt;&lt;/authors&gt;&lt;/contributors&gt;&lt;auth-address&gt;Department of Geography, University of New Mexico, Albuquerque, NM 87131, USA.&lt;/auth-address&gt;&lt;titles&gt;&lt;title&gt;Ensuring Confidentiality of Geocoded Health Data: Assessing Geographic Masking Strategies for Individual-Level Data&lt;/title&gt;&lt;secondary-title&gt;Adv Med&lt;/secondary-title&gt;&lt;/titles&gt;&lt;periodical&gt;&lt;full-title&gt;Adv Med&lt;/full-title&gt;&lt;/periodical&gt;&lt;pages&gt;567049&lt;/pages&gt;&lt;volume&gt;2014&lt;/volume&gt;&lt;edition&gt;20140429&lt;/edition&gt;&lt;dates&gt;&lt;year&gt;2014&lt;/year&gt;&lt;/dates&gt;&lt;isbn&gt;2356-6752 (Print)&amp;#xD;2314-758x&lt;/isbn&gt;&lt;accession-num&gt;26556417&lt;/accession-num&gt;&lt;urls&gt;&lt;/urls&gt;&lt;custom2&gt;PMC4590956&lt;/custom2&gt;&lt;electronic-resource-num&gt;10.1155/2014/567049&lt;/electronic-resource-num&gt;&lt;remote-database-provider&gt;NLM&lt;/remote-database-provider&gt;&lt;language&gt;eng&lt;/language&gt;&lt;/record&gt;&lt;/Cite&gt;&lt;/EndNote&gt;</w:delInstrText>
        </w:r>
        <w:r w:rsidRPr="002E4822" w:rsidDel="00D17044">
          <w:rPr>
            <w:rFonts w:ascii="Nunito" w:hAnsi="Nunito" w:eastAsia="Nunito" w:cs="Nunito"/>
            <w:color w:val="000000" w:themeColor="text1"/>
            <w:sz w:val="20"/>
            <w:lang w:val="en-ZA"/>
          </w:rPr>
          <w:fldChar w:fldCharType="separate"/>
        </w:r>
        <w:r w:rsidRPr="002E4822" w:rsidDel="00D17044">
          <w:rPr>
            <w:rFonts w:ascii="Nunito" w:hAnsi="Nunito" w:eastAsia="Nunito" w:cs="Nunito"/>
            <w:noProof/>
            <w:color w:val="000000" w:themeColor="text1"/>
            <w:sz w:val="20"/>
            <w:lang w:val="en-ZA"/>
          </w:rPr>
          <w:delText>[3]</w:delText>
        </w:r>
        <w:r w:rsidRPr="002E4822" w:rsidDel="00D17044">
          <w:rPr>
            <w:rFonts w:ascii="Nunito" w:hAnsi="Nunito" w:eastAsia="Nunito" w:cs="Nunito"/>
            <w:color w:val="000000" w:themeColor="text1"/>
            <w:sz w:val="20"/>
            <w:lang w:val="en-ZA"/>
          </w:rPr>
          <w:fldChar w:fldCharType="end"/>
        </w:r>
      </w:del>
      <w:del w:author="Craig Parker" w:date="2024-07-16T11:50:00Z" w:id="2736">
        <w:r w:rsidRPr="002E4822" w:rsidDel="00FA5B59" w:rsidR="009511AE">
          <w:rPr>
            <w:rFonts w:ascii="Nunito" w:hAnsi="Nunito" w:eastAsia="Nunito" w:cs="Nunito"/>
            <w:color w:val="000000" w:themeColor="text1"/>
            <w:sz w:val="20"/>
            <w:rPrChange w:author="Craig Parker" w:date="2024-08-07T12:23:00Z" w16du:dateUtc="2024-08-07T10:23:00Z" w:id="2737">
              <w:rPr>
                <w:rFonts w:ascii="Nunito" w:hAnsi="Nunito" w:eastAsia="Nunito" w:cs="Nunito"/>
              </w:rPr>
            </w:rPrChange>
          </w:rPr>
          <w:delText xml:space="preserve">POPIA Section 10 prescribes the principle of Minimality which means that </w:delText>
        </w:r>
        <w:r w:rsidRPr="002E4822" w:rsidDel="00FA5B59" w:rsidR="009511AE">
          <w:rPr>
            <w:rFonts w:ascii="Nunito" w:hAnsi="Nunito" w:eastAsia="Nunito" w:cs="Nunito"/>
            <w:i/>
            <w:color w:val="000000" w:themeColor="text1"/>
            <w:sz w:val="20"/>
            <w:rPrChange w:author="Craig Parker" w:date="2024-08-07T12:23:00Z" w16du:dateUtc="2024-08-07T10:23:00Z" w:id="2738">
              <w:rPr>
                <w:rFonts w:ascii="Nunito" w:hAnsi="Nunito" w:eastAsia="Nunito" w:cs="Nunito"/>
                <w:i/>
              </w:rPr>
            </w:rPrChange>
          </w:rPr>
          <w:delText>only information relevant to the purpose of processing should be processed</w:delText>
        </w:r>
        <w:r w:rsidRPr="002E4822" w:rsidDel="00FA5B59" w:rsidR="009511AE">
          <w:rPr>
            <w:rFonts w:ascii="Nunito" w:hAnsi="Nunito" w:eastAsia="Nunito" w:cs="Nunito"/>
            <w:color w:val="000000" w:themeColor="text1"/>
            <w:sz w:val="20"/>
            <w:rPrChange w:author="Craig Parker" w:date="2024-08-07T12:23:00Z" w16du:dateUtc="2024-08-07T10:23:00Z" w:id="2739">
              <w:rPr>
                <w:rFonts w:ascii="Nunito" w:hAnsi="Nunito" w:eastAsia="Nunito" w:cs="Nunito"/>
              </w:rPr>
            </w:rPrChange>
          </w:rPr>
          <w:delText xml:space="preserve">.  Where personal information is acquired that is required to </w:delText>
        </w:r>
      </w:del>
      <w:del w:author="Craig Parker" w:date="2024-07-16T11:27:00Z" w:id="2740">
        <w:r w:rsidRPr="002E4822" w:rsidDel="00317372" w:rsidR="009511AE">
          <w:rPr>
            <w:rFonts w:ascii="Nunito" w:hAnsi="Nunito" w:eastAsia="Nunito" w:cs="Nunito"/>
            <w:color w:val="000000" w:themeColor="text1"/>
            <w:sz w:val="20"/>
            <w:rPrChange w:author="Craig Parker" w:date="2024-08-07T12:23:00Z" w16du:dateUtc="2024-08-07T10:23:00Z" w:id="2741">
              <w:rPr>
                <w:rFonts w:ascii="Nunito" w:hAnsi="Nunito" w:eastAsia="Nunito" w:cs="Nunito"/>
              </w:rPr>
            </w:rPrChange>
          </w:rPr>
          <w:delText xml:space="preserve">fulfill </w:delText>
        </w:r>
      </w:del>
      <w:del w:author="Craig Parker" w:date="2024-07-16T11:50:00Z" w:id="2742">
        <w:r w:rsidRPr="002E4822" w:rsidDel="00FA5B59" w:rsidR="009511AE">
          <w:rPr>
            <w:rFonts w:ascii="Nunito" w:hAnsi="Nunito" w:eastAsia="Nunito" w:cs="Nunito"/>
            <w:color w:val="000000" w:themeColor="text1"/>
            <w:sz w:val="20"/>
            <w:rPrChange w:author="Craig Parker" w:date="2024-08-07T12:23:00Z" w16du:dateUtc="2024-08-07T10:23:00Z" w:id="2743">
              <w:rPr>
                <w:rFonts w:ascii="Nunito" w:hAnsi="Nunito" w:eastAsia="Nunito" w:cs="Nunito"/>
              </w:rPr>
            </w:rPrChange>
          </w:rPr>
          <w:delText>the research purposes described by the relevant research project protocols, de-identification will be implemented according to the following protocol which is guided by US Department of Human and Health Services (HSS) guidelines</w:delText>
        </w:r>
      </w:del>
      <w:del w:author="Craig Parker" w:date="2024-08-07T13:38:00Z" w16du:dateUtc="2024-08-07T11:38:00Z" w:id="2744">
        <w:r w:rsidRPr="002E4822" w:rsidDel="00D17044" w:rsidR="009511AE">
          <w:rPr>
            <w:rFonts w:ascii="Nunito" w:hAnsi="Nunito" w:eastAsia="Nunito" w:cs="Nunito"/>
            <w:color w:val="000000" w:themeColor="text1"/>
            <w:sz w:val="20"/>
            <w:vertAlign w:val="superscript"/>
            <w:rPrChange w:author="Craig Parker" w:date="2024-08-07T12:23:00Z" w16du:dateUtc="2024-08-07T10:23:00Z" w:id="2745">
              <w:rPr>
                <w:rFonts w:ascii="Nunito" w:hAnsi="Nunito" w:eastAsia="Nunito" w:cs="Nunito"/>
                <w:vertAlign w:val="superscript"/>
              </w:rPr>
            </w:rPrChange>
          </w:rPr>
          <w:footnoteReference w:id="3"/>
        </w:r>
      </w:del>
      <w:del w:author="Craig Parker" w:date="2024-07-16T11:50:00Z" w:id="2748">
        <w:r w:rsidRPr="002E4822" w:rsidDel="00FA5B59" w:rsidR="009511AE">
          <w:rPr>
            <w:rFonts w:ascii="Nunito" w:hAnsi="Nunito" w:eastAsia="Nunito" w:cs="Nunito"/>
            <w:color w:val="000000" w:themeColor="text1"/>
            <w:sz w:val="20"/>
            <w:rPrChange w:author="Craig Parker" w:date="2024-08-07T12:23:00Z" w16du:dateUtc="2024-08-07T10:23:00Z" w:id="2749">
              <w:rPr>
                <w:rFonts w:ascii="Nunito" w:hAnsi="Nunito" w:eastAsia="Nunito" w:cs="Nunito"/>
              </w:rPr>
            </w:rPrChange>
          </w:rPr>
          <w:delText xml:space="preserve">. </w:delText>
        </w:r>
      </w:del>
    </w:p>
    <w:p w:rsidRPr="002E4822" w:rsidR="007813F4" w:rsidDel="00FA5B59" w:rsidRDefault="007813F4" w14:paraId="00000112" w14:textId="77777777">
      <w:pPr>
        <w:rPr>
          <w:del w:author="Craig Parker" w:date="2024-07-16T11:50:00Z" w:id="2750"/>
          <w:rFonts w:ascii="Nunito" w:hAnsi="Nunito" w:eastAsia="Nunito" w:cs="Nunito"/>
          <w:color w:val="000000" w:themeColor="text1"/>
          <w:sz w:val="20"/>
          <w:rPrChange w:author="Craig Parker" w:date="2024-08-07T12:23:00Z" w16du:dateUtc="2024-08-07T10:23:00Z" w:id="2751">
            <w:rPr>
              <w:del w:author="Craig Parker" w:date="2024-07-16T11:50:00Z" w:id="2752"/>
              <w:rFonts w:ascii="Nunito" w:hAnsi="Nunito" w:eastAsia="Nunito" w:cs="Nunito"/>
            </w:rPr>
          </w:rPrChange>
        </w:rPr>
      </w:pPr>
    </w:p>
    <w:p w:rsidRPr="002E4822" w:rsidR="007813F4" w:rsidDel="00FA5B59" w:rsidRDefault="009511AE" w14:paraId="00000113" w14:textId="38225DFD">
      <w:pPr>
        <w:rPr>
          <w:del w:author="Craig Parker" w:date="2024-07-16T11:49:00Z" w:id="2753"/>
          <w:rFonts w:ascii="Nunito" w:hAnsi="Nunito" w:eastAsia="Nunito" w:cs="Nunito"/>
          <w:color w:val="000000" w:themeColor="text1"/>
          <w:sz w:val="20"/>
          <w:rPrChange w:author="Craig Parker" w:date="2024-08-07T12:23:00Z" w16du:dateUtc="2024-08-07T10:23:00Z" w:id="2754">
            <w:rPr>
              <w:del w:author="Craig Parker" w:date="2024-07-16T11:49:00Z" w:id="2755"/>
              <w:rFonts w:ascii="Nunito" w:hAnsi="Nunito" w:eastAsia="Nunito" w:cs="Nunito"/>
            </w:rPr>
          </w:rPrChange>
        </w:rPr>
        <w:pPrChange w:author="Craig Parker" w:date="2024-07-16T11:50:00Z" w:id="2756">
          <w:pPr>
            <w:numPr>
              <w:numId w:val="13"/>
            </w:numPr>
            <w:ind w:left="720" w:hanging="360"/>
          </w:pPr>
        </w:pPrChange>
      </w:pPr>
      <w:del w:author="Craig Parker" w:date="2024-07-16T11:50:00Z" w:id="2757">
        <w:r w:rsidRPr="002E4822" w:rsidDel="00FA5B59">
          <w:rPr>
            <w:rFonts w:ascii="Nunito" w:hAnsi="Nunito" w:eastAsia="Nunito" w:cs="Nunito"/>
            <w:color w:val="000000" w:themeColor="text1"/>
            <w:sz w:val="20"/>
            <w:rPrChange w:author="Craig Parker" w:date="2024-08-07T12:23:00Z" w16du:dateUtc="2024-08-07T10:23:00Z" w:id="2758">
              <w:rPr>
                <w:rFonts w:ascii="Nunito" w:hAnsi="Nunito" w:eastAsia="Nunito" w:cs="Nunito"/>
              </w:rPr>
            </w:rPrChange>
          </w:rPr>
          <w:delText>Street addresses may be aggregated into geographical regions s</w:delText>
        </w:r>
      </w:del>
      <w:del w:author="Craig Parker" w:date="2024-07-16T11:49:00Z" w:id="2759">
        <w:r w:rsidRPr="002E4822" w:rsidDel="00FA5B59">
          <w:rPr>
            <w:rFonts w:ascii="Nunito" w:hAnsi="Nunito" w:eastAsia="Nunito" w:cs="Nunito"/>
            <w:color w:val="000000" w:themeColor="text1"/>
            <w:sz w:val="20"/>
            <w:rPrChange w:author="Craig Parker" w:date="2024-08-07T12:23:00Z" w16du:dateUtc="2024-08-07T10:23:00Z" w:id="2760">
              <w:rPr>
                <w:rFonts w:ascii="Nunito" w:hAnsi="Nunito" w:eastAsia="Nunito" w:cs="Nunito"/>
              </w:rPr>
            </w:rPrChange>
          </w:rPr>
          <w:delText>uch that many records map to the same region</w:delText>
        </w:r>
      </w:del>
      <w:del w:author="Craig Parker" w:date="2024-07-16T11:35:00Z" w:id="2761">
        <w:r w:rsidRPr="002E4822" w:rsidDel="00317372">
          <w:rPr>
            <w:rFonts w:ascii="Nunito" w:hAnsi="Nunito" w:eastAsia="Nunito" w:cs="Nunito"/>
            <w:color w:val="000000" w:themeColor="text1"/>
            <w:sz w:val="20"/>
            <w:rPrChange w:author="Craig Parker" w:date="2024-08-07T12:23:00Z" w16du:dateUtc="2024-08-07T10:23:00Z" w:id="2762">
              <w:rPr>
                <w:rFonts w:ascii="Nunito" w:hAnsi="Nunito" w:eastAsia="Nunito" w:cs="Nunito"/>
              </w:rPr>
            </w:rPrChange>
          </w:rPr>
          <w:delText xml:space="preserve"> and </w:delText>
        </w:r>
      </w:del>
      <w:del w:author="Craig Parker" w:date="2024-07-16T11:27:00Z" w:id="2763">
        <w:r w:rsidRPr="002E4822" w:rsidDel="00317372">
          <w:rPr>
            <w:rFonts w:ascii="Nunito" w:hAnsi="Nunito" w:eastAsia="Nunito" w:cs="Nunito"/>
            <w:color w:val="000000" w:themeColor="text1"/>
            <w:sz w:val="20"/>
            <w:rPrChange w:author="Craig Parker" w:date="2024-08-07T12:23:00Z" w16du:dateUtc="2024-08-07T10:23:00Z" w:id="2764">
              <w:rPr>
                <w:rFonts w:ascii="Nunito" w:hAnsi="Nunito" w:eastAsia="Nunito" w:cs="Nunito"/>
              </w:rPr>
            </w:rPrChange>
          </w:rPr>
          <w:delText>it is no longer possible to derive individual residential locations</w:delText>
        </w:r>
      </w:del>
      <w:del w:author="Craig Parker" w:date="2024-07-16T11:49:00Z" w:id="2765">
        <w:r w:rsidRPr="002E4822" w:rsidDel="00FA5B59">
          <w:rPr>
            <w:rFonts w:ascii="Nunito" w:hAnsi="Nunito" w:eastAsia="Nunito" w:cs="Nunito"/>
            <w:color w:val="000000" w:themeColor="text1"/>
            <w:sz w:val="20"/>
            <w:rPrChange w:author="Craig Parker" w:date="2024-08-07T12:23:00Z" w16du:dateUtc="2024-08-07T10:23:00Z" w:id="2766">
              <w:rPr>
                <w:rFonts w:ascii="Nunito" w:hAnsi="Nunito" w:eastAsia="Nunito" w:cs="Nunito"/>
              </w:rPr>
            </w:rPrChange>
          </w:rPr>
          <w:delText xml:space="preserve">.  For example, in RP2, where the highest spatial granularity is needed to map urban </w:delText>
        </w:r>
      </w:del>
      <w:del w:author="Craig Parker" w:date="2024-07-08T12:31:00Z" w:id="2767">
        <w:r w:rsidRPr="002E4822" w:rsidDel="00BD1B56">
          <w:rPr>
            <w:rFonts w:ascii="Nunito" w:hAnsi="Nunito" w:eastAsia="Nunito" w:cs="Nunito"/>
            <w:color w:val="000000" w:themeColor="text1"/>
            <w:sz w:val="20"/>
            <w:rPrChange w:author="Craig Parker" w:date="2024-08-07T12:23:00Z" w16du:dateUtc="2024-08-07T10:23:00Z" w:id="2768">
              <w:rPr>
                <w:rFonts w:ascii="Nunito" w:hAnsi="Nunito" w:eastAsia="Nunito" w:cs="Nunito"/>
              </w:rPr>
            </w:rPrChange>
          </w:rPr>
          <w:delText>heat health</w:delText>
        </w:r>
      </w:del>
      <w:del w:author="Craig Parker" w:date="2024-07-16T11:49:00Z" w:id="2769">
        <w:r w:rsidRPr="002E4822" w:rsidDel="00FA5B59">
          <w:rPr>
            <w:rFonts w:ascii="Nunito" w:hAnsi="Nunito" w:eastAsia="Nunito" w:cs="Nunito"/>
            <w:color w:val="000000" w:themeColor="text1"/>
            <w:sz w:val="20"/>
            <w:rPrChange w:author="Craig Parker" w:date="2024-08-07T12:23:00Z" w16du:dateUtc="2024-08-07T10:23:00Z" w:id="2770">
              <w:rPr>
                <w:rFonts w:ascii="Nunito" w:hAnsi="Nunito" w:eastAsia="Nunito" w:cs="Nunito"/>
              </w:rPr>
            </w:rPrChange>
          </w:rPr>
          <w:delText xml:space="preserve"> outcomes, census small areas or wards with spatial scales </w:delText>
        </w:r>
      </w:del>
      <w:del w:author="Craig Parker" w:date="2024-07-16T11:27:00Z" w:id="2771">
        <w:r w:rsidRPr="002E4822" w:rsidDel="00317372">
          <w:rPr>
            <w:rFonts w:ascii="Nunito" w:hAnsi="Nunito" w:eastAsia="Nunito" w:cs="Nunito"/>
            <w:color w:val="000000" w:themeColor="text1"/>
            <w:sz w:val="20"/>
            <w:rPrChange w:author="Craig Parker" w:date="2024-08-07T12:23:00Z" w16du:dateUtc="2024-08-07T10:23:00Z" w:id="2772">
              <w:rPr>
                <w:rFonts w:ascii="Nunito" w:hAnsi="Nunito" w:eastAsia="Nunito" w:cs="Nunito"/>
              </w:rPr>
            </w:rPrChange>
          </w:rPr>
          <w:delText xml:space="preserve">of the order </w:delText>
        </w:r>
      </w:del>
      <w:del w:author="Craig Parker" w:date="2024-07-16T11:49:00Z" w:id="2773">
        <w:r w:rsidRPr="002E4822" w:rsidDel="00FA5B59">
          <w:rPr>
            <w:rFonts w:ascii="Nunito" w:hAnsi="Nunito" w:eastAsia="Nunito" w:cs="Nunito"/>
            <w:color w:val="000000" w:themeColor="text1"/>
            <w:sz w:val="20"/>
            <w:rPrChange w:author="Craig Parker" w:date="2024-08-07T12:23:00Z" w16du:dateUtc="2024-08-07T10:23:00Z" w:id="2774">
              <w:rPr>
                <w:rFonts w:ascii="Nunito" w:hAnsi="Nunito" w:eastAsia="Nunito" w:cs="Nunito"/>
              </w:rPr>
            </w:rPrChange>
          </w:rPr>
          <w:delText xml:space="preserve">of 2 to 5 km will </w:delText>
        </w:r>
      </w:del>
      <w:del w:author="Craig Parker" w:date="2024-07-16T11:35:00Z" w:id="2775">
        <w:r w:rsidRPr="002E4822" w:rsidDel="00317372">
          <w:rPr>
            <w:rFonts w:ascii="Nunito" w:hAnsi="Nunito" w:eastAsia="Nunito" w:cs="Nunito"/>
            <w:color w:val="000000" w:themeColor="text1"/>
            <w:sz w:val="20"/>
            <w:rPrChange w:author="Craig Parker" w:date="2024-08-07T12:23:00Z" w16du:dateUtc="2024-08-07T10:23:00Z" w:id="2776">
              <w:rPr>
                <w:rFonts w:ascii="Nunito" w:hAnsi="Nunito" w:eastAsia="Nunito" w:cs="Nunito"/>
              </w:rPr>
            </w:rPrChange>
          </w:rPr>
          <w:delText xml:space="preserve">be used to </w:delText>
        </w:r>
      </w:del>
      <w:del w:author="Craig Parker" w:date="2024-07-16T11:49:00Z" w:id="2777">
        <w:r w:rsidRPr="002E4822" w:rsidDel="00FA5B59">
          <w:rPr>
            <w:rFonts w:ascii="Nunito" w:hAnsi="Nunito" w:eastAsia="Nunito" w:cs="Nunito"/>
            <w:color w:val="000000" w:themeColor="text1"/>
            <w:sz w:val="20"/>
            <w:rPrChange w:author="Craig Parker" w:date="2024-08-07T12:23:00Z" w16du:dateUtc="2024-08-07T10:23:00Z" w:id="2778">
              <w:rPr>
                <w:rFonts w:ascii="Nunito" w:hAnsi="Nunito" w:eastAsia="Nunito" w:cs="Nunito"/>
              </w:rPr>
            </w:rPrChange>
          </w:rPr>
          <w:delText>aggregate records.  Aggregation will also consider the number of records that map to the same geographical area.</w:delText>
        </w:r>
      </w:del>
    </w:p>
    <w:p w:rsidRPr="002E4822" w:rsidR="007813F4" w:rsidDel="0000397F" w:rsidRDefault="009511AE" w14:paraId="00000114" w14:textId="24943922">
      <w:pPr>
        <w:rPr>
          <w:del w:author="Craig Parker" w:date="2024-07-16T11:47:00Z" w:id="2779"/>
          <w:rFonts w:ascii="Nunito" w:hAnsi="Nunito" w:eastAsia="Nunito" w:cs="Nunito"/>
          <w:color w:val="000000" w:themeColor="text1"/>
          <w:sz w:val="20"/>
          <w:rPrChange w:author="Craig Parker" w:date="2024-08-07T12:23:00Z" w16du:dateUtc="2024-08-07T10:23:00Z" w:id="2780">
            <w:rPr>
              <w:del w:author="Craig Parker" w:date="2024-07-16T11:47:00Z" w:id="2781"/>
              <w:rFonts w:ascii="Nunito" w:hAnsi="Nunito" w:eastAsia="Nunito" w:cs="Nunito"/>
            </w:rPr>
          </w:rPrChange>
        </w:rPr>
        <w:pPrChange w:author="Craig Parker" w:date="2024-07-16T11:50:00Z" w:id="2782">
          <w:pPr>
            <w:numPr>
              <w:numId w:val="13"/>
            </w:numPr>
            <w:ind w:left="720" w:hanging="360"/>
          </w:pPr>
        </w:pPrChange>
      </w:pPr>
      <w:del w:author="Craig Parker" w:date="2024-07-16T11:49:00Z" w:id="2783">
        <w:r w:rsidRPr="002E4822" w:rsidDel="00FA5B59">
          <w:rPr>
            <w:rFonts w:ascii="Nunito" w:hAnsi="Nunito" w:eastAsia="Nunito" w:cs="Nunito"/>
            <w:color w:val="000000" w:themeColor="text1"/>
            <w:sz w:val="20"/>
            <w:rPrChange w:author="Craig Parker" w:date="2024-08-07T12:23:00Z" w16du:dateUtc="2024-08-07T10:23:00Z" w:id="2784">
              <w:rPr>
                <w:rFonts w:ascii="Nunito" w:hAnsi="Nunito" w:eastAsia="Nunito" w:cs="Nunito"/>
              </w:rPr>
            </w:rPrChange>
          </w:rPr>
          <w:delText>Latitude/longitude coordinates may be “jittered”</w:delText>
        </w:r>
      </w:del>
      <w:del w:author="Craig Parker" w:date="2024-07-16T11:28:00Z" w:id="2785">
        <w:r w:rsidRPr="002E4822" w:rsidDel="00317372">
          <w:rPr>
            <w:rFonts w:ascii="Nunito" w:hAnsi="Nunito" w:eastAsia="Nunito" w:cs="Nunito"/>
            <w:color w:val="000000" w:themeColor="text1"/>
            <w:sz w:val="20"/>
            <w:rPrChange w:author="Craig Parker" w:date="2024-08-07T12:23:00Z" w16du:dateUtc="2024-08-07T10:23:00Z" w:id="2786">
              <w:rPr>
                <w:rFonts w:ascii="Nunito" w:hAnsi="Nunito" w:eastAsia="Nunito" w:cs="Nunito"/>
              </w:rPr>
            </w:rPrChange>
          </w:rPr>
          <w:delText xml:space="preserve"> which involves adding random values to each coordinate such that the exact location is lost ( Zandbergen 2014 assesses different approaches to location masking and jittering),</w:delText>
        </w:r>
      </w:del>
      <w:del w:author="Craig Parker" w:date="2024-07-16T11:49:00Z" w:id="2787">
        <w:r w:rsidRPr="002E4822" w:rsidDel="00FA5B59">
          <w:rPr>
            <w:rFonts w:ascii="Nunito" w:hAnsi="Nunito" w:eastAsia="Nunito" w:cs="Nunito"/>
            <w:color w:val="000000" w:themeColor="text1"/>
            <w:sz w:val="20"/>
            <w:rPrChange w:author="Craig Parker" w:date="2024-08-07T12:23:00Z" w16du:dateUtc="2024-08-07T10:23:00Z" w:id="2788">
              <w:rPr>
                <w:rFonts w:ascii="Nunito" w:hAnsi="Nunito" w:eastAsia="Nunito" w:cs="Nunito"/>
              </w:rPr>
            </w:rPrChange>
          </w:rPr>
          <w:delText xml:space="preserve"> while retaining sufficient geographical information to support the analysis.  This will likely be the c</w:delText>
        </w:r>
      </w:del>
      <w:del w:author="Craig Parker" w:date="2024-07-16T11:48:00Z" w:id="2789">
        <w:r w:rsidRPr="002E4822" w:rsidDel="00FA5B59">
          <w:rPr>
            <w:rFonts w:ascii="Nunito" w:hAnsi="Nunito" w:eastAsia="Nunito" w:cs="Nunito"/>
            <w:color w:val="000000" w:themeColor="text1"/>
            <w:sz w:val="20"/>
            <w:rPrChange w:author="Craig Parker" w:date="2024-08-07T12:23:00Z" w16du:dateUtc="2024-08-07T10:23:00Z" w:id="2790">
              <w:rPr>
                <w:rFonts w:ascii="Nunito" w:hAnsi="Nunito" w:eastAsia="Nunito" w:cs="Nunito"/>
              </w:rPr>
            </w:rPrChange>
          </w:rPr>
          <w:delText>ase for RP1</w:delText>
        </w:r>
      </w:del>
      <w:del w:author="Craig Parker" w:date="2024-07-16T11:27:00Z" w:id="2791">
        <w:r w:rsidRPr="002E4822" w:rsidDel="00317372">
          <w:rPr>
            <w:rFonts w:ascii="Nunito" w:hAnsi="Nunito" w:eastAsia="Nunito" w:cs="Nunito"/>
            <w:color w:val="000000" w:themeColor="text1"/>
            <w:sz w:val="20"/>
            <w:rPrChange w:author="Craig Parker" w:date="2024-08-07T12:23:00Z" w16du:dateUtc="2024-08-07T10:23:00Z" w:id="2792">
              <w:rPr>
                <w:rFonts w:ascii="Nunito" w:hAnsi="Nunito" w:eastAsia="Nunito" w:cs="Nunito"/>
              </w:rPr>
            </w:rPrChange>
          </w:rPr>
          <w:delText xml:space="preserve"> where jittering will be used to shift latitude/longitude locations in the order of 10s of kilometers</w:delText>
        </w:r>
      </w:del>
      <w:del w:author="Craig Parker" w:date="2024-07-16T11:48:00Z" w:id="2793">
        <w:r w:rsidRPr="002E4822" w:rsidDel="0000397F">
          <w:rPr>
            <w:rFonts w:ascii="Nunito" w:hAnsi="Nunito" w:eastAsia="Nunito" w:cs="Nunito"/>
            <w:color w:val="000000" w:themeColor="text1"/>
            <w:sz w:val="20"/>
            <w:rPrChange w:author="Craig Parker" w:date="2024-08-07T12:23:00Z" w16du:dateUtc="2024-08-07T10:23:00Z" w:id="2794">
              <w:rPr>
                <w:rFonts w:ascii="Nunito" w:hAnsi="Nunito" w:eastAsia="Nunito" w:cs="Nunito"/>
              </w:rPr>
            </w:rPrChange>
          </w:rPr>
          <w:delText>, ade</w:delText>
        </w:r>
      </w:del>
      <w:del w:author="Craig Parker" w:date="2024-07-16T11:47:00Z" w:id="2795">
        <w:r w:rsidRPr="002E4822" w:rsidDel="0000397F">
          <w:rPr>
            <w:rFonts w:ascii="Nunito" w:hAnsi="Nunito" w:eastAsia="Nunito" w:cs="Nunito"/>
            <w:color w:val="000000" w:themeColor="text1"/>
            <w:sz w:val="20"/>
            <w:rPrChange w:author="Craig Parker" w:date="2024-08-07T12:23:00Z" w16du:dateUtc="2024-08-07T10:23:00Z" w:id="2796">
              <w:rPr>
                <w:rFonts w:ascii="Nunito" w:hAnsi="Nunito" w:eastAsia="Nunito" w:cs="Nunito"/>
              </w:rPr>
            </w:rPrChange>
          </w:rPr>
          <w:delText xml:space="preserve">quate to prevent locating individual residential locations.  </w:delText>
        </w:r>
      </w:del>
    </w:p>
    <w:p w:rsidRPr="002E4822" w:rsidR="007813F4" w:rsidDel="0000397F" w:rsidP="00FA5B59" w:rsidRDefault="007813F4" w14:paraId="00000115" w14:textId="77777777">
      <w:pPr>
        <w:rPr>
          <w:del w:author="Craig Parker" w:date="2024-07-16T11:47:00Z" w:id="2797"/>
          <w:rFonts w:ascii="Nunito" w:hAnsi="Nunito" w:eastAsia="Nunito" w:cs="Nunito"/>
          <w:color w:val="000000" w:themeColor="text1"/>
          <w:sz w:val="20"/>
          <w:rPrChange w:author="Craig Parker" w:date="2024-08-07T12:23:00Z" w16du:dateUtc="2024-08-07T10:23:00Z" w:id="2798">
            <w:rPr>
              <w:del w:author="Craig Parker" w:date="2024-07-16T11:47:00Z" w:id="2799"/>
              <w:rFonts w:ascii="Nunito" w:hAnsi="Nunito" w:eastAsia="Nunito" w:cs="Nunito"/>
            </w:rPr>
          </w:rPrChange>
        </w:rPr>
      </w:pPr>
    </w:p>
    <w:p w:rsidRPr="002E4822" w:rsidR="00B5464D" w:rsidRDefault="009511AE" w14:paraId="5A4463BD" w14:textId="575F2D2B">
      <w:pPr>
        <w:rPr>
          <w:rFonts w:ascii="Nunito" w:hAnsi="Nunito" w:eastAsia="Nunito" w:cs="Nunito"/>
          <w:color w:val="000000" w:themeColor="text1"/>
          <w:sz w:val="20"/>
        </w:rPr>
      </w:pPr>
      <w:del w:author="Craig Parker" w:date="2024-07-16T11:47:00Z" w:id="2800">
        <w:r w:rsidRPr="002E4822" w:rsidDel="0000397F">
          <w:rPr>
            <w:rFonts w:ascii="Nunito" w:hAnsi="Nunito" w:eastAsia="Nunito" w:cs="Nunito"/>
            <w:color w:val="000000" w:themeColor="text1"/>
            <w:sz w:val="20"/>
            <w:rPrChange w:author="Craig Parker" w:date="2024-08-07T12:23:00Z" w16du:dateUtc="2024-08-07T10:23:00Z" w:id="2801">
              <w:rPr>
                <w:rFonts w:ascii="Nunito" w:hAnsi="Nunito" w:eastAsia="Nunito" w:cs="Nunito"/>
              </w:rPr>
            </w:rPrChange>
          </w:rPr>
          <w:delText xml:space="preserve">Geo-location masking/jittering and aggregation will be considered adequate through expert determination involving </w:delText>
        </w:r>
      </w:del>
      <w:del w:author="Craig Parker" w:date="2024-07-08T12:31:00Z" w:id="2802">
        <w:r w:rsidRPr="002E4822" w:rsidDel="00BD1B56">
          <w:rPr>
            <w:rFonts w:ascii="Nunito" w:hAnsi="Nunito" w:eastAsia="Nunito" w:cs="Nunito"/>
            <w:color w:val="000000" w:themeColor="text1"/>
            <w:sz w:val="20"/>
            <w:rPrChange w:author="Craig Parker" w:date="2024-08-07T12:23:00Z" w16du:dateUtc="2024-08-07T10:23:00Z" w:id="2803">
              <w:rPr>
                <w:rFonts w:ascii="Nunito" w:hAnsi="Nunito" w:eastAsia="Nunito" w:cs="Nunito"/>
              </w:rPr>
            </w:rPrChange>
          </w:rPr>
          <w:delText>experts from UCT, IBM and NIH</w:delText>
        </w:r>
      </w:del>
    </w:p>
    <w:p w:rsidRPr="00896612" w:rsidR="00B5464D" w:rsidP="00896612" w:rsidRDefault="00B5464D" w14:paraId="7416EA9E" w14:textId="6E888C48">
      <w:pPr>
        <w:pStyle w:val="Heading1"/>
        <w:numPr>
          <w:ilvl w:val="0"/>
          <w:numId w:val="54"/>
        </w:numPr>
        <w:rPr>
          <w:rFonts w:eastAsia="Nunito"/>
        </w:rPr>
      </w:pPr>
      <w:bookmarkStart w:name="_Toc173963676" w:id="2804"/>
      <w:r w:rsidRPr="00896612">
        <w:rPr>
          <w:rFonts w:eastAsia="Nunito"/>
        </w:rPr>
        <w:t xml:space="preserve">Data </w:t>
      </w:r>
      <w:r w:rsidRPr="00896612" w:rsidR="002E4822">
        <w:rPr>
          <w:rFonts w:eastAsia="Nunito"/>
        </w:rPr>
        <w:t>e</w:t>
      </w:r>
      <w:r w:rsidRPr="00896612">
        <w:rPr>
          <w:rFonts w:eastAsia="Nunito"/>
        </w:rPr>
        <w:t>ncryption</w:t>
      </w:r>
      <w:bookmarkEnd w:id="2804"/>
    </w:p>
    <w:p w:rsidRPr="002E4822" w:rsidR="00B5464D" w:rsidP="00B5464D" w:rsidRDefault="00B5464D" w14:paraId="2E33A8A2" w14:textId="77777777">
      <w:pPr>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To ensure the highest level of data security, primary data (before processing) will be stored in encrypted form using 256-bit Advanced Encryption Standard (AES), a cryptographic standard established by the US National Institute of Standards and Technology (NIST). The detailed encryption process includes:</w:t>
      </w:r>
    </w:p>
    <w:p w:rsidRPr="002E4822" w:rsidR="000933A1" w:rsidP="00B5464D" w:rsidRDefault="000933A1" w14:paraId="69C77D1D" w14:textId="77777777">
      <w:pPr>
        <w:rPr>
          <w:rFonts w:ascii="Nunito" w:hAnsi="Nunito" w:eastAsia="Nunito" w:cs="Nunito"/>
          <w:color w:val="000000" w:themeColor="text1"/>
          <w:sz w:val="20"/>
          <w:lang w:val="en-ZA"/>
        </w:rPr>
      </w:pPr>
    </w:p>
    <w:p w:rsidRPr="002E4822" w:rsidR="00B5464D" w:rsidP="00B5464D" w:rsidRDefault="00B5464D" w14:paraId="0ED924CC" w14:textId="77777777">
      <w:pPr>
        <w:rPr>
          <w:rFonts w:ascii="Nunito" w:hAnsi="Nunito" w:eastAsia="Nunito" w:cs="Nunito"/>
          <w:b/>
          <w:bCs/>
          <w:color w:val="000000" w:themeColor="text1"/>
          <w:sz w:val="20"/>
          <w:lang w:val="en-ZA"/>
        </w:rPr>
      </w:pPr>
      <w:r w:rsidRPr="002E4822">
        <w:rPr>
          <w:rFonts w:ascii="Nunito" w:hAnsi="Nunito" w:eastAsia="Nunito" w:cs="Nunito"/>
          <w:b/>
          <w:bCs/>
          <w:color w:val="000000" w:themeColor="text1"/>
          <w:sz w:val="20"/>
          <w:lang w:val="en-ZA"/>
        </w:rPr>
        <w:t>Encryption Standards and Protocols</w:t>
      </w:r>
    </w:p>
    <w:p w:rsidRPr="002E4822" w:rsidR="00B5464D" w:rsidP="00B5464D" w:rsidRDefault="00B5464D" w14:paraId="3B6566B3" w14:textId="11875538">
      <w:pPr>
        <w:numPr>
          <w:ilvl w:val="0"/>
          <w:numId w:val="64"/>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AES-256 Encryption</w:t>
      </w:r>
      <w:r w:rsidRPr="002E4822">
        <w:rPr>
          <w:rFonts w:ascii="Nunito" w:hAnsi="Nunito" w:eastAsia="Nunito" w:cs="Nunito"/>
          <w:color w:val="000000" w:themeColor="text1"/>
          <w:sz w:val="20"/>
          <w:lang w:val="en-ZA"/>
        </w:rPr>
        <w:t xml:space="preserve">: This encryption method </w:t>
      </w:r>
      <w:r w:rsidRPr="002E4822" w:rsidR="006013EC">
        <w:rPr>
          <w:rFonts w:ascii="Nunito" w:hAnsi="Nunito" w:eastAsia="Nunito" w:cs="Nunito"/>
          <w:color w:val="000000" w:themeColor="text1"/>
          <w:sz w:val="20"/>
          <w:lang w:val="en-ZA"/>
        </w:rPr>
        <w:t>utilises</w:t>
      </w:r>
      <w:r w:rsidRPr="002E4822">
        <w:rPr>
          <w:rFonts w:ascii="Nunito" w:hAnsi="Nunito" w:eastAsia="Nunito" w:cs="Nunito"/>
          <w:color w:val="000000" w:themeColor="text1"/>
          <w:sz w:val="20"/>
          <w:lang w:val="en-ZA"/>
        </w:rPr>
        <w:t xml:space="preserve"> a 256-bit key, making it highly secure and resistant to brute-force attacks. AES-256 is widely </w:t>
      </w:r>
      <w:r w:rsidRPr="002E4822" w:rsidR="006013EC">
        <w:rPr>
          <w:rFonts w:ascii="Nunito" w:hAnsi="Nunito" w:eastAsia="Nunito" w:cs="Nunito"/>
          <w:color w:val="000000" w:themeColor="text1"/>
          <w:sz w:val="20"/>
          <w:lang w:val="en-ZA"/>
        </w:rPr>
        <w:t>recognised</w:t>
      </w:r>
      <w:r w:rsidRPr="002E4822">
        <w:rPr>
          <w:rFonts w:ascii="Nunito" w:hAnsi="Nunito" w:eastAsia="Nunito" w:cs="Nunito"/>
          <w:color w:val="000000" w:themeColor="text1"/>
          <w:sz w:val="20"/>
          <w:lang w:val="en-ZA"/>
        </w:rPr>
        <w:t xml:space="preserve"> for its robustness and is used globally to protect sensitive data.</w:t>
      </w:r>
    </w:p>
    <w:p w:rsidRPr="002E4822" w:rsidR="00B5464D" w:rsidP="00B5464D" w:rsidRDefault="00B5464D" w14:paraId="3C21AA88" w14:textId="67DD0ECC">
      <w:pPr>
        <w:numPr>
          <w:ilvl w:val="0"/>
          <w:numId w:val="64"/>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NIST FIPS 140-2 Compliance</w:t>
      </w:r>
      <w:r w:rsidRPr="002E4822">
        <w:rPr>
          <w:rFonts w:ascii="Nunito" w:hAnsi="Nunito" w:eastAsia="Nunito" w:cs="Nunito"/>
          <w:color w:val="000000" w:themeColor="text1"/>
          <w:sz w:val="20"/>
          <w:lang w:val="en-ZA"/>
        </w:rPr>
        <w:t xml:space="preserve">: The </w:t>
      </w:r>
      <w:r w:rsidRPr="002E4822" w:rsidR="000933A1">
        <w:rPr>
          <w:rFonts w:ascii="Nunito" w:hAnsi="Nunito" w:eastAsia="Nunito" w:cs="Nunito"/>
          <w:color w:val="000000" w:themeColor="text1"/>
          <w:sz w:val="20"/>
          <w:lang w:val="en-ZA"/>
        </w:rPr>
        <w:t xml:space="preserve">United States government requires the use of cryptographic modules validated to NIST Federal Information Processing Standards (FIPS) 140-2 </w:t>
      </w:r>
      <w:r w:rsidRPr="002E4822">
        <w:rPr>
          <w:rFonts w:ascii="Nunito" w:hAnsi="Nunito" w:eastAsia="Nunito" w:cs="Nunito"/>
          <w:color w:val="000000" w:themeColor="text1"/>
          <w:sz w:val="20"/>
          <w:lang w:val="en-ZA"/>
        </w:rPr>
        <w:t>for encrypting all data classified as Sensitive but Unclassified (SBU) or above. This ensures that the encryption methods meet stringent security requirements.</w:t>
      </w:r>
    </w:p>
    <w:p w:rsidRPr="002E4822" w:rsidR="00B5464D" w:rsidP="00B5464D" w:rsidRDefault="00B5464D" w14:paraId="72980483" w14:textId="77777777">
      <w:pPr>
        <w:rPr>
          <w:rFonts w:ascii="Nunito" w:hAnsi="Nunito" w:eastAsia="Nunito" w:cs="Nunito"/>
          <w:b/>
          <w:bCs/>
          <w:color w:val="000000" w:themeColor="text1"/>
          <w:sz w:val="20"/>
          <w:lang w:val="en-ZA"/>
        </w:rPr>
      </w:pPr>
      <w:r w:rsidRPr="002E4822">
        <w:rPr>
          <w:rFonts w:ascii="Nunito" w:hAnsi="Nunito" w:eastAsia="Nunito" w:cs="Nunito"/>
          <w:b/>
          <w:bCs/>
          <w:color w:val="000000" w:themeColor="text1"/>
          <w:sz w:val="20"/>
          <w:lang w:val="en-ZA"/>
        </w:rPr>
        <w:t>Access Control</w:t>
      </w:r>
    </w:p>
    <w:p w:rsidRPr="002E4822" w:rsidR="00B5464D" w:rsidP="00B5464D" w:rsidRDefault="00B5464D" w14:paraId="4CF1FF03" w14:textId="76B976DB">
      <w:pPr>
        <w:numPr>
          <w:ilvl w:val="0"/>
          <w:numId w:val="65"/>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Encryption Key Management</w:t>
      </w:r>
      <w:r w:rsidRPr="002E4822">
        <w:rPr>
          <w:rFonts w:ascii="Nunito" w:hAnsi="Nunito" w:eastAsia="Nunito" w:cs="Nunito"/>
          <w:color w:val="000000" w:themeColor="text1"/>
          <w:sz w:val="20"/>
          <w:lang w:val="en-ZA"/>
        </w:rPr>
        <w:t xml:space="preserve">: Encryption keys are only available to a minimum number of </w:t>
      </w:r>
      <w:r w:rsidRPr="002E4822" w:rsidR="000933A1">
        <w:rPr>
          <w:rFonts w:ascii="Nunito" w:hAnsi="Nunito" w:eastAsia="Nunito" w:cs="Nunito"/>
          <w:color w:val="000000" w:themeColor="text1"/>
          <w:sz w:val="20"/>
          <w:lang w:val="en-ZA"/>
        </w:rPr>
        <w:t>authorised</w:t>
      </w:r>
      <w:r w:rsidRPr="002E4822">
        <w:rPr>
          <w:rFonts w:ascii="Nunito" w:hAnsi="Nunito" w:eastAsia="Nunito" w:cs="Nunito"/>
          <w:color w:val="000000" w:themeColor="text1"/>
          <w:sz w:val="20"/>
          <w:lang w:val="en-ZA"/>
        </w:rPr>
        <w:t xml:space="preserve"> personnel necessary to perform de-identification processing. This </w:t>
      </w:r>
      <w:r w:rsidRPr="002E4822" w:rsidR="000933A1">
        <w:rPr>
          <w:rFonts w:ascii="Nunito" w:hAnsi="Nunito" w:eastAsia="Nunito" w:cs="Nunito"/>
          <w:color w:val="000000" w:themeColor="text1"/>
          <w:sz w:val="20"/>
          <w:lang w:val="en-ZA"/>
        </w:rPr>
        <w:t>minimises</w:t>
      </w:r>
      <w:r w:rsidRPr="002E4822">
        <w:rPr>
          <w:rFonts w:ascii="Nunito" w:hAnsi="Nunito" w:eastAsia="Nunito" w:cs="Nunito"/>
          <w:color w:val="000000" w:themeColor="text1"/>
          <w:sz w:val="20"/>
          <w:lang w:val="en-ZA"/>
        </w:rPr>
        <w:t xml:space="preserve"> the risk of </w:t>
      </w:r>
      <w:r w:rsidRPr="002E4822" w:rsidR="000933A1">
        <w:rPr>
          <w:rFonts w:ascii="Nunito" w:hAnsi="Nunito" w:eastAsia="Nunito" w:cs="Nunito"/>
          <w:color w:val="000000" w:themeColor="text1"/>
          <w:sz w:val="20"/>
          <w:lang w:val="en-ZA"/>
        </w:rPr>
        <w:t>unauthorised</w:t>
      </w:r>
      <w:r w:rsidRPr="002E4822">
        <w:rPr>
          <w:rFonts w:ascii="Nunito" w:hAnsi="Nunito" w:eastAsia="Nunito" w:cs="Nunito"/>
          <w:color w:val="000000" w:themeColor="text1"/>
          <w:sz w:val="20"/>
          <w:lang w:val="en-ZA"/>
        </w:rPr>
        <w:t xml:space="preserve"> access to the encryption keys and, by extension, the encrypted data.</w:t>
      </w:r>
    </w:p>
    <w:p w:rsidRPr="002E4822" w:rsidR="00B5464D" w:rsidP="00B5464D" w:rsidRDefault="00B5464D" w14:paraId="7AD105CE" w14:textId="77777777">
      <w:pPr>
        <w:rPr>
          <w:rFonts w:ascii="Nunito" w:hAnsi="Nunito" w:eastAsia="Nunito" w:cs="Nunito"/>
          <w:b/>
          <w:bCs/>
          <w:color w:val="000000" w:themeColor="text1"/>
          <w:sz w:val="20"/>
          <w:lang w:val="en-ZA"/>
        </w:rPr>
      </w:pPr>
      <w:r w:rsidRPr="002E4822">
        <w:rPr>
          <w:rFonts w:ascii="Nunito" w:hAnsi="Nunito" w:eastAsia="Nunito" w:cs="Nunito"/>
          <w:b/>
          <w:bCs/>
          <w:color w:val="000000" w:themeColor="text1"/>
          <w:sz w:val="20"/>
          <w:lang w:val="en-ZA"/>
        </w:rPr>
        <w:t>Secure Data Transfer</w:t>
      </w:r>
    </w:p>
    <w:p w:rsidRPr="002E4822" w:rsidR="00B5464D" w:rsidP="00B5464D" w:rsidRDefault="00B5464D" w14:paraId="3FD8A95F" w14:textId="7267C9C6">
      <w:pPr>
        <w:numPr>
          <w:ilvl w:val="0"/>
          <w:numId w:val="66"/>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TLS Encryption</w:t>
      </w:r>
      <w:r w:rsidRPr="002E4822">
        <w:rPr>
          <w:rFonts w:ascii="Nunito" w:hAnsi="Nunito" w:eastAsia="Nunito" w:cs="Nunito"/>
          <w:color w:val="000000" w:themeColor="text1"/>
          <w:sz w:val="20"/>
          <w:lang w:val="en-ZA"/>
        </w:rPr>
        <w:t xml:space="preserve">: For datasets that include personal identifiers (i.e., personally identifiable data), the data will be encrypted by the original data holder and transferred to UCT using Transport Layer Security (TLS). TLS provides secure data transmission over the internet, preventing interception and </w:t>
      </w:r>
      <w:r w:rsidRPr="002E4822" w:rsidR="000933A1">
        <w:rPr>
          <w:rFonts w:ascii="Nunito" w:hAnsi="Nunito" w:eastAsia="Nunito" w:cs="Nunito"/>
          <w:color w:val="000000" w:themeColor="text1"/>
          <w:sz w:val="20"/>
          <w:lang w:val="en-ZA"/>
        </w:rPr>
        <w:t>unauthorised</w:t>
      </w:r>
      <w:r w:rsidRPr="002E4822">
        <w:rPr>
          <w:rFonts w:ascii="Nunito" w:hAnsi="Nunito" w:eastAsia="Nunito" w:cs="Nunito"/>
          <w:color w:val="000000" w:themeColor="text1"/>
          <w:sz w:val="20"/>
          <w:lang w:val="en-ZA"/>
        </w:rPr>
        <w:t xml:space="preserve"> access during the transfer process.</w:t>
      </w:r>
    </w:p>
    <w:p w:rsidRPr="002E4822" w:rsidR="000933A1" w:rsidP="00B5464D" w:rsidRDefault="000933A1" w14:paraId="20CF7196" w14:textId="77777777">
      <w:pPr>
        <w:rPr>
          <w:rFonts w:ascii="Nunito" w:hAnsi="Nunito" w:eastAsia="Nunito" w:cs="Nunito"/>
          <w:b/>
          <w:bCs/>
          <w:color w:val="000000" w:themeColor="text1"/>
          <w:sz w:val="20"/>
          <w:lang w:val="en-ZA"/>
        </w:rPr>
      </w:pPr>
    </w:p>
    <w:p w:rsidRPr="002E4822" w:rsidR="00B5464D" w:rsidP="00B5464D" w:rsidRDefault="00B5464D" w14:paraId="75E66CF6" w14:textId="57C44D1F">
      <w:pPr>
        <w:rPr>
          <w:rFonts w:ascii="Nunito" w:hAnsi="Nunito" w:eastAsia="Nunito" w:cs="Nunito"/>
          <w:b/>
          <w:bCs/>
          <w:color w:val="000000" w:themeColor="text1"/>
          <w:sz w:val="20"/>
          <w:lang w:val="en-ZA"/>
        </w:rPr>
      </w:pPr>
      <w:r w:rsidRPr="002E4822">
        <w:rPr>
          <w:rFonts w:ascii="Nunito" w:hAnsi="Nunito" w:eastAsia="Nunito" w:cs="Nunito"/>
          <w:b/>
          <w:bCs/>
          <w:color w:val="000000" w:themeColor="text1"/>
          <w:sz w:val="20"/>
          <w:lang w:val="en-ZA"/>
        </w:rPr>
        <w:t>Storage Isolation</w:t>
      </w:r>
    </w:p>
    <w:p w:rsidRPr="002E4822" w:rsidR="00B5464D" w:rsidP="00B5464D" w:rsidRDefault="00B5464D" w14:paraId="23EF1633" w14:textId="1F70E531">
      <w:pPr>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Encrypted data will be stored in an isolated virtual storage server</w:t>
      </w:r>
      <w:r w:rsidRPr="002E4822" w:rsidR="000933A1">
        <w:rPr>
          <w:rFonts w:ascii="Nunito" w:hAnsi="Nunito" w:eastAsia="Nunito" w:cs="Nunito"/>
          <w:color w:val="000000" w:themeColor="text1"/>
          <w:sz w:val="20"/>
          <w:lang w:val="en-ZA"/>
        </w:rPr>
        <w:t>, ensuring</w:t>
      </w:r>
      <w:r w:rsidRPr="002E4822">
        <w:rPr>
          <w:rFonts w:ascii="Nunito" w:hAnsi="Nunito" w:eastAsia="Nunito" w:cs="Nunito"/>
          <w:color w:val="000000" w:themeColor="text1"/>
          <w:sz w:val="20"/>
          <w:lang w:val="en-ZA"/>
        </w:rPr>
        <w:t xml:space="preserve"> enhanced security and controlled access. Key details include:</w:t>
      </w:r>
    </w:p>
    <w:p w:rsidRPr="002E4822" w:rsidR="00B5464D" w:rsidP="00B5464D" w:rsidRDefault="00B5464D" w14:paraId="26336DAF" w14:textId="77777777">
      <w:pPr>
        <w:numPr>
          <w:ilvl w:val="0"/>
          <w:numId w:val="67"/>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Isolated Storage Servers</w:t>
      </w:r>
      <w:r w:rsidRPr="002E4822">
        <w:rPr>
          <w:rFonts w:ascii="Nunito" w:hAnsi="Nunito" w:eastAsia="Nunito" w:cs="Nunito"/>
          <w:color w:val="000000" w:themeColor="text1"/>
          <w:sz w:val="20"/>
          <w:lang w:val="en-ZA"/>
        </w:rPr>
        <w:t>: The encrypted data is stored on dedicated virtual servers isolated from other systems. This isolation reduces the risk of data breaches by restricting access to the servers where the data resides.</w:t>
      </w:r>
    </w:p>
    <w:p w:rsidRPr="002E4822" w:rsidR="00B5464D" w:rsidP="00B5464D" w:rsidRDefault="00B5464D" w14:paraId="1EAA973E" w14:textId="77777777">
      <w:pPr>
        <w:numPr>
          <w:ilvl w:val="0"/>
          <w:numId w:val="67"/>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Restricted Access</w:t>
      </w:r>
      <w:r w:rsidRPr="002E4822">
        <w:rPr>
          <w:rFonts w:ascii="Nunito" w:hAnsi="Nunito" w:eastAsia="Nunito" w:cs="Nunito"/>
          <w:color w:val="000000" w:themeColor="text1"/>
          <w:sz w:val="20"/>
          <w:lang w:val="en-ZA"/>
        </w:rPr>
        <w:t>: Only the private data team, a select group of authorized personnel, can access these isolated storage servers. This team is responsible for managing and maintaining the security of the stored data.</w:t>
      </w:r>
    </w:p>
    <w:p w:rsidRPr="00896612" w:rsidR="00B5464D" w:rsidP="00896612" w:rsidRDefault="60C54407" w14:paraId="094B861D" w14:textId="4979CBF4">
      <w:pPr>
        <w:pStyle w:val="Heading1"/>
        <w:numPr>
          <w:ilvl w:val="1"/>
          <w:numId w:val="67"/>
        </w:numPr>
        <w:rPr>
          <w:rFonts w:eastAsia="Nunito"/>
        </w:rPr>
      </w:pPr>
      <w:bookmarkStart w:name="_Toc173963677" w:id="2805"/>
      <w:r w:rsidRPr="00896612">
        <w:rPr>
          <w:rFonts w:eastAsia="Nunito"/>
        </w:rPr>
        <w:t xml:space="preserve">Network </w:t>
      </w:r>
      <w:ins w:author="Craig Parker" w:date="2024-08-08T08:32:00Z" w:id="2806">
        <w:r w:rsidRPr="00896612">
          <w:rPr>
            <w:rFonts w:eastAsia="Nunito"/>
          </w:rPr>
          <w:t>f</w:t>
        </w:r>
      </w:ins>
      <w:del w:author="Craig Parker" w:date="2024-08-08T08:32:00Z" w:id="2807">
        <w:r w:rsidRPr="00896612" w:rsidDel="60C54407" w:rsidR="00B5464D">
          <w:rPr>
            <w:rFonts w:eastAsia="Nunito"/>
          </w:rPr>
          <w:delText>F</w:delText>
        </w:r>
      </w:del>
      <w:r w:rsidRPr="00896612">
        <w:rPr>
          <w:rFonts w:eastAsia="Nunito"/>
        </w:rPr>
        <w:t xml:space="preserve">irewall and </w:t>
      </w:r>
      <w:ins w:author="Craig Parker" w:date="2024-08-08T08:32:00Z" w:id="2808">
        <w:r w:rsidRPr="00896612">
          <w:rPr>
            <w:rFonts w:eastAsia="Nunito"/>
          </w:rPr>
          <w:t>V</w:t>
        </w:r>
      </w:ins>
      <w:del w:author="Craig Parker" w:date="2024-08-08T08:32:00Z" w:id="2809">
        <w:r w:rsidRPr="00896612" w:rsidDel="60C54407" w:rsidR="00B5464D">
          <w:rPr>
            <w:rFonts w:eastAsia="Nunito"/>
          </w:rPr>
          <w:delText>V</w:delText>
        </w:r>
      </w:del>
      <w:r w:rsidRPr="00896612">
        <w:rPr>
          <w:rFonts w:eastAsia="Nunito"/>
        </w:rPr>
        <w:t>irtual Private Network</w:t>
      </w:r>
      <w:bookmarkEnd w:id="2805"/>
    </w:p>
    <w:p w:rsidRPr="002E4822" w:rsidR="00B5464D" w:rsidP="00B5464D" w:rsidRDefault="00B5464D" w14:paraId="3164B1B2" w14:textId="77777777">
      <w:pPr>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The CSAG compute infrastructure is integrated into the UCT intranet, benefiting from UCT’s comprehensive security policies and services. Key network security measures include:</w:t>
      </w:r>
    </w:p>
    <w:p w:rsidRPr="002E4822" w:rsidR="00B5464D" w:rsidP="00B5464D" w:rsidRDefault="00B5464D" w14:paraId="7F01C51D" w14:textId="7FD19E76">
      <w:pPr>
        <w:numPr>
          <w:ilvl w:val="0"/>
          <w:numId w:val="68"/>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Firewall Protection</w:t>
      </w:r>
      <w:r w:rsidRPr="002E4822">
        <w:rPr>
          <w:rFonts w:ascii="Nunito" w:hAnsi="Nunito" w:eastAsia="Nunito" w:cs="Nunito"/>
          <w:color w:val="000000" w:themeColor="text1"/>
          <w:sz w:val="20"/>
          <w:lang w:val="en-ZA"/>
        </w:rPr>
        <w:t xml:space="preserve">: UCT implements a Cisco firewall as a barrier between the internal network and external threats, ensuring that only </w:t>
      </w:r>
      <w:r w:rsidRPr="002E4822" w:rsidR="000933A1">
        <w:rPr>
          <w:rFonts w:ascii="Nunito" w:hAnsi="Nunito" w:eastAsia="Nunito" w:cs="Nunito"/>
          <w:color w:val="000000" w:themeColor="text1"/>
          <w:sz w:val="20"/>
          <w:lang w:val="en-ZA"/>
        </w:rPr>
        <w:t>authorised</w:t>
      </w:r>
      <w:r w:rsidRPr="002E4822">
        <w:rPr>
          <w:rFonts w:ascii="Nunito" w:hAnsi="Nunito" w:eastAsia="Nunito" w:cs="Nunito"/>
          <w:color w:val="000000" w:themeColor="text1"/>
          <w:sz w:val="20"/>
          <w:lang w:val="en-ZA"/>
        </w:rPr>
        <w:t xml:space="preserve"> access is allowed. The UCT firewall policy outlines the specific configurations and rules applied to protect the network. </w:t>
      </w:r>
    </w:p>
    <w:p w:rsidRPr="002E4822" w:rsidR="00B5464D" w:rsidP="00B5464D" w:rsidRDefault="00000000" w14:paraId="01F3E65F" w14:textId="77777777">
      <w:pPr>
        <w:numPr>
          <w:ilvl w:val="1"/>
          <w:numId w:val="68"/>
        </w:numPr>
        <w:rPr>
          <w:rFonts w:ascii="Nunito" w:hAnsi="Nunito" w:eastAsia="Nunito" w:cs="Nunito"/>
          <w:color w:val="000000" w:themeColor="text1"/>
          <w:sz w:val="20"/>
          <w:lang w:val="en-ZA"/>
        </w:rPr>
      </w:pPr>
      <w:hyperlink w:history="1" r:id="rId19">
        <w:r w:rsidRPr="002E4822" w:rsidR="00B5464D">
          <w:rPr>
            <w:rStyle w:val="Hyperlink"/>
            <w:rFonts w:ascii="Nunito" w:hAnsi="Nunito" w:eastAsia="Nunito" w:cs="Nunito"/>
            <w:sz w:val="20"/>
            <w:lang w:val="en-ZA"/>
          </w:rPr>
          <w:t>UCT Perimeter Firewall Policy</w:t>
        </w:r>
      </w:hyperlink>
    </w:p>
    <w:p w:rsidRPr="002E4822" w:rsidR="00B5464D" w:rsidP="00B5464D" w:rsidRDefault="00B5464D" w14:paraId="04D96F4E" w14:textId="5407E702">
      <w:pPr>
        <w:numPr>
          <w:ilvl w:val="0"/>
          <w:numId w:val="68"/>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Virtual Private Network (VPN)</w:t>
      </w:r>
      <w:r w:rsidRPr="002E4822">
        <w:rPr>
          <w:rFonts w:ascii="Nunito" w:hAnsi="Nunito" w:eastAsia="Nunito" w:cs="Nunito"/>
          <w:color w:val="000000" w:themeColor="text1"/>
          <w:sz w:val="20"/>
          <w:lang w:val="en-ZA"/>
        </w:rPr>
        <w:t xml:space="preserve">: UCT employs a Cisco VPN service, allowing </w:t>
      </w:r>
      <w:r w:rsidRPr="002E4822" w:rsidR="000933A1">
        <w:rPr>
          <w:rFonts w:ascii="Nunito" w:hAnsi="Nunito" w:eastAsia="Nunito" w:cs="Nunito"/>
          <w:color w:val="000000" w:themeColor="text1"/>
          <w:sz w:val="20"/>
          <w:lang w:val="en-ZA"/>
        </w:rPr>
        <w:t>authorised</w:t>
      </w:r>
      <w:r w:rsidRPr="002E4822">
        <w:rPr>
          <w:rFonts w:ascii="Nunito" w:hAnsi="Nunito" w:eastAsia="Nunito" w:cs="Nunito"/>
          <w:color w:val="000000" w:themeColor="text1"/>
          <w:sz w:val="20"/>
          <w:lang w:val="en-ZA"/>
        </w:rPr>
        <w:t xml:space="preserve"> users </w:t>
      </w:r>
      <w:r w:rsidRPr="002E4822" w:rsidR="000933A1">
        <w:rPr>
          <w:rFonts w:ascii="Nunito" w:hAnsi="Nunito" w:eastAsia="Nunito" w:cs="Nunito"/>
          <w:color w:val="000000" w:themeColor="text1"/>
          <w:sz w:val="20"/>
          <w:lang w:val="en-ZA"/>
        </w:rPr>
        <w:t>to access the UCT intranet from remote locations securely</w:t>
      </w:r>
      <w:r w:rsidRPr="002E4822">
        <w:rPr>
          <w:rFonts w:ascii="Nunito" w:hAnsi="Nunito" w:eastAsia="Nunito" w:cs="Nunito"/>
          <w:color w:val="000000" w:themeColor="text1"/>
          <w:sz w:val="20"/>
          <w:lang w:val="en-ZA"/>
        </w:rPr>
        <w:t xml:space="preserve">. The VPN encrypts all traffic, preventing </w:t>
      </w:r>
      <w:r w:rsidRPr="002E4822" w:rsidR="000933A1">
        <w:rPr>
          <w:rFonts w:ascii="Nunito" w:hAnsi="Nunito" w:eastAsia="Nunito" w:cs="Nunito"/>
          <w:color w:val="000000" w:themeColor="text1"/>
          <w:sz w:val="20"/>
          <w:lang w:val="en-ZA"/>
        </w:rPr>
        <w:t>unauthorised</w:t>
      </w:r>
      <w:r w:rsidRPr="002E4822">
        <w:rPr>
          <w:rFonts w:ascii="Nunito" w:hAnsi="Nunito" w:eastAsia="Nunito" w:cs="Nunito"/>
          <w:color w:val="000000" w:themeColor="text1"/>
          <w:sz w:val="20"/>
          <w:lang w:val="en-ZA"/>
        </w:rPr>
        <w:t xml:space="preserve"> access and maintaining data confidentiality.</w:t>
      </w:r>
    </w:p>
    <w:p w:rsidRPr="002E4822" w:rsidR="00B5464D" w:rsidP="00B5464D" w:rsidRDefault="00B5464D" w14:paraId="3B37089E" w14:textId="16A789BB">
      <w:pPr>
        <w:numPr>
          <w:ilvl w:val="0"/>
          <w:numId w:val="68"/>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Access Control</w:t>
      </w:r>
      <w:r w:rsidRPr="002E4822">
        <w:rPr>
          <w:rFonts w:ascii="Nunito" w:hAnsi="Nunito" w:eastAsia="Nunito" w:cs="Nunito"/>
          <w:color w:val="000000" w:themeColor="text1"/>
          <w:sz w:val="20"/>
          <w:lang w:val="en-ZA"/>
        </w:rPr>
        <w:t xml:space="preserve">: Network access to CSAG servers and computer services is carefully controlled and limited to </w:t>
      </w:r>
      <w:r w:rsidRPr="002E4822" w:rsidR="000933A1">
        <w:rPr>
          <w:rFonts w:ascii="Nunito" w:hAnsi="Nunito" w:eastAsia="Nunito" w:cs="Nunito"/>
          <w:color w:val="000000" w:themeColor="text1"/>
          <w:sz w:val="20"/>
          <w:lang w:val="en-ZA"/>
        </w:rPr>
        <w:t>authorised</w:t>
      </w:r>
      <w:r w:rsidRPr="002E4822">
        <w:rPr>
          <w:rFonts w:ascii="Nunito" w:hAnsi="Nunito" w:eastAsia="Nunito" w:cs="Nunito"/>
          <w:color w:val="000000" w:themeColor="text1"/>
          <w:sz w:val="20"/>
          <w:lang w:val="en-ZA"/>
        </w:rPr>
        <w:t xml:space="preserve"> users. This ensures that only individuals with proper credentials can access sensitive data and systems.</w:t>
      </w:r>
    </w:p>
    <w:p w:rsidRPr="002E4822" w:rsidR="00B5464D" w:rsidP="00B5464D" w:rsidRDefault="00B5464D" w14:paraId="7890FF34" w14:textId="77777777">
      <w:pPr>
        <w:ind w:left="720"/>
        <w:rPr>
          <w:rFonts w:ascii="Nunito" w:hAnsi="Nunito" w:eastAsia="Nunito" w:cs="Nunito"/>
          <w:color w:val="000000" w:themeColor="text1"/>
          <w:sz w:val="20"/>
          <w:lang w:val="en-ZA"/>
        </w:rPr>
      </w:pPr>
    </w:p>
    <w:p w:rsidRPr="00896612" w:rsidR="00B5464D" w:rsidP="00896612" w:rsidRDefault="00B5464D" w14:paraId="397645F1" w14:textId="4A6FF27B">
      <w:pPr>
        <w:pStyle w:val="Heading1"/>
        <w:numPr>
          <w:ilvl w:val="1"/>
          <w:numId w:val="67"/>
        </w:numPr>
        <w:rPr>
          <w:rFonts w:eastAsia="Nunito"/>
        </w:rPr>
      </w:pPr>
      <w:bookmarkStart w:name="_Toc173963678" w:id="2810"/>
      <w:r w:rsidRPr="00896612">
        <w:rPr>
          <w:rFonts w:eastAsia="Nunito"/>
        </w:rPr>
        <w:t xml:space="preserve">Local </w:t>
      </w:r>
      <w:r w:rsidRPr="00896612" w:rsidR="002E4822">
        <w:rPr>
          <w:rFonts w:eastAsia="Nunito"/>
        </w:rPr>
        <w:t>a</w:t>
      </w:r>
      <w:r w:rsidRPr="00896612">
        <w:rPr>
          <w:rFonts w:eastAsia="Nunito"/>
        </w:rPr>
        <w:t xml:space="preserve">uthentication and </w:t>
      </w:r>
      <w:r w:rsidRPr="00896612" w:rsidR="002E4822">
        <w:rPr>
          <w:rFonts w:eastAsia="Nunito"/>
        </w:rPr>
        <w:t>a</w:t>
      </w:r>
      <w:r w:rsidRPr="00896612">
        <w:rPr>
          <w:rFonts w:eastAsia="Nunito"/>
        </w:rPr>
        <w:t>uthorization</w:t>
      </w:r>
      <w:bookmarkEnd w:id="2810"/>
    </w:p>
    <w:p w:rsidRPr="002E4822" w:rsidR="00B5464D" w:rsidP="00B5464D" w:rsidRDefault="00B5464D" w14:paraId="09660E20" w14:textId="029749CB">
      <w:pPr>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 xml:space="preserve">In addition to the broader UCT security measures, the CSAG/UCT platform employs its own authentication and </w:t>
      </w:r>
      <w:r w:rsidRPr="002E4822" w:rsidR="006013EC">
        <w:rPr>
          <w:rFonts w:ascii="Nunito" w:hAnsi="Nunito" w:eastAsia="Nunito" w:cs="Nunito"/>
          <w:color w:val="000000" w:themeColor="text1"/>
          <w:sz w:val="20"/>
          <w:lang w:val="en-ZA"/>
        </w:rPr>
        <w:t>authorisation</w:t>
      </w:r>
      <w:r w:rsidRPr="002E4822">
        <w:rPr>
          <w:rFonts w:ascii="Nunito" w:hAnsi="Nunito" w:eastAsia="Nunito" w:cs="Nunito"/>
          <w:color w:val="000000" w:themeColor="text1"/>
          <w:sz w:val="20"/>
          <w:lang w:val="en-ZA"/>
        </w:rPr>
        <w:t xml:space="preserve"> protocols </w:t>
      </w:r>
      <w:r w:rsidRPr="002E4822" w:rsidR="006013EC">
        <w:rPr>
          <w:rFonts w:ascii="Nunito" w:hAnsi="Nunito" w:eastAsia="Nunito" w:cs="Nunito"/>
          <w:color w:val="000000" w:themeColor="text1"/>
          <w:sz w:val="20"/>
          <w:lang w:val="en-ZA"/>
        </w:rPr>
        <w:t>to secure access to restricted datasets further</w:t>
      </w:r>
      <w:r w:rsidRPr="002E4822">
        <w:rPr>
          <w:rFonts w:ascii="Nunito" w:hAnsi="Nunito" w:eastAsia="Nunito" w:cs="Nunito"/>
          <w:color w:val="000000" w:themeColor="text1"/>
          <w:sz w:val="20"/>
          <w:lang w:val="en-ZA"/>
        </w:rPr>
        <w:t>:</w:t>
      </w:r>
    </w:p>
    <w:p w:rsidRPr="002E4822" w:rsidR="00B5464D" w:rsidP="00B5464D" w:rsidRDefault="00B5464D" w14:paraId="2B389C12" w14:textId="77777777">
      <w:pPr>
        <w:numPr>
          <w:ilvl w:val="0"/>
          <w:numId w:val="69"/>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Independent Authentication Service</w:t>
      </w:r>
      <w:r w:rsidRPr="002E4822">
        <w:rPr>
          <w:rFonts w:ascii="Nunito" w:hAnsi="Nunito" w:eastAsia="Nunito" w:cs="Nunito"/>
          <w:color w:val="000000" w:themeColor="text1"/>
          <w:sz w:val="20"/>
          <w:lang w:val="en-ZA"/>
        </w:rPr>
        <w:t>: The CSAG/UCT platform uses a Linux filesystem and Lightweight Directory Access Protocol (LDAP) for authentication. This service verifies the identity of users attempting to access the system.</w:t>
      </w:r>
    </w:p>
    <w:p w:rsidRPr="002E4822" w:rsidR="00B5464D" w:rsidP="00B5464D" w:rsidRDefault="00B5464D" w14:paraId="35C82C17" w14:textId="7EC43D5A">
      <w:pPr>
        <w:numPr>
          <w:ilvl w:val="0"/>
          <w:numId w:val="69"/>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Authorization Controls</w:t>
      </w:r>
      <w:r w:rsidRPr="002E4822">
        <w:rPr>
          <w:rFonts w:ascii="Nunito" w:hAnsi="Nunito" w:eastAsia="Nunito" w:cs="Nunito"/>
          <w:color w:val="000000" w:themeColor="text1"/>
          <w:sz w:val="20"/>
          <w:lang w:val="en-ZA"/>
        </w:rPr>
        <w:t xml:space="preserve">: Access to restricted datasets is controlled through both UCT authentication protocols and internal CSAG Data Management Plan (DMP) authentication and </w:t>
      </w:r>
      <w:r w:rsidRPr="002E4822" w:rsidR="006013EC">
        <w:rPr>
          <w:rFonts w:ascii="Nunito" w:hAnsi="Nunito" w:eastAsia="Nunito" w:cs="Nunito"/>
          <w:color w:val="000000" w:themeColor="text1"/>
          <w:sz w:val="20"/>
          <w:lang w:val="en-ZA"/>
        </w:rPr>
        <w:t>authorisation</w:t>
      </w:r>
      <w:r w:rsidRPr="002E4822">
        <w:rPr>
          <w:rFonts w:ascii="Nunito" w:hAnsi="Nunito" w:eastAsia="Nunito" w:cs="Nunito"/>
          <w:color w:val="000000" w:themeColor="text1"/>
          <w:sz w:val="20"/>
          <w:lang w:val="en-ZA"/>
        </w:rPr>
        <w:t xml:space="preserve"> mechanisms. This dual-layer security approach ensures that only </w:t>
      </w:r>
      <w:r w:rsidRPr="002E4822" w:rsidR="006013EC">
        <w:rPr>
          <w:rFonts w:ascii="Nunito" w:hAnsi="Nunito" w:eastAsia="Nunito" w:cs="Nunito"/>
          <w:color w:val="000000" w:themeColor="text1"/>
          <w:sz w:val="20"/>
          <w:lang w:val="en-ZA"/>
        </w:rPr>
        <w:t>authorised</w:t>
      </w:r>
      <w:r w:rsidRPr="002E4822">
        <w:rPr>
          <w:rFonts w:ascii="Nunito" w:hAnsi="Nunito" w:eastAsia="Nunito" w:cs="Nunito"/>
          <w:color w:val="000000" w:themeColor="text1"/>
          <w:sz w:val="20"/>
          <w:lang w:val="en-ZA"/>
        </w:rPr>
        <w:t xml:space="preserve"> personnel can access sensitive data, providing an additional layer of protection.</w:t>
      </w:r>
    </w:p>
    <w:p w:rsidRPr="002E4822" w:rsidR="00B5464D" w:rsidP="00B5464D" w:rsidRDefault="00B5464D" w14:paraId="5B50481E" w14:textId="3554F213">
      <w:pPr>
        <w:numPr>
          <w:ilvl w:val="0"/>
          <w:numId w:val="69"/>
        </w:numPr>
        <w:rPr>
          <w:rFonts w:ascii="Nunito" w:hAnsi="Nunito" w:eastAsia="Nunito" w:cs="Nunito"/>
          <w:color w:val="000000" w:themeColor="text1"/>
          <w:sz w:val="20"/>
          <w:lang w:val="en-ZA"/>
        </w:rPr>
      </w:pPr>
      <w:r w:rsidRPr="002E4822">
        <w:rPr>
          <w:rFonts w:ascii="Nunito" w:hAnsi="Nunito" w:eastAsia="Nunito" w:cs="Nunito"/>
          <w:b/>
          <w:bCs/>
          <w:color w:val="000000" w:themeColor="text1"/>
          <w:sz w:val="20"/>
          <w:lang w:val="en-ZA"/>
        </w:rPr>
        <w:t>Compliance with UCT Security Policies</w:t>
      </w:r>
      <w:r w:rsidRPr="002E4822">
        <w:rPr>
          <w:rFonts w:ascii="Nunito" w:hAnsi="Nunito" w:eastAsia="Nunito" w:cs="Nunito"/>
          <w:color w:val="000000" w:themeColor="text1"/>
          <w:sz w:val="20"/>
          <w:lang w:val="en-ZA"/>
        </w:rPr>
        <w:t xml:space="preserve">: All authentication and </w:t>
      </w:r>
      <w:r w:rsidRPr="002E4822" w:rsidR="006013EC">
        <w:rPr>
          <w:rFonts w:ascii="Nunito" w:hAnsi="Nunito" w:eastAsia="Nunito" w:cs="Nunito"/>
          <w:color w:val="000000" w:themeColor="text1"/>
          <w:sz w:val="20"/>
          <w:lang w:val="en-ZA"/>
        </w:rPr>
        <w:t>authorisation</w:t>
      </w:r>
      <w:r w:rsidRPr="002E4822">
        <w:rPr>
          <w:rFonts w:ascii="Nunito" w:hAnsi="Nunito" w:eastAsia="Nunito" w:cs="Nunito"/>
          <w:color w:val="000000" w:themeColor="text1"/>
          <w:sz w:val="20"/>
          <w:lang w:val="en-ZA"/>
        </w:rPr>
        <w:t xml:space="preserve"> activities are conducted in compliance with UCT's comprehensive information security policies. </w:t>
      </w:r>
    </w:p>
    <w:p w:rsidRPr="002E4822" w:rsidR="00B5464D" w:rsidP="00B5464D" w:rsidRDefault="00000000" w14:paraId="31EB97F7" w14:textId="77777777">
      <w:pPr>
        <w:numPr>
          <w:ilvl w:val="1"/>
          <w:numId w:val="69"/>
        </w:numPr>
        <w:rPr>
          <w:rFonts w:ascii="Nunito" w:hAnsi="Nunito" w:eastAsia="Nunito" w:cs="Nunito"/>
          <w:color w:val="000000" w:themeColor="text1"/>
          <w:sz w:val="20"/>
          <w:lang w:val="en-ZA"/>
        </w:rPr>
      </w:pPr>
      <w:hyperlink w:history="1" r:id="rId20">
        <w:r w:rsidRPr="002E4822" w:rsidR="00B5464D">
          <w:rPr>
            <w:rStyle w:val="Hyperlink"/>
            <w:rFonts w:ascii="Nunito" w:hAnsi="Nunito" w:eastAsia="Nunito" w:cs="Nunito"/>
            <w:sz w:val="20"/>
            <w:lang w:val="en-ZA"/>
          </w:rPr>
          <w:t>UCT Information Security Policy</w:t>
        </w:r>
      </w:hyperlink>
    </w:p>
    <w:p w:rsidRPr="002E4822" w:rsidR="00B5464D" w:rsidP="00B5464D" w:rsidRDefault="00B5464D" w14:paraId="3631BC3E" w14:textId="77777777">
      <w:pPr>
        <w:rPr>
          <w:rFonts w:ascii="Nunito" w:hAnsi="Nunito" w:eastAsia="Nunito" w:cs="Nunito"/>
          <w:color w:val="000000" w:themeColor="text1"/>
          <w:sz w:val="20"/>
          <w:lang w:val="en-ZA"/>
        </w:rPr>
      </w:pPr>
      <w:r w:rsidRPr="002E4822">
        <w:rPr>
          <w:rFonts w:ascii="Nunito" w:hAnsi="Nunito" w:eastAsia="Nunito" w:cs="Nunito"/>
          <w:color w:val="000000" w:themeColor="text1"/>
          <w:sz w:val="20"/>
          <w:lang w:val="en-ZA"/>
        </w:rPr>
        <w:t xml:space="preserve">By implementing these detailed encryption, storage isolation, network security, and local authentication measures, the HE²AT </w:t>
      </w:r>
      <w:proofErr w:type="spellStart"/>
      <w:r w:rsidRPr="002E4822">
        <w:rPr>
          <w:rFonts w:ascii="Nunito" w:hAnsi="Nunito" w:eastAsia="Nunito" w:cs="Nunito"/>
          <w:color w:val="000000" w:themeColor="text1"/>
          <w:sz w:val="20"/>
          <w:lang w:val="en-ZA"/>
        </w:rPr>
        <w:t>Center</w:t>
      </w:r>
      <w:proofErr w:type="spellEnd"/>
      <w:r w:rsidRPr="002E4822">
        <w:rPr>
          <w:rFonts w:ascii="Nunito" w:hAnsi="Nunito" w:eastAsia="Nunito" w:cs="Nunito"/>
          <w:color w:val="000000" w:themeColor="text1"/>
          <w:sz w:val="20"/>
          <w:lang w:val="en-ZA"/>
        </w:rPr>
        <w:t xml:space="preserve"> ensures the protection and confidentiality of sensitive data throughout its lifecycle.</w:t>
      </w:r>
    </w:p>
    <w:p w:rsidRPr="002E4822" w:rsidR="00B5464D" w:rsidRDefault="00B5464D" w14:paraId="5256D54A" w14:textId="77777777">
      <w:pPr>
        <w:rPr>
          <w:rFonts w:ascii="Nunito" w:hAnsi="Nunito" w:eastAsia="Nunito" w:cs="Nunito"/>
          <w:color w:val="000000" w:themeColor="text1"/>
          <w:sz w:val="20"/>
          <w:rPrChange w:author="Craig Parker" w:date="2024-08-07T12:23:00Z" w16du:dateUtc="2024-08-07T10:23:00Z" w:id="2811">
            <w:rPr>
              <w:rFonts w:ascii="Nunito" w:hAnsi="Nunito" w:eastAsia="Nunito" w:cs="Nunito"/>
            </w:rPr>
          </w:rPrChange>
        </w:rPr>
      </w:pPr>
    </w:p>
    <w:p w:rsidRPr="00896612" w:rsidR="007813F4" w:rsidP="00896612" w:rsidRDefault="52A8C99F" w14:paraId="0000012B" w14:textId="474A13A6">
      <w:pPr>
        <w:pStyle w:val="Heading1"/>
        <w:numPr>
          <w:ilvl w:val="1"/>
          <w:numId w:val="67"/>
        </w:numPr>
        <w:rPr>
          <w:rFonts w:eastAsia="Nunito"/>
          <w:rPrChange w:author="Craig Parker" w:date="2024-08-07T12:23:00Z" w16du:dateUtc="2024-08-07T10:23:00Z" w:id="2812">
            <w:rPr>
              <w:rFonts w:ascii="Nunito" w:hAnsi="Nunito" w:eastAsia="Nunito" w:cs="Nunito"/>
            </w:rPr>
          </w:rPrChange>
        </w:rPr>
        <w:pPrChange w:author="Craig Parker" w:date="2024-08-07T13:44:00Z" w16du:dateUtc="2024-08-07T11:44:00Z" w:id="2813">
          <w:pPr>
            <w:pStyle w:val="Heading1"/>
          </w:pPr>
        </w:pPrChange>
      </w:pPr>
      <w:bookmarkStart w:name="_Toc172635233" w:id="2814"/>
      <w:bookmarkStart w:name="_Toc173777821" w:id="2815"/>
      <w:bookmarkStart w:name="_Toc173963679" w:id="2816"/>
      <w:commentRangeStart w:id="2817"/>
      <w:commentRangeStart w:id="2818"/>
      <w:commentRangeStart w:id="2819"/>
      <w:r w:rsidRPr="00896612">
        <w:rPr>
          <w:rFonts w:eastAsia="Nunito"/>
          <w:rPrChange w:author="Craig Parker" w:date="2024-08-07T12:23:00Z" w16du:dateUtc="2024-08-07T10:23:00Z" w:id="2820">
            <w:rPr>
              <w:rFonts w:ascii="Nunito" w:hAnsi="Nunito" w:eastAsia="Nunito" w:cs="Nunito"/>
            </w:rPr>
          </w:rPrChange>
        </w:rPr>
        <w:t xml:space="preserve">Data </w:t>
      </w:r>
      <w:r w:rsidRPr="00896612" w:rsidR="002E4822">
        <w:rPr>
          <w:rFonts w:eastAsia="Nunito"/>
        </w:rPr>
        <w:t>s</w:t>
      </w:r>
      <w:r w:rsidRPr="00896612">
        <w:rPr>
          <w:rFonts w:eastAsia="Nunito"/>
          <w:rPrChange w:author="Craig Parker" w:date="2024-08-07T12:23:00Z" w16du:dateUtc="2024-08-07T10:23:00Z" w:id="2821">
            <w:rPr>
              <w:rFonts w:ascii="Nunito" w:hAnsi="Nunito" w:eastAsia="Nunito" w:cs="Nunito"/>
            </w:rPr>
          </w:rPrChange>
        </w:rPr>
        <w:t xml:space="preserve">haring and </w:t>
      </w:r>
      <w:r w:rsidRPr="00896612" w:rsidR="002E4822">
        <w:rPr>
          <w:rFonts w:eastAsia="Nunito"/>
        </w:rPr>
        <w:t>o</w:t>
      </w:r>
      <w:r w:rsidRPr="00896612">
        <w:rPr>
          <w:rFonts w:eastAsia="Nunito"/>
          <w:rPrChange w:author="Craig Parker" w:date="2024-08-07T12:23:00Z" w16du:dateUtc="2024-08-07T10:23:00Z" w:id="2822">
            <w:rPr>
              <w:rFonts w:ascii="Nunito" w:hAnsi="Nunito" w:eastAsia="Nunito" w:cs="Nunito"/>
            </w:rPr>
          </w:rPrChange>
        </w:rPr>
        <w:t xml:space="preserve">pen </w:t>
      </w:r>
      <w:r w:rsidRPr="00896612" w:rsidR="002E4822">
        <w:rPr>
          <w:rFonts w:eastAsia="Nunito"/>
        </w:rPr>
        <w:t>a</w:t>
      </w:r>
      <w:r w:rsidRPr="00896612">
        <w:rPr>
          <w:rFonts w:eastAsia="Nunito"/>
          <w:rPrChange w:author="Craig Parker" w:date="2024-08-07T12:23:00Z" w16du:dateUtc="2024-08-07T10:23:00Z" w:id="2823">
            <w:rPr>
              <w:rFonts w:ascii="Nunito" w:hAnsi="Nunito" w:eastAsia="Nunito" w:cs="Nunito"/>
            </w:rPr>
          </w:rPrChange>
        </w:rPr>
        <w:t>ccess</w:t>
      </w:r>
      <w:commentRangeEnd w:id="2817"/>
      <w:r w:rsidRPr="00896612" w:rsidR="6E1C0E23">
        <w:rPr>
          <w:rStyle w:val="CommentReference"/>
          <w:sz w:val="40"/>
          <w:szCs w:val="40"/>
          <w:rPrChange w:author="Craig Parker" w:date="2024-08-07T12:23:00Z" w16du:dateUtc="2024-08-07T10:23:00Z" w:id="2824">
            <w:rPr>
              <w:rStyle w:val="CommentReference"/>
            </w:rPr>
          </w:rPrChange>
        </w:rPr>
        <w:commentReference w:id="2817"/>
      </w:r>
      <w:commentRangeEnd w:id="2818"/>
      <w:r w:rsidRPr="00896612" w:rsidR="6E1C0E23">
        <w:rPr>
          <w:rStyle w:val="CommentReference"/>
          <w:sz w:val="40"/>
          <w:szCs w:val="40"/>
          <w:rPrChange w:author="Craig Parker" w:date="2024-08-07T12:23:00Z" w16du:dateUtc="2024-08-07T10:23:00Z" w:id="2825">
            <w:rPr>
              <w:rStyle w:val="CommentReference"/>
            </w:rPr>
          </w:rPrChange>
        </w:rPr>
        <w:commentReference w:id="2818"/>
      </w:r>
      <w:commentRangeEnd w:id="2819"/>
      <w:r w:rsidRPr="00896612" w:rsidR="6E1C0E23">
        <w:rPr>
          <w:rStyle w:val="CommentReference"/>
          <w:sz w:val="40"/>
          <w:szCs w:val="40"/>
          <w:rPrChange w:author="Craig Parker" w:date="2024-08-07T12:23:00Z" w16du:dateUtc="2024-08-07T10:23:00Z" w:id="2826">
            <w:rPr>
              <w:rStyle w:val="CommentReference"/>
            </w:rPr>
          </w:rPrChange>
        </w:rPr>
        <w:commentReference w:id="2819"/>
      </w:r>
      <w:bookmarkEnd w:id="2814"/>
      <w:bookmarkEnd w:id="2815"/>
      <w:bookmarkEnd w:id="2816"/>
    </w:p>
    <w:p w:rsidRPr="002E4822" w:rsidR="007813F4" w:rsidRDefault="009511AE" w14:paraId="0000012C" w14:textId="698C7E21">
      <w:pPr>
        <w:rPr>
          <w:rFonts w:ascii="Nunito" w:hAnsi="Nunito" w:eastAsia="Nunito" w:cs="Nunito"/>
          <w:color w:val="000000" w:themeColor="text1"/>
          <w:sz w:val="20"/>
          <w:rPrChange w:author="Craig Parker" w:date="2024-08-07T12:23:00Z" w16du:dateUtc="2024-08-07T10:23:00Z" w:id="2827">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828">
            <w:rPr>
              <w:rFonts w:ascii="Nunito" w:hAnsi="Nunito" w:eastAsia="Nunito" w:cs="Nunito"/>
            </w:rPr>
          </w:rPrChange>
        </w:rPr>
        <w:t>According to the Research Data Management policy, ‘publicly funded research data are a public good, produced in the public interest, which should be made openly available with as few restrictions as possible in a timely and responsible manner’. Data is</w:t>
      </w:r>
      <w:del w:author="Craig Parker" w:date="2024-07-09T11:42:00Z" w:id="2829">
        <w:r w:rsidRPr="002E4822" w:rsidDel="002116FB">
          <w:rPr>
            <w:rFonts w:ascii="Nunito" w:hAnsi="Nunito" w:eastAsia="Nunito" w:cs="Nunito"/>
            <w:color w:val="000000" w:themeColor="text1"/>
            <w:sz w:val="20"/>
            <w:rPrChange w:author="Craig Parker" w:date="2024-08-07T12:23:00Z" w16du:dateUtc="2024-08-07T10:23:00Z" w:id="2830">
              <w:rPr>
                <w:rFonts w:ascii="Nunito" w:hAnsi="Nunito" w:eastAsia="Nunito" w:cs="Nunito"/>
              </w:rPr>
            </w:rPrChange>
          </w:rPr>
          <w:delText xml:space="preserve"> therefore open by default, closed by exception (e.g. privately-funded research,</w:delText>
        </w:r>
      </w:del>
      <w:ins w:author="Craig Parker" w:date="2024-07-09T11:42:00Z" w:id="2831">
        <w:r w:rsidRPr="002E4822" w:rsidR="002116FB">
          <w:rPr>
            <w:rFonts w:ascii="Nunito" w:hAnsi="Nunito" w:eastAsia="Nunito" w:cs="Nunito"/>
            <w:color w:val="000000" w:themeColor="text1"/>
            <w:sz w:val="20"/>
            <w:rPrChange w:author="Craig Parker" w:date="2024-08-07T12:23:00Z" w16du:dateUtc="2024-08-07T10:23:00Z" w:id="2832">
              <w:rPr>
                <w:rFonts w:ascii="Nunito" w:hAnsi="Nunito" w:eastAsia="Nunito" w:cs="Nunito"/>
              </w:rPr>
            </w:rPrChange>
          </w:rPr>
          <w:t xml:space="preserve">, therefore, open by default and closed by exception (e.g. </w:t>
        </w:r>
      </w:ins>
      <w:ins w:author="Craig Parker" w:date="2024-07-16T12:12:00Z" w:id="2833">
        <w:r w:rsidRPr="002E4822" w:rsidR="009A39DB">
          <w:rPr>
            <w:rFonts w:ascii="Nunito" w:hAnsi="Nunito" w:eastAsia="Nunito" w:cs="Nunito"/>
            <w:color w:val="000000" w:themeColor="text1"/>
            <w:sz w:val="20"/>
            <w:rPrChange w:author="Craig Parker" w:date="2024-08-07T12:23:00Z" w16du:dateUtc="2024-08-07T10:23:00Z" w:id="2834">
              <w:rPr>
                <w:rFonts w:ascii="Nunito" w:hAnsi="Nunito" w:eastAsia="Nunito" w:cs="Nunito"/>
              </w:rPr>
            </w:rPrChange>
          </w:rPr>
          <w:t>privately funded</w:t>
        </w:r>
      </w:ins>
      <w:ins w:author="Craig Parker" w:date="2024-07-09T11:42:00Z" w:id="2835">
        <w:r w:rsidRPr="002E4822" w:rsidR="002116FB">
          <w:rPr>
            <w:rFonts w:ascii="Nunito" w:hAnsi="Nunito" w:eastAsia="Nunito" w:cs="Nunito"/>
            <w:color w:val="000000" w:themeColor="text1"/>
            <w:sz w:val="20"/>
            <w:rPrChange w:author="Craig Parker" w:date="2024-08-07T12:23:00Z" w16du:dateUtc="2024-08-07T10:23:00Z" w:id="2836">
              <w:rPr>
                <w:rFonts w:ascii="Nunito" w:hAnsi="Nunito" w:eastAsia="Nunito" w:cs="Nunito"/>
              </w:rPr>
            </w:rPrChange>
          </w:rPr>
          <w:t xml:space="preserve"> research</w:t>
        </w:r>
      </w:ins>
      <w:r w:rsidRPr="002E4822">
        <w:rPr>
          <w:rFonts w:ascii="Nunito" w:hAnsi="Nunito" w:eastAsia="Nunito" w:cs="Nunito"/>
          <w:color w:val="000000" w:themeColor="text1"/>
          <w:sz w:val="20"/>
          <w:rPrChange w:author="Craig Parker" w:date="2024-08-07T12:23:00Z" w16du:dateUtc="2024-08-07T10:23:00Z" w:id="2837">
            <w:rPr>
              <w:rFonts w:ascii="Nunito" w:hAnsi="Nunito" w:eastAsia="Nunito" w:cs="Nunito"/>
            </w:rPr>
          </w:rPrChange>
        </w:rPr>
        <w:t xml:space="preserve"> or research with </w:t>
      </w:r>
      <w:proofErr w:type="spellStart"/>
      <w:r w:rsidRPr="002E4822">
        <w:rPr>
          <w:rFonts w:ascii="Nunito" w:hAnsi="Nunito" w:eastAsia="Nunito" w:cs="Nunito"/>
          <w:color w:val="000000" w:themeColor="text1"/>
          <w:sz w:val="20"/>
          <w:rPrChange w:author="Craig Parker" w:date="2024-08-07T12:23:00Z" w16du:dateUtc="2024-08-07T10:23:00Z" w:id="2838">
            <w:rPr>
              <w:rFonts w:ascii="Nunito" w:hAnsi="Nunito" w:eastAsia="Nunito" w:cs="Nunito"/>
            </w:rPr>
          </w:rPrChange>
        </w:rPr>
        <w:t>commercialisation</w:t>
      </w:r>
      <w:proofErr w:type="spellEnd"/>
      <w:r w:rsidRPr="002E4822">
        <w:rPr>
          <w:rFonts w:ascii="Nunito" w:hAnsi="Nunito" w:eastAsia="Nunito" w:cs="Nunito"/>
          <w:color w:val="000000" w:themeColor="text1"/>
          <w:sz w:val="20"/>
          <w:rPrChange w:author="Craig Parker" w:date="2024-08-07T12:23:00Z" w16du:dateUtc="2024-08-07T10:23:00Z" w:id="2839">
            <w:rPr>
              <w:rFonts w:ascii="Nunito" w:hAnsi="Nunito" w:eastAsia="Nunito" w:cs="Nunito"/>
            </w:rPr>
          </w:rPrChange>
        </w:rPr>
        <w:t xml:space="preserve"> possibilities). </w:t>
      </w:r>
    </w:p>
    <w:p w:rsidRPr="002E4822" w:rsidR="007813F4" w:rsidRDefault="007813F4" w14:paraId="0000012D" w14:textId="77777777">
      <w:pPr>
        <w:rPr>
          <w:rFonts w:ascii="Nunito" w:hAnsi="Nunito" w:eastAsia="Nunito" w:cs="Nunito"/>
          <w:color w:val="000000" w:themeColor="text1"/>
          <w:sz w:val="20"/>
          <w:rPrChange w:author="Craig Parker" w:date="2024-08-07T12:23:00Z" w16du:dateUtc="2024-08-07T10:23:00Z" w:id="2840">
            <w:rPr>
              <w:rFonts w:ascii="Nunito" w:hAnsi="Nunito" w:eastAsia="Nunito" w:cs="Nunito"/>
            </w:rPr>
          </w:rPrChange>
        </w:rPr>
      </w:pPr>
    </w:p>
    <w:p w:rsidRPr="002E4822" w:rsidR="007813F4" w:rsidRDefault="009511AE" w14:paraId="0000012E" w14:textId="77777777">
      <w:pPr>
        <w:rPr>
          <w:rFonts w:ascii="Nunito" w:hAnsi="Nunito" w:eastAsia="Nunito" w:cs="Nunito"/>
          <w:color w:val="000000" w:themeColor="text1"/>
          <w:sz w:val="20"/>
          <w:rPrChange w:author="Craig Parker" w:date="2024-08-07T12:23:00Z" w16du:dateUtc="2024-08-07T10:23:00Z" w:id="2841">
            <w:rPr>
              <w:rFonts w:ascii="Nunito" w:hAnsi="Nunito" w:eastAsia="Nunito" w:cs="Nunito"/>
            </w:rPr>
          </w:rPrChange>
        </w:rPr>
      </w:pPr>
      <w:r w:rsidRPr="002E4822">
        <w:rPr>
          <w:rFonts w:ascii="Nunito" w:hAnsi="Nunito" w:eastAsia="Nunito" w:cs="Nunito"/>
          <w:b/>
          <w:color w:val="000000" w:themeColor="text1"/>
          <w:sz w:val="20"/>
          <w:rPrChange w:author="Craig Parker" w:date="2024-08-07T12:23:00Z" w16du:dateUtc="2024-08-07T10:23:00Z" w:id="2842">
            <w:rPr>
              <w:rFonts w:ascii="Nunito" w:hAnsi="Nunito" w:eastAsia="Nunito" w:cs="Nunito"/>
              <w:b/>
            </w:rPr>
          </w:rPrChange>
        </w:rPr>
        <w:t>Restrictions to data sharing</w:t>
      </w:r>
    </w:p>
    <w:p w:rsidRPr="002E4822" w:rsidR="007813F4" w:rsidRDefault="009511AE" w14:paraId="0000012F" w14:textId="77777777">
      <w:pPr>
        <w:rPr>
          <w:rFonts w:ascii="Nunito" w:hAnsi="Nunito" w:eastAsia="Nunito" w:cs="Nunito"/>
          <w:color w:val="000000" w:themeColor="text1"/>
          <w:sz w:val="20"/>
          <w:rPrChange w:author="Craig Parker" w:date="2024-08-07T12:23:00Z" w16du:dateUtc="2024-08-07T10:23:00Z" w:id="2843">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844">
            <w:rPr>
              <w:rFonts w:ascii="Nunito" w:hAnsi="Nunito" w:eastAsia="Nunito" w:cs="Nunito"/>
            </w:rPr>
          </w:rPrChange>
        </w:rPr>
        <w:t xml:space="preserve">According to Section 4.6 of the </w:t>
      </w:r>
      <w:r w:rsidRPr="002E4822">
        <w:rPr>
          <w:rFonts w:ascii="Nunito" w:hAnsi="Nunito"/>
          <w:color w:val="000000" w:themeColor="text1"/>
          <w:sz w:val="20"/>
          <w:rPrChange w:author="Craig Parker" w:date="2024-08-07T12:23:00Z" w16du:dateUtc="2024-08-07T10:23:00Z" w:id="2845">
            <w:rPr/>
          </w:rPrChange>
        </w:rPr>
        <w:fldChar w:fldCharType="begin"/>
      </w:r>
      <w:r w:rsidRPr="002E4822">
        <w:rPr>
          <w:rFonts w:ascii="Nunito" w:hAnsi="Nunito"/>
          <w:color w:val="000000" w:themeColor="text1"/>
          <w:sz w:val="20"/>
          <w:rPrChange w:author="Craig Parker" w:date="2024-08-07T12:23:00Z" w16du:dateUtc="2024-08-07T10:23:00Z" w:id="2846">
            <w:rPr/>
          </w:rPrChange>
        </w:rPr>
        <w:instrText>HYPERLINK "http://www.digitalservices.lib.uct.ac.za/dls/rdm-policy"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2847">
            <w:rPr>
              <w:rFonts w:ascii="Nunito" w:hAnsi="Nunito" w:eastAsia="Nunito" w:cs="Nunito"/>
              <w:color w:val="000080"/>
              <w:u w:val="single"/>
            </w:rPr>
          </w:rPrChange>
        </w:rPr>
        <w:fldChar w:fldCharType="separate"/>
      </w:r>
      <w:r w:rsidRPr="002E4822">
        <w:rPr>
          <w:rFonts w:ascii="Nunito" w:hAnsi="Nunito" w:eastAsia="Nunito" w:cs="Nunito"/>
          <w:color w:val="000000" w:themeColor="text1"/>
          <w:sz w:val="20"/>
          <w:u w:val="single"/>
          <w:rPrChange w:author="Craig Parker" w:date="2024-08-07T12:23:00Z" w16du:dateUtc="2024-08-07T10:23:00Z" w:id="2848">
            <w:rPr>
              <w:rFonts w:ascii="Nunito" w:hAnsi="Nunito" w:eastAsia="Nunito" w:cs="Nunito"/>
              <w:color w:val="000080"/>
              <w:u w:val="single"/>
            </w:rPr>
          </w:rPrChange>
        </w:rPr>
        <w:t>UCT Research Data Management policy</w:t>
      </w:r>
      <w:r w:rsidRPr="002E4822">
        <w:rPr>
          <w:rFonts w:ascii="Nunito" w:hAnsi="Nunito" w:eastAsia="Nunito" w:cs="Nunito"/>
          <w:color w:val="000000" w:themeColor="text1"/>
          <w:sz w:val="20"/>
          <w:u w:val="single"/>
          <w:rPrChange w:author="Craig Parker" w:date="2024-08-07T12:23:00Z" w16du:dateUtc="2024-08-07T10:23:00Z" w:id="2849">
            <w:rPr>
              <w:rFonts w:ascii="Nunito" w:hAnsi="Nunito" w:eastAsia="Nunito" w:cs="Nunito"/>
              <w:color w:val="000080"/>
              <w:u w:val="single"/>
            </w:rPr>
          </w:rPrChange>
        </w:rPr>
        <w:fldChar w:fldCharType="end"/>
      </w:r>
      <w:r w:rsidRPr="002E4822">
        <w:rPr>
          <w:rFonts w:ascii="Nunito" w:hAnsi="Nunito" w:eastAsia="Nunito" w:cs="Nunito"/>
          <w:color w:val="000000" w:themeColor="text1"/>
          <w:sz w:val="20"/>
          <w:rPrChange w:author="Craig Parker" w:date="2024-08-07T12:23:00Z" w16du:dateUtc="2024-08-07T10:23:00Z" w:id="2850">
            <w:rPr>
              <w:rFonts w:ascii="Nunito" w:hAnsi="Nunito" w:eastAsia="Nunito" w:cs="Nunito"/>
            </w:rPr>
          </w:rPrChange>
        </w:rPr>
        <w:t xml:space="preserve">, </w:t>
      </w:r>
    </w:p>
    <w:p w:rsidRPr="002E4822" w:rsidR="007813F4" w:rsidRDefault="007813F4" w14:paraId="00000130" w14:textId="77777777">
      <w:pPr>
        <w:rPr>
          <w:rFonts w:ascii="Nunito" w:hAnsi="Nunito" w:eastAsia="Nunito" w:cs="Nunito"/>
          <w:color w:val="000000" w:themeColor="text1"/>
          <w:sz w:val="20"/>
          <w:rPrChange w:author="Craig Parker" w:date="2024-08-07T12:23:00Z" w16du:dateUtc="2024-08-07T10:23:00Z" w:id="2851">
            <w:rPr>
              <w:rFonts w:ascii="Nunito" w:hAnsi="Nunito" w:eastAsia="Nunito" w:cs="Nunito"/>
            </w:rPr>
          </w:rPrChange>
        </w:rPr>
      </w:pPr>
    </w:p>
    <w:p w:rsidRPr="002E4822" w:rsidR="007813F4" w:rsidRDefault="009511AE" w14:paraId="00000131" w14:textId="77777777">
      <w:pPr>
        <w:rPr>
          <w:rFonts w:ascii="Nunito" w:hAnsi="Nunito" w:eastAsia="Nunito" w:cs="Nunito"/>
          <w:color w:val="000000" w:themeColor="text1"/>
          <w:sz w:val="20"/>
          <w:rPrChange w:author="Craig Parker" w:date="2024-08-07T12:23:00Z" w16du:dateUtc="2024-08-07T10:23:00Z" w:id="2852">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853">
            <w:rPr>
              <w:rFonts w:ascii="Nunito" w:hAnsi="Nunito" w:eastAsia="Nunito" w:cs="Nunito"/>
            </w:rPr>
          </w:rPrChange>
        </w:rPr>
        <w:t>"[n]</w:t>
      </w:r>
      <w:proofErr w:type="spellStart"/>
      <w:r w:rsidRPr="002E4822">
        <w:rPr>
          <w:rFonts w:ascii="Nunito" w:hAnsi="Nunito" w:eastAsia="Nunito" w:cs="Nunito"/>
          <w:color w:val="000000" w:themeColor="text1"/>
          <w:sz w:val="20"/>
          <w:rPrChange w:author="Craig Parker" w:date="2024-08-07T12:23:00Z" w16du:dateUtc="2024-08-07T10:23:00Z" w:id="2854">
            <w:rPr>
              <w:rFonts w:ascii="Nunito" w:hAnsi="Nunito" w:eastAsia="Nunito" w:cs="Nunito"/>
            </w:rPr>
          </w:rPrChange>
        </w:rPr>
        <w:t>ecessary</w:t>
      </w:r>
      <w:proofErr w:type="spellEnd"/>
      <w:r w:rsidRPr="002E4822">
        <w:rPr>
          <w:rFonts w:ascii="Nunito" w:hAnsi="Nunito" w:eastAsia="Nunito" w:cs="Nunito"/>
          <w:color w:val="000000" w:themeColor="text1"/>
          <w:sz w:val="20"/>
          <w:rPrChange w:author="Craig Parker" w:date="2024-08-07T12:23:00Z" w16du:dateUtc="2024-08-07T10:23:00Z" w:id="2855">
            <w:rPr>
              <w:rFonts w:ascii="Nunito" w:hAnsi="Nunito" w:eastAsia="Nunito" w:cs="Nunito"/>
            </w:rPr>
          </w:rPrChange>
        </w:rPr>
        <w:t xml:space="preserve"> constraints on the availability of data include the protection of personal data; the protection of intellectual property; the protection of commercial interests of project partners; and security concerns."  </w:t>
      </w:r>
    </w:p>
    <w:p w:rsidRPr="002E4822" w:rsidR="007813F4" w:rsidRDefault="007813F4" w14:paraId="00000132" w14:textId="77777777">
      <w:pPr>
        <w:rPr>
          <w:rFonts w:ascii="Nunito" w:hAnsi="Nunito" w:eastAsia="Nunito" w:cs="Nunito"/>
          <w:color w:val="000000" w:themeColor="text1"/>
          <w:sz w:val="20"/>
          <w:rPrChange w:author="Craig Parker" w:date="2024-08-07T12:23:00Z" w16du:dateUtc="2024-08-07T10:23:00Z" w:id="2856">
            <w:rPr>
              <w:rFonts w:ascii="Nunito" w:hAnsi="Nunito" w:eastAsia="Nunito" w:cs="Nunito"/>
            </w:rPr>
          </w:rPrChange>
        </w:rPr>
      </w:pPr>
    </w:p>
    <w:p w:rsidRPr="002E4822" w:rsidR="007813F4" w:rsidRDefault="009511AE" w14:paraId="00000135" w14:textId="77777777">
      <w:pPr>
        <w:rPr>
          <w:rFonts w:ascii="Nunito" w:hAnsi="Nunito" w:eastAsia="Nunito" w:cs="Nunito"/>
          <w:b/>
          <w:color w:val="000000" w:themeColor="text1"/>
          <w:sz w:val="20"/>
          <w:rPrChange w:author="Craig Parker" w:date="2024-08-07T12:23:00Z" w16du:dateUtc="2024-08-07T10:23:00Z" w:id="2857">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2858">
            <w:rPr>
              <w:rFonts w:ascii="Nunito" w:hAnsi="Nunito" w:eastAsia="Nunito" w:cs="Nunito"/>
              <w:b/>
            </w:rPr>
          </w:rPrChange>
        </w:rPr>
        <w:t>Discoverability</w:t>
      </w:r>
    </w:p>
    <w:p w:rsidRPr="002E4822" w:rsidR="007813F4" w:rsidRDefault="009511AE" w14:paraId="00000136" w14:textId="422E6F53">
      <w:pPr>
        <w:rPr>
          <w:rFonts w:ascii="Nunito" w:hAnsi="Nunito" w:eastAsia="Nunito" w:cs="Nunito"/>
          <w:color w:val="000000" w:themeColor="text1"/>
          <w:sz w:val="20"/>
          <w:rPrChange w:author="Craig Parker" w:date="2024-08-07T12:23:00Z" w16du:dateUtc="2024-08-07T10:23:00Z" w:id="2859">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2860">
            <w:rPr>
              <w:rFonts w:ascii="Nunito" w:hAnsi="Nunito" w:eastAsia="Nunito" w:cs="Nunito"/>
            </w:rPr>
          </w:rPrChange>
        </w:rPr>
        <w:t xml:space="preserve">The </w:t>
      </w:r>
      <w:del w:author="Craig Parker" w:date="2024-08-05T19:21:00Z" w:id="2861">
        <w:r w:rsidRPr="002E4822" w:rsidDel="00BC335B">
          <w:rPr>
            <w:rFonts w:ascii="Nunito" w:hAnsi="Nunito" w:eastAsia="Nunito" w:cs="Nunito"/>
            <w:color w:val="000000" w:themeColor="text1"/>
            <w:sz w:val="20"/>
            <w:rPrChange w:author="Craig Parker" w:date="2024-08-07T12:23:00Z" w16du:dateUtc="2024-08-07T10:23:00Z" w:id="2862">
              <w:rPr>
                <w:rFonts w:ascii="Nunito" w:hAnsi="Nunito" w:eastAsia="Nunito" w:cs="Nunito"/>
              </w:rPr>
            </w:rPrChange>
          </w:rPr>
          <w:delText>HEAT</w:delText>
        </w:r>
      </w:del>
      <w:ins w:author="Craig Parker" w:date="2024-08-05T19:21:00Z" w:id="2863">
        <w:r w:rsidRPr="002E4822" w:rsidR="00BC335B">
          <w:rPr>
            <w:rFonts w:ascii="Nunito" w:hAnsi="Nunito" w:eastAsia="Nunito" w:cs="Nunito"/>
            <w:color w:val="000000" w:themeColor="text1"/>
            <w:sz w:val="20"/>
            <w:rPrChange w:author="Craig Parker" w:date="2024-08-07T12:23:00Z" w16du:dateUtc="2024-08-07T10:23:00Z" w:id="2864">
              <w:rPr>
                <w:rFonts w:ascii="Nunito" w:hAnsi="Nunito" w:eastAsia="Nunito" w:cs="Nunito"/>
              </w:rPr>
            </w:rPrChange>
          </w:rPr>
          <w:t>HE²AT</w:t>
        </w:r>
      </w:ins>
      <w:r w:rsidRPr="002E4822">
        <w:rPr>
          <w:rFonts w:ascii="Nunito" w:hAnsi="Nunito" w:eastAsia="Nunito" w:cs="Nunito"/>
          <w:color w:val="000000" w:themeColor="text1"/>
          <w:sz w:val="20"/>
          <w:rPrChange w:author="Craig Parker" w:date="2024-08-07T12:23:00Z" w16du:dateUtc="2024-08-07T10:23:00Z" w:id="2865">
            <w:rPr>
              <w:rFonts w:ascii="Nunito" w:hAnsi="Nunito" w:eastAsia="Nunito" w:cs="Nunito"/>
            </w:rPr>
          </w:rPrChange>
        </w:rPr>
        <w:t xml:space="preserve"> Center and DMAC will implement FAIR principles:</w:t>
      </w:r>
    </w:p>
    <w:p w:rsidRPr="002E4822" w:rsidR="007813F4" w:rsidRDefault="007813F4" w14:paraId="00000137" w14:textId="77777777">
      <w:pPr>
        <w:rPr>
          <w:rFonts w:ascii="Nunito" w:hAnsi="Nunito" w:eastAsia="Nunito" w:cs="Nunito"/>
          <w:color w:val="000000" w:themeColor="text1"/>
          <w:sz w:val="20"/>
          <w:rPrChange w:author="Craig Parker" w:date="2024-08-07T12:23:00Z" w16du:dateUtc="2024-08-07T10:23:00Z" w:id="2866">
            <w:rPr>
              <w:rFonts w:ascii="Nunito" w:hAnsi="Nunito" w:eastAsia="Nunito" w:cs="Nunito"/>
            </w:rPr>
          </w:rPrChange>
        </w:rPr>
      </w:pPr>
    </w:p>
    <w:p w:rsidRPr="002E4822" w:rsidR="007813F4" w:rsidP="0E3CF60B" w:rsidRDefault="0E3CF60B" w14:paraId="00000138" w14:textId="6DC173E0">
      <w:pPr>
        <w:numPr>
          <w:ilvl w:val="0"/>
          <w:numId w:val="16"/>
        </w:numPr>
        <w:pBdr>
          <w:top w:val="nil"/>
          <w:left w:val="nil"/>
          <w:bottom w:val="nil"/>
          <w:right w:val="nil"/>
          <w:between w:val="nil"/>
        </w:pBdr>
        <w:spacing w:before="240" w:after="240" w:line="240" w:lineRule="auto"/>
        <w:rPr>
          <w:rFonts w:ascii="Nunito" w:hAnsi="Nunito"/>
          <w:color w:val="000000" w:themeColor="text1"/>
          <w:sz w:val="20"/>
          <w:rPrChange w:author="Craig Parker" w:date="2024-08-07T12:23:00Z" w16du:dateUtc="2024-08-07T10:23:00Z" w:id="2867">
            <w:rPr/>
          </w:rPrChange>
        </w:rPr>
      </w:pPr>
      <w:r w:rsidRPr="002E4822">
        <w:rPr>
          <w:rFonts w:ascii="Nunito" w:hAnsi="Nunito" w:eastAsia="Nunito" w:cs="Nunito"/>
          <w:color w:val="000000" w:themeColor="text1"/>
          <w:sz w:val="20"/>
        </w:rPr>
        <w:t xml:space="preserve">Data will be </w:t>
      </w:r>
      <w:r w:rsidRPr="002E4822">
        <w:rPr>
          <w:rFonts w:ascii="Nunito" w:hAnsi="Nunito" w:eastAsia="Nunito" w:cs="Nunito"/>
          <w:b/>
          <w:bCs/>
          <w:color w:val="000000" w:themeColor="text1"/>
          <w:sz w:val="20"/>
        </w:rPr>
        <w:t>findable</w:t>
      </w:r>
      <w:r w:rsidRPr="002E4822">
        <w:rPr>
          <w:rFonts w:ascii="Nunito" w:hAnsi="Nunito" w:eastAsia="Nunito" w:cs="Nunito"/>
          <w:color w:val="000000" w:themeColor="text1"/>
          <w:sz w:val="20"/>
        </w:rPr>
        <w:t xml:space="preserve"> through public</w:t>
      </w:r>
      <w:del w:author="Prestige Tatenda Makanga" w:date="2024-08-05T08:32:00Z" w:id="2868">
        <w:r w:rsidRPr="002E4822" w:rsidDel="0E3CF60B" w:rsidR="009511AE">
          <w:rPr>
            <w:rFonts w:ascii="Nunito" w:hAnsi="Nunito" w:eastAsia="Nunito" w:cs="Nunito"/>
            <w:color w:val="000000" w:themeColor="text1"/>
            <w:sz w:val="20"/>
          </w:rPr>
          <w:delText>al</w:delText>
        </w:r>
      </w:del>
      <w:r w:rsidRPr="002E4822">
        <w:rPr>
          <w:rFonts w:ascii="Nunito" w:hAnsi="Nunito" w:eastAsia="Nunito" w:cs="Nunito"/>
          <w:color w:val="000000" w:themeColor="text1"/>
          <w:sz w:val="20"/>
        </w:rPr>
        <w:t xml:space="preserve">ly accessible and searchable meta-data indexes (need to decide if the DS-I Africa ODSP is going to be the primary </w:t>
      </w:r>
      <w:del w:author="Craig Parker" w:date="2024-07-09T11:42:00Z" w:id="2869">
        <w:r w:rsidRPr="002E4822" w:rsidDel="0E3CF60B" w:rsidR="009511AE">
          <w:rPr>
            <w:rFonts w:ascii="Nunito" w:hAnsi="Nunito" w:eastAsia="Nunito" w:cs="Nunito"/>
            <w:color w:val="000000" w:themeColor="text1"/>
            <w:sz w:val="20"/>
          </w:rPr>
          <w:delText xml:space="preserve">mechanisms </w:delText>
        </w:r>
      </w:del>
      <w:ins w:author="Craig Parker" w:date="2024-07-09T11:42:00Z" w:id="2870">
        <w:r w:rsidRPr="002E4822">
          <w:rPr>
            <w:rFonts w:ascii="Nunito" w:hAnsi="Nunito" w:eastAsia="Nunito" w:cs="Nunito"/>
            <w:color w:val="000000" w:themeColor="text1"/>
            <w:sz w:val="20"/>
          </w:rPr>
          <w:t xml:space="preserve">mechanism </w:t>
        </w:r>
      </w:ins>
      <w:r w:rsidRPr="002E4822">
        <w:rPr>
          <w:rFonts w:ascii="Nunito" w:hAnsi="Nunito" w:eastAsia="Nunito" w:cs="Nunito"/>
          <w:color w:val="000000" w:themeColor="text1"/>
          <w:sz w:val="20"/>
        </w:rPr>
        <w:t>for meta-data search</w:t>
      </w:r>
      <w:del w:author="Craig Parker" w:date="2024-07-09T11:42:00Z" w:id="2871">
        <w:r w:rsidRPr="002E4822" w:rsidDel="0E3CF60B" w:rsidR="009511AE">
          <w:rPr>
            <w:rFonts w:ascii="Nunito" w:hAnsi="Nunito" w:eastAsia="Nunito" w:cs="Nunito"/>
            <w:color w:val="000000" w:themeColor="text1"/>
            <w:sz w:val="20"/>
          </w:rPr>
          <w:delText xml:space="preserve">, </w:delText>
        </w:r>
      </w:del>
      <w:ins w:author="Craig Parker" w:date="2024-07-09T11:42:00Z" w:id="2872">
        <w:r w:rsidRPr="002E4822">
          <w:rPr>
            <w:rFonts w:ascii="Nunito" w:hAnsi="Nunito" w:eastAsia="Nunito" w:cs="Nunito"/>
            <w:color w:val="000000" w:themeColor="text1"/>
            <w:sz w:val="20"/>
          </w:rPr>
          <w:t xml:space="preserve">; </w:t>
        </w:r>
      </w:ins>
      <w:r w:rsidRPr="002E4822">
        <w:rPr>
          <w:rFonts w:ascii="Nunito" w:hAnsi="Nunito" w:eastAsia="Nunito" w:cs="Nunito"/>
          <w:color w:val="000000" w:themeColor="text1"/>
          <w:sz w:val="20"/>
        </w:rPr>
        <w:t xml:space="preserve">UCT also hosts the </w:t>
      </w:r>
      <w:proofErr w:type="spellStart"/>
      <w:r w:rsidRPr="002E4822">
        <w:rPr>
          <w:rFonts w:ascii="Nunito" w:hAnsi="Nunito" w:eastAsia="Nunito" w:cs="Nunito"/>
          <w:color w:val="000000" w:themeColor="text1"/>
          <w:sz w:val="20"/>
        </w:rPr>
        <w:t>ZivaHub</w:t>
      </w:r>
      <w:proofErr w:type="spellEnd"/>
      <w:r w:rsidRPr="002E4822">
        <w:rPr>
          <w:rFonts w:ascii="Nunito" w:hAnsi="Nunito" w:eastAsia="Nunito" w:cs="Nunito"/>
          <w:color w:val="000000" w:themeColor="text1"/>
          <w:sz w:val="20"/>
        </w:rPr>
        <w:t xml:space="preserve"> repository)</w:t>
      </w:r>
    </w:p>
    <w:p w:rsidRPr="002E4822" w:rsidR="007813F4" w:rsidRDefault="009511AE" w14:paraId="00000139" w14:textId="72331277">
      <w:pPr>
        <w:numPr>
          <w:ilvl w:val="0"/>
          <w:numId w:val="16"/>
        </w:numPr>
        <w:pBdr>
          <w:top w:val="nil"/>
          <w:left w:val="nil"/>
          <w:bottom w:val="nil"/>
          <w:right w:val="nil"/>
          <w:between w:val="nil"/>
        </w:pBdr>
        <w:spacing w:before="240" w:after="240" w:line="240" w:lineRule="auto"/>
        <w:rPr>
          <w:rFonts w:ascii="Nunito" w:hAnsi="Nunito"/>
          <w:color w:val="000000" w:themeColor="text1"/>
          <w:sz w:val="20"/>
          <w:rPrChange w:author="Craig Parker" w:date="2024-08-07T12:23:00Z" w16du:dateUtc="2024-08-07T10:23:00Z" w:id="2873">
            <w:rPr/>
          </w:rPrChange>
        </w:rPr>
      </w:pPr>
      <w:r w:rsidRPr="002E4822">
        <w:rPr>
          <w:rFonts w:ascii="Nunito" w:hAnsi="Nunito" w:eastAsia="Nunito" w:cs="Nunito"/>
          <w:color w:val="000000" w:themeColor="text1"/>
          <w:sz w:val="20"/>
          <w:rPrChange w:author="Craig Parker" w:date="2024-08-07T12:23:00Z" w16du:dateUtc="2024-08-07T10:23:00Z" w:id="2874">
            <w:rPr>
              <w:rFonts w:ascii="Nunito" w:hAnsi="Nunito" w:eastAsia="Nunito" w:cs="Nunito"/>
              <w:color w:val="000000"/>
            </w:rPr>
          </w:rPrChange>
        </w:rPr>
        <w:t xml:space="preserve">Data will be </w:t>
      </w:r>
      <w:r w:rsidRPr="002E4822">
        <w:rPr>
          <w:rFonts w:ascii="Nunito" w:hAnsi="Nunito" w:eastAsia="Nunito" w:cs="Nunito"/>
          <w:b/>
          <w:color w:val="000000" w:themeColor="text1"/>
          <w:sz w:val="20"/>
          <w:rPrChange w:author="Craig Parker" w:date="2024-08-07T12:23:00Z" w16du:dateUtc="2024-08-07T10:23:00Z" w:id="2875">
            <w:rPr>
              <w:rFonts w:ascii="Nunito" w:hAnsi="Nunito" w:eastAsia="Nunito" w:cs="Nunito"/>
              <w:b/>
              <w:color w:val="000000"/>
            </w:rPr>
          </w:rPrChange>
        </w:rPr>
        <w:t>accessible</w:t>
      </w:r>
      <w:r w:rsidRPr="002E4822">
        <w:rPr>
          <w:rFonts w:ascii="Nunito" w:hAnsi="Nunito" w:eastAsia="Nunito" w:cs="Nunito"/>
          <w:color w:val="000000" w:themeColor="text1"/>
          <w:sz w:val="20"/>
          <w:rPrChange w:author="Craig Parker" w:date="2024-08-07T12:23:00Z" w16du:dateUtc="2024-08-07T10:23:00Z" w:id="2876">
            <w:rPr>
              <w:rFonts w:ascii="Nunito" w:hAnsi="Nunito" w:eastAsia="Nunito" w:cs="Nunito"/>
              <w:color w:val="000000"/>
            </w:rPr>
          </w:rPrChange>
        </w:rPr>
        <w:t xml:space="preserve"> either openly through a </w:t>
      </w:r>
      <w:del w:author="Craig Parker" w:date="2024-07-09T11:42:00Z" w:id="2877">
        <w:r w:rsidRPr="002E4822" w:rsidDel="002116FB">
          <w:rPr>
            <w:rFonts w:ascii="Nunito" w:hAnsi="Nunito" w:eastAsia="Nunito" w:cs="Nunito"/>
            <w:color w:val="000000" w:themeColor="text1"/>
            <w:sz w:val="20"/>
            <w:rPrChange w:author="Craig Parker" w:date="2024-08-07T12:23:00Z" w16du:dateUtc="2024-08-07T10:23:00Z" w:id="2878">
              <w:rPr>
                <w:rFonts w:ascii="Nunito" w:hAnsi="Nunito" w:eastAsia="Nunito" w:cs="Nunito"/>
                <w:color w:val="000000"/>
              </w:rPr>
            </w:rPrChange>
          </w:rPr>
          <w:delText>public facing</w:delText>
        </w:r>
      </w:del>
      <w:ins w:author="Craig Parker" w:date="2024-07-09T11:42:00Z" w:id="2879">
        <w:r w:rsidRPr="002E4822" w:rsidR="002116FB">
          <w:rPr>
            <w:rFonts w:ascii="Nunito" w:hAnsi="Nunito" w:eastAsia="Nunito" w:cs="Nunito"/>
            <w:color w:val="000000" w:themeColor="text1"/>
            <w:sz w:val="20"/>
            <w:rPrChange w:author="Craig Parker" w:date="2024-08-07T12:23:00Z" w16du:dateUtc="2024-08-07T10:23:00Z" w:id="2880">
              <w:rPr>
                <w:rFonts w:ascii="Nunito" w:hAnsi="Nunito" w:eastAsia="Nunito" w:cs="Nunito"/>
                <w:color w:val="000000"/>
              </w:rPr>
            </w:rPrChange>
          </w:rPr>
          <w:t>public-facing</w:t>
        </w:r>
      </w:ins>
      <w:r w:rsidRPr="002E4822">
        <w:rPr>
          <w:rFonts w:ascii="Nunito" w:hAnsi="Nunito" w:eastAsia="Nunito" w:cs="Nunito"/>
          <w:color w:val="000000" w:themeColor="text1"/>
          <w:sz w:val="20"/>
          <w:rPrChange w:author="Craig Parker" w:date="2024-08-07T12:23:00Z" w16du:dateUtc="2024-08-07T10:23:00Z" w:id="2881">
            <w:rPr>
              <w:rFonts w:ascii="Nunito" w:hAnsi="Nunito" w:eastAsia="Nunito" w:cs="Nunito"/>
              <w:color w:val="000000"/>
            </w:rPr>
          </w:rPrChange>
        </w:rPr>
        <w:t xml:space="preserve"> component of the DMP data repository</w:t>
      </w:r>
      <w:del w:author="Craig Parker" w:date="2024-07-09T11:42:00Z" w:id="2882">
        <w:r w:rsidRPr="002E4822" w:rsidDel="002116FB">
          <w:rPr>
            <w:rFonts w:ascii="Nunito" w:hAnsi="Nunito" w:eastAsia="Nunito" w:cs="Nunito"/>
            <w:color w:val="000000" w:themeColor="text1"/>
            <w:sz w:val="20"/>
            <w:rPrChange w:author="Craig Parker" w:date="2024-08-07T12:23:00Z" w16du:dateUtc="2024-08-07T10:23:00Z" w:id="2883">
              <w:rPr>
                <w:rFonts w:ascii="Nunito" w:hAnsi="Nunito" w:eastAsia="Nunito" w:cs="Nunito"/>
                <w:color w:val="000000"/>
              </w:rPr>
            </w:rPrChange>
          </w:rPr>
          <w:delText>,</w:delText>
        </w:r>
      </w:del>
      <w:r w:rsidRPr="002E4822">
        <w:rPr>
          <w:rFonts w:ascii="Nunito" w:hAnsi="Nunito" w:eastAsia="Nunito" w:cs="Nunito"/>
          <w:color w:val="000000" w:themeColor="text1"/>
          <w:sz w:val="20"/>
          <w:rPrChange w:author="Craig Parker" w:date="2024-08-07T12:23:00Z" w16du:dateUtc="2024-08-07T10:23:00Z" w:id="2884">
            <w:rPr>
              <w:rFonts w:ascii="Nunito" w:hAnsi="Nunito" w:eastAsia="Nunito" w:cs="Nunito"/>
              <w:color w:val="000000"/>
            </w:rPr>
          </w:rPrChange>
        </w:rPr>
        <w:t xml:space="preserve"> or through a data access request to DMAC (where a Data </w:t>
      </w:r>
      <w:r w:rsidRPr="002E4822" w:rsidR="001151F1">
        <w:rPr>
          <w:rFonts w:ascii="Nunito" w:hAnsi="Nunito" w:eastAsia="Nunito" w:cs="Nunito"/>
          <w:color w:val="000000" w:themeColor="text1"/>
          <w:sz w:val="20"/>
        </w:rPr>
        <w:t>Transfer</w:t>
      </w:r>
      <w:r w:rsidRPr="002E4822">
        <w:rPr>
          <w:rFonts w:ascii="Nunito" w:hAnsi="Nunito" w:eastAsia="Nunito" w:cs="Nunito"/>
          <w:color w:val="000000" w:themeColor="text1"/>
          <w:sz w:val="20"/>
          <w:rPrChange w:author="Craig Parker" w:date="2024-08-07T12:23:00Z" w16du:dateUtc="2024-08-07T10:23:00Z" w:id="2885">
            <w:rPr>
              <w:rFonts w:ascii="Nunito" w:hAnsi="Nunito" w:eastAsia="Nunito" w:cs="Nunito"/>
              <w:color w:val="000000"/>
            </w:rPr>
          </w:rPrChange>
        </w:rPr>
        <w:t xml:space="preserve"> Agreement is required)</w:t>
      </w:r>
    </w:p>
    <w:p w:rsidRPr="002E4822" w:rsidR="007813F4" w:rsidRDefault="009511AE" w14:paraId="0000013A" w14:textId="77777777">
      <w:pPr>
        <w:numPr>
          <w:ilvl w:val="0"/>
          <w:numId w:val="16"/>
        </w:numPr>
        <w:pBdr>
          <w:top w:val="nil"/>
          <w:left w:val="nil"/>
          <w:bottom w:val="nil"/>
          <w:right w:val="nil"/>
          <w:between w:val="nil"/>
        </w:pBdr>
        <w:spacing w:before="240" w:after="240" w:line="240" w:lineRule="auto"/>
        <w:rPr>
          <w:rFonts w:ascii="Nunito" w:hAnsi="Nunito"/>
          <w:color w:val="000000" w:themeColor="text1"/>
          <w:sz w:val="20"/>
          <w:rPrChange w:author="Craig Parker" w:date="2024-08-07T12:23:00Z" w16du:dateUtc="2024-08-07T10:23:00Z" w:id="2886">
            <w:rPr/>
          </w:rPrChange>
        </w:rPr>
      </w:pPr>
      <w:r w:rsidRPr="002E4822">
        <w:rPr>
          <w:rFonts w:ascii="Nunito" w:hAnsi="Nunito" w:eastAsia="Nunito" w:cs="Nunito"/>
          <w:b/>
          <w:color w:val="000000" w:themeColor="text1"/>
          <w:sz w:val="20"/>
          <w:rPrChange w:author="Craig Parker" w:date="2024-08-07T12:23:00Z" w16du:dateUtc="2024-08-07T10:23:00Z" w:id="2887">
            <w:rPr>
              <w:rFonts w:ascii="Nunito" w:hAnsi="Nunito" w:eastAsia="Nunito" w:cs="Nunito"/>
              <w:b/>
            </w:rPr>
          </w:rPrChange>
        </w:rPr>
        <w:t>Interoperability</w:t>
      </w:r>
      <w:r w:rsidRPr="002E4822">
        <w:rPr>
          <w:rFonts w:ascii="Nunito" w:hAnsi="Nunito" w:eastAsia="Nunito" w:cs="Nunito"/>
          <w:color w:val="000000" w:themeColor="text1"/>
          <w:sz w:val="20"/>
          <w:rPrChange w:author="Craig Parker" w:date="2024-08-07T12:23:00Z" w16du:dateUtc="2024-08-07T10:23:00Z" w:id="2888">
            <w:rPr>
              <w:rFonts w:ascii="Nunito" w:hAnsi="Nunito" w:eastAsia="Nunito" w:cs="Nunito"/>
              <w:color w:val="000000"/>
            </w:rPr>
          </w:rPrChange>
        </w:rPr>
        <w:t xml:space="preserve"> will be enabled through the strict adherence to </w:t>
      </w:r>
      <w:proofErr w:type="gramStart"/>
      <w:r w:rsidRPr="002E4822">
        <w:rPr>
          <w:rFonts w:ascii="Nunito" w:hAnsi="Nunito" w:eastAsia="Nunito" w:cs="Nunito"/>
          <w:color w:val="000000" w:themeColor="text1"/>
          <w:sz w:val="20"/>
          <w:rPrChange w:author="Craig Parker" w:date="2024-08-07T12:23:00Z" w16du:dateUtc="2024-08-07T10:23:00Z" w:id="2889">
            <w:rPr>
              <w:rFonts w:ascii="Nunito" w:hAnsi="Nunito" w:eastAsia="Nunito" w:cs="Nunito"/>
              <w:color w:val="000000"/>
            </w:rPr>
          </w:rPrChange>
        </w:rPr>
        <w:t>established</w:t>
      </w:r>
      <w:proofErr w:type="gramEnd"/>
      <w:r w:rsidRPr="002E4822">
        <w:rPr>
          <w:rFonts w:ascii="Nunito" w:hAnsi="Nunito" w:eastAsia="Nunito" w:cs="Nunito"/>
          <w:color w:val="000000" w:themeColor="text1"/>
          <w:sz w:val="20"/>
          <w:rPrChange w:author="Craig Parker" w:date="2024-08-07T12:23:00Z" w16du:dateUtc="2024-08-07T10:23:00Z" w:id="2890">
            <w:rPr>
              <w:rFonts w:ascii="Nunito" w:hAnsi="Nunito" w:eastAsia="Nunito" w:cs="Nunito"/>
              <w:color w:val="000000"/>
            </w:rPr>
          </w:rPrChange>
        </w:rPr>
        <w:t xml:space="preserve"> data and meta-data standards (see above)</w:t>
      </w:r>
    </w:p>
    <w:p w:rsidRPr="002E4822" w:rsidR="007813F4" w:rsidRDefault="009511AE" w14:paraId="0000013B" w14:textId="2D36AFA8">
      <w:pPr>
        <w:numPr>
          <w:ilvl w:val="0"/>
          <w:numId w:val="16"/>
        </w:numPr>
        <w:pBdr>
          <w:top w:val="nil"/>
          <w:left w:val="nil"/>
          <w:bottom w:val="nil"/>
          <w:right w:val="nil"/>
          <w:between w:val="nil"/>
        </w:pBdr>
        <w:spacing w:before="240" w:after="240" w:line="240" w:lineRule="auto"/>
        <w:rPr>
          <w:rFonts w:ascii="Nunito" w:hAnsi="Nunito"/>
          <w:color w:val="000000" w:themeColor="text1"/>
          <w:sz w:val="20"/>
          <w:rPrChange w:author="Craig Parker" w:date="2024-08-07T12:23:00Z" w16du:dateUtc="2024-08-07T10:23:00Z" w:id="2891">
            <w:rPr/>
          </w:rPrChange>
        </w:rPr>
      </w:pPr>
      <w:r w:rsidRPr="002E4822">
        <w:rPr>
          <w:rFonts w:ascii="Nunito" w:hAnsi="Nunito" w:eastAsia="Nunito" w:cs="Nunito"/>
          <w:b/>
          <w:color w:val="000000" w:themeColor="text1"/>
          <w:sz w:val="20"/>
          <w:rPrChange w:author="Craig Parker" w:date="2024-08-07T12:23:00Z" w16du:dateUtc="2024-08-07T10:23:00Z" w:id="2892">
            <w:rPr>
              <w:rFonts w:ascii="Nunito" w:hAnsi="Nunito" w:eastAsia="Nunito" w:cs="Nunito"/>
              <w:b/>
              <w:color w:val="000000"/>
            </w:rPr>
          </w:rPrChange>
        </w:rPr>
        <w:t xml:space="preserve">Reuse </w:t>
      </w:r>
      <w:r w:rsidRPr="002E4822">
        <w:rPr>
          <w:rFonts w:ascii="Nunito" w:hAnsi="Nunito" w:eastAsia="Nunito" w:cs="Nunito"/>
          <w:color w:val="000000" w:themeColor="text1"/>
          <w:sz w:val="20"/>
          <w:rPrChange w:author="Craig Parker" w:date="2024-08-07T12:23:00Z" w16du:dateUtc="2024-08-07T10:23:00Z" w:id="2893">
            <w:rPr>
              <w:rFonts w:ascii="Nunito" w:hAnsi="Nunito" w:eastAsia="Nunito" w:cs="Nunito"/>
              <w:color w:val="000000"/>
            </w:rPr>
          </w:rPrChange>
        </w:rPr>
        <w:t xml:space="preserve">will be supported through rigorous </w:t>
      </w:r>
      <w:del w:author="Craig Parker" w:date="2024-07-09T11:42:00Z" w:id="2894">
        <w:r w:rsidRPr="002E4822" w:rsidDel="00707C35">
          <w:rPr>
            <w:rFonts w:ascii="Nunito" w:hAnsi="Nunito" w:eastAsia="Nunito" w:cs="Nunito"/>
            <w:color w:val="000000" w:themeColor="text1"/>
            <w:sz w:val="20"/>
            <w:rPrChange w:author="Craig Parker" w:date="2024-08-07T12:23:00Z" w16du:dateUtc="2024-08-07T10:23:00Z" w:id="2895">
              <w:rPr>
                <w:rFonts w:ascii="Nunito" w:hAnsi="Nunito" w:eastAsia="Nunito" w:cs="Nunito"/>
                <w:color w:val="000000"/>
              </w:rPr>
            </w:rPrChange>
          </w:rPr>
          <w:delText>documentation of the data</w:delText>
        </w:r>
      </w:del>
      <w:ins w:author="Craig Parker" w:date="2024-07-09T11:42:00Z" w:id="2896">
        <w:r w:rsidRPr="002E4822" w:rsidR="00707C35">
          <w:rPr>
            <w:rFonts w:ascii="Nunito" w:hAnsi="Nunito" w:eastAsia="Nunito" w:cs="Nunito"/>
            <w:color w:val="000000" w:themeColor="text1"/>
            <w:sz w:val="20"/>
            <w:rPrChange w:author="Craig Parker" w:date="2024-08-07T12:23:00Z" w16du:dateUtc="2024-08-07T10:23:00Z" w:id="2897">
              <w:rPr>
                <w:rFonts w:ascii="Nunito" w:hAnsi="Nunito" w:eastAsia="Nunito" w:cs="Nunito"/>
                <w:color w:val="000000"/>
              </w:rPr>
            </w:rPrChange>
          </w:rPr>
          <w:t>data documentation,</w:t>
        </w:r>
      </w:ins>
      <w:r w:rsidRPr="002E4822">
        <w:rPr>
          <w:rFonts w:ascii="Nunito" w:hAnsi="Nunito" w:eastAsia="Nunito" w:cs="Nunito"/>
          <w:color w:val="000000" w:themeColor="text1"/>
          <w:sz w:val="20"/>
          <w:rPrChange w:author="Craig Parker" w:date="2024-08-07T12:23:00Z" w16du:dateUtc="2024-08-07T10:23:00Z" w:id="2898">
            <w:rPr>
              <w:rFonts w:ascii="Nunito" w:hAnsi="Nunito" w:eastAsia="Nunito" w:cs="Nunito"/>
              <w:color w:val="000000"/>
            </w:rPr>
          </w:rPrChange>
        </w:rPr>
        <w:t xml:space="preserve"> including limitations and guidance for reuse</w:t>
      </w:r>
    </w:p>
    <w:p w:rsidRPr="002E4822" w:rsidR="007813F4" w:rsidRDefault="007813F4" w14:paraId="0000013C" w14:textId="77777777">
      <w:pPr>
        <w:rPr>
          <w:del w:author="Craig Parker" w:date="2024-08-06T12:41:00Z" w16du:dateUtc="2024-08-06T12:41:20Z" w:id="2899"/>
          <w:rFonts w:ascii="Nunito" w:hAnsi="Nunito" w:eastAsia="Nunito" w:cs="Nunito"/>
          <w:color w:val="000000" w:themeColor="text1"/>
          <w:sz w:val="20"/>
          <w:rPrChange w:author="Craig Parker" w:date="2024-08-07T12:23:00Z" w16du:dateUtc="2024-08-07T10:23:00Z" w:id="2900">
            <w:rPr>
              <w:del w:author="Craig Parker" w:date="2024-08-06T12:41:00Z" w16du:dateUtc="2024-08-06T12:41:20Z" w:id="2901"/>
              <w:rFonts w:ascii="Nunito" w:hAnsi="Nunito" w:eastAsia="Nunito" w:cs="Nunito"/>
            </w:rPr>
          </w:rPrChange>
        </w:rPr>
      </w:pPr>
    </w:p>
    <w:p w:rsidRPr="002E4822" w:rsidR="007813F4" w:rsidRDefault="007813F4" w14:paraId="0000013D" w14:textId="77777777">
      <w:pPr>
        <w:rPr>
          <w:rFonts w:ascii="Nunito" w:hAnsi="Nunito" w:eastAsia="Nunito" w:cs="Nunito"/>
          <w:color w:val="000000" w:themeColor="text1"/>
          <w:sz w:val="20"/>
          <w:highlight w:val="yellow"/>
          <w:rPrChange w:author="Craig Parker" w:date="2024-08-07T12:23:00Z" w16du:dateUtc="2024-08-07T10:23:00Z" w:id="2902">
            <w:rPr>
              <w:rFonts w:ascii="Nunito" w:hAnsi="Nunito" w:eastAsia="Nunito" w:cs="Nunito"/>
              <w:highlight w:val="yellow"/>
            </w:rPr>
          </w:rPrChange>
        </w:rPr>
      </w:pPr>
    </w:p>
    <w:p w:rsidRPr="002E4822" w:rsidR="007813F4" w:rsidRDefault="007813F4" w14:paraId="0000013E" w14:textId="77777777">
      <w:pPr>
        <w:rPr>
          <w:del w:author="Craig Parker" w:date="2024-08-06T12:41:00Z" w16du:dateUtc="2024-08-06T12:41:20Z" w:id="2903"/>
          <w:rFonts w:ascii="Nunito" w:hAnsi="Nunito" w:eastAsia="Nunito" w:cs="Nunito"/>
          <w:color w:val="000000" w:themeColor="text1"/>
          <w:sz w:val="20"/>
          <w:highlight w:val="yellow"/>
          <w:rPrChange w:author="Craig Parker" w:date="2024-08-07T12:23:00Z" w16du:dateUtc="2024-08-07T10:23:00Z" w:id="2904">
            <w:rPr>
              <w:del w:author="Craig Parker" w:date="2024-08-06T12:41:00Z" w16du:dateUtc="2024-08-06T12:41:20Z" w:id="2905"/>
              <w:rFonts w:ascii="Nunito" w:hAnsi="Nunito" w:eastAsia="Nunito" w:cs="Nunito"/>
              <w:highlight w:val="yellow"/>
            </w:rPr>
          </w:rPrChange>
        </w:rPr>
      </w:pPr>
    </w:p>
    <w:p w:rsidRPr="002E4822" w:rsidR="007813F4" w:rsidRDefault="007813F4" w14:paraId="0000013F" w14:textId="77777777">
      <w:pPr>
        <w:rPr>
          <w:rFonts w:ascii="Nunito" w:hAnsi="Nunito" w:eastAsia="Nunito" w:cs="Nunito"/>
          <w:color w:val="000000" w:themeColor="text1"/>
          <w:sz w:val="20"/>
          <w:rPrChange w:author="Craig Parker" w:date="2024-08-07T12:23:00Z" w16du:dateUtc="2024-08-07T10:23:00Z" w:id="2906">
            <w:rPr>
              <w:rFonts w:ascii="Nunito" w:hAnsi="Nunito" w:eastAsia="Nunito" w:cs="Nunito"/>
            </w:rPr>
          </w:rPrChange>
        </w:rPr>
      </w:pPr>
    </w:p>
    <w:p w:rsidRPr="002E4822" w:rsidR="007813F4" w:rsidP="00594D30" w:rsidRDefault="52A8C99F" w14:paraId="00000140" w14:textId="7BC13F35">
      <w:pPr>
        <w:pStyle w:val="Heading1"/>
        <w:numPr>
          <w:ilvl w:val="1"/>
          <w:numId w:val="67"/>
        </w:numPr>
        <w:rPr>
          <w:ins w:author="Craig Parker" w:date="2024-08-06T12:57:00Z" w16du:dateUtc="2024-08-06T12:57:31Z" w:id="2907"/>
          <w:rFonts w:eastAsia="Nunito"/>
          <w:rPrChange w:author="Craig Parker" w:date="2024-08-07T12:23:00Z" w16du:dateUtc="2024-08-07T10:23:00Z" w:id="2908">
            <w:rPr>
              <w:ins w:author="Craig Parker" w:date="2024-08-06T12:57:00Z" w16du:dateUtc="2024-08-06T12:57:31Z" w:id="2909"/>
              <w:rFonts w:ascii="Nunito" w:hAnsi="Nunito" w:eastAsia="Nunito" w:cs="Nunito"/>
            </w:rPr>
          </w:rPrChange>
        </w:rPr>
        <w:pPrChange w:author="Craig Parker" w:date="2024-08-07T13:44:00Z" w16du:dateUtc="2024-08-07T11:44:00Z" w:id="2910">
          <w:pPr>
            <w:pStyle w:val="Heading1"/>
            <w:spacing w:before="280" w:line="240" w:lineRule="auto"/>
          </w:pPr>
        </w:pPrChange>
      </w:pPr>
      <w:bookmarkStart w:name="_Toc172635234" w:id="2911"/>
      <w:bookmarkStart w:name="_Toc173777822" w:id="2912"/>
      <w:bookmarkStart w:name="_Toc173963680" w:id="2913"/>
      <w:r w:rsidRPr="002E4822">
        <w:rPr>
          <w:rFonts w:eastAsia="Nunito"/>
          <w:rPrChange w:author="Craig Parker" w:date="2024-08-07T12:23:00Z" w16du:dateUtc="2024-08-07T10:23:00Z" w:id="2914">
            <w:rPr>
              <w:rFonts w:ascii="Nunito" w:hAnsi="Nunito" w:eastAsia="Nunito" w:cs="Nunito"/>
            </w:rPr>
          </w:rPrChange>
        </w:rPr>
        <w:t xml:space="preserve">Procedure for making data available to </w:t>
      </w:r>
      <w:bookmarkEnd w:id="2911"/>
      <w:bookmarkEnd w:id="2912"/>
      <w:proofErr w:type="spellStart"/>
      <w:r w:rsidRPr="002E4822" w:rsidR="000933A1">
        <w:rPr>
          <w:rFonts w:eastAsia="Nunito"/>
        </w:rPr>
        <w:t>bonafide</w:t>
      </w:r>
      <w:proofErr w:type="spellEnd"/>
      <w:r w:rsidRPr="002E4822" w:rsidR="00D14C08">
        <w:rPr>
          <w:rFonts w:eastAsia="Nunito"/>
        </w:rPr>
        <w:t xml:space="preserve"> researchers</w:t>
      </w:r>
      <w:bookmarkEnd w:id="2913"/>
    </w:p>
    <w:p w:rsidRPr="002E4822" w:rsidR="007813F4" w:rsidRDefault="0E3CF60B" w14:paraId="00000141" w14:textId="3DEDD95B">
      <w:pPr>
        <w:jc w:val="both"/>
        <w:rPr>
          <w:del w:author="Craig Parker" w:date="2024-08-06T12:57:00Z" w16du:dateUtc="2024-08-06T12:57:28Z" w:id="2915"/>
          <w:rFonts w:ascii="Nunito" w:hAnsi="Nunito" w:eastAsia="Nunito" w:cs="Nunito"/>
          <w:color w:val="000000" w:themeColor="text1"/>
          <w:sz w:val="20"/>
          <w:rPrChange w:author="Craig Parker" w:date="2024-08-07T12:23:00Z" w16du:dateUtc="2024-08-07T10:23:00Z" w:id="2916">
            <w:rPr>
              <w:del w:author="Craig Parker" w:date="2024-08-06T12:57:00Z" w16du:dateUtc="2024-08-06T12:57:28Z" w:id="2917"/>
              <w:rFonts w:ascii="Nunito" w:hAnsi="Nunito" w:eastAsia="Nunito" w:cs="Nunito"/>
            </w:rPr>
          </w:rPrChange>
        </w:rPr>
      </w:pPr>
      <w:del w:author="Craig Parker" w:date="2024-08-06T12:57:00Z" w:id="2918">
        <w:r w:rsidRPr="002E4822" w:rsidDel="52A8C99F">
          <w:rPr>
            <w:rFonts w:ascii="Nunito" w:hAnsi="Nunito" w:eastAsia="Nunito" w:cs="Nunito"/>
            <w:color w:val="000000" w:themeColor="text1"/>
            <w:sz w:val="20"/>
            <w:rPrChange w:author="Craig Parker" w:date="2024-08-07T12:23:00Z" w16du:dateUtc="2024-08-07T10:23:00Z" w:id="2919">
              <w:rPr>
                <w:rFonts w:ascii="Nunito" w:hAnsi="Nunito" w:eastAsia="Nunito" w:cs="Nunito"/>
              </w:rPr>
            </w:rPrChange>
          </w:rPr>
          <w:delText>The S</w:delText>
        </w:r>
      </w:del>
      <w:ins w:author="Matthew Chersich" w:date="2024-08-04T20:25:00Z" w:id="2920">
        <w:del w:author="Craig Parker" w:date="2024-08-06T12:57:00Z" w:id="2921">
          <w:r w:rsidRPr="002E4822" w:rsidDel="52A8C99F">
            <w:rPr>
              <w:rFonts w:ascii="Nunito" w:hAnsi="Nunito" w:eastAsia="Nunito" w:cs="Nunito"/>
              <w:color w:val="000000" w:themeColor="text1"/>
              <w:sz w:val="20"/>
              <w:rPrChange w:author="Craig Parker" w:date="2024-08-07T12:23:00Z" w16du:dateUtc="2024-08-07T10:23:00Z" w:id="2922">
                <w:rPr>
                  <w:rFonts w:ascii="Nunito" w:hAnsi="Nunito" w:eastAsia="Nunito" w:cs="Nunito"/>
                </w:rPr>
              </w:rPrChange>
            </w:rPr>
            <w:delText xml:space="preserve">teering </w:delText>
          </w:r>
        </w:del>
      </w:ins>
      <w:del w:author="Craig Parker" w:date="2024-08-06T12:57:00Z" w:id="2923">
        <w:r w:rsidRPr="002E4822" w:rsidDel="52A8C99F">
          <w:rPr>
            <w:rFonts w:ascii="Nunito" w:hAnsi="Nunito" w:eastAsia="Nunito" w:cs="Nunito"/>
            <w:color w:val="000000" w:themeColor="text1"/>
            <w:sz w:val="20"/>
            <w:rPrChange w:author="Craig Parker" w:date="2024-08-07T12:23:00Z" w16du:dateUtc="2024-08-07T10:23:00Z" w:id="2924">
              <w:rPr>
                <w:rFonts w:ascii="Nunito" w:hAnsi="Nunito" w:eastAsia="Nunito" w:cs="Nunito"/>
              </w:rPr>
            </w:rPrChange>
          </w:rPr>
          <w:delText>C</w:delText>
        </w:r>
      </w:del>
      <w:ins w:author="Matthew Chersich" w:date="2024-08-04T20:25:00Z" w:id="2925">
        <w:del w:author="Craig Parker" w:date="2024-08-06T12:57:00Z" w:id="2926">
          <w:r w:rsidRPr="002E4822" w:rsidDel="52A8C99F">
            <w:rPr>
              <w:rFonts w:ascii="Nunito" w:hAnsi="Nunito" w:eastAsia="Nunito" w:cs="Nunito"/>
              <w:color w:val="000000" w:themeColor="text1"/>
              <w:sz w:val="20"/>
              <w:rPrChange w:author="Craig Parker" w:date="2024-08-07T12:23:00Z" w16du:dateUtc="2024-08-07T10:23:00Z" w:id="2927">
                <w:rPr>
                  <w:rFonts w:ascii="Nunito" w:hAnsi="Nunito" w:eastAsia="Nunito" w:cs="Nunito"/>
                </w:rPr>
              </w:rPrChange>
            </w:rPr>
            <w:delText>ommittee</w:delText>
          </w:r>
        </w:del>
      </w:ins>
      <w:del w:author="Craig Parker" w:date="2024-08-06T12:57:00Z" w:id="2928">
        <w:r w:rsidRPr="002E4822" w:rsidDel="52A8C99F">
          <w:rPr>
            <w:rFonts w:ascii="Nunito" w:hAnsi="Nunito" w:eastAsia="Nunito" w:cs="Nunito"/>
            <w:color w:val="000000" w:themeColor="text1"/>
            <w:sz w:val="20"/>
            <w:rPrChange w:author="Craig Parker" w:date="2024-08-07T12:23:00Z" w16du:dateUtc="2024-08-07T10:23:00Z" w:id="2929">
              <w:rPr>
                <w:rFonts w:ascii="Nunito" w:hAnsi="Nunito" w:eastAsia="Nunito" w:cs="Nunito"/>
              </w:rPr>
            </w:rPrChange>
          </w:rPr>
          <w:delText xml:space="preserve"> will develop a Data Access Request Form</w:delText>
        </w:r>
      </w:del>
      <w:ins w:author="Matthew Chersich" w:date="2024-08-04T20:28:00Z" w:id="2930">
        <w:del w:author="Craig Parker" w:date="2024-08-06T12:57:00Z" w:id="2931">
          <w:r w:rsidRPr="002E4822" w:rsidDel="52A8C99F">
            <w:rPr>
              <w:rFonts w:ascii="Nunito" w:hAnsi="Nunito" w:eastAsia="Nunito" w:cs="Nunito"/>
              <w:color w:val="000000" w:themeColor="text1"/>
              <w:sz w:val="20"/>
              <w:rPrChange w:author="Craig Parker" w:date="2024-08-07T12:23:00Z" w16du:dateUtc="2024-08-07T10:23:00Z" w:id="2932">
                <w:rPr>
                  <w:rFonts w:ascii="Nunito" w:hAnsi="Nunito" w:eastAsia="Nunito" w:cs="Nunito"/>
                </w:rPr>
              </w:rPrChange>
            </w:rPr>
            <w:delText xml:space="preserve"> for </w:delText>
          </w:r>
        </w:del>
      </w:ins>
      <w:ins w:author="Matthew Chersich" w:date="2024-08-04T20:29:00Z" w:id="2933">
        <w:del w:author="Craig Parker" w:date="2024-08-06T12:57:00Z" w:id="2934">
          <w:r w:rsidRPr="002E4822" w:rsidDel="52A8C99F">
            <w:rPr>
              <w:rFonts w:ascii="Nunito" w:hAnsi="Nunito" w:eastAsia="Nunito" w:cs="Nunito"/>
              <w:color w:val="000000" w:themeColor="text1"/>
              <w:sz w:val="20"/>
              <w:rPrChange w:author="Craig Parker" w:date="2024-08-07T12:23:00Z" w16du:dateUtc="2024-08-07T10:23:00Z" w:id="2935">
                <w:rPr>
                  <w:rFonts w:ascii="Nunito" w:hAnsi="Nunito" w:eastAsia="Nunito" w:cs="Nunito"/>
                </w:rPr>
              </w:rPrChange>
            </w:rPr>
            <w:delText>researchers outside of th</w:delText>
          </w:r>
        </w:del>
      </w:ins>
      <w:ins w:author="Matthew Chersich" w:date="2024-08-05T08:32:00Z" w:id="2936">
        <w:del w:author="Craig Parker" w:date="2024-08-06T12:57:00Z" w:id="2937">
          <w:r w:rsidRPr="002E4822" w:rsidDel="52A8C99F">
            <w:rPr>
              <w:rFonts w:ascii="Nunito" w:hAnsi="Nunito" w:eastAsia="Nunito" w:cs="Nunito"/>
              <w:color w:val="000000" w:themeColor="text1"/>
              <w:sz w:val="20"/>
              <w:rPrChange w:author="Craig Parker" w:date="2024-08-07T12:23:00Z" w16du:dateUtc="2024-08-07T10:23:00Z" w:id="2938">
                <w:rPr>
                  <w:rFonts w:ascii="Nunito" w:hAnsi="Nunito" w:eastAsia="Nunito" w:cs="Nunito"/>
                </w:rPr>
              </w:rPrChange>
            </w:rPr>
            <w:delText>e</w:delText>
          </w:r>
        </w:del>
      </w:ins>
      <w:ins w:author="Matthew Chersich" w:date="2024-08-04T20:29:00Z" w:id="2939">
        <w:del w:author="Craig Parker" w:date="2024-08-06T12:57:00Z" w:id="2940">
          <w:r w:rsidRPr="002E4822" w:rsidDel="52A8C99F">
            <w:rPr>
              <w:rFonts w:ascii="Nunito" w:hAnsi="Nunito" w:eastAsia="Nunito" w:cs="Nunito"/>
              <w:color w:val="000000" w:themeColor="text1"/>
              <w:sz w:val="20"/>
              <w:rPrChange w:author="Craig Parker" w:date="2024-08-07T12:23:00Z" w16du:dateUtc="2024-08-07T10:23:00Z" w:id="2941">
                <w:rPr>
                  <w:rFonts w:ascii="Nunito" w:hAnsi="Nunito" w:eastAsia="Nunito" w:cs="Nunito"/>
                </w:rPr>
              </w:rPrChange>
            </w:rPr>
            <w:delText xml:space="preserve"> </w:delText>
          </w:r>
        </w:del>
      </w:ins>
      <w:del w:author="Craig Parker" w:date="2024-08-06T12:57:00Z" w:id="2942">
        <w:r w:rsidRPr="002E4822" w:rsidDel="52A8C99F">
          <w:rPr>
            <w:rFonts w:ascii="Nunito" w:hAnsi="Nunito" w:eastAsia="Nunito" w:cs="Nunito"/>
            <w:color w:val="000000" w:themeColor="text1"/>
            <w:sz w:val="20"/>
            <w:rPrChange w:author="Craig Parker" w:date="2024-08-07T12:23:00Z" w16du:dateUtc="2024-08-07T10:23:00Z" w:id="2943">
              <w:rPr>
                <w:rFonts w:ascii="Nunito" w:hAnsi="Nunito" w:eastAsia="Nunito" w:cs="Nunito"/>
              </w:rPr>
            </w:rPrChange>
          </w:rPr>
          <w:delText>HEAT</w:delText>
        </w:r>
      </w:del>
      <w:ins w:author="Matthew Chersich" w:date="2024-08-04T20:29:00Z" w:id="2944">
        <w:del w:author="Craig Parker" w:date="2024-08-06T12:57:00Z" w:id="2945">
          <w:r w:rsidRPr="002E4822" w:rsidDel="52A8C99F">
            <w:rPr>
              <w:rFonts w:ascii="Nunito" w:hAnsi="Nunito" w:eastAsia="Nunito" w:cs="Nunito"/>
              <w:color w:val="000000" w:themeColor="text1"/>
              <w:sz w:val="20"/>
              <w:rPrChange w:author="Craig Parker" w:date="2024-08-07T12:23:00Z" w16du:dateUtc="2024-08-07T10:23:00Z" w:id="2946">
                <w:rPr>
                  <w:rFonts w:ascii="Nunito" w:hAnsi="Nunito" w:eastAsia="Nunito" w:cs="Nunito"/>
                </w:rPr>
              </w:rPrChange>
            </w:rPr>
            <w:delText xml:space="preserve"> Center team to request </w:delText>
          </w:r>
        </w:del>
      </w:ins>
      <w:ins w:author="Matthew Chersich" w:date="2024-08-04T20:28:00Z" w:id="2947">
        <w:del w:author="Craig Parker" w:date="2024-08-06T12:57:00Z" w:id="2948">
          <w:r w:rsidRPr="002E4822" w:rsidDel="52A8C99F">
            <w:rPr>
              <w:rFonts w:ascii="Nunito" w:hAnsi="Nunito" w:eastAsia="Nunito" w:cs="Nunito"/>
              <w:color w:val="000000" w:themeColor="text1"/>
              <w:sz w:val="20"/>
              <w:rPrChange w:author="Craig Parker" w:date="2024-08-07T12:23:00Z" w16du:dateUtc="2024-08-07T10:23:00Z" w:id="2949">
                <w:rPr>
                  <w:rFonts w:ascii="Nunito" w:hAnsi="Nunito" w:eastAsia="Nunito" w:cs="Nunito"/>
                </w:rPr>
              </w:rPrChange>
            </w:rPr>
            <w:delText xml:space="preserve">access to </w:delText>
          </w:r>
        </w:del>
      </w:ins>
      <w:ins w:author="Matthew Chersich" w:date="2024-08-04T20:29:00Z" w:id="2950">
        <w:del w:author="Craig Parker" w:date="2024-08-06T12:57:00Z" w:id="2951">
          <w:r w:rsidRPr="002E4822" w:rsidDel="52A8C99F">
            <w:rPr>
              <w:rFonts w:ascii="Nunito" w:hAnsi="Nunito" w:eastAsia="Nunito" w:cs="Nunito"/>
              <w:color w:val="000000" w:themeColor="text1"/>
              <w:sz w:val="20"/>
              <w:rPrChange w:author="Craig Parker" w:date="2024-08-07T12:23:00Z" w16du:dateUtc="2024-08-07T10:23:00Z" w:id="2952">
                <w:rPr>
                  <w:rFonts w:ascii="Nunito" w:hAnsi="Nunito" w:eastAsia="Nunito" w:cs="Nunito"/>
                </w:rPr>
              </w:rPrChange>
            </w:rPr>
            <w:delText xml:space="preserve">the </w:delText>
          </w:r>
        </w:del>
      </w:ins>
      <w:ins w:author="Matthew Chersich" w:date="2024-08-04T20:28:00Z" w:id="2953">
        <w:del w:author="Craig Parker" w:date="2024-08-06T12:57:00Z" w:id="2954">
          <w:r w:rsidRPr="002E4822" w:rsidDel="52A8C99F">
            <w:rPr>
              <w:rFonts w:ascii="Nunito" w:hAnsi="Nunito" w:eastAsia="Nunito" w:cs="Nunito"/>
              <w:color w:val="000000" w:themeColor="text1"/>
              <w:sz w:val="20"/>
              <w:rPrChange w:author="Craig Parker" w:date="2024-08-07T12:23:00Z" w16du:dateUtc="2024-08-07T10:23:00Z" w:id="2955">
                <w:rPr>
                  <w:rFonts w:ascii="Nunito" w:hAnsi="Nunito" w:eastAsia="Nunito" w:cs="Nunito"/>
                </w:rPr>
              </w:rPrChange>
            </w:rPr>
            <w:delText xml:space="preserve">RP1/RP2 de-identified data. </w:delText>
          </w:r>
        </w:del>
      </w:ins>
      <w:del w:author="Craig Parker" w:date="2024-08-06T12:57:00Z" w:id="2956">
        <w:r w:rsidRPr="002E4822" w:rsidDel="52A8C99F">
          <w:rPr>
            <w:rFonts w:ascii="Nunito" w:hAnsi="Nunito" w:eastAsia="Nunito" w:cs="Nunito"/>
            <w:color w:val="000000" w:themeColor="text1"/>
            <w:sz w:val="20"/>
            <w:rPrChange w:author="Craig Parker" w:date="2024-08-07T12:23:00Z" w16du:dateUtc="2024-08-07T10:23:00Z" w:id="2957">
              <w:rPr>
                <w:rFonts w:ascii="Nunito" w:hAnsi="Nunito" w:eastAsia="Nunito" w:cs="Nunito"/>
              </w:rPr>
            </w:rPrChange>
          </w:rPr>
          <w:delText xml:space="preserve">, which </w:delText>
        </w:r>
      </w:del>
      <w:del w:author="Matthew Chersich" w:date="2024-08-04T20:26:00Z" w:id="2958">
        <w:r w:rsidRPr="002E4822" w:rsidDel="52A8C99F">
          <w:rPr>
            <w:rFonts w:ascii="Nunito" w:hAnsi="Nunito" w:eastAsia="Nunito" w:cs="Nunito"/>
            <w:color w:val="000000" w:themeColor="text1"/>
            <w:sz w:val="20"/>
            <w:rPrChange w:author="Craig Parker" w:date="2024-08-07T12:23:00Z" w16du:dateUtc="2024-08-07T10:23:00Z" w:id="2959">
              <w:rPr>
                <w:rFonts w:ascii="Nunito" w:hAnsi="Nunito" w:eastAsia="Nunito" w:cs="Nunito"/>
              </w:rPr>
            </w:rPrChange>
          </w:rPr>
          <w:delText xml:space="preserve">people </w:delText>
        </w:r>
      </w:del>
      <w:del w:author="Craig Parker" w:date="2024-08-06T12:57:00Z" w:id="2960">
        <w:r w:rsidRPr="002E4822" w:rsidDel="52A8C99F">
          <w:rPr>
            <w:rFonts w:ascii="Nunito" w:hAnsi="Nunito" w:eastAsia="Nunito" w:cs="Nunito"/>
            <w:color w:val="000000" w:themeColor="text1"/>
            <w:sz w:val="20"/>
            <w:rPrChange w:author="Craig Parker" w:date="2024-08-07T12:23:00Z" w16du:dateUtc="2024-08-07T10:23:00Z" w:id="2961">
              <w:rPr>
                <w:rFonts w:ascii="Nunito" w:hAnsi="Nunito" w:eastAsia="Nunito" w:cs="Nunito"/>
              </w:rPr>
            </w:rPrChange>
          </w:rPr>
          <w:delText>requesting data need to complete prior to consideration ofmust complete</w:delText>
        </w:r>
      </w:del>
      <w:ins w:author="Matthew Chersich" w:date="2024-08-04T20:26:00Z" w:id="2962">
        <w:del w:author="Craig Parker" w:date="2024-08-06T12:57:00Z" w:id="2963">
          <w:r w:rsidRPr="002E4822" w:rsidDel="52A8C99F">
            <w:rPr>
              <w:rFonts w:ascii="Nunito" w:hAnsi="Nunito" w:eastAsia="Nunito" w:cs="Nunito"/>
              <w:color w:val="000000" w:themeColor="text1"/>
              <w:sz w:val="20"/>
              <w:rPrChange w:author="Craig Parker" w:date="2024-08-07T12:23:00Z" w16du:dateUtc="2024-08-07T10:23:00Z" w:id="2964">
                <w:rPr>
                  <w:rFonts w:ascii="Nunito" w:hAnsi="Nunito" w:eastAsia="Nunito" w:cs="Nunito"/>
                </w:rPr>
              </w:rPrChange>
            </w:rPr>
            <w:delText xml:space="preserve">The </w:delText>
          </w:r>
        </w:del>
      </w:ins>
      <w:ins w:author="Matthew Chersich" w:date="2024-08-04T20:27:00Z" w:id="2965">
        <w:del w:author="Craig Parker" w:date="2024-08-06T12:57:00Z" w:id="2966">
          <w:r w:rsidRPr="002E4822" w:rsidDel="52A8C99F">
            <w:rPr>
              <w:rFonts w:ascii="Nunito" w:hAnsi="Nunito" w:eastAsia="Nunito" w:cs="Nunito"/>
              <w:color w:val="000000" w:themeColor="text1"/>
              <w:sz w:val="20"/>
              <w:rPrChange w:author="Craig Parker" w:date="2024-08-07T12:23:00Z" w16du:dateUtc="2024-08-07T10:23:00Z" w:id="2967">
                <w:rPr>
                  <w:rFonts w:ascii="Nunito" w:hAnsi="Nunito" w:eastAsia="Nunito" w:cs="Nunito"/>
                </w:rPr>
              </w:rPrChange>
            </w:rPr>
            <w:delText>completed</w:delText>
          </w:r>
        </w:del>
      </w:ins>
      <w:ins w:author="Matthew Chersich" w:date="2024-08-04T20:26:00Z" w:id="2968">
        <w:del w:author="Craig Parker" w:date="2024-08-06T12:57:00Z" w:id="2969">
          <w:r w:rsidRPr="002E4822" w:rsidDel="52A8C99F">
            <w:rPr>
              <w:rFonts w:ascii="Nunito" w:hAnsi="Nunito" w:eastAsia="Nunito" w:cs="Nunito"/>
              <w:color w:val="000000" w:themeColor="text1"/>
              <w:sz w:val="20"/>
              <w:rPrChange w:author="Craig Parker" w:date="2024-08-07T12:23:00Z" w16du:dateUtc="2024-08-07T10:23:00Z" w:id="2970">
                <w:rPr>
                  <w:rFonts w:ascii="Nunito" w:hAnsi="Nunito" w:eastAsia="Nunito" w:cs="Nunito"/>
                </w:rPr>
              </w:rPrChange>
            </w:rPr>
            <w:delText xml:space="preserve"> form </w:delText>
          </w:r>
        </w:del>
      </w:ins>
      <w:ins w:author="Matthew Chersich" w:date="2024-08-04T20:27:00Z" w:id="2971">
        <w:del w:author="Craig Parker" w:date="2024-08-06T12:57:00Z" w:id="2972">
          <w:r w:rsidRPr="002E4822" w:rsidDel="52A8C99F">
            <w:rPr>
              <w:rFonts w:ascii="Nunito" w:hAnsi="Nunito" w:eastAsia="Nunito" w:cs="Nunito"/>
              <w:color w:val="000000" w:themeColor="text1"/>
              <w:sz w:val="20"/>
              <w:rPrChange w:author="Craig Parker" w:date="2024-08-07T12:23:00Z" w16du:dateUtc="2024-08-07T10:23:00Z" w:id="2973">
                <w:rPr>
                  <w:rFonts w:ascii="Nunito" w:hAnsi="Nunito" w:eastAsia="Nunito" w:cs="Nunito"/>
                </w:rPr>
              </w:rPrChange>
            </w:rPr>
            <w:delText xml:space="preserve">is then assessed by the </w:delText>
          </w:r>
        </w:del>
      </w:ins>
      <w:del w:author="Craig Parker" w:date="2024-08-06T12:57:00Z" w:id="2974">
        <w:r w:rsidRPr="002E4822" w:rsidDel="52A8C99F">
          <w:rPr>
            <w:rFonts w:ascii="Nunito" w:hAnsi="Nunito" w:eastAsia="Nunito" w:cs="Nunito"/>
            <w:color w:val="000000" w:themeColor="text1"/>
            <w:sz w:val="20"/>
            <w:rPrChange w:author="Craig Parker" w:date="2024-08-07T12:23:00Z" w16du:dateUtc="2024-08-07T10:23:00Z" w:id="2975">
              <w:rPr>
                <w:rFonts w:ascii="Nunito" w:hAnsi="Nunito" w:eastAsia="Nunito" w:cs="Nunito"/>
              </w:rPr>
            </w:rPrChange>
          </w:rPr>
          <w:delText xml:space="preserve"> before </w:delText>
        </w:r>
      </w:del>
      <w:ins w:author="Matthew Chersich" w:date="2024-08-04T20:26:00Z" w:id="2976">
        <w:del w:author="Craig Parker" w:date="2024-08-06T12:57:00Z" w:id="2977">
          <w:r w:rsidRPr="002E4822" w:rsidDel="52A8C99F">
            <w:rPr>
              <w:rFonts w:ascii="Nunito" w:hAnsi="Nunito" w:eastAsia="Nunito" w:cs="Nunito"/>
              <w:color w:val="000000" w:themeColor="text1"/>
              <w:sz w:val="20"/>
              <w:rPrChange w:author="Craig Parker" w:date="2024-08-07T12:23:00Z" w16du:dateUtc="2024-08-07T10:23:00Z" w:id="2978">
                <w:rPr>
                  <w:rFonts w:ascii="Nunito" w:hAnsi="Nunito" w:eastAsia="Nunito" w:cs="Nunito"/>
                </w:rPr>
              </w:rPrChange>
            </w:rPr>
            <w:delText>Data</w:delText>
          </w:r>
        </w:del>
      </w:ins>
      <w:ins w:author="Matthew Chersich" w:date="2024-08-04T20:27:00Z" w:id="2979">
        <w:del w:author="Craig Parker" w:date="2024-08-06T12:57:00Z" w:id="2980">
          <w:r w:rsidRPr="002E4822" w:rsidDel="52A8C99F">
            <w:rPr>
              <w:rFonts w:ascii="Nunito" w:hAnsi="Nunito" w:eastAsia="Nunito" w:cs="Nunito"/>
              <w:color w:val="000000" w:themeColor="text1"/>
              <w:sz w:val="20"/>
              <w:rPrChange w:author="Craig Parker" w:date="2024-08-07T12:23:00Z" w16du:dateUtc="2024-08-07T10:23:00Z" w:id="2981">
                <w:rPr>
                  <w:rFonts w:ascii="Nunito" w:hAnsi="Nunito" w:eastAsia="Nunito" w:cs="Nunito"/>
                </w:rPr>
              </w:rPrChange>
            </w:rPr>
            <w:delText xml:space="preserve"> Access Committee</w:delText>
          </w:r>
        </w:del>
      </w:ins>
      <w:ins w:author="Matthew Chersich" w:date="2024-08-04T20:26:00Z" w:id="2982">
        <w:del w:author="Craig Parker" w:date="2024-08-06T12:57:00Z" w:id="2983">
          <w:r w:rsidRPr="002E4822" w:rsidDel="52A8C99F">
            <w:rPr>
              <w:rFonts w:ascii="Nunito" w:hAnsi="Nunito" w:eastAsia="Nunito" w:cs="Nunito"/>
              <w:color w:val="000000" w:themeColor="text1"/>
              <w:sz w:val="20"/>
              <w:rPrChange w:author="Craig Parker" w:date="2024-08-07T12:23:00Z" w16du:dateUtc="2024-08-07T10:23:00Z" w:id="2984">
                <w:rPr>
                  <w:rFonts w:ascii="Nunito" w:hAnsi="Nunito" w:eastAsia="Nunito" w:cs="Nunito"/>
                </w:rPr>
              </w:rPrChange>
            </w:rPr>
            <w:delText xml:space="preserve"> </w:delText>
          </w:r>
        </w:del>
      </w:ins>
      <w:del w:author="Craig Parker" w:date="2024-08-06T12:57:00Z" w:id="2985">
        <w:r w:rsidRPr="002E4822" w:rsidDel="52A8C99F">
          <w:rPr>
            <w:rFonts w:ascii="Nunito" w:hAnsi="Nunito" w:eastAsia="Nunito" w:cs="Nunito"/>
            <w:color w:val="000000" w:themeColor="text1"/>
            <w:sz w:val="20"/>
            <w:rPrChange w:author="Craig Parker" w:date="2024-08-07T12:23:00Z" w16du:dateUtc="2024-08-07T10:23:00Z" w:id="2986">
              <w:rPr>
                <w:rFonts w:ascii="Nunito" w:hAnsi="Nunito" w:eastAsia="Nunito" w:cs="Nunito"/>
              </w:rPr>
            </w:rPrChange>
          </w:rPr>
          <w:delText xml:space="preserve"> their request. The form will include a proposal outline of the intended research</w:delText>
        </w:r>
      </w:del>
      <w:del w:author="Craig Parker" w:date="2024-07-16T11:59:00Z" w:id="2987">
        <w:r w:rsidRPr="002E4822" w:rsidDel="52A8C99F">
          <w:rPr>
            <w:rFonts w:ascii="Nunito" w:hAnsi="Nunito" w:eastAsia="Nunito" w:cs="Nunito"/>
            <w:color w:val="000000" w:themeColor="text1"/>
            <w:sz w:val="20"/>
            <w:rPrChange w:author="Craig Parker" w:date="2024-08-07T12:23:00Z" w16du:dateUtc="2024-08-07T10:23:00Z" w:id="2988">
              <w:rPr>
                <w:rFonts w:ascii="Nunito" w:hAnsi="Nunito" w:eastAsia="Nunito" w:cs="Nunito"/>
              </w:rPr>
            </w:rPrChange>
          </w:rPr>
          <w:delText xml:space="preserve">, </w:delText>
        </w:r>
      </w:del>
      <w:del w:author="Craig Parker" w:date="2024-08-06T12:57:00Z" w:id="2989">
        <w:r w:rsidRPr="002E4822" w:rsidDel="52A8C99F">
          <w:rPr>
            <w:rFonts w:ascii="Nunito" w:hAnsi="Nunito" w:eastAsia="Nunito" w:cs="Nunito"/>
            <w:color w:val="000000" w:themeColor="text1"/>
            <w:sz w:val="20"/>
            <w:rPrChange w:author="Craig Parker" w:date="2024-08-07T12:23:00Z" w16du:dateUtc="2024-08-07T10:23:00Z" w:id="2990">
              <w:rPr>
                <w:rFonts w:ascii="Nunito" w:hAnsi="Nunito" w:eastAsia="Nunito" w:cs="Nunito"/>
              </w:rPr>
            </w:rPrChange>
          </w:rPr>
          <w:delText>and the procedures to maintain data confidentiality and security.</w:delText>
        </w:r>
      </w:del>
      <w:ins w:author="Matthew Chersich" w:date="2024-08-05T08:34:00Z" w:id="2991">
        <w:del w:author="Craig Parker" w:date="2024-08-06T12:57:00Z" w:id="2992">
          <w:r w:rsidRPr="002E4822" w:rsidDel="52A8C99F">
            <w:rPr>
              <w:rFonts w:ascii="Nunito" w:hAnsi="Nunito" w:eastAsia="Nunito" w:cs="Nunito"/>
              <w:color w:val="000000" w:themeColor="text1"/>
              <w:sz w:val="20"/>
              <w:rPrChange w:author="Craig Parker" w:date="2024-08-07T12:23:00Z" w16du:dateUtc="2024-08-07T10:23:00Z" w:id="2993">
                <w:rPr>
                  <w:rFonts w:ascii="Nunito" w:hAnsi="Nunito" w:eastAsia="Nunito" w:cs="Nunito"/>
                </w:rPr>
              </w:rPrChange>
            </w:rPr>
            <w:delText xml:space="preserve"> The </w:delText>
          </w:r>
        </w:del>
      </w:ins>
      <w:ins w:author="Matthew Chersich" w:date="2024-08-05T08:36:00Z" w:id="2994">
        <w:del w:author="Craig Parker" w:date="2024-08-06T12:57:00Z" w:id="2995">
          <w:r w:rsidRPr="002E4822" w:rsidDel="52A8C99F">
            <w:rPr>
              <w:rFonts w:ascii="Nunito" w:hAnsi="Nunito" w:eastAsia="Nunito" w:cs="Nunito"/>
              <w:color w:val="000000" w:themeColor="text1"/>
              <w:sz w:val="20"/>
              <w:rPrChange w:author="Craig Parker" w:date="2024-08-07T12:23:00Z" w16du:dateUtc="2024-08-07T10:23:00Z" w:id="2996">
                <w:rPr>
                  <w:rFonts w:ascii="Nunito" w:hAnsi="Nunito" w:eastAsia="Nunito" w:cs="Nunito"/>
                </w:rPr>
              </w:rPrChange>
            </w:rPr>
            <w:delText xml:space="preserve">data </w:delText>
          </w:r>
        </w:del>
      </w:ins>
      <w:ins w:author="Matthew Chersich" w:date="2024-08-05T08:35:00Z" w:id="2997">
        <w:del w:author="Craig Parker" w:date="2024-08-06T12:57:00Z" w:id="2998">
          <w:r w:rsidRPr="002E4822" w:rsidDel="52A8C99F">
            <w:rPr>
              <w:rFonts w:ascii="Nunito" w:hAnsi="Nunito" w:eastAsia="Nunito" w:cs="Nunito"/>
              <w:color w:val="000000" w:themeColor="text1"/>
              <w:sz w:val="20"/>
              <w:rPrChange w:author="Craig Parker" w:date="2024-08-07T12:23:00Z" w16du:dateUtc="2024-08-07T10:23:00Z" w:id="2999">
                <w:rPr>
                  <w:rFonts w:ascii="Nunito" w:hAnsi="Nunito" w:eastAsia="Nunito" w:cs="Nunito"/>
                </w:rPr>
              </w:rPrChange>
            </w:rPr>
            <w:delText xml:space="preserve">sharing </w:delText>
          </w:r>
        </w:del>
      </w:ins>
      <w:ins w:author="Matthew Chersich" w:date="2024-08-05T08:36:00Z" w:id="3000">
        <w:del w:author="Craig Parker" w:date="2024-08-06T12:57:00Z" w:id="3001">
          <w:r w:rsidRPr="002E4822" w:rsidDel="52A8C99F">
            <w:rPr>
              <w:rFonts w:ascii="Nunito" w:hAnsi="Nunito" w:eastAsia="Nunito" w:cs="Nunito"/>
              <w:color w:val="000000" w:themeColor="text1"/>
              <w:sz w:val="20"/>
              <w:rPrChange w:author="Craig Parker" w:date="2024-08-07T12:23:00Z" w16du:dateUtc="2024-08-07T10:23:00Z" w:id="3002">
                <w:rPr>
                  <w:rFonts w:ascii="Nunito" w:hAnsi="Nunito" w:eastAsia="Nunito" w:cs="Nunito"/>
                </w:rPr>
              </w:rPrChange>
            </w:rPr>
            <w:delText xml:space="preserve">will be </w:delText>
          </w:r>
        </w:del>
      </w:ins>
      <w:ins w:author="Matthew Chersich" w:date="2024-08-05T08:35:00Z" w:id="3003">
        <w:del w:author="Craig Parker" w:date="2024-08-06T12:57:00Z" w:id="3004">
          <w:r w:rsidRPr="002E4822" w:rsidDel="52A8C99F">
            <w:rPr>
              <w:rFonts w:ascii="Nunito" w:hAnsi="Nunito" w:eastAsia="Nunito" w:cs="Nunito"/>
              <w:color w:val="000000" w:themeColor="text1"/>
              <w:sz w:val="20"/>
              <w:rPrChange w:author="Craig Parker" w:date="2024-08-07T12:23:00Z" w16du:dateUtc="2024-08-07T10:23:00Z" w:id="3005">
                <w:rPr>
                  <w:rFonts w:ascii="Nunito" w:hAnsi="Nunito" w:eastAsia="Nunito" w:cs="Nunito"/>
                </w:rPr>
              </w:rPrChange>
            </w:rPr>
            <w:delText xml:space="preserve">conditional on proof of ethics approval, a. </w:delText>
          </w:r>
        </w:del>
      </w:ins>
    </w:p>
    <w:p w:rsidRPr="002E4822" w:rsidR="007813F4" w:rsidRDefault="009511AE" w14:paraId="00000142" w14:textId="77777777">
      <w:pPr>
        <w:jc w:val="both"/>
        <w:rPr>
          <w:del w:author="Craig Parker" w:date="2024-08-06T12:57:00Z" w16du:dateUtc="2024-08-06T12:57:28Z" w:id="3006"/>
          <w:rFonts w:ascii="Nunito" w:hAnsi="Nunito" w:eastAsia="Nunito" w:cs="Nunito"/>
          <w:color w:val="000000" w:themeColor="text1"/>
          <w:sz w:val="20"/>
          <w:rPrChange w:author="Craig Parker" w:date="2024-08-07T12:23:00Z" w16du:dateUtc="2024-08-07T10:23:00Z" w:id="3007">
            <w:rPr>
              <w:del w:author="Craig Parker" w:date="2024-08-06T12:57:00Z" w16du:dateUtc="2024-08-06T12:57:28Z" w:id="3008"/>
              <w:rFonts w:ascii="Nunito" w:hAnsi="Nunito" w:eastAsia="Nunito" w:cs="Nunito"/>
            </w:rPr>
          </w:rPrChange>
        </w:rPr>
      </w:pPr>
      <w:del w:author="Craig Parker" w:date="2024-08-06T12:57:00Z" w:id="3009">
        <w:r w:rsidRPr="002E4822" w:rsidDel="52A8C99F">
          <w:rPr>
            <w:rFonts w:ascii="Nunito" w:hAnsi="Nunito" w:eastAsia="Nunito" w:cs="Nunito"/>
            <w:color w:val="000000" w:themeColor="text1"/>
            <w:sz w:val="20"/>
            <w:rPrChange w:author="Craig Parker" w:date="2024-08-07T12:23:00Z" w16du:dateUtc="2024-08-07T10:23:00Z" w:id="3010">
              <w:rPr>
                <w:rFonts w:ascii="Nunito" w:hAnsi="Nunito" w:eastAsia="Nunito" w:cs="Nunito"/>
              </w:rPr>
            </w:rPrChange>
          </w:rPr>
          <w:delText xml:space="preserve"> </w:delText>
        </w:r>
      </w:del>
    </w:p>
    <w:p w:rsidRPr="002E4822" w:rsidR="007813F4" w:rsidP="0E3CF60B" w:rsidRDefault="0E3CF60B" w14:paraId="409FD09B" w14:textId="5C11527D">
      <w:pPr>
        <w:jc w:val="both"/>
        <w:rPr>
          <w:ins w:author="Matthew Chersich" w:date="2024-08-05T08:36:00Z" w:id="3011"/>
          <w:del w:author="Craig Parker" w:date="2024-08-06T12:57:00Z" w16du:dateUtc="2024-08-06T12:57:28Z" w:id="3012"/>
          <w:rFonts w:ascii="Nunito" w:hAnsi="Nunito" w:eastAsia="Nunito" w:cs="Nunito"/>
          <w:color w:val="000000" w:themeColor="text1"/>
          <w:sz w:val="20"/>
          <w:rPrChange w:author="Craig Parker" w:date="2024-08-07T12:23:00Z" w16du:dateUtc="2024-08-07T10:23:00Z" w:id="3013">
            <w:rPr>
              <w:ins w:author="Matthew Chersich" w:date="2024-08-05T08:36:00Z" w:id="3014"/>
              <w:del w:author="Craig Parker" w:date="2024-08-06T12:57:00Z" w16du:dateUtc="2024-08-06T12:57:28Z" w:id="3015"/>
              <w:rFonts w:ascii="Nunito" w:hAnsi="Nunito" w:eastAsia="Nunito" w:cs="Nunito"/>
            </w:rPr>
          </w:rPrChange>
        </w:rPr>
      </w:pPr>
      <w:del w:author="Craig Parker" w:date="2024-08-06T12:57:00Z" w:id="3016">
        <w:r w:rsidRPr="002E4822" w:rsidDel="52A8C99F">
          <w:rPr>
            <w:rFonts w:ascii="Nunito" w:hAnsi="Nunito" w:eastAsia="Nunito" w:cs="Nunito"/>
            <w:color w:val="000000" w:themeColor="text1"/>
            <w:sz w:val="20"/>
            <w:rPrChange w:author="Craig Parker" w:date="2024-08-07T12:23:00Z" w16du:dateUtc="2024-08-07T10:23:00Z" w:id="3017">
              <w:rPr>
                <w:rFonts w:ascii="Nunito" w:hAnsi="Nunito" w:eastAsia="Nunito" w:cs="Nunito"/>
              </w:rPr>
            </w:rPrChange>
          </w:rPr>
          <w:delText xml:space="preserve">The </w:delText>
        </w:r>
      </w:del>
      <w:ins w:author="Matthew Chersich" w:date="2024-08-04T20:27:00Z" w:id="3018">
        <w:del w:author="Craig Parker" w:date="2024-08-06T12:57:00Z" w:id="3019">
          <w:r w:rsidRPr="002E4822" w:rsidDel="52A8C99F">
            <w:rPr>
              <w:rFonts w:ascii="Nunito" w:hAnsi="Nunito" w:eastAsia="Nunito" w:cs="Nunito"/>
              <w:color w:val="000000" w:themeColor="text1"/>
              <w:sz w:val="20"/>
              <w:rPrChange w:author="Craig Parker" w:date="2024-08-07T12:23:00Z" w16du:dateUtc="2024-08-07T10:23:00Z" w:id="3020">
                <w:rPr>
                  <w:rFonts w:ascii="Nunito" w:hAnsi="Nunito" w:eastAsia="Nunito" w:cs="Nunito"/>
                </w:rPr>
              </w:rPrChange>
            </w:rPr>
            <w:delText>Steering Committee</w:delText>
          </w:r>
        </w:del>
      </w:ins>
      <w:del w:author="Craig Parker" w:date="2024-08-06T12:57:00Z" w:id="3021">
        <w:r w:rsidRPr="002E4822" w:rsidDel="52A8C99F">
          <w:rPr>
            <w:rFonts w:ascii="Nunito" w:hAnsi="Nunito" w:eastAsia="Nunito" w:cs="Nunito"/>
            <w:color w:val="000000" w:themeColor="text1"/>
            <w:sz w:val="20"/>
            <w:rPrChange w:author="Craig Parker" w:date="2024-08-07T12:23:00Z" w16du:dateUtc="2024-08-07T10:23:00Z" w:id="3022">
              <w:rPr>
                <w:rFonts w:ascii="Nunito" w:hAnsi="Nunito" w:eastAsia="Nunito" w:cs="Nunito"/>
              </w:rPr>
            </w:rPrChange>
          </w:rPr>
          <w:delText xml:space="preserve">SC will review and approve or reject all </w:delText>
        </w:r>
      </w:del>
      <w:del w:author="Craig Parker" w:date="2024-07-09T11:43:00Z" w:id="3023">
        <w:r w:rsidRPr="002E4822" w:rsidDel="52A8C99F">
          <w:rPr>
            <w:rFonts w:ascii="Nunito" w:hAnsi="Nunito" w:eastAsia="Nunito" w:cs="Nunito"/>
            <w:color w:val="000000" w:themeColor="text1"/>
            <w:sz w:val="20"/>
            <w:rPrChange w:author="Craig Parker" w:date="2024-08-07T12:23:00Z" w16du:dateUtc="2024-08-07T10:23:00Z" w:id="3024">
              <w:rPr>
                <w:rFonts w:ascii="Nunito" w:hAnsi="Nunito" w:eastAsia="Nunito" w:cs="Nunito"/>
              </w:rPr>
            </w:rPrChange>
          </w:rPr>
          <w:delText>requests from the research community, which includes</w:delText>
        </w:r>
      </w:del>
      <w:del w:author="Craig Parker" w:date="2024-08-06T12:57:00Z" w:id="3025">
        <w:r w:rsidRPr="002E4822" w:rsidDel="52A8C99F">
          <w:rPr>
            <w:rFonts w:ascii="Nunito" w:hAnsi="Nunito" w:eastAsia="Nunito" w:cs="Nunito"/>
            <w:color w:val="000000" w:themeColor="text1"/>
            <w:sz w:val="20"/>
            <w:rPrChange w:author="Craig Parker" w:date="2024-08-07T12:23:00Z" w16du:dateUtc="2024-08-07T10:23:00Z" w:id="3026">
              <w:rPr>
                <w:rFonts w:ascii="Nunito" w:hAnsi="Nunito" w:eastAsia="Nunito" w:cs="Nunito"/>
              </w:rPr>
            </w:rPrChange>
          </w:rPr>
          <w:delText xml:space="preserve"> scientists or medical professionals working at academic, </w:delText>
        </w:r>
      </w:del>
      <w:ins w:author="Matthew Chersich" w:date="2024-08-05T08:40:00Z" w:id="3027">
        <w:del w:author="Craig Parker" w:date="2024-08-06T12:57:00Z" w:id="3028">
          <w:r w:rsidRPr="002E4822" w:rsidDel="52A8C99F">
            <w:rPr>
              <w:rFonts w:ascii="Nunito" w:hAnsi="Nunito" w:eastAsia="Nunito" w:cs="Nunito"/>
              <w:color w:val="000000" w:themeColor="text1"/>
              <w:sz w:val="20"/>
              <w:rPrChange w:author="Craig Parker" w:date="2024-08-07T12:23:00Z" w16du:dateUtc="2024-08-07T10:23:00Z" w:id="3029">
                <w:rPr>
                  <w:rFonts w:ascii="Nunito" w:hAnsi="Nunito" w:eastAsia="Nunito" w:cs="Nunito"/>
                </w:rPr>
              </w:rPrChange>
            </w:rPr>
            <w:delText xml:space="preserve">or </w:delText>
          </w:r>
        </w:del>
      </w:ins>
      <w:del w:author="Craig Parker" w:date="2024-08-06T12:57:00Z" w:id="3030">
        <w:r w:rsidRPr="002E4822" w:rsidDel="52A8C99F">
          <w:rPr>
            <w:rFonts w:ascii="Nunito" w:hAnsi="Nunito" w:eastAsia="Nunito" w:cs="Nunito"/>
            <w:color w:val="000000" w:themeColor="text1"/>
            <w:sz w:val="20"/>
            <w:rPrChange w:author="Craig Parker" w:date="2024-08-07T12:23:00Z" w16du:dateUtc="2024-08-07T10:23:00Z" w:id="3031">
              <w:rPr>
                <w:rFonts w:ascii="Nunito" w:hAnsi="Nunito" w:eastAsia="Nunito" w:cs="Nunito"/>
              </w:rPr>
            </w:rPrChange>
          </w:rPr>
          <w:delText>non‐</w:delText>
        </w:r>
        <w:commentRangeStart w:id="3032"/>
        <w:r w:rsidRPr="002E4822" w:rsidDel="52A8C99F">
          <w:rPr>
            <w:rFonts w:ascii="Nunito" w:hAnsi="Nunito" w:eastAsia="Nunito" w:cs="Nunito"/>
            <w:color w:val="000000" w:themeColor="text1"/>
            <w:sz w:val="20"/>
            <w:rPrChange w:author="Craig Parker" w:date="2024-08-07T12:23:00Z" w16du:dateUtc="2024-08-07T10:23:00Z" w:id="3033">
              <w:rPr>
                <w:rFonts w:ascii="Nunito" w:hAnsi="Nunito" w:eastAsia="Nunito" w:cs="Nunito"/>
              </w:rPr>
            </w:rPrChange>
          </w:rPr>
          <w:delText>profit</w:delText>
        </w:r>
      </w:del>
      <w:ins w:author="Matthew Chersich" w:date="2024-08-05T08:41:00Z" w:id="3034">
        <w:del w:author="Craig Parker" w:date="2024-08-06T12:57:00Z" w:id="3035">
          <w:r w:rsidRPr="002E4822" w:rsidDel="52A8C99F">
            <w:rPr>
              <w:rFonts w:ascii="Nunito" w:hAnsi="Nunito" w:eastAsia="Nunito" w:cs="Nunito"/>
              <w:color w:val="000000" w:themeColor="text1"/>
              <w:sz w:val="20"/>
              <w:rPrChange w:author="Craig Parker" w:date="2024-08-07T12:23:00Z" w16du:dateUtc="2024-08-07T10:23:00Z" w:id="3036">
                <w:rPr>
                  <w:rFonts w:ascii="Nunito" w:hAnsi="Nunito" w:eastAsia="Nunito" w:cs="Nunito"/>
                </w:rPr>
              </w:rPrChange>
            </w:rPr>
            <w:delText xml:space="preserve"> </w:delText>
          </w:r>
        </w:del>
      </w:ins>
      <w:del w:author="Craig Parker" w:date="2024-08-06T12:57:00Z" w:id="3037">
        <w:r w:rsidRPr="002E4822" w:rsidDel="52A8C99F">
          <w:rPr>
            <w:rFonts w:ascii="Nunito" w:hAnsi="Nunito" w:eastAsia="Nunito" w:cs="Nunito"/>
            <w:color w:val="000000" w:themeColor="text1"/>
            <w:sz w:val="20"/>
            <w:rPrChange w:author="Craig Parker" w:date="2024-08-07T12:23:00Z" w16du:dateUtc="2024-08-07T10:23:00Z" w:id="3038">
              <w:rPr>
                <w:rFonts w:ascii="Nunito" w:hAnsi="Nunito" w:eastAsia="Nunito" w:cs="Nunito"/>
              </w:rPr>
            </w:rPrChange>
          </w:rPr>
          <w:delText xml:space="preserve"> or government institutions</w:delText>
        </w:r>
      </w:del>
      <w:commentRangeEnd w:id="3032"/>
      <w:r w:rsidRPr="002E4822">
        <w:rPr>
          <w:rStyle w:val="CommentReference"/>
          <w:rFonts w:ascii="Nunito" w:hAnsi="Nunito"/>
          <w:color w:val="000000" w:themeColor="text1"/>
          <w:sz w:val="20"/>
          <w:szCs w:val="20"/>
          <w:rPrChange w:author="Craig Parker" w:date="2024-08-07T12:23:00Z" w16du:dateUtc="2024-08-07T10:23:00Z" w:id="3039">
            <w:rPr>
              <w:rStyle w:val="CommentReference"/>
            </w:rPr>
          </w:rPrChange>
        </w:rPr>
        <w:commentReference w:id="3032"/>
      </w:r>
      <w:del w:author="Craig Parker" w:date="2024-07-16T12:12:00Z" w:id="3040">
        <w:r w:rsidRPr="002E4822" w:rsidDel="52A8C99F">
          <w:rPr>
            <w:rFonts w:ascii="Nunito" w:hAnsi="Nunito" w:eastAsia="Nunito" w:cs="Nunito"/>
            <w:color w:val="000000" w:themeColor="text1"/>
            <w:sz w:val="20"/>
            <w:rPrChange w:author="Craig Parker" w:date="2024-08-07T12:23:00Z" w16du:dateUtc="2024-08-07T10:23:00Z" w:id="3041">
              <w:rPr>
                <w:rFonts w:ascii="Nunito" w:hAnsi="Nunito" w:eastAsia="Nunito" w:cs="Nunito"/>
              </w:rPr>
            </w:rPrChange>
          </w:rPr>
          <w:delText>,</w:delText>
        </w:r>
      </w:del>
      <w:del w:author="Craig Parker" w:date="2024-08-06T12:57:00Z" w:id="3042">
        <w:r w:rsidRPr="002E4822" w:rsidDel="52A8C99F">
          <w:rPr>
            <w:rFonts w:ascii="Nunito" w:hAnsi="Nunito" w:eastAsia="Nunito" w:cs="Nunito"/>
            <w:color w:val="000000" w:themeColor="text1"/>
            <w:sz w:val="20"/>
            <w:rPrChange w:author="Craig Parker" w:date="2024-08-07T12:23:00Z" w16du:dateUtc="2024-08-07T10:23:00Z" w:id="3043">
              <w:rPr>
                <w:rFonts w:ascii="Nunito" w:hAnsi="Nunito" w:eastAsia="Nunito" w:cs="Nunito"/>
              </w:rPr>
            </w:rPrChange>
          </w:rPr>
          <w:delText xml:space="preserve"> or commercial companies. </w:delText>
        </w:r>
      </w:del>
      <w:ins w:author="Matthew Chersich" w:date="2024-08-05T08:36:00Z" w:id="3044">
        <w:del w:author="Craig Parker" w:date="2024-08-06T12:57:00Z" w:id="3045">
          <w:r w:rsidRPr="002E4822" w:rsidDel="52A8C99F">
            <w:rPr>
              <w:rFonts w:ascii="Nunito" w:hAnsi="Nunito" w:eastAsia="Nunito" w:cs="Nunito"/>
              <w:color w:val="000000" w:themeColor="text1"/>
              <w:sz w:val="20"/>
              <w:rPrChange w:author="Craig Parker" w:date="2024-08-07T12:23:00Z" w16du:dateUtc="2024-08-07T10:23:00Z" w:id="3046">
                <w:rPr>
                  <w:rFonts w:ascii="Nunito" w:hAnsi="Nunito" w:eastAsia="Nunito" w:cs="Nunito"/>
                </w:rPr>
              </w:rPrChange>
            </w:rPr>
            <w:delText>Approval can be conditional on an applicant submitting their ethics approval at some stage. Data will only be shared once applicant h</w:delText>
          </w:r>
        </w:del>
      </w:ins>
      <w:ins w:author="Matthew Chersich" w:date="2024-08-05T08:37:00Z" w:id="3047">
        <w:del w:author="Craig Parker" w:date="2024-08-06T12:57:00Z" w:id="3048">
          <w:r w:rsidRPr="002E4822" w:rsidDel="52A8C99F">
            <w:rPr>
              <w:rFonts w:ascii="Nunito" w:hAnsi="Nunito" w:eastAsia="Nunito" w:cs="Nunito"/>
              <w:color w:val="000000" w:themeColor="text1"/>
              <w:sz w:val="20"/>
              <w:rPrChange w:author="Craig Parker" w:date="2024-08-07T12:23:00Z" w16du:dateUtc="2024-08-07T10:23:00Z" w:id="3049">
                <w:rPr>
                  <w:rFonts w:ascii="Nunito" w:hAnsi="Nunito" w:eastAsia="Nunito" w:cs="Nunito"/>
                </w:rPr>
              </w:rPrChange>
            </w:rPr>
            <w:delText xml:space="preserve">as secured formal ethical approval for their institutional ethics committee. </w:delText>
          </w:r>
        </w:del>
      </w:ins>
      <w:ins w:author="Matthew Chersich" w:date="2024-08-05T08:43:00Z" w:id="3050">
        <w:del w:author="Craig Parker" w:date="2024-08-06T12:57:00Z" w:id="3051">
          <w:r w:rsidRPr="002E4822" w:rsidDel="52A8C99F">
            <w:rPr>
              <w:rFonts w:ascii="Nunito" w:hAnsi="Nunito" w:eastAsia="Nunito" w:cs="Nunito"/>
              <w:color w:val="000000" w:themeColor="text1"/>
              <w:sz w:val="20"/>
              <w:rPrChange w:author="Craig Parker" w:date="2024-08-07T12:23:00Z" w16du:dateUtc="2024-08-07T10:23:00Z" w:id="3052">
                <w:rPr>
                  <w:rFonts w:ascii="Nunito" w:hAnsi="Nunito" w:eastAsia="Nunito" w:cs="Nunito"/>
                </w:rPr>
              </w:rPrChange>
            </w:rPr>
            <w:delText xml:space="preserve">Data will only be shared if the applicant </w:delText>
          </w:r>
        </w:del>
      </w:ins>
      <w:ins w:author="Matthew Chersich" w:date="2024-08-05T08:44:00Z" w:id="3053">
        <w:del w:author="Craig Parker" w:date="2024-08-06T12:57:00Z" w:id="3054">
          <w:r w:rsidRPr="002E4822" w:rsidDel="52A8C99F">
            <w:rPr>
              <w:rFonts w:ascii="Nunito" w:hAnsi="Nunito" w:eastAsia="Nunito" w:cs="Nunito"/>
              <w:color w:val="000000" w:themeColor="text1"/>
              <w:sz w:val="20"/>
              <w:rPrChange w:author="Craig Parker" w:date="2024-08-07T12:23:00Z" w16du:dateUtc="2024-08-07T10:23:00Z" w:id="3055">
                <w:rPr>
                  <w:rFonts w:ascii="Nunito" w:hAnsi="Nunito" w:eastAsia="Nunito" w:cs="Nunito"/>
                </w:rPr>
              </w:rPrChange>
            </w:rPr>
            <w:delText xml:space="preserve">states that it is in full compliance with the law of its country. </w:delText>
          </w:r>
        </w:del>
      </w:ins>
    </w:p>
    <w:p w:rsidRPr="002E4822" w:rsidR="007813F4" w:rsidP="0E3CF60B" w:rsidRDefault="007813F4" w14:paraId="0A768A25" w14:textId="7E02E09B">
      <w:pPr>
        <w:jc w:val="both"/>
        <w:rPr>
          <w:ins w:author="Matthew Chersich" w:date="2024-08-05T08:36:00Z" w:id="3056"/>
          <w:del w:author="Craig Parker" w:date="2024-08-06T12:57:00Z" w16du:dateUtc="2024-08-06T12:57:28Z" w:id="3057"/>
          <w:rFonts w:ascii="Nunito" w:hAnsi="Nunito" w:eastAsia="Nunito" w:cs="Nunito"/>
          <w:color w:val="000000" w:themeColor="text1"/>
          <w:sz w:val="20"/>
          <w:rPrChange w:author="Craig Parker" w:date="2024-08-07T12:23:00Z" w16du:dateUtc="2024-08-07T10:23:00Z" w:id="3058">
            <w:rPr>
              <w:ins w:author="Matthew Chersich" w:date="2024-08-05T08:36:00Z" w:id="3059"/>
              <w:del w:author="Craig Parker" w:date="2024-08-06T12:57:00Z" w16du:dateUtc="2024-08-06T12:57:28Z" w:id="3060"/>
              <w:rFonts w:ascii="Nunito" w:hAnsi="Nunito" w:eastAsia="Nunito" w:cs="Nunito"/>
            </w:rPr>
          </w:rPrChange>
        </w:rPr>
      </w:pPr>
    </w:p>
    <w:p w:rsidRPr="002E4822" w:rsidR="007813F4" w:rsidP="0E3CF60B" w:rsidRDefault="0E3CF60B" w14:paraId="0E5A5765" w14:textId="41E1FBC5">
      <w:pPr>
        <w:jc w:val="both"/>
        <w:rPr>
          <w:del w:author="Craig Parker" w:date="2024-08-06T12:57:00Z" w16du:dateUtc="2024-08-06T12:57:28Z" w:id="3061"/>
          <w:rFonts w:ascii="Nunito" w:hAnsi="Nunito" w:eastAsia="Nunito" w:cs="Nunito"/>
          <w:color w:val="000000" w:themeColor="text1"/>
          <w:sz w:val="20"/>
          <w:rPrChange w:author="Craig Parker" w:date="2024-08-07T12:23:00Z" w16du:dateUtc="2024-08-07T10:23:00Z" w:id="3062">
            <w:rPr>
              <w:del w:author="Craig Parker" w:date="2024-08-06T12:57:00Z" w16du:dateUtc="2024-08-06T12:57:28Z" w:id="3063"/>
              <w:rFonts w:ascii="Nunito" w:hAnsi="Nunito" w:eastAsia="Nunito" w:cs="Nunito"/>
            </w:rPr>
          </w:rPrChange>
        </w:rPr>
      </w:pPr>
      <w:del w:author="Craig Parker" w:date="2024-08-06T12:57:00Z" w:id="3064">
        <w:r w:rsidRPr="002E4822" w:rsidDel="52A8C99F">
          <w:rPr>
            <w:rFonts w:ascii="Nunito" w:hAnsi="Nunito" w:eastAsia="Nunito" w:cs="Nunito"/>
            <w:color w:val="000000" w:themeColor="text1"/>
            <w:sz w:val="20"/>
            <w:rPrChange w:author="Craig Parker" w:date="2024-08-07T12:23:00Z" w16du:dateUtc="2024-08-07T10:23:00Z" w:id="3065">
              <w:rPr>
                <w:rFonts w:ascii="Nunito" w:hAnsi="Nunito" w:eastAsia="Nunito" w:cs="Nunito"/>
              </w:rPr>
            </w:rPrChange>
          </w:rPr>
          <w:delText>We will ensure that all requests conform with NIH policies and procedures including compliance with informed consent procedures if relevant</w:delText>
        </w:r>
      </w:del>
      <w:del w:author="Craig Parker" w:date="2024-07-09T11:43:00Z" w:id="3066">
        <w:r w:rsidRPr="002E4822" w:rsidDel="52A8C99F">
          <w:rPr>
            <w:rFonts w:ascii="Nunito" w:hAnsi="Nunito" w:eastAsia="Nunito" w:cs="Nunito"/>
            <w:color w:val="000000" w:themeColor="text1"/>
            <w:sz w:val="20"/>
            <w:rPrChange w:author="Craig Parker" w:date="2024-08-07T12:23:00Z" w16du:dateUtc="2024-08-07T10:23:00Z" w:id="3067">
              <w:rPr>
                <w:rFonts w:ascii="Nunito" w:hAnsi="Nunito" w:eastAsia="Nunito" w:cs="Nunito"/>
              </w:rPr>
            </w:rPrChange>
          </w:rPr>
          <w:delText>,</w:delText>
        </w:r>
      </w:del>
      <w:del w:author="Craig Parker" w:date="2024-08-06T12:57:00Z" w:id="3068">
        <w:r w:rsidRPr="002E4822" w:rsidDel="52A8C99F">
          <w:rPr>
            <w:rFonts w:ascii="Nunito" w:hAnsi="Nunito" w:eastAsia="Nunito" w:cs="Nunito"/>
            <w:color w:val="000000" w:themeColor="text1"/>
            <w:sz w:val="20"/>
            <w:rPrChange w:author="Craig Parker" w:date="2024-08-07T12:23:00Z" w16du:dateUtc="2024-08-07T10:23:00Z" w:id="3069">
              <w:rPr>
                <w:rFonts w:ascii="Nunito" w:hAnsi="Nunito" w:eastAsia="Nunito" w:cs="Nunito"/>
              </w:rPr>
            </w:rPrChange>
          </w:rPr>
          <w:delText xml:space="preserve"> and any limitations stipulated by the institutions/investigators who contributed data to either </w:delText>
        </w:r>
      </w:del>
      <w:del w:author="Craig Parker" w:date="2024-07-09T11:43:00Z" w:id="3070">
        <w:r w:rsidRPr="002E4822" w:rsidDel="52A8C99F">
          <w:rPr>
            <w:rFonts w:ascii="Nunito" w:hAnsi="Nunito" w:eastAsia="Nunito" w:cs="Nunito"/>
            <w:color w:val="000000" w:themeColor="text1"/>
            <w:sz w:val="20"/>
            <w:rPrChange w:author="Craig Parker" w:date="2024-08-07T12:23:00Z" w16du:dateUtc="2024-08-07T10:23:00Z" w:id="3071">
              <w:rPr>
                <w:rFonts w:ascii="Nunito" w:hAnsi="Nunito" w:eastAsia="Nunito" w:cs="Nunito"/>
              </w:rPr>
            </w:rPrChange>
          </w:rPr>
          <w:delText xml:space="preserve">of the </w:delText>
        </w:r>
      </w:del>
      <w:del w:author="Craig Parker" w:date="2024-08-06T12:57:00Z" w:id="3072">
        <w:r w:rsidRPr="002E4822" w:rsidDel="52A8C99F">
          <w:rPr>
            <w:rFonts w:ascii="Nunito" w:hAnsi="Nunito" w:eastAsia="Nunito" w:cs="Nunito"/>
            <w:color w:val="000000" w:themeColor="text1"/>
            <w:sz w:val="20"/>
            <w:rPrChange w:author="Craig Parker" w:date="2024-08-07T12:23:00Z" w16du:dateUtc="2024-08-07T10:23:00Z" w:id="3073">
              <w:rPr>
                <w:rFonts w:ascii="Nunito" w:hAnsi="Nunito" w:eastAsia="Nunito" w:cs="Nunito"/>
              </w:rPr>
            </w:rPrChange>
          </w:rPr>
          <w:delText xml:space="preserve">RPs. </w:delText>
        </w:r>
      </w:del>
      <w:del w:author="Matthew Chersich" w:date="2024-08-05T08:44:00Z" w:id="3074">
        <w:r w:rsidRPr="002E4822" w:rsidDel="52A8C99F">
          <w:rPr>
            <w:rFonts w:ascii="Nunito" w:hAnsi="Nunito" w:eastAsia="Nunito" w:cs="Nunito"/>
            <w:color w:val="000000" w:themeColor="text1"/>
            <w:sz w:val="20"/>
            <w:rPrChange w:author="Craig Parker" w:date="2024-08-07T12:23:00Z" w16du:dateUtc="2024-08-07T10:23:00Z" w:id="3075">
              <w:rPr>
                <w:rFonts w:ascii="Nunito" w:hAnsi="Nunito" w:eastAsia="Nunito" w:cs="Nunito"/>
              </w:rPr>
            </w:rPrChange>
          </w:rPr>
          <w:delText xml:space="preserve">The study will comply with the principles of the Data Protection Act of the country of the participating site. </w:delText>
        </w:r>
      </w:del>
    </w:p>
    <w:p w:rsidRPr="002E4822" w:rsidR="007813F4" w:rsidP="0E3CF60B" w:rsidRDefault="007813F4" w14:paraId="301513BA" w14:textId="2DB7B714">
      <w:pPr>
        <w:jc w:val="both"/>
        <w:rPr>
          <w:ins w:author="Matthew Chersich" w:date="2024-08-05T08:43:00Z" w:id="3076"/>
          <w:del w:author="Craig Parker" w:date="2024-08-06T12:57:00Z" w16du:dateUtc="2024-08-06T12:57:28Z" w:id="3077"/>
          <w:rFonts w:ascii="Nunito" w:hAnsi="Nunito" w:eastAsia="Nunito" w:cs="Nunito"/>
          <w:color w:val="000000" w:themeColor="text1"/>
          <w:sz w:val="20"/>
          <w:rPrChange w:author="Craig Parker" w:date="2024-08-07T12:23:00Z" w16du:dateUtc="2024-08-07T10:23:00Z" w:id="3078">
            <w:rPr>
              <w:ins w:author="Matthew Chersich" w:date="2024-08-05T08:43:00Z" w:id="3079"/>
              <w:del w:author="Craig Parker" w:date="2024-08-06T12:57:00Z" w16du:dateUtc="2024-08-06T12:57:28Z" w:id="3080"/>
              <w:rFonts w:ascii="Nunito" w:hAnsi="Nunito" w:eastAsia="Nunito" w:cs="Nunito"/>
            </w:rPr>
          </w:rPrChange>
        </w:rPr>
      </w:pPr>
    </w:p>
    <w:p w:rsidRPr="002E4822" w:rsidR="007813F4" w:rsidRDefault="54FBA741" w14:paraId="00000143" w14:textId="05D1BFE6">
      <w:pPr>
        <w:jc w:val="both"/>
        <w:rPr>
          <w:del w:author="Craig Parker" w:date="2024-08-06T12:57:00Z" w16du:dateUtc="2024-08-06T12:57:28Z" w:id="3081"/>
          <w:rFonts w:ascii="Nunito" w:hAnsi="Nunito" w:eastAsia="Nunito" w:cs="Nunito"/>
          <w:color w:val="000000" w:themeColor="text1"/>
          <w:sz w:val="20"/>
          <w:rPrChange w:author="Craig Parker" w:date="2024-08-07T12:23:00Z" w16du:dateUtc="2024-08-07T10:23:00Z" w:id="3082">
            <w:rPr>
              <w:del w:author="Craig Parker" w:date="2024-08-06T12:57:00Z" w16du:dateUtc="2024-08-06T12:57:28Z" w:id="3083"/>
              <w:rFonts w:ascii="Nunito" w:hAnsi="Nunito" w:eastAsia="Nunito" w:cs="Nunito"/>
            </w:rPr>
          </w:rPrChange>
        </w:rPr>
      </w:pPr>
      <w:del w:author="Matthew Chersich" w:date="2024-08-05T08:43:00Z" w:id="3084">
        <w:r w:rsidRPr="002E4822" w:rsidDel="52A8C99F">
          <w:rPr>
            <w:rFonts w:ascii="Nunito" w:hAnsi="Nunito" w:eastAsia="Nunito" w:cs="Nunito"/>
            <w:color w:val="000000" w:themeColor="text1"/>
            <w:sz w:val="20"/>
            <w:rPrChange w:author="Craig Parker" w:date="2024-08-07T12:23:00Z" w16du:dateUtc="2024-08-07T10:23:00Z" w:id="3085">
              <w:rPr>
                <w:rFonts w:ascii="Nunito" w:hAnsi="Nunito" w:eastAsia="Nunito" w:cs="Nunito"/>
              </w:rPr>
            </w:rPrChange>
          </w:rPr>
          <w:delText xml:space="preserve">Some countries may </w:delText>
        </w:r>
      </w:del>
      <w:del w:author="Craig Parker" w:date="2024-08-06T12:57:00Z" w:id="3086">
        <w:r w:rsidRPr="002E4822" w:rsidDel="52A8C99F">
          <w:rPr>
            <w:rFonts w:ascii="Nunito" w:hAnsi="Nunito" w:eastAsia="Nunito" w:cs="Nunito"/>
            <w:color w:val="000000" w:themeColor="text1"/>
            <w:sz w:val="20"/>
            <w:rPrChange w:author="Craig Parker" w:date="2024-08-07T12:23:00Z" w16du:dateUtc="2024-08-07T10:23:00Z" w:id="3087">
              <w:rPr>
                <w:rFonts w:ascii="Nunito" w:hAnsi="Nunito" w:eastAsia="Nunito" w:cs="Nunito"/>
              </w:rPr>
            </w:rPrChange>
          </w:rPr>
          <w:delText xml:space="preserve">have restrictions </w:delText>
        </w:r>
      </w:del>
      <w:del w:author="Matthew Chersich" w:date="2024-08-05T08:43:00Z" w:id="3088">
        <w:r w:rsidRPr="002E4822" w:rsidDel="52A8C99F">
          <w:rPr>
            <w:rFonts w:ascii="Nunito" w:hAnsi="Nunito" w:eastAsia="Nunito" w:cs="Nunito"/>
            <w:color w:val="000000" w:themeColor="text1"/>
            <w:sz w:val="20"/>
            <w:rPrChange w:author="Craig Parker" w:date="2024-08-07T12:23:00Z" w16du:dateUtc="2024-08-07T10:23:00Z" w:id="3089">
              <w:rPr>
                <w:rFonts w:ascii="Nunito" w:hAnsi="Nunito" w:eastAsia="Nunito" w:cs="Nunito"/>
              </w:rPr>
            </w:rPrChange>
          </w:rPr>
          <w:delText>on</w:delText>
        </w:r>
      </w:del>
      <w:del w:author="Craig Parker" w:date="2024-08-06T12:57:00Z" w:id="3090">
        <w:r w:rsidRPr="002E4822" w:rsidDel="52A8C99F">
          <w:rPr>
            <w:rFonts w:ascii="Nunito" w:hAnsi="Nunito" w:eastAsia="Nunito" w:cs="Nunito"/>
            <w:color w:val="000000" w:themeColor="text1"/>
            <w:sz w:val="20"/>
            <w:rPrChange w:author="Craig Parker" w:date="2024-08-07T12:23:00Z" w16du:dateUtc="2024-08-07T10:23:00Z" w:id="3091">
              <w:rPr>
                <w:rFonts w:ascii="Nunito" w:hAnsi="Nunito" w:eastAsia="Nunito" w:cs="Nunito"/>
              </w:rPr>
            </w:rPrChange>
          </w:rPr>
          <w:delText>restrict</w:delText>
        </w:r>
      </w:del>
      <w:del w:author="Matthew Chersich" w:date="2024-08-05T08:43:00Z" w:id="3092">
        <w:r w:rsidRPr="002E4822" w:rsidDel="52A8C99F">
          <w:rPr>
            <w:rFonts w:ascii="Nunito" w:hAnsi="Nunito" w:eastAsia="Nunito" w:cs="Nunito"/>
            <w:color w:val="000000" w:themeColor="text1"/>
            <w:sz w:val="20"/>
            <w:rPrChange w:author="Craig Parker" w:date="2024-08-07T12:23:00Z" w16du:dateUtc="2024-08-07T10:23:00Z" w:id="3093">
              <w:rPr>
                <w:rFonts w:ascii="Nunito" w:hAnsi="Nunito" w:eastAsia="Nunito" w:cs="Nunito"/>
              </w:rPr>
            </w:rPrChange>
          </w:rPr>
          <w:delText xml:space="preserve"> data sharing outside </w:delText>
        </w:r>
      </w:del>
      <w:del w:author="Craig Parker" w:date="2024-08-06T12:57:00Z" w:id="3094">
        <w:r w:rsidRPr="002E4822" w:rsidDel="52A8C99F">
          <w:rPr>
            <w:rFonts w:ascii="Nunito" w:hAnsi="Nunito" w:eastAsia="Nunito" w:cs="Nunito"/>
            <w:color w:val="000000" w:themeColor="text1"/>
            <w:sz w:val="20"/>
            <w:rPrChange w:author="Craig Parker" w:date="2024-08-07T12:23:00Z" w16du:dateUtc="2024-08-07T10:23:00Z" w:id="3095">
              <w:rPr>
                <w:rFonts w:ascii="Nunito" w:hAnsi="Nunito" w:eastAsia="Nunito" w:cs="Nunito"/>
              </w:rPr>
            </w:rPrChange>
          </w:rPr>
          <w:delText xml:space="preserve">of </w:delText>
        </w:r>
      </w:del>
      <w:del w:author="Matthew Chersich" w:date="2024-08-05T08:43:00Z" w:id="3096">
        <w:r w:rsidRPr="002E4822" w:rsidDel="52A8C99F">
          <w:rPr>
            <w:rFonts w:ascii="Nunito" w:hAnsi="Nunito" w:eastAsia="Nunito" w:cs="Nunito"/>
            <w:color w:val="000000" w:themeColor="text1"/>
            <w:sz w:val="20"/>
            <w:rPrChange w:author="Craig Parker" w:date="2024-08-07T12:23:00Z" w16du:dateUtc="2024-08-07T10:23:00Z" w:id="3097">
              <w:rPr>
                <w:rFonts w:ascii="Nunito" w:hAnsi="Nunito" w:eastAsia="Nunito" w:cs="Nunito"/>
              </w:rPr>
            </w:rPrChange>
          </w:rPr>
          <w:delText xml:space="preserve">the host country, which we will abide by. </w:delText>
        </w:r>
      </w:del>
      <w:del w:author="Craig Parker" w:date="2024-08-06T12:57:00Z" w:id="3098">
        <w:r w:rsidRPr="002E4822" w:rsidDel="52A8C99F">
          <w:rPr>
            <w:rFonts w:ascii="Nunito" w:hAnsi="Nunito" w:eastAsia="Nunito" w:cs="Nunito"/>
            <w:color w:val="000000" w:themeColor="text1"/>
            <w:sz w:val="20"/>
            <w:rPrChange w:author="Craig Parker" w:date="2024-08-07T12:23:00Z" w16du:dateUtc="2024-08-07T10:23:00Z" w:id="3099">
              <w:rPr>
                <w:rFonts w:ascii="Nunito" w:hAnsi="Nunito" w:eastAsia="Nunito" w:cs="Nunito"/>
              </w:rPr>
            </w:rPrChange>
          </w:rPr>
          <w:delText xml:space="preserve">Researchers who request to share the resources of the </w:delText>
        </w:r>
      </w:del>
      <w:del w:author="Craig Parker" w:date="2024-07-08T09:29:00Z" w:id="3100">
        <w:r w:rsidRPr="002E4822" w:rsidDel="52A8C99F">
          <w:rPr>
            <w:rFonts w:ascii="Nunito" w:hAnsi="Nunito" w:eastAsia="Nunito" w:cs="Nunito"/>
            <w:color w:val="000000" w:themeColor="text1"/>
            <w:sz w:val="20"/>
            <w:rPrChange w:author="Craig Parker" w:date="2024-08-07T12:23:00Z" w16du:dateUtc="2024-08-07T10:23:00Z" w:id="3101">
              <w:rPr>
                <w:rFonts w:ascii="Nunito" w:hAnsi="Nunito" w:eastAsia="Nunito" w:cs="Nunito"/>
              </w:rPr>
            </w:rPrChange>
          </w:rPr>
          <w:delText>HE</w:delText>
        </w:r>
      </w:del>
      <w:del w:author="Craig Parker" w:date="2024-08-06T12:57:00Z" w:id="3102">
        <w:r w:rsidRPr="002E4822" w:rsidDel="52A8C99F">
          <w:rPr>
            <w:rFonts w:ascii="Nunito" w:hAnsi="Nunito" w:eastAsia="Nunito" w:cs="Nunito"/>
            <w:color w:val="000000" w:themeColor="text1"/>
            <w:sz w:val="20"/>
            <w:vertAlign w:val="superscript"/>
            <w:rPrChange w:author="Craig Parker" w:date="2024-08-07T12:23:00Z" w16du:dateUtc="2024-08-07T10:23:00Z" w:id="3103">
              <w:rPr>
                <w:rFonts w:ascii="Nunito" w:hAnsi="Nunito" w:eastAsia="Nunito" w:cs="Nunito"/>
                <w:vertAlign w:val="superscript"/>
              </w:rPr>
            </w:rPrChange>
          </w:rPr>
          <w:delText>2</w:delText>
        </w:r>
      </w:del>
      <w:del w:author="Craig Parker" w:date="2024-07-08T09:29:00Z" w:id="3104">
        <w:r w:rsidRPr="002E4822" w:rsidDel="52A8C99F">
          <w:rPr>
            <w:rFonts w:ascii="Nunito" w:hAnsi="Nunito" w:eastAsia="Nunito" w:cs="Nunito"/>
            <w:color w:val="000000" w:themeColor="text1"/>
            <w:sz w:val="20"/>
            <w:rPrChange w:author="Craig Parker" w:date="2024-08-07T12:23:00Z" w16du:dateUtc="2024-08-07T10:23:00Z" w:id="3105">
              <w:rPr>
                <w:rFonts w:ascii="Nunito" w:hAnsi="Nunito" w:eastAsia="Nunito" w:cs="Nunito"/>
              </w:rPr>
            </w:rPrChange>
          </w:rPr>
          <w:delText>AT</w:delText>
        </w:r>
      </w:del>
      <w:del w:author="Craig Parker" w:date="2024-08-06T12:57:00Z" w:id="3106">
        <w:r w:rsidRPr="002E4822" w:rsidDel="52A8C99F">
          <w:rPr>
            <w:rFonts w:ascii="Nunito" w:hAnsi="Nunito" w:eastAsia="Nunito" w:cs="Nunito"/>
            <w:color w:val="000000" w:themeColor="text1"/>
            <w:sz w:val="20"/>
            <w:rPrChange w:author="Craig Parker" w:date="2024-08-07T12:23:00Z" w16du:dateUtc="2024-08-07T10:23:00Z" w:id="3107">
              <w:rPr>
                <w:rFonts w:ascii="Nunito" w:hAnsi="Nunito" w:eastAsia="Nunito" w:cs="Nunito"/>
              </w:rPr>
            </w:rPrChange>
          </w:rPr>
          <w:delText xml:space="preserve"> Center will need to agree </w:delText>
        </w:r>
      </w:del>
      <w:del w:author="Craig Parker" w:date="2024-07-16T11:59:00Z" w:id="3108">
        <w:r w:rsidRPr="002E4822" w:rsidDel="52A8C99F">
          <w:rPr>
            <w:rFonts w:ascii="Nunito" w:hAnsi="Nunito" w:eastAsia="Nunito" w:cs="Nunito"/>
            <w:color w:val="000000" w:themeColor="text1"/>
            <w:sz w:val="20"/>
            <w:rPrChange w:author="Craig Parker" w:date="2024-08-07T12:23:00Z" w16du:dateUtc="2024-08-07T10:23:00Z" w:id="3109">
              <w:rPr>
                <w:rFonts w:ascii="Nunito" w:hAnsi="Nunito" w:eastAsia="Nunito" w:cs="Nunito"/>
              </w:rPr>
            </w:rPrChange>
          </w:rPr>
          <w:delText>to not seek</w:delText>
        </w:r>
      </w:del>
      <w:del w:author="Craig Parker" w:date="2024-08-06T12:57:00Z" w:id="3110">
        <w:r w:rsidRPr="002E4822" w:rsidDel="52A8C99F">
          <w:rPr>
            <w:rFonts w:ascii="Nunito" w:hAnsi="Nunito" w:eastAsia="Nunito" w:cs="Nunito"/>
            <w:color w:val="000000" w:themeColor="text1"/>
            <w:sz w:val="20"/>
            <w:rPrChange w:author="Craig Parker" w:date="2024-08-07T12:23:00Z" w16du:dateUtc="2024-08-07T10:23:00Z" w:id="3111">
              <w:rPr>
                <w:rFonts w:ascii="Nunito" w:hAnsi="Nunito" w:eastAsia="Nunito" w:cs="Nunito"/>
              </w:rPr>
            </w:rPrChange>
          </w:rPr>
          <w:delText xml:space="preserve"> to identify individuals within the dataset, not distribute the data to any other entity, keep the data secure, and acknowledge the </w:delText>
        </w:r>
      </w:del>
      <w:del w:author="Craig Parker" w:date="2024-07-08T09:29:00Z" w:id="3112">
        <w:r w:rsidRPr="002E4822" w:rsidDel="52A8C99F">
          <w:rPr>
            <w:rFonts w:ascii="Nunito" w:hAnsi="Nunito" w:eastAsia="Nunito" w:cs="Nunito"/>
            <w:color w:val="000000" w:themeColor="text1"/>
            <w:sz w:val="20"/>
            <w:rPrChange w:author="Craig Parker" w:date="2024-08-07T12:23:00Z" w16du:dateUtc="2024-08-07T10:23:00Z" w:id="3113">
              <w:rPr>
                <w:rFonts w:ascii="Nunito" w:hAnsi="Nunito" w:eastAsia="Nunito" w:cs="Nunito"/>
              </w:rPr>
            </w:rPrChange>
          </w:rPr>
          <w:delText>HE</w:delText>
        </w:r>
      </w:del>
      <w:del w:author="Craig Parker" w:date="2024-08-06T12:57:00Z" w:id="3114">
        <w:r w:rsidRPr="002E4822" w:rsidDel="52A8C99F">
          <w:rPr>
            <w:rFonts w:ascii="Nunito" w:hAnsi="Nunito" w:eastAsia="Nunito" w:cs="Nunito"/>
            <w:color w:val="000000" w:themeColor="text1"/>
            <w:sz w:val="20"/>
            <w:vertAlign w:val="superscript"/>
            <w:rPrChange w:author="Craig Parker" w:date="2024-08-07T12:23:00Z" w16du:dateUtc="2024-08-07T10:23:00Z" w:id="3115">
              <w:rPr>
                <w:rFonts w:ascii="Nunito" w:hAnsi="Nunito" w:eastAsia="Nunito" w:cs="Nunito"/>
                <w:vertAlign w:val="superscript"/>
              </w:rPr>
            </w:rPrChange>
          </w:rPr>
          <w:delText>2</w:delText>
        </w:r>
      </w:del>
      <w:del w:author="Craig Parker" w:date="2024-07-08T09:29:00Z" w:id="3116">
        <w:r w:rsidRPr="002E4822" w:rsidDel="52A8C99F">
          <w:rPr>
            <w:rFonts w:ascii="Nunito" w:hAnsi="Nunito" w:eastAsia="Nunito" w:cs="Nunito"/>
            <w:color w:val="000000" w:themeColor="text1"/>
            <w:sz w:val="20"/>
            <w:rPrChange w:author="Craig Parker" w:date="2024-08-07T12:23:00Z" w16du:dateUtc="2024-08-07T10:23:00Z" w:id="3117">
              <w:rPr>
                <w:rFonts w:ascii="Nunito" w:hAnsi="Nunito" w:eastAsia="Nunito" w:cs="Nunito"/>
              </w:rPr>
            </w:rPrChange>
          </w:rPr>
          <w:delText>AT</w:delText>
        </w:r>
      </w:del>
      <w:del w:author="Craig Parker" w:date="2024-08-06T12:57:00Z" w:id="3118">
        <w:r w:rsidRPr="002E4822" w:rsidDel="52A8C99F">
          <w:rPr>
            <w:rFonts w:ascii="Nunito" w:hAnsi="Nunito" w:eastAsia="Nunito" w:cs="Nunito"/>
            <w:color w:val="000000" w:themeColor="text1"/>
            <w:sz w:val="20"/>
            <w:rPrChange w:author="Craig Parker" w:date="2024-08-07T12:23:00Z" w16du:dateUtc="2024-08-07T10:23:00Z" w:id="3119">
              <w:rPr>
                <w:rFonts w:ascii="Nunito" w:hAnsi="Nunito" w:eastAsia="Nunito" w:cs="Nunito"/>
              </w:rPr>
            </w:rPrChange>
          </w:rPr>
          <w:delText xml:space="preserve"> Center and DS-I Africa as appropriate in publications and presentations (the exact acknowledgement text to be agreed among the DS-I Africa Program). Further, researchers who share the Center’s resources will be strongly encouraged to collaborate with and train African investigators as part of </w:delText>
        </w:r>
      </w:del>
      <w:del w:author="Craig Parker" w:date="2024-07-09T11:43:00Z" w:id="3120">
        <w:r w:rsidRPr="002E4822" w:rsidDel="52A8C99F">
          <w:rPr>
            <w:rFonts w:ascii="Nunito" w:hAnsi="Nunito" w:eastAsia="Nunito" w:cs="Nunito"/>
            <w:color w:val="000000" w:themeColor="text1"/>
            <w:sz w:val="20"/>
            <w:rPrChange w:author="Craig Parker" w:date="2024-08-07T12:23:00Z" w16du:dateUtc="2024-08-07T10:23:00Z" w:id="3121">
              <w:rPr>
                <w:rFonts w:ascii="Nunito" w:hAnsi="Nunito" w:eastAsia="Nunito" w:cs="Nunito"/>
              </w:rPr>
            </w:rPrChange>
          </w:rPr>
          <w:delText>the work they conduct</w:delText>
        </w:r>
      </w:del>
      <w:del w:author="Craig Parker" w:date="2024-08-06T12:57:00Z" w:id="3122">
        <w:r w:rsidRPr="002E4822" w:rsidDel="52A8C99F">
          <w:rPr>
            <w:rFonts w:ascii="Nunito" w:hAnsi="Nunito" w:eastAsia="Nunito" w:cs="Nunito"/>
            <w:color w:val="000000" w:themeColor="text1"/>
            <w:sz w:val="20"/>
            <w:rPrChange w:author="Craig Parker" w:date="2024-08-07T12:23:00Z" w16du:dateUtc="2024-08-07T10:23:00Z" w:id="3123">
              <w:rPr>
                <w:rFonts w:ascii="Nunito" w:hAnsi="Nunito" w:eastAsia="Nunito" w:cs="Nunito"/>
              </w:rPr>
            </w:rPrChange>
          </w:rPr>
          <w:delText xml:space="preserve"> with the resources shared.</w:delText>
        </w:r>
      </w:del>
    </w:p>
    <w:p w:rsidRPr="002E4822" w:rsidR="007813F4" w:rsidRDefault="009511AE" w14:paraId="00000144" w14:textId="77777777">
      <w:pPr>
        <w:jc w:val="both"/>
        <w:rPr>
          <w:del w:author="Craig Parker" w:date="2024-08-06T12:57:00Z" w16du:dateUtc="2024-08-06T12:57:28Z" w:id="3124"/>
          <w:rFonts w:ascii="Nunito" w:hAnsi="Nunito" w:eastAsia="Nunito" w:cs="Nunito"/>
          <w:color w:val="000000" w:themeColor="text1"/>
          <w:sz w:val="20"/>
          <w:rPrChange w:author="Craig Parker" w:date="2024-08-07T12:23:00Z" w16du:dateUtc="2024-08-07T10:23:00Z" w:id="3125">
            <w:rPr>
              <w:del w:author="Craig Parker" w:date="2024-08-06T12:57:00Z" w16du:dateUtc="2024-08-06T12:57:28Z" w:id="3126"/>
              <w:rFonts w:ascii="Nunito" w:hAnsi="Nunito" w:eastAsia="Nunito" w:cs="Nunito"/>
            </w:rPr>
          </w:rPrChange>
        </w:rPr>
      </w:pPr>
      <w:del w:author="Craig Parker" w:date="2024-08-06T12:57:00Z" w:id="3127">
        <w:r w:rsidRPr="002E4822" w:rsidDel="52A8C99F">
          <w:rPr>
            <w:rFonts w:ascii="Nunito" w:hAnsi="Nunito" w:eastAsia="Nunito" w:cs="Nunito"/>
            <w:color w:val="000000" w:themeColor="text1"/>
            <w:sz w:val="20"/>
            <w:rPrChange w:author="Craig Parker" w:date="2024-08-07T12:23:00Z" w16du:dateUtc="2024-08-07T10:23:00Z" w:id="3128">
              <w:rPr>
                <w:rFonts w:ascii="Nunito" w:hAnsi="Nunito" w:eastAsia="Nunito" w:cs="Nunito"/>
              </w:rPr>
            </w:rPrChange>
          </w:rPr>
          <w:delText xml:space="preserve"> </w:delText>
        </w:r>
      </w:del>
    </w:p>
    <w:p w:rsidRPr="002E4822" w:rsidR="007813F4" w:rsidRDefault="0E3CF60B" w14:paraId="00000145" w14:textId="47088EB1">
      <w:pPr>
        <w:jc w:val="both"/>
        <w:rPr>
          <w:ins w:author="Matthew Chersich" w:date="2024-08-05T08:50:00Z" w:id="3129"/>
          <w:del w:author="Craig Parker" w:date="2024-08-06T12:57:00Z" w16du:dateUtc="2024-08-06T12:57:28Z" w:id="3130"/>
          <w:rFonts w:ascii="Nunito" w:hAnsi="Nunito" w:eastAsia="Nunito" w:cs="Nunito"/>
          <w:color w:val="000000" w:themeColor="text1"/>
          <w:sz w:val="20"/>
          <w:rPrChange w:author="Craig Parker" w:date="2024-08-07T12:23:00Z" w16du:dateUtc="2024-08-07T10:23:00Z" w:id="3131">
            <w:rPr>
              <w:ins w:author="Matthew Chersich" w:date="2024-08-05T08:50:00Z" w:id="3132"/>
              <w:del w:author="Craig Parker" w:date="2024-08-06T12:57:00Z" w16du:dateUtc="2024-08-06T12:57:28Z" w:id="3133"/>
              <w:rFonts w:ascii="Nunito" w:hAnsi="Nunito" w:eastAsia="Nunito" w:cs="Nunito"/>
            </w:rPr>
          </w:rPrChange>
        </w:rPr>
      </w:pPr>
      <w:del w:author="Craig Parker" w:date="2024-08-06T12:57:00Z" w:id="3134">
        <w:r w:rsidRPr="002E4822" w:rsidDel="52A8C99F">
          <w:rPr>
            <w:rFonts w:ascii="Nunito" w:hAnsi="Nunito" w:eastAsia="Nunito" w:cs="Nunito"/>
            <w:color w:val="000000" w:themeColor="text1"/>
            <w:sz w:val="20"/>
            <w:rPrChange w:author="Craig Parker" w:date="2024-08-07T12:23:00Z" w16du:dateUtc="2024-08-07T10:23:00Z" w:id="3135">
              <w:rPr>
                <w:rFonts w:ascii="Nunito" w:hAnsi="Nunito" w:eastAsia="Nunito" w:cs="Nunito"/>
              </w:rPr>
            </w:rPrChange>
          </w:rPr>
          <w:delText xml:space="preserve">There may be exceptions to the </w:delText>
        </w:r>
      </w:del>
      <w:del w:author="Craig Parker" w:date="2024-07-09T11:43:00Z" w:id="3136">
        <w:r w:rsidRPr="002E4822" w:rsidDel="52A8C99F">
          <w:rPr>
            <w:rFonts w:ascii="Nunito" w:hAnsi="Nunito" w:eastAsia="Nunito" w:cs="Nunito"/>
            <w:color w:val="000000" w:themeColor="text1"/>
            <w:sz w:val="20"/>
            <w:rPrChange w:author="Craig Parker" w:date="2024-08-07T12:23:00Z" w16du:dateUtc="2024-08-07T10:23:00Z" w:id="3137">
              <w:rPr>
                <w:rFonts w:ascii="Nunito" w:hAnsi="Nunito" w:eastAsia="Nunito" w:cs="Nunito"/>
              </w:rPr>
            </w:rPrChange>
          </w:rPr>
          <w:delText>resource sharing</w:delText>
        </w:r>
      </w:del>
      <w:del w:author="Craig Parker" w:date="2024-08-06T12:57:00Z" w:id="3138">
        <w:r w:rsidRPr="002E4822" w:rsidDel="52A8C99F">
          <w:rPr>
            <w:rFonts w:ascii="Nunito" w:hAnsi="Nunito" w:eastAsia="Nunito" w:cs="Nunito"/>
            <w:color w:val="000000" w:themeColor="text1"/>
            <w:sz w:val="20"/>
            <w:rPrChange w:author="Craig Parker" w:date="2024-08-07T12:23:00Z" w16du:dateUtc="2024-08-07T10:23:00Z" w:id="3139">
              <w:rPr>
                <w:rFonts w:ascii="Nunito" w:hAnsi="Nunito" w:eastAsia="Nunito" w:cs="Nunito"/>
              </w:rPr>
            </w:rPrChange>
          </w:rPr>
          <w:delText xml:space="preserve"> plans outlined above. Firstly, there may be considerations around intellectual property protections for the research products that the consortium aims to </w:delText>
        </w:r>
      </w:del>
      <w:del w:author="Craig Parker" w:date="2024-07-09T11:43:00Z" w:id="3140">
        <w:r w:rsidRPr="002E4822" w:rsidDel="52A8C99F">
          <w:rPr>
            <w:rFonts w:ascii="Nunito" w:hAnsi="Nunito" w:eastAsia="Nunito" w:cs="Nunito"/>
            <w:color w:val="000000" w:themeColor="text1"/>
            <w:sz w:val="20"/>
            <w:rPrChange w:author="Craig Parker" w:date="2024-08-07T12:23:00Z" w16du:dateUtc="2024-08-07T10:23:00Z" w:id="3141">
              <w:rPr>
                <w:rFonts w:ascii="Nunito" w:hAnsi="Nunito" w:eastAsia="Nunito" w:cs="Nunito"/>
              </w:rPr>
            </w:rPrChange>
          </w:rPr>
          <w:delText>commercialize</w:delText>
        </w:r>
      </w:del>
      <w:del w:author="Craig Parker" w:date="2024-08-06T12:57:00Z" w:id="3142">
        <w:r w:rsidRPr="002E4822" w:rsidDel="52A8C99F">
          <w:rPr>
            <w:rFonts w:ascii="Nunito" w:hAnsi="Nunito" w:eastAsia="Nunito" w:cs="Nunito"/>
            <w:color w:val="000000" w:themeColor="text1"/>
            <w:sz w:val="20"/>
            <w:rPrChange w:author="Craig Parker" w:date="2024-08-07T12:23:00Z" w16du:dateUtc="2024-08-07T10:23:00Z" w:id="3143">
              <w:rPr>
                <w:rFonts w:ascii="Nunito" w:hAnsi="Nunito" w:eastAsia="Nunito" w:cs="Nunito"/>
              </w:rPr>
            </w:rPrChange>
          </w:rPr>
          <w:delText>commercialise</w:delText>
        </w:r>
      </w:del>
      <w:ins w:author="Matthew Chersich" w:date="2024-08-05T06:58:00Z" w:id="3144">
        <w:del w:author="Craig Parker" w:date="2024-08-06T12:57:00Z" w:id="3145">
          <w:r w:rsidRPr="002E4822" w:rsidDel="52A8C99F">
            <w:rPr>
              <w:rFonts w:ascii="Nunito" w:hAnsi="Nunito" w:eastAsia="Nunito" w:cs="Nunito"/>
              <w:color w:val="000000" w:themeColor="text1"/>
              <w:sz w:val="20"/>
              <w:rPrChange w:author="Craig Parker" w:date="2024-08-07T12:23:00Z" w16du:dateUtc="2024-08-07T10:23:00Z" w:id="3146">
                <w:rPr>
                  <w:rFonts w:ascii="Nunito" w:hAnsi="Nunito" w:eastAsia="Nunito" w:cs="Nunito"/>
                </w:rPr>
              </w:rPrChange>
            </w:rPr>
            <w:delText>commercialize</w:delText>
          </w:r>
        </w:del>
      </w:ins>
      <w:del w:author="Craig Parker" w:date="2024-08-06T12:57:00Z" w:id="3147">
        <w:r w:rsidRPr="002E4822" w:rsidDel="52A8C99F">
          <w:rPr>
            <w:rFonts w:ascii="Nunito" w:hAnsi="Nunito" w:eastAsia="Nunito" w:cs="Nunito"/>
            <w:color w:val="000000" w:themeColor="text1"/>
            <w:sz w:val="20"/>
            <w:rPrChange w:author="Craig Parker" w:date="2024-08-07T12:23:00Z" w16du:dateUtc="2024-08-07T10:23:00Z" w:id="3148">
              <w:rPr>
                <w:rFonts w:ascii="Nunito" w:hAnsi="Nunito" w:eastAsia="Nunito" w:cs="Nunito"/>
              </w:rPr>
            </w:rPrChange>
          </w:rPr>
          <w:delText>. Decisions about resource sharing in these circumstances will follow the NIH policies in this regard, including those on resource sharing, disseminating unique research resources, and program income</w:delText>
        </w:r>
        <w:r w:rsidRPr="002E4822" w:rsidDel="52A8C99F">
          <w:rPr>
            <w:rFonts w:ascii="Nunito" w:hAnsi="Nunito" w:eastAsia="Nunito" w:cs="Nunito"/>
            <w:color w:val="000000" w:themeColor="text1"/>
            <w:sz w:val="20"/>
            <w:vertAlign w:val="superscript"/>
            <w:rPrChange w:author="Craig Parker" w:date="2024-08-07T12:23:00Z" w16du:dateUtc="2024-08-07T10:23:00Z" w:id="3149">
              <w:rPr>
                <w:rFonts w:ascii="Nunito" w:hAnsi="Nunito" w:eastAsia="Nunito" w:cs="Nunito"/>
                <w:vertAlign w:val="superscript"/>
              </w:rPr>
            </w:rPrChange>
          </w:rPr>
          <w:delText>[1, 2]</w:delText>
        </w:r>
        <w:r w:rsidRPr="002E4822" w:rsidDel="52A8C99F">
          <w:rPr>
            <w:rFonts w:ascii="Nunito" w:hAnsi="Nunito" w:eastAsia="Nunito" w:cs="Nunito"/>
            <w:color w:val="000000" w:themeColor="text1"/>
            <w:sz w:val="20"/>
            <w:rPrChange w:author="Craig Parker" w:date="2024-08-07T12:23:00Z" w16du:dateUtc="2024-08-07T10:23:00Z" w:id="3150">
              <w:rPr>
                <w:rFonts w:ascii="Nunito" w:hAnsi="Nunito" w:eastAsia="Nunito" w:cs="Nunito"/>
              </w:rPr>
            </w:rPrChange>
          </w:rPr>
          <w:delText xml:space="preserve">. The NIH will </w:delText>
        </w:r>
      </w:del>
      <w:del w:author="Craig Parker" w:date="2024-07-09T11:44:00Z" w:id="3151">
        <w:r w:rsidRPr="002E4822" w:rsidDel="52A8C99F">
          <w:rPr>
            <w:rFonts w:ascii="Nunito" w:hAnsi="Nunito" w:eastAsia="Nunito" w:cs="Nunito"/>
            <w:color w:val="000000" w:themeColor="text1"/>
            <w:sz w:val="20"/>
            <w:rPrChange w:author="Craig Parker" w:date="2024-08-07T12:23:00Z" w16du:dateUtc="2024-08-07T10:23:00Z" w:id="3152">
              <w:rPr>
                <w:rFonts w:ascii="Nunito" w:hAnsi="Nunito" w:eastAsia="Nunito" w:cs="Nunito"/>
              </w:rPr>
            </w:rPrChange>
          </w:rPr>
          <w:delText>be provided with</w:delText>
        </w:r>
      </w:del>
      <w:del w:author="Craig Parker" w:date="2024-08-06T12:57:00Z" w:id="3153">
        <w:r w:rsidRPr="002E4822" w:rsidDel="52A8C99F">
          <w:rPr>
            <w:rFonts w:ascii="Nunito" w:hAnsi="Nunito" w:eastAsia="Nunito" w:cs="Nunito"/>
            <w:color w:val="000000" w:themeColor="text1"/>
            <w:sz w:val="20"/>
            <w:rPrChange w:author="Craig Parker" w:date="2024-08-07T12:23:00Z" w16du:dateUtc="2024-08-07T10:23:00Z" w:id="3154">
              <w:rPr>
                <w:rFonts w:ascii="Nunito" w:hAnsi="Nunito" w:eastAsia="Nunito" w:cs="Nunito"/>
              </w:rPr>
            </w:rPrChange>
          </w:rPr>
          <w:delText xml:space="preserve"> a copy of documents or samples of these products developed under the grant award (e.g. the Digital App).  A large portion of the data we will use in the Project activities will be drawn from the IBM</w:delText>
        </w:r>
      </w:del>
      <w:del w:author="Craig Parker" w:date="2024-07-23T13:15:00Z" w:id="3155">
        <w:r w:rsidRPr="002E4822" w:rsidDel="52A8C99F">
          <w:rPr>
            <w:rFonts w:ascii="Nunito" w:hAnsi="Nunito" w:eastAsia="Nunito" w:cs="Nunito"/>
            <w:color w:val="000000" w:themeColor="text1"/>
            <w:sz w:val="20"/>
            <w:rPrChange w:author="Craig Parker" w:date="2024-08-07T12:23:00Z" w16du:dateUtc="2024-08-07T10:23:00Z" w:id="3156">
              <w:rPr>
                <w:rFonts w:ascii="Nunito" w:hAnsi="Nunito" w:eastAsia="Nunito" w:cs="Nunito"/>
              </w:rPr>
            </w:rPrChange>
          </w:rPr>
          <w:delText>-PAIRS</w:delText>
        </w:r>
      </w:del>
      <w:del w:author="Craig Parker" w:date="2024-08-06T12:57:00Z" w:id="3157">
        <w:r w:rsidRPr="002E4822" w:rsidDel="52A8C99F">
          <w:rPr>
            <w:rFonts w:ascii="Nunito" w:hAnsi="Nunito" w:eastAsia="Nunito" w:cs="Nunito"/>
            <w:color w:val="000000" w:themeColor="text1"/>
            <w:sz w:val="20"/>
            <w:rPrChange w:author="Craig Parker" w:date="2024-08-07T12:23:00Z" w16du:dateUtc="2024-08-07T10:23:00Z" w:id="3158">
              <w:rPr>
                <w:rFonts w:ascii="Nunito" w:hAnsi="Nunito" w:eastAsia="Nunito" w:cs="Nunito"/>
              </w:rPr>
            </w:rPrChange>
          </w:rPr>
          <w:delText xml:space="preserve"> platform, which contains several datasets that require a license for access. We will thus not be able to share those datasets without permission from the licensee.</w:delText>
        </w:r>
      </w:del>
    </w:p>
    <w:p w:rsidRPr="002E4822" w:rsidR="0E3CF60B" w:rsidRDefault="0E3CF60B" w14:paraId="1EC9B413" w14:textId="244391C6">
      <w:pPr>
        <w:jc w:val="both"/>
        <w:rPr>
          <w:del w:author="Craig Parker" w:date="2024-08-06T12:57:00Z" w16du:dateUtc="2024-08-06T12:57:28Z" w:id="3159"/>
          <w:rFonts w:ascii="Nunito" w:hAnsi="Nunito" w:eastAsia="Nunito" w:cs="Nunito"/>
          <w:color w:val="000000" w:themeColor="text1"/>
          <w:sz w:val="20"/>
          <w:highlight w:val="yellow"/>
          <w:rPrChange w:author="Craig Parker" w:date="2024-08-07T12:23:00Z" w16du:dateUtc="2024-08-07T10:23:00Z" w:id="3160">
            <w:rPr>
              <w:del w:author="Craig Parker" w:date="2024-08-06T12:57:00Z" w16du:dateUtc="2024-08-06T12:57:28Z" w:id="3161"/>
              <w:rFonts w:ascii="Nunito" w:hAnsi="Nunito" w:eastAsia="Nunito" w:cs="Nunito"/>
            </w:rPr>
          </w:rPrChange>
        </w:rPr>
      </w:pPr>
      <w:ins w:author="Matthew Chersich" w:date="2024-08-05T08:50:00Z" w:id="3162">
        <w:del w:author="Craig Parker" w:date="2024-08-06T12:57:00Z" w:id="3163">
          <w:r w:rsidRPr="002E4822" w:rsidDel="52A8C99F">
            <w:rPr>
              <w:rFonts w:ascii="Nunito" w:hAnsi="Nunito" w:eastAsia="Nunito" w:cs="Nunito"/>
              <w:color w:val="000000" w:themeColor="text1"/>
              <w:sz w:val="20"/>
              <w:rPrChange w:author="Craig Parker" w:date="2024-08-07T12:23:00Z" w16du:dateUtc="2024-08-07T10:23:00Z" w:id="3164">
                <w:rPr>
                  <w:rFonts w:ascii="Nunito" w:hAnsi="Nunito" w:eastAsia="Nunito" w:cs="Nunito"/>
                </w:rPr>
              </w:rPrChange>
            </w:rPr>
            <w:delText xml:space="preserve">Applicants will be contractually bound not to attempt to reidentify individuals. </w:delText>
          </w:r>
        </w:del>
      </w:ins>
      <w:ins w:author="Matthew Chersich" w:date="2024-08-05T08:51:00Z" w:id="3165">
        <w:del w:author="Craig Parker" w:date="2024-08-06T12:57:00Z" w:id="3166">
          <w:r w:rsidRPr="002E4822" w:rsidDel="52A8C99F">
            <w:rPr>
              <w:rFonts w:ascii="Nunito" w:hAnsi="Nunito" w:eastAsia="Nunito" w:cs="Nunito"/>
              <w:color w:val="000000" w:themeColor="text1"/>
              <w:sz w:val="20"/>
              <w:highlight w:val="yellow"/>
              <w:rPrChange w:author="Craig Parker" w:date="2024-08-07T12:23:00Z" w16du:dateUtc="2024-08-07T10:23:00Z" w:id="3167">
                <w:rPr>
                  <w:rFonts w:ascii="Nunito" w:hAnsi="Nunito" w:eastAsia="Nunito" w:cs="Nunito"/>
                </w:rPr>
              </w:rPrChange>
            </w:rPr>
            <w:delText xml:space="preserve">The Data </w:delText>
          </w:r>
          <w:commentRangeStart w:id="3168"/>
          <w:r w:rsidRPr="002E4822" w:rsidDel="52A8C99F">
            <w:rPr>
              <w:rFonts w:ascii="Nunito" w:hAnsi="Nunito" w:eastAsia="Nunito" w:cs="Nunito"/>
              <w:color w:val="000000" w:themeColor="text1"/>
              <w:sz w:val="20"/>
              <w:highlight w:val="yellow"/>
              <w:rPrChange w:author="Craig Parker" w:date="2024-08-07T12:23:00Z" w16du:dateUtc="2024-08-07T10:23:00Z" w:id="3169">
                <w:rPr>
                  <w:rFonts w:ascii="Nunito" w:hAnsi="Nunito" w:eastAsia="Nunito" w:cs="Nunito"/>
                </w:rPr>
              </w:rPrChange>
            </w:rPr>
            <w:delText>Acces</w:delText>
          </w:r>
        </w:del>
      </w:ins>
      <w:ins w:author="Matthew Chersich" w:date="2024-08-05T08:52:00Z" w:id="3170">
        <w:del w:author="Craig Parker" w:date="2024-08-06T12:57:00Z" w:id="3171">
          <w:r w:rsidRPr="002E4822" w:rsidDel="52A8C99F">
            <w:rPr>
              <w:rFonts w:ascii="Nunito" w:hAnsi="Nunito" w:eastAsia="Nunito" w:cs="Nunito"/>
              <w:color w:val="000000" w:themeColor="text1"/>
              <w:sz w:val="20"/>
              <w:highlight w:val="yellow"/>
              <w:rPrChange w:author="Craig Parker" w:date="2024-08-07T12:23:00Z" w16du:dateUtc="2024-08-07T10:23:00Z" w:id="3172">
                <w:rPr>
                  <w:rFonts w:ascii="Nunito" w:hAnsi="Nunito" w:eastAsia="Nunito" w:cs="Nunito"/>
                </w:rPr>
              </w:rPrChange>
            </w:rPr>
            <w:delText>s</w:delText>
          </w:r>
        </w:del>
      </w:ins>
      <w:commentRangeEnd w:id="3168"/>
      <w:r w:rsidRPr="002E4822">
        <w:rPr>
          <w:rStyle w:val="CommentReference"/>
          <w:rFonts w:ascii="Nunito" w:hAnsi="Nunito"/>
          <w:color w:val="000000" w:themeColor="text1"/>
          <w:sz w:val="20"/>
          <w:szCs w:val="20"/>
          <w:rPrChange w:author="Craig Parker" w:date="2024-08-07T12:23:00Z" w16du:dateUtc="2024-08-07T10:23:00Z" w:id="3173">
            <w:rPr>
              <w:rStyle w:val="CommentReference"/>
            </w:rPr>
          </w:rPrChange>
        </w:rPr>
        <w:commentReference w:id="3168"/>
      </w:r>
      <w:ins w:author="Matthew Chersich" w:date="2024-08-05T08:51:00Z" w:id="3174">
        <w:del w:author="Craig Parker" w:date="2024-08-06T12:57:00Z" w:id="3175">
          <w:r w:rsidRPr="002E4822" w:rsidDel="52A8C99F">
            <w:rPr>
              <w:rFonts w:ascii="Nunito" w:hAnsi="Nunito" w:eastAsia="Nunito" w:cs="Nunito"/>
              <w:color w:val="000000" w:themeColor="text1"/>
              <w:sz w:val="20"/>
              <w:highlight w:val="yellow"/>
              <w:rPrChange w:author="Craig Parker" w:date="2024-08-07T12:23:00Z" w16du:dateUtc="2024-08-07T10:23:00Z" w:id="3176">
                <w:rPr>
                  <w:rFonts w:ascii="Nunito" w:hAnsi="Nunito" w:eastAsia="Nunito" w:cs="Nunito"/>
                </w:rPr>
              </w:rPrChange>
            </w:rPr>
            <w:delText xml:space="preserve"> Committee may remove further indirect identifiers</w:delText>
          </w:r>
        </w:del>
      </w:ins>
      <w:ins w:author="Matthew Chersich" w:date="2024-08-05T08:52:00Z" w:id="3177">
        <w:del w:author="Craig Parker" w:date="2024-08-06T12:57:00Z" w:id="3178">
          <w:r w:rsidRPr="002E4822" w:rsidDel="52A8C99F">
            <w:rPr>
              <w:rFonts w:ascii="Nunito" w:hAnsi="Nunito" w:eastAsia="Nunito" w:cs="Nunito"/>
              <w:color w:val="000000" w:themeColor="text1"/>
              <w:sz w:val="20"/>
              <w:highlight w:val="yellow"/>
              <w:rPrChange w:author="Craig Parker" w:date="2024-08-07T12:23:00Z" w16du:dateUtc="2024-08-07T10:23:00Z" w:id="3179">
                <w:rPr>
                  <w:rFonts w:ascii="Nunito" w:hAnsi="Nunito" w:eastAsia="Nunito" w:cs="Nunito"/>
                </w:rPr>
              </w:rPrChange>
            </w:rPr>
            <w:delText xml:space="preserve"> on a case-by-case basis</w:delText>
          </w:r>
        </w:del>
      </w:ins>
      <w:ins w:author="Matthew Chersich" w:date="2024-08-05T08:53:00Z" w:id="3180">
        <w:del w:author="Craig Parker" w:date="2024-08-06T12:57:00Z" w:id="3181">
          <w:r w:rsidRPr="002E4822" w:rsidDel="52A8C99F">
            <w:rPr>
              <w:rFonts w:ascii="Nunito" w:hAnsi="Nunito" w:eastAsia="Nunito" w:cs="Nunito"/>
              <w:color w:val="000000" w:themeColor="text1"/>
              <w:sz w:val="20"/>
              <w:highlight w:val="yellow"/>
              <w:rPrChange w:author="Craig Parker" w:date="2024-08-07T12:23:00Z" w16du:dateUtc="2024-08-07T10:23:00Z" w:id="3182">
                <w:rPr>
                  <w:rFonts w:ascii="Nunito" w:hAnsi="Nunito" w:eastAsia="Nunito" w:cs="Nunito"/>
                  <w:highlight w:val="yellow"/>
                </w:rPr>
              </w:rPrChange>
            </w:rPr>
            <w:delText xml:space="preserve">, </w:delText>
          </w:r>
        </w:del>
      </w:ins>
      <w:ins w:author="Matthew Chersich" w:date="2024-08-05T08:54:00Z" w:id="3183">
        <w:del w:author="Craig Parker" w:date="2024-08-06T12:57:00Z" w:id="3184">
          <w:r w:rsidRPr="002E4822" w:rsidDel="52A8C99F">
            <w:rPr>
              <w:rFonts w:ascii="Nunito" w:hAnsi="Nunito" w:eastAsia="Nunito" w:cs="Nunito"/>
              <w:color w:val="000000" w:themeColor="text1"/>
              <w:sz w:val="20"/>
              <w:rPrChange w:author="Craig Parker" w:date="2024-08-07T12:23:00Z" w16du:dateUtc="2024-08-07T10:23:00Z" w:id="3185">
                <w:rPr>
                  <w:rFonts w:ascii="Nunito" w:hAnsi="Nunito" w:eastAsia="Nunito" w:cs="Nunito"/>
                </w:rPr>
              </w:rPrChange>
            </w:rPr>
            <w:delText xml:space="preserve">based on a </w:delText>
          </w:r>
        </w:del>
      </w:ins>
      <w:ins w:author="Matthew Chersich" w:date="2024-08-05T08:53:00Z" w:id="3186">
        <w:del w:author="Craig Parker" w:date="2024-08-06T12:57:00Z" w:id="3187">
          <w:r w:rsidRPr="002E4822" w:rsidDel="52A8C99F">
            <w:rPr>
              <w:rFonts w:ascii="Nunito" w:hAnsi="Nunito" w:eastAsia="Nunito" w:cs="Nunito"/>
              <w:color w:val="000000" w:themeColor="text1"/>
              <w:sz w:val="20"/>
              <w:highlight w:val="yellow"/>
              <w:rPrChange w:author="Craig Parker" w:date="2024-08-07T12:23:00Z" w16du:dateUtc="2024-08-07T10:23:00Z" w:id="3188">
                <w:rPr>
                  <w:rFonts w:ascii="Nunito" w:hAnsi="Nunito" w:eastAsia="Nunito" w:cs="Nunito"/>
                  <w:highlight w:val="yellow"/>
                </w:rPr>
              </w:rPrChange>
            </w:rPr>
            <w:delText>risk assessment</w:delText>
          </w:r>
        </w:del>
      </w:ins>
      <w:ins w:author="Matthew Chersich" w:date="2024-08-05T08:54:00Z" w:id="3189">
        <w:del w:author="Craig Parker" w:date="2024-08-06T12:57:00Z" w:id="3190">
          <w:r w:rsidRPr="002E4822" w:rsidDel="52A8C99F">
            <w:rPr>
              <w:rFonts w:ascii="Nunito" w:hAnsi="Nunito" w:eastAsia="Nunito" w:cs="Nunito"/>
              <w:color w:val="000000" w:themeColor="text1"/>
              <w:sz w:val="20"/>
              <w:highlight w:val="yellow"/>
              <w:rPrChange w:author="Craig Parker" w:date="2024-08-07T12:23:00Z" w16du:dateUtc="2024-08-07T10:23:00Z" w:id="3191">
                <w:rPr>
                  <w:rFonts w:ascii="Nunito" w:hAnsi="Nunito" w:eastAsia="Nunito" w:cs="Nunito"/>
                  <w:highlight w:val="yellow"/>
                </w:rPr>
              </w:rPrChange>
            </w:rPr>
            <w:delText xml:space="preserve"> of the applicant.</w:delText>
          </w:r>
        </w:del>
      </w:ins>
      <w:del w:author="Craig Parker" w:date="2024-08-06T12:57:00Z" w:id="3192">
        <w:r w:rsidRPr="002E4822" w:rsidDel="52A8C99F">
          <w:rPr>
            <w:rFonts w:ascii="Nunito" w:hAnsi="Nunito" w:eastAsia="Nunito" w:cs="Nunito"/>
            <w:color w:val="000000" w:themeColor="text1"/>
            <w:sz w:val="20"/>
            <w:highlight w:val="yellow"/>
            <w:rPrChange w:author="Craig Parker" w:date="2024-08-07T12:23:00Z" w16du:dateUtc="2024-08-07T10:23:00Z" w:id="3193">
              <w:rPr>
                <w:rFonts w:ascii="Nunito" w:hAnsi="Nunito" w:eastAsia="Nunito" w:cs="Nunito"/>
                <w:highlight w:val="yellow"/>
              </w:rPr>
            </w:rPrChange>
          </w:rPr>
          <w:delText xml:space="preserve"> </w:delText>
        </w:r>
      </w:del>
    </w:p>
    <w:p w:rsidRPr="002E4822" w:rsidR="007813F4" w:rsidP="0E3CF60B" w:rsidRDefault="0E3CF60B" w14:paraId="00000146" w14:textId="77777777">
      <w:pPr>
        <w:jc w:val="both"/>
        <w:rPr>
          <w:del w:author="Craig Parker" w:date="2024-08-06T12:57:00Z" w16du:dateUtc="2024-08-06T12:57:28Z" w:id="3194"/>
          <w:rFonts w:ascii="Nunito" w:hAnsi="Nunito" w:eastAsia="Nunito" w:cs="Nunito"/>
          <w:color w:val="000000" w:themeColor="text1"/>
          <w:sz w:val="20"/>
          <w:highlight w:val="yellow"/>
          <w:rPrChange w:author="Craig Parker" w:date="2024-08-07T12:23:00Z" w16du:dateUtc="2024-08-07T10:23:00Z" w:id="3195">
            <w:rPr>
              <w:del w:author="Craig Parker" w:date="2024-08-06T12:57:00Z" w16du:dateUtc="2024-08-06T12:57:28Z" w:id="3196"/>
              <w:rFonts w:ascii="Nunito" w:hAnsi="Nunito" w:eastAsia="Nunito" w:cs="Nunito"/>
            </w:rPr>
          </w:rPrChange>
        </w:rPr>
      </w:pPr>
      <w:del w:author="Craig Parker" w:date="2024-08-06T12:57:00Z" w:id="3197">
        <w:r w:rsidRPr="002E4822" w:rsidDel="52A8C99F">
          <w:rPr>
            <w:rFonts w:ascii="Nunito" w:hAnsi="Nunito" w:eastAsia="Nunito" w:cs="Nunito"/>
            <w:color w:val="000000" w:themeColor="text1"/>
            <w:sz w:val="20"/>
            <w:highlight w:val="yellow"/>
            <w:rPrChange w:author="Craig Parker" w:date="2024-08-07T12:23:00Z" w16du:dateUtc="2024-08-07T10:23:00Z" w:id="3198">
              <w:rPr>
                <w:rFonts w:ascii="Nunito" w:hAnsi="Nunito" w:eastAsia="Nunito" w:cs="Nunito"/>
              </w:rPr>
            </w:rPrChange>
          </w:rPr>
          <w:delText xml:space="preserve"> </w:delText>
        </w:r>
      </w:del>
    </w:p>
    <w:p w:rsidRPr="002E4822" w:rsidR="007813F4" w:rsidRDefault="0E3CF60B" w14:paraId="00000147" w14:textId="1F3F4F18">
      <w:pPr>
        <w:jc w:val="both"/>
        <w:rPr>
          <w:ins w:author="Matthew Chersich" w:date="2024-08-05T08:55:00Z" w:id="3199"/>
          <w:del w:author="Craig Parker" w:date="2024-08-06T12:57:00Z" w16du:dateUtc="2024-08-06T12:57:28Z" w:id="3200"/>
          <w:rFonts w:ascii="Nunito" w:hAnsi="Nunito" w:eastAsia="Nunito" w:cs="Nunito"/>
          <w:color w:val="000000" w:themeColor="text1"/>
          <w:sz w:val="20"/>
          <w:rPrChange w:author="Craig Parker" w:date="2024-08-07T12:23:00Z" w16du:dateUtc="2024-08-07T10:23:00Z" w:id="3201">
            <w:rPr>
              <w:ins w:author="Matthew Chersich" w:date="2024-08-05T08:55:00Z" w:id="3202"/>
              <w:del w:author="Craig Parker" w:date="2024-08-06T12:57:00Z" w16du:dateUtc="2024-08-06T12:57:28Z" w:id="3203"/>
              <w:rFonts w:ascii="Nunito" w:hAnsi="Nunito" w:eastAsia="Nunito" w:cs="Nunito"/>
            </w:rPr>
          </w:rPrChange>
        </w:rPr>
      </w:pPr>
      <w:del w:author="Craig Parker" w:date="2024-08-06T12:57:00Z" w:id="3204">
        <w:r w:rsidRPr="002E4822" w:rsidDel="52A8C99F">
          <w:rPr>
            <w:rFonts w:ascii="Nunito" w:hAnsi="Nunito" w:eastAsia="Nunito" w:cs="Nunito"/>
            <w:color w:val="000000" w:themeColor="text1"/>
            <w:sz w:val="20"/>
            <w:rPrChange w:author="Craig Parker" w:date="2024-08-07T12:23:00Z" w16du:dateUtc="2024-08-07T10:23:00Z" w:id="3205">
              <w:rPr>
                <w:rFonts w:ascii="Nunito" w:hAnsi="Nunito" w:eastAsia="Nunito" w:cs="Nunito"/>
              </w:rPr>
            </w:rPrChange>
          </w:rPr>
          <w:delText xml:space="preserve">Clearly, the rights and privacy of individuals who participate in research must be protected at all times. </w:delText>
        </w:r>
        <w:commentRangeStart w:id="3206"/>
        <w:r w:rsidRPr="002E4822" w:rsidDel="52A8C99F">
          <w:rPr>
            <w:rFonts w:ascii="Nunito" w:hAnsi="Nunito" w:eastAsia="Nunito" w:cs="Nunito"/>
            <w:color w:val="000000" w:themeColor="text1"/>
            <w:sz w:val="20"/>
            <w:rPrChange w:author="Craig Parker" w:date="2024-08-07T12:23:00Z" w16du:dateUtc="2024-08-07T10:23:00Z" w:id="3207">
              <w:rPr>
                <w:rFonts w:ascii="Nunito" w:hAnsi="Nunito" w:eastAsia="Nunito" w:cs="Nunito"/>
              </w:rPr>
            </w:rPrChange>
          </w:rPr>
          <w:delText>Thus</w:delText>
        </w:r>
      </w:del>
      <w:commentRangeEnd w:id="3206"/>
      <w:r w:rsidRPr="002E4822">
        <w:rPr>
          <w:rStyle w:val="CommentReference"/>
          <w:rFonts w:ascii="Nunito" w:hAnsi="Nunito"/>
          <w:color w:val="000000" w:themeColor="text1"/>
          <w:sz w:val="20"/>
          <w:szCs w:val="20"/>
          <w:rPrChange w:author="Craig Parker" w:date="2024-08-07T12:23:00Z" w16du:dateUtc="2024-08-07T10:23:00Z" w:id="3208">
            <w:rPr>
              <w:rStyle w:val="CommentReference"/>
            </w:rPr>
          </w:rPrChange>
        </w:rPr>
        <w:commentReference w:id="3206"/>
      </w:r>
      <w:del w:author="Craig Parker" w:date="2024-08-06T12:57:00Z" w:id="3209">
        <w:r w:rsidRPr="002E4822" w:rsidDel="52A8C99F">
          <w:rPr>
            <w:rFonts w:ascii="Nunito" w:hAnsi="Nunito" w:eastAsia="Nunito" w:cs="Nunito"/>
            <w:color w:val="000000" w:themeColor="text1"/>
            <w:sz w:val="20"/>
            <w:rPrChange w:author="Craig Parker" w:date="2024-08-07T12:23:00Z" w16du:dateUtc="2024-08-07T10:23:00Z" w:id="3210">
              <w:rPr>
                <w:rFonts w:ascii="Nunito" w:hAnsi="Nunito" w:eastAsia="Nunito" w:cs="Nunito"/>
              </w:rPr>
            </w:rPrChange>
          </w:rPr>
          <w:delText xml:space="preserve">, data intended for broader use should be </w:delText>
        </w:r>
        <w:r w:rsidRPr="002E4822" w:rsidDel="52A8C99F">
          <w:rPr>
            <w:rFonts w:ascii="Nunito" w:hAnsi="Nunito" w:eastAsia="Nunito" w:cs="Nunito"/>
            <w:color w:val="000000" w:themeColor="text1"/>
            <w:sz w:val="20"/>
            <w:highlight w:val="yellow"/>
            <w:rPrChange w:author="Craig Parker" w:date="2024-08-07T12:23:00Z" w16du:dateUtc="2024-08-07T10:23:00Z" w:id="3211">
              <w:rPr>
                <w:rFonts w:ascii="Nunito" w:hAnsi="Nunito" w:eastAsia="Nunito" w:cs="Nunito"/>
              </w:rPr>
            </w:rPrChange>
          </w:rPr>
          <w:delText xml:space="preserve">free of </w:delText>
        </w:r>
      </w:del>
      <w:ins w:author="Matthew Chersich" w:date="2024-08-05T08:47:00Z" w:id="3212">
        <w:del w:author="Craig Parker" w:date="2024-08-06T12:57:00Z" w:id="3213">
          <w:r w:rsidRPr="002E4822" w:rsidDel="52A8C99F">
            <w:rPr>
              <w:rFonts w:ascii="Nunito" w:hAnsi="Nunito" w:eastAsia="Nunito" w:cs="Nunito"/>
              <w:color w:val="000000" w:themeColor="text1"/>
              <w:sz w:val="20"/>
              <w:highlight w:val="yellow"/>
              <w:rPrChange w:author="Craig Parker" w:date="2024-08-07T12:23:00Z" w16du:dateUtc="2024-08-07T10:23:00Z" w:id="3214">
                <w:rPr>
                  <w:rFonts w:ascii="Nunito" w:hAnsi="Nunito" w:eastAsia="Nunito" w:cs="Nunito"/>
                </w:rPr>
              </w:rPrChange>
            </w:rPr>
            <w:delText xml:space="preserve">direct </w:delText>
          </w:r>
        </w:del>
      </w:ins>
      <w:del w:author="Craig Parker" w:date="2024-08-06T12:57:00Z" w:id="3215">
        <w:r w:rsidRPr="002E4822" w:rsidDel="52A8C99F">
          <w:rPr>
            <w:rFonts w:ascii="Nunito" w:hAnsi="Nunito" w:eastAsia="Nunito" w:cs="Nunito"/>
            <w:color w:val="000000" w:themeColor="text1"/>
            <w:sz w:val="20"/>
            <w:highlight w:val="yellow"/>
            <w:rPrChange w:author="Craig Parker" w:date="2024-08-07T12:23:00Z" w16du:dateUtc="2024-08-07T10:23:00Z" w:id="3216">
              <w:rPr>
                <w:rFonts w:ascii="Nunito" w:hAnsi="Nunito" w:eastAsia="Nunito" w:cs="Nunito"/>
              </w:rPr>
            </w:rPrChange>
          </w:rPr>
          <w:delText>identifiers</w:delText>
        </w:r>
        <w:r w:rsidRPr="002E4822" w:rsidDel="52A8C99F">
          <w:rPr>
            <w:rFonts w:ascii="Nunito" w:hAnsi="Nunito" w:eastAsia="Nunito" w:cs="Nunito"/>
            <w:color w:val="000000" w:themeColor="text1"/>
            <w:sz w:val="20"/>
            <w:rPrChange w:author="Craig Parker" w:date="2024-08-07T12:23:00Z" w16du:dateUtc="2024-08-07T10:23:00Z" w:id="3217">
              <w:rPr>
                <w:rFonts w:ascii="Nunito" w:hAnsi="Nunito" w:eastAsia="Nunito" w:cs="Nunito"/>
              </w:rPr>
            </w:rPrChange>
          </w:rPr>
          <w:delText xml:space="preserve"> that would permit linkages to individual research participants and variables that could lead to deductive disclosure of the identity of individual subjects.  All data shared beyond the </w:delText>
        </w:r>
      </w:del>
      <w:del w:author="Craig Parker" w:date="2024-08-05T19:21:00Z" w:id="3218">
        <w:r w:rsidRPr="002E4822" w:rsidDel="52A8C99F">
          <w:rPr>
            <w:rFonts w:ascii="Nunito" w:hAnsi="Nunito" w:eastAsia="Nunito" w:cs="Nunito"/>
            <w:color w:val="000000" w:themeColor="text1"/>
            <w:sz w:val="20"/>
            <w:rPrChange w:author="Craig Parker" w:date="2024-08-07T12:23:00Z" w16du:dateUtc="2024-08-07T10:23:00Z" w:id="3219">
              <w:rPr>
                <w:rFonts w:ascii="Nunito" w:hAnsi="Nunito" w:eastAsia="Nunito" w:cs="Nunito"/>
              </w:rPr>
            </w:rPrChange>
          </w:rPr>
          <w:delText>HEAT</w:delText>
        </w:r>
      </w:del>
      <w:del w:author="Craig Parker" w:date="2024-08-06T12:57:00Z" w:id="3220">
        <w:r w:rsidRPr="002E4822" w:rsidDel="52A8C99F">
          <w:rPr>
            <w:rFonts w:ascii="Nunito" w:hAnsi="Nunito" w:eastAsia="Nunito" w:cs="Nunito"/>
            <w:color w:val="000000" w:themeColor="text1"/>
            <w:sz w:val="20"/>
            <w:rPrChange w:author="Craig Parker" w:date="2024-08-07T12:23:00Z" w16du:dateUtc="2024-08-07T10:23:00Z" w:id="3221">
              <w:rPr>
                <w:rFonts w:ascii="Nunito" w:hAnsi="Nunito" w:eastAsia="Nunito" w:cs="Nunito"/>
              </w:rPr>
            </w:rPrChange>
          </w:rPr>
          <w:delText xml:space="preserve"> Center will be de-identified following the </w:delText>
        </w:r>
      </w:del>
      <w:del w:author="Craig Parker" w:date="2024-07-16T12:13:00Z" w:id="3222">
        <w:r w:rsidRPr="002E4822" w:rsidDel="52A8C99F">
          <w:rPr>
            <w:rFonts w:ascii="Nunito" w:hAnsi="Nunito" w:eastAsia="Nunito" w:cs="Nunito"/>
            <w:color w:val="000000" w:themeColor="text1"/>
            <w:sz w:val="20"/>
            <w:rPrChange w:author="Craig Parker" w:date="2024-08-07T12:23:00Z" w16du:dateUtc="2024-08-07T10:23:00Z" w:id="3223">
              <w:rPr>
                <w:rFonts w:ascii="Nunito" w:hAnsi="Nunito" w:eastAsia="Nunito" w:cs="Nunito"/>
              </w:rPr>
            </w:rPrChange>
          </w:rPr>
          <w:delText>procedures described above</w:delText>
        </w:r>
      </w:del>
      <w:del w:author="Craig Parker" w:date="2024-08-06T12:57:00Z" w:id="3224">
        <w:r w:rsidRPr="002E4822" w:rsidDel="52A8C99F">
          <w:rPr>
            <w:rFonts w:ascii="Nunito" w:hAnsi="Nunito" w:eastAsia="Nunito" w:cs="Nunito"/>
            <w:color w:val="000000" w:themeColor="text1"/>
            <w:sz w:val="20"/>
            <w:rPrChange w:author="Craig Parker" w:date="2024-08-07T12:23:00Z" w16du:dateUtc="2024-08-07T10:23:00Z" w:id="3225">
              <w:rPr>
                <w:rFonts w:ascii="Nunito" w:hAnsi="Nunito" w:eastAsia="Nunito" w:cs="Nunito"/>
              </w:rPr>
            </w:rPrChange>
          </w:rPr>
          <w:delText>.  Requests for original data containing personally identifiable or sensitive information will be referred back to the original study.</w:delText>
        </w:r>
      </w:del>
    </w:p>
    <w:p w:rsidRPr="002E4822" w:rsidR="007813F4" w:rsidRDefault="009511AE" w14:paraId="00000148" w14:textId="77777777">
      <w:pPr>
        <w:jc w:val="both"/>
        <w:rPr>
          <w:del w:author="Craig Parker" w:date="2024-08-06T12:57:00Z" w16du:dateUtc="2024-08-06T12:57:28Z" w:id="3226"/>
          <w:rFonts w:ascii="Nunito" w:hAnsi="Nunito" w:eastAsia="Nunito" w:cs="Nunito"/>
          <w:color w:val="000000" w:themeColor="text1"/>
          <w:sz w:val="20"/>
          <w:rPrChange w:author="Craig Parker" w:date="2024-08-07T12:23:00Z" w16du:dateUtc="2024-08-07T10:23:00Z" w:id="3227">
            <w:rPr>
              <w:del w:author="Craig Parker" w:date="2024-08-06T12:57:00Z" w16du:dateUtc="2024-08-06T12:57:28Z" w:id="3228"/>
              <w:rFonts w:ascii="Nunito" w:hAnsi="Nunito" w:eastAsia="Nunito" w:cs="Nunito"/>
            </w:rPr>
          </w:rPrChange>
        </w:rPr>
      </w:pPr>
      <w:del w:author="Craig Parker" w:date="2024-08-06T12:57:00Z" w:id="3229">
        <w:r w:rsidRPr="002E4822" w:rsidDel="52A8C99F">
          <w:rPr>
            <w:rFonts w:ascii="Nunito" w:hAnsi="Nunito" w:eastAsia="Nunito" w:cs="Nunito"/>
            <w:color w:val="000000" w:themeColor="text1"/>
            <w:sz w:val="20"/>
            <w:rPrChange w:author="Craig Parker" w:date="2024-08-07T12:23:00Z" w16du:dateUtc="2024-08-07T10:23:00Z" w:id="3230">
              <w:rPr>
                <w:rFonts w:ascii="Nunito" w:hAnsi="Nunito" w:eastAsia="Nunito" w:cs="Nunito"/>
              </w:rPr>
            </w:rPrChange>
          </w:rPr>
          <w:delText xml:space="preserve"> </w:delText>
        </w:r>
      </w:del>
    </w:p>
    <w:p w:rsidRPr="002E4822" w:rsidR="007813F4" w:rsidRDefault="0E3CF60B" w14:paraId="00000149" w14:textId="008952E3">
      <w:pPr>
        <w:jc w:val="both"/>
        <w:rPr>
          <w:del w:author="Craig Parker" w:date="2024-08-06T12:57:00Z" w16du:dateUtc="2024-08-06T12:57:28Z" w:id="3231"/>
          <w:rFonts w:ascii="Nunito" w:hAnsi="Nunito" w:eastAsia="Nunito" w:cs="Nunito"/>
          <w:color w:val="000000" w:themeColor="text1"/>
          <w:sz w:val="20"/>
          <w:rPrChange w:author="Craig Parker" w:date="2024-08-07T12:23:00Z" w16du:dateUtc="2024-08-07T10:23:00Z" w:id="3232">
            <w:rPr>
              <w:del w:author="Craig Parker" w:date="2024-08-06T12:57:00Z" w16du:dateUtc="2024-08-06T12:57:28Z" w:id="3233"/>
              <w:rFonts w:ascii="Nunito" w:hAnsi="Nunito" w:eastAsia="Nunito" w:cs="Nunito"/>
            </w:rPr>
          </w:rPrChange>
        </w:rPr>
      </w:pPr>
      <w:del w:author="Craig Parker" w:date="2024-08-06T12:57:00Z" w:id="3234">
        <w:r w:rsidRPr="002E4822" w:rsidDel="52A8C99F">
          <w:rPr>
            <w:rFonts w:ascii="Nunito" w:hAnsi="Nunito" w:eastAsia="Nunito" w:cs="Nunito"/>
            <w:color w:val="000000" w:themeColor="text1"/>
            <w:sz w:val="20"/>
            <w:rPrChange w:author="Craig Parker" w:date="2024-08-07T12:23:00Z" w16du:dateUtc="2024-08-07T10:23:00Z" w:id="3235">
              <w:rPr>
                <w:rFonts w:ascii="Nunito" w:hAnsi="Nunito" w:eastAsia="Nunito" w:cs="Nunito"/>
              </w:rPr>
            </w:rPrChange>
          </w:rPr>
          <w:delText xml:space="preserve">The </w:delText>
        </w:r>
      </w:del>
      <w:del w:author="Craig Parker" w:date="2024-07-08T09:29:00Z" w:id="3236">
        <w:r w:rsidRPr="002E4822" w:rsidDel="52A8C99F">
          <w:rPr>
            <w:rFonts w:ascii="Nunito" w:hAnsi="Nunito" w:eastAsia="Nunito" w:cs="Nunito"/>
            <w:color w:val="000000" w:themeColor="text1"/>
            <w:sz w:val="20"/>
            <w:rPrChange w:author="Craig Parker" w:date="2024-08-07T12:23:00Z" w16du:dateUtc="2024-08-07T10:23:00Z" w:id="3237">
              <w:rPr>
                <w:rFonts w:ascii="Nunito" w:hAnsi="Nunito" w:eastAsia="Nunito" w:cs="Nunito"/>
              </w:rPr>
            </w:rPrChange>
          </w:rPr>
          <w:delText>HE</w:delText>
        </w:r>
      </w:del>
      <w:del w:author="Craig Parker" w:date="2024-08-06T12:57:00Z" w:id="3238">
        <w:r w:rsidRPr="002E4822" w:rsidDel="52A8C99F">
          <w:rPr>
            <w:rFonts w:ascii="Nunito" w:hAnsi="Nunito" w:eastAsia="Nunito" w:cs="Nunito"/>
            <w:color w:val="000000" w:themeColor="text1"/>
            <w:sz w:val="20"/>
            <w:vertAlign w:val="superscript"/>
            <w:rPrChange w:author="Craig Parker" w:date="2024-08-07T12:23:00Z" w16du:dateUtc="2024-08-07T10:23:00Z" w:id="3239">
              <w:rPr>
                <w:rFonts w:ascii="Nunito" w:hAnsi="Nunito" w:eastAsia="Nunito" w:cs="Nunito"/>
                <w:vertAlign w:val="superscript"/>
              </w:rPr>
            </w:rPrChange>
          </w:rPr>
          <w:delText>2</w:delText>
        </w:r>
      </w:del>
      <w:del w:author="Craig Parker" w:date="2024-07-08T09:29:00Z" w:id="3240">
        <w:r w:rsidRPr="002E4822" w:rsidDel="52A8C99F">
          <w:rPr>
            <w:rFonts w:ascii="Nunito" w:hAnsi="Nunito" w:eastAsia="Nunito" w:cs="Nunito"/>
            <w:color w:val="000000" w:themeColor="text1"/>
            <w:sz w:val="20"/>
            <w:rPrChange w:author="Craig Parker" w:date="2024-08-07T12:23:00Z" w16du:dateUtc="2024-08-07T10:23:00Z" w:id="3241">
              <w:rPr>
                <w:rFonts w:ascii="Nunito" w:hAnsi="Nunito" w:eastAsia="Nunito" w:cs="Nunito"/>
              </w:rPr>
            </w:rPrChange>
          </w:rPr>
          <w:delText>AT</w:delText>
        </w:r>
      </w:del>
      <w:del w:author="Craig Parker" w:date="2024-08-06T12:57:00Z" w:id="3242">
        <w:r w:rsidRPr="002E4822" w:rsidDel="52A8C99F">
          <w:rPr>
            <w:rFonts w:ascii="Nunito" w:hAnsi="Nunito" w:eastAsia="Nunito" w:cs="Nunito"/>
            <w:color w:val="000000" w:themeColor="text1"/>
            <w:sz w:val="20"/>
            <w:rPrChange w:author="Craig Parker" w:date="2024-08-07T12:23:00Z" w16du:dateUtc="2024-08-07T10:23:00Z" w:id="3243">
              <w:rPr>
                <w:rFonts w:ascii="Nunito" w:hAnsi="Nunito" w:eastAsia="Nunito" w:cs="Nunito"/>
              </w:rPr>
            </w:rPrChange>
          </w:rPr>
          <w:delText xml:space="preserve"> Center team will especially </w:delText>
        </w:r>
      </w:del>
      <w:del w:author="Craig Parker" w:date="2024-07-09T11:44:00Z" w:id="3244">
        <w:r w:rsidRPr="002E4822" w:rsidDel="52A8C99F">
          <w:rPr>
            <w:rFonts w:ascii="Nunito" w:hAnsi="Nunito" w:eastAsia="Nunito" w:cs="Nunito"/>
            <w:color w:val="000000" w:themeColor="text1"/>
            <w:sz w:val="20"/>
            <w:rPrChange w:author="Craig Parker" w:date="2024-08-07T12:23:00Z" w16du:dateUtc="2024-08-07T10:23:00Z" w:id="3245">
              <w:rPr>
                <w:rFonts w:ascii="Nunito" w:hAnsi="Nunito" w:eastAsia="Nunito" w:cs="Nunito"/>
              </w:rPr>
            </w:rPrChange>
          </w:rPr>
          <w:delText xml:space="preserve">endeavor </w:delText>
        </w:r>
      </w:del>
      <w:del w:author="Craig Parker" w:date="2024-08-06T12:57:00Z" w:id="3246">
        <w:r w:rsidRPr="002E4822" w:rsidDel="52A8C99F">
          <w:rPr>
            <w:rFonts w:ascii="Nunito" w:hAnsi="Nunito" w:eastAsia="Nunito" w:cs="Nunito"/>
            <w:color w:val="000000" w:themeColor="text1"/>
            <w:sz w:val="20"/>
            <w:rPrChange w:author="Craig Parker" w:date="2024-08-07T12:23:00Z" w16du:dateUtc="2024-08-07T10:23:00Z" w:id="3247">
              <w:rPr>
                <w:rFonts w:ascii="Nunito" w:hAnsi="Nunito" w:eastAsia="Nunito" w:cs="Nunito"/>
              </w:rPr>
            </w:rPrChange>
          </w:rPr>
          <w:delText>endeavour</w:delText>
        </w:r>
      </w:del>
      <w:ins w:author="Matthew Chersich" w:date="2024-08-05T08:50:00Z" w:id="3248">
        <w:del w:author="Craig Parker" w:date="2024-08-06T12:57:00Z" w:id="3249">
          <w:r w:rsidRPr="002E4822" w:rsidDel="52A8C99F">
            <w:rPr>
              <w:rFonts w:ascii="Nunito" w:hAnsi="Nunito" w:eastAsia="Nunito" w:cs="Nunito"/>
              <w:color w:val="000000" w:themeColor="text1"/>
              <w:sz w:val="20"/>
              <w:rPrChange w:author="Craig Parker" w:date="2024-08-07T12:23:00Z" w16du:dateUtc="2024-08-07T10:23:00Z" w:id="3250">
                <w:rPr>
                  <w:rFonts w:ascii="Nunito" w:hAnsi="Nunito" w:eastAsia="Nunito" w:cs="Nunito"/>
                </w:rPr>
              </w:rPrChange>
            </w:rPr>
            <w:delText>endeavor</w:delText>
          </w:r>
        </w:del>
      </w:ins>
      <w:del w:author="Craig Parker" w:date="2024-08-06T12:57:00Z" w:id="3251">
        <w:r w:rsidRPr="002E4822" w:rsidDel="52A8C99F">
          <w:rPr>
            <w:rFonts w:ascii="Nunito" w:hAnsi="Nunito" w:eastAsia="Nunito" w:cs="Nunito"/>
            <w:color w:val="000000" w:themeColor="text1"/>
            <w:sz w:val="20"/>
            <w:rPrChange w:author="Craig Parker" w:date="2024-08-07T12:23:00Z" w16du:dateUtc="2024-08-07T10:23:00Z" w:id="3252">
              <w:rPr>
                <w:rFonts w:ascii="Nunito" w:hAnsi="Nunito" w:eastAsia="Nunito" w:cs="Nunito"/>
              </w:rPr>
            </w:rPrChange>
          </w:rPr>
          <w:delText xml:space="preserve">to make the unique research resources </w:delText>
        </w:r>
      </w:del>
      <w:del w:author="Craig Parker" w:date="2024-07-09T11:44:00Z" w:id="3253">
        <w:r w:rsidRPr="002E4822" w:rsidDel="52A8C99F">
          <w:rPr>
            <w:rFonts w:ascii="Nunito" w:hAnsi="Nunito" w:eastAsia="Nunito" w:cs="Nunito"/>
            <w:color w:val="000000" w:themeColor="text1"/>
            <w:sz w:val="20"/>
            <w:rPrChange w:author="Craig Parker" w:date="2024-08-07T12:23:00Z" w16du:dateUtc="2024-08-07T10:23:00Z" w:id="3254">
              <w:rPr>
                <w:rFonts w:ascii="Nunito" w:hAnsi="Nunito" w:eastAsia="Nunito" w:cs="Nunito"/>
              </w:rPr>
            </w:rPrChange>
          </w:rPr>
          <w:delText xml:space="preserve">that </w:delText>
        </w:r>
      </w:del>
      <w:del w:author="Craig Parker" w:date="2024-08-06T12:57:00Z" w:id="3255">
        <w:r w:rsidRPr="002E4822" w:rsidDel="52A8C99F">
          <w:rPr>
            <w:rFonts w:ascii="Nunito" w:hAnsi="Nunito" w:eastAsia="Nunito" w:cs="Nunito"/>
            <w:color w:val="000000" w:themeColor="text1"/>
            <w:sz w:val="20"/>
            <w:rPrChange w:author="Craig Parker" w:date="2024-08-07T12:23:00Z" w16du:dateUtc="2024-08-07T10:23:00Z" w:id="3256">
              <w:rPr>
                <w:rFonts w:ascii="Nunito" w:hAnsi="Nunito" w:eastAsia="Nunito" w:cs="Nunito"/>
              </w:rPr>
            </w:rPrChange>
          </w:rPr>
          <w:delText xml:space="preserve">we develop readily available to other researchers working on climate and health. There is a pressing need within the field to expedite </w:delText>
        </w:r>
      </w:del>
      <w:del w:author="Craig Parker" w:date="2024-07-31T13:02:00Z" w:id="3257">
        <w:r w:rsidRPr="002E4822" w:rsidDel="52A8C99F">
          <w:rPr>
            <w:rFonts w:ascii="Nunito" w:hAnsi="Nunito" w:eastAsia="Nunito" w:cs="Nunito"/>
            <w:color w:val="000000" w:themeColor="text1"/>
            <w:sz w:val="20"/>
            <w:rPrChange w:author="Craig Parker" w:date="2024-08-07T12:23:00Z" w16du:dateUtc="2024-08-07T10:23:00Z" w:id="3258">
              <w:rPr>
                <w:rFonts w:ascii="Nunito" w:hAnsi="Nunito" w:eastAsia="Nunito" w:cs="Nunito"/>
              </w:rPr>
            </w:rPrChange>
          </w:rPr>
          <w:delText>the translation of data</w:delText>
        </w:r>
      </w:del>
      <w:del w:author="Craig Parker" w:date="2024-08-06T12:57:00Z" w:id="3259">
        <w:r w:rsidRPr="002E4822" w:rsidDel="52A8C99F">
          <w:rPr>
            <w:rFonts w:ascii="Nunito" w:hAnsi="Nunito" w:eastAsia="Nunito" w:cs="Nunito"/>
            <w:color w:val="000000" w:themeColor="text1"/>
            <w:sz w:val="20"/>
            <w:rPrChange w:author="Craig Parker" w:date="2024-08-07T12:23:00Z" w16du:dateUtc="2024-08-07T10:23:00Z" w:id="3260">
              <w:rPr>
                <w:rFonts w:ascii="Nunito" w:hAnsi="Nunito" w:eastAsia="Nunito" w:cs="Nunito"/>
              </w:rPr>
            </w:rPrChange>
          </w:rPr>
          <w:delText xml:space="preserve"> into knowledge</w:delText>
        </w:r>
      </w:del>
      <w:del w:author="Craig Parker" w:date="2024-07-09T11:44:00Z" w:id="3261">
        <w:r w:rsidRPr="002E4822" w:rsidDel="52A8C99F">
          <w:rPr>
            <w:rFonts w:ascii="Nunito" w:hAnsi="Nunito" w:eastAsia="Nunito" w:cs="Nunito"/>
            <w:color w:val="000000" w:themeColor="text1"/>
            <w:sz w:val="20"/>
            <w:rPrChange w:author="Craig Parker" w:date="2024-08-07T12:23:00Z" w16du:dateUtc="2024-08-07T10:23:00Z" w:id="3262">
              <w:rPr>
                <w:rFonts w:ascii="Nunito" w:hAnsi="Nunito" w:eastAsia="Nunito" w:cs="Nunito"/>
              </w:rPr>
            </w:rPrChange>
          </w:rPr>
          <w:delText xml:space="preserve"> and, in particular, into</w:delText>
        </w:r>
      </w:del>
      <w:del w:author="Craig Parker" w:date="2024-08-06T12:57:00Z" w:id="3263">
        <w:r w:rsidRPr="002E4822" w:rsidDel="52A8C99F">
          <w:rPr>
            <w:rFonts w:ascii="Nunito" w:hAnsi="Nunito" w:eastAsia="Nunito" w:cs="Nunito"/>
            <w:color w:val="000000" w:themeColor="text1"/>
            <w:sz w:val="20"/>
            <w:rPrChange w:author="Craig Parker" w:date="2024-08-07T12:23:00Z" w16du:dateUtc="2024-08-07T10:23:00Z" w:id="3264">
              <w:rPr>
                <w:rFonts w:ascii="Nunito" w:hAnsi="Nunito" w:eastAsia="Nunito" w:cs="Nunito"/>
              </w:rPr>
            </w:rPrChange>
          </w:rPr>
          <w:delText xml:space="preserve"> interventions that protect people against extreme heat and other manifestations of climate change. We thus feel obligated to expedite our responses to such data requests. Fellow researchers wishing to access the data will thus not have to wait for our research findings to be accepted for publication or </w:delText>
        </w:r>
      </w:del>
      <w:del w:author="Craig Parker" w:date="2024-07-09T11:44:00Z" w:id="3265">
        <w:r w:rsidRPr="002E4822" w:rsidDel="52A8C99F">
          <w:rPr>
            <w:rFonts w:ascii="Nunito" w:hAnsi="Nunito" w:eastAsia="Nunito" w:cs="Nunito"/>
            <w:color w:val="000000" w:themeColor="text1"/>
            <w:sz w:val="20"/>
            <w:rPrChange w:author="Craig Parker" w:date="2024-08-07T12:23:00Z" w16du:dateUtc="2024-08-07T10:23:00Z" w:id="3266">
              <w:rPr>
                <w:rFonts w:ascii="Nunito" w:hAnsi="Nunito" w:eastAsia="Nunito" w:cs="Nunito"/>
              </w:rPr>
            </w:rPrChange>
          </w:rPr>
          <w:delText xml:space="preserve">for </w:delText>
        </w:r>
      </w:del>
      <w:del w:author="Craig Parker" w:date="2024-08-06T12:57:00Z" w:id="3267">
        <w:r w:rsidRPr="002E4822" w:rsidDel="52A8C99F">
          <w:rPr>
            <w:rFonts w:ascii="Nunito" w:hAnsi="Nunito" w:eastAsia="Nunito" w:cs="Nunito"/>
            <w:color w:val="000000" w:themeColor="text1"/>
            <w:sz w:val="20"/>
            <w:rPrChange w:author="Craig Parker" w:date="2024-08-07T12:23:00Z" w16du:dateUtc="2024-08-07T10:23:00Z" w:id="3268">
              <w:rPr>
                <w:rFonts w:ascii="Nunito" w:hAnsi="Nunito" w:eastAsia="Nunito" w:cs="Nunito"/>
              </w:rPr>
            </w:rPrChange>
          </w:rPr>
          <w:delText xml:space="preserve">the ‘final research data” </w:delText>
        </w:r>
      </w:del>
      <w:del w:author="Craig Parker" w:date="2024-07-09T11:44:00Z" w:id="3269">
        <w:r w:rsidRPr="002E4822" w:rsidDel="52A8C99F">
          <w:rPr>
            <w:rFonts w:ascii="Nunito" w:hAnsi="Nunito" w:eastAsia="Nunito" w:cs="Nunito"/>
            <w:color w:val="000000" w:themeColor="text1"/>
            <w:sz w:val="20"/>
            <w:rPrChange w:author="Craig Parker" w:date="2024-08-07T12:23:00Z" w16du:dateUtc="2024-08-07T10:23:00Z" w:id="3270">
              <w:rPr>
                <w:rFonts w:ascii="Nunito" w:hAnsi="Nunito" w:eastAsia="Nunito" w:cs="Nunito"/>
              </w:rPr>
            </w:rPrChange>
          </w:rPr>
          <w:delText>prior to</w:delText>
        </w:r>
      </w:del>
      <w:del w:author="Craig Parker" w:date="2024-08-06T12:57:00Z" w:id="3271">
        <w:r w:rsidRPr="002E4822" w:rsidDel="52A8C99F">
          <w:rPr>
            <w:rFonts w:ascii="Nunito" w:hAnsi="Nunito" w:eastAsia="Nunito" w:cs="Nunito"/>
            <w:color w:val="000000" w:themeColor="text1"/>
            <w:sz w:val="20"/>
            <w:rPrChange w:author="Craig Parker" w:date="2024-08-07T12:23:00Z" w16du:dateUtc="2024-08-07T10:23:00Z" w:id="3272">
              <w:rPr>
                <w:rFonts w:ascii="Nunito" w:hAnsi="Nunito" w:eastAsia="Nunito" w:cs="Nunito"/>
              </w:rPr>
            </w:rPrChange>
          </w:rPr>
          <w:delText xml:space="preserve"> data sharing, provided the research questions they are exploring do not directly overlap with the specific question we are addressing.</w:delText>
        </w:r>
      </w:del>
    </w:p>
    <w:p w:rsidRPr="002E4822" w:rsidR="007813F4" w:rsidRDefault="009511AE" w14:paraId="0000014A" w14:textId="77777777">
      <w:pPr>
        <w:jc w:val="both"/>
        <w:rPr>
          <w:del w:author="Craig Parker" w:date="2024-08-06T12:57:00Z" w16du:dateUtc="2024-08-06T12:57:28Z" w:id="3273"/>
          <w:rFonts w:ascii="Nunito" w:hAnsi="Nunito" w:eastAsia="Nunito" w:cs="Nunito"/>
          <w:color w:val="000000" w:themeColor="text1"/>
          <w:sz w:val="20"/>
          <w:rPrChange w:author="Craig Parker" w:date="2024-08-07T12:23:00Z" w16du:dateUtc="2024-08-07T10:23:00Z" w:id="3274">
            <w:rPr>
              <w:del w:author="Craig Parker" w:date="2024-08-06T12:57:00Z" w16du:dateUtc="2024-08-06T12:57:28Z" w:id="3275"/>
              <w:rFonts w:ascii="Nunito" w:hAnsi="Nunito" w:eastAsia="Nunito" w:cs="Nunito"/>
            </w:rPr>
          </w:rPrChange>
        </w:rPr>
      </w:pPr>
      <w:del w:author="Craig Parker" w:date="2024-08-06T12:57:00Z" w:id="3276">
        <w:r w:rsidRPr="002E4822" w:rsidDel="52A8C99F">
          <w:rPr>
            <w:rFonts w:ascii="Nunito" w:hAnsi="Nunito" w:eastAsia="Nunito" w:cs="Nunito"/>
            <w:color w:val="000000" w:themeColor="text1"/>
            <w:sz w:val="20"/>
            <w:rPrChange w:author="Craig Parker" w:date="2024-08-07T12:23:00Z" w16du:dateUtc="2024-08-07T10:23:00Z" w:id="3277">
              <w:rPr>
                <w:rFonts w:ascii="Nunito" w:hAnsi="Nunito" w:eastAsia="Nunito" w:cs="Nunito"/>
              </w:rPr>
            </w:rPrChange>
          </w:rPr>
          <w:delText xml:space="preserve"> </w:delText>
        </w:r>
      </w:del>
    </w:p>
    <w:p w:rsidRPr="002E4822" w:rsidR="007813F4" w:rsidP="0E3CF60B" w:rsidRDefault="0E3CF60B" w14:paraId="2BA5BDB2" w14:textId="7DA44CD9">
      <w:pPr>
        <w:jc w:val="both"/>
        <w:rPr>
          <w:del w:author="Craig Parker" w:date="2024-08-06T12:57:00Z" w16du:dateUtc="2024-08-06T12:57:28Z" w:id="3278"/>
          <w:rFonts w:ascii="Nunito" w:hAnsi="Nunito" w:eastAsia="Nunito" w:cs="Nunito"/>
          <w:color w:val="000000" w:themeColor="text1"/>
          <w:sz w:val="20"/>
          <w:rPrChange w:author="Craig Parker" w:date="2024-08-07T12:23:00Z" w16du:dateUtc="2024-08-07T10:23:00Z" w:id="3279">
            <w:rPr>
              <w:del w:author="Craig Parker" w:date="2024-08-06T12:57:00Z" w16du:dateUtc="2024-08-06T12:57:28Z" w:id="3280"/>
              <w:rFonts w:ascii="Nunito" w:hAnsi="Nunito" w:eastAsia="Nunito" w:cs="Nunito"/>
            </w:rPr>
          </w:rPrChange>
        </w:rPr>
      </w:pPr>
      <w:del w:author="Craig Parker" w:date="2024-08-06T12:57:00Z" w:id="3281">
        <w:r w:rsidRPr="002E4822" w:rsidDel="52A8C99F">
          <w:rPr>
            <w:rFonts w:ascii="Nunito" w:hAnsi="Nunito" w:eastAsia="Nunito" w:cs="Nunito"/>
            <w:color w:val="000000" w:themeColor="text1"/>
            <w:sz w:val="20"/>
            <w:rPrChange w:author="Craig Parker" w:date="2024-08-07T12:23:00Z" w16du:dateUtc="2024-08-07T10:23:00Z" w:id="3282">
              <w:rPr>
                <w:rFonts w:ascii="Nunito" w:hAnsi="Nunito" w:eastAsia="Nunito" w:cs="Nunito"/>
              </w:rPr>
            </w:rPrChange>
          </w:rPr>
          <w:delText xml:space="preserve">The IPD in RP1 involves ‘data sharing’ on a large scale, where we </w:delText>
        </w:r>
      </w:del>
      <w:del w:author="Craig Parker" w:date="2024-07-09T11:44:00Z" w:id="3283">
        <w:r w:rsidRPr="002E4822" w:rsidDel="52A8C99F">
          <w:rPr>
            <w:rFonts w:ascii="Nunito" w:hAnsi="Nunito" w:eastAsia="Nunito" w:cs="Nunito"/>
            <w:color w:val="000000" w:themeColor="text1"/>
            <w:sz w:val="20"/>
            <w:rPrChange w:author="Craig Parker" w:date="2024-08-07T12:23:00Z" w16du:dateUtc="2024-08-07T10:23:00Z" w:id="3284">
              <w:rPr>
                <w:rFonts w:ascii="Nunito" w:hAnsi="Nunito" w:eastAsia="Nunito" w:cs="Nunito"/>
              </w:rPr>
            </w:rPrChange>
          </w:rPr>
          <w:delText>are reliant on the willingness and ability of data owners</w:delText>
        </w:r>
      </w:del>
      <w:del w:author="Craig Parker" w:date="2024-08-06T12:57:00Z" w:id="3285">
        <w:r w:rsidRPr="002E4822" w:rsidDel="52A8C99F">
          <w:rPr>
            <w:rFonts w:ascii="Nunito" w:hAnsi="Nunito" w:eastAsia="Nunito" w:cs="Nunito"/>
            <w:color w:val="000000" w:themeColor="text1"/>
            <w:sz w:val="20"/>
            <w:rPrChange w:author="Craig Parker" w:date="2024-08-07T12:23:00Z" w16du:dateUtc="2024-08-07T10:23:00Z" w:id="3286">
              <w:rPr>
                <w:rFonts w:ascii="Nunito" w:hAnsi="Nunito" w:eastAsia="Nunito" w:cs="Nunito"/>
              </w:rPr>
            </w:rPrChange>
          </w:rPr>
          <w:delText xml:space="preserve">provider to share. </w:delText>
        </w:r>
        <w:r w:rsidRPr="002E4822" w:rsidDel="52A8C99F">
          <w:rPr>
            <w:rFonts w:ascii="Nunito" w:hAnsi="Nunito" w:eastAsia="Nunito" w:cs="Nunito"/>
            <w:color w:val="000000" w:themeColor="text1"/>
            <w:sz w:val="20"/>
            <w:highlight w:val="yellow"/>
            <w:rPrChange w:author="Craig Parker" w:date="2024-08-07T12:23:00Z" w16du:dateUtc="2024-08-07T10:23:00Z" w:id="3287">
              <w:rPr>
                <w:rFonts w:ascii="Nunito" w:hAnsi="Nunito" w:eastAsia="Nunito" w:cs="Nunito"/>
                <w:highlight w:val="yellow"/>
              </w:rPr>
            </w:rPrChange>
          </w:rPr>
          <w:delText xml:space="preserve">In that spirit, as the owner of the IPD RP1/RP2 Deidentified database it will be our aim providershave d data in the DTA, and the procedures of </w:delText>
        </w:r>
      </w:del>
      <w:del w:author="Craig Parker" w:date="2024-07-08T09:29:00Z" w:id="3288">
        <w:r w:rsidRPr="002E4822" w:rsidDel="52A8C99F">
          <w:rPr>
            <w:rFonts w:ascii="Nunito" w:hAnsi="Nunito" w:eastAsia="Nunito" w:cs="Nunito"/>
            <w:color w:val="000000" w:themeColor="text1"/>
            <w:sz w:val="20"/>
            <w:highlight w:val="yellow"/>
            <w:rPrChange w:author="Craig Parker" w:date="2024-08-07T12:23:00Z" w16du:dateUtc="2024-08-07T10:23:00Z" w:id="3289">
              <w:rPr>
                <w:rFonts w:ascii="Nunito" w:hAnsi="Nunito" w:eastAsia="Nunito" w:cs="Nunito"/>
                <w:highlight w:val="yellow"/>
              </w:rPr>
            </w:rPrChange>
          </w:rPr>
          <w:delText>HE</w:delText>
        </w:r>
      </w:del>
      <w:del w:author="Craig Parker" w:date="2024-08-06T12:57:00Z" w:id="3290">
        <w:r w:rsidRPr="002E4822" w:rsidDel="52A8C99F">
          <w:rPr>
            <w:rFonts w:ascii="Nunito" w:hAnsi="Nunito" w:eastAsia="Nunito" w:cs="Nunito"/>
            <w:color w:val="000000" w:themeColor="text1"/>
            <w:sz w:val="20"/>
            <w:highlight w:val="yellow"/>
            <w:vertAlign w:val="superscript"/>
            <w:rPrChange w:author="Craig Parker" w:date="2024-08-07T12:23:00Z" w16du:dateUtc="2024-08-07T10:23:00Z" w:id="3291">
              <w:rPr>
                <w:rFonts w:ascii="Nunito" w:hAnsi="Nunito" w:eastAsia="Nunito" w:cs="Nunito"/>
                <w:highlight w:val="yellow"/>
                <w:vertAlign w:val="superscript"/>
              </w:rPr>
            </w:rPrChange>
          </w:rPr>
          <w:delText>2</w:delText>
        </w:r>
      </w:del>
      <w:del w:author="Craig Parker" w:date="2024-07-08T09:29:00Z" w:id="3292">
        <w:r w:rsidRPr="002E4822" w:rsidDel="52A8C99F">
          <w:rPr>
            <w:rFonts w:ascii="Nunito" w:hAnsi="Nunito" w:eastAsia="Nunito" w:cs="Nunito"/>
            <w:color w:val="000000" w:themeColor="text1"/>
            <w:sz w:val="20"/>
            <w:highlight w:val="yellow"/>
            <w:rPrChange w:author="Craig Parker" w:date="2024-08-07T12:23:00Z" w16du:dateUtc="2024-08-07T10:23:00Z" w:id="3293">
              <w:rPr>
                <w:rFonts w:ascii="Nunito" w:hAnsi="Nunito" w:eastAsia="Nunito" w:cs="Nunito"/>
                <w:highlight w:val="yellow"/>
              </w:rPr>
            </w:rPrChange>
          </w:rPr>
          <w:delText>AT</w:delText>
        </w:r>
      </w:del>
      <w:del w:author="Craig Parker" w:date="2024-08-06T12:57:00Z" w:id="3294">
        <w:r w:rsidRPr="002E4822" w:rsidDel="52A8C99F">
          <w:rPr>
            <w:rFonts w:ascii="Nunito" w:hAnsi="Nunito" w:eastAsia="Nunito" w:cs="Nunito"/>
            <w:color w:val="000000" w:themeColor="text1"/>
            <w:sz w:val="20"/>
            <w:highlight w:val="yellow"/>
            <w:rPrChange w:author="Craig Parker" w:date="2024-08-07T12:23:00Z" w16du:dateUtc="2024-08-07T10:23:00Z" w:id="3295">
              <w:rPr>
                <w:rFonts w:ascii="Nunito" w:hAnsi="Nunito" w:eastAsia="Nunito" w:cs="Nunito"/>
                <w:highlight w:val="yellow"/>
              </w:rPr>
            </w:rPrChange>
          </w:rPr>
          <w:delText xml:space="preserve"> Center data sharing processes are followed.</w:delText>
        </w:r>
        <w:r w:rsidRPr="002E4822" w:rsidDel="52A8C99F">
          <w:rPr>
            <w:rFonts w:ascii="Nunito" w:hAnsi="Nunito" w:eastAsia="Nunito" w:cs="Nunito"/>
            <w:color w:val="000000" w:themeColor="text1"/>
            <w:sz w:val="20"/>
            <w:rPrChange w:author="Craig Parker" w:date="2024-08-07T12:23:00Z" w16du:dateUtc="2024-08-07T10:23:00Z" w:id="3296">
              <w:rPr>
                <w:rFonts w:ascii="Nunito" w:hAnsi="Nunito" w:eastAsia="Nunito" w:cs="Nunito"/>
              </w:rPr>
            </w:rPrChange>
          </w:rPr>
          <w:delText xml:space="preserve"> </w:delText>
        </w:r>
      </w:del>
    </w:p>
    <w:p w:rsidRPr="002E4822" w:rsidR="007813F4" w:rsidP="0E3CF60B" w:rsidRDefault="0E3CF60B" w14:paraId="51FCB796" w14:textId="7EF0497A">
      <w:pPr>
        <w:jc w:val="both"/>
        <w:rPr>
          <w:del w:author="Craig Parker" w:date="2024-08-06T12:57:00Z" w16du:dateUtc="2024-08-06T12:57:28Z" w:id="3297"/>
          <w:rFonts w:ascii="Nunito" w:hAnsi="Nunito" w:eastAsia="Nunito" w:cs="Nunito"/>
          <w:color w:val="000000" w:themeColor="text1"/>
          <w:sz w:val="20"/>
          <w:highlight w:val="yellow"/>
          <w:rPrChange w:author="Craig Parker" w:date="2024-08-07T12:23:00Z" w16du:dateUtc="2024-08-07T10:23:00Z" w:id="3298">
            <w:rPr>
              <w:del w:author="Craig Parker" w:date="2024-08-06T12:57:00Z" w16du:dateUtc="2024-08-06T12:57:28Z" w:id="3299"/>
              <w:rFonts w:ascii="Nunito" w:hAnsi="Nunito" w:eastAsia="Nunito" w:cs="Nunito"/>
              <w:highlight w:val="yellow"/>
            </w:rPr>
          </w:rPrChange>
        </w:rPr>
      </w:pPr>
      <w:del w:author="Craig Parker" w:date="2024-08-06T12:57:00Z" w:id="3300">
        <w:r w:rsidRPr="002E4822" w:rsidDel="52A8C99F">
          <w:rPr>
            <w:rFonts w:ascii="Nunito" w:hAnsi="Nunito" w:eastAsia="Nunito" w:cs="Nunito"/>
            <w:color w:val="000000" w:themeColor="text1"/>
            <w:sz w:val="20"/>
            <w:highlight w:val="yellow"/>
            <w:rPrChange w:author="Craig Parker" w:date="2024-08-07T12:23:00Z" w16du:dateUtc="2024-08-07T10:23:00Z" w:id="3301">
              <w:rPr>
                <w:rFonts w:ascii="Nunito" w:hAnsi="Nunito" w:eastAsia="Nunito" w:cs="Nunito"/>
                <w:highlight w:val="yellow"/>
              </w:rPr>
            </w:rPrChange>
          </w:rPr>
          <w:delText>[CHECK IN DTA THAT IF THEY OPT OUT OF ON SHARING THAT THE OPT OUT ONLY AFFECTS ORIGINAL SOURCE DATA, OR DEIDENTIFIED DATA..]... we will adhere to whatever level of sharing that the provider has agreed to...</w:delText>
        </w:r>
        <w:r w:rsidRPr="002E4822" w:rsidDel="52A8C99F">
          <w:rPr>
            <w:rFonts w:ascii="Nunito" w:hAnsi="Nunito" w:eastAsia="Nunito" w:cs="Nunito"/>
            <w:color w:val="000000" w:themeColor="text1"/>
            <w:sz w:val="20"/>
            <w:rPrChange w:author="Craig Parker" w:date="2024-08-07T12:23:00Z" w16du:dateUtc="2024-08-07T10:23:00Z" w:id="3302">
              <w:rPr>
                <w:rFonts w:ascii="Nunito" w:hAnsi="Nunito" w:eastAsia="Nunito" w:cs="Nunito"/>
              </w:rPr>
            </w:rPrChange>
          </w:rPr>
          <w:delText xml:space="preserve"> </w:delText>
        </w:r>
      </w:del>
    </w:p>
    <w:p w:rsidRPr="002E4822" w:rsidR="007813F4" w:rsidP="0E3CF60B" w:rsidRDefault="007813F4" w14:paraId="0EF1D362" w14:textId="6F883DFE">
      <w:pPr>
        <w:jc w:val="both"/>
        <w:rPr>
          <w:del w:author="Craig Parker" w:date="2024-08-06T12:57:00Z" w16du:dateUtc="2024-08-06T12:57:28Z" w:id="3303"/>
          <w:rFonts w:ascii="Nunito" w:hAnsi="Nunito" w:eastAsia="Nunito" w:cs="Nunito"/>
          <w:color w:val="000000" w:themeColor="text1"/>
          <w:sz w:val="20"/>
          <w:rPrChange w:author="Craig Parker" w:date="2024-08-07T12:23:00Z" w16du:dateUtc="2024-08-07T10:23:00Z" w:id="3304">
            <w:rPr>
              <w:del w:author="Craig Parker" w:date="2024-08-06T12:57:00Z" w16du:dateUtc="2024-08-06T12:57:28Z" w:id="3305"/>
              <w:rFonts w:ascii="Nunito" w:hAnsi="Nunito" w:eastAsia="Nunito" w:cs="Nunito"/>
            </w:rPr>
          </w:rPrChange>
        </w:rPr>
      </w:pPr>
    </w:p>
    <w:p w:rsidRPr="002E4822" w:rsidR="007813F4" w:rsidP="0E3CF60B" w:rsidRDefault="0E3CF60B" w14:paraId="7CF484CE" w14:textId="26AEA289">
      <w:pPr>
        <w:jc w:val="both"/>
        <w:rPr>
          <w:del w:author="Craig Parker" w:date="2024-08-06T12:57:00Z" w16du:dateUtc="2024-08-06T12:57:28Z" w:id="3306"/>
          <w:rFonts w:ascii="Nunito" w:hAnsi="Nunito" w:eastAsia="Nunito" w:cs="Nunito"/>
          <w:color w:val="000000" w:themeColor="text1"/>
          <w:sz w:val="20"/>
          <w:rPrChange w:author="Craig Parker" w:date="2024-08-07T12:23:00Z" w16du:dateUtc="2024-08-07T10:23:00Z" w:id="3307">
            <w:rPr>
              <w:del w:author="Craig Parker" w:date="2024-08-06T12:57:00Z" w16du:dateUtc="2024-08-06T12:57:28Z" w:id="3308"/>
              <w:rFonts w:ascii="Nunito" w:hAnsi="Nunito" w:eastAsia="Nunito" w:cs="Nunito"/>
            </w:rPr>
          </w:rPrChange>
        </w:rPr>
      </w:pPr>
      <w:del w:author="Craig Parker" w:date="2024-08-06T12:57:00Z" w:id="3309">
        <w:r w:rsidRPr="002E4822" w:rsidDel="52A8C99F">
          <w:rPr>
            <w:rFonts w:ascii="Nunito" w:hAnsi="Nunito" w:eastAsia="Nunito" w:cs="Nunito"/>
            <w:color w:val="000000" w:themeColor="text1"/>
            <w:sz w:val="20"/>
            <w:rPrChange w:author="Craig Parker" w:date="2024-08-07T12:23:00Z" w16du:dateUtc="2024-08-07T10:23:00Z" w:id="3310">
              <w:rPr>
                <w:rFonts w:ascii="Nunito" w:hAnsi="Nunito" w:eastAsia="Nunito" w:cs="Nunito"/>
              </w:rPr>
            </w:rPrChange>
          </w:rPr>
          <w:delText xml:space="preserve">We will develop formal collaboration agreements around data sharing with the data providers who contribute data to the IPD, which </w:delText>
        </w:r>
      </w:del>
      <w:del w:author="Craig Parker" w:date="2024-07-09T11:44:00Z" w:id="3311">
        <w:r w:rsidRPr="002E4822" w:rsidDel="52A8C99F">
          <w:rPr>
            <w:rFonts w:ascii="Nunito" w:hAnsi="Nunito" w:eastAsia="Nunito" w:cs="Nunito"/>
            <w:color w:val="000000" w:themeColor="text1"/>
            <w:sz w:val="20"/>
            <w:rPrChange w:author="Craig Parker" w:date="2024-08-07T12:23:00Z" w16du:dateUtc="2024-08-07T10:23:00Z" w:id="3312">
              <w:rPr>
                <w:rFonts w:ascii="Nunito" w:hAnsi="Nunito" w:eastAsia="Nunito" w:cs="Nunito"/>
              </w:rPr>
            </w:rPrChange>
          </w:rPr>
          <w:delText xml:space="preserve">set </w:delText>
        </w:r>
      </w:del>
      <w:del w:author="Craig Parker" w:date="2024-08-06T12:57:00Z" w:id="3313">
        <w:r w:rsidRPr="002E4822" w:rsidDel="52A8C99F">
          <w:rPr>
            <w:rFonts w:ascii="Nunito" w:hAnsi="Nunito" w:eastAsia="Nunito" w:cs="Nunito"/>
            <w:color w:val="000000" w:themeColor="text1"/>
            <w:sz w:val="20"/>
            <w:rPrChange w:author="Craig Parker" w:date="2024-08-07T12:23:00Z" w16du:dateUtc="2024-08-07T10:23:00Z" w:id="3314">
              <w:rPr>
                <w:rFonts w:ascii="Nunito" w:hAnsi="Nunito" w:eastAsia="Nunito" w:cs="Nunito"/>
              </w:rPr>
            </w:rPrChange>
          </w:rPr>
          <w:delText xml:space="preserve">out the terms and conditions for data reuse. This is important, </w:delText>
        </w:r>
      </w:del>
      <w:del w:author="Craig Parker" w:date="2024-07-09T11:44:00Z" w:id="3315">
        <w:r w:rsidRPr="002E4822" w:rsidDel="52A8C99F">
          <w:rPr>
            <w:rFonts w:ascii="Nunito" w:hAnsi="Nunito" w:eastAsia="Nunito" w:cs="Nunito"/>
            <w:color w:val="000000" w:themeColor="text1"/>
            <w:sz w:val="20"/>
            <w:rPrChange w:author="Craig Parker" w:date="2024-08-07T12:23:00Z" w16du:dateUtc="2024-08-07T10:23:00Z" w:id="3316">
              <w:rPr>
                <w:rFonts w:ascii="Nunito" w:hAnsi="Nunito" w:eastAsia="Nunito" w:cs="Nunito"/>
              </w:rPr>
            </w:rPrChange>
          </w:rPr>
          <w:delText>as for example</w:delText>
        </w:r>
      </w:del>
      <w:del w:author="Craig Parker" w:date="2024-08-06T12:57:00Z" w:id="3317">
        <w:r w:rsidRPr="002E4822" w:rsidDel="52A8C99F">
          <w:rPr>
            <w:rFonts w:ascii="Nunito" w:hAnsi="Nunito" w:eastAsia="Nunito" w:cs="Nunito"/>
            <w:color w:val="000000" w:themeColor="text1"/>
            <w:sz w:val="20"/>
            <w:rPrChange w:author="Craig Parker" w:date="2024-08-07T12:23:00Z" w16du:dateUtc="2024-08-07T10:23:00Z" w:id="3318">
              <w:rPr>
                <w:rFonts w:ascii="Nunito" w:hAnsi="Nunito" w:eastAsia="Nunito" w:cs="Nunito"/>
              </w:rPr>
            </w:rPrChange>
          </w:rPr>
          <w:delText>, some of these investigators may not wish their data to be shared with third parties</w:delText>
        </w:r>
      </w:del>
      <w:del w:author="Craig Parker" w:date="2024-07-09T11:46:00Z" w:id="3319">
        <w:r w:rsidRPr="002E4822" w:rsidDel="52A8C99F">
          <w:rPr>
            <w:rFonts w:ascii="Nunito" w:hAnsi="Nunito" w:eastAsia="Nunito" w:cs="Nunito"/>
            <w:color w:val="000000" w:themeColor="text1"/>
            <w:sz w:val="20"/>
            <w:rPrChange w:author="Craig Parker" w:date="2024-08-07T12:23:00Z" w16du:dateUtc="2024-08-07T10:23:00Z" w:id="3320">
              <w:rPr>
                <w:rFonts w:ascii="Nunito" w:hAnsi="Nunito" w:eastAsia="Nunito" w:cs="Nunito"/>
              </w:rPr>
            </w:rPrChange>
          </w:rPr>
          <w:delText>, for example</w:delText>
        </w:r>
      </w:del>
      <w:del w:author="Craig Parker" w:date="2024-08-06T12:57:00Z" w:id="3321">
        <w:r w:rsidRPr="002E4822" w:rsidDel="52A8C99F">
          <w:rPr>
            <w:rFonts w:ascii="Nunito" w:hAnsi="Nunito" w:eastAsia="Nunito" w:cs="Nunito"/>
            <w:color w:val="000000" w:themeColor="text1"/>
            <w:sz w:val="20"/>
            <w:rPrChange w:author="Craig Parker" w:date="2024-08-07T12:23:00Z" w16du:dateUtc="2024-08-07T10:23:00Z" w:id="3322">
              <w:rPr>
                <w:rFonts w:ascii="Nunito" w:hAnsi="Nunito" w:eastAsia="Nunito" w:cs="Nunito"/>
              </w:rPr>
            </w:rPrChange>
          </w:rPr>
          <w:delText xml:space="preserve">. While a willingness to share data forms the basis for an IPD and most often reflects a desire of investigators to collaborate, this may not necessarily translate into a willingness </w:delText>
        </w:r>
      </w:del>
      <w:del w:author="Craig Parker" w:date="2024-07-09T11:44:00Z" w:id="3323">
        <w:r w:rsidRPr="002E4822" w:rsidDel="52A8C99F">
          <w:rPr>
            <w:rFonts w:ascii="Nunito" w:hAnsi="Nunito" w:eastAsia="Nunito" w:cs="Nunito"/>
            <w:color w:val="000000" w:themeColor="text1"/>
            <w:sz w:val="20"/>
            <w:rPrChange w:author="Craig Parker" w:date="2024-08-07T12:23:00Z" w16du:dateUtc="2024-08-07T10:23:00Z" w:id="3324">
              <w:rPr>
                <w:rFonts w:ascii="Nunito" w:hAnsi="Nunito" w:eastAsia="Nunito" w:cs="Nunito"/>
              </w:rPr>
            </w:rPrChange>
          </w:rPr>
          <w:delText>to then share data beyond the Center</w:delText>
        </w:r>
      </w:del>
      <w:del w:author="Craig Parker" w:date="2024-08-06T12:57:00Z" w:id="3325">
        <w:r w:rsidRPr="002E4822" w:rsidDel="52A8C99F">
          <w:rPr>
            <w:rFonts w:ascii="Nunito" w:hAnsi="Nunito" w:eastAsia="Nunito" w:cs="Nunito"/>
            <w:color w:val="000000" w:themeColor="text1"/>
            <w:sz w:val="20"/>
            <w:rPrChange w:author="Craig Parker" w:date="2024-08-07T12:23:00Z" w16du:dateUtc="2024-08-07T10:23:00Z" w:id="3326">
              <w:rPr>
                <w:rFonts w:ascii="Nunito" w:hAnsi="Nunito" w:eastAsia="Nunito" w:cs="Nunito"/>
              </w:rPr>
            </w:rPrChange>
          </w:rPr>
          <w:delText xml:space="preserve">. Where data providers have not agreed to sharing deidentified data to external parties in the signed DTA, their data will not be shared. The synthetic datasets and the aggregated datasets that we create using their data can be shared.  </w:delText>
        </w:r>
      </w:del>
    </w:p>
    <w:p w:rsidRPr="002E4822" w:rsidR="007813F4" w:rsidP="0E3CF60B" w:rsidRDefault="007813F4" w14:paraId="039161B5" w14:textId="52ADB7D2">
      <w:pPr>
        <w:jc w:val="both"/>
        <w:rPr>
          <w:del w:author="Craig Parker" w:date="2024-08-06T12:57:00Z" w16du:dateUtc="2024-08-06T12:57:28Z" w:id="3327"/>
          <w:rFonts w:ascii="Nunito" w:hAnsi="Nunito" w:eastAsia="Nunito" w:cs="Nunito"/>
          <w:color w:val="000000" w:themeColor="text1"/>
          <w:sz w:val="20"/>
          <w:rPrChange w:author="Craig Parker" w:date="2024-08-07T12:23:00Z" w16du:dateUtc="2024-08-07T10:23:00Z" w:id="3328">
            <w:rPr>
              <w:del w:author="Craig Parker" w:date="2024-08-06T12:57:00Z" w16du:dateUtc="2024-08-06T12:57:28Z" w:id="3329"/>
              <w:rFonts w:ascii="Nunito" w:hAnsi="Nunito" w:eastAsia="Nunito" w:cs="Nunito"/>
            </w:rPr>
          </w:rPrChange>
        </w:rPr>
      </w:pPr>
    </w:p>
    <w:p w:rsidRPr="002E4822" w:rsidR="007813F4" w:rsidP="0E3CF60B" w:rsidRDefault="007813F4" w14:paraId="6066062C" w14:textId="27F84C31">
      <w:pPr>
        <w:jc w:val="both"/>
        <w:rPr>
          <w:del w:author="Craig Parker" w:date="2024-08-06T12:57:00Z" w16du:dateUtc="2024-08-06T12:57:28Z" w:id="3330"/>
          <w:rFonts w:ascii="Nunito" w:hAnsi="Nunito" w:eastAsia="Nunito" w:cs="Nunito"/>
          <w:color w:val="000000" w:themeColor="text1"/>
          <w:sz w:val="20"/>
          <w:rPrChange w:author="Craig Parker" w:date="2024-08-07T12:23:00Z" w16du:dateUtc="2024-08-07T10:23:00Z" w:id="3331">
            <w:rPr>
              <w:del w:author="Craig Parker" w:date="2024-08-06T12:57:00Z" w16du:dateUtc="2024-08-06T12:57:28Z" w:id="3332"/>
              <w:rFonts w:ascii="Nunito" w:hAnsi="Nunito" w:eastAsia="Nunito" w:cs="Nunito"/>
            </w:rPr>
          </w:rPrChange>
        </w:rPr>
      </w:pPr>
    </w:p>
    <w:p w:rsidRPr="002E4822" w:rsidR="007813F4" w:rsidP="0E3CF60B" w:rsidRDefault="0E3CF60B" w14:paraId="6532DCA3" w14:textId="3BCE4049">
      <w:pPr>
        <w:jc w:val="both"/>
        <w:rPr>
          <w:del w:author="Craig Parker" w:date="2024-08-06T12:57:00Z" w16du:dateUtc="2024-08-06T12:57:28Z" w:id="3333"/>
          <w:rFonts w:ascii="Nunito" w:hAnsi="Nunito" w:eastAsia="Nunito" w:cs="Nunito"/>
          <w:color w:val="000000" w:themeColor="text1"/>
          <w:sz w:val="20"/>
          <w:rPrChange w:author="Craig Parker" w:date="2024-08-07T12:23:00Z" w16du:dateUtc="2024-08-07T10:23:00Z" w:id="3334">
            <w:rPr>
              <w:del w:author="Craig Parker" w:date="2024-08-06T12:57:00Z" w16du:dateUtc="2024-08-06T12:57:28Z" w:id="3335"/>
              <w:rFonts w:ascii="Nunito" w:hAnsi="Nunito" w:eastAsia="Nunito" w:cs="Nunito"/>
            </w:rPr>
          </w:rPrChange>
        </w:rPr>
      </w:pPr>
      <w:del w:author="Craig Parker" w:date="2024-08-06T12:57:00Z" w:id="3336">
        <w:r w:rsidRPr="002E4822" w:rsidDel="52A8C99F">
          <w:rPr>
            <w:rFonts w:ascii="Nunito" w:hAnsi="Nunito" w:eastAsia="Nunito" w:cs="Nunito"/>
            <w:color w:val="000000" w:themeColor="text1"/>
            <w:sz w:val="20"/>
            <w:rPrChange w:author="Craig Parker" w:date="2024-08-07T12:23:00Z" w16du:dateUtc="2024-08-07T10:23:00Z" w:id="3337">
              <w:rPr>
                <w:rFonts w:ascii="Nunito" w:hAnsi="Nunito" w:eastAsia="Nunito" w:cs="Nunito"/>
              </w:rPr>
            </w:rPrChange>
          </w:rPr>
          <w:delText xml:space="preserve">Sharing </w:delText>
        </w:r>
      </w:del>
      <w:del w:author="Craig Parker" w:date="2024-07-09T11:44:00Z" w:id="3338">
        <w:r w:rsidRPr="002E4822" w:rsidDel="52A8C99F">
          <w:rPr>
            <w:rFonts w:ascii="Nunito" w:hAnsi="Nunito" w:eastAsia="Nunito" w:cs="Nunito"/>
            <w:color w:val="000000" w:themeColor="text1"/>
            <w:sz w:val="20"/>
            <w:rPrChange w:author="Craig Parker" w:date="2024-08-07T12:23:00Z" w16du:dateUtc="2024-08-07T10:23:00Z" w:id="3339">
              <w:rPr>
                <w:rFonts w:ascii="Nunito" w:hAnsi="Nunito" w:eastAsia="Nunito" w:cs="Nunito"/>
              </w:rPr>
            </w:rPrChange>
          </w:rPr>
          <w:delText xml:space="preserve">of </w:delText>
        </w:r>
      </w:del>
      <w:del w:author="Craig Parker" w:date="2024-08-06T12:57:00Z" w:id="3340">
        <w:r w:rsidRPr="002E4822" w:rsidDel="52A8C99F">
          <w:rPr>
            <w:rFonts w:ascii="Nunito" w:hAnsi="Nunito" w:eastAsia="Nunito" w:cs="Nunito"/>
            <w:color w:val="000000" w:themeColor="text1"/>
            <w:sz w:val="20"/>
            <w:rPrChange w:author="Craig Parker" w:date="2024-08-07T12:23:00Z" w16du:dateUtc="2024-08-07T10:23:00Z" w:id="3341">
              <w:rPr>
                <w:rFonts w:ascii="Nunito" w:hAnsi="Nunito" w:eastAsia="Nunito" w:cs="Nunito"/>
              </w:rPr>
            </w:rPrChange>
          </w:rPr>
          <w:delText xml:space="preserve">the datasets gathered into the IPD database will thus require signed agreement from the original data owners and may require an application to the local IRB where the original study was done. </w:delText>
        </w:r>
      </w:del>
    </w:p>
    <w:p w:rsidRPr="002E4822" w:rsidR="007813F4" w:rsidP="0E3CF60B" w:rsidRDefault="007813F4" w14:paraId="0ED20A42" w14:textId="2FC45361">
      <w:pPr>
        <w:jc w:val="both"/>
        <w:rPr>
          <w:del w:author="Craig Parker" w:date="2024-08-06T12:57:00Z" w16du:dateUtc="2024-08-06T12:57:28Z" w:id="3342"/>
          <w:rFonts w:ascii="Nunito" w:hAnsi="Nunito" w:eastAsia="Nunito" w:cs="Nunito"/>
          <w:color w:val="000000" w:themeColor="text1"/>
          <w:sz w:val="20"/>
          <w:rPrChange w:author="Craig Parker" w:date="2024-08-07T12:23:00Z" w16du:dateUtc="2024-08-07T10:23:00Z" w:id="3343">
            <w:rPr>
              <w:del w:author="Craig Parker" w:date="2024-08-06T12:57:00Z" w16du:dateUtc="2024-08-06T12:57:28Z" w:id="3344"/>
              <w:rFonts w:ascii="Nunito" w:hAnsi="Nunito" w:eastAsia="Nunito" w:cs="Nunito"/>
            </w:rPr>
          </w:rPrChange>
        </w:rPr>
      </w:pPr>
    </w:p>
    <w:p w:rsidRPr="002E4822" w:rsidR="007813F4" w:rsidP="0E3CF60B" w:rsidRDefault="0E3CF60B" w14:paraId="0000014B" w14:textId="41ADCB95">
      <w:pPr>
        <w:jc w:val="both"/>
        <w:rPr>
          <w:del w:author="Craig Parker" w:date="2024-08-06T12:57:00Z" w16du:dateUtc="2024-08-06T12:57:28Z" w:id="3345"/>
          <w:rFonts w:ascii="Nunito" w:hAnsi="Nunito" w:eastAsia="Nunito" w:cs="Nunito"/>
          <w:color w:val="000000" w:themeColor="text1"/>
          <w:sz w:val="20"/>
          <w:highlight w:val="yellow"/>
          <w:rPrChange w:author="Craig Parker" w:date="2024-08-07T12:23:00Z" w16du:dateUtc="2024-08-07T10:23:00Z" w:id="3346">
            <w:rPr>
              <w:del w:author="Craig Parker" w:date="2024-08-06T12:57:00Z" w16du:dateUtc="2024-08-06T12:57:28Z" w:id="3347"/>
              <w:rFonts w:ascii="Nunito" w:hAnsi="Nunito" w:eastAsia="Nunito" w:cs="Nunito"/>
              <w:highlight w:val="yellow"/>
            </w:rPr>
          </w:rPrChange>
        </w:rPr>
      </w:pPr>
      <w:del w:author="Craig Parker" w:date="2024-08-06T12:57:00Z" w:id="3348">
        <w:r w:rsidRPr="002E4822" w:rsidDel="52A8C99F">
          <w:rPr>
            <w:rFonts w:ascii="Nunito" w:hAnsi="Nunito" w:eastAsia="Nunito" w:cs="Nunito"/>
            <w:color w:val="000000" w:themeColor="text1"/>
            <w:sz w:val="20"/>
            <w:highlight w:val="yellow"/>
            <w:rPrChange w:author="Craig Parker" w:date="2024-08-07T12:23:00Z" w16du:dateUtc="2024-08-07T10:23:00Z" w:id="3349">
              <w:rPr>
                <w:rFonts w:ascii="Nunito" w:hAnsi="Nunito" w:eastAsia="Nunito" w:cs="Nunito"/>
                <w:highlight w:val="yellow"/>
              </w:rPr>
            </w:rPrChange>
          </w:rPr>
          <w:delText xml:space="preserve">People who </w:delText>
        </w:r>
      </w:del>
      <w:del w:author="Craig Parker" w:date="2024-07-09T11:45:00Z" w:id="3350">
        <w:r w:rsidRPr="002E4822" w:rsidDel="52A8C99F">
          <w:rPr>
            <w:rFonts w:ascii="Nunito" w:hAnsi="Nunito" w:eastAsia="Nunito" w:cs="Nunito"/>
            <w:color w:val="000000" w:themeColor="text1"/>
            <w:sz w:val="20"/>
            <w:highlight w:val="yellow"/>
            <w:rPrChange w:author="Craig Parker" w:date="2024-08-07T12:23:00Z" w16du:dateUtc="2024-08-07T10:23:00Z" w:id="3351">
              <w:rPr>
                <w:rFonts w:ascii="Nunito" w:hAnsi="Nunito" w:eastAsia="Nunito" w:cs="Nunito"/>
                <w:highlight w:val="yellow"/>
              </w:rPr>
            </w:rPrChange>
          </w:rPr>
          <w:delText xml:space="preserve">make use of the IPD database will have to undertake </w:delText>
        </w:r>
      </w:del>
      <w:del w:author="Craig Parker" w:date="2024-08-06T12:57:00Z" w:id="3352">
        <w:r w:rsidRPr="002E4822" w:rsidDel="52A8C99F">
          <w:rPr>
            <w:rFonts w:ascii="Nunito" w:hAnsi="Nunito" w:eastAsia="Nunito" w:cs="Nunito"/>
            <w:color w:val="000000" w:themeColor="text1"/>
            <w:sz w:val="20"/>
            <w:highlight w:val="yellow"/>
            <w:rPrChange w:author="Craig Parker" w:date="2024-08-07T12:23:00Z" w16du:dateUtc="2024-08-07T10:23:00Z" w:id="3353">
              <w:rPr>
                <w:rFonts w:ascii="Nunito" w:hAnsi="Nunito" w:eastAsia="Nunito" w:cs="Nunito"/>
                <w:highlight w:val="yellow"/>
              </w:rPr>
            </w:rPrChange>
          </w:rPr>
          <w:delText xml:space="preserve">to adhere to the authorship guidelines stipulated in the collaboration agreement signed between the </w:delText>
        </w:r>
      </w:del>
      <w:del w:author="Craig Parker" w:date="2024-07-08T09:29:00Z" w:id="3354">
        <w:r w:rsidRPr="002E4822" w:rsidDel="52A8C99F">
          <w:rPr>
            <w:rFonts w:ascii="Nunito" w:hAnsi="Nunito" w:eastAsia="Nunito" w:cs="Nunito"/>
            <w:color w:val="000000" w:themeColor="text1"/>
            <w:sz w:val="20"/>
            <w:highlight w:val="yellow"/>
            <w:rPrChange w:author="Craig Parker" w:date="2024-08-07T12:23:00Z" w16du:dateUtc="2024-08-07T10:23:00Z" w:id="3355">
              <w:rPr>
                <w:rFonts w:ascii="Nunito" w:hAnsi="Nunito" w:eastAsia="Nunito" w:cs="Nunito"/>
                <w:highlight w:val="yellow"/>
              </w:rPr>
            </w:rPrChange>
          </w:rPr>
          <w:delText>HE</w:delText>
        </w:r>
      </w:del>
      <w:del w:author="Craig Parker" w:date="2024-08-06T12:57:00Z" w:id="3356">
        <w:r w:rsidRPr="002E4822" w:rsidDel="52A8C99F">
          <w:rPr>
            <w:rFonts w:ascii="Nunito" w:hAnsi="Nunito" w:eastAsia="Nunito" w:cs="Nunito"/>
            <w:color w:val="000000" w:themeColor="text1"/>
            <w:sz w:val="20"/>
            <w:highlight w:val="yellow"/>
            <w:vertAlign w:val="superscript"/>
            <w:rPrChange w:author="Craig Parker" w:date="2024-08-07T12:23:00Z" w16du:dateUtc="2024-08-07T10:23:00Z" w:id="3357">
              <w:rPr>
                <w:rFonts w:ascii="Nunito" w:hAnsi="Nunito" w:eastAsia="Nunito" w:cs="Nunito"/>
                <w:highlight w:val="yellow"/>
                <w:vertAlign w:val="superscript"/>
              </w:rPr>
            </w:rPrChange>
          </w:rPr>
          <w:delText>2</w:delText>
        </w:r>
      </w:del>
      <w:del w:author="Craig Parker" w:date="2024-07-08T09:29:00Z" w:id="3358">
        <w:r w:rsidRPr="002E4822" w:rsidDel="52A8C99F">
          <w:rPr>
            <w:rFonts w:ascii="Nunito" w:hAnsi="Nunito" w:eastAsia="Nunito" w:cs="Nunito"/>
            <w:color w:val="000000" w:themeColor="text1"/>
            <w:sz w:val="20"/>
            <w:highlight w:val="yellow"/>
            <w:rPrChange w:author="Craig Parker" w:date="2024-08-07T12:23:00Z" w16du:dateUtc="2024-08-07T10:23:00Z" w:id="3359">
              <w:rPr>
                <w:rFonts w:ascii="Nunito" w:hAnsi="Nunito" w:eastAsia="Nunito" w:cs="Nunito"/>
                <w:highlight w:val="yellow"/>
              </w:rPr>
            </w:rPrChange>
          </w:rPr>
          <w:delText>AT</w:delText>
        </w:r>
      </w:del>
      <w:del w:author="Craig Parker" w:date="2024-08-06T12:57:00Z" w:id="3360">
        <w:r w:rsidRPr="002E4822" w:rsidDel="52A8C99F">
          <w:rPr>
            <w:rFonts w:ascii="Nunito" w:hAnsi="Nunito" w:eastAsia="Nunito" w:cs="Nunito"/>
            <w:color w:val="000000" w:themeColor="text1"/>
            <w:sz w:val="20"/>
            <w:highlight w:val="yellow"/>
            <w:rPrChange w:author="Craig Parker" w:date="2024-08-07T12:23:00Z" w16du:dateUtc="2024-08-07T10:23:00Z" w:id="3361">
              <w:rPr>
                <w:rFonts w:ascii="Nunito" w:hAnsi="Nunito" w:eastAsia="Nunito" w:cs="Nunito"/>
                <w:highlight w:val="yellow"/>
              </w:rPr>
            </w:rPrChange>
          </w:rPr>
          <w:delText xml:space="preserve"> Center and the research groups who contributed their data.</w:delText>
        </w:r>
        <w:r w:rsidRPr="002E4822" w:rsidDel="52A8C99F">
          <w:rPr>
            <w:rFonts w:ascii="Nunito" w:hAnsi="Nunito" w:eastAsia="Nunito" w:cs="Nunito"/>
            <w:color w:val="000000" w:themeColor="text1"/>
            <w:sz w:val="20"/>
            <w:rPrChange w:author="Craig Parker" w:date="2024-08-07T12:23:00Z" w16du:dateUtc="2024-08-07T10:23:00Z" w:id="3362">
              <w:rPr>
                <w:rFonts w:ascii="Nunito" w:hAnsi="Nunito" w:eastAsia="Nunito" w:cs="Nunito"/>
              </w:rPr>
            </w:rPrChange>
          </w:rPr>
          <w:delText xml:space="preserve"> </w:delText>
        </w:r>
      </w:del>
    </w:p>
    <w:p w:rsidRPr="002E4822" w:rsidR="007813F4" w:rsidRDefault="009511AE" w14:paraId="0000014C" w14:textId="77777777">
      <w:pPr>
        <w:jc w:val="both"/>
        <w:rPr>
          <w:del w:author="Craig Parker" w:date="2024-08-06T12:57:00Z" w16du:dateUtc="2024-08-06T12:57:28Z" w:id="3363"/>
          <w:rFonts w:ascii="Nunito" w:hAnsi="Nunito" w:eastAsia="Nunito" w:cs="Nunito"/>
          <w:color w:val="000000" w:themeColor="text1"/>
          <w:sz w:val="20"/>
          <w:rPrChange w:author="Craig Parker" w:date="2024-08-07T12:23:00Z" w16du:dateUtc="2024-08-07T10:23:00Z" w:id="3364">
            <w:rPr>
              <w:del w:author="Craig Parker" w:date="2024-08-06T12:57:00Z" w16du:dateUtc="2024-08-06T12:57:28Z" w:id="3365"/>
              <w:rFonts w:ascii="Nunito" w:hAnsi="Nunito" w:eastAsia="Nunito" w:cs="Nunito"/>
            </w:rPr>
          </w:rPrChange>
        </w:rPr>
      </w:pPr>
      <w:del w:author="Craig Parker" w:date="2024-08-06T12:57:00Z" w:id="3366">
        <w:r w:rsidRPr="002E4822" w:rsidDel="52A8C99F">
          <w:rPr>
            <w:rFonts w:ascii="Nunito" w:hAnsi="Nunito" w:eastAsia="Nunito" w:cs="Nunito"/>
            <w:color w:val="000000" w:themeColor="text1"/>
            <w:sz w:val="20"/>
            <w:rPrChange w:author="Craig Parker" w:date="2024-08-07T12:23:00Z" w16du:dateUtc="2024-08-07T10:23:00Z" w:id="3367">
              <w:rPr>
                <w:rFonts w:ascii="Nunito" w:hAnsi="Nunito" w:eastAsia="Nunito" w:cs="Nunito"/>
              </w:rPr>
            </w:rPrChange>
          </w:rPr>
          <w:delText xml:space="preserve"> </w:delText>
        </w:r>
      </w:del>
    </w:p>
    <w:p w:rsidRPr="002E4822" w:rsidR="007813F4" w:rsidRDefault="54FBA741" w14:paraId="0000014D" w14:textId="5D05BBEE">
      <w:pPr>
        <w:jc w:val="both"/>
        <w:rPr>
          <w:del w:author="Craig Parker" w:date="2024-08-06T12:57:00Z" w16du:dateUtc="2024-08-06T12:57:28Z" w:id="3368"/>
          <w:rFonts w:ascii="Nunito" w:hAnsi="Nunito" w:eastAsia="Nunito" w:cs="Nunito"/>
          <w:color w:val="000000" w:themeColor="text1"/>
          <w:sz w:val="20"/>
          <w:rPrChange w:author="Craig Parker" w:date="2024-08-07T12:23:00Z" w16du:dateUtc="2024-08-07T10:23:00Z" w:id="3369">
            <w:rPr>
              <w:del w:author="Craig Parker" w:date="2024-08-06T12:57:00Z" w16du:dateUtc="2024-08-06T12:57:28Z" w:id="3370"/>
              <w:rFonts w:ascii="Nunito" w:hAnsi="Nunito" w:eastAsia="Nunito" w:cs="Nunito"/>
            </w:rPr>
          </w:rPrChange>
        </w:rPr>
      </w:pPr>
      <w:del w:author="Craig Parker" w:date="2024-07-09T11:46:00Z" w:id="3371">
        <w:r w:rsidRPr="002E4822" w:rsidDel="52A8C99F">
          <w:rPr>
            <w:rFonts w:ascii="Nunito" w:hAnsi="Nunito" w:eastAsia="Nunito" w:cs="Nunito"/>
            <w:color w:val="000000" w:themeColor="text1"/>
            <w:sz w:val="20"/>
            <w:rPrChange w:author="Craig Parker" w:date="2024-08-07T12:23:00Z" w16du:dateUtc="2024-08-07T10:23:00Z" w:id="3372">
              <w:rPr>
                <w:rFonts w:ascii="Nunito" w:hAnsi="Nunito" w:eastAsia="Nunito" w:cs="Nunito"/>
              </w:rPr>
            </w:rPrChange>
          </w:rPr>
          <w:delText xml:space="preserve">Of note, </w:delText>
        </w:r>
      </w:del>
      <w:del w:author="Craig Parker" w:date="2024-08-06T12:57:00Z" w:id="3373">
        <w:r w:rsidRPr="002E4822" w:rsidDel="52A8C99F">
          <w:rPr>
            <w:rFonts w:ascii="Nunito" w:hAnsi="Nunito" w:eastAsia="Nunito" w:cs="Nunito"/>
            <w:color w:val="000000" w:themeColor="text1"/>
            <w:sz w:val="20"/>
            <w:rPrChange w:author="Craig Parker" w:date="2024-08-07T12:23:00Z" w16du:dateUtc="2024-08-07T10:23:00Z" w:id="3374">
              <w:rPr>
                <w:rFonts w:ascii="Nunito" w:hAnsi="Nunito" w:eastAsia="Nunito" w:cs="Nunito"/>
              </w:rPr>
            </w:rPrChange>
          </w:rPr>
          <w:delText xml:space="preserve">much of the data and resources generated by the Hub will be </w:delText>
        </w:r>
      </w:del>
      <w:del w:author="Craig Parker" w:date="2024-07-09T11:45:00Z" w:id="3375">
        <w:r w:rsidRPr="002E4822" w:rsidDel="52A8C99F">
          <w:rPr>
            <w:rFonts w:ascii="Nunito" w:hAnsi="Nunito" w:eastAsia="Nunito" w:cs="Nunito"/>
            <w:color w:val="000000" w:themeColor="text1"/>
            <w:sz w:val="20"/>
            <w:rPrChange w:author="Craig Parker" w:date="2024-08-07T12:23:00Z" w16du:dateUtc="2024-08-07T10:23:00Z" w:id="3376">
              <w:rPr>
                <w:rFonts w:ascii="Nunito" w:hAnsi="Nunito" w:eastAsia="Nunito" w:cs="Nunito"/>
              </w:rPr>
            </w:rPrChange>
          </w:rPr>
          <w:delText>useful for</w:delText>
        </w:r>
      </w:del>
      <w:del w:author="Craig Parker" w:date="2024-08-06T12:57:00Z" w:id="3377">
        <w:r w:rsidRPr="002E4822" w:rsidDel="52A8C99F">
          <w:rPr>
            <w:rFonts w:ascii="Nunito" w:hAnsi="Nunito" w:eastAsia="Nunito" w:cs="Nunito"/>
            <w:color w:val="000000" w:themeColor="text1"/>
            <w:sz w:val="20"/>
            <w:rPrChange w:author="Craig Parker" w:date="2024-08-07T12:23:00Z" w16du:dateUtc="2024-08-07T10:23:00Z" w:id="3378">
              <w:rPr>
                <w:rFonts w:ascii="Nunito" w:hAnsi="Nunito" w:eastAsia="Nunito" w:cs="Nunito"/>
              </w:rPr>
            </w:rPrChange>
          </w:rPr>
          <w:delText xml:space="preserve"> a range of other disciplines. The research resources generated by the RP2 team</w:delText>
        </w:r>
      </w:del>
      <w:del w:author="Craig Parker" w:date="2024-07-09T11:45:00Z" w:id="3379">
        <w:r w:rsidRPr="002E4822" w:rsidDel="52A8C99F">
          <w:rPr>
            <w:rFonts w:ascii="Nunito" w:hAnsi="Nunito" w:eastAsia="Nunito" w:cs="Nunito"/>
            <w:color w:val="000000" w:themeColor="text1"/>
            <w:sz w:val="20"/>
            <w:rPrChange w:author="Craig Parker" w:date="2024-08-07T12:23:00Z" w16du:dateUtc="2024-08-07T10:23:00Z" w:id="3380">
              <w:rPr>
                <w:rFonts w:ascii="Nunito" w:hAnsi="Nunito" w:eastAsia="Nunito" w:cs="Nunito"/>
              </w:rPr>
            </w:rPrChange>
          </w:rPr>
          <w:delText xml:space="preserve"> such as vulnerability-heat-health data visualization </w:delText>
        </w:r>
      </w:del>
      <w:del w:author="Craig Parker" w:date="2024-08-06T12:57:00Z" w:id="3381">
        <w:r w:rsidRPr="002E4822" w:rsidDel="52A8C99F">
          <w:rPr>
            <w:rFonts w:ascii="Nunito" w:hAnsi="Nunito" w:eastAsia="Nunito" w:cs="Nunito"/>
            <w:color w:val="000000" w:themeColor="text1"/>
            <w:sz w:val="20"/>
            <w:rPrChange w:author="Craig Parker" w:date="2024-08-07T12:23:00Z" w16du:dateUtc="2024-08-07T10:23:00Z" w:id="3382">
              <w:rPr>
                <w:rFonts w:ascii="Nunito" w:hAnsi="Nunito" w:eastAsia="Nunito" w:cs="Nunito"/>
              </w:rPr>
            </w:rPrChange>
          </w:rPr>
          <w:delText>will also potentially have a wide range of applications</w:delText>
        </w:r>
      </w:del>
      <w:del w:author="Craig Parker" w:date="2024-07-09T11:45:00Z" w:id="3383">
        <w:r w:rsidRPr="002E4822" w:rsidDel="52A8C99F">
          <w:rPr>
            <w:rFonts w:ascii="Nunito" w:hAnsi="Nunito" w:eastAsia="Nunito" w:cs="Nunito"/>
            <w:color w:val="000000" w:themeColor="text1"/>
            <w:sz w:val="20"/>
            <w:rPrChange w:author="Craig Parker" w:date="2024-08-07T12:23:00Z" w16du:dateUtc="2024-08-07T10:23:00Z" w:id="3384">
              <w:rPr>
                <w:rFonts w:ascii="Nunito" w:hAnsi="Nunito" w:eastAsia="Nunito" w:cs="Nunito"/>
              </w:rPr>
            </w:rPrChange>
          </w:rPr>
          <w:delText>,</w:delText>
        </w:r>
      </w:del>
      <w:del w:author="Craig Parker" w:date="2024-08-06T12:57:00Z" w:id="3385">
        <w:r w:rsidRPr="002E4822" w:rsidDel="52A8C99F">
          <w:rPr>
            <w:rFonts w:ascii="Nunito" w:hAnsi="Nunito" w:eastAsia="Nunito" w:cs="Nunito"/>
            <w:color w:val="000000" w:themeColor="text1"/>
            <w:sz w:val="20"/>
            <w:rPrChange w:author="Craig Parker" w:date="2024-08-07T12:23:00Z" w16du:dateUtc="2024-08-07T10:23:00Z" w:id="3386">
              <w:rPr>
                <w:rFonts w:ascii="Nunito" w:hAnsi="Nunito" w:eastAsia="Nunito" w:cs="Nunito"/>
              </w:rPr>
            </w:rPrChange>
          </w:rPr>
          <w:delText xml:space="preserve"> among people working on urban geography or planning</w:delText>
        </w:r>
      </w:del>
      <w:del w:author="Craig Parker" w:date="2024-07-09T11:45:00Z" w:id="3387">
        <w:r w:rsidRPr="002E4822" w:rsidDel="52A8C99F">
          <w:rPr>
            <w:rFonts w:ascii="Nunito" w:hAnsi="Nunito" w:eastAsia="Nunito" w:cs="Nunito"/>
            <w:color w:val="000000" w:themeColor="text1"/>
            <w:sz w:val="20"/>
            <w:rPrChange w:author="Craig Parker" w:date="2024-08-07T12:23:00Z" w16du:dateUtc="2024-08-07T10:23:00Z" w:id="3388">
              <w:rPr>
                <w:rFonts w:ascii="Nunito" w:hAnsi="Nunito" w:eastAsia="Nunito" w:cs="Nunito"/>
              </w:rPr>
            </w:rPrChange>
          </w:rPr>
          <w:delText>, for example</w:delText>
        </w:r>
      </w:del>
      <w:del w:author="Craig Parker" w:date="2024-08-06T12:57:00Z" w:id="3389">
        <w:r w:rsidRPr="002E4822" w:rsidDel="52A8C99F">
          <w:rPr>
            <w:rFonts w:ascii="Nunito" w:hAnsi="Nunito" w:eastAsia="Nunito" w:cs="Nunito"/>
            <w:color w:val="000000" w:themeColor="text1"/>
            <w:sz w:val="20"/>
            <w:rPrChange w:author="Craig Parker" w:date="2024-08-07T12:23:00Z" w16du:dateUtc="2024-08-07T10:23:00Z" w:id="3390">
              <w:rPr>
                <w:rFonts w:ascii="Nunito" w:hAnsi="Nunito" w:eastAsia="Nunito" w:cs="Nunito"/>
              </w:rPr>
            </w:rPrChange>
          </w:rPr>
          <w:delText>. Additionally, the datasets we will generate in the IPD in RP1 have tremendous potential to answer a wide range of questions</w:delText>
        </w:r>
      </w:del>
      <w:del w:author="Craig Parker" w:date="2024-07-09T11:45:00Z" w:id="3391">
        <w:r w:rsidRPr="002E4822" w:rsidDel="52A8C99F">
          <w:rPr>
            <w:rFonts w:ascii="Nunito" w:hAnsi="Nunito" w:eastAsia="Nunito" w:cs="Nunito"/>
            <w:color w:val="000000" w:themeColor="text1"/>
            <w:sz w:val="20"/>
            <w:rPrChange w:author="Craig Parker" w:date="2024-08-07T12:23:00Z" w16du:dateUtc="2024-08-07T10:23:00Z" w:id="3392">
              <w:rPr>
                <w:rFonts w:ascii="Nunito" w:hAnsi="Nunito" w:eastAsia="Nunito" w:cs="Nunito"/>
              </w:rPr>
            </w:rPrChange>
          </w:rPr>
          <w:delText>,</w:delText>
        </w:r>
      </w:del>
      <w:del w:author="Craig Parker" w:date="2024-08-06T12:57:00Z" w:id="3393">
        <w:r w:rsidRPr="002E4822" w:rsidDel="52A8C99F">
          <w:rPr>
            <w:rFonts w:ascii="Nunito" w:hAnsi="Nunito" w:eastAsia="Nunito" w:cs="Nunito"/>
            <w:color w:val="000000" w:themeColor="text1"/>
            <w:sz w:val="20"/>
            <w:rPrChange w:author="Craig Parker" w:date="2024-08-07T12:23:00Z" w16du:dateUtc="2024-08-07T10:23:00Z" w:id="3394">
              <w:rPr>
                <w:rFonts w:ascii="Nunito" w:hAnsi="Nunito" w:eastAsia="Nunito" w:cs="Nunito"/>
              </w:rPr>
            </w:rPrChange>
          </w:rPr>
          <w:delText xml:space="preserve"> outside of environmental health. We will facilitate </w:delText>
        </w:r>
      </w:del>
      <w:del w:author="Craig Parker" w:date="2024-07-09T11:45:00Z" w:id="3395">
        <w:r w:rsidRPr="002E4822" w:rsidDel="52A8C99F">
          <w:rPr>
            <w:rFonts w:ascii="Nunito" w:hAnsi="Nunito" w:eastAsia="Nunito" w:cs="Nunito"/>
            <w:color w:val="000000" w:themeColor="text1"/>
            <w:sz w:val="20"/>
            <w:rPrChange w:author="Craig Parker" w:date="2024-08-07T12:23:00Z" w16du:dateUtc="2024-08-07T10:23:00Z" w:id="3396">
              <w:rPr>
                <w:rFonts w:ascii="Nunito" w:hAnsi="Nunito" w:eastAsia="Nunito" w:cs="Nunito"/>
              </w:rPr>
            </w:rPrChange>
          </w:rPr>
          <w:delText>access to these resources by interested parties</w:delText>
        </w:r>
      </w:del>
      <w:del w:author="Craig Parker" w:date="2024-08-06T12:57:00Z" w:id="3397">
        <w:r w:rsidRPr="002E4822" w:rsidDel="52A8C99F">
          <w:rPr>
            <w:rFonts w:ascii="Nunito" w:hAnsi="Nunito" w:eastAsia="Nunito" w:cs="Nunito"/>
            <w:color w:val="000000" w:themeColor="text1"/>
            <w:sz w:val="20"/>
            <w:rPrChange w:author="Craig Parker" w:date="2024-08-07T12:23:00Z" w16du:dateUtc="2024-08-07T10:23:00Z" w:id="3398">
              <w:rPr>
                <w:rFonts w:ascii="Nunito" w:hAnsi="Nunito" w:eastAsia="Nunito" w:cs="Nunito"/>
              </w:rPr>
            </w:rPrChange>
          </w:rPr>
          <w:delText xml:space="preserve">. We also </w:delText>
        </w:r>
      </w:del>
      <w:del w:author="Craig Parker" w:date="2024-07-09T11:46:00Z" w:id="3399">
        <w:r w:rsidRPr="002E4822" w:rsidDel="52A8C99F">
          <w:rPr>
            <w:rFonts w:ascii="Nunito" w:hAnsi="Nunito" w:eastAsia="Nunito" w:cs="Nunito"/>
            <w:color w:val="000000" w:themeColor="text1"/>
            <w:sz w:val="20"/>
            <w:rPrChange w:author="Craig Parker" w:date="2024-08-07T12:23:00Z" w16du:dateUtc="2024-08-07T10:23:00Z" w:id="3400">
              <w:rPr>
                <w:rFonts w:ascii="Nunito" w:hAnsi="Nunito" w:eastAsia="Nunito" w:cs="Nunito"/>
              </w:rPr>
            </w:rPrChange>
          </w:rPr>
          <w:delText xml:space="preserve">undertake to </w:delText>
        </w:r>
      </w:del>
      <w:del w:author="Craig Parker" w:date="2024-08-06T12:57:00Z" w:id="3401">
        <w:r w:rsidRPr="002E4822" w:rsidDel="52A8C99F">
          <w:rPr>
            <w:rFonts w:ascii="Nunito" w:hAnsi="Nunito" w:eastAsia="Nunito" w:cs="Nunito"/>
            <w:color w:val="000000" w:themeColor="text1"/>
            <w:sz w:val="20"/>
            <w:rPrChange w:author="Craig Parker" w:date="2024-08-07T12:23:00Z" w16du:dateUtc="2024-08-07T10:23:00Z" w:id="3402">
              <w:rPr>
                <w:rFonts w:ascii="Nunito" w:hAnsi="Nunito" w:eastAsia="Nunito" w:cs="Nunito"/>
              </w:rPr>
            </w:rPrChange>
          </w:rPr>
          <w:delText xml:space="preserve">share data and resources generated by the </w:delText>
        </w:r>
      </w:del>
      <w:del w:author="Craig Parker" w:date="2024-07-08T09:29:00Z" w:id="3403">
        <w:r w:rsidRPr="002E4822" w:rsidDel="52A8C99F">
          <w:rPr>
            <w:rFonts w:ascii="Nunito" w:hAnsi="Nunito" w:eastAsia="Nunito" w:cs="Nunito"/>
            <w:color w:val="000000" w:themeColor="text1"/>
            <w:sz w:val="20"/>
            <w:rPrChange w:author="Craig Parker" w:date="2024-08-07T12:23:00Z" w16du:dateUtc="2024-08-07T10:23:00Z" w:id="3404">
              <w:rPr>
                <w:rFonts w:ascii="Nunito" w:hAnsi="Nunito" w:eastAsia="Nunito" w:cs="Nunito"/>
              </w:rPr>
            </w:rPrChange>
          </w:rPr>
          <w:delText>HE</w:delText>
        </w:r>
      </w:del>
      <w:del w:author="Craig Parker" w:date="2024-08-06T12:57:00Z" w:id="3405">
        <w:r w:rsidRPr="002E4822" w:rsidDel="52A8C99F">
          <w:rPr>
            <w:rFonts w:ascii="Nunito" w:hAnsi="Nunito" w:eastAsia="Nunito" w:cs="Nunito"/>
            <w:color w:val="000000" w:themeColor="text1"/>
            <w:sz w:val="20"/>
            <w:vertAlign w:val="superscript"/>
            <w:rPrChange w:author="Craig Parker" w:date="2024-08-07T12:23:00Z" w16du:dateUtc="2024-08-07T10:23:00Z" w:id="3406">
              <w:rPr>
                <w:rFonts w:ascii="Nunito" w:hAnsi="Nunito" w:eastAsia="Nunito" w:cs="Nunito"/>
                <w:vertAlign w:val="superscript"/>
              </w:rPr>
            </w:rPrChange>
          </w:rPr>
          <w:delText>2</w:delText>
        </w:r>
      </w:del>
      <w:del w:author="Craig Parker" w:date="2024-07-08T09:29:00Z" w:id="3407">
        <w:r w:rsidRPr="002E4822" w:rsidDel="52A8C99F">
          <w:rPr>
            <w:rFonts w:ascii="Nunito" w:hAnsi="Nunito" w:eastAsia="Nunito" w:cs="Nunito"/>
            <w:color w:val="000000" w:themeColor="text1"/>
            <w:sz w:val="20"/>
            <w:rPrChange w:author="Craig Parker" w:date="2024-08-07T12:23:00Z" w16du:dateUtc="2024-08-07T10:23:00Z" w:id="3408">
              <w:rPr>
                <w:rFonts w:ascii="Nunito" w:hAnsi="Nunito" w:eastAsia="Nunito" w:cs="Nunito"/>
              </w:rPr>
            </w:rPrChange>
          </w:rPr>
          <w:delText>AT</w:delText>
        </w:r>
      </w:del>
      <w:del w:author="Craig Parker" w:date="2024-08-06T12:57:00Z" w:id="3409">
        <w:r w:rsidRPr="002E4822" w:rsidDel="52A8C99F">
          <w:rPr>
            <w:rFonts w:ascii="Nunito" w:hAnsi="Nunito" w:eastAsia="Nunito" w:cs="Nunito"/>
            <w:color w:val="000000" w:themeColor="text1"/>
            <w:sz w:val="20"/>
            <w:rPrChange w:author="Craig Parker" w:date="2024-08-07T12:23:00Z" w16du:dateUtc="2024-08-07T10:23:00Z" w:id="3410">
              <w:rPr>
                <w:rFonts w:ascii="Nunito" w:hAnsi="Nunito" w:eastAsia="Nunito" w:cs="Nunito"/>
              </w:rPr>
            </w:rPrChange>
          </w:rPr>
          <w:delText xml:space="preserve"> Center with other Hubs or components in the DS-I Africa program, wherever possible. In particular, the DS-I Africa Open Data Science Platform will be used </w:delText>
        </w:r>
      </w:del>
      <w:del w:author="Craig Parker" w:date="2024-07-09T11:46:00Z" w:id="3411">
        <w:r w:rsidRPr="002E4822" w:rsidDel="52A8C99F">
          <w:rPr>
            <w:rFonts w:ascii="Nunito" w:hAnsi="Nunito" w:eastAsia="Nunito" w:cs="Nunito"/>
            <w:color w:val="000000" w:themeColor="text1"/>
            <w:sz w:val="20"/>
            <w:rPrChange w:author="Craig Parker" w:date="2024-08-07T12:23:00Z" w16du:dateUtc="2024-08-07T10:23:00Z" w:id="3412">
              <w:rPr>
                <w:rFonts w:ascii="Nunito" w:hAnsi="Nunito" w:eastAsia="Nunito" w:cs="Nunito"/>
              </w:rPr>
            </w:rPrChange>
          </w:rPr>
          <w:delText>as a mechanism for making</w:delText>
        </w:r>
      </w:del>
      <w:del w:author="Craig Parker" w:date="2024-08-06T12:57:00Z" w:id="3413">
        <w:r w:rsidRPr="002E4822" w:rsidDel="52A8C99F">
          <w:rPr>
            <w:rFonts w:ascii="Nunito" w:hAnsi="Nunito" w:eastAsia="Nunito" w:cs="Nunito"/>
            <w:color w:val="000000" w:themeColor="text1"/>
            <w:sz w:val="20"/>
            <w:rPrChange w:author="Craig Parker" w:date="2024-08-07T12:23:00Z" w16du:dateUtc="2024-08-07T10:23:00Z" w:id="3414">
              <w:rPr>
                <w:rFonts w:ascii="Nunito" w:hAnsi="Nunito" w:eastAsia="Nunito" w:cs="Nunito"/>
              </w:rPr>
            </w:rPrChange>
          </w:rPr>
          <w:delText xml:space="preserve"> relevant datasets from the </w:delText>
        </w:r>
      </w:del>
      <w:del w:author="Craig Parker" w:date="2024-07-08T09:29:00Z" w:id="3415">
        <w:r w:rsidRPr="002E4822" w:rsidDel="52A8C99F">
          <w:rPr>
            <w:rFonts w:ascii="Nunito" w:hAnsi="Nunito" w:eastAsia="Nunito" w:cs="Nunito"/>
            <w:color w:val="000000" w:themeColor="text1"/>
            <w:sz w:val="20"/>
            <w:rPrChange w:author="Craig Parker" w:date="2024-08-07T12:23:00Z" w16du:dateUtc="2024-08-07T10:23:00Z" w:id="3416">
              <w:rPr>
                <w:rFonts w:ascii="Nunito" w:hAnsi="Nunito" w:eastAsia="Nunito" w:cs="Nunito"/>
              </w:rPr>
            </w:rPrChange>
          </w:rPr>
          <w:delText>HE</w:delText>
        </w:r>
      </w:del>
      <w:del w:author="Craig Parker" w:date="2024-08-06T12:57:00Z" w:id="3417">
        <w:r w:rsidRPr="002E4822" w:rsidDel="52A8C99F">
          <w:rPr>
            <w:rFonts w:ascii="Nunito" w:hAnsi="Nunito" w:eastAsia="Nunito" w:cs="Nunito"/>
            <w:color w:val="000000" w:themeColor="text1"/>
            <w:sz w:val="20"/>
            <w:vertAlign w:val="superscript"/>
            <w:rPrChange w:author="Craig Parker" w:date="2024-08-07T12:23:00Z" w16du:dateUtc="2024-08-07T10:23:00Z" w:id="3418">
              <w:rPr>
                <w:rFonts w:ascii="Nunito" w:hAnsi="Nunito" w:eastAsia="Nunito" w:cs="Nunito"/>
                <w:vertAlign w:val="superscript"/>
              </w:rPr>
            </w:rPrChange>
          </w:rPr>
          <w:delText>2</w:delText>
        </w:r>
      </w:del>
      <w:del w:author="Craig Parker" w:date="2024-07-08T09:29:00Z" w:id="3419">
        <w:r w:rsidRPr="002E4822" w:rsidDel="52A8C99F">
          <w:rPr>
            <w:rFonts w:ascii="Nunito" w:hAnsi="Nunito" w:eastAsia="Nunito" w:cs="Nunito"/>
            <w:color w:val="000000" w:themeColor="text1"/>
            <w:sz w:val="20"/>
            <w:rPrChange w:author="Craig Parker" w:date="2024-08-07T12:23:00Z" w16du:dateUtc="2024-08-07T10:23:00Z" w:id="3420">
              <w:rPr>
                <w:rFonts w:ascii="Nunito" w:hAnsi="Nunito" w:eastAsia="Nunito" w:cs="Nunito"/>
              </w:rPr>
            </w:rPrChange>
          </w:rPr>
          <w:delText>AT</w:delText>
        </w:r>
      </w:del>
      <w:del w:author="Craig Parker" w:date="2024-08-06T12:57:00Z" w:id="3421">
        <w:r w:rsidRPr="002E4822" w:rsidDel="52A8C99F">
          <w:rPr>
            <w:rFonts w:ascii="Nunito" w:hAnsi="Nunito" w:eastAsia="Nunito" w:cs="Nunito"/>
            <w:color w:val="000000" w:themeColor="text1"/>
            <w:sz w:val="20"/>
            <w:rPrChange w:author="Craig Parker" w:date="2024-08-07T12:23:00Z" w16du:dateUtc="2024-08-07T10:23:00Z" w:id="3422">
              <w:rPr>
                <w:rFonts w:ascii="Nunito" w:hAnsi="Nunito" w:eastAsia="Nunito" w:cs="Nunito"/>
              </w:rPr>
            </w:rPrChange>
          </w:rPr>
          <w:delText xml:space="preserve"> Center available across the program</w:delText>
        </w:r>
      </w:del>
      <w:del w:author="Craig Parker" w:date="2024-07-09T11:46:00Z" w:id="3423">
        <w:r w:rsidRPr="002E4822" w:rsidDel="52A8C99F">
          <w:rPr>
            <w:rFonts w:ascii="Nunito" w:hAnsi="Nunito" w:eastAsia="Nunito" w:cs="Nunito"/>
            <w:color w:val="000000" w:themeColor="text1"/>
            <w:sz w:val="20"/>
            <w:rPrChange w:author="Craig Parker" w:date="2024-08-07T12:23:00Z" w16du:dateUtc="2024-08-07T10:23:00Z" w:id="3424">
              <w:rPr>
                <w:rFonts w:ascii="Nunito" w:hAnsi="Nunito" w:eastAsia="Nunito" w:cs="Nunito"/>
              </w:rPr>
            </w:rPrChange>
          </w:rPr>
          <w:delText>,</w:delText>
        </w:r>
      </w:del>
      <w:del w:author="Craig Parker" w:date="2024-08-06T12:57:00Z" w:id="3425">
        <w:r w:rsidRPr="002E4822" w:rsidDel="52A8C99F">
          <w:rPr>
            <w:rFonts w:ascii="Nunito" w:hAnsi="Nunito" w:eastAsia="Nunito" w:cs="Nunito"/>
            <w:color w:val="000000" w:themeColor="text1"/>
            <w:sz w:val="20"/>
            <w:rPrChange w:author="Craig Parker" w:date="2024-08-07T12:23:00Z" w16du:dateUtc="2024-08-07T10:23:00Z" w:id="3426">
              <w:rPr>
                <w:rFonts w:ascii="Nunito" w:hAnsi="Nunito" w:eastAsia="Nunito" w:cs="Nunito"/>
              </w:rPr>
            </w:rPrChange>
          </w:rPr>
          <w:delText xml:space="preserve"> and beyond.</w:delText>
        </w:r>
      </w:del>
    </w:p>
    <w:p w:rsidRPr="002E4822" w:rsidR="007813F4" w:rsidP="52A8C99F" w:rsidRDefault="009511AE" w14:paraId="0000014E" w14:textId="77777777">
      <w:pPr>
        <w:jc w:val="both"/>
        <w:rPr>
          <w:del w:author="Craig Parker" w:date="2024-08-06T12:57:00Z" w16du:dateUtc="2024-08-06T12:57:28Z" w:id="3427"/>
          <w:rFonts w:ascii="Nunito" w:hAnsi="Nunito" w:eastAsia="Nunito" w:cs="Nunito"/>
          <w:b/>
          <w:bCs/>
          <w:color w:val="000000" w:themeColor="text1"/>
          <w:sz w:val="20"/>
          <w:rPrChange w:author="Craig Parker" w:date="2024-08-07T12:23:00Z" w16du:dateUtc="2024-08-07T10:23:00Z" w:id="3428">
            <w:rPr>
              <w:del w:author="Craig Parker" w:date="2024-08-06T12:57:00Z" w16du:dateUtc="2024-08-06T12:57:28Z" w:id="3429"/>
              <w:rFonts w:ascii="Nunito" w:hAnsi="Nunito" w:eastAsia="Nunito" w:cs="Nunito"/>
              <w:b/>
              <w:bCs/>
            </w:rPr>
          </w:rPrChange>
        </w:rPr>
      </w:pPr>
      <w:del w:author="Craig Parker" w:date="2024-08-06T12:57:00Z" w:id="3430">
        <w:r w:rsidRPr="002E4822" w:rsidDel="52A8C99F">
          <w:rPr>
            <w:rFonts w:ascii="Nunito" w:hAnsi="Nunito" w:eastAsia="Nunito" w:cs="Nunito"/>
            <w:b/>
            <w:bCs/>
            <w:color w:val="000000" w:themeColor="text1"/>
            <w:sz w:val="20"/>
            <w:rPrChange w:author="Craig Parker" w:date="2024-08-07T12:23:00Z" w16du:dateUtc="2024-08-07T10:23:00Z" w:id="3431">
              <w:rPr>
                <w:rFonts w:ascii="Nunito" w:hAnsi="Nunito" w:eastAsia="Nunito" w:cs="Nunito"/>
                <w:b/>
                <w:bCs/>
              </w:rPr>
            </w:rPrChange>
          </w:rPr>
          <w:delText xml:space="preserve"> </w:delText>
        </w:r>
      </w:del>
    </w:p>
    <w:p w:rsidRPr="002E4822" w:rsidR="007813F4" w:rsidRDefault="009511AE" w14:paraId="0000014F" w14:textId="3EAA4C7E">
      <w:pPr>
        <w:jc w:val="both"/>
        <w:rPr>
          <w:del w:author="Craig Parker" w:date="2024-08-06T12:57:00Z" w16du:dateUtc="2024-08-06T12:57:28Z" w:id="3432"/>
          <w:rFonts w:ascii="Nunito" w:hAnsi="Nunito" w:eastAsia="Nunito" w:cs="Nunito"/>
          <w:color w:val="000000" w:themeColor="text1"/>
          <w:sz w:val="20"/>
          <w:rPrChange w:author="Craig Parker" w:date="2024-08-07T12:23:00Z" w16du:dateUtc="2024-08-07T10:23:00Z" w:id="3433">
            <w:rPr>
              <w:del w:author="Craig Parker" w:date="2024-08-06T12:57:00Z" w16du:dateUtc="2024-08-06T12:57:28Z" w:id="3434"/>
              <w:rFonts w:ascii="Nunito" w:hAnsi="Nunito" w:eastAsia="Nunito" w:cs="Nunito"/>
            </w:rPr>
          </w:rPrChange>
        </w:rPr>
      </w:pPr>
      <w:del w:author="Craig Parker" w:date="2024-08-06T12:57:00Z" w:id="3435">
        <w:r w:rsidRPr="002E4822" w:rsidDel="52A8C99F">
          <w:rPr>
            <w:rFonts w:ascii="Nunito" w:hAnsi="Nunito" w:eastAsia="Nunito" w:cs="Nunito"/>
            <w:color w:val="000000" w:themeColor="text1"/>
            <w:sz w:val="20"/>
            <w:rPrChange w:author="Craig Parker" w:date="2024-08-07T12:23:00Z" w16du:dateUtc="2024-08-07T10:23:00Z" w:id="3436">
              <w:rPr>
                <w:rFonts w:ascii="Nunito" w:hAnsi="Nunito" w:eastAsia="Nunito" w:cs="Nunito"/>
              </w:rPr>
            </w:rPrChange>
          </w:rPr>
          <w:delText>In terms of the DMAC activities, data and data resources (primarily software/code) will be shared through standard protocols such as File Transfer Protocol (FTP) servers and the UCT instance of Gitlab (software version control system). UCT also hosts an open data portal</w:delText>
        </w:r>
      </w:del>
      <w:del w:author="Craig Parker" w:date="2024-07-09T11:46:00Z" w:id="3437">
        <w:r w:rsidRPr="002E4822" w:rsidDel="52A8C99F">
          <w:rPr>
            <w:rFonts w:ascii="Nunito" w:hAnsi="Nunito" w:eastAsia="Nunito" w:cs="Nunito"/>
            <w:color w:val="000000" w:themeColor="text1"/>
            <w:sz w:val="20"/>
            <w:rPrChange w:author="Craig Parker" w:date="2024-08-07T12:23:00Z" w16du:dateUtc="2024-08-07T10:23:00Z" w:id="3438">
              <w:rPr>
                <w:rFonts w:ascii="Nunito" w:hAnsi="Nunito" w:eastAsia="Nunito" w:cs="Nunito"/>
              </w:rPr>
            </w:rPrChange>
          </w:rPr>
          <w:delText xml:space="preserve"> which will be used to make more final datasets such the urban heat vulnerability maps developed in RP2</w:delText>
        </w:r>
      </w:del>
      <w:del w:author="Craig Parker" w:date="2024-08-06T12:57:00Z" w:id="3439">
        <w:r w:rsidRPr="002E4822" w:rsidDel="52A8C99F">
          <w:rPr>
            <w:rFonts w:ascii="Nunito" w:hAnsi="Nunito" w:eastAsia="Nunito" w:cs="Nunito"/>
            <w:color w:val="000000" w:themeColor="text1"/>
            <w:sz w:val="20"/>
            <w:rPrChange w:author="Craig Parker" w:date="2024-08-07T12:23:00Z" w16du:dateUtc="2024-08-07T10:23:00Z" w:id="3440">
              <w:rPr>
                <w:rFonts w:ascii="Nunito" w:hAnsi="Nunito" w:eastAsia="Nunito" w:cs="Nunito"/>
              </w:rPr>
            </w:rPrChange>
          </w:rPr>
          <w:delText xml:space="preserve"> available following FAIR principles</w:delText>
        </w:r>
        <w:r w:rsidRPr="002E4822" w:rsidDel="52A8C99F">
          <w:rPr>
            <w:rFonts w:ascii="Nunito" w:hAnsi="Nunito" w:eastAsia="Nunito" w:cs="Nunito"/>
            <w:color w:val="000000" w:themeColor="text1"/>
            <w:sz w:val="20"/>
            <w:vertAlign w:val="superscript"/>
            <w:rPrChange w:author="Craig Parker" w:date="2024-08-07T12:23:00Z" w16du:dateUtc="2024-08-07T10:23:00Z" w:id="3441">
              <w:rPr>
                <w:rFonts w:ascii="Nunito" w:hAnsi="Nunito" w:eastAsia="Nunito" w:cs="Nunito"/>
                <w:vertAlign w:val="superscript"/>
              </w:rPr>
            </w:rPrChange>
          </w:rPr>
          <w:delText>[3]</w:delText>
        </w:r>
        <w:r w:rsidRPr="002E4822" w:rsidDel="52A8C99F">
          <w:rPr>
            <w:rFonts w:ascii="Nunito" w:hAnsi="Nunito" w:eastAsia="Nunito" w:cs="Nunito"/>
            <w:color w:val="000000" w:themeColor="text1"/>
            <w:sz w:val="20"/>
            <w:rPrChange w:author="Craig Parker" w:date="2024-08-07T12:23:00Z" w16du:dateUtc="2024-08-07T10:23:00Z" w:id="3442">
              <w:rPr>
                <w:rFonts w:ascii="Nunito" w:hAnsi="Nunito" w:eastAsia="Nunito" w:cs="Nunito"/>
              </w:rPr>
            </w:rPrChange>
          </w:rPr>
          <w:delText xml:space="preserve">. Data that is made publicly or otherwise available through data use and sharing agreements will be accompanied by metadata such as data dictionaries and data descriptors such as principal investigator, funding sources, data collector, project description, sample and sampling procedures, temporal and geographic coverage of the data collection, variables, technical information on files (file formats, linking, etc.), interviewer guides and coding instruments.  </w:delText>
        </w:r>
      </w:del>
    </w:p>
    <w:p w:rsidRPr="002E4822" w:rsidR="007813F4" w:rsidRDefault="009511AE" w14:paraId="00000150" w14:textId="77777777">
      <w:pPr>
        <w:jc w:val="both"/>
        <w:rPr>
          <w:del w:author="Craig Parker" w:date="2024-08-06T12:57:00Z" w16du:dateUtc="2024-08-06T12:57:28Z" w:id="3443"/>
          <w:rFonts w:ascii="Nunito" w:hAnsi="Nunito" w:eastAsia="Nunito" w:cs="Nunito"/>
          <w:color w:val="000000" w:themeColor="text1"/>
          <w:sz w:val="20"/>
          <w:rPrChange w:author="Craig Parker" w:date="2024-08-07T12:23:00Z" w16du:dateUtc="2024-08-07T10:23:00Z" w:id="3444">
            <w:rPr>
              <w:del w:author="Craig Parker" w:date="2024-08-06T12:57:00Z" w16du:dateUtc="2024-08-06T12:57:28Z" w:id="3445"/>
              <w:rFonts w:ascii="Nunito" w:hAnsi="Nunito" w:eastAsia="Nunito" w:cs="Nunito"/>
            </w:rPr>
          </w:rPrChange>
        </w:rPr>
      </w:pPr>
      <w:del w:author="Craig Parker" w:date="2024-08-06T12:57:00Z" w:id="3446">
        <w:r w:rsidRPr="002E4822" w:rsidDel="52A8C99F">
          <w:rPr>
            <w:rFonts w:ascii="Nunito" w:hAnsi="Nunito" w:eastAsia="Nunito" w:cs="Nunito"/>
            <w:color w:val="000000" w:themeColor="text1"/>
            <w:sz w:val="20"/>
            <w:rPrChange w:author="Craig Parker" w:date="2024-08-07T12:23:00Z" w16du:dateUtc="2024-08-07T10:23:00Z" w:id="3447">
              <w:rPr>
                <w:rFonts w:ascii="Nunito" w:hAnsi="Nunito" w:eastAsia="Nunito" w:cs="Nunito"/>
              </w:rPr>
            </w:rPrChange>
          </w:rPr>
          <w:delText xml:space="preserve"> </w:delText>
        </w:r>
      </w:del>
    </w:p>
    <w:p w:rsidRPr="002E4822" w:rsidR="52A8C99F" w:rsidP="52A8C99F" w:rsidRDefault="52A8C99F" w14:paraId="277E7D41" w14:textId="7DD6049F">
      <w:pPr>
        <w:rPr>
          <w:ins w:author="Craig Parker" w:date="2024-08-06T12:55:00Z" w16du:dateUtc="2024-08-06T12:55:26Z" w:id="3448"/>
          <w:rFonts w:ascii="Nunito" w:hAnsi="Nunito" w:eastAsia="Nunito" w:cs="Nunito"/>
          <w:color w:val="000000" w:themeColor="text1"/>
          <w:sz w:val="20"/>
          <w:rPrChange w:author="Craig Parker" w:date="2024-08-07T12:23:00Z" w16du:dateUtc="2024-08-07T10:23:00Z" w:id="3449">
            <w:rPr>
              <w:ins w:author="Craig Parker" w:date="2024-08-06T12:55:00Z" w16du:dateUtc="2024-08-06T12:55:26Z" w:id="3450"/>
              <w:rFonts w:ascii="Nunito" w:hAnsi="Nunito" w:eastAsia="Nunito" w:cs="Nunito"/>
            </w:rPr>
          </w:rPrChange>
        </w:rPr>
      </w:pPr>
      <w:del w:author="Craig Parker" w:date="2024-08-06T12:57:00Z" w:id="3451">
        <w:r w:rsidRPr="002E4822" w:rsidDel="52A8C99F">
          <w:rPr>
            <w:rFonts w:ascii="Nunito" w:hAnsi="Nunito" w:eastAsia="Nunito" w:cs="Nunito"/>
            <w:color w:val="000000" w:themeColor="text1"/>
            <w:sz w:val="20"/>
            <w:rPrChange w:author="Craig Parker" w:date="2024-08-07T12:23:00Z" w16du:dateUtc="2024-08-07T10:23:00Z" w:id="3452">
              <w:rPr>
                <w:rFonts w:ascii="Nunito" w:hAnsi="Nunito" w:eastAsia="Nunito" w:cs="Nunito"/>
              </w:rPr>
            </w:rPrChange>
          </w:rPr>
          <w:delText xml:space="preserve">Analytic data sets will be provided as de-identified data files that can be read by common statistical package software, such as SAS or Stata. De-identified data sets will have names and other personal health identifiers removed (see above). Data and other resources will be transferred to others under the terms of a </w:delText>
        </w:r>
      </w:del>
      <w:del w:author="Craig Parker" w:date="2024-07-16T11:38:00Z" w:id="3453">
        <w:r w:rsidRPr="002E4822" w:rsidDel="52A8C99F">
          <w:rPr>
            <w:rFonts w:ascii="Nunito" w:hAnsi="Nunito" w:eastAsia="Nunito" w:cs="Nunito"/>
            <w:color w:val="000000" w:themeColor="text1"/>
            <w:sz w:val="20"/>
            <w:rPrChange w:author="Craig Parker" w:date="2024-08-07T12:23:00Z" w16du:dateUtc="2024-08-07T10:23:00Z" w:id="3454">
              <w:rPr>
                <w:rFonts w:ascii="Nunito" w:hAnsi="Nunito" w:eastAsia="Nunito" w:cs="Nunito"/>
              </w:rPr>
            </w:rPrChange>
          </w:rPr>
          <w:delText>data sharing</w:delText>
        </w:r>
      </w:del>
      <w:del w:author="Craig Parker" w:date="2024-08-06T12:57:00Z" w:id="3455">
        <w:r w:rsidRPr="002E4822" w:rsidDel="52A8C99F">
          <w:rPr>
            <w:rFonts w:ascii="Nunito" w:hAnsi="Nunito" w:eastAsia="Nunito" w:cs="Nunito"/>
            <w:color w:val="000000" w:themeColor="text1"/>
            <w:sz w:val="20"/>
            <w:rPrChange w:author="Craig Parker" w:date="2024-08-07T12:23:00Z" w16du:dateUtc="2024-08-07T10:23:00Z" w:id="3456">
              <w:rPr>
                <w:rFonts w:ascii="Nunito" w:hAnsi="Nunito" w:eastAsia="Nunito" w:cs="Nunito"/>
              </w:rPr>
            </w:rPrChange>
          </w:rPr>
          <w:delText xml:space="preserve"> agreement to ensure that the data will be used for the proposed purpose and that no attempts will be made to identify participants. We will maintain records of all researchers who have been given access to the research resources. Results of the </w:delText>
        </w:r>
      </w:del>
      <w:del w:author="Craig Parker" w:date="2024-07-08T09:29:00Z" w:id="3457">
        <w:r w:rsidRPr="002E4822" w:rsidDel="52A8C99F">
          <w:rPr>
            <w:rFonts w:ascii="Nunito" w:hAnsi="Nunito" w:eastAsia="Nunito" w:cs="Nunito"/>
            <w:color w:val="000000" w:themeColor="text1"/>
            <w:sz w:val="20"/>
            <w:rPrChange w:author="Craig Parker" w:date="2024-08-07T12:23:00Z" w16du:dateUtc="2024-08-07T10:23:00Z" w:id="3458">
              <w:rPr>
                <w:rFonts w:ascii="Nunito" w:hAnsi="Nunito" w:eastAsia="Nunito" w:cs="Nunito"/>
              </w:rPr>
            </w:rPrChange>
          </w:rPr>
          <w:delText>HE</w:delText>
        </w:r>
      </w:del>
      <w:del w:author="Craig Parker" w:date="2024-08-06T12:57:00Z" w:id="3459">
        <w:r w:rsidRPr="002E4822" w:rsidDel="52A8C99F">
          <w:rPr>
            <w:rFonts w:ascii="Nunito" w:hAnsi="Nunito" w:eastAsia="Nunito" w:cs="Nunito"/>
            <w:color w:val="000000" w:themeColor="text1"/>
            <w:sz w:val="20"/>
            <w:vertAlign w:val="superscript"/>
            <w:rPrChange w:author="Craig Parker" w:date="2024-08-07T12:23:00Z" w16du:dateUtc="2024-08-07T10:23:00Z" w:id="3460">
              <w:rPr>
                <w:rFonts w:ascii="Nunito" w:hAnsi="Nunito" w:eastAsia="Nunito" w:cs="Nunito"/>
                <w:vertAlign w:val="superscript"/>
              </w:rPr>
            </w:rPrChange>
          </w:rPr>
          <w:delText>2</w:delText>
        </w:r>
      </w:del>
      <w:del w:author="Craig Parker" w:date="2024-07-08T09:29:00Z" w:id="3461">
        <w:r w:rsidRPr="002E4822" w:rsidDel="52A8C99F">
          <w:rPr>
            <w:rFonts w:ascii="Nunito" w:hAnsi="Nunito" w:eastAsia="Nunito" w:cs="Nunito"/>
            <w:color w:val="000000" w:themeColor="text1"/>
            <w:sz w:val="20"/>
            <w:rPrChange w:author="Craig Parker" w:date="2024-08-07T12:23:00Z" w16du:dateUtc="2024-08-07T10:23:00Z" w:id="3462">
              <w:rPr>
                <w:rFonts w:ascii="Nunito" w:hAnsi="Nunito" w:eastAsia="Nunito" w:cs="Nunito"/>
              </w:rPr>
            </w:rPrChange>
          </w:rPr>
          <w:delText>AT</w:delText>
        </w:r>
      </w:del>
      <w:del w:author="Craig Parker" w:date="2024-08-06T12:57:00Z" w:id="3463">
        <w:r w:rsidRPr="002E4822" w:rsidDel="52A8C99F">
          <w:rPr>
            <w:rFonts w:ascii="Nunito" w:hAnsi="Nunito" w:eastAsia="Nunito" w:cs="Nunito"/>
            <w:color w:val="000000" w:themeColor="text1"/>
            <w:sz w:val="20"/>
            <w:rPrChange w:author="Craig Parker" w:date="2024-08-07T12:23:00Z" w16du:dateUtc="2024-08-07T10:23:00Z" w:id="3464">
              <w:rPr>
                <w:rFonts w:ascii="Nunito" w:hAnsi="Nunito" w:eastAsia="Nunito" w:cs="Nunito"/>
              </w:rPr>
            </w:rPrChange>
          </w:rPr>
          <w:delText xml:space="preserve"> Center activities will be shared with the research community and the public through conference presentations, publication in peer-reviewed journals and media interactions, as described in the Training and Engagement Core.</w:delText>
        </w:r>
      </w:del>
    </w:p>
    <w:p w:rsidRPr="002E4822" w:rsidR="52A8C99F" w:rsidRDefault="52A8C99F" w14:paraId="08B8E9F7" w14:textId="73ED9C49">
      <w:pPr>
        <w:spacing w:before="240" w:after="240"/>
        <w:rPr>
          <w:ins w:author="Craig Parker" w:date="2024-08-06T12:57:00Z" w16du:dateUtc="2024-08-06T12:57:51Z" w:id="3465"/>
          <w:rFonts w:ascii="Nunito" w:hAnsi="Nunito" w:eastAsia="Nunito" w:cs="Nunito"/>
          <w:color w:val="000000" w:themeColor="text1"/>
          <w:sz w:val="20"/>
          <w:rPrChange w:author="Craig Parker" w:date="2024-08-07T12:23:00Z" w16du:dateUtc="2024-08-07T10:23:00Z" w:id="3466">
            <w:rPr>
              <w:ins w:author="Craig Parker" w:date="2024-08-06T12:57:00Z" w16du:dateUtc="2024-08-06T12:57:51Z" w:id="3467"/>
              <w:rFonts w:ascii="Nunito" w:hAnsi="Nunito" w:eastAsia="Nunito" w:cs="Nunito"/>
              <w:szCs w:val="18"/>
            </w:rPr>
          </w:rPrChange>
        </w:rPr>
        <w:pPrChange w:author="Craig Parker" w:date="2024-08-06T12:57:00Z" w:id="3468">
          <w:pPr/>
        </w:pPrChange>
      </w:pPr>
      <w:ins w:author="Craig Parker" w:date="2024-08-06T12:57:00Z" w:id="3469">
        <w:r w:rsidRPr="002E4822">
          <w:rPr>
            <w:rFonts w:ascii="Nunito" w:hAnsi="Nunito" w:eastAsia="Nunito" w:cs="Nunito"/>
            <w:color w:val="000000" w:themeColor="text1"/>
            <w:sz w:val="20"/>
            <w:rPrChange w:author="Craig Parker" w:date="2024-08-07T12:23:00Z" w16du:dateUtc="2024-08-07T10:23:00Z" w:id="3470">
              <w:rPr>
                <w:rFonts w:ascii="Nunito" w:hAnsi="Nunito" w:eastAsia="Nunito" w:cs="Nunito"/>
                <w:szCs w:val="18"/>
              </w:rPr>
            </w:rPrChange>
          </w:rPr>
          <w:t xml:space="preserve">The </w:t>
        </w:r>
      </w:ins>
      <w:r w:rsidRPr="002E4822" w:rsidR="000933A1">
        <w:rPr>
          <w:rFonts w:ascii="Nunito" w:hAnsi="Nunito" w:eastAsia="Nunito" w:cs="Nunito"/>
          <w:color w:val="000000" w:themeColor="text1"/>
          <w:sz w:val="20"/>
        </w:rPr>
        <w:t>procedures outlined in the DSI-Africa Data Sharing Guideline govern the process of making data available to qualified individuals for Research Project 1 (RP1) and Research Project 2 (RP2)</w:t>
      </w:r>
      <w:ins w:author="Craig Parker" w:date="2024-08-06T12:57:00Z" w:id="3471">
        <w:r w:rsidRPr="002E4822">
          <w:rPr>
            <w:rFonts w:ascii="Nunito" w:hAnsi="Nunito" w:eastAsia="Nunito" w:cs="Nunito"/>
            <w:color w:val="000000" w:themeColor="text1"/>
            <w:sz w:val="20"/>
            <w:rPrChange w:author="Craig Parker" w:date="2024-08-07T12:23:00Z" w16du:dateUtc="2024-08-07T10:23:00Z" w:id="3472">
              <w:rPr>
                <w:rFonts w:ascii="Nunito" w:hAnsi="Nunito" w:eastAsia="Nunito" w:cs="Nunito"/>
                <w:szCs w:val="18"/>
              </w:rPr>
            </w:rPrChange>
          </w:rPr>
          <w:t>. This ensures compliance with ethical, legal, and scientific standards, maintaining the integrity and security of the data while facilitating its responsible use.</w:t>
        </w:r>
      </w:ins>
    </w:p>
    <w:p w:rsidRPr="002E4822" w:rsidR="52A8C99F" w:rsidRDefault="52A8C99F" w14:paraId="213AA3A4" w14:textId="41E09FAF">
      <w:pPr>
        <w:spacing w:before="240" w:after="240"/>
        <w:rPr>
          <w:ins w:author="Craig Parker" w:date="2024-08-06T12:57:00Z" w16du:dateUtc="2024-08-06T12:57:51Z" w:id="3473"/>
          <w:rFonts w:ascii="Nunito" w:hAnsi="Nunito" w:eastAsia="Nunito" w:cs="Nunito"/>
          <w:color w:val="000000" w:themeColor="text1"/>
          <w:sz w:val="20"/>
          <w:rPrChange w:author="Craig Parker" w:date="2024-08-07T12:23:00Z" w16du:dateUtc="2024-08-07T10:23:00Z" w:id="3474">
            <w:rPr>
              <w:ins w:author="Craig Parker" w:date="2024-08-06T12:57:00Z" w16du:dateUtc="2024-08-06T12:57:51Z" w:id="3475"/>
              <w:rFonts w:ascii="Nunito" w:hAnsi="Nunito" w:eastAsia="Nunito" w:cs="Nunito"/>
              <w:szCs w:val="18"/>
            </w:rPr>
          </w:rPrChange>
        </w:rPr>
        <w:pPrChange w:author="Craig Parker" w:date="2024-08-06T12:57:00Z" w:id="3476">
          <w:pPr/>
        </w:pPrChange>
      </w:pPr>
      <w:ins w:author="Craig Parker" w:date="2024-08-06T12:57:00Z" w:id="3477">
        <w:r w:rsidRPr="002E4822">
          <w:rPr>
            <w:rFonts w:ascii="Nunito" w:hAnsi="Nunito" w:eastAsia="Nunito" w:cs="Nunito"/>
            <w:b/>
            <w:bCs/>
            <w:color w:val="000000" w:themeColor="text1"/>
            <w:sz w:val="20"/>
            <w:rPrChange w:author="Craig Parker" w:date="2024-08-07T12:23:00Z" w16du:dateUtc="2024-08-07T10:23:00Z" w:id="3478">
              <w:rPr>
                <w:rFonts w:ascii="Nunito" w:hAnsi="Nunito" w:eastAsia="Nunito" w:cs="Nunito"/>
                <w:b/>
                <w:bCs/>
                <w:szCs w:val="18"/>
              </w:rPr>
            </w:rPrChange>
          </w:rPr>
          <w:t>Step 1: Development of Data Access Request Form</w:t>
        </w:r>
        <w:r w:rsidRPr="002E4822">
          <w:rPr>
            <w:rFonts w:ascii="Nunito" w:hAnsi="Nunito" w:eastAsia="Nunito" w:cs="Nunito"/>
            <w:color w:val="000000" w:themeColor="text1"/>
            <w:sz w:val="20"/>
            <w:rPrChange w:author="Craig Parker" w:date="2024-08-07T12:23:00Z" w16du:dateUtc="2024-08-07T10:23:00Z" w:id="3479">
              <w:rPr>
                <w:rFonts w:ascii="Nunito" w:hAnsi="Nunito" w:eastAsia="Nunito" w:cs="Nunito"/>
                <w:szCs w:val="18"/>
              </w:rPr>
            </w:rPrChange>
          </w:rPr>
          <w:t xml:space="preserve"> </w:t>
        </w:r>
        <w:proofErr w:type="gramStart"/>
        <w:r w:rsidRPr="002E4822">
          <w:rPr>
            <w:rFonts w:ascii="Nunito" w:hAnsi="Nunito" w:eastAsia="Nunito" w:cs="Nunito"/>
            <w:color w:val="000000" w:themeColor="text1"/>
            <w:sz w:val="20"/>
            <w:rPrChange w:author="Craig Parker" w:date="2024-08-07T12:23:00Z" w16du:dateUtc="2024-08-07T10:23:00Z" w:id="3480">
              <w:rPr>
                <w:rFonts w:ascii="Nunito" w:hAnsi="Nunito" w:eastAsia="Nunito" w:cs="Nunito"/>
                <w:szCs w:val="18"/>
              </w:rPr>
            </w:rPrChange>
          </w:rPr>
          <w:t>The</w:t>
        </w:r>
        <w:proofErr w:type="gramEnd"/>
        <w:r w:rsidRPr="002E4822">
          <w:rPr>
            <w:rFonts w:ascii="Nunito" w:hAnsi="Nunito" w:eastAsia="Nunito" w:cs="Nunito"/>
            <w:color w:val="000000" w:themeColor="text1"/>
            <w:sz w:val="20"/>
            <w:rPrChange w:author="Craig Parker" w:date="2024-08-07T12:23:00Z" w16du:dateUtc="2024-08-07T10:23:00Z" w:id="3481">
              <w:rPr>
                <w:rFonts w:ascii="Nunito" w:hAnsi="Nunito" w:eastAsia="Nunito" w:cs="Nunito"/>
                <w:szCs w:val="18"/>
              </w:rPr>
            </w:rPrChange>
          </w:rPr>
          <w:t xml:space="preserve"> </w:t>
        </w:r>
      </w:ins>
      <w:r w:rsidRPr="002E4822" w:rsidR="00D14C08">
        <w:rPr>
          <w:rFonts w:ascii="Nunito" w:hAnsi="Nunito" w:eastAsia="Nunito" w:cs="Nunito"/>
          <w:color w:val="000000" w:themeColor="text1"/>
          <w:sz w:val="20"/>
        </w:rPr>
        <w:t>DAC</w:t>
      </w:r>
      <w:ins w:author="Craig Parker" w:date="2024-08-06T12:57:00Z" w:id="3482">
        <w:r w:rsidRPr="002E4822">
          <w:rPr>
            <w:rFonts w:ascii="Nunito" w:hAnsi="Nunito" w:eastAsia="Nunito" w:cs="Nunito"/>
            <w:color w:val="000000" w:themeColor="text1"/>
            <w:sz w:val="20"/>
            <w:rPrChange w:author="Craig Parker" w:date="2024-08-07T12:23:00Z" w16du:dateUtc="2024-08-07T10:23:00Z" w:id="3483">
              <w:rPr>
                <w:rFonts w:ascii="Nunito" w:hAnsi="Nunito" w:eastAsia="Nunito" w:cs="Nunito"/>
                <w:szCs w:val="18"/>
              </w:rPr>
            </w:rPrChange>
          </w:rPr>
          <w:t xml:space="preserve"> will develop a comprehensive Data Access Request Form for researchers outside the HE²AT Center team. This form must be completed by individuals requesting access to the RP1/RP2 de-identified data and include:</w:t>
        </w:r>
      </w:ins>
    </w:p>
    <w:p w:rsidRPr="002E4822" w:rsidR="52A8C99F" w:rsidRDefault="52A8C99F" w14:paraId="40F6F783" w14:textId="0241C2A8">
      <w:pPr>
        <w:pStyle w:val="ListParagraph"/>
        <w:numPr>
          <w:ilvl w:val="0"/>
          <w:numId w:val="56"/>
        </w:numPr>
        <w:spacing w:before="0" w:after="0"/>
        <w:rPr>
          <w:ins w:author="Craig Parker" w:date="2024-08-06T12:57:00Z" w16du:dateUtc="2024-08-06T12:57:51Z" w:id="3484"/>
          <w:rFonts w:ascii="Nunito" w:hAnsi="Nunito" w:eastAsia="Nunito" w:cs="Nunito"/>
          <w:color w:val="000000" w:themeColor="text1"/>
          <w:sz w:val="20"/>
          <w:rPrChange w:author="Craig Parker" w:date="2024-08-07T12:23:00Z" w16du:dateUtc="2024-08-07T10:23:00Z" w:id="3485">
            <w:rPr>
              <w:ins w:author="Craig Parker" w:date="2024-08-06T12:57:00Z" w16du:dateUtc="2024-08-06T12:57:51Z" w:id="3486"/>
              <w:rFonts w:ascii="Nunito" w:hAnsi="Nunito" w:eastAsia="Nunito" w:cs="Nunito"/>
              <w:szCs w:val="18"/>
            </w:rPr>
          </w:rPrChange>
        </w:rPr>
        <w:pPrChange w:author="Craig Parker" w:date="2024-08-06T12:57:00Z" w:id="3487">
          <w:pPr/>
        </w:pPrChange>
      </w:pPr>
      <w:ins w:author="Craig Parker" w:date="2024-08-06T12:57:00Z" w:id="3488">
        <w:r w:rsidRPr="002E4822">
          <w:rPr>
            <w:rFonts w:ascii="Nunito" w:hAnsi="Nunito" w:eastAsia="Nunito" w:cs="Nunito"/>
            <w:b/>
            <w:bCs/>
            <w:color w:val="000000" w:themeColor="text1"/>
            <w:sz w:val="20"/>
            <w:rPrChange w:author="Craig Parker" w:date="2024-08-07T12:23:00Z" w16du:dateUtc="2024-08-07T10:23:00Z" w:id="3489">
              <w:rPr>
                <w:rFonts w:ascii="Nunito" w:hAnsi="Nunito" w:eastAsia="Nunito" w:cs="Nunito"/>
                <w:b/>
                <w:bCs/>
                <w:szCs w:val="18"/>
              </w:rPr>
            </w:rPrChange>
          </w:rPr>
          <w:t>Applicant Information</w:t>
        </w:r>
        <w:r w:rsidRPr="002E4822">
          <w:rPr>
            <w:rFonts w:ascii="Nunito" w:hAnsi="Nunito" w:eastAsia="Nunito" w:cs="Nunito"/>
            <w:color w:val="000000" w:themeColor="text1"/>
            <w:sz w:val="20"/>
            <w:rPrChange w:author="Craig Parker" w:date="2024-08-07T12:23:00Z" w16du:dateUtc="2024-08-07T10:23:00Z" w:id="3490">
              <w:rPr>
                <w:rFonts w:ascii="Nunito" w:hAnsi="Nunito" w:eastAsia="Nunito" w:cs="Nunito"/>
                <w:szCs w:val="18"/>
              </w:rPr>
            </w:rPrChange>
          </w:rPr>
          <w:t>: Details about the applicant and their institution, including name, address, and the nature of its research activities.</w:t>
        </w:r>
      </w:ins>
    </w:p>
    <w:p w:rsidRPr="002E4822" w:rsidR="52A8C99F" w:rsidRDefault="52A8C99F" w14:paraId="3EF33FB2" w14:textId="20D976DE">
      <w:pPr>
        <w:pStyle w:val="ListParagraph"/>
        <w:numPr>
          <w:ilvl w:val="0"/>
          <w:numId w:val="56"/>
        </w:numPr>
        <w:spacing w:before="0" w:after="0"/>
        <w:rPr>
          <w:ins w:author="Craig Parker" w:date="2024-08-06T12:57:00Z" w16du:dateUtc="2024-08-06T12:57:51Z" w:id="3491"/>
          <w:rFonts w:ascii="Nunito" w:hAnsi="Nunito" w:eastAsia="Nunito" w:cs="Nunito"/>
          <w:color w:val="000000" w:themeColor="text1"/>
          <w:sz w:val="20"/>
          <w:rPrChange w:author="Craig Parker" w:date="2024-08-07T12:23:00Z" w16du:dateUtc="2024-08-07T10:23:00Z" w:id="3492">
            <w:rPr>
              <w:ins w:author="Craig Parker" w:date="2024-08-06T12:57:00Z" w16du:dateUtc="2024-08-06T12:57:51Z" w:id="3493"/>
              <w:rFonts w:ascii="Nunito" w:hAnsi="Nunito" w:eastAsia="Nunito" w:cs="Nunito"/>
              <w:szCs w:val="18"/>
            </w:rPr>
          </w:rPrChange>
        </w:rPr>
        <w:pPrChange w:author="Craig Parker" w:date="2024-08-06T12:57:00Z" w:id="3494">
          <w:pPr/>
        </w:pPrChange>
      </w:pPr>
      <w:ins w:author="Craig Parker" w:date="2024-08-06T12:57:00Z" w:id="3495">
        <w:r w:rsidRPr="002E4822">
          <w:rPr>
            <w:rFonts w:ascii="Nunito" w:hAnsi="Nunito" w:eastAsia="Nunito" w:cs="Nunito"/>
            <w:b/>
            <w:bCs/>
            <w:color w:val="000000" w:themeColor="text1"/>
            <w:sz w:val="20"/>
            <w:rPrChange w:author="Craig Parker" w:date="2024-08-07T12:23:00Z" w16du:dateUtc="2024-08-07T10:23:00Z" w:id="3496">
              <w:rPr>
                <w:rFonts w:ascii="Nunito" w:hAnsi="Nunito" w:eastAsia="Nunito" w:cs="Nunito"/>
                <w:b/>
                <w:bCs/>
                <w:szCs w:val="18"/>
              </w:rPr>
            </w:rPrChange>
          </w:rPr>
          <w:t>Consortium Membership Status</w:t>
        </w:r>
        <w:r w:rsidRPr="002E4822">
          <w:rPr>
            <w:rFonts w:ascii="Nunito" w:hAnsi="Nunito" w:eastAsia="Nunito" w:cs="Nunito"/>
            <w:color w:val="000000" w:themeColor="text1"/>
            <w:sz w:val="20"/>
            <w:rPrChange w:author="Craig Parker" w:date="2024-08-07T12:23:00Z" w16du:dateUtc="2024-08-07T10:23:00Z" w:id="3497">
              <w:rPr>
                <w:rFonts w:ascii="Nunito" w:hAnsi="Nunito" w:eastAsia="Nunito" w:cs="Nunito"/>
                <w:szCs w:val="18"/>
              </w:rPr>
            </w:rPrChange>
          </w:rPr>
          <w:t xml:space="preserve">: Indication of whether the applicant is a member of the DSI-Africa Consortium. Non-members must provide detailed information about their </w:t>
        </w:r>
      </w:ins>
      <w:proofErr w:type="spellStart"/>
      <w:r w:rsidRPr="002E4822" w:rsidR="006013EC">
        <w:rPr>
          <w:rFonts w:ascii="Nunito" w:hAnsi="Nunito" w:eastAsia="Nunito" w:cs="Nunito"/>
          <w:color w:val="000000" w:themeColor="text1"/>
          <w:sz w:val="20"/>
        </w:rPr>
        <w:t>organisational</w:t>
      </w:r>
      <w:proofErr w:type="spellEnd"/>
      <w:ins w:author="Craig Parker" w:date="2024-08-06T12:57:00Z" w:id="3498">
        <w:r w:rsidRPr="002E4822">
          <w:rPr>
            <w:rFonts w:ascii="Nunito" w:hAnsi="Nunito" w:eastAsia="Nunito" w:cs="Nunito"/>
            <w:color w:val="000000" w:themeColor="text1"/>
            <w:sz w:val="20"/>
            <w:rPrChange w:author="Craig Parker" w:date="2024-08-07T12:23:00Z" w16du:dateUtc="2024-08-07T10:23:00Z" w:id="3499">
              <w:rPr>
                <w:rFonts w:ascii="Nunito" w:hAnsi="Nunito" w:eastAsia="Nunito" w:cs="Nunito"/>
                <w:szCs w:val="18"/>
              </w:rPr>
            </w:rPrChange>
          </w:rPr>
          <w:t xml:space="preserve"> affiliation.</w:t>
        </w:r>
      </w:ins>
    </w:p>
    <w:p w:rsidRPr="002E4822" w:rsidR="52A8C99F" w:rsidRDefault="52A8C99F" w14:paraId="733CEBFB" w14:textId="4300721A">
      <w:pPr>
        <w:pStyle w:val="ListParagraph"/>
        <w:numPr>
          <w:ilvl w:val="0"/>
          <w:numId w:val="56"/>
        </w:numPr>
        <w:spacing w:before="0" w:after="0"/>
        <w:rPr>
          <w:ins w:author="Craig Parker" w:date="2024-08-06T12:57:00Z" w16du:dateUtc="2024-08-06T12:57:51Z" w:id="3500"/>
          <w:rFonts w:ascii="Nunito" w:hAnsi="Nunito" w:eastAsia="Nunito" w:cs="Nunito"/>
          <w:color w:val="000000" w:themeColor="text1"/>
          <w:sz w:val="20"/>
          <w:rPrChange w:author="Craig Parker" w:date="2024-08-07T12:23:00Z" w16du:dateUtc="2024-08-07T10:23:00Z" w:id="3501">
            <w:rPr>
              <w:ins w:author="Craig Parker" w:date="2024-08-06T12:57:00Z" w16du:dateUtc="2024-08-06T12:57:51Z" w:id="3502"/>
              <w:rFonts w:ascii="Nunito" w:hAnsi="Nunito" w:eastAsia="Nunito" w:cs="Nunito"/>
              <w:szCs w:val="18"/>
            </w:rPr>
          </w:rPrChange>
        </w:rPr>
        <w:pPrChange w:author="Craig Parker" w:date="2024-08-06T12:57:00Z" w:id="3503">
          <w:pPr/>
        </w:pPrChange>
      </w:pPr>
      <w:ins w:author="Craig Parker" w:date="2024-08-06T12:57:00Z" w:id="3504">
        <w:r w:rsidRPr="002E4822">
          <w:rPr>
            <w:rFonts w:ascii="Nunito" w:hAnsi="Nunito" w:eastAsia="Nunito" w:cs="Nunito"/>
            <w:b/>
            <w:bCs/>
            <w:color w:val="000000" w:themeColor="text1"/>
            <w:sz w:val="20"/>
            <w:rPrChange w:author="Craig Parker" w:date="2024-08-07T12:23:00Z" w16du:dateUtc="2024-08-07T10:23:00Z" w:id="3505">
              <w:rPr>
                <w:rFonts w:ascii="Nunito" w:hAnsi="Nunito" w:eastAsia="Nunito" w:cs="Nunito"/>
                <w:b/>
                <w:bCs/>
                <w:szCs w:val="18"/>
              </w:rPr>
            </w:rPrChange>
          </w:rPr>
          <w:t>Dataset Identification</w:t>
        </w:r>
        <w:r w:rsidRPr="002E4822">
          <w:rPr>
            <w:rFonts w:ascii="Nunito" w:hAnsi="Nunito" w:eastAsia="Nunito" w:cs="Nunito"/>
            <w:color w:val="000000" w:themeColor="text1"/>
            <w:sz w:val="20"/>
            <w:rPrChange w:author="Craig Parker" w:date="2024-08-07T12:23:00Z" w16du:dateUtc="2024-08-07T10:23:00Z" w:id="3506">
              <w:rPr>
                <w:rFonts w:ascii="Nunito" w:hAnsi="Nunito" w:eastAsia="Nunito" w:cs="Nunito"/>
                <w:szCs w:val="18"/>
              </w:rPr>
            </w:rPrChange>
          </w:rPr>
          <w:t>: Specific datasets to which access is sought.</w:t>
        </w:r>
      </w:ins>
    </w:p>
    <w:p w:rsidRPr="002E4822" w:rsidR="52A8C99F" w:rsidRDefault="52A8C99F" w14:paraId="5305A99D" w14:textId="3BB72B9C">
      <w:pPr>
        <w:pStyle w:val="ListParagraph"/>
        <w:numPr>
          <w:ilvl w:val="0"/>
          <w:numId w:val="56"/>
        </w:numPr>
        <w:spacing w:before="0" w:after="0"/>
        <w:rPr>
          <w:ins w:author="Craig Parker" w:date="2024-08-06T12:57:00Z" w16du:dateUtc="2024-08-06T12:57:51Z" w:id="3507"/>
          <w:rFonts w:ascii="Nunito" w:hAnsi="Nunito" w:eastAsia="Nunito" w:cs="Nunito"/>
          <w:color w:val="000000" w:themeColor="text1"/>
          <w:sz w:val="20"/>
          <w:rPrChange w:author="Craig Parker" w:date="2024-08-07T12:23:00Z" w16du:dateUtc="2024-08-07T10:23:00Z" w:id="3508">
            <w:rPr>
              <w:ins w:author="Craig Parker" w:date="2024-08-06T12:57:00Z" w16du:dateUtc="2024-08-06T12:57:51Z" w:id="3509"/>
              <w:rFonts w:ascii="Nunito" w:hAnsi="Nunito" w:eastAsia="Nunito" w:cs="Nunito"/>
              <w:szCs w:val="18"/>
            </w:rPr>
          </w:rPrChange>
        </w:rPr>
        <w:pPrChange w:author="Craig Parker" w:date="2024-08-06T12:57:00Z" w:id="3510">
          <w:pPr/>
        </w:pPrChange>
      </w:pPr>
      <w:ins w:author="Craig Parker" w:date="2024-08-06T12:57:00Z" w:id="3511">
        <w:r w:rsidRPr="002E4822">
          <w:rPr>
            <w:rFonts w:ascii="Nunito" w:hAnsi="Nunito" w:eastAsia="Nunito" w:cs="Nunito"/>
            <w:b/>
            <w:bCs/>
            <w:color w:val="000000" w:themeColor="text1"/>
            <w:sz w:val="20"/>
            <w:rPrChange w:author="Craig Parker" w:date="2024-08-07T12:23:00Z" w16du:dateUtc="2024-08-07T10:23:00Z" w:id="3512">
              <w:rPr>
                <w:rFonts w:ascii="Nunito" w:hAnsi="Nunito" w:eastAsia="Nunito" w:cs="Nunito"/>
                <w:b/>
                <w:bCs/>
                <w:szCs w:val="18"/>
              </w:rPr>
            </w:rPrChange>
          </w:rPr>
          <w:t>Research Purpose</w:t>
        </w:r>
        <w:r w:rsidRPr="002E4822">
          <w:rPr>
            <w:rFonts w:ascii="Nunito" w:hAnsi="Nunito" w:eastAsia="Nunito" w:cs="Nunito"/>
            <w:color w:val="000000" w:themeColor="text1"/>
            <w:sz w:val="20"/>
            <w:rPrChange w:author="Craig Parker" w:date="2024-08-07T12:23:00Z" w16du:dateUtc="2024-08-07T10:23:00Z" w:id="3513">
              <w:rPr>
                <w:rFonts w:ascii="Nunito" w:hAnsi="Nunito" w:eastAsia="Nunito" w:cs="Nunito"/>
                <w:szCs w:val="18"/>
              </w:rPr>
            </w:rPrChange>
          </w:rPr>
          <w:t>: A proposal outlining the intended research, including the research objectives and significance.</w:t>
        </w:r>
      </w:ins>
    </w:p>
    <w:p w:rsidRPr="002E4822" w:rsidR="52A8C99F" w:rsidRDefault="52A8C99F" w14:paraId="3811128F" w14:textId="446FB6AC">
      <w:pPr>
        <w:pStyle w:val="ListParagraph"/>
        <w:numPr>
          <w:ilvl w:val="0"/>
          <w:numId w:val="56"/>
        </w:numPr>
        <w:spacing w:before="0" w:after="0"/>
        <w:rPr>
          <w:ins w:author="Craig Parker" w:date="2024-08-06T12:57:00Z" w16du:dateUtc="2024-08-06T12:57:51Z" w:id="3514"/>
          <w:rFonts w:ascii="Nunito" w:hAnsi="Nunito" w:eastAsia="Nunito" w:cs="Nunito"/>
          <w:color w:val="000000" w:themeColor="text1"/>
          <w:sz w:val="20"/>
          <w:rPrChange w:author="Craig Parker" w:date="2024-08-07T12:23:00Z" w16du:dateUtc="2024-08-07T10:23:00Z" w:id="3515">
            <w:rPr>
              <w:ins w:author="Craig Parker" w:date="2024-08-06T12:57:00Z" w16du:dateUtc="2024-08-06T12:57:51Z" w:id="3516"/>
              <w:rFonts w:ascii="Nunito" w:hAnsi="Nunito" w:eastAsia="Nunito" w:cs="Nunito"/>
              <w:szCs w:val="18"/>
            </w:rPr>
          </w:rPrChange>
        </w:rPr>
        <w:pPrChange w:author="Craig Parker" w:date="2024-08-06T12:57:00Z" w:id="3517">
          <w:pPr/>
        </w:pPrChange>
      </w:pPr>
      <w:ins w:author="Craig Parker" w:date="2024-08-06T12:57:00Z" w:id="3518">
        <w:r w:rsidRPr="002E4822">
          <w:rPr>
            <w:rFonts w:ascii="Nunito" w:hAnsi="Nunito" w:eastAsia="Nunito" w:cs="Nunito"/>
            <w:b/>
            <w:bCs/>
            <w:color w:val="000000" w:themeColor="text1"/>
            <w:sz w:val="20"/>
            <w:rPrChange w:author="Craig Parker" w:date="2024-08-07T12:23:00Z" w16du:dateUtc="2024-08-07T10:23:00Z" w:id="3519">
              <w:rPr>
                <w:rFonts w:ascii="Nunito" w:hAnsi="Nunito" w:eastAsia="Nunito" w:cs="Nunito"/>
                <w:b/>
                <w:bCs/>
                <w:szCs w:val="18"/>
              </w:rPr>
            </w:rPrChange>
          </w:rPr>
          <w:t>Data Sharing Modality Preference</w:t>
        </w:r>
        <w:r w:rsidRPr="002E4822">
          <w:rPr>
            <w:rFonts w:ascii="Nunito" w:hAnsi="Nunito" w:eastAsia="Nunito" w:cs="Nunito"/>
            <w:color w:val="000000" w:themeColor="text1"/>
            <w:sz w:val="20"/>
            <w:rPrChange w:author="Craig Parker" w:date="2024-08-07T12:23:00Z" w16du:dateUtc="2024-08-07T10:23:00Z" w:id="3520">
              <w:rPr>
                <w:rFonts w:ascii="Nunito" w:hAnsi="Nunito" w:eastAsia="Nunito" w:cs="Nunito"/>
                <w:szCs w:val="18"/>
              </w:rPr>
            </w:rPrChange>
          </w:rPr>
          <w:t>: Specification of whether data access is sought through download or data visiting, with a justification based on the research and data sensitivity.</w:t>
        </w:r>
      </w:ins>
    </w:p>
    <w:p w:rsidRPr="002E4822" w:rsidR="52A8C99F" w:rsidRDefault="52A8C99F" w14:paraId="4D9A3313" w14:textId="51501584">
      <w:pPr>
        <w:pStyle w:val="ListParagraph"/>
        <w:numPr>
          <w:ilvl w:val="0"/>
          <w:numId w:val="56"/>
        </w:numPr>
        <w:spacing w:before="0" w:after="0"/>
        <w:rPr>
          <w:ins w:author="Craig Parker" w:date="2024-08-06T12:57:00Z" w16du:dateUtc="2024-08-06T12:57:51Z" w:id="3521"/>
          <w:rFonts w:ascii="Nunito" w:hAnsi="Nunito" w:eastAsia="Nunito" w:cs="Nunito"/>
          <w:color w:val="000000" w:themeColor="text1"/>
          <w:sz w:val="20"/>
          <w:rPrChange w:author="Craig Parker" w:date="2024-08-07T12:23:00Z" w16du:dateUtc="2024-08-07T10:23:00Z" w:id="3522">
            <w:rPr>
              <w:ins w:author="Craig Parker" w:date="2024-08-06T12:57:00Z" w16du:dateUtc="2024-08-06T12:57:51Z" w:id="3523"/>
              <w:rFonts w:ascii="Nunito" w:hAnsi="Nunito" w:eastAsia="Nunito" w:cs="Nunito"/>
              <w:szCs w:val="18"/>
            </w:rPr>
          </w:rPrChange>
        </w:rPr>
        <w:pPrChange w:author="Craig Parker" w:date="2024-08-06T12:57:00Z" w:id="3524">
          <w:pPr/>
        </w:pPrChange>
      </w:pPr>
      <w:ins w:author="Craig Parker" w:date="2024-08-06T12:57:00Z" w:id="3525">
        <w:r w:rsidRPr="002E4822">
          <w:rPr>
            <w:rFonts w:ascii="Nunito" w:hAnsi="Nunito" w:eastAsia="Nunito" w:cs="Nunito"/>
            <w:b/>
            <w:bCs/>
            <w:color w:val="000000" w:themeColor="text1"/>
            <w:sz w:val="20"/>
            <w:rPrChange w:author="Craig Parker" w:date="2024-08-07T12:23:00Z" w16du:dateUtc="2024-08-07T10:23:00Z" w:id="3526">
              <w:rPr>
                <w:rFonts w:ascii="Nunito" w:hAnsi="Nunito" w:eastAsia="Nunito" w:cs="Nunito"/>
                <w:b/>
                <w:bCs/>
                <w:szCs w:val="18"/>
              </w:rPr>
            </w:rPrChange>
          </w:rPr>
          <w:t>Ethics Approval</w:t>
        </w:r>
        <w:r w:rsidRPr="002E4822">
          <w:rPr>
            <w:rFonts w:ascii="Nunito" w:hAnsi="Nunito" w:eastAsia="Nunito" w:cs="Nunito"/>
            <w:color w:val="000000" w:themeColor="text1"/>
            <w:sz w:val="20"/>
            <w:rPrChange w:author="Craig Parker" w:date="2024-08-07T12:23:00Z" w16du:dateUtc="2024-08-07T10:23:00Z" w:id="3527">
              <w:rPr>
                <w:rFonts w:ascii="Nunito" w:hAnsi="Nunito" w:eastAsia="Nunito" w:cs="Nunito"/>
                <w:szCs w:val="18"/>
              </w:rPr>
            </w:rPrChange>
          </w:rPr>
          <w:t>: Proof of ethics approval from the applicant's institutional ethics committee.</w:t>
        </w:r>
      </w:ins>
    </w:p>
    <w:p w:rsidRPr="002E4822" w:rsidR="52A8C99F" w:rsidRDefault="52A8C99F" w14:paraId="0E291075" w14:textId="7BDAD72A">
      <w:pPr>
        <w:pStyle w:val="ListParagraph"/>
        <w:numPr>
          <w:ilvl w:val="0"/>
          <w:numId w:val="56"/>
        </w:numPr>
        <w:spacing w:before="0" w:after="0"/>
        <w:rPr>
          <w:ins w:author="Craig Parker" w:date="2024-08-06T12:57:00Z" w16du:dateUtc="2024-08-06T12:57:51Z" w:id="3528"/>
          <w:rFonts w:ascii="Nunito" w:hAnsi="Nunito" w:eastAsia="Nunito" w:cs="Nunito"/>
          <w:color w:val="000000" w:themeColor="text1"/>
          <w:sz w:val="20"/>
          <w:rPrChange w:author="Craig Parker" w:date="2024-08-07T12:23:00Z" w16du:dateUtc="2024-08-07T10:23:00Z" w:id="3529">
            <w:rPr>
              <w:ins w:author="Craig Parker" w:date="2024-08-06T12:57:00Z" w16du:dateUtc="2024-08-06T12:57:51Z" w:id="3530"/>
              <w:rFonts w:ascii="Nunito" w:hAnsi="Nunito" w:eastAsia="Nunito" w:cs="Nunito"/>
              <w:szCs w:val="18"/>
            </w:rPr>
          </w:rPrChange>
        </w:rPr>
        <w:pPrChange w:author="Craig Parker" w:date="2024-08-06T12:57:00Z" w:id="3531">
          <w:pPr/>
        </w:pPrChange>
      </w:pPr>
      <w:ins w:author="Craig Parker" w:date="2024-08-06T12:57:00Z" w:id="3532">
        <w:r w:rsidRPr="002E4822">
          <w:rPr>
            <w:rFonts w:ascii="Nunito" w:hAnsi="Nunito" w:eastAsia="Nunito" w:cs="Nunito"/>
            <w:b/>
            <w:bCs/>
            <w:color w:val="000000" w:themeColor="text1"/>
            <w:sz w:val="20"/>
            <w:rPrChange w:author="Craig Parker" w:date="2024-08-07T12:23:00Z" w16du:dateUtc="2024-08-07T10:23:00Z" w:id="3533">
              <w:rPr>
                <w:rFonts w:ascii="Nunito" w:hAnsi="Nunito" w:eastAsia="Nunito" w:cs="Nunito"/>
                <w:b/>
                <w:bCs/>
                <w:szCs w:val="18"/>
              </w:rPr>
            </w:rPrChange>
          </w:rPr>
          <w:t>Data Protection Measures</w:t>
        </w:r>
        <w:r w:rsidRPr="002E4822">
          <w:rPr>
            <w:rFonts w:ascii="Nunito" w:hAnsi="Nunito" w:eastAsia="Nunito" w:cs="Nunito"/>
            <w:color w:val="000000" w:themeColor="text1"/>
            <w:sz w:val="20"/>
            <w:rPrChange w:author="Craig Parker" w:date="2024-08-07T12:23:00Z" w16du:dateUtc="2024-08-07T10:23:00Z" w:id="3534">
              <w:rPr>
                <w:rFonts w:ascii="Nunito" w:hAnsi="Nunito" w:eastAsia="Nunito" w:cs="Nunito"/>
                <w:szCs w:val="18"/>
              </w:rPr>
            </w:rPrChange>
          </w:rPr>
          <w:t xml:space="preserve">: Detailed description of statutory, </w:t>
        </w:r>
      </w:ins>
      <w:proofErr w:type="spellStart"/>
      <w:r w:rsidRPr="002E4822" w:rsidR="006013EC">
        <w:rPr>
          <w:rFonts w:ascii="Nunito" w:hAnsi="Nunito" w:eastAsia="Nunito" w:cs="Nunito"/>
          <w:color w:val="000000" w:themeColor="text1"/>
          <w:sz w:val="20"/>
        </w:rPr>
        <w:t>organisational</w:t>
      </w:r>
      <w:proofErr w:type="spellEnd"/>
      <w:ins w:author="Craig Parker" w:date="2024-08-06T12:57:00Z" w:id="3535">
        <w:r w:rsidRPr="002E4822">
          <w:rPr>
            <w:rFonts w:ascii="Nunito" w:hAnsi="Nunito" w:eastAsia="Nunito" w:cs="Nunito"/>
            <w:color w:val="000000" w:themeColor="text1"/>
            <w:sz w:val="20"/>
            <w:rPrChange w:author="Craig Parker" w:date="2024-08-07T12:23:00Z" w16du:dateUtc="2024-08-07T10:23:00Z" w:id="3536">
              <w:rPr>
                <w:rFonts w:ascii="Nunito" w:hAnsi="Nunito" w:eastAsia="Nunito" w:cs="Nunito"/>
                <w:szCs w:val="18"/>
              </w:rPr>
            </w:rPrChange>
          </w:rPr>
          <w:t>, and technical measures in place at the receiving institution to safeguard the confidentiality and safety of the data.</w:t>
        </w:r>
      </w:ins>
    </w:p>
    <w:p w:rsidRPr="002E4822" w:rsidR="52A8C99F" w:rsidRDefault="52A8C99F" w14:paraId="13A0F6CF" w14:textId="5C1C2EA4">
      <w:pPr>
        <w:spacing w:before="240" w:after="240"/>
        <w:rPr>
          <w:ins w:author="Craig Parker" w:date="2024-08-06T12:57:00Z" w16du:dateUtc="2024-08-06T12:57:51Z" w:id="3537"/>
          <w:rFonts w:ascii="Nunito" w:hAnsi="Nunito" w:eastAsia="Nunito" w:cs="Nunito"/>
          <w:color w:val="000000" w:themeColor="text1"/>
          <w:sz w:val="20"/>
          <w:rPrChange w:author="Craig Parker" w:date="2024-08-07T12:23:00Z" w16du:dateUtc="2024-08-07T10:23:00Z" w:id="3538">
            <w:rPr>
              <w:ins w:author="Craig Parker" w:date="2024-08-06T12:57:00Z" w16du:dateUtc="2024-08-06T12:57:51Z" w:id="3539"/>
              <w:rFonts w:ascii="Nunito" w:hAnsi="Nunito" w:eastAsia="Nunito" w:cs="Nunito"/>
              <w:szCs w:val="18"/>
            </w:rPr>
          </w:rPrChange>
        </w:rPr>
        <w:pPrChange w:author="Craig Parker" w:date="2024-08-06T12:57:00Z" w:id="3540">
          <w:pPr>
            <w:numPr>
              <w:numId w:val="3"/>
            </w:numPr>
            <w:ind w:left="720" w:hanging="360"/>
          </w:pPr>
        </w:pPrChange>
      </w:pPr>
      <w:ins w:author="Craig Parker" w:date="2024-08-06T12:57:00Z" w:id="3541">
        <w:r w:rsidRPr="002E4822">
          <w:rPr>
            <w:rFonts w:ascii="Nunito" w:hAnsi="Nunito" w:eastAsia="Nunito" w:cs="Nunito"/>
            <w:b/>
            <w:bCs/>
            <w:color w:val="000000" w:themeColor="text1"/>
            <w:sz w:val="20"/>
            <w:rPrChange w:author="Craig Parker" w:date="2024-08-07T12:23:00Z" w16du:dateUtc="2024-08-07T10:23:00Z" w:id="3542">
              <w:rPr>
                <w:rFonts w:ascii="Nunito" w:hAnsi="Nunito" w:eastAsia="Nunito" w:cs="Nunito"/>
                <w:b/>
                <w:bCs/>
                <w:szCs w:val="18"/>
              </w:rPr>
            </w:rPrChange>
          </w:rPr>
          <w:t>Step 2: Preliminary Screening</w:t>
        </w:r>
        <w:r w:rsidRPr="002E4822">
          <w:rPr>
            <w:rFonts w:ascii="Nunito" w:hAnsi="Nunito" w:eastAsia="Nunito" w:cs="Nunito"/>
            <w:color w:val="000000" w:themeColor="text1"/>
            <w:sz w:val="20"/>
            <w:rPrChange w:author="Craig Parker" w:date="2024-08-07T12:23:00Z" w16du:dateUtc="2024-08-07T10:23:00Z" w:id="3543">
              <w:rPr>
                <w:rFonts w:ascii="Nunito" w:hAnsi="Nunito" w:eastAsia="Nunito" w:cs="Nunito"/>
                <w:szCs w:val="18"/>
              </w:rPr>
            </w:rPrChange>
          </w:rPr>
          <w:t xml:space="preserve"> Upon submission, the Data Access Request Form undergoes a preliminary screening by the Data Access Committee (DAC) to confirm completeness and basic compliance with the Consortium’s requirements.</w:t>
        </w:r>
      </w:ins>
    </w:p>
    <w:p w:rsidRPr="002E4822" w:rsidR="52A8C99F" w:rsidRDefault="52A8C99F" w14:paraId="48041A93" w14:textId="48B85F12">
      <w:pPr>
        <w:spacing w:before="240" w:after="240"/>
        <w:rPr>
          <w:ins w:author="Craig Parker" w:date="2024-08-06T12:57:00Z" w16du:dateUtc="2024-08-06T12:57:51Z" w:id="3544"/>
          <w:rFonts w:ascii="Nunito" w:hAnsi="Nunito" w:eastAsia="Nunito" w:cs="Nunito"/>
          <w:color w:val="000000" w:themeColor="text1"/>
          <w:sz w:val="20"/>
          <w:rPrChange w:author="Craig Parker" w:date="2024-08-07T12:23:00Z" w16du:dateUtc="2024-08-07T10:23:00Z" w:id="3545">
            <w:rPr>
              <w:ins w:author="Craig Parker" w:date="2024-08-06T12:57:00Z" w16du:dateUtc="2024-08-06T12:57:51Z" w:id="3546"/>
              <w:rFonts w:ascii="Nunito" w:hAnsi="Nunito" w:eastAsia="Nunito" w:cs="Nunito"/>
              <w:szCs w:val="18"/>
            </w:rPr>
          </w:rPrChange>
        </w:rPr>
        <w:pPrChange w:author="Craig Parker" w:date="2024-08-06T12:57:00Z" w:id="3547">
          <w:pPr/>
        </w:pPrChange>
      </w:pPr>
      <w:ins w:author="Craig Parker" w:date="2024-08-06T12:57:00Z" w:id="3548">
        <w:r w:rsidRPr="002E4822">
          <w:rPr>
            <w:rFonts w:ascii="Nunito" w:hAnsi="Nunito" w:eastAsia="Nunito" w:cs="Nunito"/>
            <w:b/>
            <w:bCs/>
            <w:color w:val="000000" w:themeColor="text1"/>
            <w:sz w:val="20"/>
            <w:rPrChange w:author="Craig Parker" w:date="2024-08-07T12:23:00Z" w16du:dateUtc="2024-08-07T10:23:00Z" w:id="3549">
              <w:rPr>
                <w:rFonts w:ascii="Nunito" w:hAnsi="Nunito" w:eastAsia="Nunito" w:cs="Nunito"/>
                <w:b/>
                <w:bCs/>
                <w:szCs w:val="18"/>
              </w:rPr>
            </w:rPrChange>
          </w:rPr>
          <w:t>Step 3: Review by Data Access Committee</w:t>
        </w:r>
        <w:r w:rsidRPr="002E4822">
          <w:rPr>
            <w:rFonts w:ascii="Nunito" w:hAnsi="Nunito" w:eastAsia="Nunito" w:cs="Nunito"/>
            <w:color w:val="000000" w:themeColor="text1"/>
            <w:sz w:val="20"/>
            <w:rPrChange w:author="Craig Parker" w:date="2024-08-07T12:23:00Z" w16du:dateUtc="2024-08-07T10:23:00Z" w:id="3550">
              <w:rPr>
                <w:rFonts w:ascii="Nunito" w:hAnsi="Nunito" w:eastAsia="Nunito" w:cs="Nunito"/>
                <w:szCs w:val="18"/>
              </w:rPr>
            </w:rPrChange>
          </w:rPr>
          <w:t xml:space="preserve"> </w:t>
        </w:r>
        <w:proofErr w:type="gramStart"/>
        <w:r w:rsidRPr="002E4822">
          <w:rPr>
            <w:rFonts w:ascii="Nunito" w:hAnsi="Nunito" w:eastAsia="Nunito" w:cs="Nunito"/>
            <w:color w:val="000000" w:themeColor="text1"/>
            <w:sz w:val="20"/>
            <w:rPrChange w:author="Craig Parker" w:date="2024-08-07T12:23:00Z" w16du:dateUtc="2024-08-07T10:23:00Z" w:id="3551">
              <w:rPr>
                <w:rFonts w:ascii="Nunito" w:hAnsi="Nunito" w:eastAsia="Nunito" w:cs="Nunito"/>
                <w:szCs w:val="18"/>
              </w:rPr>
            </w:rPrChange>
          </w:rPr>
          <w:t>The</w:t>
        </w:r>
        <w:proofErr w:type="gramEnd"/>
        <w:r w:rsidRPr="002E4822">
          <w:rPr>
            <w:rFonts w:ascii="Nunito" w:hAnsi="Nunito" w:eastAsia="Nunito" w:cs="Nunito"/>
            <w:color w:val="000000" w:themeColor="text1"/>
            <w:sz w:val="20"/>
            <w:rPrChange w:author="Craig Parker" w:date="2024-08-07T12:23:00Z" w16du:dateUtc="2024-08-07T10:23:00Z" w:id="3552">
              <w:rPr>
                <w:rFonts w:ascii="Nunito" w:hAnsi="Nunito" w:eastAsia="Nunito" w:cs="Nunito"/>
                <w:szCs w:val="18"/>
              </w:rPr>
            </w:rPrChange>
          </w:rPr>
          <w:t xml:space="preserve"> DAC will evaluate the request based on the following criteria:</w:t>
        </w:r>
      </w:ins>
    </w:p>
    <w:p w:rsidRPr="002E4822" w:rsidR="52A8C99F" w:rsidRDefault="52A8C99F" w14:paraId="15D13EB2" w14:textId="5557B6D0">
      <w:pPr>
        <w:pStyle w:val="ListParagraph"/>
        <w:numPr>
          <w:ilvl w:val="0"/>
          <w:numId w:val="57"/>
        </w:numPr>
        <w:spacing w:before="0" w:after="0"/>
        <w:rPr>
          <w:ins w:author="Craig Parker" w:date="2024-08-06T12:57:00Z" w16du:dateUtc="2024-08-06T12:57:51Z" w:id="3553"/>
          <w:rFonts w:ascii="Nunito" w:hAnsi="Nunito" w:eastAsia="Nunito" w:cs="Nunito"/>
          <w:color w:val="000000" w:themeColor="text1"/>
          <w:sz w:val="20"/>
          <w:rPrChange w:author="Craig Parker" w:date="2024-08-07T12:23:00Z" w16du:dateUtc="2024-08-07T10:23:00Z" w:id="3554">
            <w:rPr>
              <w:ins w:author="Craig Parker" w:date="2024-08-06T12:57:00Z" w16du:dateUtc="2024-08-06T12:57:51Z" w:id="3555"/>
              <w:rFonts w:ascii="Nunito" w:hAnsi="Nunito" w:eastAsia="Nunito" w:cs="Nunito"/>
              <w:szCs w:val="18"/>
            </w:rPr>
          </w:rPrChange>
        </w:rPr>
        <w:pPrChange w:author="Craig Parker" w:date="2024-08-06T12:57:00Z" w:id="3556">
          <w:pPr/>
        </w:pPrChange>
      </w:pPr>
      <w:ins w:author="Craig Parker" w:date="2024-08-06T12:57:00Z" w:id="3557">
        <w:r w:rsidRPr="002E4822">
          <w:rPr>
            <w:rFonts w:ascii="Nunito" w:hAnsi="Nunito" w:eastAsia="Nunito" w:cs="Nunito"/>
            <w:b/>
            <w:bCs/>
            <w:color w:val="000000" w:themeColor="text1"/>
            <w:sz w:val="20"/>
            <w:rPrChange w:author="Craig Parker" w:date="2024-08-07T12:23:00Z" w16du:dateUtc="2024-08-07T10:23:00Z" w:id="3558">
              <w:rPr>
                <w:rFonts w:ascii="Nunito" w:hAnsi="Nunito" w:eastAsia="Nunito" w:cs="Nunito"/>
                <w:b/>
                <w:bCs/>
                <w:szCs w:val="18"/>
              </w:rPr>
            </w:rPrChange>
          </w:rPr>
          <w:t>Alignment with Data Use Permissions</w:t>
        </w:r>
        <w:r w:rsidRPr="002E4822">
          <w:rPr>
            <w:rFonts w:ascii="Nunito" w:hAnsi="Nunito" w:eastAsia="Nunito" w:cs="Nunito"/>
            <w:color w:val="000000" w:themeColor="text1"/>
            <w:sz w:val="20"/>
            <w:rPrChange w:author="Craig Parker" w:date="2024-08-07T12:23:00Z" w16du:dateUtc="2024-08-07T10:23:00Z" w:id="3559">
              <w:rPr>
                <w:rFonts w:ascii="Nunito" w:hAnsi="Nunito" w:eastAsia="Nunito" w:cs="Nunito"/>
                <w:szCs w:val="18"/>
              </w:rPr>
            </w:rPrChange>
          </w:rPr>
          <w:t xml:space="preserve">: The request must align with the data use permissions outlined in the Data </w:t>
        </w:r>
      </w:ins>
      <w:r w:rsidRPr="002E4822" w:rsidR="001151F1">
        <w:rPr>
          <w:rFonts w:ascii="Nunito" w:hAnsi="Nunito" w:eastAsia="Nunito" w:cs="Nunito"/>
          <w:color w:val="000000" w:themeColor="text1"/>
          <w:sz w:val="20"/>
        </w:rPr>
        <w:t>Transfer</w:t>
      </w:r>
      <w:ins w:author="Craig Parker" w:date="2024-08-06T12:57:00Z" w:id="3560">
        <w:r w:rsidRPr="002E4822">
          <w:rPr>
            <w:rFonts w:ascii="Nunito" w:hAnsi="Nunito" w:eastAsia="Nunito" w:cs="Nunito"/>
            <w:color w:val="000000" w:themeColor="text1"/>
            <w:sz w:val="20"/>
            <w:rPrChange w:author="Craig Parker" w:date="2024-08-07T12:23:00Z" w16du:dateUtc="2024-08-07T10:23:00Z" w:id="3561">
              <w:rPr>
                <w:rFonts w:ascii="Nunito" w:hAnsi="Nunito" w:eastAsia="Nunito" w:cs="Nunito"/>
                <w:szCs w:val="18"/>
              </w:rPr>
            </w:rPrChange>
          </w:rPr>
          <w:t xml:space="preserve"> Agreement (DTA).</w:t>
        </w:r>
      </w:ins>
    </w:p>
    <w:p w:rsidRPr="002E4822" w:rsidR="52A8C99F" w:rsidRDefault="52A8C99F" w14:paraId="79D81764" w14:textId="20CDAD54">
      <w:pPr>
        <w:pStyle w:val="ListParagraph"/>
        <w:numPr>
          <w:ilvl w:val="0"/>
          <w:numId w:val="57"/>
        </w:numPr>
        <w:spacing w:before="0" w:after="0"/>
        <w:rPr>
          <w:ins w:author="Craig Parker" w:date="2024-08-06T12:57:00Z" w16du:dateUtc="2024-08-06T12:57:51Z" w:id="3562"/>
          <w:rFonts w:ascii="Nunito" w:hAnsi="Nunito" w:eastAsia="Nunito" w:cs="Nunito"/>
          <w:color w:val="000000" w:themeColor="text1"/>
          <w:sz w:val="20"/>
          <w:rPrChange w:author="Craig Parker" w:date="2024-08-07T12:23:00Z" w16du:dateUtc="2024-08-07T10:23:00Z" w:id="3563">
            <w:rPr>
              <w:ins w:author="Craig Parker" w:date="2024-08-06T12:57:00Z" w16du:dateUtc="2024-08-06T12:57:51Z" w:id="3564"/>
              <w:rFonts w:ascii="Nunito" w:hAnsi="Nunito" w:eastAsia="Nunito" w:cs="Nunito"/>
              <w:szCs w:val="18"/>
            </w:rPr>
          </w:rPrChange>
        </w:rPr>
        <w:pPrChange w:author="Craig Parker" w:date="2024-08-06T12:57:00Z" w:id="3565">
          <w:pPr/>
        </w:pPrChange>
      </w:pPr>
      <w:ins w:author="Craig Parker" w:date="2024-08-06T12:57:00Z" w:id="3566">
        <w:r w:rsidRPr="002E4822">
          <w:rPr>
            <w:rFonts w:ascii="Nunito" w:hAnsi="Nunito" w:eastAsia="Nunito" w:cs="Nunito"/>
            <w:b/>
            <w:bCs/>
            <w:color w:val="000000" w:themeColor="text1"/>
            <w:sz w:val="20"/>
            <w:rPrChange w:author="Craig Parker" w:date="2024-08-07T12:23:00Z" w16du:dateUtc="2024-08-07T10:23:00Z" w:id="3567">
              <w:rPr>
                <w:rFonts w:ascii="Nunito" w:hAnsi="Nunito" w:eastAsia="Nunito" w:cs="Nunito"/>
                <w:b/>
                <w:bCs/>
                <w:szCs w:val="18"/>
              </w:rPr>
            </w:rPrChange>
          </w:rPr>
          <w:t>Privacy Risk Assessment</w:t>
        </w:r>
        <w:r w:rsidRPr="002E4822">
          <w:rPr>
            <w:rFonts w:ascii="Nunito" w:hAnsi="Nunito" w:eastAsia="Nunito" w:cs="Nunito"/>
            <w:color w:val="000000" w:themeColor="text1"/>
            <w:sz w:val="20"/>
            <w:rPrChange w:author="Craig Parker" w:date="2024-08-07T12:23:00Z" w16du:dateUtc="2024-08-07T10:23:00Z" w:id="3568">
              <w:rPr>
                <w:rFonts w:ascii="Nunito" w:hAnsi="Nunito" w:eastAsia="Nunito" w:cs="Nunito"/>
                <w:szCs w:val="18"/>
              </w:rPr>
            </w:rPrChange>
          </w:rPr>
          <w:t>: Potential risks to the privacy of research participants must be identified and addressed satisfactorily.</w:t>
        </w:r>
      </w:ins>
    </w:p>
    <w:p w:rsidRPr="002E4822" w:rsidR="52A8C99F" w:rsidRDefault="52A8C99F" w14:paraId="1B255300" w14:textId="010DFDD9">
      <w:pPr>
        <w:pStyle w:val="ListParagraph"/>
        <w:spacing w:before="0" w:after="0"/>
        <w:rPr>
          <w:ins w:author="Craig Parker" w:date="2024-08-06T12:57:00Z" w16du:dateUtc="2024-08-06T12:57:51Z" w:id="3569"/>
          <w:rFonts w:ascii="Nunito" w:hAnsi="Nunito" w:eastAsia="Nunito" w:cs="Nunito"/>
          <w:color w:val="000000" w:themeColor="text1"/>
          <w:sz w:val="20"/>
          <w:rPrChange w:author="Craig Parker" w:date="2024-08-07T12:23:00Z" w16du:dateUtc="2024-08-07T10:23:00Z" w:id="3570">
            <w:rPr>
              <w:ins w:author="Craig Parker" w:date="2024-08-06T12:57:00Z" w16du:dateUtc="2024-08-06T12:57:51Z" w:id="3571"/>
              <w:rFonts w:ascii="Nunito" w:hAnsi="Nunito" w:eastAsia="Nunito" w:cs="Nunito"/>
              <w:szCs w:val="18"/>
            </w:rPr>
          </w:rPrChange>
        </w:rPr>
        <w:pPrChange w:author="Craig Parker" w:date="2024-08-06T12:57:00Z" w:id="3572">
          <w:pPr/>
        </w:pPrChange>
      </w:pPr>
      <w:ins w:author="Craig Parker" w:date="2024-08-06T12:57:00Z" w:id="3573">
        <w:r w:rsidRPr="002E4822">
          <w:rPr>
            <w:rFonts w:ascii="Nunito" w:hAnsi="Nunito" w:eastAsia="Nunito" w:cs="Nunito"/>
            <w:b/>
            <w:bCs/>
            <w:color w:val="000000" w:themeColor="text1"/>
            <w:sz w:val="20"/>
            <w:rPrChange w:author="Craig Parker" w:date="2024-08-07T12:23:00Z" w16du:dateUtc="2024-08-07T10:23:00Z" w:id="3574">
              <w:rPr>
                <w:rFonts w:ascii="Nunito" w:hAnsi="Nunito" w:eastAsia="Nunito" w:cs="Nunito"/>
                <w:b/>
                <w:bCs/>
                <w:szCs w:val="18"/>
              </w:rPr>
            </w:rPrChange>
          </w:rPr>
          <w:t>Non-Overlap with Ongoing Research</w:t>
        </w:r>
        <w:r w:rsidRPr="002E4822">
          <w:rPr>
            <w:rFonts w:ascii="Nunito" w:hAnsi="Nunito" w:eastAsia="Nunito" w:cs="Nunito"/>
            <w:color w:val="000000" w:themeColor="text1"/>
            <w:sz w:val="20"/>
            <w:rPrChange w:author="Craig Parker" w:date="2024-08-07T12:23:00Z" w16du:dateUtc="2024-08-07T10:23:00Z" w:id="3575">
              <w:rPr>
                <w:rFonts w:ascii="Nunito" w:hAnsi="Nunito" w:eastAsia="Nunito" w:cs="Nunito"/>
                <w:szCs w:val="18"/>
              </w:rPr>
            </w:rPrChange>
          </w:rPr>
          <w:t>: The proposed research should not overlap with or pre-empt the results of ongoing Consortium projects. If overlap is identified, a temporary embargo may be imposed.</w:t>
        </w:r>
      </w:ins>
    </w:p>
    <w:p w:rsidRPr="002E4822" w:rsidR="00D14C08" w:rsidRDefault="52A8C99F" w14:paraId="60225622" w14:textId="77777777">
      <w:pPr>
        <w:spacing w:before="240" w:after="240"/>
        <w:rPr>
          <w:rFonts w:ascii="Nunito" w:hAnsi="Nunito" w:eastAsia="Nunito" w:cs="Nunito"/>
          <w:b/>
          <w:bCs/>
          <w:color w:val="000000" w:themeColor="text1"/>
          <w:sz w:val="20"/>
        </w:rPr>
      </w:pPr>
      <w:ins w:author="Craig Parker" w:date="2024-08-06T12:57:00Z" w:id="3576">
        <w:r w:rsidRPr="002E4822">
          <w:rPr>
            <w:rFonts w:ascii="Nunito" w:hAnsi="Nunito" w:eastAsia="Nunito" w:cs="Nunito"/>
            <w:b/>
            <w:bCs/>
            <w:color w:val="000000" w:themeColor="text1"/>
            <w:sz w:val="20"/>
            <w:rPrChange w:author="Craig Parker" w:date="2024-08-07T12:23:00Z" w16du:dateUtc="2024-08-07T10:23:00Z" w:id="3577">
              <w:rPr>
                <w:rFonts w:ascii="Nunito" w:hAnsi="Nunito" w:eastAsia="Nunito" w:cs="Nunito"/>
                <w:b/>
                <w:bCs/>
                <w:szCs w:val="18"/>
              </w:rPr>
            </w:rPrChange>
          </w:rPr>
          <w:t>Step 4: Recording and Communication of Decision Reasons</w:t>
        </w:r>
      </w:ins>
    </w:p>
    <w:p w:rsidRPr="002E4822" w:rsidR="52A8C99F" w:rsidP="00D14C08" w:rsidRDefault="52A8C99F" w14:paraId="2FB55113" w14:textId="617C2B8B">
      <w:pPr>
        <w:spacing w:before="240" w:after="240"/>
        <w:rPr>
          <w:ins w:author="Craig Parker" w:date="2024-08-06T12:57:00Z" w16du:dateUtc="2024-08-06T12:57:51Z" w:id="3578"/>
          <w:rFonts w:ascii="Nunito" w:hAnsi="Nunito" w:eastAsia="Nunito" w:cs="Nunito"/>
          <w:color w:val="000000" w:themeColor="text1"/>
          <w:sz w:val="20"/>
          <w:rPrChange w:author="Craig Parker" w:date="2024-08-07T12:23:00Z" w16du:dateUtc="2024-08-07T10:23:00Z" w:id="3579">
            <w:rPr>
              <w:ins w:author="Craig Parker" w:date="2024-08-06T12:57:00Z" w16du:dateUtc="2024-08-06T12:57:51Z" w:id="3580"/>
              <w:rFonts w:ascii="Nunito" w:hAnsi="Nunito" w:eastAsia="Nunito" w:cs="Nunito"/>
              <w:szCs w:val="18"/>
            </w:rPr>
          </w:rPrChange>
        </w:rPr>
      </w:pPr>
      <w:ins w:author="Craig Parker" w:date="2024-08-06T12:57:00Z" w:id="3581">
        <w:r w:rsidRPr="002E4822">
          <w:rPr>
            <w:rFonts w:ascii="Nunito" w:hAnsi="Nunito" w:eastAsia="Nunito" w:cs="Nunito"/>
            <w:color w:val="000000" w:themeColor="text1"/>
            <w:sz w:val="20"/>
            <w:rPrChange w:author="Craig Parker" w:date="2024-08-07T12:23:00Z" w16du:dateUtc="2024-08-07T10:23:00Z" w:id="3582">
              <w:rPr>
                <w:rFonts w:ascii="Nunito" w:hAnsi="Nunito" w:eastAsia="Nunito" w:cs="Nunito"/>
                <w:szCs w:val="18"/>
              </w:rPr>
            </w:rPrChange>
          </w:rPr>
          <w:t xml:space="preserve"> Once a decision is made, the DAC records the reasons for its approval, conditional approval, or denial. This documentation ensures transparency and provides valuable feedback to applicants. The decision</w:t>
        </w:r>
      </w:ins>
      <w:r w:rsidRPr="002E4822" w:rsidR="00894535">
        <w:rPr>
          <w:rFonts w:ascii="Nunito" w:hAnsi="Nunito" w:eastAsia="Nunito" w:cs="Nunito"/>
          <w:color w:val="000000" w:themeColor="text1"/>
          <w:sz w:val="20"/>
        </w:rPr>
        <w:t xml:space="preserve"> and any conditions attached are</w:t>
      </w:r>
      <w:ins w:author="Craig Parker" w:date="2024-08-06T12:57:00Z" w:id="3583">
        <w:r w:rsidRPr="002E4822">
          <w:rPr>
            <w:rFonts w:ascii="Nunito" w:hAnsi="Nunito" w:eastAsia="Nunito" w:cs="Nunito"/>
            <w:color w:val="000000" w:themeColor="text1"/>
            <w:sz w:val="20"/>
            <w:rPrChange w:author="Craig Parker" w:date="2024-08-07T12:23:00Z" w16du:dateUtc="2024-08-07T10:23:00Z" w:id="3584">
              <w:rPr>
                <w:rFonts w:ascii="Nunito" w:hAnsi="Nunito" w:eastAsia="Nunito" w:cs="Nunito"/>
                <w:szCs w:val="18"/>
              </w:rPr>
            </w:rPrChange>
          </w:rPr>
          <w:t xml:space="preserve"> communicated to the applicant </w:t>
        </w:r>
      </w:ins>
      <w:r w:rsidRPr="002E4822" w:rsidR="006013EC">
        <w:rPr>
          <w:rFonts w:ascii="Nunito" w:hAnsi="Nunito" w:eastAsia="Nunito" w:cs="Nunito"/>
          <w:color w:val="000000" w:themeColor="text1"/>
          <w:sz w:val="20"/>
        </w:rPr>
        <w:t>clearly and promptly</w:t>
      </w:r>
      <w:ins w:author="Craig Parker" w:date="2024-08-06T12:57:00Z" w:id="3585">
        <w:r w:rsidRPr="002E4822">
          <w:rPr>
            <w:rFonts w:ascii="Nunito" w:hAnsi="Nunito" w:eastAsia="Nunito" w:cs="Nunito"/>
            <w:color w:val="000000" w:themeColor="text1"/>
            <w:sz w:val="20"/>
            <w:rPrChange w:author="Craig Parker" w:date="2024-08-07T12:23:00Z" w16du:dateUtc="2024-08-07T10:23:00Z" w:id="3586">
              <w:rPr>
                <w:rFonts w:ascii="Nunito" w:hAnsi="Nunito" w:eastAsia="Nunito" w:cs="Nunito"/>
                <w:szCs w:val="18"/>
              </w:rPr>
            </w:rPrChange>
          </w:rPr>
          <w:t xml:space="preserve">. Approved requests will include detailed instructions for accessing the data and any requirements or conditions </w:t>
        </w:r>
      </w:ins>
      <w:r w:rsidRPr="002E4822" w:rsidR="00894535">
        <w:rPr>
          <w:rFonts w:ascii="Nunito" w:hAnsi="Nunito" w:eastAsia="Nunito" w:cs="Nunito"/>
          <w:color w:val="000000" w:themeColor="text1"/>
          <w:sz w:val="20"/>
        </w:rPr>
        <w:t>the applicant must meet</w:t>
      </w:r>
      <w:ins w:author="Craig Parker" w:date="2024-08-06T12:57:00Z" w:id="3587">
        <w:r w:rsidRPr="002E4822">
          <w:rPr>
            <w:rFonts w:ascii="Nunito" w:hAnsi="Nunito" w:eastAsia="Nunito" w:cs="Nunito"/>
            <w:color w:val="000000" w:themeColor="text1"/>
            <w:sz w:val="20"/>
            <w:rPrChange w:author="Craig Parker" w:date="2024-08-07T12:23:00Z" w16du:dateUtc="2024-08-07T10:23:00Z" w:id="3588">
              <w:rPr>
                <w:rFonts w:ascii="Nunito" w:hAnsi="Nunito" w:eastAsia="Nunito" w:cs="Nunito"/>
                <w:szCs w:val="18"/>
              </w:rPr>
            </w:rPrChange>
          </w:rPr>
          <w:t>.</w:t>
        </w:r>
      </w:ins>
    </w:p>
    <w:p w:rsidRPr="002E4822" w:rsidR="00D14C08" w:rsidRDefault="52A8C99F" w14:paraId="3686EFA6" w14:textId="77777777">
      <w:pPr>
        <w:spacing w:before="240" w:after="240"/>
        <w:rPr>
          <w:rFonts w:ascii="Nunito" w:hAnsi="Nunito" w:eastAsia="Nunito" w:cs="Nunito"/>
          <w:color w:val="000000" w:themeColor="text1"/>
          <w:sz w:val="20"/>
        </w:rPr>
      </w:pPr>
      <w:ins w:author="Craig Parker" w:date="2024-08-06T12:57:00Z" w:id="3589">
        <w:r w:rsidRPr="002E4822">
          <w:rPr>
            <w:rFonts w:ascii="Nunito" w:hAnsi="Nunito" w:eastAsia="Nunito" w:cs="Nunito"/>
            <w:b/>
            <w:bCs/>
            <w:color w:val="000000" w:themeColor="text1"/>
            <w:sz w:val="20"/>
            <w:rPrChange w:author="Craig Parker" w:date="2024-08-07T12:23:00Z" w16du:dateUtc="2024-08-07T10:23:00Z" w:id="3590">
              <w:rPr>
                <w:rFonts w:ascii="Nunito" w:hAnsi="Nunito" w:eastAsia="Nunito" w:cs="Nunito"/>
                <w:b/>
                <w:bCs/>
                <w:szCs w:val="18"/>
              </w:rPr>
            </w:rPrChange>
          </w:rPr>
          <w:t>Step 5: Data Transfer and Encryption</w:t>
        </w:r>
        <w:r w:rsidRPr="002E4822">
          <w:rPr>
            <w:rFonts w:ascii="Nunito" w:hAnsi="Nunito" w:eastAsia="Nunito" w:cs="Nunito"/>
            <w:color w:val="000000" w:themeColor="text1"/>
            <w:sz w:val="20"/>
            <w:rPrChange w:author="Craig Parker" w:date="2024-08-07T12:23:00Z" w16du:dateUtc="2024-08-07T10:23:00Z" w:id="3591">
              <w:rPr>
                <w:rFonts w:ascii="Nunito" w:hAnsi="Nunito" w:eastAsia="Nunito" w:cs="Nunito"/>
                <w:szCs w:val="18"/>
              </w:rPr>
            </w:rPrChange>
          </w:rPr>
          <w:t xml:space="preserve"> </w:t>
        </w:r>
      </w:ins>
    </w:p>
    <w:p w:rsidRPr="002E4822" w:rsidR="52A8C99F" w:rsidP="00D14C08" w:rsidRDefault="52A8C99F" w14:paraId="576007D1" w14:textId="7E1CEB97">
      <w:pPr>
        <w:spacing w:before="240" w:after="240"/>
        <w:rPr>
          <w:ins w:author="Craig Parker" w:date="2024-08-06T12:57:00Z" w16du:dateUtc="2024-08-06T12:57:51Z" w:id="3592"/>
          <w:rFonts w:ascii="Nunito" w:hAnsi="Nunito" w:eastAsia="Nunito" w:cs="Nunito"/>
          <w:color w:val="000000" w:themeColor="text1"/>
          <w:sz w:val="20"/>
          <w:rPrChange w:author="Craig Parker" w:date="2024-08-07T12:23:00Z" w16du:dateUtc="2024-08-07T10:23:00Z" w:id="3593">
            <w:rPr>
              <w:ins w:author="Craig Parker" w:date="2024-08-06T12:57:00Z" w16du:dateUtc="2024-08-06T12:57:51Z" w:id="3594"/>
              <w:rFonts w:ascii="Nunito" w:hAnsi="Nunito" w:eastAsia="Nunito" w:cs="Nunito"/>
              <w:szCs w:val="18"/>
            </w:rPr>
          </w:rPrChange>
        </w:rPr>
      </w:pPr>
      <w:ins w:author="Craig Parker" w:date="2024-08-06T12:57:00Z" w:id="3595">
        <w:r w:rsidRPr="002E4822">
          <w:rPr>
            <w:rFonts w:ascii="Nunito" w:hAnsi="Nunito" w:eastAsia="Nunito" w:cs="Nunito"/>
            <w:color w:val="000000" w:themeColor="text1"/>
            <w:sz w:val="20"/>
            <w:rPrChange w:author="Craig Parker" w:date="2024-08-07T12:23:00Z" w16du:dateUtc="2024-08-07T10:23:00Z" w:id="3596">
              <w:rPr>
                <w:rFonts w:ascii="Nunito" w:hAnsi="Nunito" w:eastAsia="Nunito" w:cs="Nunito"/>
                <w:szCs w:val="18"/>
              </w:rPr>
            </w:rPrChange>
          </w:rPr>
          <w:t xml:space="preserve">Upon approval and fulfillment of all conditions, including ethics approval, the data will be transferred. If the data contains personally identifiable information, it will be encrypted by the data provider before transfer using a secure service employing encrypted data transport protocols such as TLS (Transport Layer Security). Examples of such services include </w:t>
        </w:r>
        <w:proofErr w:type="spellStart"/>
        <w:r w:rsidRPr="002E4822">
          <w:rPr>
            <w:rFonts w:ascii="Nunito" w:hAnsi="Nunito" w:eastAsia="Nunito" w:cs="Nunito"/>
            <w:color w:val="000000" w:themeColor="text1"/>
            <w:sz w:val="20"/>
            <w:rPrChange w:author="Craig Parker" w:date="2024-08-07T12:23:00Z" w16du:dateUtc="2024-08-07T10:23:00Z" w:id="3597">
              <w:rPr>
                <w:rFonts w:ascii="Nunito" w:hAnsi="Nunito" w:eastAsia="Nunito" w:cs="Nunito"/>
                <w:szCs w:val="18"/>
              </w:rPr>
            </w:rPrChange>
          </w:rPr>
          <w:t>FileSender</w:t>
        </w:r>
        <w:proofErr w:type="spellEnd"/>
        <w:r w:rsidRPr="002E4822">
          <w:rPr>
            <w:rFonts w:ascii="Nunito" w:hAnsi="Nunito" w:eastAsia="Nunito" w:cs="Nunito"/>
            <w:color w:val="000000" w:themeColor="text1"/>
            <w:sz w:val="20"/>
            <w:rPrChange w:author="Craig Parker" w:date="2024-08-07T12:23:00Z" w16du:dateUtc="2024-08-07T10:23:00Z" w:id="3598">
              <w:rPr>
                <w:rFonts w:ascii="Nunito" w:hAnsi="Nunito" w:eastAsia="Nunito" w:cs="Nunito"/>
                <w:szCs w:val="18"/>
              </w:rPr>
            </w:rPrChange>
          </w:rPr>
          <w:t xml:space="preserve"> and Box.com.</w:t>
        </w:r>
      </w:ins>
    </w:p>
    <w:p w:rsidRPr="002E4822" w:rsidR="52A8C99F" w:rsidRDefault="52A8C99F" w14:paraId="4EC3B090" w14:textId="0FD1DB11">
      <w:pPr>
        <w:spacing w:before="240" w:after="240"/>
        <w:rPr>
          <w:ins w:author="Craig Parker" w:date="2024-08-06T12:57:00Z" w16du:dateUtc="2024-08-06T12:57:51Z" w:id="3599"/>
          <w:rFonts w:ascii="Nunito" w:hAnsi="Nunito" w:eastAsia="Nunito" w:cs="Nunito"/>
          <w:color w:val="000000" w:themeColor="text1"/>
          <w:sz w:val="20"/>
          <w:rPrChange w:author="Craig Parker" w:date="2024-08-07T12:23:00Z" w16du:dateUtc="2024-08-07T10:23:00Z" w:id="3600">
            <w:rPr>
              <w:ins w:author="Craig Parker" w:date="2024-08-06T12:57:00Z" w16du:dateUtc="2024-08-06T12:57:51Z" w:id="3601"/>
              <w:rFonts w:ascii="Nunito" w:hAnsi="Nunito" w:eastAsia="Nunito" w:cs="Nunito"/>
              <w:szCs w:val="18"/>
            </w:rPr>
          </w:rPrChange>
        </w:rPr>
        <w:pPrChange w:author="Craig Parker" w:date="2024-08-06T12:57:00Z" w:id="3602">
          <w:pPr/>
        </w:pPrChange>
      </w:pPr>
      <w:ins w:author="Craig Parker" w:date="2024-08-06T12:57:00Z" w:id="3603">
        <w:r w:rsidRPr="002E4822">
          <w:rPr>
            <w:rFonts w:ascii="Nunito" w:hAnsi="Nunito" w:eastAsia="Nunito" w:cs="Nunito"/>
            <w:b/>
            <w:bCs/>
            <w:color w:val="000000" w:themeColor="text1"/>
            <w:sz w:val="20"/>
            <w:rPrChange w:author="Craig Parker" w:date="2024-08-07T12:23:00Z" w16du:dateUtc="2024-08-07T10:23:00Z" w:id="3604">
              <w:rPr>
                <w:rFonts w:ascii="Nunito" w:hAnsi="Nunito" w:eastAsia="Nunito" w:cs="Nunito"/>
                <w:b/>
                <w:bCs/>
                <w:szCs w:val="18"/>
              </w:rPr>
            </w:rPrChange>
          </w:rPr>
          <w:t>Step 6: Ongoing Monitoring</w:t>
        </w:r>
        <w:r w:rsidRPr="002E4822">
          <w:rPr>
            <w:rFonts w:ascii="Nunito" w:hAnsi="Nunito" w:eastAsia="Nunito" w:cs="Nunito"/>
            <w:color w:val="000000" w:themeColor="text1"/>
            <w:sz w:val="20"/>
            <w:rPrChange w:author="Craig Parker" w:date="2024-08-07T12:23:00Z" w16du:dateUtc="2024-08-07T10:23:00Z" w:id="3605">
              <w:rPr>
                <w:rFonts w:ascii="Nunito" w:hAnsi="Nunito" w:eastAsia="Nunito" w:cs="Nunito"/>
                <w:szCs w:val="18"/>
              </w:rPr>
            </w:rPrChange>
          </w:rPr>
          <w:t xml:space="preserve"> </w:t>
        </w:r>
        <w:proofErr w:type="gramStart"/>
        <w:r w:rsidRPr="002E4822">
          <w:rPr>
            <w:rFonts w:ascii="Nunito" w:hAnsi="Nunito" w:eastAsia="Nunito" w:cs="Nunito"/>
            <w:color w:val="000000" w:themeColor="text1"/>
            <w:sz w:val="20"/>
            <w:rPrChange w:author="Craig Parker" w:date="2024-08-07T12:23:00Z" w16du:dateUtc="2024-08-07T10:23:00Z" w:id="3606">
              <w:rPr>
                <w:rFonts w:ascii="Nunito" w:hAnsi="Nunito" w:eastAsia="Nunito" w:cs="Nunito"/>
                <w:szCs w:val="18"/>
              </w:rPr>
            </w:rPrChange>
          </w:rPr>
          <w:t>The</w:t>
        </w:r>
        <w:proofErr w:type="gramEnd"/>
        <w:r w:rsidRPr="002E4822">
          <w:rPr>
            <w:rFonts w:ascii="Nunito" w:hAnsi="Nunito" w:eastAsia="Nunito" w:cs="Nunito"/>
            <w:color w:val="000000" w:themeColor="text1"/>
            <w:sz w:val="20"/>
            <w:rPrChange w:author="Craig Parker" w:date="2024-08-07T12:23:00Z" w16du:dateUtc="2024-08-07T10:23:00Z" w:id="3607">
              <w:rPr>
                <w:rFonts w:ascii="Nunito" w:hAnsi="Nunito" w:eastAsia="Nunito" w:cs="Nunito"/>
                <w:szCs w:val="18"/>
              </w:rPr>
            </w:rPrChange>
          </w:rPr>
          <w:t xml:space="preserve"> DAC will continue to monitor compliance with the terms of the Data </w:t>
        </w:r>
      </w:ins>
      <w:r w:rsidRPr="002E4822" w:rsidR="001151F1">
        <w:rPr>
          <w:rFonts w:ascii="Nunito" w:hAnsi="Nunito" w:eastAsia="Nunito" w:cs="Nunito"/>
          <w:color w:val="000000" w:themeColor="text1"/>
          <w:sz w:val="20"/>
        </w:rPr>
        <w:t>Transfer</w:t>
      </w:r>
      <w:ins w:author="Craig Parker" w:date="2024-08-06T12:57:00Z" w:id="3608">
        <w:r w:rsidRPr="002E4822">
          <w:rPr>
            <w:rFonts w:ascii="Nunito" w:hAnsi="Nunito" w:eastAsia="Nunito" w:cs="Nunito"/>
            <w:color w:val="000000" w:themeColor="text1"/>
            <w:sz w:val="20"/>
            <w:rPrChange w:author="Craig Parker" w:date="2024-08-07T12:23:00Z" w16du:dateUtc="2024-08-07T10:23:00Z" w:id="3609">
              <w:rPr>
                <w:rFonts w:ascii="Nunito" w:hAnsi="Nunito" w:eastAsia="Nunito" w:cs="Nunito"/>
                <w:szCs w:val="18"/>
              </w:rPr>
            </w:rPrChange>
          </w:rPr>
          <w:t xml:space="preserve"> Agreement, including periodic reviews and audits if necessary.</w:t>
        </w:r>
      </w:ins>
    </w:p>
    <w:p w:rsidRPr="002E4822" w:rsidR="52A8C99F" w:rsidP="52A8C99F" w:rsidRDefault="52A8C99F" w14:paraId="3EC58FB5" w14:textId="29C9A720">
      <w:pPr>
        <w:rPr>
          <w:del w:author="Craig Parker" w:date="2024-08-06T12:58:00Z" w16du:dateUtc="2024-08-06T12:58:49Z" w:id="3610"/>
          <w:rFonts w:ascii="Nunito" w:hAnsi="Nunito" w:eastAsia="Nunito" w:cs="Nunito"/>
          <w:color w:val="000000" w:themeColor="text1"/>
          <w:sz w:val="20"/>
          <w:rPrChange w:author="Craig Parker" w:date="2024-08-07T12:23:00Z" w16du:dateUtc="2024-08-07T10:23:00Z" w:id="3611">
            <w:rPr>
              <w:del w:author="Craig Parker" w:date="2024-08-06T12:58:00Z" w16du:dateUtc="2024-08-06T12:58:49Z" w:id="3612"/>
              <w:rFonts w:ascii="Nunito" w:hAnsi="Nunito" w:eastAsia="Nunito" w:cs="Nunito"/>
            </w:rPr>
          </w:rPrChange>
        </w:rPr>
      </w:pPr>
    </w:p>
    <w:p w:rsidRPr="002E4822" w:rsidR="007813F4" w:rsidRDefault="007813F4" w14:paraId="00000152" w14:textId="77777777">
      <w:pPr>
        <w:rPr>
          <w:rFonts w:ascii="Nunito" w:hAnsi="Nunito" w:eastAsia="Nunito" w:cs="Nunito"/>
          <w:color w:val="000000" w:themeColor="text1"/>
          <w:sz w:val="20"/>
          <w:rPrChange w:author="Craig Parker" w:date="2024-08-07T12:23:00Z" w16du:dateUtc="2024-08-07T10:23:00Z" w:id="3613">
            <w:rPr>
              <w:rFonts w:ascii="Nunito" w:hAnsi="Nunito" w:eastAsia="Nunito" w:cs="Nunito"/>
            </w:rPr>
          </w:rPrChange>
        </w:rPr>
      </w:pPr>
    </w:p>
    <w:p w:rsidRPr="00896612" w:rsidR="0E3CF60B" w:rsidP="00594D30" w:rsidRDefault="52A8C99F" w14:paraId="2F0C0F5A" w14:textId="6E008139">
      <w:pPr>
        <w:pStyle w:val="Heading1"/>
        <w:numPr>
          <w:ilvl w:val="1"/>
          <w:numId w:val="67"/>
        </w:numPr>
        <w:pPrChange w:author="Craig Parker" w:date="2024-08-07T13:44:00Z" w16du:dateUtc="2024-08-07T11:44:00Z" w:id="3614">
          <w:pPr>
            <w:pStyle w:val="Heading1"/>
          </w:pPr>
        </w:pPrChange>
      </w:pPr>
      <w:bookmarkStart w:name="_Toc173777823" w:id="3615"/>
      <w:bookmarkStart w:name="_Toc173963681" w:id="3616"/>
      <w:r w:rsidRPr="00896612">
        <w:t>G</w:t>
      </w:r>
      <w:ins w:author="Matthew Chersich" w:date="2024-08-05T08:56:00Z" w:id="3617">
        <w:r w:rsidRPr="00896612">
          <w:t>overnance</w:t>
        </w:r>
      </w:ins>
      <w:r w:rsidRPr="00896612">
        <w:t xml:space="preserve"> of data sharing</w:t>
      </w:r>
      <w:bookmarkEnd w:id="3615"/>
      <w:bookmarkEnd w:id="3616"/>
    </w:p>
    <w:p w:rsidRPr="002E4822" w:rsidR="0E3CF60B" w:rsidP="0E3CF60B" w:rsidRDefault="0E3CF60B" w14:paraId="405CA0E7" w14:textId="396CC178">
      <w:pPr>
        <w:rPr>
          <w:del w:author="Craig Parker" w:date="2024-08-06T12:45:00Z" w16du:dateUtc="2024-08-06T12:45:05Z" w:id="3618"/>
          <w:rFonts w:ascii="Nunito" w:hAnsi="Nunito"/>
          <w:b/>
          <w:bCs/>
          <w:color w:val="000000" w:themeColor="text1"/>
          <w:sz w:val="20"/>
          <w:rPrChange w:author="Craig Parker" w:date="2024-08-07T12:23:00Z" w16du:dateUtc="2024-08-07T10:23:00Z" w:id="3619">
            <w:rPr>
              <w:del w:author="Craig Parker" w:date="2024-08-06T12:45:00Z" w16du:dateUtc="2024-08-06T12:45:05Z" w:id="3620"/>
              <w:b/>
              <w:bCs/>
            </w:rPr>
          </w:rPrChange>
        </w:rPr>
      </w:pPr>
      <w:del w:author="Craig Parker" w:date="2024-08-06T12:45:00Z" w:id="3621">
        <w:r w:rsidRPr="002E4822" w:rsidDel="52A8C99F">
          <w:rPr>
            <w:rFonts w:ascii="Nunito" w:hAnsi="Nunito"/>
            <w:b/>
            <w:bCs/>
            <w:color w:val="000000" w:themeColor="text1"/>
            <w:sz w:val="20"/>
            <w:rPrChange w:author="Craig Parker" w:date="2024-08-07T12:23:00Z" w16du:dateUtc="2024-08-07T10:23:00Z" w:id="3622">
              <w:rPr>
                <w:b/>
                <w:bCs/>
              </w:rPr>
            </w:rPrChange>
          </w:rPr>
          <w:delText xml:space="preserve">Draw on the Data Sharing and Access Guideline for DS-I Africa; and other DACs </w:delText>
        </w:r>
      </w:del>
    </w:p>
    <w:p w:rsidRPr="002E4822" w:rsidR="0E3CF60B" w:rsidP="0E3CF60B" w:rsidRDefault="0E3CF60B" w14:paraId="5E200AB7" w14:textId="0C2B2D18">
      <w:pPr>
        <w:rPr>
          <w:del w:author="Craig Parker" w:date="2024-08-06T12:45:00Z" w16du:dateUtc="2024-08-06T12:45:05Z" w:id="3623"/>
          <w:rFonts w:ascii="Nunito" w:hAnsi="Nunito"/>
          <w:color w:val="000000" w:themeColor="text1"/>
          <w:sz w:val="20"/>
          <w:rPrChange w:author="Craig Parker" w:date="2024-08-07T12:23:00Z" w16du:dateUtc="2024-08-07T10:23:00Z" w:id="3624">
            <w:rPr>
              <w:del w:author="Craig Parker" w:date="2024-08-06T12:45:00Z" w16du:dateUtc="2024-08-06T12:45:05Z" w:id="3625"/>
            </w:rPr>
          </w:rPrChange>
        </w:rPr>
      </w:pPr>
      <w:del w:author="Craig Parker" w:date="2024-08-06T12:45:00Z" w:id="3626">
        <w:r w:rsidRPr="002E4822" w:rsidDel="52A8C99F">
          <w:rPr>
            <w:rFonts w:ascii="Nunito" w:hAnsi="Nunito"/>
            <w:color w:val="000000" w:themeColor="text1"/>
            <w:sz w:val="20"/>
            <w:rPrChange w:author="Craig Parker" w:date="2024-08-07T12:23:00Z" w16du:dateUtc="2024-08-07T10:23:00Z" w:id="3627">
              <w:rPr/>
            </w:rPrChange>
          </w:rPr>
          <w:delText>Protection measures</w:delText>
        </w:r>
      </w:del>
    </w:p>
    <w:p w:rsidRPr="002E4822" w:rsidR="0E3CF60B" w:rsidP="0E3CF60B" w:rsidRDefault="0E3CF60B" w14:paraId="52A34700" w14:textId="07A78A78">
      <w:pPr>
        <w:rPr>
          <w:del w:author="Craig Parker" w:date="2024-08-06T12:45:00Z" w16du:dateUtc="2024-08-06T12:45:05Z" w:id="3628"/>
          <w:rFonts w:ascii="Nunito" w:hAnsi="Nunito"/>
          <w:color w:val="000000" w:themeColor="text1"/>
          <w:sz w:val="20"/>
          <w:rPrChange w:author="Craig Parker" w:date="2024-08-07T12:23:00Z" w16du:dateUtc="2024-08-07T10:23:00Z" w:id="3629">
            <w:rPr>
              <w:del w:author="Craig Parker" w:date="2024-08-06T12:45:00Z" w16du:dateUtc="2024-08-06T12:45:05Z" w:id="3630"/>
            </w:rPr>
          </w:rPrChange>
        </w:rPr>
      </w:pPr>
      <w:del w:author="Craig Parker" w:date="2024-08-06T12:45:00Z" w:id="3631">
        <w:r w:rsidRPr="002E4822" w:rsidDel="52A8C99F">
          <w:rPr>
            <w:rFonts w:ascii="Nunito" w:hAnsi="Nunito"/>
            <w:color w:val="000000" w:themeColor="text1"/>
            <w:sz w:val="20"/>
            <w:rPrChange w:author="Craig Parker" w:date="2024-08-07T12:23:00Z" w16du:dateUtc="2024-08-07T10:23:00Z" w:id="3632">
              <w:rPr/>
            </w:rPrChange>
          </w:rPr>
          <w:delText>DPIA</w:delText>
        </w:r>
      </w:del>
    </w:p>
    <w:p w:rsidRPr="002E4822" w:rsidR="0E3CF60B" w:rsidP="0E3CF60B" w:rsidRDefault="0E3CF60B" w14:paraId="27BE1AB0" w14:textId="7F66DFFF">
      <w:pPr>
        <w:rPr>
          <w:del w:author="Craig Parker" w:date="2024-08-06T12:45:00Z" w16du:dateUtc="2024-08-06T12:45:05Z" w:id="3633"/>
          <w:rFonts w:ascii="Nunito" w:hAnsi="Nunito"/>
          <w:color w:val="000000" w:themeColor="text1"/>
          <w:sz w:val="20"/>
          <w:rPrChange w:author="Craig Parker" w:date="2024-08-07T12:23:00Z" w16du:dateUtc="2024-08-07T10:23:00Z" w:id="3634">
            <w:rPr>
              <w:del w:author="Craig Parker" w:date="2024-08-06T12:45:00Z" w16du:dateUtc="2024-08-06T12:45:05Z" w:id="3635"/>
            </w:rPr>
          </w:rPrChange>
        </w:rPr>
      </w:pPr>
      <w:del w:author="Craig Parker" w:date="2024-08-06T12:45:00Z" w:id="3636">
        <w:r w:rsidRPr="002E4822" w:rsidDel="52A8C99F">
          <w:rPr>
            <w:rFonts w:ascii="Nunito" w:hAnsi="Nunito"/>
            <w:color w:val="000000" w:themeColor="text1"/>
            <w:sz w:val="20"/>
            <w:rPrChange w:author="Craig Parker" w:date="2024-08-07T12:23:00Z" w16du:dateUtc="2024-08-07T10:23:00Z" w:id="3637">
              <w:rPr/>
            </w:rPrChange>
          </w:rPr>
          <w:delText>Make public the data we have</w:delText>
        </w:r>
      </w:del>
    </w:p>
    <w:p w:rsidRPr="002E4822" w:rsidR="0E3CF60B" w:rsidRDefault="0E3CF60B" w14:paraId="6857BACE" w14:textId="488DE4DC">
      <w:pPr>
        <w:rPr>
          <w:ins w:author="Matthew Chersich" w:date="2024-08-05T08:56:00Z" w:id="3638"/>
          <w:del w:author="Craig Parker" w:date="2024-08-06T12:45:00Z" w16du:dateUtc="2024-08-06T12:45:05Z" w:id="3639"/>
          <w:rFonts w:ascii="Nunito" w:hAnsi="Nunito"/>
          <w:color w:val="000000" w:themeColor="text1"/>
          <w:sz w:val="20"/>
          <w:rPrChange w:author="Craig Parker" w:date="2024-08-07T12:23:00Z" w16du:dateUtc="2024-08-07T10:23:00Z" w:id="3640">
            <w:rPr>
              <w:ins w:author="Matthew Chersich" w:date="2024-08-05T08:56:00Z" w:id="3641"/>
              <w:del w:author="Craig Parker" w:date="2024-08-06T12:45:00Z" w16du:dateUtc="2024-08-06T12:45:05Z" w:id="3642"/>
            </w:rPr>
          </w:rPrChange>
        </w:rPr>
        <w:pPrChange w:author="Matthew Chersich" w:date="2024-08-05T08:56:00Z" w:id="3643">
          <w:pPr>
            <w:pStyle w:val="Heading1"/>
          </w:pPr>
        </w:pPrChange>
      </w:pPr>
    </w:p>
    <w:p w:rsidRPr="002E4822" w:rsidR="6E1C0E23" w:rsidRDefault="0E3CF60B" w14:paraId="0F07FB7D" w14:textId="00E89F12">
      <w:pPr>
        <w:pStyle w:val="Heading1"/>
        <w:rPr>
          <w:del w:author="Craig Parker" w:date="2024-08-06T12:45:00Z" w16du:dateUtc="2024-08-06T12:45:05Z" w:id="3644"/>
          <w:rFonts w:ascii="Nunito" w:hAnsi="Nunito" w:eastAsia="Nunito" w:cs="Nunito"/>
          <w:color w:val="000000" w:themeColor="text1"/>
          <w:sz w:val="20"/>
          <w:szCs w:val="20"/>
          <w:rPrChange w:author="Craig Parker" w:date="2024-08-07T12:23:00Z" w16du:dateUtc="2024-08-07T10:23:00Z" w:id="3645">
            <w:rPr>
              <w:del w:author="Craig Parker" w:date="2024-08-06T12:45:00Z" w16du:dateUtc="2024-08-06T12:45:05Z" w:id="3646"/>
              <w:rFonts w:ascii="Nunito" w:hAnsi="Nunito" w:eastAsia="Nunito" w:cs="Nunito"/>
            </w:rPr>
          </w:rPrChange>
        </w:rPr>
      </w:pPr>
      <w:bookmarkStart w:name="_Toc173777824" w:id="3647"/>
      <w:del w:author="Craig Parker" w:date="2024-08-06T12:44:00Z" w:id="3648">
        <w:r w:rsidRPr="002E4822" w:rsidDel="52A8C99F">
          <w:rPr>
            <w:rFonts w:ascii="Nunito" w:hAnsi="Nunito"/>
            <w:color w:val="000000" w:themeColor="text1"/>
            <w:sz w:val="20"/>
            <w:szCs w:val="20"/>
            <w:rPrChange w:author="Craig Parker" w:date="2024-08-07T12:23:00Z" w16du:dateUtc="2024-08-07T10:23:00Z" w:id="3649">
              <w:rPr/>
            </w:rPrChange>
          </w:rPr>
          <w:delText>D</w:delText>
        </w:r>
      </w:del>
      <w:del w:author="Craig Parker" w:date="2024-08-06T12:45:00Z" w:id="3650">
        <w:r w:rsidRPr="002E4822" w:rsidDel="52A8C99F">
          <w:rPr>
            <w:rFonts w:ascii="Nunito" w:hAnsi="Nunito"/>
            <w:color w:val="000000" w:themeColor="text1"/>
            <w:sz w:val="20"/>
            <w:szCs w:val="20"/>
            <w:rPrChange w:author="Craig Parker" w:date="2024-08-07T12:23:00Z" w16du:dateUtc="2024-08-07T10:23:00Z" w:id="3651">
              <w:rPr/>
            </w:rPrChange>
          </w:rPr>
          <w:delText>ata Access Committee</w:delText>
        </w:r>
        <w:bookmarkEnd w:id="3647"/>
        <w:r w:rsidRPr="002E4822" w:rsidDel="52A8C99F">
          <w:rPr>
            <w:rFonts w:ascii="Nunito" w:hAnsi="Nunito"/>
            <w:color w:val="000000" w:themeColor="text1"/>
            <w:sz w:val="20"/>
            <w:szCs w:val="20"/>
            <w:rPrChange w:author="Craig Parker" w:date="2024-08-07T12:23:00Z" w16du:dateUtc="2024-08-07T10:23:00Z" w:id="3652">
              <w:rPr/>
            </w:rPrChange>
          </w:rPr>
          <w:delText xml:space="preserve"> </w:delText>
        </w:r>
      </w:del>
    </w:p>
    <w:p w:rsidRPr="002E4822" w:rsidR="0E3CF60B" w:rsidP="0E3CF60B" w:rsidRDefault="0E3CF60B" w14:paraId="3E2D8A53" w14:textId="7E14AD62">
      <w:pPr>
        <w:rPr>
          <w:ins w:author="Matthew Chersich" w:date="2024-08-05T08:55:00Z" w:id="3653"/>
          <w:del w:author="Craig Parker" w:date="2024-08-06T12:45:00Z" w16du:dateUtc="2024-08-06T12:45:05Z" w:id="3654"/>
          <w:rFonts w:ascii="Nunito" w:hAnsi="Nunito" w:eastAsia="Nunito" w:cs="Nunito"/>
          <w:color w:val="000000" w:themeColor="text1"/>
          <w:sz w:val="20"/>
          <w:rPrChange w:author="Craig Parker" w:date="2024-08-07T12:23:00Z" w16du:dateUtc="2024-08-07T10:23:00Z" w:id="3655">
            <w:rPr>
              <w:ins w:author="Matthew Chersich" w:date="2024-08-05T08:55:00Z" w:id="3656"/>
              <w:del w:author="Craig Parker" w:date="2024-08-06T12:45:00Z" w16du:dateUtc="2024-08-06T12:45:05Z" w:id="3657"/>
              <w:rFonts w:ascii="Nunito" w:hAnsi="Nunito" w:eastAsia="Nunito" w:cs="Nunito"/>
            </w:rPr>
          </w:rPrChange>
        </w:rPr>
      </w:pPr>
    </w:p>
    <w:p w:rsidRPr="002E4822" w:rsidR="6E1C0E23" w:rsidP="6E1C0E23" w:rsidRDefault="0E3CF60B" w14:paraId="7673FB5B" w14:textId="696373AD">
      <w:pPr>
        <w:rPr>
          <w:ins w:author="Matthew Chersich" w:date="2024-08-05T08:56:00Z" w:id="3658"/>
          <w:del w:author="Craig Parker" w:date="2024-08-06T12:45:00Z" w16du:dateUtc="2024-08-06T12:45:05Z" w:id="3659"/>
          <w:rFonts w:ascii="Nunito" w:hAnsi="Nunito"/>
          <w:color w:val="000000" w:themeColor="text1"/>
          <w:sz w:val="20"/>
          <w:rPrChange w:author="Craig Parker" w:date="2024-08-07T12:23:00Z" w16du:dateUtc="2024-08-07T10:23:00Z" w:id="3660">
            <w:rPr>
              <w:ins w:author="Matthew Chersich" w:date="2024-08-05T08:56:00Z" w:id="3661"/>
              <w:del w:author="Craig Parker" w:date="2024-08-06T12:45:00Z" w16du:dateUtc="2024-08-06T12:45:05Z" w:id="3662"/>
            </w:rPr>
          </w:rPrChange>
        </w:rPr>
      </w:pPr>
      <w:del w:author="Craig Parker" w:date="2024-08-06T12:45:00Z" w:id="3663">
        <w:r w:rsidRPr="002E4822" w:rsidDel="52A8C99F">
          <w:rPr>
            <w:rFonts w:ascii="Nunito" w:hAnsi="Nunito" w:eastAsia="Nunito" w:cs="Nunito"/>
            <w:color w:val="000000" w:themeColor="text1"/>
            <w:sz w:val="20"/>
            <w:rPrChange w:author="Craig Parker" w:date="2024-08-07T12:23:00Z" w16du:dateUtc="2024-08-07T10:23:00Z" w:id="3664">
              <w:rPr>
                <w:rFonts w:ascii="Nunito" w:hAnsi="Nunito" w:eastAsia="Nunito" w:cs="Nunito"/>
              </w:rPr>
            </w:rPrChange>
          </w:rPr>
          <w:delText>The Data Access Committees</w:delText>
        </w:r>
      </w:del>
      <w:ins w:author="Matthew Chersich" w:date="2024-08-05T08:55:00Z" w:id="3665">
        <w:del w:author="Craig Parker" w:date="2024-08-06T12:45:00Z" w:id="3666">
          <w:r w:rsidRPr="002E4822" w:rsidDel="52A8C99F">
            <w:rPr>
              <w:rFonts w:ascii="Nunito" w:hAnsi="Nunito" w:eastAsia="Nunito" w:cs="Nunito"/>
              <w:color w:val="000000" w:themeColor="text1"/>
              <w:sz w:val="20"/>
              <w:rPrChange w:author="Craig Parker" w:date="2024-08-07T12:23:00Z" w16du:dateUtc="2024-08-07T10:23:00Z" w:id="3667">
                <w:rPr>
                  <w:rFonts w:ascii="Nunito" w:hAnsi="Nunito" w:eastAsia="Nunito" w:cs="Nunito"/>
                </w:rPr>
              </w:rPrChange>
            </w:rPr>
            <w:delText xml:space="preserve"> </w:delText>
          </w:r>
        </w:del>
      </w:ins>
      <w:del w:author="Craig Parker" w:date="2024-08-06T12:45:00Z" w:id="3668">
        <w:r w:rsidRPr="002E4822" w:rsidDel="52A8C99F">
          <w:rPr>
            <w:rFonts w:ascii="Nunito" w:hAnsi="Nunito" w:eastAsia="Nunito" w:cs="Nunito"/>
            <w:color w:val="000000" w:themeColor="text1"/>
            <w:sz w:val="20"/>
            <w:rPrChange w:author="Craig Parker" w:date="2024-08-07T12:23:00Z" w16du:dateUtc="2024-08-07T10:23:00Z" w:id="3669">
              <w:rPr>
                <w:rFonts w:ascii="Nunito" w:hAnsi="Nunito" w:eastAsia="Nunito" w:cs="Nunito"/>
              </w:rPr>
            </w:rPrChange>
          </w:rPr>
          <w:delText>(DACs) plays a crucial role in the governance of data access within the DSI Africa Consortium. It evaluates and decides whether and on what conditions to make data available to bone fide researchers that apply for data. The DAC ensures that data access requests are evaluated fairly and in alignment with the ethical guidelines, privacy standards, and research objectives.</w:delText>
        </w:r>
      </w:del>
    </w:p>
    <w:p w:rsidRPr="002E4822" w:rsidR="0E3CF60B" w:rsidP="0E3CF60B" w:rsidRDefault="0E3CF60B" w14:paraId="6522A031" w14:textId="5189FDB8">
      <w:pPr>
        <w:rPr>
          <w:ins w:author="Matthew Chersich" w:date="2024-08-05T08:59:00Z" w:id="3670"/>
          <w:del w:author="Craig Parker" w:date="2024-08-06T12:45:00Z" w16du:dateUtc="2024-08-06T12:45:05Z" w:id="3671"/>
          <w:rFonts w:ascii="Nunito" w:hAnsi="Nunito" w:eastAsia="Nunito" w:cs="Nunito"/>
          <w:color w:val="000000" w:themeColor="text1"/>
          <w:sz w:val="20"/>
          <w:rPrChange w:author="Craig Parker" w:date="2024-08-07T12:23:00Z" w16du:dateUtc="2024-08-07T10:23:00Z" w:id="3672">
            <w:rPr>
              <w:ins w:author="Matthew Chersich" w:date="2024-08-05T08:59:00Z" w:id="3673"/>
              <w:del w:author="Craig Parker" w:date="2024-08-06T12:45:00Z" w16du:dateUtc="2024-08-06T12:45:05Z" w:id="3674"/>
              <w:rFonts w:ascii="Nunito" w:hAnsi="Nunito" w:eastAsia="Nunito" w:cs="Nunito"/>
            </w:rPr>
          </w:rPrChange>
        </w:rPr>
      </w:pPr>
    </w:p>
    <w:p w:rsidRPr="002E4822" w:rsidR="0E3CF60B" w:rsidP="0E3CF60B" w:rsidRDefault="0E3CF60B" w14:paraId="37D69070" w14:textId="7EE270F6">
      <w:pPr>
        <w:rPr>
          <w:ins w:author="Matthew Chersich" w:date="2024-08-05T09:03:00Z" w:id="3675"/>
          <w:del w:author="Craig Parker" w:date="2024-08-06T12:45:00Z" w16du:dateUtc="2024-08-06T12:45:05Z" w:id="3676"/>
          <w:rFonts w:ascii="Nunito" w:hAnsi="Nunito" w:eastAsia="Nunito" w:cs="Nunito"/>
          <w:color w:val="000000" w:themeColor="text1"/>
          <w:sz w:val="20"/>
          <w:rPrChange w:author="Craig Parker" w:date="2024-08-07T12:23:00Z" w16du:dateUtc="2024-08-07T10:23:00Z" w:id="3677">
            <w:rPr>
              <w:ins w:author="Matthew Chersich" w:date="2024-08-05T09:03:00Z" w:id="3678"/>
              <w:del w:author="Craig Parker" w:date="2024-08-06T12:45:00Z" w16du:dateUtc="2024-08-06T12:45:05Z" w:id="3679"/>
              <w:rFonts w:ascii="Nunito" w:hAnsi="Nunito" w:eastAsia="Nunito" w:cs="Nunito"/>
            </w:rPr>
          </w:rPrChange>
        </w:rPr>
      </w:pPr>
      <w:ins w:author="Matthew Chersich" w:date="2024-08-05T09:00:00Z" w:id="3680">
        <w:del w:author="Craig Parker" w:date="2024-08-06T12:45:00Z" w:id="3681">
          <w:r w:rsidRPr="002E4822" w:rsidDel="52A8C99F">
            <w:rPr>
              <w:rFonts w:ascii="Nunito" w:hAnsi="Nunito" w:eastAsia="Nunito" w:cs="Nunito"/>
              <w:color w:val="000000" w:themeColor="text1"/>
              <w:sz w:val="20"/>
              <w:rPrChange w:author="Craig Parker" w:date="2024-08-07T12:23:00Z" w16du:dateUtc="2024-08-07T10:23:00Z" w:id="3682">
                <w:rPr>
                  <w:rFonts w:ascii="Nunito" w:hAnsi="Nunito" w:eastAsia="Nunito" w:cs="Nunito"/>
                </w:rPr>
              </w:rPrChange>
            </w:rPr>
            <w:delText xml:space="preserve">Following completion of the </w:delText>
          </w:r>
        </w:del>
      </w:ins>
      <w:del w:author="Craig Parker" w:date="2024-08-06T12:45:00Z" w:id="3683">
        <w:r w:rsidRPr="002E4822" w:rsidDel="52A8C99F">
          <w:rPr>
            <w:rFonts w:ascii="Nunito" w:hAnsi="Nunito" w:eastAsia="Nunito" w:cs="Nunito"/>
            <w:color w:val="000000" w:themeColor="text1"/>
            <w:sz w:val="20"/>
            <w:rPrChange w:author="Craig Parker" w:date="2024-08-07T12:23:00Z" w16du:dateUtc="2024-08-07T10:23:00Z" w:id="3684">
              <w:rPr>
                <w:rFonts w:ascii="Nunito" w:hAnsi="Nunito" w:eastAsia="Nunito" w:cs="Nunito"/>
              </w:rPr>
            </w:rPrChange>
          </w:rPr>
          <w:delText>HEAT</w:delText>
        </w:r>
      </w:del>
      <w:ins w:author="Matthew Chersich" w:date="2024-08-05T09:00:00Z" w:id="3685">
        <w:del w:author="Craig Parker" w:date="2024-08-06T12:45:00Z" w:id="3686">
          <w:r w:rsidRPr="002E4822" w:rsidDel="52A8C99F">
            <w:rPr>
              <w:rFonts w:ascii="Nunito" w:hAnsi="Nunito" w:eastAsia="Nunito" w:cs="Nunito"/>
              <w:color w:val="000000" w:themeColor="text1"/>
              <w:sz w:val="20"/>
              <w:rPrChange w:author="Craig Parker" w:date="2024-08-07T12:23:00Z" w16du:dateUtc="2024-08-07T10:23:00Z" w:id="3687">
                <w:rPr>
                  <w:rFonts w:ascii="Nunito" w:hAnsi="Nunito" w:eastAsia="Nunito" w:cs="Nunito"/>
                </w:rPr>
              </w:rPrChange>
            </w:rPr>
            <w:delText xml:space="preserve"> Center funding, data oversight will need to be maintained either through </w:delText>
          </w:r>
        </w:del>
      </w:ins>
      <w:ins w:author="Matthew Chersich" w:date="2024-08-05T08:59:00Z" w:id="3688">
        <w:del w:author="Craig Parker" w:date="2024-08-06T12:45:00Z" w:id="3689">
          <w:r w:rsidRPr="002E4822" w:rsidDel="52A8C99F">
            <w:rPr>
              <w:rFonts w:ascii="Nunito" w:hAnsi="Nunito" w:eastAsia="Nunito" w:cs="Nunito"/>
              <w:color w:val="000000" w:themeColor="text1"/>
              <w:sz w:val="20"/>
              <w:rPrChange w:author="Craig Parker" w:date="2024-08-07T12:23:00Z" w16du:dateUtc="2024-08-07T10:23:00Z" w:id="3690">
                <w:rPr>
                  <w:rFonts w:ascii="Nunito" w:hAnsi="Nunito" w:eastAsia="Nunito" w:cs="Nunito"/>
                </w:rPr>
              </w:rPrChange>
            </w:rPr>
            <w:delText>continuation of the existing DAC</w:delText>
          </w:r>
        </w:del>
      </w:ins>
      <w:ins w:author="Matthew Chersich" w:date="2024-08-05T09:00:00Z" w:id="3691">
        <w:del w:author="Craig Parker" w:date="2024-08-06T12:45:00Z" w:id="3692">
          <w:r w:rsidRPr="002E4822" w:rsidDel="52A8C99F">
            <w:rPr>
              <w:rFonts w:ascii="Nunito" w:hAnsi="Nunito" w:eastAsia="Nunito" w:cs="Nunito"/>
              <w:color w:val="000000" w:themeColor="text1"/>
              <w:sz w:val="20"/>
              <w:rPrChange w:author="Craig Parker" w:date="2024-08-07T12:23:00Z" w16du:dateUtc="2024-08-07T10:23:00Z" w:id="3693">
                <w:rPr>
                  <w:rFonts w:ascii="Nunito" w:hAnsi="Nunito" w:eastAsia="Nunito" w:cs="Nunito"/>
                </w:rPr>
              </w:rPrChange>
            </w:rPr>
            <w:delText xml:space="preserve"> provided fun</w:delText>
          </w:r>
        </w:del>
      </w:ins>
      <w:ins w:author="Matthew Chersich" w:date="2024-08-05T09:01:00Z" w:id="3694">
        <w:del w:author="Craig Parker" w:date="2024-08-06T12:45:00Z" w:id="3695">
          <w:r w:rsidRPr="002E4822" w:rsidDel="52A8C99F">
            <w:rPr>
              <w:rFonts w:ascii="Nunito" w:hAnsi="Nunito" w:eastAsia="Nunito" w:cs="Nunito"/>
              <w:color w:val="000000" w:themeColor="text1"/>
              <w:sz w:val="20"/>
              <w:rPrChange w:author="Craig Parker" w:date="2024-08-07T12:23:00Z" w16du:dateUtc="2024-08-07T10:23:00Z" w:id="3696">
                <w:rPr>
                  <w:rFonts w:ascii="Nunito" w:hAnsi="Nunito" w:eastAsia="Nunito" w:cs="Nunito"/>
                </w:rPr>
              </w:rPrChange>
            </w:rPr>
            <w:delText>d</w:delText>
          </w:r>
        </w:del>
      </w:ins>
      <w:ins w:author="Matthew Chersich" w:date="2024-08-05T09:00:00Z" w:id="3697">
        <w:del w:author="Craig Parker" w:date="2024-08-06T12:45:00Z" w:id="3698">
          <w:r w:rsidRPr="002E4822" w:rsidDel="52A8C99F">
            <w:rPr>
              <w:rFonts w:ascii="Nunito" w:hAnsi="Nunito" w:eastAsia="Nunito" w:cs="Nunito"/>
              <w:color w:val="000000" w:themeColor="text1"/>
              <w:sz w:val="20"/>
              <w:rPrChange w:author="Craig Parker" w:date="2024-08-07T12:23:00Z" w16du:dateUtc="2024-08-07T10:23:00Z" w:id="3699">
                <w:rPr>
                  <w:rFonts w:ascii="Nunito" w:hAnsi="Nunito" w:eastAsia="Nunito" w:cs="Nunito"/>
                </w:rPr>
              </w:rPrChange>
            </w:rPr>
            <w:delText>ing is available</w:delText>
          </w:r>
        </w:del>
      </w:ins>
      <w:ins w:author="Matthew Chersich" w:date="2024-08-05T08:59:00Z" w:id="3700">
        <w:del w:author="Craig Parker" w:date="2024-08-06T12:45:00Z" w:id="3701">
          <w:r w:rsidRPr="002E4822" w:rsidDel="52A8C99F">
            <w:rPr>
              <w:rFonts w:ascii="Nunito" w:hAnsi="Nunito" w:eastAsia="Nunito" w:cs="Nunito"/>
              <w:color w:val="000000" w:themeColor="text1"/>
              <w:sz w:val="20"/>
              <w:rPrChange w:author="Craig Parker" w:date="2024-08-07T12:23:00Z" w16du:dateUtc="2024-08-07T10:23:00Z" w:id="3702">
                <w:rPr>
                  <w:rFonts w:ascii="Nunito" w:hAnsi="Nunito" w:eastAsia="Nunito" w:cs="Nunito"/>
                </w:rPr>
              </w:rPrChange>
            </w:rPr>
            <w:delText xml:space="preserve">; </w:delText>
          </w:r>
        </w:del>
      </w:ins>
      <w:ins w:author="Matthew Chersich" w:date="2024-08-05T09:00:00Z" w:id="3703">
        <w:del w:author="Craig Parker" w:date="2024-08-06T12:45:00Z" w:id="3704">
          <w:r w:rsidRPr="002E4822" w:rsidDel="52A8C99F">
            <w:rPr>
              <w:rFonts w:ascii="Nunito" w:hAnsi="Nunito" w:eastAsia="Nunito" w:cs="Nunito"/>
              <w:color w:val="000000" w:themeColor="text1"/>
              <w:sz w:val="20"/>
              <w:rPrChange w:author="Craig Parker" w:date="2024-08-07T12:23:00Z" w16du:dateUtc="2024-08-07T10:23:00Z" w:id="3705">
                <w:rPr>
                  <w:rFonts w:ascii="Nunito" w:hAnsi="Nunito" w:eastAsia="Nunito" w:cs="Nunito"/>
                </w:rPr>
              </w:rPrChange>
            </w:rPr>
            <w:delText>or through the DS-I Africa</w:delText>
          </w:r>
        </w:del>
      </w:ins>
      <w:ins w:author="Matthew Chersich" w:date="2024-08-05T09:02:00Z" w:id="3706">
        <w:del w:author="Craig Parker" w:date="2024-08-06T12:45:00Z" w:id="3707">
          <w:r w:rsidRPr="002E4822" w:rsidDel="52A8C99F">
            <w:rPr>
              <w:rFonts w:ascii="Nunito" w:hAnsi="Nunito" w:eastAsia="Nunito" w:cs="Nunito"/>
              <w:color w:val="000000" w:themeColor="text1"/>
              <w:sz w:val="20"/>
              <w:rPrChange w:author="Craig Parker" w:date="2024-08-07T12:23:00Z" w16du:dateUtc="2024-08-07T10:23:00Z" w:id="3708">
                <w:rPr>
                  <w:rFonts w:ascii="Nunito" w:hAnsi="Nunito" w:eastAsia="Nunito" w:cs="Nunito"/>
                </w:rPr>
              </w:rPrChange>
            </w:rPr>
            <w:delText xml:space="preserve">. </w:delText>
          </w:r>
        </w:del>
      </w:ins>
    </w:p>
    <w:p w:rsidRPr="002E4822" w:rsidR="0E3CF60B" w:rsidP="0E3CF60B" w:rsidRDefault="0E3CF60B" w14:paraId="218F42A9" w14:textId="6F49A024">
      <w:pPr>
        <w:rPr>
          <w:ins w:author="Matthew Chersich" w:date="2024-08-05T09:03:00Z" w:id="3709"/>
          <w:del w:author="Craig Parker" w:date="2024-08-06T12:45:00Z" w16du:dateUtc="2024-08-06T12:45:05Z" w:id="3710"/>
          <w:rFonts w:ascii="Nunito" w:hAnsi="Nunito" w:eastAsia="Nunito" w:cs="Nunito"/>
          <w:color w:val="000000" w:themeColor="text1"/>
          <w:sz w:val="20"/>
          <w:rPrChange w:author="Craig Parker" w:date="2024-08-07T12:23:00Z" w16du:dateUtc="2024-08-07T10:23:00Z" w:id="3711">
            <w:rPr>
              <w:ins w:author="Matthew Chersich" w:date="2024-08-05T09:03:00Z" w:id="3712"/>
              <w:del w:author="Craig Parker" w:date="2024-08-06T12:45:00Z" w16du:dateUtc="2024-08-06T12:45:05Z" w:id="3713"/>
              <w:rFonts w:ascii="Nunito" w:hAnsi="Nunito" w:eastAsia="Nunito" w:cs="Nunito"/>
            </w:rPr>
          </w:rPrChange>
        </w:rPr>
      </w:pPr>
    </w:p>
    <w:p w:rsidRPr="002E4822" w:rsidR="52A8C99F" w:rsidP="52A8C99F" w:rsidRDefault="52A8C99F" w14:paraId="673E9845" w14:textId="450A74E7">
      <w:pPr>
        <w:spacing w:before="240" w:after="240"/>
        <w:rPr>
          <w:ins w:author="Craig Parker" w:date="2024-08-06T12:45:00Z" w16du:dateUtc="2024-08-06T12:45:05Z" w:id="3714"/>
          <w:rFonts w:ascii="Nunito" w:hAnsi="Nunito" w:eastAsia="Nunito" w:cs="Nunito"/>
          <w:color w:val="000000" w:themeColor="text1"/>
          <w:sz w:val="20"/>
          <w:rPrChange w:author="Craig Parker" w:date="2024-08-07T12:23:00Z" w16du:dateUtc="2024-08-07T10:23:00Z" w:id="3715">
            <w:rPr>
              <w:ins w:author="Craig Parker" w:date="2024-08-06T12:45:00Z" w16du:dateUtc="2024-08-06T12:45:05Z" w:id="3716"/>
              <w:rFonts w:ascii="Nunito" w:hAnsi="Nunito" w:eastAsia="Nunito" w:cs="Nunito"/>
              <w:szCs w:val="18"/>
            </w:rPr>
          </w:rPrChange>
        </w:rPr>
      </w:pPr>
      <w:ins w:author="Matthew Chersich" w:date="2024-08-05T09:02:00Z" w:id="3717">
        <w:del w:author="Craig Parker" w:date="2024-08-06T12:45:00Z" w:id="3718">
          <w:r w:rsidRPr="002E4822" w:rsidDel="52A8C99F">
            <w:rPr>
              <w:rFonts w:ascii="Nunito" w:hAnsi="Nunito" w:eastAsia="Nunito" w:cs="Nunito"/>
              <w:color w:val="000000" w:themeColor="text1"/>
              <w:sz w:val="20"/>
              <w:rPrChange w:author="Craig Parker" w:date="2024-08-07T12:23:00Z" w16du:dateUtc="2024-08-07T10:23:00Z" w:id="3719">
                <w:rPr>
                  <w:rFonts w:ascii="Nunito" w:hAnsi="Nunito" w:eastAsia="Nunito" w:cs="Nunito"/>
                </w:rPr>
              </w:rPrChange>
            </w:rPr>
            <w:delText xml:space="preserve">Where it is the case that the </w:delText>
          </w:r>
        </w:del>
      </w:ins>
      <w:del w:author="Craig Parker" w:date="2024-08-06T12:45:00Z" w:id="3720">
        <w:r w:rsidRPr="002E4822" w:rsidDel="52A8C99F">
          <w:rPr>
            <w:rFonts w:ascii="Nunito" w:hAnsi="Nunito" w:eastAsia="Nunito" w:cs="Nunito"/>
            <w:color w:val="000000" w:themeColor="text1"/>
            <w:sz w:val="20"/>
            <w:rPrChange w:author="Craig Parker" w:date="2024-08-07T12:23:00Z" w16du:dateUtc="2024-08-07T10:23:00Z" w:id="3721">
              <w:rPr>
                <w:rFonts w:ascii="Nunito" w:hAnsi="Nunito" w:eastAsia="Nunito" w:cs="Nunito"/>
              </w:rPr>
            </w:rPrChange>
          </w:rPr>
          <w:delText>HEAT</w:delText>
        </w:r>
      </w:del>
      <w:ins w:author="Matthew Chersich" w:date="2024-08-05T09:02:00Z" w:id="3722">
        <w:del w:author="Craig Parker" w:date="2024-08-06T12:45:00Z" w:id="3723">
          <w:r w:rsidRPr="002E4822" w:rsidDel="52A8C99F">
            <w:rPr>
              <w:rFonts w:ascii="Nunito" w:hAnsi="Nunito" w:eastAsia="Nunito" w:cs="Nunito"/>
              <w:color w:val="000000" w:themeColor="text1"/>
              <w:sz w:val="20"/>
              <w:rPrChange w:author="Craig Parker" w:date="2024-08-07T12:23:00Z" w16du:dateUtc="2024-08-07T10:23:00Z" w:id="3724">
                <w:rPr>
                  <w:rFonts w:ascii="Nunito" w:hAnsi="Nunito" w:eastAsia="Nunito" w:cs="Nunito"/>
                </w:rPr>
              </w:rPrChange>
            </w:rPr>
            <w:delText xml:space="preserve"> Center does not </w:delText>
          </w:r>
        </w:del>
      </w:ins>
      <w:ins w:author="Matthew Chersich" w:date="2024-08-05T09:03:00Z" w:id="3725">
        <w:del w:author="Craig Parker" w:date="2024-08-06T12:45:00Z" w:id="3726">
          <w:r w:rsidRPr="002E4822" w:rsidDel="52A8C99F">
            <w:rPr>
              <w:rFonts w:ascii="Nunito" w:hAnsi="Nunito" w:eastAsia="Nunito" w:cs="Nunito"/>
              <w:color w:val="000000" w:themeColor="text1"/>
              <w:sz w:val="20"/>
              <w:rPrChange w:author="Craig Parker" w:date="2024-08-07T12:23:00Z" w16du:dateUtc="2024-08-07T10:23:00Z" w:id="3727">
                <w:rPr>
                  <w:rFonts w:ascii="Nunito" w:hAnsi="Nunito" w:eastAsia="Nunito" w:cs="Nunito"/>
                </w:rPr>
              </w:rPrChange>
            </w:rPr>
            <w:delText xml:space="preserve">own the data instances </w:delText>
          </w:r>
        </w:del>
      </w:ins>
      <w:ins w:author="Matthew Chersich" w:date="2024-08-05T09:04:00Z" w:id="3728">
        <w:del w:author="Craig Parker" w:date="2024-08-06T12:45:00Z" w:id="3729">
          <w:r w:rsidRPr="002E4822" w:rsidDel="52A8C99F">
            <w:rPr>
              <w:rFonts w:ascii="Nunito" w:hAnsi="Nunito" w:eastAsia="Nunito" w:cs="Nunito"/>
              <w:color w:val="000000" w:themeColor="text1"/>
              <w:sz w:val="20"/>
              <w:rPrChange w:author="Craig Parker" w:date="2024-08-07T12:23:00Z" w16du:dateUtc="2024-08-07T10:23:00Z" w:id="3730">
                <w:rPr>
                  <w:rFonts w:ascii="Nunito" w:hAnsi="Nunito" w:eastAsia="Nunito" w:cs="Nunito"/>
                </w:rPr>
              </w:rPrChange>
            </w:rPr>
            <w:delText xml:space="preserve">in </w:delText>
          </w:r>
        </w:del>
      </w:ins>
      <w:ins w:author="Matthew Chersich" w:date="2024-08-05T09:02:00Z" w:id="3731">
        <w:del w:author="Craig Parker" w:date="2024-08-06T12:45:00Z" w:id="3732">
          <w:r w:rsidRPr="002E4822" w:rsidDel="52A8C99F">
            <w:rPr>
              <w:rFonts w:ascii="Nunito" w:hAnsi="Nunito" w:eastAsia="Nunito" w:cs="Nunito"/>
              <w:color w:val="000000" w:themeColor="text1"/>
              <w:sz w:val="20"/>
              <w:rPrChange w:author="Craig Parker" w:date="2024-08-07T12:23:00Z" w16du:dateUtc="2024-08-07T10:23:00Z" w:id="3733">
                <w:rPr>
                  <w:rFonts w:ascii="Nunito" w:hAnsi="Nunito" w:eastAsia="Nunito" w:cs="Nunito"/>
                </w:rPr>
              </w:rPrChange>
            </w:rPr>
            <w:delText>the Consortium-Shared data, these d</w:delText>
          </w:r>
        </w:del>
      </w:ins>
      <w:ins w:author="Matthew Chersich" w:date="2024-08-05T09:03:00Z" w:id="3734">
        <w:del w:author="Craig Parker" w:date="2024-08-06T12:45:00Z" w:id="3735">
          <w:r w:rsidRPr="002E4822" w:rsidDel="52A8C99F">
            <w:rPr>
              <w:rFonts w:ascii="Nunito" w:hAnsi="Nunito" w:eastAsia="Nunito" w:cs="Nunito"/>
              <w:color w:val="000000" w:themeColor="text1"/>
              <w:sz w:val="20"/>
              <w:rPrChange w:author="Craig Parker" w:date="2024-08-07T12:23:00Z" w16du:dateUtc="2024-08-07T10:23:00Z" w:id="3736">
                <w:rPr>
                  <w:rFonts w:ascii="Nunito" w:hAnsi="Nunito" w:eastAsia="Nunito" w:cs="Nunito"/>
                </w:rPr>
              </w:rPrChange>
            </w:rPr>
            <w:delText xml:space="preserve">ata will be destroyed. </w:delText>
          </w:r>
        </w:del>
      </w:ins>
      <w:ins w:author="Matthew Chersich" w:date="2024-08-05T09:02:00Z" w:id="3737">
        <w:del w:author="Craig Parker" w:date="2024-08-06T12:45:00Z" w:id="3738">
          <w:r w:rsidRPr="002E4822" w:rsidDel="52A8C99F">
            <w:rPr>
              <w:rFonts w:ascii="Nunito" w:hAnsi="Nunito" w:eastAsia="Nunito" w:cs="Nunito"/>
              <w:color w:val="000000" w:themeColor="text1"/>
              <w:sz w:val="20"/>
              <w:rPrChange w:author="Craig Parker" w:date="2024-08-07T12:23:00Z" w16du:dateUtc="2024-08-07T10:23:00Z" w:id="3739">
                <w:rPr>
                  <w:rFonts w:ascii="Nunito" w:hAnsi="Nunito" w:eastAsia="Nunito" w:cs="Nunito"/>
                </w:rPr>
              </w:rPrChange>
            </w:rPr>
            <w:delText xml:space="preserve"> </w:delText>
          </w:r>
        </w:del>
      </w:ins>
      <w:r w:rsidR="00DB421E">
        <w:rPr>
          <w:rFonts w:ascii="Nunito" w:hAnsi="Nunito" w:eastAsia="Nunito" w:cs="Nunito"/>
          <w:color w:val="000000" w:themeColor="text1"/>
          <w:sz w:val="20"/>
        </w:rPr>
        <w:t>The Data Access Committees (DACs) play a crucial role in data access governance within the DSI Africa Consortium. The DAC evaluates and decides whether and under what conditions to make data available to bona fide researchers who apply for it</w:t>
      </w:r>
      <w:ins w:author="Craig Parker" w:date="2024-08-06T12:45:00Z" w:id="3740">
        <w:r w:rsidRPr="002E4822">
          <w:rPr>
            <w:rFonts w:ascii="Nunito" w:hAnsi="Nunito" w:eastAsia="Nunito" w:cs="Nunito"/>
            <w:color w:val="000000" w:themeColor="text1"/>
            <w:sz w:val="20"/>
            <w:rPrChange w:author="Craig Parker" w:date="2024-08-07T12:23:00Z" w16du:dateUtc="2024-08-07T10:23:00Z" w:id="3741">
              <w:rPr>
                <w:rFonts w:ascii="Nunito" w:hAnsi="Nunito" w:eastAsia="Nunito" w:cs="Nunito"/>
                <w:szCs w:val="18"/>
              </w:rPr>
            </w:rPrChange>
          </w:rPr>
          <w:t xml:space="preserve">. The DAC ensures that data access requests are evaluated fairly and </w:t>
        </w:r>
      </w:ins>
      <w:r w:rsidR="00DB421E">
        <w:rPr>
          <w:rFonts w:ascii="Nunito" w:hAnsi="Nunito" w:eastAsia="Nunito" w:cs="Nunito"/>
          <w:color w:val="000000" w:themeColor="text1"/>
          <w:sz w:val="20"/>
        </w:rPr>
        <w:t>aligned</w:t>
      </w:r>
      <w:ins w:author="Craig Parker" w:date="2024-08-06T12:45:00Z" w:id="3742">
        <w:r w:rsidRPr="002E4822">
          <w:rPr>
            <w:rFonts w:ascii="Nunito" w:hAnsi="Nunito" w:eastAsia="Nunito" w:cs="Nunito"/>
            <w:color w:val="000000" w:themeColor="text1"/>
            <w:sz w:val="20"/>
            <w:rPrChange w:author="Craig Parker" w:date="2024-08-07T12:23:00Z" w16du:dateUtc="2024-08-07T10:23:00Z" w:id="3743">
              <w:rPr>
                <w:rFonts w:ascii="Nunito" w:hAnsi="Nunito" w:eastAsia="Nunito" w:cs="Nunito"/>
                <w:szCs w:val="18"/>
              </w:rPr>
            </w:rPrChange>
          </w:rPr>
          <w:t xml:space="preserve"> with ethical guidelines, privacy standards, and research objectives.</w:t>
        </w:r>
      </w:ins>
    </w:p>
    <w:p w:rsidRPr="002E4822" w:rsidR="52A8C99F" w:rsidRDefault="52A8C99F" w14:paraId="77865159" w14:textId="0E2F665C">
      <w:pPr>
        <w:spacing w:before="240" w:after="240"/>
        <w:rPr>
          <w:ins w:author="Craig Parker" w:date="2024-08-06T12:45:00Z" w16du:dateUtc="2024-08-06T12:45:05Z" w:id="3744"/>
          <w:rFonts w:ascii="Nunito" w:hAnsi="Nunito" w:eastAsia="Nunito" w:cs="Nunito"/>
          <w:b/>
          <w:bCs/>
          <w:color w:val="000000" w:themeColor="text1"/>
          <w:sz w:val="20"/>
          <w:rPrChange w:author="Craig Parker" w:date="2024-08-07T12:23:00Z" w16du:dateUtc="2024-08-07T10:23:00Z" w:id="3745">
            <w:rPr>
              <w:ins w:author="Craig Parker" w:date="2024-08-06T12:45:00Z" w16du:dateUtc="2024-08-06T12:45:05Z" w:id="3746"/>
              <w:rFonts w:ascii="Nunito" w:hAnsi="Nunito" w:eastAsia="Nunito" w:cs="Nunito"/>
              <w:b/>
              <w:bCs/>
              <w:szCs w:val="18"/>
            </w:rPr>
          </w:rPrChange>
        </w:rPr>
        <w:pPrChange w:author="Craig Parker" w:date="2024-08-06T12:45:00Z" w:id="3747">
          <w:pPr/>
        </w:pPrChange>
      </w:pPr>
      <w:ins w:author="Craig Parker" w:date="2024-08-06T12:45:00Z" w:id="3748">
        <w:r w:rsidRPr="002E4822">
          <w:rPr>
            <w:rFonts w:ascii="Nunito" w:hAnsi="Nunito" w:eastAsia="Nunito" w:cs="Nunito"/>
            <w:b/>
            <w:bCs/>
            <w:color w:val="000000" w:themeColor="text1"/>
            <w:sz w:val="20"/>
            <w:rPrChange w:author="Craig Parker" w:date="2024-08-07T12:23:00Z" w16du:dateUtc="2024-08-07T10:23:00Z" w:id="3749">
              <w:rPr>
                <w:rFonts w:ascii="Nunito" w:hAnsi="Nunito" w:eastAsia="Nunito" w:cs="Nunito"/>
                <w:b/>
                <w:bCs/>
                <w:szCs w:val="18"/>
              </w:rPr>
            </w:rPrChange>
          </w:rPr>
          <w:t>Protection Measures</w:t>
        </w:r>
      </w:ins>
    </w:p>
    <w:p w:rsidRPr="002E4822" w:rsidR="52A8C99F" w:rsidRDefault="52A8C99F" w14:paraId="4FBD1E81" w14:textId="75FFCD80">
      <w:pPr>
        <w:pStyle w:val="ListParagraph"/>
        <w:spacing w:before="0" w:after="0"/>
        <w:rPr>
          <w:ins w:author="Craig Parker" w:date="2024-08-06T12:45:00Z" w16du:dateUtc="2024-08-06T12:45:05Z" w:id="3750"/>
          <w:rFonts w:ascii="Nunito" w:hAnsi="Nunito" w:eastAsia="Nunito" w:cs="Nunito"/>
          <w:color w:val="000000" w:themeColor="text1"/>
          <w:sz w:val="20"/>
          <w:rPrChange w:author="Craig Parker" w:date="2024-08-07T12:23:00Z" w16du:dateUtc="2024-08-07T10:23:00Z" w:id="3751">
            <w:rPr>
              <w:ins w:author="Craig Parker" w:date="2024-08-06T12:45:00Z" w16du:dateUtc="2024-08-06T12:45:05Z" w:id="3752"/>
              <w:rFonts w:ascii="Nunito" w:hAnsi="Nunito" w:eastAsia="Nunito" w:cs="Nunito"/>
              <w:szCs w:val="18"/>
            </w:rPr>
          </w:rPrChange>
        </w:rPr>
        <w:pPrChange w:author="Craig Parker" w:date="2024-08-06T12:45:00Z" w:id="3753">
          <w:pPr/>
        </w:pPrChange>
      </w:pPr>
      <w:ins w:author="Craig Parker" w:date="2024-08-06T12:45:00Z" w:id="3754">
        <w:r w:rsidRPr="002E4822">
          <w:rPr>
            <w:rFonts w:ascii="Nunito" w:hAnsi="Nunito" w:eastAsia="Nunito" w:cs="Nunito"/>
            <w:b/>
            <w:bCs/>
            <w:color w:val="000000" w:themeColor="text1"/>
            <w:sz w:val="20"/>
            <w:rPrChange w:author="Craig Parker" w:date="2024-08-07T12:23:00Z" w16du:dateUtc="2024-08-07T10:23:00Z" w:id="3755">
              <w:rPr>
                <w:rFonts w:ascii="Nunito" w:hAnsi="Nunito" w:eastAsia="Nunito" w:cs="Nunito"/>
                <w:b/>
                <w:bCs/>
                <w:szCs w:val="18"/>
              </w:rPr>
            </w:rPrChange>
          </w:rPr>
          <w:t>Data Protection Impact Assessment (DPIA)</w:t>
        </w:r>
        <w:r w:rsidRPr="002E4822">
          <w:rPr>
            <w:rFonts w:ascii="Nunito" w:hAnsi="Nunito" w:eastAsia="Nunito" w:cs="Nunito"/>
            <w:color w:val="000000" w:themeColor="text1"/>
            <w:sz w:val="20"/>
            <w:rPrChange w:author="Craig Parker" w:date="2024-08-07T12:23:00Z" w16du:dateUtc="2024-08-07T10:23:00Z" w:id="3756">
              <w:rPr>
                <w:rFonts w:ascii="Nunito" w:hAnsi="Nunito" w:eastAsia="Nunito" w:cs="Nunito"/>
                <w:szCs w:val="18"/>
              </w:rPr>
            </w:rPrChange>
          </w:rPr>
          <w:t>: Not all applications require a DPIA. For example, de-identified data that cannot be re-identified does not require a DPIA. However, if personal information is present, a DPIA is mandatory. This assessment involves identifying privacy risks and implementing mitigation strategies such as data encryption and reducing the amount of personal information shared.</w:t>
        </w:r>
      </w:ins>
    </w:p>
    <w:p w:rsidRPr="002E4822" w:rsidR="52A8C99F" w:rsidRDefault="52A8C99F" w14:paraId="078C4B49" w14:textId="1EF1E1C3">
      <w:pPr>
        <w:pStyle w:val="ListParagraph"/>
        <w:spacing w:before="0" w:after="0"/>
        <w:rPr>
          <w:ins w:author="Craig Parker" w:date="2024-08-06T12:45:00Z" w16du:dateUtc="2024-08-06T12:45:05Z" w:id="3757"/>
          <w:rFonts w:ascii="Nunito" w:hAnsi="Nunito" w:eastAsia="Nunito" w:cs="Nunito"/>
          <w:color w:val="000000" w:themeColor="text1"/>
          <w:sz w:val="20"/>
          <w:rPrChange w:author="Craig Parker" w:date="2024-08-07T12:23:00Z" w16du:dateUtc="2024-08-07T10:23:00Z" w:id="3758">
            <w:rPr>
              <w:ins w:author="Craig Parker" w:date="2024-08-06T12:45:00Z" w16du:dateUtc="2024-08-06T12:45:05Z" w:id="3759"/>
              <w:rFonts w:ascii="Nunito" w:hAnsi="Nunito" w:eastAsia="Nunito" w:cs="Nunito"/>
              <w:szCs w:val="18"/>
            </w:rPr>
          </w:rPrChange>
        </w:rPr>
        <w:pPrChange w:author="Craig Parker" w:date="2024-08-06T12:45:00Z" w:id="3760">
          <w:pPr/>
        </w:pPrChange>
      </w:pPr>
      <w:ins w:author="Craig Parker" w:date="2024-08-06T12:45:00Z" w:id="3761">
        <w:r w:rsidRPr="002E4822">
          <w:rPr>
            <w:rFonts w:ascii="Nunito" w:hAnsi="Nunito" w:eastAsia="Nunito" w:cs="Nunito"/>
            <w:b/>
            <w:bCs/>
            <w:color w:val="000000" w:themeColor="text1"/>
            <w:sz w:val="20"/>
            <w:rPrChange w:author="Craig Parker" w:date="2024-08-07T12:23:00Z" w16du:dateUtc="2024-08-07T10:23:00Z" w:id="3762">
              <w:rPr>
                <w:rFonts w:ascii="Nunito" w:hAnsi="Nunito" w:eastAsia="Nunito" w:cs="Nunito"/>
                <w:b/>
                <w:bCs/>
                <w:szCs w:val="18"/>
              </w:rPr>
            </w:rPrChange>
          </w:rPr>
          <w:t>Data Transfer Agreement (DTA)</w:t>
        </w:r>
        <w:r w:rsidRPr="002E4822">
          <w:rPr>
            <w:rFonts w:ascii="Nunito" w:hAnsi="Nunito" w:eastAsia="Nunito" w:cs="Nunito"/>
            <w:color w:val="000000" w:themeColor="text1"/>
            <w:sz w:val="20"/>
            <w:rPrChange w:author="Craig Parker" w:date="2024-08-07T12:23:00Z" w16du:dateUtc="2024-08-07T10:23:00Z" w:id="3763">
              <w:rPr>
                <w:rFonts w:ascii="Nunito" w:hAnsi="Nunito" w:eastAsia="Nunito" w:cs="Nunito"/>
                <w:szCs w:val="18"/>
              </w:rPr>
            </w:rPrChange>
          </w:rPr>
          <w:t xml:space="preserve">: </w:t>
        </w:r>
      </w:ins>
      <w:r w:rsidR="00DB421E">
        <w:rPr>
          <w:rFonts w:ascii="Nunito" w:hAnsi="Nunito" w:eastAsia="Nunito" w:cs="Nunito"/>
          <w:color w:val="000000" w:themeColor="text1"/>
          <w:sz w:val="20"/>
        </w:rPr>
        <w:t>A DTA must be executed between the data provider and recipient before any data is shared</w:t>
      </w:r>
      <w:ins w:author="Craig Parker" w:date="2024-08-06T12:45:00Z" w:id="3764">
        <w:r w:rsidRPr="002E4822">
          <w:rPr>
            <w:rFonts w:ascii="Nunito" w:hAnsi="Nunito" w:eastAsia="Nunito" w:cs="Nunito"/>
            <w:color w:val="000000" w:themeColor="text1"/>
            <w:sz w:val="20"/>
            <w:rPrChange w:author="Craig Parker" w:date="2024-08-07T12:23:00Z" w16du:dateUtc="2024-08-07T10:23:00Z" w:id="3765">
              <w:rPr>
                <w:rFonts w:ascii="Nunito" w:hAnsi="Nunito" w:eastAsia="Nunito" w:cs="Nunito"/>
                <w:szCs w:val="18"/>
              </w:rPr>
            </w:rPrChange>
          </w:rPr>
          <w:t xml:space="preserve">. The DTA outlines the terms and conditions for data use, ensuring compliance with legal and ethical standards. It includes a prohibition on on-sharing data, ensuring the recipient does not pass </w:t>
        </w:r>
      </w:ins>
      <w:r w:rsidR="00DB421E">
        <w:rPr>
          <w:rFonts w:ascii="Nunito" w:hAnsi="Nunito" w:eastAsia="Nunito" w:cs="Nunito"/>
          <w:color w:val="000000" w:themeColor="text1"/>
          <w:sz w:val="20"/>
        </w:rPr>
        <w:t>it</w:t>
      </w:r>
      <w:ins w:author="Craig Parker" w:date="2024-08-06T12:45:00Z" w:id="3766">
        <w:r w:rsidRPr="002E4822">
          <w:rPr>
            <w:rFonts w:ascii="Nunito" w:hAnsi="Nunito" w:eastAsia="Nunito" w:cs="Nunito"/>
            <w:color w:val="000000" w:themeColor="text1"/>
            <w:sz w:val="20"/>
            <w:rPrChange w:author="Craig Parker" w:date="2024-08-07T12:23:00Z" w16du:dateUtc="2024-08-07T10:23:00Z" w:id="3767">
              <w:rPr>
                <w:rFonts w:ascii="Nunito" w:hAnsi="Nunito" w:eastAsia="Nunito" w:cs="Nunito"/>
                <w:szCs w:val="18"/>
              </w:rPr>
            </w:rPrChange>
          </w:rPr>
          <w:t xml:space="preserve"> to third parties.</w:t>
        </w:r>
      </w:ins>
    </w:p>
    <w:p w:rsidRPr="002E4822" w:rsidR="52A8C99F" w:rsidRDefault="52A8C99F" w14:paraId="07789F77" w14:textId="214ACDAA">
      <w:pPr>
        <w:spacing w:before="240" w:after="240"/>
        <w:rPr>
          <w:ins w:author="Craig Parker" w:date="2024-08-06T12:45:00Z" w16du:dateUtc="2024-08-06T12:45:05Z" w:id="3768"/>
          <w:rFonts w:ascii="Nunito" w:hAnsi="Nunito" w:eastAsia="Nunito" w:cs="Nunito"/>
          <w:b/>
          <w:bCs/>
          <w:color w:val="000000" w:themeColor="text1"/>
          <w:sz w:val="20"/>
          <w:rPrChange w:author="Craig Parker" w:date="2024-08-07T12:23:00Z" w16du:dateUtc="2024-08-07T10:23:00Z" w:id="3769">
            <w:rPr>
              <w:ins w:author="Craig Parker" w:date="2024-08-06T12:45:00Z" w16du:dateUtc="2024-08-06T12:45:05Z" w:id="3770"/>
              <w:rFonts w:ascii="Nunito" w:hAnsi="Nunito" w:eastAsia="Nunito" w:cs="Nunito"/>
              <w:b/>
              <w:bCs/>
              <w:szCs w:val="18"/>
            </w:rPr>
          </w:rPrChange>
        </w:rPr>
        <w:pPrChange w:author="Craig Parker" w:date="2024-08-06T12:45:00Z" w:id="3771">
          <w:pPr>
            <w:numPr>
              <w:numId w:val="3"/>
            </w:numPr>
            <w:ind w:left="720" w:hanging="360"/>
          </w:pPr>
        </w:pPrChange>
      </w:pPr>
      <w:ins w:author="Craig Parker" w:date="2024-08-06T12:45:00Z" w:id="3772">
        <w:r w:rsidRPr="002E4822">
          <w:rPr>
            <w:rFonts w:ascii="Nunito" w:hAnsi="Nunito" w:eastAsia="Nunito" w:cs="Nunito"/>
            <w:b/>
            <w:bCs/>
            <w:color w:val="000000" w:themeColor="text1"/>
            <w:sz w:val="20"/>
            <w:rPrChange w:author="Craig Parker" w:date="2024-08-07T12:23:00Z" w16du:dateUtc="2024-08-07T10:23:00Z" w:id="3773">
              <w:rPr>
                <w:rFonts w:ascii="Nunito" w:hAnsi="Nunito" w:eastAsia="Nunito" w:cs="Nunito"/>
                <w:b/>
                <w:bCs/>
                <w:szCs w:val="18"/>
              </w:rPr>
            </w:rPrChange>
          </w:rPr>
          <w:t>Post-Funding Data Management</w:t>
        </w:r>
      </w:ins>
    </w:p>
    <w:p w:rsidRPr="002E4822" w:rsidR="52A8C99F" w:rsidRDefault="52A8C99F" w14:paraId="530C6780" w14:textId="1F365E06">
      <w:pPr>
        <w:spacing w:before="240" w:after="240"/>
        <w:rPr>
          <w:ins w:author="Craig Parker" w:date="2024-08-06T12:45:00Z" w16du:dateUtc="2024-08-06T12:45:05Z" w:id="3774"/>
          <w:rFonts w:ascii="Nunito" w:hAnsi="Nunito" w:eastAsia="Nunito" w:cs="Nunito"/>
          <w:color w:val="000000" w:themeColor="text1"/>
          <w:sz w:val="20"/>
          <w:rPrChange w:author="Craig Parker" w:date="2024-08-07T12:23:00Z" w16du:dateUtc="2024-08-07T10:23:00Z" w:id="3775">
            <w:rPr>
              <w:ins w:author="Craig Parker" w:date="2024-08-06T12:45:00Z" w16du:dateUtc="2024-08-06T12:45:05Z" w:id="3776"/>
              <w:rFonts w:ascii="Nunito" w:hAnsi="Nunito" w:eastAsia="Nunito" w:cs="Nunito"/>
              <w:szCs w:val="18"/>
            </w:rPr>
          </w:rPrChange>
        </w:rPr>
        <w:pPrChange w:author="Craig Parker" w:date="2024-08-06T12:45:00Z" w:id="3777">
          <w:pPr/>
        </w:pPrChange>
      </w:pPr>
      <w:ins w:author="Craig Parker" w:date="2024-08-06T12:45:00Z" w:id="3778">
        <w:r w:rsidRPr="002E4822">
          <w:rPr>
            <w:rFonts w:ascii="Nunito" w:hAnsi="Nunito" w:eastAsia="Nunito" w:cs="Nunito"/>
            <w:color w:val="000000" w:themeColor="text1"/>
            <w:sz w:val="20"/>
            <w:rPrChange w:author="Craig Parker" w:date="2024-08-07T12:23:00Z" w16du:dateUtc="2024-08-07T10:23:00Z" w:id="3779">
              <w:rPr>
                <w:rFonts w:ascii="Nunito" w:hAnsi="Nunito" w:eastAsia="Nunito" w:cs="Nunito"/>
                <w:szCs w:val="18"/>
              </w:rPr>
            </w:rPrChange>
          </w:rPr>
          <w:t>The DSI Africa Consortium provides two options for sustainable data management post-funding:</w:t>
        </w:r>
      </w:ins>
    </w:p>
    <w:p w:rsidRPr="002E4822" w:rsidR="52A8C99F" w:rsidRDefault="52A8C99F" w14:paraId="4D6C3AE0" w14:textId="4A3B20FF">
      <w:pPr>
        <w:pStyle w:val="ListParagraph"/>
        <w:spacing w:before="0" w:after="0"/>
        <w:rPr>
          <w:ins w:author="Craig Parker" w:date="2024-08-06T12:45:00Z" w16du:dateUtc="2024-08-06T12:45:05Z" w:id="3780"/>
          <w:rFonts w:ascii="Nunito" w:hAnsi="Nunito" w:eastAsia="Nunito" w:cs="Nunito"/>
          <w:color w:val="000000" w:themeColor="text1"/>
          <w:sz w:val="20"/>
          <w:rPrChange w:author="Craig Parker" w:date="2024-08-07T12:23:00Z" w16du:dateUtc="2024-08-07T10:23:00Z" w:id="3781">
            <w:rPr>
              <w:ins w:author="Craig Parker" w:date="2024-08-06T12:45:00Z" w16du:dateUtc="2024-08-06T12:45:05Z" w:id="3782"/>
              <w:rFonts w:ascii="Nunito" w:hAnsi="Nunito" w:eastAsia="Nunito" w:cs="Nunito"/>
              <w:szCs w:val="18"/>
            </w:rPr>
          </w:rPrChange>
        </w:rPr>
        <w:pPrChange w:author="Craig Parker" w:date="2024-08-06T12:45:00Z" w:id="3783">
          <w:pPr/>
        </w:pPrChange>
      </w:pPr>
      <w:ins w:author="Craig Parker" w:date="2024-08-06T12:45:00Z" w:id="3784">
        <w:r w:rsidRPr="002E4822">
          <w:rPr>
            <w:rFonts w:ascii="Nunito" w:hAnsi="Nunito" w:eastAsia="Nunito" w:cs="Nunito"/>
            <w:b/>
            <w:bCs/>
            <w:color w:val="000000" w:themeColor="text1"/>
            <w:sz w:val="20"/>
            <w:rPrChange w:author="Craig Parker" w:date="2024-08-07T12:23:00Z" w16du:dateUtc="2024-08-07T10:23:00Z" w:id="3785">
              <w:rPr>
                <w:rFonts w:ascii="Nunito" w:hAnsi="Nunito" w:eastAsia="Nunito" w:cs="Nunito"/>
                <w:b/>
                <w:bCs/>
                <w:szCs w:val="18"/>
              </w:rPr>
            </w:rPrChange>
          </w:rPr>
          <w:t>Maintain Inferential Data In-House</w:t>
        </w:r>
        <w:r w:rsidRPr="002E4822">
          <w:rPr>
            <w:rFonts w:ascii="Nunito" w:hAnsi="Nunito" w:eastAsia="Nunito" w:cs="Nunito"/>
            <w:color w:val="000000" w:themeColor="text1"/>
            <w:sz w:val="20"/>
            <w:rPrChange w:author="Craig Parker" w:date="2024-08-07T12:23:00Z" w16du:dateUtc="2024-08-07T10:23:00Z" w:id="3786">
              <w:rPr>
                <w:rFonts w:ascii="Nunito" w:hAnsi="Nunito" w:eastAsia="Nunito" w:cs="Nunito"/>
                <w:szCs w:val="18"/>
              </w:rPr>
            </w:rPrChange>
          </w:rPr>
          <w:t>: The main host institution continues to store, preserve, and secure Inferential Data, managing access requests and maintaining a data visiting infrastructure if applicable.</w:t>
        </w:r>
      </w:ins>
    </w:p>
    <w:p w:rsidRPr="002E4822" w:rsidR="52A8C99F" w:rsidRDefault="52A8C99F" w14:paraId="54EC4791" w14:textId="4CB1B6A3">
      <w:pPr>
        <w:pStyle w:val="ListParagraph"/>
        <w:spacing w:before="0" w:after="0"/>
        <w:rPr>
          <w:ins w:author="Craig Parker" w:date="2024-08-06T12:45:00Z" w16du:dateUtc="2024-08-06T12:45:05Z" w:id="3787"/>
          <w:rFonts w:ascii="Nunito" w:hAnsi="Nunito" w:eastAsia="Nunito" w:cs="Nunito"/>
          <w:color w:val="000000" w:themeColor="text1"/>
          <w:sz w:val="20"/>
          <w:rPrChange w:author="Craig Parker" w:date="2024-08-07T12:23:00Z" w16du:dateUtc="2024-08-07T10:23:00Z" w:id="3788">
            <w:rPr>
              <w:ins w:author="Craig Parker" w:date="2024-08-06T12:45:00Z" w16du:dateUtc="2024-08-06T12:45:05Z" w:id="3789"/>
              <w:rFonts w:ascii="Nunito" w:hAnsi="Nunito" w:eastAsia="Nunito" w:cs="Nunito"/>
              <w:szCs w:val="18"/>
            </w:rPr>
          </w:rPrChange>
        </w:rPr>
        <w:pPrChange w:author="Craig Parker" w:date="2024-08-06T12:45:00Z" w:id="3790">
          <w:pPr/>
        </w:pPrChange>
      </w:pPr>
      <w:ins w:author="Craig Parker" w:date="2024-08-06T12:45:00Z" w:id="3791">
        <w:r w:rsidRPr="002E4822">
          <w:rPr>
            <w:rFonts w:ascii="Nunito" w:hAnsi="Nunito" w:eastAsia="Nunito" w:cs="Nunito"/>
            <w:b/>
            <w:bCs/>
            <w:color w:val="000000" w:themeColor="text1"/>
            <w:sz w:val="20"/>
            <w:rPrChange w:author="Craig Parker" w:date="2024-08-07T12:23:00Z" w16du:dateUtc="2024-08-07T10:23:00Z" w:id="3792">
              <w:rPr>
                <w:rFonts w:ascii="Nunito" w:hAnsi="Nunito" w:eastAsia="Nunito" w:cs="Nunito"/>
                <w:b/>
                <w:bCs/>
                <w:szCs w:val="18"/>
              </w:rPr>
            </w:rPrChange>
          </w:rPr>
          <w:t>Transfer to Repository X</w:t>
        </w:r>
        <w:r w:rsidRPr="002E4822">
          <w:rPr>
            <w:rFonts w:ascii="Nunito" w:hAnsi="Nunito" w:eastAsia="Nunito" w:cs="Nunito"/>
            <w:color w:val="000000" w:themeColor="text1"/>
            <w:sz w:val="20"/>
            <w:rPrChange w:author="Craig Parker" w:date="2024-08-07T12:23:00Z" w16du:dateUtc="2024-08-07T10:23:00Z" w:id="3793">
              <w:rPr>
                <w:rFonts w:ascii="Nunito" w:hAnsi="Nunito" w:eastAsia="Nunito" w:cs="Nunito"/>
                <w:szCs w:val="18"/>
              </w:rPr>
            </w:rPrChange>
          </w:rPr>
          <w:t>: Inferential Data is transferred to Repository X, managed by an NIH-appointed DAC, ensuring long-term preservation and accessibility.</w:t>
        </w:r>
      </w:ins>
    </w:p>
    <w:p w:rsidRPr="002E4822" w:rsidR="52A8C99F" w:rsidRDefault="52A8C99F" w14:paraId="0AAFD09D" w14:textId="40E85C0F">
      <w:pPr>
        <w:spacing w:before="240" w:after="240"/>
        <w:rPr>
          <w:rFonts w:ascii="Nunito" w:hAnsi="Nunito" w:eastAsia="Nunito" w:cs="Nunito"/>
          <w:color w:val="000000" w:themeColor="text1"/>
          <w:sz w:val="20"/>
          <w:rPrChange w:author="Craig Parker" w:date="2024-08-07T12:23:00Z" w16du:dateUtc="2024-08-07T10:23:00Z" w:id="3794">
            <w:rPr>
              <w:rFonts w:ascii="Nunito" w:hAnsi="Nunito" w:eastAsia="Nunito" w:cs="Nunito"/>
              <w:szCs w:val="18"/>
            </w:rPr>
          </w:rPrChange>
        </w:rPr>
        <w:pPrChange w:author="Craig Parker" w:date="2024-08-06T12:45:00Z" w:id="3795">
          <w:pPr>
            <w:numPr>
              <w:numId w:val="37"/>
            </w:numPr>
            <w:ind w:left="720" w:hanging="360"/>
          </w:pPr>
        </w:pPrChange>
      </w:pPr>
      <w:ins w:author="Craig Parker" w:date="2024-08-06T12:45:00Z" w:id="3796">
        <w:r w:rsidRPr="002E4822">
          <w:rPr>
            <w:rFonts w:ascii="Nunito" w:hAnsi="Nunito" w:eastAsia="Nunito" w:cs="Nunito"/>
            <w:color w:val="000000" w:themeColor="text1"/>
            <w:sz w:val="20"/>
            <w:rPrChange w:author="Craig Parker" w:date="2024-08-07T12:23:00Z" w16du:dateUtc="2024-08-07T10:23:00Z" w:id="3797">
              <w:rPr>
                <w:rFonts w:ascii="Nunito" w:hAnsi="Nunito" w:eastAsia="Nunito" w:cs="Nunito"/>
                <w:szCs w:val="18"/>
              </w:rPr>
            </w:rPrChange>
          </w:rPr>
          <w:t>Regardless of the chosen option, data must not be deleted, ensuring its availability for future scientific inquiry.</w:t>
        </w:r>
      </w:ins>
    </w:p>
    <w:p w:rsidRPr="002E4822" w:rsidR="6E1C0E23" w:rsidP="6E1C0E23" w:rsidRDefault="6E1C0E23" w14:paraId="1BA81865" w14:textId="39E92799">
      <w:pPr>
        <w:rPr>
          <w:rFonts w:ascii="Nunito" w:hAnsi="Nunito" w:eastAsia="Nunito" w:cs="Nunito"/>
          <w:color w:val="000000" w:themeColor="text1"/>
          <w:sz w:val="20"/>
          <w:rPrChange w:author="Craig Parker" w:date="2024-08-07T12:23:00Z" w16du:dateUtc="2024-08-07T10:23:00Z" w:id="3798">
            <w:rPr>
              <w:rFonts w:ascii="Nunito" w:hAnsi="Nunito" w:eastAsia="Nunito" w:cs="Nunito"/>
            </w:rPr>
          </w:rPrChange>
        </w:rPr>
      </w:pPr>
    </w:p>
    <w:p w:rsidRPr="002E4822" w:rsidR="6E1C0E23" w:rsidP="52A8C99F" w:rsidRDefault="52A8C99F" w14:paraId="7B370D19" w14:textId="510CF8BD">
      <w:pPr>
        <w:pStyle w:val="ListParagraph"/>
        <w:numPr>
          <w:ilvl w:val="0"/>
          <w:numId w:val="55"/>
        </w:numPr>
        <w:rPr>
          <w:ins w:author="Craig Parker" w:date="2024-08-06T12:48:00Z" w16du:dateUtc="2024-08-06T12:48:56Z" w:id="3799"/>
          <w:rFonts w:ascii="Nunito" w:hAnsi="Nunito" w:eastAsia="Nunito" w:cs="Nunito"/>
          <w:color w:val="000000" w:themeColor="text1"/>
          <w:sz w:val="20"/>
          <w:rPrChange w:author="Craig Parker" w:date="2024-08-07T12:23:00Z" w16du:dateUtc="2024-08-07T10:23:00Z" w:id="3800">
            <w:rPr>
              <w:ins w:author="Craig Parker" w:date="2024-08-06T12:48:00Z" w16du:dateUtc="2024-08-06T12:48:56Z" w:id="3801"/>
              <w:rFonts w:ascii="Nunito" w:hAnsi="Nunito" w:eastAsia="Nunito" w:cs="Nunito"/>
            </w:rPr>
          </w:rPrChange>
        </w:rPr>
      </w:pPr>
      <w:r w:rsidRPr="002E4822">
        <w:rPr>
          <w:rFonts w:ascii="Nunito" w:hAnsi="Nunito" w:eastAsia="Nunito" w:cs="Nunito"/>
          <w:b/>
          <w:bCs/>
          <w:color w:val="000000" w:themeColor="text1"/>
          <w:sz w:val="20"/>
          <w:highlight w:val="yellow"/>
          <w:rPrChange w:author="Craig Parker" w:date="2024-08-07T12:23:00Z" w16du:dateUtc="2024-08-07T10:23:00Z" w:id="3802">
            <w:rPr>
              <w:rFonts w:ascii="Nunito" w:hAnsi="Nunito" w:eastAsia="Nunito" w:cs="Nunito"/>
              <w:highlight w:val="yellow"/>
            </w:rPr>
          </w:rPrChange>
        </w:rPr>
        <w:t>Membership of the DAC:</w:t>
      </w:r>
      <w:r w:rsidRPr="002E4822">
        <w:rPr>
          <w:rFonts w:ascii="Nunito" w:hAnsi="Nunito" w:eastAsia="Nunito" w:cs="Nunito"/>
          <w:color w:val="000000" w:themeColor="text1"/>
          <w:sz w:val="20"/>
          <w:rPrChange w:author="Craig Parker" w:date="2024-08-07T12:23:00Z" w16du:dateUtc="2024-08-07T10:23:00Z" w:id="3803">
            <w:rPr>
              <w:rFonts w:ascii="Nunito" w:hAnsi="Nunito" w:eastAsia="Nunito" w:cs="Nunito"/>
            </w:rPr>
          </w:rPrChange>
        </w:rPr>
        <w:t xml:space="preserve"> </w:t>
      </w:r>
      <w:ins w:author="Matthew Chersich" w:date="2024-08-05T08:56:00Z" w:id="3804">
        <w:r w:rsidRPr="002E4822">
          <w:rPr>
            <w:rFonts w:ascii="Nunito" w:hAnsi="Nunito" w:eastAsia="Nunito" w:cs="Nunito"/>
            <w:color w:val="000000" w:themeColor="text1"/>
            <w:sz w:val="20"/>
            <w:rPrChange w:author="Craig Parker" w:date="2024-08-07T12:23:00Z" w16du:dateUtc="2024-08-07T10:23:00Z" w:id="3805">
              <w:rPr>
                <w:rFonts w:ascii="Nunito" w:hAnsi="Nunito" w:eastAsia="Nunito" w:cs="Nunito"/>
              </w:rPr>
            </w:rPrChange>
          </w:rPr>
          <w:t xml:space="preserve"> </w:t>
        </w:r>
      </w:ins>
    </w:p>
    <w:p w:rsidRPr="002E4822" w:rsidR="6E1C0E23" w:rsidP="0E3CF60B" w:rsidRDefault="0E3CF60B" w14:paraId="40A5746E" w14:textId="79D57F4B">
      <w:pPr>
        <w:rPr>
          <w:del w:author="Craig Parker" w:date="2024-08-06T12:49:00Z" w16du:dateUtc="2024-08-06T12:49:08Z" w:id="3806"/>
          <w:rFonts w:ascii="Nunito" w:hAnsi="Nunito" w:eastAsia="Nunito" w:cs="Nunito"/>
          <w:color w:val="000000" w:themeColor="text1"/>
          <w:sz w:val="20"/>
          <w:rPrChange w:author="Craig Parker" w:date="2024-08-07T12:23:00Z" w16du:dateUtc="2024-08-07T10:23:00Z" w:id="3807">
            <w:rPr>
              <w:del w:author="Craig Parker" w:date="2024-08-06T12:49:00Z" w16du:dateUtc="2024-08-06T12:49:08Z" w:id="3808"/>
              <w:rFonts w:ascii="Nunito" w:hAnsi="Nunito" w:eastAsia="Nunito" w:cs="Nunito"/>
            </w:rPr>
          </w:rPrChange>
        </w:rPr>
      </w:pPr>
      <w:ins w:author="Matthew Chersich" w:date="2024-08-05T08:56:00Z" w:id="3809">
        <w:del w:author="Craig Parker" w:date="2024-08-06T12:48:00Z" w:id="3810">
          <w:r w:rsidRPr="002E4822" w:rsidDel="52A8C99F">
            <w:rPr>
              <w:rFonts w:ascii="Nunito" w:hAnsi="Nunito" w:eastAsia="Nunito" w:cs="Nunito"/>
              <w:color w:val="000000" w:themeColor="text1"/>
              <w:sz w:val="20"/>
              <w:rPrChange w:author="Craig Parker" w:date="2024-08-07T12:23:00Z" w16du:dateUtc="2024-08-07T10:23:00Z" w:id="3811">
                <w:rPr>
                  <w:rFonts w:ascii="Nunito" w:hAnsi="Nunito" w:eastAsia="Nunito" w:cs="Nunito"/>
                </w:rPr>
              </w:rPrChange>
            </w:rPr>
            <w:delText>UCT ethics representative</w:delText>
          </w:r>
        </w:del>
      </w:ins>
      <w:ins w:author="Matthew Chersich" w:date="2024-08-05T08:57:00Z" w:id="3812">
        <w:del w:author="Craig Parker" w:date="2024-08-06T12:48:00Z" w:id="3813">
          <w:r w:rsidRPr="002E4822" w:rsidDel="52A8C99F">
            <w:rPr>
              <w:rFonts w:ascii="Nunito" w:hAnsi="Nunito" w:eastAsia="Nunito" w:cs="Nunito"/>
              <w:color w:val="000000" w:themeColor="text1"/>
              <w:sz w:val="20"/>
              <w:rPrChange w:author="Craig Parker" w:date="2024-08-07T12:23:00Z" w16du:dateUtc="2024-08-07T10:23:00Z" w:id="3814">
                <w:rPr>
                  <w:rFonts w:ascii="Nunito" w:hAnsi="Nunito" w:eastAsia="Nunito" w:cs="Nunito"/>
                </w:rPr>
              </w:rPrChange>
            </w:rPr>
            <w:delText>; ELSI team</w:delText>
          </w:r>
        </w:del>
      </w:ins>
      <w:del w:author="Craig Parker" w:date="2024-08-06T12:48:00Z" w:id="3815">
        <w:r w:rsidRPr="002E4822" w:rsidDel="52A8C99F">
          <w:rPr>
            <w:rFonts w:ascii="Nunito" w:hAnsi="Nunito" w:eastAsia="Nunito" w:cs="Nunito"/>
            <w:color w:val="000000" w:themeColor="text1"/>
            <w:sz w:val="20"/>
            <w:rPrChange w:author="Craig Parker" w:date="2024-08-07T12:23:00Z" w16du:dateUtc="2024-08-07T10:23:00Z" w:id="3816">
              <w:rPr>
                <w:rFonts w:ascii="Nunito" w:hAnsi="Nunito" w:eastAsia="Nunito" w:cs="Nunito"/>
              </w:rPr>
            </w:rPrChange>
          </w:rPr>
          <w:delText xml:space="preserve"> representative</w:delText>
        </w:r>
      </w:del>
      <w:ins w:author="Matthew Chersich" w:date="2024-08-05T08:57:00Z" w:id="3817">
        <w:del w:author="Craig Parker" w:date="2024-08-06T12:48:00Z" w:id="3818">
          <w:r w:rsidRPr="002E4822" w:rsidDel="52A8C99F">
            <w:rPr>
              <w:rFonts w:ascii="Nunito" w:hAnsi="Nunito" w:eastAsia="Nunito" w:cs="Nunito"/>
              <w:color w:val="000000" w:themeColor="text1"/>
              <w:sz w:val="20"/>
              <w:rPrChange w:author="Craig Parker" w:date="2024-08-07T12:23:00Z" w16du:dateUtc="2024-08-07T10:23:00Z" w:id="3819">
                <w:rPr>
                  <w:rFonts w:ascii="Nunito" w:hAnsi="Nunito" w:eastAsia="Nunito" w:cs="Nunito"/>
                </w:rPr>
              </w:rPrChange>
            </w:rPr>
            <w:delText>; eLwazi</w:delText>
          </w:r>
        </w:del>
      </w:ins>
      <w:del w:author="Craig Parker" w:date="2024-08-06T12:48:00Z" w:id="3820">
        <w:r w:rsidRPr="002E4822" w:rsidDel="52A8C99F">
          <w:rPr>
            <w:rFonts w:ascii="Nunito" w:hAnsi="Nunito" w:eastAsia="Nunito" w:cs="Nunito"/>
            <w:color w:val="000000" w:themeColor="text1"/>
            <w:sz w:val="20"/>
            <w:rPrChange w:author="Craig Parker" w:date="2024-08-07T12:23:00Z" w16du:dateUtc="2024-08-07T10:23:00Z" w:id="3821">
              <w:rPr>
                <w:rFonts w:ascii="Nunito" w:hAnsi="Nunito" w:eastAsia="Nunito" w:cs="Nunito"/>
              </w:rPr>
            </w:rPrChange>
          </w:rPr>
          <w:delText xml:space="preserve"> representatives</w:delText>
        </w:r>
      </w:del>
      <w:ins w:author="Matthew Chersich" w:date="2024-08-05T08:57:00Z" w:id="3822">
        <w:del w:author="Craig Parker" w:date="2024-08-06T12:48:00Z" w:id="3823">
          <w:r w:rsidRPr="002E4822" w:rsidDel="52A8C99F">
            <w:rPr>
              <w:rFonts w:ascii="Nunito" w:hAnsi="Nunito" w:eastAsia="Nunito" w:cs="Nunito"/>
              <w:color w:val="000000" w:themeColor="text1"/>
              <w:sz w:val="20"/>
              <w:rPrChange w:author="Craig Parker" w:date="2024-08-07T12:23:00Z" w16du:dateUtc="2024-08-07T10:23:00Z" w:id="3824">
                <w:rPr>
                  <w:rFonts w:ascii="Nunito" w:hAnsi="Nunito" w:eastAsia="Nunito" w:cs="Nunito"/>
                </w:rPr>
              </w:rPrChange>
            </w:rPr>
            <w:delText xml:space="preserve">; </w:delText>
          </w:r>
        </w:del>
      </w:ins>
      <w:del w:author="Craig Parker" w:date="2024-08-06T12:48:00Z" w:id="3825">
        <w:r w:rsidRPr="002E4822" w:rsidDel="52A8C99F">
          <w:rPr>
            <w:rFonts w:ascii="Nunito" w:hAnsi="Nunito" w:eastAsia="Nunito" w:cs="Nunito"/>
            <w:color w:val="000000" w:themeColor="text1"/>
            <w:sz w:val="20"/>
            <w:rPrChange w:author="Craig Parker" w:date="2024-08-07T12:23:00Z" w16du:dateUtc="2024-08-07T10:23:00Z" w:id="3826">
              <w:rPr>
                <w:rFonts w:ascii="Nunito" w:hAnsi="Nunito" w:eastAsia="Nunito" w:cs="Nunito"/>
              </w:rPr>
            </w:rPrChange>
          </w:rPr>
          <w:delText xml:space="preserve">Study Principal Investigators; independent scientists from outside the </w:delText>
        </w:r>
      </w:del>
      <w:del w:author="Craig Parker" w:date="2024-08-05T19:21:00Z" w:id="3827">
        <w:r w:rsidRPr="002E4822" w:rsidDel="52A8C99F">
          <w:rPr>
            <w:rFonts w:ascii="Nunito" w:hAnsi="Nunito" w:eastAsia="Nunito" w:cs="Nunito"/>
            <w:color w:val="000000" w:themeColor="text1"/>
            <w:sz w:val="20"/>
            <w:rPrChange w:author="Craig Parker" w:date="2024-08-07T12:23:00Z" w16du:dateUtc="2024-08-07T10:23:00Z" w:id="3828">
              <w:rPr>
                <w:rFonts w:ascii="Nunito" w:hAnsi="Nunito" w:eastAsia="Nunito" w:cs="Nunito"/>
              </w:rPr>
            </w:rPrChange>
          </w:rPr>
          <w:delText>HEAT</w:delText>
        </w:r>
      </w:del>
      <w:del w:author="Craig Parker" w:date="2024-08-06T12:48:00Z" w:id="3829">
        <w:r w:rsidRPr="002E4822" w:rsidDel="52A8C99F">
          <w:rPr>
            <w:rFonts w:ascii="Nunito" w:hAnsi="Nunito" w:eastAsia="Nunito" w:cs="Nunito"/>
            <w:color w:val="000000" w:themeColor="text1"/>
            <w:sz w:val="20"/>
            <w:rPrChange w:author="Craig Parker" w:date="2024-08-07T12:23:00Z" w16du:dateUtc="2024-08-07T10:23:00Z" w:id="3830">
              <w:rPr>
                <w:rFonts w:ascii="Nunito" w:hAnsi="Nunito" w:eastAsia="Nunito" w:cs="Nunito"/>
              </w:rPr>
            </w:rPrChange>
          </w:rPr>
          <w:delText xml:space="preserve"> Cente</w:delText>
        </w:r>
      </w:del>
    </w:p>
    <w:p w:rsidRPr="002E4822" w:rsidR="0E3CF60B" w:rsidP="0E3CF60B" w:rsidRDefault="0E3CF60B" w14:paraId="790B6FB1" w14:textId="2492A14E">
      <w:pPr>
        <w:rPr>
          <w:ins w:author="Matthew Chersich" w:date="2024-08-05T08:58:00Z" w:id="3831"/>
          <w:del w:author="Craig Parker" w:date="2024-08-06T12:49:00Z" w16du:dateUtc="2024-08-06T12:49:08Z" w:id="3832"/>
          <w:rFonts w:ascii="Nunito" w:hAnsi="Nunito" w:eastAsia="Nunito" w:cs="Nunito"/>
          <w:color w:val="000000" w:themeColor="text1"/>
          <w:sz w:val="20"/>
          <w:rPrChange w:author="Craig Parker" w:date="2024-08-07T12:23:00Z" w16du:dateUtc="2024-08-07T10:23:00Z" w:id="3833">
            <w:rPr>
              <w:ins w:author="Matthew Chersich" w:date="2024-08-05T08:58:00Z" w:id="3834"/>
              <w:del w:author="Craig Parker" w:date="2024-08-06T12:49:00Z" w16du:dateUtc="2024-08-06T12:49:08Z" w:id="3835"/>
              <w:rFonts w:ascii="Nunito" w:hAnsi="Nunito" w:eastAsia="Nunito" w:cs="Nunito"/>
            </w:rPr>
          </w:rPrChange>
        </w:rPr>
      </w:pPr>
    </w:p>
    <w:p w:rsidRPr="002E4822" w:rsidR="0E3CF60B" w:rsidP="0E3CF60B" w:rsidRDefault="0E3CF60B" w14:paraId="5FFC97D5" w14:textId="79A1F056">
      <w:pPr>
        <w:rPr>
          <w:del w:author="Craig Parker" w:date="2024-08-06T12:49:00Z" w16du:dateUtc="2024-08-06T12:49:08Z" w:id="3836"/>
          <w:rFonts w:ascii="Nunito" w:hAnsi="Nunito" w:eastAsia="Nunito" w:cs="Nunito"/>
          <w:color w:val="000000" w:themeColor="text1"/>
          <w:sz w:val="20"/>
          <w:rPrChange w:author="Craig Parker" w:date="2024-08-07T12:23:00Z" w16du:dateUtc="2024-08-07T10:23:00Z" w:id="3837">
            <w:rPr>
              <w:del w:author="Craig Parker" w:date="2024-08-06T12:49:00Z" w16du:dateUtc="2024-08-06T12:49:08Z" w:id="3838"/>
              <w:rFonts w:ascii="Nunito" w:hAnsi="Nunito" w:eastAsia="Nunito" w:cs="Nunito"/>
            </w:rPr>
          </w:rPrChange>
        </w:rPr>
      </w:pPr>
      <w:ins w:author="Matthew Chersich" w:date="2024-08-05T08:58:00Z" w:id="3839">
        <w:del w:author="Craig Parker" w:date="2024-08-06T12:49:00Z" w:id="3840">
          <w:r w:rsidRPr="002E4822" w:rsidDel="52A8C99F">
            <w:rPr>
              <w:rFonts w:ascii="Nunito" w:hAnsi="Nunito" w:eastAsia="Nunito" w:cs="Nunito"/>
              <w:b/>
              <w:bCs/>
              <w:color w:val="000000" w:themeColor="text1"/>
              <w:sz w:val="20"/>
              <w:rPrChange w:author="Craig Parker" w:date="2024-08-07T12:23:00Z" w16du:dateUtc="2024-08-07T10:23:00Z" w:id="3841">
                <w:rPr>
                  <w:rFonts w:ascii="Nunito" w:hAnsi="Nunito" w:eastAsia="Nunito" w:cs="Nunito"/>
                </w:rPr>
              </w:rPrChange>
            </w:rPr>
            <w:delText>Terms of reference</w:delText>
          </w:r>
          <w:r w:rsidRPr="002E4822" w:rsidDel="52A8C99F">
            <w:rPr>
              <w:rFonts w:ascii="Nunito" w:hAnsi="Nunito" w:eastAsia="Nunito" w:cs="Nunito"/>
              <w:color w:val="000000" w:themeColor="text1"/>
              <w:sz w:val="20"/>
              <w:rPrChange w:author="Craig Parker" w:date="2024-08-07T12:23:00Z" w16du:dateUtc="2024-08-07T10:23:00Z" w:id="3842">
                <w:rPr>
                  <w:rFonts w:ascii="Nunito" w:hAnsi="Nunito" w:eastAsia="Nunito" w:cs="Nunito"/>
                </w:rPr>
              </w:rPrChange>
            </w:rPr>
            <w:delText>:</w:delText>
          </w:r>
        </w:del>
      </w:ins>
    </w:p>
    <w:p w:rsidRPr="002E4822" w:rsidR="6E1C0E23" w:rsidP="6E1C0E23" w:rsidRDefault="6E1C0E23" w14:paraId="73E3E7DB" w14:textId="15523291">
      <w:pPr>
        <w:rPr>
          <w:del w:author="Craig Parker" w:date="2024-08-06T12:49:00Z" w16du:dateUtc="2024-08-06T12:49:08Z" w:id="3843"/>
          <w:rFonts w:ascii="Nunito" w:hAnsi="Nunito" w:eastAsia="Nunito" w:cs="Nunito"/>
          <w:color w:val="000000" w:themeColor="text1"/>
          <w:sz w:val="20"/>
          <w:rPrChange w:author="Craig Parker" w:date="2024-08-07T12:23:00Z" w16du:dateUtc="2024-08-07T10:23:00Z" w:id="3844">
            <w:rPr>
              <w:del w:author="Craig Parker" w:date="2024-08-06T12:49:00Z" w16du:dateUtc="2024-08-06T12:49:08Z" w:id="3845"/>
              <w:rFonts w:ascii="Nunito" w:hAnsi="Nunito" w:eastAsia="Nunito" w:cs="Nunito"/>
            </w:rPr>
          </w:rPrChange>
        </w:rPr>
      </w:pPr>
    </w:p>
    <w:p w:rsidRPr="002E4822" w:rsidR="6E1C0E23" w:rsidP="6E1C0E23" w:rsidRDefault="6E1C0E23" w14:paraId="06A063D0" w14:textId="22CAC6A0">
      <w:pPr>
        <w:rPr>
          <w:del w:author="Craig Parker" w:date="2024-08-06T12:49:00Z" w16du:dateUtc="2024-08-06T12:49:08Z" w:id="3846"/>
          <w:rFonts w:ascii="Nunito" w:hAnsi="Nunito"/>
          <w:color w:val="000000" w:themeColor="text1"/>
          <w:sz w:val="20"/>
          <w:rPrChange w:author="Craig Parker" w:date="2024-08-07T12:23:00Z" w16du:dateUtc="2024-08-07T10:23:00Z" w:id="3847">
            <w:rPr>
              <w:del w:author="Craig Parker" w:date="2024-08-06T12:49:00Z" w16du:dateUtc="2024-08-06T12:49:08Z" w:id="3848"/>
            </w:rPr>
          </w:rPrChange>
        </w:rPr>
      </w:pPr>
      <w:del w:author="Craig Parker" w:date="2024-08-06T12:49:00Z" w:id="3849">
        <w:r w:rsidRPr="002E4822" w:rsidDel="52A8C99F">
          <w:rPr>
            <w:rFonts w:ascii="Nunito" w:hAnsi="Nunito" w:eastAsia="Nunito" w:cs="Nunito"/>
            <w:color w:val="000000" w:themeColor="text1"/>
            <w:sz w:val="20"/>
            <w:rPrChange w:author="Craig Parker" w:date="2024-08-07T12:23:00Z" w16du:dateUtc="2024-08-07T10:23:00Z" w:id="3850">
              <w:rPr>
                <w:rFonts w:ascii="Nunito" w:hAnsi="Nunito" w:eastAsia="Nunito" w:cs="Nunito"/>
              </w:rPr>
            </w:rPrChange>
          </w:rPr>
          <w:delText>We follow a protocol in reviewing data access requests, outlined in the steps below:</w:delText>
        </w:r>
      </w:del>
    </w:p>
    <w:p w:rsidRPr="002E4822" w:rsidR="6E1C0E23" w:rsidP="52A8C99F" w:rsidRDefault="6E1C0E23" w14:paraId="1F880DF0" w14:textId="528A9577">
      <w:pPr>
        <w:rPr>
          <w:del w:author="Craig Parker" w:date="2024-08-06T12:49:00Z" w16du:dateUtc="2024-08-06T12:49:08Z" w:id="3851"/>
          <w:rFonts w:ascii="Nunito" w:hAnsi="Nunito"/>
          <w:color w:val="000000" w:themeColor="text1"/>
          <w:sz w:val="20"/>
          <w:rPrChange w:author="Craig Parker" w:date="2024-08-07T12:23:00Z" w16du:dateUtc="2024-08-07T10:23:00Z" w:id="3852">
            <w:rPr>
              <w:del w:author="Craig Parker" w:date="2024-08-06T12:49:00Z" w16du:dateUtc="2024-08-06T12:49:08Z" w:id="3853"/>
            </w:rPr>
          </w:rPrChange>
        </w:rPr>
      </w:pPr>
      <w:del w:author="Craig Parker" w:date="2024-08-06T12:37:00Z" w:id="3854">
        <w:r w:rsidRPr="002E4822" w:rsidDel="52A8C99F">
          <w:rPr>
            <w:rFonts w:ascii="Nunito" w:hAnsi="Nunito" w:eastAsia="Nunito" w:cs="Nunito"/>
            <w:color w:val="000000" w:themeColor="text1"/>
            <w:sz w:val="20"/>
            <w:rPrChange w:author="Craig Parker" w:date="2024-08-07T12:23:00Z" w16du:dateUtc="2024-08-07T10:23:00Z" w:id="3855">
              <w:rPr>
                <w:rFonts w:ascii="Nunito" w:hAnsi="Nunito" w:eastAsia="Nunito" w:cs="Nunito"/>
              </w:rPr>
            </w:rPrChange>
          </w:rPr>
          <w:delText xml:space="preserve">1.1.2       </w:delText>
        </w:r>
      </w:del>
      <w:del w:author="Craig Parker" w:date="2024-08-06T12:49:00Z" w:id="3856">
        <w:r w:rsidRPr="002E4822" w:rsidDel="52A8C99F">
          <w:rPr>
            <w:rFonts w:ascii="Nunito" w:hAnsi="Nunito" w:eastAsia="Nunito" w:cs="Nunito"/>
            <w:color w:val="000000" w:themeColor="text1"/>
            <w:sz w:val="20"/>
            <w:rPrChange w:author="Craig Parker" w:date="2024-08-07T12:23:00Z" w16du:dateUtc="2024-08-07T10:23:00Z" w:id="3857">
              <w:rPr>
                <w:rFonts w:ascii="Nunito" w:hAnsi="Nunito" w:eastAsia="Nunito" w:cs="Nunito"/>
              </w:rPr>
            </w:rPrChange>
          </w:rPr>
          <w:delText>Step 1: Confirmation of Bona Fide Researcher Status</w:delText>
        </w:r>
      </w:del>
    </w:p>
    <w:p w:rsidRPr="002E4822" w:rsidR="6E1C0E23" w:rsidP="6E1C0E23" w:rsidRDefault="6E1C0E23" w14:paraId="4FF612AA" w14:textId="08A87EEE">
      <w:pPr>
        <w:rPr>
          <w:del w:author="Craig Parker" w:date="2024-08-06T12:49:00Z" w16du:dateUtc="2024-08-06T12:49:08Z" w:id="3858"/>
          <w:rFonts w:ascii="Nunito" w:hAnsi="Nunito"/>
          <w:color w:val="000000" w:themeColor="text1"/>
          <w:sz w:val="20"/>
          <w:rPrChange w:author="Craig Parker" w:date="2024-08-07T12:23:00Z" w16du:dateUtc="2024-08-07T10:23:00Z" w:id="3859">
            <w:rPr>
              <w:del w:author="Craig Parker" w:date="2024-08-06T12:49:00Z" w16du:dateUtc="2024-08-06T12:49:08Z" w:id="3860"/>
            </w:rPr>
          </w:rPrChange>
        </w:rPr>
      </w:pPr>
      <w:del w:author="Craig Parker" w:date="2024-08-06T12:49:00Z" w:id="3861">
        <w:r w:rsidRPr="002E4822" w:rsidDel="52A8C99F">
          <w:rPr>
            <w:rFonts w:ascii="Nunito" w:hAnsi="Nunito" w:eastAsia="Nunito" w:cs="Nunito"/>
            <w:color w:val="000000" w:themeColor="text1"/>
            <w:sz w:val="20"/>
            <w:rPrChange w:author="Craig Parker" w:date="2024-08-07T12:23:00Z" w16du:dateUtc="2024-08-07T10:23:00Z" w:id="3862">
              <w:rPr>
                <w:rFonts w:ascii="Nunito" w:hAnsi="Nunito" w:eastAsia="Nunito" w:cs="Nunito"/>
              </w:rPr>
            </w:rPrChange>
          </w:rPr>
          <w:delText xml:space="preserve">External applicants, i.e., those not affiliated with the </w:delText>
        </w:r>
      </w:del>
      <w:del w:author="Craig Parker" w:date="2024-08-05T19:21:00Z" w:id="3863">
        <w:r w:rsidRPr="002E4822" w:rsidDel="52A8C99F">
          <w:rPr>
            <w:rFonts w:ascii="Nunito" w:hAnsi="Nunito" w:eastAsia="Nunito" w:cs="Nunito"/>
            <w:color w:val="000000" w:themeColor="text1"/>
            <w:sz w:val="20"/>
            <w:rPrChange w:author="Craig Parker" w:date="2024-08-07T12:23:00Z" w16du:dateUtc="2024-08-07T10:23:00Z" w:id="3864">
              <w:rPr>
                <w:rFonts w:ascii="Nunito" w:hAnsi="Nunito" w:eastAsia="Nunito" w:cs="Nunito"/>
              </w:rPr>
            </w:rPrChange>
          </w:rPr>
          <w:delText>HEAT</w:delText>
        </w:r>
      </w:del>
      <w:del w:author="Craig Parker" w:date="2024-08-06T12:49:00Z" w:id="3865">
        <w:r w:rsidRPr="002E4822" w:rsidDel="52A8C99F">
          <w:rPr>
            <w:rFonts w:ascii="Nunito" w:hAnsi="Nunito" w:eastAsia="Nunito" w:cs="Nunito"/>
            <w:color w:val="000000" w:themeColor="text1"/>
            <w:sz w:val="20"/>
            <w:rPrChange w:author="Craig Parker" w:date="2024-08-07T12:23:00Z" w16du:dateUtc="2024-08-07T10:23:00Z" w:id="3866">
              <w:rPr>
                <w:rFonts w:ascii="Nunito" w:hAnsi="Nunito" w:eastAsia="Nunito" w:cs="Nunito"/>
              </w:rPr>
            </w:rPrChange>
          </w:rPr>
          <w:delText xml:space="preserve"> Center Consortium, undergo a thorough verification to confirm their status as bona fide researchers. A DAC reviews the provided credentials, affiliations and the research track record to ensure that applicants are engaged in legitimate scientific research and adhere to ethical research practices. This may involve requesting additional documentation or references to substantiate the applicant's bona fide status.</w:delText>
        </w:r>
      </w:del>
    </w:p>
    <w:p w:rsidRPr="002E4822" w:rsidR="6E1C0E23" w:rsidP="52A8C99F" w:rsidRDefault="6E1C0E23" w14:paraId="5C8A2B39" w14:textId="115B3656">
      <w:pPr>
        <w:rPr>
          <w:del w:author="Craig Parker" w:date="2024-08-06T12:49:00Z" w16du:dateUtc="2024-08-06T12:49:08Z" w:id="3867"/>
          <w:rFonts w:ascii="Nunito" w:hAnsi="Nunito"/>
          <w:color w:val="000000" w:themeColor="text1"/>
          <w:sz w:val="20"/>
          <w:rPrChange w:author="Craig Parker" w:date="2024-08-07T12:23:00Z" w16du:dateUtc="2024-08-07T10:23:00Z" w:id="3868">
            <w:rPr>
              <w:del w:author="Craig Parker" w:date="2024-08-06T12:49:00Z" w16du:dateUtc="2024-08-06T12:49:08Z" w:id="3869"/>
            </w:rPr>
          </w:rPrChange>
        </w:rPr>
      </w:pPr>
      <w:del w:author="Craig Parker" w:date="2024-08-06T12:36:00Z" w:id="3870">
        <w:r w:rsidRPr="002E4822" w:rsidDel="52A8C99F">
          <w:rPr>
            <w:rFonts w:ascii="Nunito" w:hAnsi="Nunito" w:eastAsia="Nunito" w:cs="Nunito"/>
            <w:color w:val="000000" w:themeColor="text1"/>
            <w:sz w:val="20"/>
            <w:rPrChange w:author="Craig Parker" w:date="2024-08-07T12:23:00Z" w16du:dateUtc="2024-08-07T10:23:00Z" w:id="3871">
              <w:rPr>
                <w:rFonts w:ascii="Nunito" w:hAnsi="Nunito" w:eastAsia="Nunito" w:cs="Nunito"/>
              </w:rPr>
            </w:rPrChange>
          </w:rPr>
          <w:delText xml:space="preserve">1.1.3       </w:delText>
        </w:r>
      </w:del>
      <w:del w:author="Craig Parker" w:date="2024-08-06T12:49:00Z" w:id="3872">
        <w:r w:rsidRPr="002E4822" w:rsidDel="52A8C99F">
          <w:rPr>
            <w:rFonts w:ascii="Nunito" w:hAnsi="Nunito" w:eastAsia="Nunito" w:cs="Nunito"/>
            <w:color w:val="000000" w:themeColor="text1"/>
            <w:sz w:val="20"/>
            <w:rPrChange w:author="Craig Parker" w:date="2024-08-07T12:23:00Z" w16du:dateUtc="2024-08-07T10:23:00Z" w:id="3873">
              <w:rPr>
                <w:rFonts w:ascii="Nunito" w:hAnsi="Nunito" w:eastAsia="Nunito" w:cs="Nunito"/>
              </w:rPr>
            </w:rPrChange>
          </w:rPr>
          <w:delText>Step 3: Assessment of Research Purpose</w:delText>
        </w:r>
      </w:del>
    </w:p>
    <w:p w:rsidRPr="002E4822" w:rsidR="6E1C0E23" w:rsidP="6E1C0E23" w:rsidRDefault="6E1C0E23" w14:paraId="743D5B69" w14:textId="4E59DE75">
      <w:pPr>
        <w:rPr>
          <w:del w:author="Craig Parker" w:date="2024-08-06T12:49:00Z" w16du:dateUtc="2024-08-06T12:49:08Z" w:id="3874"/>
          <w:rFonts w:ascii="Nunito" w:hAnsi="Nunito"/>
          <w:color w:val="000000" w:themeColor="text1"/>
          <w:sz w:val="20"/>
          <w:rPrChange w:author="Craig Parker" w:date="2024-08-07T12:23:00Z" w16du:dateUtc="2024-08-07T10:23:00Z" w:id="3875">
            <w:rPr>
              <w:del w:author="Craig Parker" w:date="2024-08-06T12:49:00Z" w16du:dateUtc="2024-08-06T12:49:08Z" w:id="3876"/>
            </w:rPr>
          </w:rPrChange>
        </w:rPr>
      </w:pPr>
      <w:del w:author="Craig Parker" w:date="2024-08-06T12:49:00Z" w:id="3877">
        <w:r w:rsidRPr="002E4822" w:rsidDel="52A8C99F">
          <w:rPr>
            <w:rFonts w:ascii="Nunito" w:hAnsi="Nunito" w:eastAsia="Nunito" w:cs="Nunito"/>
            <w:color w:val="000000" w:themeColor="text1"/>
            <w:sz w:val="20"/>
            <w:rPrChange w:author="Craig Parker" w:date="2024-08-07T12:23:00Z" w16du:dateUtc="2024-08-07T10:23:00Z" w:id="3878">
              <w:rPr>
                <w:rFonts w:ascii="Nunito" w:hAnsi="Nunito" w:eastAsia="Nunito" w:cs="Nunito"/>
              </w:rPr>
            </w:rPrChange>
          </w:rPr>
          <w:delText xml:space="preserve">A DAC applies three criteria for access: </w:delText>
        </w:r>
      </w:del>
    </w:p>
    <w:p w:rsidRPr="002E4822" w:rsidR="6E1C0E23" w:rsidP="6E1C0E23" w:rsidRDefault="6E1C0E23" w14:paraId="13F9C03D" w14:textId="0D49D19F">
      <w:pPr>
        <w:rPr>
          <w:del w:author="Craig Parker" w:date="2024-08-06T12:49:00Z" w16du:dateUtc="2024-08-06T12:49:08Z" w:id="3879"/>
          <w:rFonts w:ascii="Nunito" w:hAnsi="Nunito"/>
          <w:color w:val="000000" w:themeColor="text1"/>
          <w:sz w:val="20"/>
          <w:rPrChange w:author="Craig Parker" w:date="2024-08-07T12:23:00Z" w16du:dateUtc="2024-08-07T10:23:00Z" w:id="3880">
            <w:rPr>
              <w:del w:author="Craig Parker" w:date="2024-08-06T12:49:00Z" w16du:dateUtc="2024-08-06T12:49:08Z" w:id="3881"/>
            </w:rPr>
          </w:rPrChange>
        </w:rPr>
      </w:pPr>
      <w:del w:author="Craig Parker" w:date="2024-08-06T12:49:00Z" w:id="3882">
        <w:r w:rsidRPr="002E4822" w:rsidDel="52A8C99F">
          <w:rPr>
            <w:rFonts w:ascii="Nunito" w:hAnsi="Nunito" w:eastAsia="Nunito" w:cs="Nunito"/>
            <w:color w:val="000000" w:themeColor="text1"/>
            <w:sz w:val="20"/>
            <w:rPrChange w:author="Craig Parker" w:date="2024-08-07T12:23:00Z" w16du:dateUtc="2024-08-07T10:23:00Z" w:id="3883">
              <w:rPr>
                <w:rFonts w:ascii="Nunito" w:hAnsi="Nunito" w:eastAsia="Nunito" w:cs="Nunito"/>
              </w:rPr>
            </w:rPrChange>
          </w:rPr>
          <w:delText xml:space="preserve">First, that the data request must be aligned with the Data Use Permission (see clause 11.2.5 above). </w:delText>
        </w:r>
      </w:del>
    </w:p>
    <w:p w:rsidRPr="002E4822" w:rsidR="6E1C0E23" w:rsidP="6E1C0E23" w:rsidRDefault="6E1C0E23" w14:paraId="1DD25B49" w14:textId="2DABF194">
      <w:pPr>
        <w:rPr>
          <w:del w:author="Craig Parker" w:date="2024-08-06T12:49:00Z" w16du:dateUtc="2024-08-06T12:49:08Z" w:id="3884"/>
          <w:rFonts w:ascii="Nunito" w:hAnsi="Nunito"/>
          <w:color w:val="000000" w:themeColor="text1"/>
          <w:sz w:val="20"/>
          <w:rPrChange w:author="Craig Parker" w:date="2024-08-07T12:23:00Z" w16du:dateUtc="2024-08-07T10:23:00Z" w:id="3885">
            <w:rPr>
              <w:del w:author="Craig Parker" w:date="2024-08-06T12:49:00Z" w16du:dateUtc="2024-08-06T12:49:08Z" w:id="3886"/>
            </w:rPr>
          </w:rPrChange>
        </w:rPr>
      </w:pPr>
      <w:del w:author="Craig Parker" w:date="2024-08-06T12:49:00Z" w:id="3887">
        <w:r w:rsidRPr="002E4822" w:rsidDel="52A8C99F">
          <w:rPr>
            <w:rFonts w:ascii="Nunito" w:hAnsi="Nunito" w:eastAsia="Nunito" w:cs="Nunito"/>
            <w:color w:val="000000" w:themeColor="text1"/>
            <w:sz w:val="20"/>
            <w:rPrChange w:author="Craig Parker" w:date="2024-08-07T12:23:00Z" w16du:dateUtc="2024-08-07T10:23:00Z" w:id="3888">
              <w:rPr>
                <w:rFonts w:ascii="Nunito" w:hAnsi="Nunito" w:eastAsia="Nunito" w:cs="Nunito"/>
              </w:rPr>
            </w:rPrChange>
          </w:rPr>
          <w:delText xml:space="preserve">Second, that potential risks to the privacy of research participants associated with the proposed use of the data, where relevant, have been identified and addressed in a satisfactory manner. </w:delText>
        </w:r>
      </w:del>
    </w:p>
    <w:p w:rsidRPr="002E4822" w:rsidR="6E1C0E23" w:rsidP="6E1C0E23" w:rsidRDefault="6E1C0E23" w14:paraId="68969366" w14:textId="1CD54A9B">
      <w:pPr>
        <w:rPr>
          <w:del w:author="Craig Parker" w:date="2024-08-06T12:49:00Z" w16du:dateUtc="2024-08-06T12:49:08Z" w:id="3889"/>
          <w:rFonts w:ascii="Nunito" w:hAnsi="Nunito"/>
          <w:color w:val="000000" w:themeColor="text1"/>
          <w:sz w:val="20"/>
          <w:rPrChange w:author="Craig Parker" w:date="2024-08-07T12:23:00Z" w16du:dateUtc="2024-08-07T10:23:00Z" w:id="3890">
            <w:rPr>
              <w:del w:author="Craig Parker" w:date="2024-08-06T12:49:00Z" w16du:dateUtc="2024-08-06T12:49:08Z" w:id="3891"/>
            </w:rPr>
          </w:rPrChange>
        </w:rPr>
      </w:pPr>
      <w:del w:author="Craig Parker" w:date="2024-08-06T12:49:00Z" w:id="3892">
        <w:r w:rsidRPr="002E4822" w:rsidDel="52A8C99F">
          <w:rPr>
            <w:rFonts w:ascii="Nunito" w:hAnsi="Nunito" w:eastAsia="Nunito" w:cs="Nunito"/>
            <w:color w:val="000000" w:themeColor="text1"/>
            <w:sz w:val="20"/>
            <w:rPrChange w:author="Craig Parker" w:date="2024-08-07T12:23:00Z" w16du:dateUtc="2024-08-07T10:23:00Z" w:id="3893">
              <w:rPr>
                <w:rFonts w:ascii="Nunito" w:hAnsi="Nunito" w:eastAsia="Nunito" w:cs="Nunito"/>
              </w:rPr>
            </w:rPrChange>
          </w:rPr>
          <w:delText>Third, that the proposed research does not overlap with or pre-empt the results of the ongoing Consortium projects. Should the latter be the case, the DAC should impose a temporary embargo on the Data Sharing, instead of declining access. An embargo period allows Consortium members to complete their research and publish results before the data is made available to external parties. The length of the embargo should be determined based on the specific circumstances and projected timelines of the involved Consortium projects.</w:delText>
        </w:r>
      </w:del>
    </w:p>
    <w:p w:rsidRPr="002E4822" w:rsidR="6E1C0E23" w:rsidP="52A8C99F" w:rsidRDefault="6E1C0E23" w14:paraId="502E4C68" w14:textId="2C385A90">
      <w:pPr>
        <w:rPr>
          <w:del w:author="Craig Parker" w:date="2024-08-06T12:49:00Z" w16du:dateUtc="2024-08-06T12:49:08Z" w:id="3894"/>
          <w:rFonts w:ascii="Nunito" w:hAnsi="Nunito"/>
          <w:color w:val="000000" w:themeColor="text1"/>
          <w:sz w:val="20"/>
          <w:rPrChange w:author="Craig Parker" w:date="2024-08-07T12:23:00Z" w16du:dateUtc="2024-08-07T10:23:00Z" w:id="3895">
            <w:rPr>
              <w:del w:author="Craig Parker" w:date="2024-08-06T12:49:00Z" w16du:dateUtc="2024-08-06T12:49:08Z" w:id="3896"/>
            </w:rPr>
          </w:rPrChange>
        </w:rPr>
      </w:pPr>
      <w:del w:author="Craig Parker" w:date="2024-08-06T12:36:00Z" w:id="3897">
        <w:r w:rsidRPr="002E4822" w:rsidDel="52A8C99F">
          <w:rPr>
            <w:rFonts w:ascii="Nunito" w:hAnsi="Nunito" w:eastAsia="Nunito" w:cs="Nunito"/>
            <w:color w:val="000000" w:themeColor="text1"/>
            <w:sz w:val="20"/>
            <w:rPrChange w:author="Craig Parker" w:date="2024-08-07T12:23:00Z" w16du:dateUtc="2024-08-07T10:23:00Z" w:id="3898">
              <w:rPr>
                <w:rFonts w:ascii="Nunito" w:hAnsi="Nunito" w:eastAsia="Nunito" w:cs="Nunito"/>
              </w:rPr>
            </w:rPrChange>
          </w:rPr>
          <w:delText xml:space="preserve">1.1.4      </w:delText>
        </w:r>
      </w:del>
      <w:del w:author="Craig Parker" w:date="2024-08-06T12:49:00Z" w:id="3899">
        <w:r w:rsidRPr="002E4822" w:rsidDel="52A8C99F">
          <w:rPr>
            <w:rFonts w:ascii="Nunito" w:hAnsi="Nunito" w:eastAsia="Nunito" w:cs="Nunito"/>
            <w:color w:val="000000" w:themeColor="text1"/>
            <w:sz w:val="20"/>
            <w:rPrChange w:author="Craig Parker" w:date="2024-08-07T12:23:00Z" w16du:dateUtc="2024-08-07T10:23:00Z" w:id="3900">
              <w:rPr>
                <w:rFonts w:ascii="Nunito" w:hAnsi="Nunito" w:eastAsia="Nunito" w:cs="Nunito"/>
              </w:rPr>
            </w:rPrChange>
          </w:rPr>
          <w:delText xml:space="preserve"> Step 4: Recording and Communication of Decision Reasons</w:delText>
        </w:r>
      </w:del>
    </w:p>
    <w:p w:rsidRPr="002E4822" w:rsidR="00A850D7" w:rsidP="00A850D7" w:rsidRDefault="52A8C99F" w14:paraId="20A20864" w14:textId="77777777">
      <w:pPr>
        <w:pStyle w:val="ListParagraph"/>
        <w:numPr>
          <w:ilvl w:val="0"/>
          <w:numId w:val="55"/>
        </w:numPr>
        <w:rPr>
          <w:rFonts w:ascii="Nunito" w:hAnsi="Nunito" w:eastAsia="Nunito" w:cs="Nunito"/>
          <w:color w:val="000000" w:themeColor="text1"/>
          <w:sz w:val="20"/>
        </w:rPr>
      </w:pPr>
      <w:del w:author="Craig Parker" w:date="2024-08-06T12:49:00Z" w:id="3901">
        <w:r w:rsidRPr="002E4822" w:rsidDel="52A8C99F">
          <w:rPr>
            <w:rFonts w:ascii="Nunito" w:hAnsi="Nunito" w:eastAsia="Nunito" w:cs="Nunito"/>
            <w:color w:val="000000" w:themeColor="text1"/>
            <w:sz w:val="20"/>
            <w:rPrChange w:author="Craig Parker" w:date="2024-08-07T12:23:00Z" w16du:dateUtc="2024-08-07T10:23:00Z" w:id="3902">
              <w:rPr>
                <w:rFonts w:ascii="Nunito" w:hAnsi="Nunito" w:eastAsia="Nunito" w:cs="Nunito"/>
              </w:rPr>
            </w:rPrChange>
          </w:rPr>
          <w:delText>Once a decision has been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must be met by the applicant.</w:delText>
        </w:r>
      </w:del>
      <w:ins w:author="Craig Parker" w:date="2024-08-06T12:49:00Z" w:id="3903">
        <w:r w:rsidRPr="002E4822">
          <w:rPr>
            <w:rFonts w:ascii="Nunito" w:hAnsi="Nunito" w:eastAsia="Nunito" w:cs="Nunito"/>
            <w:color w:val="000000" w:themeColor="text1"/>
            <w:sz w:val="20"/>
            <w:rPrChange w:author="Craig Parker" w:date="2024-08-07T12:23:00Z" w16du:dateUtc="2024-08-07T10:23:00Z" w:id="3904">
              <w:rPr>
                <w:rFonts w:ascii="Nunito" w:hAnsi="Nunito" w:eastAsia="Nunito" w:cs="Nunito"/>
                <w:szCs w:val="18"/>
              </w:rPr>
            </w:rPrChange>
          </w:rPr>
          <w:t>UCT ethics representative</w:t>
        </w:r>
      </w:ins>
    </w:p>
    <w:p w:rsidRPr="002E4822" w:rsidR="00A850D7" w:rsidP="00A850D7" w:rsidRDefault="52A8C99F" w14:paraId="7192E4F9" w14:textId="77777777">
      <w:pPr>
        <w:pStyle w:val="ListParagraph"/>
        <w:numPr>
          <w:ilvl w:val="0"/>
          <w:numId w:val="55"/>
        </w:numPr>
        <w:rPr>
          <w:rFonts w:ascii="Nunito" w:hAnsi="Nunito" w:eastAsia="Nunito" w:cs="Nunito"/>
          <w:color w:val="000000" w:themeColor="text1"/>
          <w:sz w:val="20"/>
        </w:rPr>
      </w:pPr>
      <w:ins w:author="Craig Parker" w:date="2024-08-06T12:49:00Z" w:id="3905">
        <w:r w:rsidRPr="002E4822">
          <w:rPr>
            <w:rFonts w:ascii="Nunito" w:hAnsi="Nunito" w:eastAsia="Nunito" w:cs="Nunito"/>
            <w:color w:val="000000" w:themeColor="text1"/>
            <w:sz w:val="20"/>
            <w:rPrChange w:author="Craig Parker" w:date="2024-08-07T12:23:00Z" w16du:dateUtc="2024-08-07T10:23:00Z" w:id="3906">
              <w:rPr>
                <w:rFonts w:ascii="Nunito" w:hAnsi="Nunito" w:eastAsia="Nunito" w:cs="Nunito"/>
                <w:szCs w:val="18"/>
              </w:rPr>
            </w:rPrChange>
          </w:rPr>
          <w:t>ELSI team representative</w:t>
        </w:r>
      </w:ins>
    </w:p>
    <w:p w:rsidRPr="002E4822" w:rsidR="52A8C99F" w:rsidP="00A850D7" w:rsidRDefault="52A8C99F" w14:paraId="510B0E19" w14:textId="6DB91CCD">
      <w:pPr>
        <w:pStyle w:val="ListParagraph"/>
        <w:numPr>
          <w:ilvl w:val="0"/>
          <w:numId w:val="55"/>
        </w:numPr>
        <w:rPr>
          <w:ins w:author="Craig Parker" w:date="2024-08-06T12:49:00Z" w16du:dateUtc="2024-08-06T12:49:09Z" w:id="3907"/>
          <w:rFonts w:ascii="Nunito" w:hAnsi="Nunito" w:eastAsia="Nunito" w:cs="Nunito"/>
          <w:b/>
          <w:bCs/>
          <w:color w:val="000000" w:themeColor="text1"/>
          <w:sz w:val="20"/>
          <w:rPrChange w:author="Craig Parker" w:date="2024-08-07T12:23:00Z" w16du:dateUtc="2024-08-07T10:23:00Z" w:id="3908">
            <w:rPr>
              <w:ins w:author="Craig Parker" w:date="2024-08-06T12:49:00Z" w16du:dateUtc="2024-08-06T12:49:09Z" w:id="3909"/>
              <w:rFonts w:ascii="Nunito" w:hAnsi="Nunito" w:eastAsia="Nunito" w:cs="Nunito"/>
              <w:szCs w:val="18"/>
            </w:rPr>
          </w:rPrChange>
        </w:rPr>
      </w:pPr>
      <w:proofErr w:type="spellStart"/>
      <w:ins w:author="Craig Parker" w:date="2024-08-06T12:49:00Z" w:id="3910">
        <w:r w:rsidRPr="002E4822">
          <w:rPr>
            <w:rFonts w:ascii="Nunito" w:hAnsi="Nunito" w:eastAsia="Nunito" w:cs="Nunito"/>
            <w:color w:val="000000" w:themeColor="text1"/>
            <w:sz w:val="20"/>
            <w:rPrChange w:author="Craig Parker" w:date="2024-08-07T12:23:00Z" w16du:dateUtc="2024-08-07T10:23:00Z" w:id="3911">
              <w:rPr>
                <w:rFonts w:ascii="Nunito" w:hAnsi="Nunito" w:eastAsia="Nunito" w:cs="Nunito"/>
                <w:szCs w:val="18"/>
              </w:rPr>
            </w:rPrChange>
          </w:rPr>
          <w:t>eLwazi</w:t>
        </w:r>
        <w:proofErr w:type="spellEnd"/>
        <w:r w:rsidRPr="002E4822">
          <w:rPr>
            <w:rFonts w:ascii="Nunito" w:hAnsi="Nunito" w:eastAsia="Nunito" w:cs="Nunito"/>
            <w:color w:val="000000" w:themeColor="text1"/>
            <w:sz w:val="20"/>
            <w:rPrChange w:author="Craig Parker" w:date="2024-08-07T12:23:00Z" w16du:dateUtc="2024-08-07T10:23:00Z" w:id="3912">
              <w:rPr>
                <w:rFonts w:ascii="Nunito" w:hAnsi="Nunito" w:eastAsia="Nunito" w:cs="Nunito"/>
                <w:szCs w:val="18"/>
              </w:rPr>
            </w:rPrChange>
          </w:rPr>
          <w:t xml:space="preserve"> representatives</w:t>
        </w:r>
      </w:ins>
    </w:p>
    <w:p w:rsidRPr="002E4822" w:rsidR="52A8C99F" w:rsidP="00A850D7" w:rsidRDefault="52A8C99F" w14:paraId="5922FEE7" w14:textId="51A0859B">
      <w:pPr>
        <w:pStyle w:val="ListParagraph"/>
        <w:numPr>
          <w:ilvl w:val="0"/>
          <w:numId w:val="55"/>
        </w:numPr>
        <w:spacing w:before="0" w:after="0"/>
        <w:rPr>
          <w:rFonts w:ascii="Nunito" w:hAnsi="Nunito" w:eastAsia="Nunito" w:cs="Nunito"/>
          <w:color w:val="000000" w:themeColor="text1"/>
          <w:sz w:val="20"/>
        </w:rPr>
      </w:pPr>
      <w:ins w:author="Craig Parker" w:date="2024-08-06T12:49:00Z" w:id="3913">
        <w:r w:rsidRPr="002E4822">
          <w:rPr>
            <w:rFonts w:ascii="Nunito" w:hAnsi="Nunito" w:eastAsia="Nunito" w:cs="Nunito"/>
            <w:color w:val="000000" w:themeColor="text1"/>
            <w:sz w:val="20"/>
            <w:rPrChange w:author="Craig Parker" w:date="2024-08-07T12:23:00Z" w16du:dateUtc="2024-08-07T10:23:00Z" w:id="3914">
              <w:rPr>
                <w:rFonts w:ascii="Nunito" w:hAnsi="Nunito" w:eastAsia="Nunito" w:cs="Nunito"/>
                <w:szCs w:val="18"/>
              </w:rPr>
            </w:rPrChange>
          </w:rPr>
          <w:t>Study Principal Investigators</w:t>
        </w:r>
      </w:ins>
    </w:p>
    <w:p w:rsidRPr="002E4822" w:rsidR="009436AB" w:rsidP="009436AB" w:rsidRDefault="009436AB" w14:paraId="76F59B8B" w14:textId="77777777">
      <w:pPr>
        <w:pStyle w:val="ListParagraph"/>
        <w:spacing w:before="0" w:after="0"/>
        <w:ind w:left="720"/>
        <w:rPr>
          <w:ins w:author="Craig Parker" w:date="2024-08-06T12:49:00Z" w16du:dateUtc="2024-08-06T12:49:09Z" w:id="3915"/>
          <w:rFonts w:ascii="Nunito" w:hAnsi="Nunito" w:eastAsia="Nunito" w:cs="Nunito"/>
          <w:color w:val="000000" w:themeColor="text1"/>
          <w:sz w:val="20"/>
          <w:rPrChange w:author="Craig Parker" w:date="2024-08-07T12:23:00Z" w16du:dateUtc="2024-08-07T10:23:00Z" w:id="3916">
            <w:rPr>
              <w:ins w:author="Craig Parker" w:date="2024-08-06T12:49:00Z" w16du:dateUtc="2024-08-06T12:49:09Z" w:id="3917"/>
              <w:rFonts w:ascii="Nunito" w:hAnsi="Nunito" w:eastAsia="Nunito" w:cs="Nunito"/>
              <w:szCs w:val="18"/>
            </w:rPr>
          </w:rPrChange>
        </w:rPr>
      </w:pPr>
    </w:p>
    <w:p w:rsidRPr="002E4822" w:rsidR="52A8C99F" w:rsidRDefault="52A8C99F" w14:paraId="04B7E756" w14:textId="48C4E1EE">
      <w:pPr>
        <w:pStyle w:val="ListParagraph"/>
        <w:numPr>
          <w:ilvl w:val="0"/>
          <w:numId w:val="55"/>
        </w:numPr>
        <w:spacing w:before="0" w:after="0"/>
        <w:rPr>
          <w:ins w:author="Craig Parker" w:date="2024-08-06T12:49:00Z" w16du:dateUtc="2024-08-06T12:49:09Z" w:id="3918"/>
          <w:rFonts w:ascii="Nunito" w:hAnsi="Nunito" w:eastAsia="Nunito" w:cs="Nunito"/>
          <w:color w:val="000000" w:themeColor="text1"/>
          <w:sz w:val="20"/>
          <w:rPrChange w:author="Craig Parker" w:date="2024-08-07T12:23:00Z" w16du:dateUtc="2024-08-07T10:23:00Z" w:id="3919">
            <w:rPr>
              <w:ins w:author="Craig Parker" w:date="2024-08-06T12:49:00Z" w16du:dateUtc="2024-08-06T12:49:09Z" w:id="3920"/>
              <w:rFonts w:ascii="Nunito" w:hAnsi="Nunito" w:eastAsia="Nunito" w:cs="Nunito"/>
              <w:szCs w:val="18"/>
            </w:rPr>
          </w:rPrChange>
        </w:rPr>
        <w:pPrChange w:author="Craig Parker" w:date="2024-08-06T12:49:00Z" w:id="3921">
          <w:pPr/>
        </w:pPrChange>
      </w:pPr>
      <w:ins w:author="Craig Parker" w:date="2024-08-06T12:49:00Z" w:id="3922">
        <w:r w:rsidRPr="002E4822">
          <w:rPr>
            <w:rFonts w:ascii="Nunito" w:hAnsi="Nunito" w:eastAsia="Nunito" w:cs="Nunito"/>
            <w:color w:val="000000" w:themeColor="text1"/>
            <w:sz w:val="20"/>
            <w:rPrChange w:author="Craig Parker" w:date="2024-08-07T12:23:00Z" w16du:dateUtc="2024-08-07T10:23:00Z" w:id="3923">
              <w:rPr>
                <w:rFonts w:ascii="Nunito" w:hAnsi="Nunito" w:eastAsia="Nunito" w:cs="Nunito"/>
                <w:szCs w:val="18"/>
              </w:rPr>
            </w:rPrChange>
          </w:rPr>
          <w:t>Independent scientists from outside the HE²AT Center</w:t>
        </w:r>
      </w:ins>
    </w:p>
    <w:p w:rsidRPr="002E4822" w:rsidR="52A8C99F" w:rsidRDefault="52A8C99F" w14:paraId="66C32956" w14:textId="5A42A2CC">
      <w:pPr>
        <w:spacing w:before="240" w:after="240"/>
        <w:rPr>
          <w:ins w:author="Craig Parker" w:date="2024-08-06T12:49:00Z" w16du:dateUtc="2024-08-06T12:49:09Z" w:id="3924"/>
          <w:rFonts w:ascii="Nunito" w:hAnsi="Nunito" w:eastAsia="Nunito" w:cs="Nunito"/>
          <w:b/>
          <w:bCs/>
          <w:color w:val="000000" w:themeColor="text1"/>
          <w:sz w:val="20"/>
          <w:rPrChange w:author="Craig Parker" w:date="2024-08-07T12:23:00Z" w16du:dateUtc="2024-08-07T10:23:00Z" w:id="3925">
            <w:rPr>
              <w:ins w:author="Craig Parker" w:date="2024-08-06T12:49:00Z" w16du:dateUtc="2024-08-06T12:49:09Z" w:id="3926"/>
              <w:rFonts w:ascii="Nunito" w:hAnsi="Nunito" w:eastAsia="Nunito" w:cs="Nunito"/>
              <w:b/>
              <w:bCs/>
              <w:szCs w:val="18"/>
            </w:rPr>
          </w:rPrChange>
        </w:rPr>
        <w:pPrChange w:author="Craig Parker" w:date="2024-08-06T12:49:00Z" w:id="3927">
          <w:pPr>
            <w:numPr>
              <w:numId w:val="3"/>
            </w:numPr>
            <w:ind w:left="720" w:hanging="360"/>
          </w:pPr>
        </w:pPrChange>
      </w:pPr>
      <w:ins w:author="Craig Parker" w:date="2024-08-06T12:49:00Z" w:id="3928">
        <w:r w:rsidRPr="002E4822">
          <w:rPr>
            <w:rFonts w:ascii="Nunito" w:hAnsi="Nunito" w:eastAsia="Nunito" w:cs="Nunito"/>
            <w:b/>
            <w:bCs/>
            <w:color w:val="000000" w:themeColor="text1"/>
            <w:sz w:val="20"/>
            <w:rPrChange w:author="Craig Parker" w:date="2024-08-07T12:23:00Z" w16du:dateUtc="2024-08-07T10:23:00Z" w:id="3929">
              <w:rPr>
                <w:rFonts w:ascii="Nunito" w:hAnsi="Nunito" w:eastAsia="Nunito" w:cs="Nunito"/>
                <w:b/>
                <w:bCs/>
                <w:szCs w:val="18"/>
              </w:rPr>
            </w:rPrChange>
          </w:rPr>
          <w:t>Terms of Reference:</w:t>
        </w:r>
      </w:ins>
    </w:p>
    <w:p w:rsidRPr="002E4822" w:rsidR="52A8C99F" w:rsidRDefault="52A8C99F" w14:paraId="7AD186E0" w14:textId="70B4CDA4">
      <w:pPr>
        <w:spacing w:before="240" w:after="240"/>
        <w:rPr>
          <w:ins w:author="Craig Parker" w:date="2024-08-06T12:49:00Z" w16du:dateUtc="2024-08-06T12:49:09Z" w:id="3930"/>
          <w:rFonts w:ascii="Nunito" w:hAnsi="Nunito" w:eastAsia="Nunito" w:cs="Nunito"/>
          <w:color w:val="000000" w:themeColor="text1"/>
          <w:sz w:val="20"/>
          <w:rPrChange w:author="Craig Parker" w:date="2024-08-07T12:23:00Z" w16du:dateUtc="2024-08-07T10:23:00Z" w:id="3931">
            <w:rPr>
              <w:ins w:author="Craig Parker" w:date="2024-08-06T12:49:00Z" w16du:dateUtc="2024-08-06T12:49:09Z" w:id="3932"/>
              <w:rFonts w:ascii="Nunito" w:hAnsi="Nunito" w:eastAsia="Nunito" w:cs="Nunito"/>
              <w:szCs w:val="18"/>
            </w:rPr>
          </w:rPrChange>
        </w:rPr>
        <w:pPrChange w:author="Craig Parker" w:date="2024-08-06T12:49:00Z" w:id="3933">
          <w:pPr/>
        </w:pPrChange>
      </w:pPr>
      <w:ins w:author="Craig Parker" w:date="2024-08-06T12:49:00Z" w:id="3934">
        <w:r w:rsidRPr="002E4822">
          <w:rPr>
            <w:rFonts w:ascii="Nunito" w:hAnsi="Nunito" w:eastAsia="Nunito" w:cs="Nunito"/>
            <w:b/>
            <w:bCs/>
            <w:color w:val="000000" w:themeColor="text1"/>
            <w:sz w:val="20"/>
            <w:rPrChange w:author="Craig Parker" w:date="2024-08-07T12:23:00Z" w16du:dateUtc="2024-08-07T10:23:00Z" w:id="3935">
              <w:rPr>
                <w:rFonts w:ascii="Nunito" w:hAnsi="Nunito" w:eastAsia="Nunito" w:cs="Nunito"/>
                <w:b/>
                <w:bCs/>
                <w:szCs w:val="18"/>
              </w:rPr>
            </w:rPrChange>
          </w:rPr>
          <w:t>Step 1: Confirmation of Bona Fide Researcher Status</w:t>
        </w:r>
        <w:r w:rsidRPr="002E4822">
          <w:rPr>
            <w:rFonts w:ascii="Nunito" w:hAnsi="Nunito" w:eastAsia="Nunito" w:cs="Nunito"/>
            <w:color w:val="000000" w:themeColor="text1"/>
            <w:sz w:val="20"/>
            <w:rPrChange w:author="Craig Parker" w:date="2024-08-07T12:23:00Z" w16du:dateUtc="2024-08-07T10:23:00Z" w:id="3936">
              <w:rPr>
                <w:rFonts w:ascii="Nunito" w:hAnsi="Nunito" w:eastAsia="Nunito" w:cs="Nunito"/>
                <w:szCs w:val="18"/>
              </w:rPr>
            </w:rPrChange>
          </w:rPr>
          <w:t xml:space="preserve"> External applicants, i.e., those not affiliated with the HE²AT Center Consortium, undergo a thorough verification process to confirm their status as bona fide researchers. The DAC reviews the provided credentials, affiliations, and research track record to ensure that applicants are engaged in legitimate scientific research and adhere to ethical research practices. This may involve requesting additional documentation or references to substantiate the applicant's bona fide status.</w:t>
        </w:r>
      </w:ins>
    </w:p>
    <w:p w:rsidRPr="002E4822" w:rsidR="52A8C99F" w:rsidRDefault="52A8C99F" w14:paraId="47C7C7EE" w14:textId="47EAD58B">
      <w:pPr>
        <w:spacing w:before="240" w:after="240"/>
        <w:rPr>
          <w:ins w:author="Craig Parker" w:date="2024-08-06T12:49:00Z" w16du:dateUtc="2024-08-06T12:49:09Z" w:id="3937"/>
          <w:rFonts w:ascii="Nunito" w:hAnsi="Nunito" w:eastAsia="Nunito" w:cs="Nunito"/>
          <w:color w:val="000000" w:themeColor="text1"/>
          <w:sz w:val="20"/>
          <w:rPrChange w:author="Craig Parker" w:date="2024-08-07T12:23:00Z" w16du:dateUtc="2024-08-07T10:23:00Z" w:id="3938">
            <w:rPr>
              <w:ins w:author="Craig Parker" w:date="2024-08-06T12:49:00Z" w16du:dateUtc="2024-08-06T12:49:09Z" w:id="3939"/>
              <w:rFonts w:ascii="Nunito" w:hAnsi="Nunito" w:eastAsia="Nunito" w:cs="Nunito"/>
              <w:szCs w:val="18"/>
            </w:rPr>
          </w:rPrChange>
        </w:rPr>
        <w:pPrChange w:author="Craig Parker" w:date="2024-08-06T12:49:00Z" w:id="3940">
          <w:pPr/>
        </w:pPrChange>
      </w:pPr>
      <w:ins w:author="Craig Parker" w:date="2024-08-06T12:49:00Z" w:id="3941">
        <w:r w:rsidRPr="002E4822">
          <w:rPr>
            <w:rFonts w:ascii="Nunito" w:hAnsi="Nunito" w:eastAsia="Nunito" w:cs="Nunito"/>
            <w:b/>
            <w:bCs/>
            <w:color w:val="000000" w:themeColor="text1"/>
            <w:sz w:val="20"/>
            <w:rPrChange w:author="Craig Parker" w:date="2024-08-07T12:23:00Z" w16du:dateUtc="2024-08-07T10:23:00Z" w:id="3942">
              <w:rPr>
                <w:rFonts w:ascii="Nunito" w:hAnsi="Nunito" w:eastAsia="Nunito" w:cs="Nunito"/>
                <w:b/>
                <w:bCs/>
                <w:szCs w:val="18"/>
              </w:rPr>
            </w:rPrChange>
          </w:rPr>
          <w:t>Step 2: Assessment of Research Purpose</w:t>
        </w:r>
        <w:r w:rsidRPr="002E4822">
          <w:rPr>
            <w:rFonts w:ascii="Nunito" w:hAnsi="Nunito" w:eastAsia="Nunito" w:cs="Nunito"/>
            <w:color w:val="000000" w:themeColor="text1"/>
            <w:sz w:val="20"/>
            <w:rPrChange w:author="Craig Parker" w:date="2024-08-07T12:23:00Z" w16du:dateUtc="2024-08-07T10:23:00Z" w:id="3943">
              <w:rPr>
                <w:rFonts w:ascii="Nunito" w:hAnsi="Nunito" w:eastAsia="Nunito" w:cs="Nunito"/>
                <w:szCs w:val="18"/>
              </w:rPr>
            </w:rPrChange>
          </w:rPr>
          <w:t xml:space="preserve"> </w:t>
        </w:r>
        <w:proofErr w:type="gramStart"/>
        <w:r w:rsidRPr="002E4822">
          <w:rPr>
            <w:rFonts w:ascii="Nunito" w:hAnsi="Nunito" w:eastAsia="Nunito" w:cs="Nunito"/>
            <w:color w:val="000000" w:themeColor="text1"/>
            <w:sz w:val="20"/>
            <w:rPrChange w:author="Craig Parker" w:date="2024-08-07T12:23:00Z" w16du:dateUtc="2024-08-07T10:23:00Z" w:id="3944">
              <w:rPr>
                <w:rFonts w:ascii="Nunito" w:hAnsi="Nunito" w:eastAsia="Nunito" w:cs="Nunito"/>
                <w:szCs w:val="18"/>
              </w:rPr>
            </w:rPrChange>
          </w:rPr>
          <w:t>The</w:t>
        </w:r>
        <w:proofErr w:type="gramEnd"/>
        <w:r w:rsidRPr="002E4822">
          <w:rPr>
            <w:rFonts w:ascii="Nunito" w:hAnsi="Nunito" w:eastAsia="Nunito" w:cs="Nunito"/>
            <w:color w:val="000000" w:themeColor="text1"/>
            <w:sz w:val="20"/>
            <w:rPrChange w:author="Craig Parker" w:date="2024-08-07T12:23:00Z" w16du:dateUtc="2024-08-07T10:23:00Z" w:id="3945">
              <w:rPr>
                <w:rFonts w:ascii="Nunito" w:hAnsi="Nunito" w:eastAsia="Nunito" w:cs="Nunito"/>
                <w:szCs w:val="18"/>
              </w:rPr>
            </w:rPrChange>
          </w:rPr>
          <w:t xml:space="preserve"> DAC applies three criteria for access:</w:t>
        </w:r>
      </w:ins>
    </w:p>
    <w:p w:rsidRPr="002E4822" w:rsidR="52A8C99F" w:rsidRDefault="52A8C99F" w14:paraId="22C057CF" w14:textId="1F7E3A02">
      <w:pPr>
        <w:pStyle w:val="ListParagraph"/>
        <w:spacing w:before="0" w:after="0"/>
        <w:rPr>
          <w:ins w:author="Craig Parker" w:date="2024-08-06T12:49:00Z" w16du:dateUtc="2024-08-06T12:49:09Z" w:id="3946"/>
          <w:rFonts w:ascii="Nunito" w:hAnsi="Nunito" w:eastAsia="Nunito" w:cs="Nunito"/>
          <w:color w:val="000000" w:themeColor="text1"/>
          <w:sz w:val="20"/>
          <w:rPrChange w:author="Craig Parker" w:date="2024-08-07T12:23:00Z" w16du:dateUtc="2024-08-07T10:23:00Z" w:id="3947">
            <w:rPr>
              <w:ins w:author="Craig Parker" w:date="2024-08-06T12:49:00Z" w16du:dateUtc="2024-08-06T12:49:09Z" w:id="3948"/>
              <w:rFonts w:ascii="Nunito" w:hAnsi="Nunito" w:eastAsia="Nunito" w:cs="Nunito"/>
              <w:szCs w:val="18"/>
            </w:rPr>
          </w:rPrChange>
        </w:rPr>
        <w:pPrChange w:author="Craig Parker" w:date="2024-08-06T12:53:00Z" w:id="3949">
          <w:pPr/>
        </w:pPrChange>
      </w:pPr>
      <w:ins w:author="Craig Parker" w:date="2024-08-06T12:49:00Z" w:id="3950">
        <w:r w:rsidRPr="002E4822">
          <w:rPr>
            <w:rFonts w:ascii="Nunito" w:hAnsi="Nunito" w:eastAsia="Nunito" w:cs="Nunito"/>
            <w:color w:val="000000" w:themeColor="text1"/>
            <w:sz w:val="20"/>
            <w:rPrChange w:author="Craig Parker" w:date="2024-08-07T12:23:00Z" w16du:dateUtc="2024-08-07T10:23:00Z" w:id="3951">
              <w:rPr>
                <w:rFonts w:ascii="Nunito" w:hAnsi="Nunito" w:eastAsia="Nunito" w:cs="Nunito"/>
                <w:szCs w:val="18"/>
              </w:rPr>
            </w:rPrChange>
          </w:rPr>
          <w:t>The data request must be aligned with the Data Use Permission.</w:t>
        </w:r>
      </w:ins>
    </w:p>
    <w:p w:rsidRPr="002E4822" w:rsidR="52A8C99F" w:rsidRDefault="52A8C99F" w14:paraId="6398CB95" w14:textId="2CA8235B">
      <w:pPr>
        <w:pStyle w:val="ListParagraph"/>
        <w:spacing w:before="0" w:after="0"/>
        <w:rPr>
          <w:ins w:author="Craig Parker" w:date="2024-08-06T12:49:00Z" w16du:dateUtc="2024-08-06T12:49:09Z" w:id="3952"/>
          <w:rFonts w:ascii="Nunito" w:hAnsi="Nunito" w:eastAsia="Nunito" w:cs="Nunito"/>
          <w:color w:val="000000" w:themeColor="text1"/>
          <w:sz w:val="20"/>
          <w:rPrChange w:author="Craig Parker" w:date="2024-08-07T12:23:00Z" w16du:dateUtc="2024-08-07T10:23:00Z" w:id="3953">
            <w:rPr>
              <w:ins w:author="Craig Parker" w:date="2024-08-06T12:49:00Z" w16du:dateUtc="2024-08-06T12:49:09Z" w:id="3954"/>
              <w:rFonts w:ascii="Nunito" w:hAnsi="Nunito" w:eastAsia="Nunito" w:cs="Nunito"/>
              <w:szCs w:val="18"/>
            </w:rPr>
          </w:rPrChange>
        </w:rPr>
        <w:pPrChange w:author="Craig Parker" w:date="2024-08-06T12:53:00Z" w:id="3955">
          <w:pPr/>
        </w:pPrChange>
      </w:pPr>
      <w:ins w:author="Craig Parker" w:date="2024-08-06T12:49:00Z" w:id="3956">
        <w:r w:rsidRPr="002E4822">
          <w:rPr>
            <w:rFonts w:ascii="Nunito" w:hAnsi="Nunito" w:eastAsia="Nunito" w:cs="Nunito"/>
            <w:color w:val="000000" w:themeColor="text1"/>
            <w:sz w:val="20"/>
            <w:rPrChange w:author="Craig Parker" w:date="2024-08-07T12:23:00Z" w16du:dateUtc="2024-08-07T10:23:00Z" w:id="3957">
              <w:rPr>
                <w:rFonts w:ascii="Nunito" w:hAnsi="Nunito" w:eastAsia="Nunito" w:cs="Nunito"/>
                <w:szCs w:val="18"/>
              </w:rPr>
            </w:rPrChange>
          </w:rPr>
          <w:t>Potential risks to the privacy of research participants associated with the proposed use of the data, where relevant, have been identified and addressed satisfactorily.</w:t>
        </w:r>
      </w:ins>
    </w:p>
    <w:p w:rsidRPr="002E4822" w:rsidR="52A8C99F" w:rsidRDefault="52A8C99F" w14:paraId="309A67DC" w14:textId="503AE761">
      <w:pPr>
        <w:pStyle w:val="ListParagraph"/>
        <w:spacing w:before="0" w:after="0"/>
        <w:rPr>
          <w:ins w:author="Craig Parker" w:date="2024-08-06T12:49:00Z" w16du:dateUtc="2024-08-06T12:49:09Z" w:id="3958"/>
          <w:rFonts w:ascii="Nunito" w:hAnsi="Nunito" w:eastAsia="Nunito" w:cs="Nunito"/>
          <w:color w:val="000000" w:themeColor="text1"/>
          <w:sz w:val="20"/>
          <w:rPrChange w:author="Craig Parker" w:date="2024-08-07T12:23:00Z" w16du:dateUtc="2024-08-07T10:23:00Z" w:id="3959">
            <w:rPr>
              <w:ins w:author="Craig Parker" w:date="2024-08-06T12:49:00Z" w16du:dateUtc="2024-08-06T12:49:09Z" w:id="3960"/>
              <w:rFonts w:ascii="Nunito" w:hAnsi="Nunito" w:eastAsia="Nunito" w:cs="Nunito"/>
              <w:szCs w:val="18"/>
            </w:rPr>
          </w:rPrChange>
        </w:rPr>
        <w:pPrChange w:author="Craig Parker" w:date="2024-08-06T12:53:00Z" w:id="3961">
          <w:pPr/>
        </w:pPrChange>
      </w:pPr>
      <w:ins w:author="Craig Parker" w:date="2024-08-06T12:49:00Z" w:id="3962">
        <w:r w:rsidRPr="002E4822">
          <w:rPr>
            <w:rFonts w:ascii="Nunito" w:hAnsi="Nunito" w:eastAsia="Nunito" w:cs="Nunito"/>
            <w:color w:val="000000" w:themeColor="text1"/>
            <w:sz w:val="20"/>
            <w:rPrChange w:author="Craig Parker" w:date="2024-08-07T12:23:00Z" w16du:dateUtc="2024-08-07T10:23:00Z" w:id="3963">
              <w:rPr>
                <w:rFonts w:ascii="Nunito" w:hAnsi="Nunito" w:eastAsia="Nunito" w:cs="Nunito"/>
                <w:szCs w:val="18"/>
              </w:rPr>
            </w:rPrChange>
          </w:rPr>
          <w:t>The proposed research does not overlap with or pre-empt the results of ongoing Consortium projects. If overlap is identified, the DAC may impose a temporary embargo on data sharing rather than declining access. This embargo period allows Consortium members to complete their research and publish results before the data is made available to external parties. The length of the embargo is determined based on the specific circumstances and projected timelines of the involved Consortium projects.</w:t>
        </w:r>
      </w:ins>
    </w:p>
    <w:p w:rsidRPr="002E4822" w:rsidR="52A8C99F" w:rsidRDefault="52A8C99F" w14:paraId="0DAD75A2" w14:textId="6D76D93A">
      <w:pPr>
        <w:spacing w:before="240" w:after="240"/>
        <w:rPr>
          <w:ins w:author="Craig Parker" w:date="2024-08-06T12:49:00Z" w16du:dateUtc="2024-08-06T12:49:09Z" w:id="3964"/>
          <w:rFonts w:ascii="Nunito" w:hAnsi="Nunito" w:eastAsia="Nunito" w:cs="Nunito"/>
          <w:color w:val="000000" w:themeColor="text1"/>
          <w:sz w:val="20"/>
          <w:rPrChange w:author="Craig Parker" w:date="2024-08-07T12:23:00Z" w16du:dateUtc="2024-08-07T10:23:00Z" w:id="3965">
            <w:rPr>
              <w:ins w:author="Craig Parker" w:date="2024-08-06T12:49:00Z" w16du:dateUtc="2024-08-06T12:49:09Z" w:id="3966"/>
              <w:rFonts w:ascii="Nunito" w:hAnsi="Nunito" w:eastAsia="Nunito" w:cs="Nunito"/>
              <w:szCs w:val="18"/>
            </w:rPr>
          </w:rPrChange>
        </w:rPr>
        <w:pPrChange w:author="Craig Parker" w:date="2024-08-06T12:49:00Z" w:id="3967">
          <w:pPr>
            <w:numPr>
              <w:numId w:val="37"/>
            </w:numPr>
            <w:ind w:left="720" w:hanging="360"/>
          </w:pPr>
        </w:pPrChange>
      </w:pPr>
      <w:ins w:author="Craig Parker" w:date="2024-08-06T12:49:00Z" w:id="3968">
        <w:r w:rsidRPr="002E4822">
          <w:rPr>
            <w:rFonts w:ascii="Nunito" w:hAnsi="Nunito" w:eastAsia="Nunito" w:cs="Nunito"/>
            <w:b/>
            <w:bCs/>
            <w:color w:val="000000" w:themeColor="text1"/>
            <w:sz w:val="20"/>
            <w:rPrChange w:author="Craig Parker" w:date="2024-08-07T12:23:00Z" w16du:dateUtc="2024-08-07T10:23:00Z" w:id="3969">
              <w:rPr>
                <w:rFonts w:ascii="Nunito" w:hAnsi="Nunito" w:eastAsia="Nunito" w:cs="Nunito"/>
                <w:b/>
                <w:bCs/>
                <w:szCs w:val="18"/>
              </w:rPr>
            </w:rPrChange>
          </w:rPr>
          <w:t>Step 3: Recording and Communication of Decision Reasons</w:t>
        </w:r>
        <w:r w:rsidRPr="002E4822">
          <w:rPr>
            <w:rFonts w:ascii="Nunito" w:hAnsi="Nunito" w:eastAsia="Nunito" w:cs="Nunito"/>
            <w:color w:val="000000" w:themeColor="text1"/>
            <w:sz w:val="20"/>
            <w:rPrChange w:author="Craig Parker" w:date="2024-08-07T12:23:00Z" w16du:dateUtc="2024-08-07T10:23:00Z" w:id="3970">
              <w:rPr>
                <w:rFonts w:ascii="Nunito" w:hAnsi="Nunito" w:eastAsia="Nunito" w:cs="Nunito"/>
                <w:szCs w:val="18"/>
              </w:rPr>
            </w:rPrChange>
          </w:rPr>
          <w:t xml:space="preserve"> Once a decision is made, the DAC meticulously records the reasons for its approval, conditional approval, or denial of the data access request. This documentation ensures transparency and provides valuable feedback to applicants. The decision, along with the reasons and any conditions attached (such as an embargo period), is communicated to the applicant in a clear and timely manner. For approved requests, the communication includes detailed instructions for accessing the data and any requirements or conditions that </w:t>
        </w:r>
      </w:ins>
      <w:r w:rsidRPr="002E4822" w:rsidR="00C10805">
        <w:rPr>
          <w:rFonts w:ascii="Nunito" w:hAnsi="Nunito" w:eastAsia="Nunito" w:cs="Nunito"/>
          <w:color w:val="000000" w:themeColor="text1"/>
          <w:sz w:val="20"/>
        </w:rPr>
        <w:t>the applicant must meet</w:t>
      </w:r>
      <w:ins w:author="Craig Parker" w:date="2024-08-06T12:49:00Z" w:id="3971">
        <w:r w:rsidRPr="002E4822">
          <w:rPr>
            <w:rFonts w:ascii="Nunito" w:hAnsi="Nunito" w:eastAsia="Nunito" w:cs="Nunito"/>
            <w:color w:val="000000" w:themeColor="text1"/>
            <w:sz w:val="20"/>
            <w:rPrChange w:author="Craig Parker" w:date="2024-08-07T12:23:00Z" w16du:dateUtc="2024-08-07T10:23:00Z" w:id="3972">
              <w:rPr>
                <w:rFonts w:ascii="Nunito" w:hAnsi="Nunito" w:eastAsia="Nunito" w:cs="Nunito"/>
                <w:szCs w:val="18"/>
              </w:rPr>
            </w:rPrChange>
          </w:rPr>
          <w:t>.</w:t>
        </w:r>
      </w:ins>
    </w:p>
    <w:p w:rsidRPr="00594D30" w:rsidR="52A8C99F" w:rsidP="00594D30" w:rsidRDefault="52A8C99F" w14:paraId="3DB62EAA" w14:textId="2E4ADD3D">
      <w:pPr>
        <w:pStyle w:val="Heading1"/>
        <w:numPr>
          <w:ilvl w:val="1"/>
          <w:numId w:val="67"/>
        </w:numPr>
        <w:rPr>
          <w:ins w:author="Craig Parker" w:date="2024-08-06T12:49:00Z" w16du:dateUtc="2024-08-06T12:49:54Z" w:id="3973"/>
          <w:rPrChange w:author="Craig Parker" w:date="2024-08-07T12:23:00Z" w16du:dateUtc="2024-08-07T10:23:00Z" w:id="3974">
            <w:rPr>
              <w:ins w:author="Craig Parker" w:date="2024-08-06T12:49:00Z" w16du:dateUtc="2024-08-06T12:49:54Z" w:id="3975"/>
              <w:rFonts w:ascii="Nunito" w:hAnsi="Nunito"/>
            </w:rPr>
          </w:rPrChange>
        </w:rPr>
        <w:pPrChange w:author="Craig Parker" w:date="2024-08-07T13:44:00Z" w16du:dateUtc="2024-08-07T11:44:00Z" w:id="3976">
          <w:pPr>
            <w:pStyle w:val="Heading1"/>
            <w:numPr>
              <w:numId w:val="43"/>
            </w:numPr>
            <w:ind w:left="360" w:hanging="360"/>
          </w:pPr>
        </w:pPrChange>
      </w:pPr>
      <w:bookmarkStart w:name="_Toc173963682" w:id="3977"/>
      <w:ins w:author="Craig Parker" w:date="2024-08-06T12:50:00Z" w:id="3978">
        <w:r w:rsidRPr="00594D30">
          <w:rPr>
            <w:rPrChange w:author="Craig Parker" w:date="2024-08-07T12:23:00Z" w16du:dateUtc="2024-08-07T10:23:00Z" w:id="3979">
              <w:rPr>
                <w:rFonts w:ascii="Nunito" w:hAnsi="Nunito"/>
              </w:rPr>
            </w:rPrChange>
          </w:rPr>
          <w:t xml:space="preserve">Data </w:t>
        </w:r>
      </w:ins>
      <w:r w:rsidRPr="00594D30" w:rsidR="002E4822">
        <w:t>r</w:t>
      </w:r>
      <w:ins w:author="Craig Parker" w:date="2024-08-06T12:50:00Z" w:id="3980">
        <w:r w:rsidRPr="00594D30">
          <w:rPr>
            <w:rPrChange w:author="Craig Parker" w:date="2024-08-07T12:23:00Z" w16du:dateUtc="2024-08-07T10:23:00Z" w:id="3981">
              <w:rPr>
                <w:rFonts w:ascii="Nunito" w:hAnsi="Nunito"/>
              </w:rPr>
            </w:rPrChange>
          </w:rPr>
          <w:t>etention</w:t>
        </w:r>
      </w:ins>
      <w:bookmarkEnd w:id="3977"/>
      <w:ins w:author="Craig Parker" w:date="2024-08-06T12:49:00Z" w:id="3982">
        <w:r w:rsidRPr="00594D30">
          <w:rPr>
            <w:rFonts w:eastAsia="Nunito"/>
            <w:rPrChange w:author="Craig Parker" w:date="2024-08-07T12:23:00Z" w16du:dateUtc="2024-08-07T10:23:00Z" w:id="3983">
              <w:rPr>
                <w:rFonts w:ascii="Nunito" w:hAnsi="Nunito" w:eastAsia="Nunito" w:cs="Nunito"/>
                <w:sz w:val="18"/>
                <w:szCs w:val="18"/>
              </w:rPr>
            </w:rPrChange>
          </w:rPr>
          <w:t xml:space="preserve"> </w:t>
        </w:r>
      </w:ins>
    </w:p>
    <w:p w:rsidRPr="002E4822" w:rsidR="00D14C08" w:rsidP="00D14C08" w:rsidRDefault="00D14C08" w14:paraId="2B1A707A" w14:textId="77777777">
      <w:p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sz w:val="20"/>
          <w:lang w:val="en-ZA" w:eastAsia="en-ZA"/>
        </w:rPr>
        <w:t>Participant data will be retained according to the following guidelines, ensuring compliance with the Protection of Personal Information Act (POPIA) and maximizing its utility for future research:</w:t>
      </w:r>
    </w:p>
    <w:p w:rsidRPr="002E4822" w:rsidR="00D14C08" w:rsidP="00D14C08" w:rsidRDefault="00D14C08" w14:paraId="3059B0BE" w14:textId="77777777">
      <w:p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Retention Periods:</w:t>
      </w:r>
    </w:p>
    <w:p w:rsidRPr="002E4822" w:rsidR="00D14C08" w:rsidP="00D14C08" w:rsidRDefault="00D14C08" w14:paraId="7BDE3A3E" w14:textId="77777777">
      <w:pPr>
        <w:numPr>
          <w:ilvl w:val="0"/>
          <w:numId w:val="58"/>
        </w:num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Original Study Data</w:t>
      </w:r>
      <w:r w:rsidRPr="002E4822">
        <w:rPr>
          <w:rFonts w:ascii="Nunito" w:hAnsi="Nunito"/>
          <w:sz w:val="20"/>
          <w:lang w:val="en-ZA" w:eastAsia="en-ZA"/>
        </w:rPr>
        <w:t>: Retained for at least five years after the completion of the project. This includes raw, unprocessed data collected directly from cohort studies and clinical trials.</w:t>
      </w:r>
    </w:p>
    <w:p w:rsidRPr="002E4822" w:rsidR="00D14C08" w:rsidP="337760E0" w:rsidRDefault="00D14C08" w14:paraId="176D58D5" w14:textId="054306A9">
      <w:pPr>
        <w:numPr>
          <w:ilvl w:val="0"/>
          <w:numId w:val="58"/>
        </w:numPr>
        <w:overflowPunct/>
        <w:autoSpaceDE/>
        <w:autoSpaceDN/>
        <w:adjustRightInd/>
        <w:spacing w:before="100" w:beforeAutospacing="on" w:after="100" w:afterAutospacing="on" w:line="240" w:lineRule="auto"/>
        <w:rPr>
          <w:rFonts w:ascii="Nunito" w:hAnsi="Nunito"/>
          <w:sz w:val="20"/>
          <w:szCs w:val="20"/>
          <w:lang w:val="en-ZA" w:eastAsia="en-ZA"/>
        </w:rPr>
      </w:pPr>
      <w:r w:rsidRPr="337760E0" w:rsidR="337760E0">
        <w:rPr>
          <w:rFonts w:ascii="Nunito" w:hAnsi="Nunito"/>
          <w:b w:val="1"/>
          <w:bCs w:val="1"/>
          <w:sz w:val="20"/>
          <w:szCs w:val="20"/>
          <w:lang w:val="en-ZA" w:eastAsia="en-ZA"/>
        </w:rPr>
        <w:t>Consortium Shared Data</w:t>
      </w:r>
      <w:r w:rsidRPr="337760E0" w:rsidR="337760E0">
        <w:rPr>
          <w:rFonts w:ascii="Nunito" w:hAnsi="Nunito"/>
          <w:sz w:val="20"/>
          <w:szCs w:val="20"/>
          <w:lang w:val="en-ZA" w:eastAsia="en-ZA"/>
        </w:rPr>
        <w:t xml:space="preserve">: </w:t>
      </w:r>
      <w:commentRangeStart w:id="38838789"/>
      <w:r w:rsidRPr="337760E0" w:rsidR="337760E0">
        <w:rPr>
          <w:rFonts w:ascii="Nunito" w:hAnsi="Nunito"/>
          <w:sz w:val="20"/>
          <w:szCs w:val="20"/>
          <w:lang w:val="en-ZA" w:eastAsia="en-ZA"/>
        </w:rPr>
        <w:t xml:space="preserve">Retained indefinitely </w:t>
      </w:r>
      <w:del w:author="Este Su Van Wyk" w:date="2024-09-06T09:40:37.862Z" w:id="1864866000">
        <w:r w:rsidRPr="337760E0" w:rsidDel="337760E0">
          <w:rPr>
            <w:rFonts w:ascii="Nunito" w:hAnsi="Nunito"/>
            <w:sz w:val="20"/>
            <w:szCs w:val="20"/>
            <w:lang w:val="en-ZA" w:eastAsia="en-ZA"/>
          </w:rPr>
          <w:delText xml:space="preserve">or for five years post-project </w:delText>
        </w:r>
      </w:del>
      <w:r w:rsidRPr="337760E0" w:rsidR="337760E0">
        <w:rPr>
          <w:rFonts w:ascii="Nunito" w:hAnsi="Nunito"/>
          <w:sz w:val="20"/>
          <w:szCs w:val="20"/>
          <w:lang w:val="en-ZA" w:eastAsia="en-ZA"/>
        </w:rPr>
        <w:t>or DTA termination,</w:t>
      </w:r>
      <w:ins w:author="Este Su Van Wyk" w:date="2024-09-06T09:40:43.807Z" w:id="1169675237">
        <w:r w:rsidRPr="337760E0" w:rsidR="337760E0">
          <w:rPr>
            <w:rFonts w:ascii="Nunito" w:hAnsi="Nunito"/>
            <w:sz w:val="20"/>
            <w:szCs w:val="20"/>
            <w:lang w:val="en-ZA" w:eastAsia="en-ZA"/>
          </w:rPr>
          <w:t xml:space="preserve"> and</w:t>
        </w:r>
      </w:ins>
      <w:r w:rsidRPr="337760E0" w:rsidR="337760E0">
        <w:rPr>
          <w:rFonts w:ascii="Nunito" w:hAnsi="Nunito"/>
          <w:sz w:val="20"/>
          <w:szCs w:val="20"/>
          <w:lang w:val="en-ZA" w:eastAsia="en-ZA"/>
        </w:rPr>
        <w:t xml:space="preserve"> depending on the agreements in place. </w:t>
      </w:r>
      <w:commentRangeEnd w:id="38838789"/>
      <w:r>
        <w:rPr>
          <w:rStyle w:val="CommentReference"/>
        </w:rPr>
        <w:commentReference w:id="38838789"/>
      </w:r>
      <w:r w:rsidRPr="337760E0" w:rsidR="337760E0">
        <w:rPr>
          <w:rFonts w:ascii="Nunito" w:hAnsi="Nunito"/>
          <w:sz w:val="20"/>
          <w:szCs w:val="20"/>
          <w:lang w:val="en-ZA" w:eastAsia="en-ZA"/>
        </w:rPr>
        <w:t>This data has undergone initial harmonization and is shared among HE²AT Center partners.</w:t>
      </w:r>
    </w:p>
    <w:p w:rsidRPr="002E4822" w:rsidR="00D14C08" w:rsidP="00D14C08" w:rsidRDefault="00D14C08" w14:paraId="58F5A40A" w14:textId="77777777">
      <w:pPr>
        <w:numPr>
          <w:ilvl w:val="0"/>
          <w:numId w:val="58"/>
        </w:numPr>
        <w:overflowPunct/>
        <w:autoSpaceDE/>
        <w:autoSpaceDN/>
        <w:adjustRightInd/>
        <w:spacing w:before="100" w:beforeAutospacing="1" w:after="100" w:afterAutospacing="1" w:line="240" w:lineRule="auto"/>
        <w:rPr>
          <w:rFonts w:ascii="Nunito" w:hAnsi="Nunito"/>
          <w:sz w:val="20"/>
          <w:lang w:val="en-ZA" w:eastAsia="en-ZA"/>
        </w:rPr>
      </w:pPr>
      <w:r w:rsidRPr="002E4822">
        <w:rPr>
          <w:rFonts w:ascii="Nunito" w:hAnsi="Nunito"/>
          <w:b/>
          <w:bCs/>
          <w:sz w:val="20"/>
          <w:lang w:val="en-ZA" w:eastAsia="en-ZA"/>
        </w:rPr>
        <w:t>RP1/RP2 De-Identified Data</w:t>
      </w:r>
      <w:r w:rsidRPr="002E4822">
        <w:rPr>
          <w:rFonts w:ascii="Nunito" w:hAnsi="Nunito"/>
          <w:sz w:val="20"/>
          <w:lang w:val="en-ZA" w:eastAsia="en-ZA"/>
        </w:rPr>
        <w:t>: Retained indefinitely. This data has been further processed and de-identified for specific analyses related to RP1 and RP2.</w:t>
      </w:r>
    </w:p>
    <w:p w:rsidRPr="002E4822" w:rsidR="52A8C99F" w:rsidRDefault="00D14C08" w14:paraId="267BB790" w14:textId="6BF5DA27">
      <w:pPr>
        <w:numPr>
          <w:ilvl w:val="0"/>
          <w:numId w:val="58"/>
        </w:numPr>
        <w:overflowPunct/>
        <w:autoSpaceDE/>
        <w:autoSpaceDN/>
        <w:adjustRightInd/>
        <w:spacing w:before="100" w:beforeAutospacing="1" w:after="100" w:afterAutospacing="1" w:line="240" w:lineRule="auto"/>
        <w:rPr>
          <w:ins w:author="Craig Parker" w:date="2024-08-06T12:49:00Z" w16du:dateUtc="2024-08-06T12:49:09Z" w:id="3984"/>
          <w:rFonts w:ascii="Nunito" w:hAnsi="Nunito"/>
          <w:sz w:val="20"/>
          <w:lang w:val="en-ZA" w:eastAsia="en-ZA"/>
          <w:rPrChange w:author="Craig Parker" w:date="2024-08-07T12:23:00Z" w16du:dateUtc="2024-08-07T10:23:00Z" w:id="3985">
            <w:rPr>
              <w:ins w:author="Craig Parker" w:date="2024-08-06T12:49:00Z" w16du:dateUtc="2024-08-06T12:49:09Z" w:id="3986"/>
              <w:rFonts w:ascii="Nunito" w:hAnsi="Nunito" w:eastAsia="Nunito" w:cs="Nunito"/>
              <w:szCs w:val="18"/>
            </w:rPr>
          </w:rPrChange>
        </w:rPr>
        <w:pPrChange w:author="Craig Parker" w:date="2024-08-06T12:49:00Z" w:id="3987">
          <w:pPr/>
        </w:pPrChange>
      </w:pPr>
      <w:r w:rsidRPr="002E4822">
        <w:rPr>
          <w:rFonts w:ascii="Nunito" w:hAnsi="Nunito"/>
          <w:b/>
          <w:bCs/>
          <w:sz w:val="20"/>
          <w:lang w:val="en-ZA" w:eastAsia="en-ZA"/>
        </w:rPr>
        <w:t>Inferential Data</w:t>
      </w:r>
      <w:r w:rsidRPr="002E4822">
        <w:rPr>
          <w:rFonts w:ascii="Nunito" w:hAnsi="Nunito"/>
          <w:sz w:val="20"/>
          <w:lang w:val="en-ZA" w:eastAsia="en-ZA"/>
        </w:rPr>
        <w:t>: Retained indefinitely. This includes aggregated and synthetic data derived from the analysis of the other data categories.</w:t>
      </w:r>
    </w:p>
    <w:p w:rsidRPr="002E4822" w:rsidR="52A8C99F" w:rsidRDefault="52A8C99F" w14:paraId="2ED89E73" w14:textId="1B19DEBC">
      <w:pPr>
        <w:spacing w:before="240" w:after="240"/>
        <w:rPr>
          <w:ins w:author="Craig Parker" w:date="2024-08-06T12:49:00Z" w16du:dateUtc="2024-08-06T12:49:09Z" w:id="3988"/>
          <w:rFonts w:ascii="Nunito" w:hAnsi="Nunito" w:eastAsia="Nunito" w:cs="Nunito"/>
          <w:color w:val="000000" w:themeColor="text1"/>
          <w:sz w:val="20"/>
          <w:rPrChange w:author="Craig Parker" w:date="2024-08-07T12:23:00Z" w16du:dateUtc="2024-08-07T10:23:00Z" w:id="3989">
            <w:rPr>
              <w:ins w:author="Craig Parker" w:date="2024-08-06T12:49:00Z" w16du:dateUtc="2024-08-06T12:49:09Z" w:id="3990"/>
              <w:rFonts w:ascii="Nunito" w:hAnsi="Nunito" w:eastAsia="Nunito" w:cs="Nunito"/>
              <w:szCs w:val="18"/>
            </w:rPr>
          </w:rPrChange>
        </w:rPr>
        <w:pPrChange w:author="Craig Parker" w:date="2024-08-06T12:49:00Z" w:id="3991">
          <w:pPr/>
        </w:pPrChange>
      </w:pPr>
      <w:ins w:author="Craig Parker" w:date="2024-08-06T12:49:00Z" w:id="3992">
        <w:r w:rsidRPr="002E4822">
          <w:rPr>
            <w:rFonts w:ascii="Nunito" w:hAnsi="Nunito" w:eastAsia="Nunito" w:cs="Nunito"/>
            <w:b/>
            <w:bCs/>
            <w:color w:val="000000" w:themeColor="text1"/>
            <w:sz w:val="20"/>
            <w:rPrChange w:author="Craig Parker" w:date="2024-08-07T12:23:00Z" w16du:dateUtc="2024-08-07T10:23:00Z" w:id="3993">
              <w:rPr>
                <w:rFonts w:ascii="Nunito" w:hAnsi="Nunito" w:eastAsia="Nunito" w:cs="Nunito"/>
                <w:b/>
                <w:bCs/>
                <w:szCs w:val="18"/>
              </w:rPr>
            </w:rPrChange>
          </w:rPr>
          <w:t>Ongoing Monitoring</w:t>
        </w:r>
        <w:r w:rsidRPr="002E4822">
          <w:rPr>
            <w:rFonts w:ascii="Nunito" w:hAnsi="Nunito" w:eastAsia="Nunito" w:cs="Nunito"/>
            <w:color w:val="000000" w:themeColor="text1"/>
            <w:sz w:val="20"/>
            <w:rPrChange w:author="Craig Parker" w:date="2024-08-07T12:23:00Z" w16du:dateUtc="2024-08-07T10:23:00Z" w:id="3994">
              <w:rPr>
                <w:rFonts w:ascii="Nunito" w:hAnsi="Nunito" w:eastAsia="Nunito" w:cs="Nunito"/>
                <w:szCs w:val="18"/>
              </w:rPr>
            </w:rPrChange>
          </w:rPr>
          <w:t xml:space="preserve"> After executing a Data Transfer Agreement (DTA), ongoing monitoring ensures compliance with the terms of the agreement, including periodic reviews and audits if necessary.</w:t>
        </w:r>
      </w:ins>
    </w:p>
    <w:p w:rsidRPr="002E4822" w:rsidR="52A8C99F" w:rsidRDefault="52A8C99F" w14:paraId="1BD2D51A" w14:textId="7D13A012">
      <w:pPr>
        <w:spacing w:before="240" w:after="240"/>
        <w:rPr>
          <w:ins w:author="Craig Parker" w:date="2024-08-06T12:49:00Z" w16du:dateUtc="2024-08-06T12:49:09Z" w:id="3995"/>
          <w:rFonts w:ascii="Nunito" w:hAnsi="Nunito" w:eastAsia="Nunito" w:cs="Nunito"/>
          <w:color w:val="000000" w:themeColor="text1"/>
          <w:sz w:val="20"/>
          <w:rPrChange w:author="Craig Parker" w:date="2024-08-07T12:23:00Z" w16du:dateUtc="2024-08-07T10:23:00Z" w:id="3996">
            <w:rPr>
              <w:ins w:author="Craig Parker" w:date="2024-08-06T12:49:00Z" w16du:dateUtc="2024-08-06T12:49:09Z" w:id="3997"/>
              <w:rFonts w:ascii="Nunito" w:hAnsi="Nunito" w:eastAsia="Nunito" w:cs="Nunito"/>
              <w:szCs w:val="18"/>
            </w:rPr>
          </w:rPrChange>
        </w:rPr>
        <w:pPrChange w:author="Craig Parker" w:date="2024-08-06T12:49:00Z" w:id="3998">
          <w:pPr/>
        </w:pPrChange>
      </w:pPr>
      <w:ins w:author="Craig Parker" w:date="2024-08-06T12:49:00Z" w:id="3999">
        <w:r w:rsidRPr="002E4822">
          <w:rPr>
            <w:rFonts w:ascii="Nunito" w:hAnsi="Nunito" w:eastAsia="Nunito" w:cs="Nunito"/>
            <w:color w:val="000000" w:themeColor="text1"/>
            <w:sz w:val="20"/>
            <w:rPrChange w:author="Craig Parker" w:date="2024-08-07T12:23:00Z" w16du:dateUtc="2024-08-07T10:23:00Z" w:id="4000">
              <w:rPr>
                <w:rFonts w:ascii="Nunito" w:hAnsi="Nunito" w:eastAsia="Nunito" w:cs="Nunito"/>
                <w:szCs w:val="18"/>
              </w:rPr>
            </w:rPrChange>
          </w:rPr>
          <w:t>By adhering to these procedures, the HE²AT Center ensures that data sharing is conducted responsibly, ethically, and in a manner that maximizes the utility of the data for future research while protecting the rights and privacy of data subjects.</w:t>
        </w:r>
      </w:ins>
    </w:p>
    <w:p w:rsidRPr="002E4822" w:rsidR="52A8C99F" w:rsidP="52A8C99F" w:rsidRDefault="52A8C99F" w14:paraId="604C4545" w14:textId="76E78A20">
      <w:pPr>
        <w:rPr>
          <w:del w:author="Craig Parker" w:date="2024-08-06T12:50:00Z" w16du:dateUtc="2024-08-06T12:50:18Z" w:id="4001"/>
          <w:rFonts w:ascii="Nunito" w:hAnsi="Nunito" w:eastAsia="Nunito" w:cs="Nunito"/>
          <w:color w:val="000000" w:themeColor="text1"/>
          <w:sz w:val="20"/>
          <w:rPrChange w:author="Craig Parker" w:date="2024-08-07T12:23:00Z" w16du:dateUtc="2024-08-07T10:23:00Z" w:id="4002">
            <w:rPr>
              <w:del w:author="Craig Parker" w:date="2024-08-06T12:50:00Z" w16du:dateUtc="2024-08-06T12:50:18Z" w:id="4003"/>
            </w:rPr>
          </w:rPrChange>
        </w:rPr>
      </w:pPr>
    </w:p>
    <w:p w:rsidRPr="002E4822" w:rsidR="6E1C0E23" w:rsidP="6E1C0E23" w:rsidRDefault="6E1C0E23" w14:paraId="2A14A892" w14:textId="2E1FAFA1">
      <w:pPr>
        <w:rPr>
          <w:del w:author="Craig Parker" w:date="2024-08-06T12:50:00Z" w16du:dateUtc="2024-08-06T12:50:18Z" w:id="4004"/>
          <w:rFonts w:ascii="Nunito" w:hAnsi="Nunito" w:eastAsia="Nunito" w:cs="Nunito"/>
          <w:color w:val="000000" w:themeColor="text1"/>
          <w:sz w:val="20"/>
          <w:rPrChange w:author="Craig Parker" w:date="2024-08-07T12:23:00Z" w16du:dateUtc="2024-08-07T10:23:00Z" w:id="4005">
            <w:rPr>
              <w:del w:author="Craig Parker" w:date="2024-08-06T12:50:00Z" w16du:dateUtc="2024-08-06T12:50:18Z" w:id="4006"/>
              <w:rFonts w:ascii="Nunito" w:hAnsi="Nunito" w:eastAsia="Nunito" w:cs="Nunito"/>
            </w:rPr>
          </w:rPrChange>
        </w:rPr>
      </w:pPr>
    </w:p>
    <w:p w:rsidRPr="002E4822" w:rsidR="007813F4" w:rsidRDefault="6E1C0E23" w14:paraId="00000153" w14:textId="067C2A81">
      <w:pPr>
        <w:pStyle w:val="Heading1"/>
        <w:numPr>
          <w:ilvl w:val="0"/>
          <w:numId w:val="43"/>
        </w:numPr>
        <w:rPr>
          <w:del w:author="Craig Parker" w:date="2024-08-06T12:50:00Z" w16du:dateUtc="2024-08-06T12:50:01Z" w:id="4007"/>
          <w:rFonts w:ascii="Nunito" w:hAnsi="Nunito"/>
          <w:color w:val="000000" w:themeColor="text1"/>
          <w:rPrChange w:author="Craig Parker" w:date="2024-08-07T12:23:00Z" w16du:dateUtc="2024-08-07T10:23:00Z" w:id="4008">
            <w:rPr>
              <w:del w:author="Craig Parker" w:date="2024-08-06T12:50:00Z" w16du:dateUtc="2024-08-06T12:50:01Z" w:id="4009"/>
            </w:rPr>
          </w:rPrChange>
        </w:rPr>
        <w:pPrChange w:author="Craig Parker" w:date="2024-08-05T19:14:00Z" w:id="4010">
          <w:pPr>
            <w:pStyle w:val="Heading2"/>
          </w:pPr>
        </w:pPrChange>
      </w:pPr>
      <w:bookmarkStart w:name="_Toc172635235" w:id="4011"/>
      <w:bookmarkStart w:name="_Toc173777825" w:id="4012"/>
      <w:commentRangeStart w:id="4013"/>
      <w:del w:author="Craig Parker" w:date="2024-08-06T12:50:00Z" w:id="4014">
        <w:r w:rsidRPr="002E4822" w:rsidDel="52A8C99F">
          <w:rPr>
            <w:rFonts w:ascii="Nunito" w:hAnsi="Nunito"/>
            <w:color w:val="000000" w:themeColor="text1"/>
            <w:sz w:val="20"/>
            <w:rPrChange w:author="Craig Parker" w:date="2024-08-07T12:23:00Z" w16du:dateUtc="2024-08-07T10:23:00Z" w:id="4015">
              <w:rPr/>
            </w:rPrChange>
          </w:rPr>
          <w:delText>Data Retention</w:delText>
        </w:r>
      </w:del>
      <w:commentRangeEnd w:id="4013"/>
      <w:r w:rsidRPr="002E4822">
        <w:rPr>
          <w:rStyle w:val="CommentReference"/>
          <w:rFonts w:ascii="Nunito" w:hAnsi="Nunito"/>
          <w:color w:val="000000" w:themeColor="text1"/>
          <w:sz w:val="20"/>
          <w:szCs w:val="20"/>
          <w:rPrChange w:author="Craig Parker" w:date="2024-08-07T12:23:00Z" w16du:dateUtc="2024-08-07T10:23:00Z" w:id="4016">
            <w:rPr>
              <w:rStyle w:val="CommentReference"/>
            </w:rPr>
          </w:rPrChange>
        </w:rPr>
        <w:commentReference w:id="4013"/>
      </w:r>
      <w:bookmarkEnd w:id="4011"/>
      <w:bookmarkEnd w:id="4012"/>
    </w:p>
    <w:p w:rsidRPr="002E4822" w:rsidR="007813F4" w:rsidRDefault="0E3CF60B" w14:paraId="00000156" w14:textId="3BB5DF14">
      <w:pPr>
        <w:rPr>
          <w:rFonts w:ascii="Nunito" w:hAnsi="Nunito" w:eastAsia="Nunito" w:cs="Nunito"/>
          <w:color w:val="000000" w:themeColor="text1"/>
          <w:sz w:val="20"/>
          <w:rPrChange w:author="Craig Parker" w:date="2024-08-07T12:23:00Z" w16du:dateUtc="2024-08-07T10:23:00Z" w:id="4017">
            <w:rPr>
              <w:rFonts w:ascii="Nunito" w:hAnsi="Nunito" w:eastAsia="Nunito" w:cs="Nunito"/>
            </w:rPr>
          </w:rPrChange>
        </w:rPr>
      </w:pPr>
      <w:del w:author="Craig Parker" w:date="2024-08-06T12:50:00Z" w:id="4018">
        <w:r w:rsidRPr="002E4822" w:rsidDel="52A8C99F">
          <w:rPr>
            <w:rFonts w:ascii="Nunito" w:hAnsi="Nunito" w:eastAsia="Nunito" w:cs="Nunito"/>
            <w:color w:val="000000" w:themeColor="text1"/>
            <w:sz w:val="20"/>
            <w:rPrChange w:author="Craig Parker" w:date="2024-08-07T12:23:00Z" w16du:dateUtc="2024-08-07T10:23:00Z" w:id="4019">
              <w:rPr>
                <w:rFonts w:ascii="Nunito" w:hAnsi="Nunito" w:eastAsia="Nunito" w:cs="Nunito"/>
              </w:rPr>
            </w:rPrChange>
          </w:rPr>
          <w:delText xml:space="preserve">Participant data </w:delText>
        </w:r>
      </w:del>
      <w:del w:author="Matthew Chersich" w:date="2024-08-05T08:58:00Z" w:id="4020">
        <w:r w:rsidRPr="002E4822" w:rsidDel="52A8C99F">
          <w:rPr>
            <w:rFonts w:ascii="Nunito" w:hAnsi="Nunito" w:eastAsia="Nunito" w:cs="Nunito"/>
            <w:color w:val="000000" w:themeColor="text1"/>
            <w:sz w:val="20"/>
            <w:rPrChange w:author="Craig Parker" w:date="2024-08-07T12:23:00Z" w16du:dateUtc="2024-08-07T10:23:00Z" w:id="4021">
              <w:rPr>
                <w:rFonts w:ascii="Nunito" w:hAnsi="Nunito" w:eastAsia="Nunito" w:cs="Nunito"/>
              </w:rPr>
            </w:rPrChange>
          </w:rPr>
          <w:delText xml:space="preserve">and the data of the children </w:delText>
        </w:r>
      </w:del>
      <w:del w:author="Craig Parker" w:date="2024-08-06T12:50:00Z" w:id="4022">
        <w:r w:rsidRPr="002E4822" w:rsidDel="52A8C99F">
          <w:rPr>
            <w:rFonts w:ascii="Nunito" w:hAnsi="Nunito" w:eastAsia="Nunito" w:cs="Nunito"/>
            <w:color w:val="000000" w:themeColor="text1"/>
            <w:sz w:val="20"/>
            <w:rPrChange w:author="Craig Parker" w:date="2024-08-07T12:23:00Z" w16du:dateUtc="2024-08-07T10:23:00Z" w:id="4023">
              <w:rPr>
                <w:rFonts w:ascii="Nunito" w:hAnsi="Nunito" w:eastAsia="Nunito" w:cs="Nunito"/>
              </w:rPr>
            </w:rPrChange>
          </w:rPr>
          <w:delText xml:space="preserve">will be retained for </w:delText>
        </w:r>
      </w:del>
      <w:del w:author="Craig Parker" w:date="2024-07-16T11:38:00Z" w:id="4024">
        <w:r w:rsidRPr="002E4822" w:rsidDel="52A8C99F">
          <w:rPr>
            <w:rFonts w:ascii="Nunito" w:hAnsi="Nunito" w:eastAsia="Nunito" w:cs="Nunito"/>
            <w:color w:val="000000" w:themeColor="text1"/>
            <w:sz w:val="20"/>
            <w:rPrChange w:author="Craig Parker" w:date="2024-08-07T12:23:00Z" w16du:dateUtc="2024-08-07T10:23:00Z" w:id="4025">
              <w:rPr>
                <w:rFonts w:ascii="Nunito" w:hAnsi="Nunito" w:eastAsia="Nunito" w:cs="Nunito"/>
              </w:rPr>
            </w:rPrChange>
          </w:rPr>
          <w:delText xml:space="preserve">a period </w:delText>
        </w:r>
      </w:del>
      <w:del w:author="Craig Parker" w:date="2024-08-06T12:50:00Z" w:id="4026">
        <w:r w:rsidRPr="002E4822" w:rsidDel="52A8C99F">
          <w:rPr>
            <w:rFonts w:ascii="Nunito" w:hAnsi="Nunito" w:eastAsia="Nunito" w:cs="Nunito"/>
            <w:color w:val="000000" w:themeColor="text1"/>
            <w:sz w:val="20"/>
            <w:rPrChange w:author="Craig Parker" w:date="2024-08-07T12:23:00Z" w16du:dateUtc="2024-08-07T10:23:00Z" w:id="4027">
              <w:rPr>
                <w:rFonts w:ascii="Nunito" w:hAnsi="Nunito" w:eastAsia="Nunito" w:cs="Nunito"/>
              </w:rPr>
            </w:rPrChange>
          </w:rPr>
          <w:delText xml:space="preserve">for </w:delText>
        </w:r>
      </w:del>
      <w:del w:author="Craig Parker" w:date="2024-07-16T11:38:00Z" w:id="4028">
        <w:r w:rsidRPr="002E4822" w:rsidDel="52A8C99F">
          <w:rPr>
            <w:rFonts w:ascii="Nunito" w:hAnsi="Nunito" w:eastAsia="Nunito" w:cs="Nunito"/>
            <w:color w:val="000000" w:themeColor="text1"/>
            <w:sz w:val="20"/>
            <w:rPrChange w:author="Craig Parker" w:date="2024-08-07T12:23:00Z" w16du:dateUtc="2024-08-07T10:23:00Z" w:id="4029">
              <w:rPr>
                <w:rFonts w:ascii="Nunito" w:hAnsi="Nunito" w:eastAsia="Nunito" w:cs="Nunito"/>
              </w:rPr>
            </w:rPrChange>
          </w:rPr>
          <w:delText xml:space="preserve">at least </w:delText>
        </w:r>
      </w:del>
      <w:del w:author="Craig Parker" w:date="2024-08-06T12:50:00Z" w:id="4030">
        <w:r w:rsidRPr="002E4822" w:rsidDel="52A8C99F">
          <w:rPr>
            <w:rFonts w:ascii="Nunito" w:hAnsi="Nunito" w:eastAsia="Nunito" w:cs="Nunito"/>
            <w:color w:val="000000" w:themeColor="text1"/>
            <w:sz w:val="20"/>
            <w:rPrChange w:author="Craig Parker" w:date="2024-08-07T12:23:00Z" w16du:dateUtc="2024-08-07T10:23:00Z" w:id="4031">
              <w:rPr>
                <w:rFonts w:ascii="Nunito" w:hAnsi="Nunito" w:eastAsia="Nunito" w:cs="Nunito"/>
              </w:rPr>
            </w:rPrChange>
          </w:rPr>
          <w:delText xml:space="preserve">5 </w:delText>
        </w:r>
      </w:del>
      <w:del w:author="Craig Parker" w:date="2024-07-16T11:38:00Z" w:id="4032">
        <w:r w:rsidRPr="002E4822" w:rsidDel="52A8C99F">
          <w:rPr>
            <w:rFonts w:ascii="Nunito" w:hAnsi="Nunito" w:eastAsia="Nunito" w:cs="Nunito"/>
            <w:color w:val="000000" w:themeColor="text1"/>
            <w:sz w:val="20"/>
            <w:rPrChange w:author="Craig Parker" w:date="2024-08-07T12:23:00Z" w16du:dateUtc="2024-08-07T10:23:00Z" w:id="4033">
              <w:rPr>
                <w:rFonts w:ascii="Nunito" w:hAnsi="Nunito" w:eastAsia="Nunito" w:cs="Nunito"/>
              </w:rPr>
            </w:rPrChange>
          </w:rPr>
          <w:delText>years after the completion of the project for historical, statistical or research purposes as provided for by POPIA. Appropriate safeguards will be established to secure the records and ensure that the data is not used for any other purpose than the purpose for which the data</w:delText>
        </w:r>
      </w:del>
      <w:del w:author="Craig Parker" w:date="2024-08-06T12:50:00Z" w:id="4034">
        <w:r w:rsidRPr="002E4822" w:rsidDel="52A8C99F">
          <w:rPr>
            <w:rFonts w:ascii="Nunito" w:hAnsi="Nunito" w:eastAsia="Nunito" w:cs="Nunito"/>
            <w:color w:val="000000" w:themeColor="text1"/>
            <w:sz w:val="20"/>
            <w:rPrChange w:author="Craig Parker" w:date="2024-08-07T12:23:00Z" w16du:dateUtc="2024-08-07T10:23:00Z" w:id="4035">
              <w:rPr>
                <w:rFonts w:ascii="Nunito" w:hAnsi="Nunito" w:eastAsia="Nunito" w:cs="Nunito"/>
              </w:rPr>
            </w:rPrChange>
          </w:rPr>
          <w:delText xml:space="preserve"> was originally collected. In any event, no records will be retained for longer than as per applicable regulations</w:delText>
        </w:r>
      </w:del>
    </w:p>
    <w:p w:rsidRPr="00896612" w:rsidR="007813F4" w:rsidP="00594D30" w:rsidRDefault="52A8C99F" w14:paraId="00000157" w14:textId="1521FA6E">
      <w:pPr>
        <w:pStyle w:val="Heading1"/>
        <w:numPr>
          <w:ilvl w:val="1"/>
          <w:numId w:val="67"/>
        </w:numPr>
        <w:pPrChange w:author="Craig Parker" w:date="2024-08-07T13:44:00Z" w16du:dateUtc="2024-08-07T11:44:00Z" w:id="4036">
          <w:pPr>
            <w:pStyle w:val="Heading1"/>
          </w:pPr>
        </w:pPrChange>
      </w:pPr>
      <w:bookmarkStart w:name="_Toc172635236" w:id="4037"/>
      <w:bookmarkStart w:name="_Toc173777826" w:id="4038"/>
      <w:bookmarkStart w:name="_Toc173963683" w:id="4039"/>
      <w:r w:rsidRPr="00896612">
        <w:t xml:space="preserve">Roles and </w:t>
      </w:r>
      <w:r w:rsidRPr="00594D30" w:rsidR="002E4822">
        <w:t>r</w:t>
      </w:r>
      <w:r w:rsidRPr="00896612">
        <w:t>esponsibilities</w:t>
      </w:r>
      <w:bookmarkEnd w:id="4037"/>
      <w:bookmarkEnd w:id="4038"/>
      <w:bookmarkEnd w:id="4039"/>
    </w:p>
    <w:p w:rsidRPr="002E4822" w:rsidR="007813F4" w:rsidRDefault="009511AE" w14:paraId="00000158" w14:textId="77777777">
      <w:pPr>
        <w:rPr>
          <w:rFonts w:ascii="Nunito" w:hAnsi="Nunito" w:eastAsia="Nunito" w:cs="Nunito"/>
          <w:color w:val="000000" w:themeColor="text1"/>
          <w:sz w:val="20"/>
          <w:rPrChange w:author="Craig Parker" w:date="2024-08-07T12:23:00Z" w16du:dateUtc="2024-08-07T10:23:00Z" w:id="4040">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41">
            <w:rPr>
              <w:rFonts w:ascii="Nunito" w:hAnsi="Nunito" w:eastAsia="Nunito" w:cs="Nunito"/>
            </w:rPr>
          </w:rPrChange>
        </w:rPr>
        <w:t>The table below details the various roles and responsibilities associated with the data management plan, as well as who is currently associated with each, their institution, and contact details</w:t>
      </w:r>
    </w:p>
    <w:p w:rsidRPr="002E4822" w:rsidR="007813F4" w:rsidRDefault="007813F4" w14:paraId="00000159" w14:textId="77777777">
      <w:pPr>
        <w:rPr>
          <w:rFonts w:ascii="Nunito" w:hAnsi="Nunito" w:eastAsia="Nunito" w:cs="Nunito"/>
          <w:color w:val="000000" w:themeColor="text1"/>
          <w:sz w:val="20"/>
          <w:rPrChange w:author="Craig Parker" w:date="2024-08-07T12:23:00Z" w16du:dateUtc="2024-08-07T10:23:00Z" w:id="4042">
            <w:rPr>
              <w:rFonts w:ascii="Nunito" w:hAnsi="Nunito" w:eastAsia="Nunito" w:cs="Nunito"/>
            </w:rPr>
          </w:rPrChange>
        </w:rPr>
      </w:pPr>
    </w:p>
    <w:tbl>
      <w:tblPr>
        <w:tblStyle w:val="a0"/>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05"/>
        <w:gridCol w:w="1847"/>
        <w:gridCol w:w="1588"/>
        <w:gridCol w:w="2820"/>
      </w:tblGrid>
      <w:tr w:rsidRPr="002E4822" w:rsidR="006E7398" w:rsidTr="337760E0" w14:paraId="0CE152DA" w14:textId="77777777">
        <w:tc>
          <w:tcPr>
            <w:tcW w:w="3105" w:type="dxa"/>
            <w:shd w:val="clear" w:color="auto" w:fill="auto"/>
            <w:tcMar>
              <w:top w:w="100" w:type="dxa"/>
              <w:left w:w="100" w:type="dxa"/>
              <w:bottom w:w="100" w:type="dxa"/>
              <w:right w:w="100" w:type="dxa"/>
            </w:tcMar>
          </w:tcPr>
          <w:p w:rsidRPr="002E4822" w:rsidR="007813F4" w:rsidRDefault="009511AE" w14:paraId="0000015A"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43">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44">
                  <w:rPr>
                    <w:rFonts w:ascii="Nunito" w:hAnsi="Nunito" w:eastAsia="Nunito" w:cs="Nunito"/>
                    <w:b/>
                  </w:rPr>
                </w:rPrChange>
              </w:rPr>
              <w:t>Role and responsibilities</w:t>
            </w:r>
          </w:p>
        </w:tc>
        <w:tc>
          <w:tcPr>
            <w:tcW w:w="1847" w:type="dxa"/>
            <w:shd w:val="clear" w:color="auto" w:fill="auto"/>
            <w:tcMar>
              <w:top w:w="100" w:type="dxa"/>
              <w:left w:w="100" w:type="dxa"/>
              <w:bottom w:w="100" w:type="dxa"/>
              <w:right w:w="100" w:type="dxa"/>
            </w:tcMar>
          </w:tcPr>
          <w:p w:rsidRPr="002E4822" w:rsidR="007813F4" w:rsidRDefault="009511AE" w14:paraId="0000015B"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45">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46">
                  <w:rPr>
                    <w:rFonts w:ascii="Nunito" w:hAnsi="Nunito" w:eastAsia="Nunito" w:cs="Nunito"/>
                    <w:b/>
                  </w:rPr>
                </w:rPrChange>
              </w:rPr>
              <w:t>People</w:t>
            </w:r>
          </w:p>
        </w:tc>
        <w:tc>
          <w:tcPr>
            <w:tcW w:w="1588" w:type="dxa"/>
            <w:shd w:val="clear" w:color="auto" w:fill="auto"/>
            <w:tcMar>
              <w:top w:w="100" w:type="dxa"/>
              <w:left w:w="100" w:type="dxa"/>
              <w:bottom w:w="100" w:type="dxa"/>
              <w:right w:w="100" w:type="dxa"/>
            </w:tcMar>
          </w:tcPr>
          <w:p w:rsidRPr="002E4822" w:rsidR="007813F4" w:rsidRDefault="009511AE" w14:paraId="0000015C"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47">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48">
                  <w:rPr>
                    <w:rFonts w:ascii="Nunito" w:hAnsi="Nunito" w:eastAsia="Nunito" w:cs="Nunito"/>
                    <w:b/>
                  </w:rPr>
                </w:rPrChange>
              </w:rPr>
              <w:t>Institution</w:t>
            </w:r>
          </w:p>
        </w:tc>
        <w:tc>
          <w:tcPr>
            <w:tcW w:w="2820" w:type="dxa"/>
            <w:shd w:val="clear" w:color="auto" w:fill="auto"/>
            <w:tcMar>
              <w:top w:w="100" w:type="dxa"/>
              <w:left w:w="100" w:type="dxa"/>
              <w:bottom w:w="100" w:type="dxa"/>
              <w:right w:w="100" w:type="dxa"/>
            </w:tcMar>
          </w:tcPr>
          <w:p w:rsidRPr="002E4822" w:rsidR="007813F4" w:rsidRDefault="009511AE" w14:paraId="0000015D"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49">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50">
                  <w:rPr>
                    <w:rFonts w:ascii="Nunito" w:hAnsi="Nunito" w:eastAsia="Nunito" w:cs="Nunito"/>
                    <w:b/>
                  </w:rPr>
                </w:rPrChange>
              </w:rPr>
              <w:t>Contact</w:t>
            </w:r>
          </w:p>
        </w:tc>
      </w:tr>
      <w:tr w:rsidRPr="002E4822" w:rsidR="006E7398" w:rsidTr="337760E0" w14:paraId="3B342A78" w14:textId="77777777">
        <w:tc>
          <w:tcPr>
            <w:tcW w:w="3105" w:type="dxa"/>
            <w:shd w:val="clear" w:color="auto" w:fill="auto"/>
            <w:tcMar>
              <w:top w:w="100" w:type="dxa"/>
              <w:left w:w="100" w:type="dxa"/>
              <w:bottom w:w="100" w:type="dxa"/>
              <w:right w:w="100" w:type="dxa"/>
            </w:tcMar>
          </w:tcPr>
          <w:p w:rsidRPr="002E4822" w:rsidR="007813F4" w:rsidRDefault="009511AE" w14:paraId="0000015E"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51">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52">
                  <w:rPr>
                    <w:rFonts w:ascii="Nunito" w:hAnsi="Nunito" w:eastAsia="Nunito" w:cs="Nunito"/>
                    <w:b/>
                  </w:rPr>
                </w:rPrChange>
              </w:rPr>
              <w:t>DMAC PIs</w:t>
            </w:r>
          </w:p>
          <w:p w:rsidRPr="002E4822" w:rsidR="007813F4" w:rsidRDefault="007813F4" w14:paraId="0000015F"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53">
                  <w:rPr>
                    <w:rFonts w:ascii="Nunito" w:hAnsi="Nunito" w:eastAsia="Nunito" w:cs="Nunito"/>
                  </w:rPr>
                </w:rPrChange>
              </w:rPr>
            </w:pPr>
          </w:p>
          <w:p w:rsidRPr="002E4822" w:rsidR="007813F4" w:rsidRDefault="009511AE" w14:paraId="00000160"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5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55">
                  <w:rPr>
                    <w:rFonts w:ascii="Nunito" w:hAnsi="Nunito" w:eastAsia="Nunito" w:cs="Nunito"/>
                  </w:rPr>
                </w:rPrChange>
              </w:rPr>
              <w:t>Responsible for ongoing (quarterly) assessment of data management and changes to the data management plan (annual)</w:t>
            </w:r>
          </w:p>
        </w:tc>
        <w:tc>
          <w:tcPr>
            <w:tcW w:w="1847" w:type="dxa"/>
            <w:shd w:val="clear" w:color="auto" w:fill="auto"/>
            <w:tcMar>
              <w:top w:w="100" w:type="dxa"/>
              <w:left w:w="100" w:type="dxa"/>
              <w:bottom w:w="100" w:type="dxa"/>
              <w:right w:w="100" w:type="dxa"/>
            </w:tcMar>
          </w:tcPr>
          <w:p w:rsidRPr="002E4822" w:rsidR="007813F4" w:rsidRDefault="009511AE" w14:paraId="00000161"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56">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57">
                  <w:rPr>
                    <w:rFonts w:ascii="Nunito" w:hAnsi="Nunito" w:eastAsia="Nunito" w:cs="Nunito"/>
                  </w:rPr>
                </w:rPrChange>
              </w:rPr>
              <w:t>Christopher Jack</w:t>
            </w:r>
          </w:p>
          <w:p w:rsidRPr="002E4822" w:rsidR="007813F4" w:rsidRDefault="007813F4" w14:paraId="00000162"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58">
                  <w:rPr>
                    <w:rFonts w:ascii="Nunito" w:hAnsi="Nunito" w:eastAsia="Nunito" w:cs="Nunito"/>
                  </w:rPr>
                </w:rPrChange>
              </w:rPr>
            </w:pPr>
          </w:p>
          <w:p w:rsidRPr="002E4822" w:rsidR="007813F4" w:rsidRDefault="009511AE" w14:paraId="00000163"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59">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60">
                  <w:rPr>
                    <w:rFonts w:ascii="Nunito" w:hAnsi="Nunito" w:eastAsia="Nunito" w:cs="Nunito"/>
                  </w:rPr>
                </w:rPrChange>
              </w:rPr>
              <w:t xml:space="preserve">Sibusisiwe Makhanya </w:t>
            </w:r>
          </w:p>
        </w:tc>
        <w:tc>
          <w:tcPr>
            <w:tcW w:w="1588" w:type="dxa"/>
            <w:shd w:val="clear" w:color="auto" w:fill="auto"/>
            <w:tcMar>
              <w:top w:w="100" w:type="dxa"/>
              <w:left w:w="100" w:type="dxa"/>
              <w:bottom w:w="100" w:type="dxa"/>
              <w:right w:w="100" w:type="dxa"/>
            </w:tcMar>
          </w:tcPr>
          <w:p w:rsidRPr="002E4822" w:rsidR="007813F4" w:rsidRDefault="009511AE" w14:paraId="00000164"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61">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62">
                  <w:rPr>
                    <w:rFonts w:ascii="Nunito" w:hAnsi="Nunito" w:eastAsia="Nunito" w:cs="Nunito"/>
                  </w:rPr>
                </w:rPrChange>
              </w:rPr>
              <w:t>UCT</w:t>
            </w:r>
          </w:p>
          <w:p w:rsidRPr="002E4822" w:rsidR="007813F4" w:rsidRDefault="007813F4" w14:paraId="00000165"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63">
                  <w:rPr>
                    <w:rFonts w:ascii="Nunito" w:hAnsi="Nunito" w:eastAsia="Nunito" w:cs="Nunito"/>
                  </w:rPr>
                </w:rPrChange>
              </w:rPr>
            </w:pPr>
          </w:p>
          <w:p w:rsidRPr="002E4822" w:rsidR="007813F4" w:rsidRDefault="009511AE" w14:paraId="00000166"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6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65">
                  <w:rPr>
                    <w:rFonts w:ascii="Nunito" w:hAnsi="Nunito" w:eastAsia="Nunito" w:cs="Nunito"/>
                  </w:rPr>
                </w:rPrChange>
              </w:rPr>
              <w:t>IBM</w:t>
            </w:r>
          </w:p>
        </w:tc>
        <w:tc>
          <w:tcPr>
            <w:tcW w:w="2820" w:type="dxa"/>
            <w:shd w:val="clear" w:color="auto" w:fill="auto"/>
            <w:tcMar>
              <w:top w:w="100" w:type="dxa"/>
              <w:left w:w="100" w:type="dxa"/>
              <w:bottom w:w="100" w:type="dxa"/>
              <w:right w:w="100" w:type="dxa"/>
            </w:tcMar>
          </w:tcPr>
          <w:p w:rsidRPr="002E4822" w:rsidR="007813F4" w:rsidRDefault="00000000" w14:paraId="00000167"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66">
                  <w:rPr>
                    <w:rFonts w:ascii="Nunito" w:hAnsi="Nunito" w:eastAsia="Nunito" w:cs="Nunito"/>
                  </w:rPr>
                </w:rPrChange>
              </w:rPr>
            </w:pPr>
            <w:r w:rsidRPr="002E4822">
              <w:rPr>
                <w:rFonts w:ascii="Nunito" w:hAnsi="Nunito"/>
                <w:color w:val="000000" w:themeColor="text1"/>
                <w:sz w:val="20"/>
                <w:rPrChange w:author="Craig Parker" w:date="2024-08-07T12:23:00Z" w16du:dateUtc="2024-08-07T10:23:00Z" w:id="4067">
                  <w:rPr/>
                </w:rPrChange>
              </w:rPr>
              <w:fldChar w:fldCharType="begin"/>
            </w:r>
            <w:r w:rsidRPr="002E4822">
              <w:rPr>
                <w:rFonts w:ascii="Nunito" w:hAnsi="Nunito"/>
                <w:color w:val="000000" w:themeColor="text1"/>
                <w:sz w:val="20"/>
                <w:rPrChange w:author="Craig Parker" w:date="2024-08-07T12:23:00Z" w16du:dateUtc="2024-08-07T10:23:00Z" w:id="4068">
                  <w:rPr/>
                </w:rPrChange>
              </w:rPr>
              <w:instrText>HYPERLINK "mailto:cjack@csag.uct.ac.za"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069">
                  <w:rPr>
                    <w:rFonts w:ascii="Nunito" w:hAnsi="Nunito" w:eastAsia="Nunito" w:cs="Nunito"/>
                    <w:color w:val="1155CC"/>
                    <w:u w:val="single"/>
                  </w:rPr>
                </w:rPrChange>
              </w:rPr>
              <w:fldChar w:fldCharType="separate"/>
            </w:r>
            <w:r w:rsidRPr="002E4822" w:rsidR="009511AE">
              <w:rPr>
                <w:rFonts w:ascii="Nunito" w:hAnsi="Nunito" w:eastAsia="Nunito" w:cs="Nunito"/>
                <w:color w:val="000000" w:themeColor="text1"/>
                <w:sz w:val="20"/>
                <w:u w:val="single"/>
                <w:rPrChange w:author="Craig Parker" w:date="2024-08-07T12:23:00Z" w16du:dateUtc="2024-08-07T10:23:00Z" w:id="4070">
                  <w:rPr>
                    <w:rFonts w:ascii="Nunito" w:hAnsi="Nunito" w:eastAsia="Nunito" w:cs="Nunito"/>
                    <w:color w:val="1155CC"/>
                    <w:u w:val="single"/>
                  </w:rPr>
                </w:rPrChange>
              </w:rPr>
              <w:t>cjack@csag.uct.ac.za</w:t>
            </w:r>
            <w:r w:rsidRPr="002E4822">
              <w:rPr>
                <w:rFonts w:ascii="Nunito" w:hAnsi="Nunito" w:eastAsia="Nunito" w:cs="Nunito"/>
                <w:color w:val="000000" w:themeColor="text1"/>
                <w:sz w:val="20"/>
                <w:u w:val="single"/>
                <w:rPrChange w:author="Craig Parker" w:date="2024-08-07T12:23:00Z" w16du:dateUtc="2024-08-07T10:23:00Z" w:id="4071">
                  <w:rPr>
                    <w:rFonts w:ascii="Nunito" w:hAnsi="Nunito" w:eastAsia="Nunito" w:cs="Nunito"/>
                    <w:color w:val="1155CC"/>
                    <w:u w:val="single"/>
                  </w:rPr>
                </w:rPrChange>
              </w:rPr>
              <w:fldChar w:fldCharType="end"/>
            </w:r>
          </w:p>
          <w:p w:rsidRPr="002E4822" w:rsidR="007813F4" w:rsidRDefault="007813F4" w14:paraId="00000168"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72">
                  <w:rPr>
                    <w:rFonts w:ascii="Nunito" w:hAnsi="Nunito" w:eastAsia="Nunito" w:cs="Nunito"/>
                  </w:rPr>
                </w:rPrChange>
              </w:rPr>
            </w:pPr>
          </w:p>
          <w:p w:rsidRPr="002E4822" w:rsidR="007813F4" w:rsidRDefault="009511AE" w14:paraId="00000169" w14:textId="77777777">
            <w:pPr>
              <w:widowControl w:val="0"/>
              <w:pBdr>
                <w:top w:val="nil"/>
                <w:left w:val="nil"/>
                <w:bottom w:val="nil"/>
                <w:right w:val="nil"/>
                <w:between w:val="nil"/>
              </w:pBdr>
              <w:spacing w:line="240" w:lineRule="auto"/>
              <w:rPr>
                <w:rFonts w:ascii="Nunito" w:hAnsi="Nunito" w:eastAsia="Nunito" w:cs="Nunito"/>
                <w:color w:val="000000" w:themeColor="text1"/>
                <w:sz w:val="20"/>
                <w:u w:val="single"/>
                <w:rPrChange w:author="Craig Parker" w:date="2024-08-07T12:23:00Z" w16du:dateUtc="2024-08-07T10:23:00Z" w:id="4073">
                  <w:rPr>
                    <w:rFonts w:ascii="Nunito" w:hAnsi="Nunito" w:eastAsia="Nunito" w:cs="Nunito"/>
                  </w:rPr>
                </w:rPrChange>
              </w:rPr>
            </w:pPr>
            <w:r w:rsidRPr="002E4822">
              <w:rPr>
                <w:rFonts w:ascii="Nunito" w:hAnsi="Nunito" w:eastAsia="Nunito" w:cs="Nunito"/>
                <w:color w:val="000000" w:themeColor="text1"/>
                <w:sz w:val="20"/>
                <w:u w:val="single"/>
                <w:rPrChange w:author="Craig Parker" w:date="2024-08-07T12:23:00Z" w16du:dateUtc="2024-08-07T10:23:00Z" w:id="4074">
                  <w:rPr>
                    <w:rFonts w:ascii="Nunito" w:hAnsi="Nunito" w:eastAsia="Nunito" w:cs="Nunito"/>
                  </w:rPr>
                </w:rPrChange>
              </w:rPr>
              <w:t>sibusisiwe.makhanya@ibm.com</w:t>
            </w:r>
          </w:p>
        </w:tc>
      </w:tr>
      <w:tr w:rsidRPr="002E4822" w:rsidR="006E7398" w:rsidTr="337760E0" w14:paraId="5B4E1D0D" w14:textId="77777777">
        <w:tc>
          <w:tcPr>
            <w:tcW w:w="3105" w:type="dxa"/>
            <w:shd w:val="clear" w:color="auto" w:fill="auto"/>
            <w:tcMar>
              <w:top w:w="100" w:type="dxa"/>
              <w:left w:w="100" w:type="dxa"/>
              <w:bottom w:w="100" w:type="dxa"/>
              <w:right w:w="100" w:type="dxa"/>
            </w:tcMar>
          </w:tcPr>
          <w:p w:rsidRPr="002E4822" w:rsidR="007813F4" w:rsidRDefault="009511AE" w14:paraId="0000016A"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075">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076">
                  <w:rPr>
                    <w:rFonts w:ascii="Nunito" w:hAnsi="Nunito" w:eastAsia="Nunito" w:cs="Nunito"/>
                    <w:b/>
                  </w:rPr>
                </w:rPrChange>
              </w:rPr>
              <w:t>Health data acquisition</w:t>
            </w:r>
          </w:p>
          <w:p w:rsidRPr="002E4822" w:rsidR="007813F4" w:rsidRDefault="007813F4" w14:paraId="0000016B"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77">
                  <w:rPr>
                    <w:rFonts w:ascii="Nunito" w:hAnsi="Nunito" w:eastAsia="Nunito" w:cs="Nunito"/>
                  </w:rPr>
                </w:rPrChange>
              </w:rPr>
            </w:pPr>
          </w:p>
          <w:p w:rsidRPr="002E4822" w:rsidR="007813F4" w:rsidP="54FBA741" w:rsidRDefault="54FBA741" w14:paraId="0000016C" w14:textId="549EDC6D">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78">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79">
                  <w:rPr>
                    <w:rFonts w:ascii="Nunito" w:hAnsi="Nunito" w:eastAsia="Nunito" w:cs="Nunito"/>
                  </w:rPr>
                </w:rPrChange>
              </w:rPr>
              <w:t xml:space="preserve">Identification of relevant health datasets, coordination and development of the </w:t>
            </w:r>
            <w:del w:author="Craig Parker" w:date="2024-07-08T09:33:00Z" w:id="4080">
              <w:r w:rsidRPr="002E4822" w:rsidDel="54FBA741" w:rsidR="009511AE">
                <w:rPr>
                  <w:rFonts w:ascii="Nunito" w:hAnsi="Nunito" w:eastAsia="Nunito" w:cs="Nunito"/>
                  <w:color w:val="000000" w:themeColor="text1"/>
                  <w:sz w:val="20"/>
                  <w:rPrChange w:author="Craig Parker" w:date="2024-08-07T12:23:00Z" w16du:dateUtc="2024-08-07T10:23:00Z" w:id="4081">
                    <w:rPr>
                      <w:rFonts w:ascii="Nunito" w:hAnsi="Nunito" w:eastAsia="Nunito" w:cs="Nunito"/>
                    </w:rPr>
                  </w:rPrChange>
                </w:rPr>
                <w:delText>DSA</w:delText>
              </w:r>
            </w:del>
            <w:ins w:author="Craig Parker" w:date="2024-07-08T09:33:00Z" w:id="4082">
              <w:r w:rsidRPr="002E4822">
                <w:rPr>
                  <w:rFonts w:ascii="Nunito" w:hAnsi="Nunito" w:eastAsia="Nunito" w:cs="Nunito"/>
                  <w:color w:val="000000" w:themeColor="text1"/>
                  <w:sz w:val="20"/>
                  <w:rPrChange w:author="Craig Parker" w:date="2024-08-07T12:23:00Z" w16du:dateUtc="2024-08-07T10:23:00Z" w:id="4083">
                    <w:rPr>
                      <w:rFonts w:ascii="Nunito" w:hAnsi="Nunito" w:eastAsia="Nunito" w:cs="Nunito"/>
                    </w:rPr>
                  </w:rPrChange>
                </w:rPr>
                <w:t>DTA</w:t>
              </w:r>
            </w:ins>
          </w:p>
        </w:tc>
        <w:tc>
          <w:tcPr>
            <w:tcW w:w="1847" w:type="dxa"/>
            <w:shd w:val="clear" w:color="auto" w:fill="auto"/>
            <w:tcMar>
              <w:top w:w="100" w:type="dxa"/>
              <w:left w:w="100" w:type="dxa"/>
              <w:bottom w:w="100" w:type="dxa"/>
              <w:right w:w="100" w:type="dxa"/>
            </w:tcMar>
          </w:tcPr>
          <w:p w:rsidRPr="002E4822" w:rsidR="007813F4" w:rsidRDefault="009511AE" w14:paraId="0000016D"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8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85">
                  <w:rPr>
                    <w:rFonts w:ascii="Nunito" w:hAnsi="Nunito" w:eastAsia="Nunito" w:cs="Nunito"/>
                  </w:rPr>
                </w:rPrChange>
              </w:rPr>
              <w:t>Matthew Chersich for RP2</w:t>
            </w:r>
          </w:p>
          <w:p w:rsidRPr="002E4822" w:rsidR="007813F4" w:rsidRDefault="007813F4" w14:paraId="0000016E"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86">
                  <w:rPr>
                    <w:rFonts w:ascii="Nunito" w:hAnsi="Nunito" w:eastAsia="Nunito" w:cs="Nunito"/>
                  </w:rPr>
                </w:rPrChange>
              </w:rPr>
            </w:pPr>
          </w:p>
          <w:p w:rsidRPr="002E4822" w:rsidR="007813F4" w:rsidRDefault="009511AE" w14:paraId="0000016F"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87">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88">
                  <w:rPr>
                    <w:rFonts w:ascii="Nunito" w:hAnsi="Nunito" w:eastAsia="Nunito" w:cs="Nunito"/>
                  </w:rPr>
                </w:rPrChange>
              </w:rPr>
              <w:t>Craig Parker for RP2</w:t>
            </w:r>
          </w:p>
          <w:p w:rsidRPr="002E4822" w:rsidR="007813F4" w:rsidRDefault="007813F4" w14:paraId="00000170"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89">
                  <w:rPr>
                    <w:rFonts w:ascii="Nunito" w:hAnsi="Nunito" w:eastAsia="Nunito" w:cs="Nunito"/>
                  </w:rPr>
                </w:rPrChange>
              </w:rPr>
            </w:pPr>
          </w:p>
          <w:p w:rsidRPr="002E4822" w:rsidR="007813F4" w:rsidRDefault="009511AE" w14:paraId="00000171"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90">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091">
                  <w:rPr>
                    <w:rFonts w:ascii="Nunito" w:hAnsi="Nunito" w:eastAsia="Nunito" w:cs="Nunito"/>
                  </w:rPr>
                </w:rPrChange>
              </w:rPr>
              <w:t>Stanley Luchters for RP1</w:t>
            </w:r>
          </w:p>
        </w:tc>
        <w:tc>
          <w:tcPr>
            <w:tcW w:w="1588" w:type="dxa"/>
            <w:shd w:val="clear" w:color="auto" w:fill="auto"/>
            <w:tcMar>
              <w:top w:w="100" w:type="dxa"/>
              <w:left w:w="100" w:type="dxa"/>
              <w:bottom w:w="100" w:type="dxa"/>
              <w:right w:w="100" w:type="dxa"/>
            </w:tcMar>
          </w:tcPr>
          <w:p w:rsidRPr="002E4822" w:rsidR="007813F4" w:rsidP="337760E0" w:rsidRDefault="00894535" w14:paraId="00000173" w14:textId="3501B3B0">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del w:author="Este Su Van Wyk" w:date="2024-09-06T09:41:20.096Z" w16du:dateUtc="2024-09-06T09:41:20.096Z" w:id="1234263162"/>
                <w:rFonts w:ascii="Nunito" w:hAnsi="Nunito" w:eastAsia="Nunito" w:cs="Nunito"/>
                <w:color w:val="000000" w:themeColor="text1"/>
                <w:sz w:val="20"/>
                <w:szCs w:val="20"/>
                <w:rPrChange w:author="Craig Parker" w:date="2024-08-07T12:23:00Z" w16du:dateUtc="2024-08-07T10:23:00Z" w:id="753151887">
                  <w:rPr>
                    <w:del w:author="Este Su Van Wyk" w:date="2024-09-06T09:41:20.096Z" w16du:dateUtc="2024-09-06T09:41:20.096Z" w:id="1165757024"/>
                    <w:rFonts w:ascii="Nunito" w:hAnsi="Nunito" w:eastAsia="Nunito" w:cs="Nunito"/>
                  </w:rPr>
                </w:rPrChange>
              </w:rPr>
            </w:pPr>
            <w:ins w:author="Este Su Van Wyk" w:date="2024-09-06T09:41:02.962Z" w:id="1232010454">
              <w:r w:rsidRPr="337760E0" w:rsidR="337760E0">
                <w:rPr>
                  <w:rFonts w:ascii="Nunito" w:hAnsi="Nunito" w:eastAsia="Nunito" w:cs="Nunito"/>
                  <w:color w:val="000000" w:themeColor="text1" w:themeTint="FF" w:themeShade="FF"/>
                  <w:sz w:val="20"/>
                  <w:szCs w:val="20"/>
                </w:rPr>
                <w:t xml:space="preserve">WHC </w:t>
              </w:r>
            </w:ins>
            <w:del w:author="Este Su Van Wyk" w:date="2024-09-06T09:41:20.096Z" w:id="1376377974">
              <w:r w:rsidRPr="337760E0" w:rsidDel="337760E0">
                <w:rPr>
                  <w:rFonts w:ascii="Nunito" w:hAnsi="Nunito" w:eastAsia="Nunito" w:cs="Nunito"/>
                  <w:color w:val="000000" w:themeColor="text1" w:themeTint="FF" w:themeShade="FF"/>
                  <w:sz w:val="20"/>
                  <w:szCs w:val="20"/>
                </w:rPr>
                <w:delText>WITS Planetary Health Research</w:delText>
              </w:r>
            </w:del>
          </w:p>
          <w:p w:rsidRPr="002E4822" w:rsidR="007813F4" w:rsidRDefault="007813F4" w14:paraId="00000174"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093">
                  <w:rPr>
                    <w:rFonts w:ascii="Nunito" w:hAnsi="Nunito" w:eastAsia="Nunito" w:cs="Nunito"/>
                  </w:rPr>
                </w:rPrChange>
              </w:rPr>
            </w:pPr>
          </w:p>
          <w:p w:rsidRPr="002E4822" w:rsidR="00894535" w:rsidP="00F72F87" w:rsidRDefault="00894535" w14:paraId="2B46FE34" w14:textId="77777777">
            <w:pPr>
              <w:widowControl w:val="0"/>
              <w:pBdr>
                <w:top w:val="nil"/>
                <w:left w:val="nil"/>
                <w:bottom w:val="nil"/>
                <w:right w:val="nil"/>
                <w:between w:val="nil"/>
              </w:pBdr>
              <w:spacing w:line="240" w:lineRule="auto"/>
              <w:rPr>
                <w:rFonts w:ascii="Nunito" w:hAnsi="Nunito" w:eastAsia="Nunito" w:cs="Nunito"/>
                <w:color w:val="000000" w:themeColor="text1"/>
                <w:sz w:val="20"/>
                <w:lang w:val="en-ZA"/>
              </w:rPr>
            </w:pPr>
          </w:p>
          <w:p w:rsidRPr="002E4822" w:rsidR="00894535" w:rsidP="00F72F87" w:rsidRDefault="00894535" w14:paraId="66A8CC19" w14:textId="77777777">
            <w:pPr>
              <w:widowControl w:val="0"/>
              <w:pBdr>
                <w:top w:val="nil"/>
                <w:left w:val="nil"/>
                <w:bottom w:val="nil"/>
                <w:right w:val="nil"/>
                <w:between w:val="nil"/>
              </w:pBdr>
              <w:spacing w:line="240" w:lineRule="auto"/>
              <w:rPr>
                <w:rFonts w:ascii="Nunito" w:hAnsi="Nunito" w:eastAsia="Nunito" w:cs="Nunito"/>
                <w:color w:val="000000" w:themeColor="text1"/>
                <w:sz w:val="20"/>
                <w:lang w:val="en-ZA"/>
              </w:rPr>
            </w:pPr>
          </w:p>
          <w:p w:rsidRPr="002E4822" w:rsidR="00894535" w:rsidP="00F72F87" w:rsidRDefault="00894535" w14:paraId="55EE1C42" w14:textId="77777777">
            <w:pPr>
              <w:widowControl w:val="0"/>
              <w:pBdr>
                <w:top w:val="nil"/>
                <w:left w:val="nil"/>
                <w:bottom w:val="nil"/>
                <w:right w:val="nil"/>
                <w:between w:val="nil"/>
              </w:pBdr>
              <w:spacing w:line="240" w:lineRule="auto"/>
              <w:rPr>
                <w:rFonts w:ascii="Nunito" w:hAnsi="Nunito" w:eastAsia="Nunito" w:cs="Nunito"/>
                <w:color w:val="000000" w:themeColor="text1"/>
                <w:sz w:val="20"/>
                <w:lang w:val="en-ZA"/>
              </w:rPr>
            </w:pPr>
          </w:p>
          <w:p w:rsidRPr="002E4822" w:rsidR="00F72F87" w:rsidP="00F72F87" w:rsidRDefault="00F72F87" w14:paraId="0AAD0D60" w14:textId="74AAC255">
            <w:pPr>
              <w:widowControl w:val="0"/>
              <w:pBdr>
                <w:top w:val="nil"/>
                <w:left w:val="nil"/>
                <w:bottom w:val="nil"/>
                <w:right w:val="nil"/>
                <w:between w:val="nil"/>
              </w:pBdr>
              <w:spacing w:line="240" w:lineRule="auto"/>
              <w:rPr>
                <w:ins w:author="Craig Parker" w:date="2024-07-16T12:18:00Z" w:id="4094"/>
                <w:rFonts w:ascii="Nunito" w:hAnsi="Nunito" w:eastAsia="Nunito" w:cs="Nunito"/>
                <w:color w:val="000000" w:themeColor="text1"/>
                <w:sz w:val="20"/>
                <w:lang w:val="en-ZA"/>
                <w:rPrChange w:author="Craig Parker" w:date="2024-08-07T12:23:00Z" w16du:dateUtc="2024-08-07T10:23:00Z" w:id="4095">
                  <w:rPr>
                    <w:ins w:author="Craig Parker" w:date="2024-07-16T12:18:00Z" w:id="4096"/>
                    <w:rFonts w:ascii="Nunito" w:hAnsi="Nunito" w:eastAsia="Nunito" w:cs="Nunito"/>
                    <w:b/>
                    <w:bCs/>
                    <w:lang w:val="en-ZA"/>
                  </w:rPr>
                </w:rPrChange>
              </w:rPr>
            </w:pPr>
            <w:ins w:author="Craig Parker" w:date="2024-07-16T12:18:00Z" w:id="4097">
              <w:r w:rsidRPr="002E4822">
                <w:rPr>
                  <w:rFonts w:ascii="Nunito" w:hAnsi="Nunito" w:eastAsia="Nunito" w:cs="Nunito"/>
                  <w:color w:val="000000" w:themeColor="text1"/>
                  <w:sz w:val="20"/>
                  <w:lang w:val="en-ZA"/>
                  <w:rPrChange w:author="Craig Parker" w:date="2024-08-07T12:23:00Z" w16du:dateUtc="2024-08-07T10:23:00Z" w:id="4098">
                    <w:rPr>
                      <w:rFonts w:ascii="Nunito" w:hAnsi="Nunito" w:eastAsia="Nunito" w:cs="Nunito"/>
                      <w:b/>
                      <w:bCs/>
                      <w:lang w:val="en-ZA"/>
                    </w:rPr>
                  </w:rPrChange>
                </w:rPr>
                <w:t>The Centre for Sexual Health and HIV/AIDS Research Zimbabwe (</w:t>
              </w:r>
              <w:proofErr w:type="spellStart"/>
              <w:r w:rsidRPr="002E4822">
                <w:rPr>
                  <w:rFonts w:ascii="Nunito" w:hAnsi="Nunito" w:eastAsia="Nunito" w:cs="Nunito"/>
                  <w:color w:val="000000" w:themeColor="text1"/>
                  <w:sz w:val="20"/>
                  <w:lang w:val="en-ZA"/>
                  <w:rPrChange w:author="Craig Parker" w:date="2024-08-07T12:23:00Z" w16du:dateUtc="2024-08-07T10:23:00Z" w:id="4099">
                    <w:rPr>
                      <w:rFonts w:ascii="Nunito" w:hAnsi="Nunito" w:eastAsia="Nunito" w:cs="Nunito"/>
                      <w:b/>
                      <w:bCs/>
                      <w:lang w:val="en-ZA"/>
                    </w:rPr>
                  </w:rPrChange>
                </w:rPr>
                <w:t>CeSHHAR</w:t>
              </w:r>
              <w:proofErr w:type="spellEnd"/>
              <w:r w:rsidRPr="002E4822">
                <w:rPr>
                  <w:rFonts w:ascii="Nunito" w:hAnsi="Nunito" w:eastAsia="Nunito" w:cs="Nunito"/>
                  <w:color w:val="000000" w:themeColor="text1"/>
                  <w:sz w:val="20"/>
                  <w:lang w:val="en-ZA"/>
                  <w:rPrChange w:author="Craig Parker" w:date="2024-08-07T12:23:00Z" w16du:dateUtc="2024-08-07T10:23:00Z" w:id="4100">
                    <w:rPr>
                      <w:rFonts w:ascii="Nunito" w:hAnsi="Nunito" w:eastAsia="Nunito" w:cs="Nunito"/>
                      <w:b/>
                      <w:bCs/>
                      <w:lang w:val="en-ZA"/>
                    </w:rPr>
                  </w:rPrChange>
                </w:rPr>
                <w:t xml:space="preserve"> Zimbabwe)</w:t>
              </w:r>
            </w:ins>
          </w:p>
          <w:p w:rsidRPr="002E4822" w:rsidR="00F72F87" w:rsidRDefault="009511AE" w14:paraId="4BF3AFEC" w14:textId="4ABE897B">
            <w:pPr>
              <w:widowControl w:val="0"/>
              <w:pBdr>
                <w:top w:val="nil"/>
                <w:left w:val="nil"/>
                <w:bottom w:val="nil"/>
                <w:right w:val="nil"/>
                <w:between w:val="nil"/>
              </w:pBdr>
              <w:spacing w:line="240" w:lineRule="auto"/>
              <w:rPr>
                <w:ins w:author="Craig Parker" w:date="2024-07-16T12:14:00Z" w:id="4101"/>
                <w:rFonts w:ascii="Nunito" w:hAnsi="Nunito" w:eastAsia="Nunito" w:cs="Nunito"/>
                <w:color w:val="000000" w:themeColor="text1"/>
                <w:sz w:val="20"/>
                <w:rPrChange w:author="Craig Parker" w:date="2024-08-07T12:23:00Z" w16du:dateUtc="2024-08-07T10:23:00Z" w:id="4102">
                  <w:rPr>
                    <w:ins w:author="Craig Parker" w:date="2024-07-16T12:14:00Z" w:id="4103"/>
                    <w:rFonts w:ascii="Nunito" w:hAnsi="Nunito" w:eastAsia="Nunito" w:cs="Nunito"/>
                  </w:rPr>
                </w:rPrChange>
              </w:rPr>
            </w:pPr>
            <w:del w:author="Craig Parker" w:date="2024-07-08T11:54:00Z" w:id="4104">
              <w:r w:rsidRPr="002E4822" w:rsidDel="003C65B3">
                <w:rPr>
                  <w:rFonts w:ascii="Nunito" w:hAnsi="Nunito" w:eastAsia="Nunito" w:cs="Nunito"/>
                  <w:color w:val="000000" w:themeColor="text1"/>
                  <w:sz w:val="20"/>
                  <w:rPrChange w:author="Craig Parker" w:date="2024-08-07T12:23:00Z" w16du:dateUtc="2024-08-07T10:23:00Z" w:id="4105">
                    <w:rPr>
                      <w:rFonts w:ascii="Nunito" w:hAnsi="Nunito" w:eastAsia="Nunito" w:cs="Nunito"/>
                    </w:rPr>
                  </w:rPrChange>
                </w:rPr>
                <w:delText>WITS RHI</w:delText>
              </w:r>
            </w:del>
          </w:p>
          <w:p w:rsidRPr="002E4822" w:rsidR="009A39DB" w:rsidRDefault="009A39DB" w14:paraId="5F914CF0" w14:textId="77777777">
            <w:pPr>
              <w:widowControl w:val="0"/>
              <w:pBdr>
                <w:top w:val="nil"/>
                <w:left w:val="nil"/>
                <w:bottom w:val="nil"/>
                <w:right w:val="nil"/>
                <w:between w:val="nil"/>
              </w:pBdr>
              <w:spacing w:line="240" w:lineRule="auto"/>
              <w:rPr>
                <w:ins w:author="Craig Parker" w:date="2024-07-16T12:14:00Z" w:id="4106"/>
                <w:rFonts w:ascii="Nunito" w:hAnsi="Nunito" w:eastAsia="Nunito" w:cs="Nunito"/>
                <w:color w:val="000000" w:themeColor="text1"/>
                <w:sz w:val="20"/>
                <w:rPrChange w:author="Craig Parker" w:date="2024-08-07T12:23:00Z" w16du:dateUtc="2024-08-07T10:23:00Z" w:id="4107">
                  <w:rPr>
                    <w:ins w:author="Craig Parker" w:date="2024-07-16T12:14:00Z" w:id="4108"/>
                    <w:rFonts w:ascii="Nunito" w:hAnsi="Nunito" w:eastAsia="Nunito" w:cs="Nunito"/>
                  </w:rPr>
                </w:rPrChange>
              </w:rPr>
            </w:pPr>
          </w:p>
          <w:p w:rsidRPr="002E4822" w:rsidR="009A39DB" w:rsidRDefault="009A39DB" w14:paraId="58377FEA"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09">
                  <w:rPr>
                    <w:rFonts w:ascii="Nunito" w:hAnsi="Nunito" w:eastAsia="Nunito" w:cs="Nunito"/>
                  </w:rPr>
                </w:rPrChange>
              </w:rPr>
            </w:pPr>
          </w:p>
          <w:p w:rsidRPr="002E4822" w:rsidR="007813F4" w:rsidRDefault="007813F4" w14:paraId="00000176"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10">
                  <w:rPr>
                    <w:rFonts w:ascii="Nunito" w:hAnsi="Nunito" w:eastAsia="Nunito" w:cs="Nunito"/>
                  </w:rPr>
                </w:rPrChange>
              </w:rPr>
            </w:pPr>
          </w:p>
          <w:p w:rsidRPr="002E4822" w:rsidR="007813F4" w:rsidRDefault="007813F4" w14:paraId="00000177"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11">
                  <w:rPr>
                    <w:rFonts w:ascii="Nunito" w:hAnsi="Nunito" w:eastAsia="Nunito" w:cs="Nunito"/>
                  </w:rPr>
                </w:rPrChange>
              </w:rPr>
            </w:pPr>
          </w:p>
        </w:tc>
        <w:tc>
          <w:tcPr>
            <w:tcW w:w="2820" w:type="dxa"/>
            <w:shd w:val="clear" w:color="auto" w:fill="auto"/>
            <w:tcMar>
              <w:top w:w="100" w:type="dxa"/>
              <w:left w:w="100" w:type="dxa"/>
              <w:bottom w:w="100" w:type="dxa"/>
              <w:right w:w="100" w:type="dxa"/>
            </w:tcMar>
          </w:tcPr>
          <w:p w:rsidRPr="002E4822" w:rsidR="007813F4" w:rsidDel="003C65B3" w:rsidRDefault="003C65B3" w14:paraId="00000178" w14:textId="700325A3">
            <w:pPr>
              <w:widowControl w:val="0"/>
              <w:pBdr>
                <w:top w:val="nil"/>
                <w:left w:val="nil"/>
                <w:bottom w:val="nil"/>
                <w:right w:val="nil"/>
                <w:between w:val="nil"/>
              </w:pBdr>
              <w:spacing w:line="240" w:lineRule="auto"/>
              <w:rPr>
                <w:del w:author="Craig Parker" w:date="2024-07-08T11:56:00Z" w:id="4112"/>
                <w:rFonts w:ascii="Nunito" w:hAnsi="Nunito"/>
                <w:color w:val="000000" w:themeColor="text1"/>
                <w:sz w:val="20"/>
                <w:rPrChange w:author="Craig Parker" w:date="2024-08-07T12:23:00Z" w16du:dateUtc="2024-08-07T10:23:00Z" w:id="4113">
                  <w:rPr>
                    <w:del w:author="Craig Parker" w:date="2024-07-08T11:56:00Z" w:id="4114"/>
                  </w:rPr>
                </w:rPrChange>
              </w:rPr>
            </w:pPr>
            <w:ins w:author="Craig Parker" w:date="2024-07-08T11:56:00Z" w:id="4115">
              <w:r w:rsidRPr="002E4822">
                <w:rPr>
                  <w:rFonts w:ascii="Nunito" w:hAnsi="Nunito"/>
                  <w:color w:val="000000" w:themeColor="text1"/>
                  <w:sz w:val="20"/>
                  <w:rPrChange w:author="Craig Parker" w:date="2024-08-07T12:23:00Z" w16du:dateUtc="2024-08-07T10:23:00Z" w:id="4116">
                    <w:rPr/>
                  </w:rPrChange>
                </w:rPr>
                <w:fldChar w:fldCharType="begin"/>
              </w:r>
              <w:r w:rsidRPr="002E4822">
                <w:rPr>
                  <w:rFonts w:ascii="Nunito" w:hAnsi="Nunito"/>
                  <w:color w:val="000000" w:themeColor="text1"/>
                  <w:sz w:val="20"/>
                  <w:rPrChange w:author="Craig Parker" w:date="2024-08-07T12:23:00Z" w16du:dateUtc="2024-08-07T10:23:00Z" w:id="4117">
                    <w:rPr/>
                  </w:rPrChange>
                </w:rPr>
                <w:instrText>HYPERLINK "mailto:matthew.chersich@tcd.ie"</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118">
                    <w:rPr/>
                  </w:rPrChange>
                </w:rPr>
                <w:fldChar w:fldCharType="separate"/>
              </w:r>
              <w:r w:rsidRPr="002E4822">
                <w:rPr>
                  <w:rStyle w:val="Hyperlink"/>
                  <w:rFonts w:ascii="Nunito" w:hAnsi="Nunito"/>
                  <w:color w:val="000000" w:themeColor="text1"/>
                  <w:sz w:val="20"/>
                  <w:rPrChange w:author="Craig Parker" w:date="2024-08-07T12:23:00Z" w16du:dateUtc="2024-08-07T10:23:00Z" w:id="4119">
                    <w:rPr>
                      <w:rStyle w:val="Hyperlink"/>
                    </w:rPr>
                  </w:rPrChange>
                </w:rPr>
                <w:t>matthew.chersich@tcd.ie</w:t>
              </w:r>
              <w:r w:rsidRPr="002E4822">
                <w:rPr>
                  <w:rFonts w:ascii="Nunito" w:hAnsi="Nunito"/>
                  <w:color w:val="000000" w:themeColor="text1"/>
                  <w:sz w:val="20"/>
                  <w:rPrChange w:author="Craig Parker" w:date="2024-08-07T12:23:00Z" w16du:dateUtc="2024-08-07T10:23:00Z" w:id="4120">
                    <w:rPr/>
                  </w:rPrChange>
                </w:rPr>
                <w:fldChar w:fldCharType="end"/>
              </w:r>
            </w:ins>
            <w:del w:author="Craig Parker" w:date="2024-07-08T11:56:00Z" w:id="4121">
              <w:r w:rsidRPr="002E4822" w:rsidDel="003C65B3">
                <w:rPr>
                  <w:rFonts w:ascii="Nunito" w:hAnsi="Nunito"/>
                  <w:color w:val="000000" w:themeColor="text1"/>
                  <w:sz w:val="20"/>
                  <w:rPrChange w:author="Craig Parker" w:date="2024-08-07T12:23:00Z" w16du:dateUtc="2024-08-07T10:23:00Z" w:id="4122">
                    <w:rPr/>
                  </w:rPrChange>
                </w:rPr>
                <w:fldChar w:fldCharType="begin"/>
              </w:r>
              <w:r w:rsidRPr="002E4822" w:rsidDel="003C65B3">
                <w:rPr>
                  <w:rFonts w:ascii="Nunito" w:hAnsi="Nunito"/>
                  <w:color w:val="000000" w:themeColor="text1"/>
                  <w:sz w:val="20"/>
                  <w:rPrChange w:author="Craig Parker" w:date="2024-08-07T12:23:00Z" w16du:dateUtc="2024-08-07T10:23:00Z" w:id="4123">
                    <w:rPr/>
                  </w:rPrChange>
                </w:rPr>
                <w:delInstrText>HYPERLINK "mailto:MChersich@wrhi.ac.za" \h</w:delInstrText>
              </w:r>
              <w:r w:rsidRPr="00594D30" w:rsidDel="003C65B3">
                <w:rPr>
                  <w:rFonts w:ascii="Nunito" w:hAnsi="Nunito"/>
                  <w:color w:val="000000" w:themeColor="text1"/>
                  <w:sz w:val="20"/>
                </w:rPr>
              </w:r>
              <w:r w:rsidRPr="002E4822" w:rsidDel="003C65B3">
                <w:rPr>
                  <w:rFonts w:ascii="Nunito" w:hAnsi="Nunito"/>
                  <w:color w:val="000000" w:themeColor="text1"/>
                  <w:sz w:val="20"/>
                  <w:rPrChange w:author="Craig Parker" w:date="2024-08-07T12:23:00Z" w16du:dateUtc="2024-08-07T10:23:00Z" w:id="4124">
                    <w:rPr>
                      <w:rFonts w:ascii="Nunito" w:hAnsi="Nunito" w:eastAsia="Nunito" w:cs="Nunito"/>
                      <w:color w:val="1155CC"/>
                      <w:u w:val="single"/>
                    </w:rPr>
                  </w:rPrChange>
                </w:rPr>
                <w:fldChar w:fldCharType="separate"/>
              </w:r>
              <w:r w:rsidRPr="002E4822" w:rsidDel="003C65B3" w:rsidR="009511AE">
                <w:rPr>
                  <w:rFonts w:ascii="Nunito" w:hAnsi="Nunito" w:eastAsia="Nunito" w:cs="Nunito"/>
                  <w:color w:val="000000" w:themeColor="text1"/>
                  <w:sz w:val="20"/>
                  <w:u w:val="single"/>
                  <w:rPrChange w:author="Craig Parker" w:date="2024-08-07T12:23:00Z" w16du:dateUtc="2024-08-07T10:23:00Z" w:id="4125">
                    <w:rPr>
                      <w:rFonts w:ascii="Nunito" w:hAnsi="Nunito" w:eastAsia="Nunito" w:cs="Nunito"/>
                      <w:color w:val="1155CC"/>
                      <w:u w:val="single"/>
                    </w:rPr>
                  </w:rPrChange>
                </w:rPr>
                <w:delText>MChersich@</w:delText>
              </w:r>
            </w:del>
            <w:del w:author="Craig Parker" w:date="2024-07-08T11:52:00Z" w:id="4126">
              <w:r w:rsidRPr="002E4822" w:rsidDel="00D30C12" w:rsidR="009511AE">
                <w:rPr>
                  <w:rFonts w:ascii="Nunito" w:hAnsi="Nunito" w:eastAsia="Nunito" w:cs="Nunito"/>
                  <w:color w:val="000000" w:themeColor="text1"/>
                  <w:sz w:val="20"/>
                  <w:u w:val="single"/>
                  <w:rPrChange w:author="Craig Parker" w:date="2024-08-07T12:23:00Z" w16du:dateUtc="2024-08-07T10:23:00Z" w:id="4127">
                    <w:rPr>
                      <w:rFonts w:ascii="Nunito" w:hAnsi="Nunito" w:eastAsia="Nunito" w:cs="Nunito"/>
                      <w:color w:val="1155CC"/>
                      <w:u w:val="single"/>
                    </w:rPr>
                  </w:rPrChange>
                </w:rPr>
                <w:delText>wrhi</w:delText>
              </w:r>
            </w:del>
            <w:del w:author="Craig Parker" w:date="2024-07-08T11:56:00Z" w:id="4128">
              <w:r w:rsidRPr="002E4822" w:rsidDel="003C65B3" w:rsidR="009511AE">
                <w:rPr>
                  <w:rFonts w:ascii="Nunito" w:hAnsi="Nunito" w:eastAsia="Nunito" w:cs="Nunito"/>
                  <w:color w:val="000000" w:themeColor="text1"/>
                  <w:sz w:val="20"/>
                  <w:u w:val="single"/>
                  <w:rPrChange w:author="Craig Parker" w:date="2024-08-07T12:23:00Z" w16du:dateUtc="2024-08-07T10:23:00Z" w:id="4129">
                    <w:rPr>
                      <w:rFonts w:ascii="Nunito" w:hAnsi="Nunito" w:eastAsia="Nunito" w:cs="Nunito"/>
                      <w:color w:val="1155CC"/>
                      <w:u w:val="single"/>
                    </w:rPr>
                  </w:rPrChange>
                </w:rPr>
                <w:delText>.ac.za</w:delText>
              </w:r>
              <w:r w:rsidRPr="002E4822" w:rsidDel="003C65B3">
                <w:rPr>
                  <w:rFonts w:ascii="Nunito" w:hAnsi="Nunito" w:eastAsia="Nunito" w:cs="Nunito"/>
                  <w:color w:val="000000" w:themeColor="text1"/>
                  <w:sz w:val="20"/>
                  <w:u w:val="single"/>
                  <w:rPrChange w:author="Craig Parker" w:date="2024-08-07T12:23:00Z" w16du:dateUtc="2024-08-07T10:23:00Z" w:id="4130">
                    <w:rPr>
                      <w:rFonts w:ascii="Nunito" w:hAnsi="Nunito" w:eastAsia="Nunito" w:cs="Nunito"/>
                      <w:color w:val="1155CC"/>
                      <w:u w:val="single"/>
                    </w:rPr>
                  </w:rPrChange>
                </w:rPr>
                <w:fldChar w:fldCharType="end"/>
              </w:r>
            </w:del>
          </w:p>
          <w:p w:rsidRPr="002E4822" w:rsidR="003C65B3" w:rsidRDefault="003C65B3" w14:paraId="36AB8774" w14:textId="77777777">
            <w:pPr>
              <w:widowControl w:val="0"/>
              <w:pBdr>
                <w:top w:val="nil"/>
                <w:left w:val="nil"/>
                <w:bottom w:val="nil"/>
                <w:right w:val="nil"/>
                <w:between w:val="nil"/>
              </w:pBdr>
              <w:spacing w:line="240" w:lineRule="auto"/>
              <w:rPr>
                <w:ins w:author="Craig Parker" w:date="2024-07-08T11:56:00Z" w:id="4131"/>
                <w:rFonts w:ascii="Nunito" w:hAnsi="Nunito" w:eastAsia="Nunito" w:cs="Nunito"/>
                <w:color w:val="000000" w:themeColor="text1"/>
                <w:sz w:val="20"/>
                <w:rPrChange w:author="Craig Parker" w:date="2024-08-07T12:23:00Z" w16du:dateUtc="2024-08-07T10:23:00Z" w:id="4132">
                  <w:rPr>
                    <w:ins w:author="Craig Parker" w:date="2024-07-08T11:56:00Z" w:id="4133"/>
                    <w:rFonts w:ascii="Nunito" w:hAnsi="Nunito" w:eastAsia="Nunito" w:cs="Nunito"/>
                  </w:rPr>
                </w:rPrChange>
              </w:rPr>
            </w:pPr>
          </w:p>
          <w:p w:rsidRPr="002E4822" w:rsidR="007813F4" w:rsidRDefault="007813F4" w14:paraId="00000179"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34">
                  <w:rPr>
                    <w:rFonts w:ascii="Nunito" w:hAnsi="Nunito" w:eastAsia="Nunito" w:cs="Nunito"/>
                  </w:rPr>
                </w:rPrChange>
              </w:rPr>
            </w:pPr>
          </w:p>
          <w:p w:rsidRPr="002E4822" w:rsidR="007813F4" w:rsidRDefault="007813F4" w14:paraId="0000017A"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35">
                  <w:rPr>
                    <w:rFonts w:ascii="Nunito" w:hAnsi="Nunito" w:eastAsia="Nunito" w:cs="Nunito"/>
                  </w:rPr>
                </w:rPrChange>
              </w:rPr>
            </w:pPr>
          </w:p>
          <w:p w:rsidRPr="002E4822" w:rsidR="007813F4" w:rsidRDefault="00D30C12" w14:paraId="0000017B" w14:textId="583798D9">
            <w:pPr>
              <w:widowControl w:val="0"/>
              <w:pBdr>
                <w:top w:val="nil"/>
                <w:left w:val="nil"/>
                <w:bottom w:val="nil"/>
                <w:right w:val="nil"/>
                <w:between w:val="nil"/>
              </w:pBdr>
              <w:spacing w:line="240" w:lineRule="auto"/>
              <w:rPr>
                <w:ins w:author="Craig Parker" w:date="2024-07-08T11:53:00Z" w:id="4136"/>
                <w:rFonts w:ascii="Nunito" w:hAnsi="Nunito"/>
                <w:color w:val="000000" w:themeColor="text1"/>
                <w:sz w:val="20"/>
                <w:rPrChange w:author="Craig Parker" w:date="2024-08-07T12:23:00Z" w16du:dateUtc="2024-08-07T10:23:00Z" w:id="4137">
                  <w:rPr>
                    <w:ins w:author="Craig Parker" w:date="2024-07-08T11:53:00Z" w:id="4138"/>
                  </w:rPr>
                </w:rPrChange>
              </w:rPr>
            </w:pPr>
            <w:ins w:author="Craig Parker" w:date="2024-07-08T11:53:00Z" w:id="4139">
              <w:r w:rsidRPr="002E4822">
                <w:rPr>
                  <w:rFonts w:ascii="Nunito" w:hAnsi="Nunito"/>
                  <w:color w:val="000000" w:themeColor="text1"/>
                  <w:sz w:val="20"/>
                  <w:rPrChange w:author="Craig Parker" w:date="2024-08-07T12:23:00Z" w16du:dateUtc="2024-08-07T10:23:00Z" w:id="4140">
                    <w:rPr/>
                  </w:rPrChange>
                </w:rPr>
                <w:fldChar w:fldCharType="begin"/>
              </w:r>
              <w:r w:rsidRPr="002E4822">
                <w:rPr>
                  <w:rFonts w:ascii="Nunito" w:hAnsi="Nunito"/>
                  <w:color w:val="000000" w:themeColor="text1"/>
                  <w:sz w:val="20"/>
                  <w:rPrChange w:author="Craig Parker" w:date="2024-08-07T12:23:00Z" w16du:dateUtc="2024-08-07T10:23:00Z" w:id="4141">
                    <w:rPr/>
                  </w:rPrChange>
                </w:rPr>
                <w:instrText>HYPERLINK "mailto:Craig.parker@witsphr.org"</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142">
                    <w:rPr/>
                  </w:rPrChange>
                </w:rPr>
                <w:fldChar w:fldCharType="separate"/>
              </w:r>
              <w:r w:rsidRPr="002E4822">
                <w:rPr>
                  <w:rStyle w:val="Hyperlink"/>
                  <w:rFonts w:ascii="Nunito" w:hAnsi="Nunito"/>
                  <w:color w:val="000000" w:themeColor="text1"/>
                  <w:sz w:val="20"/>
                  <w:rPrChange w:author="Craig Parker" w:date="2024-08-07T12:23:00Z" w16du:dateUtc="2024-08-07T10:23:00Z" w:id="4143">
                    <w:rPr>
                      <w:rStyle w:val="Hyperlink"/>
                    </w:rPr>
                  </w:rPrChange>
                </w:rPr>
                <w:t>Craig.parker@witsphr.org</w:t>
              </w:r>
              <w:r w:rsidRPr="002E4822">
                <w:rPr>
                  <w:rFonts w:ascii="Nunito" w:hAnsi="Nunito"/>
                  <w:color w:val="000000" w:themeColor="text1"/>
                  <w:sz w:val="20"/>
                  <w:rPrChange w:author="Craig Parker" w:date="2024-08-07T12:23:00Z" w16du:dateUtc="2024-08-07T10:23:00Z" w:id="4144">
                    <w:rPr/>
                  </w:rPrChange>
                </w:rPr>
                <w:fldChar w:fldCharType="end"/>
              </w:r>
            </w:ins>
            <w:del w:author="Craig Parker" w:date="2024-07-08T11:53:00Z" w:id="4145">
              <w:r w:rsidRPr="002E4822" w:rsidDel="00D30C12">
                <w:rPr>
                  <w:rFonts w:ascii="Nunito" w:hAnsi="Nunito"/>
                  <w:color w:val="000000" w:themeColor="text1"/>
                  <w:sz w:val="20"/>
                  <w:rPrChange w:author="Craig Parker" w:date="2024-08-07T12:23:00Z" w16du:dateUtc="2024-08-07T10:23:00Z" w:id="4146">
                    <w:rPr/>
                  </w:rPrChange>
                </w:rPr>
                <w:fldChar w:fldCharType="begin"/>
              </w:r>
              <w:r w:rsidRPr="002E4822" w:rsidDel="00D30C12">
                <w:rPr>
                  <w:rFonts w:ascii="Nunito" w:hAnsi="Nunito"/>
                  <w:color w:val="000000" w:themeColor="text1"/>
                  <w:sz w:val="20"/>
                  <w:rPrChange w:author="Craig Parker" w:date="2024-08-07T12:23:00Z" w16du:dateUtc="2024-08-07T10:23:00Z" w:id="4147">
                    <w:rPr/>
                  </w:rPrChange>
                </w:rPr>
                <w:delInstrText>HYPERLINK "mailto:cparker@wrhi.ac.za" \h</w:delInstrText>
              </w:r>
              <w:r w:rsidRPr="00594D30" w:rsidDel="00D30C12">
                <w:rPr>
                  <w:rFonts w:ascii="Nunito" w:hAnsi="Nunito"/>
                  <w:color w:val="000000" w:themeColor="text1"/>
                  <w:sz w:val="20"/>
                </w:rPr>
              </w:r>
              <w:r w:rsidRPr="002E4822" w:rsidDel="00D30C12">
                <w:rPr>
                  <w:rFonts w:ascii="Nunito" w:hAnsi="Nunito"/>
                  <w:color w:val="000000" w:themeColor="text1"/>
                  <w:sz w:val="20"/>
                  <w:rPrChange w:author="Craig Parker" w:date="2024-08-07T12:23:00Z" w16du:dateUtc="2024-08-07T10:23:00Z" w:id="4148">
                    <w:rPr>
                      <w:rFonts w:ascii="Nunito" w:hAnsi="Nunito" w:eastAsia="Nunito" w:cs="Nunito"/>
                      <w:color w:val="1155CC"/>
                      <w:u w:val="single"/>
                    </w:rPr>
                  </w:rPrChange>
                </w:rPr>
                <w:fldChar w:fldCharType="separate"/>
              </w:r>
              <w:r w:rsidRPr="002E4822" w:rsidDel="00D30C12" w:rsidR="009511AE">
                <w:rPr>
                  <w:rFonts w:ascii="Nunito" w:hAnsi="Nunito" w:eastAsia="Nunito" w:cs="Nunito"/>
                  <w:color w:val="000000" w:themeColor="text1"/>
                  <w:sz w:val="20"/>
                  <w:u w:val="single"/>
                  <w:rPrChange w:author="Craig Parker" w:date="2024-08-07T12:23:00Z" w16du:dateUtc="2024-08-07T10:23:00Z" w:id="4149">
                    <w:rPr>
                      <w:rFonts w:ascii="Nunito" w:hAnsi="Nunito" w:eastAsia="Nunito" w:cs="Nunito"/>
                      <w:color w:val="1155CC"/>
                      <w:u w:val="single"/>
                    </w:rPr>
                  </w:rPrChange>
                </w:rPr>
                <w:delText>cparker@</w:delText>
              </w:r>
            </w:del>
            <w:del w:author="Craig Parker" w:date="2024-07-08T11:52:00Z" w:id="4150">
              <w:r w:rsidRPr="002E4822" w:rsidDel="00D30C12" w:rsidR="009511AE">
                <w:rPr>
                  <w:rFonts w:ascii="Nunito" w:hAnsi="Nunito" w:eastAsia="Nunito" w:cs="Nunito"/>
                  <w:color w:val="000000" w:themeColor="text1"/>
                  <w:sz w:val="20"/>
                  <w:u w:val="single"/>
                  <w:rPrChange w:author="Craig Parker" w:date="2024-08-07T12:23:00Z" w16du:dateUtc="2024-08-07T10:23:00Z" w:id="4151">
                    <w:rPr>
                      <w:rFonts w:ascii="Nunito" w:hAnsi="Nunito" w:eastAsia="Nunito" w:cs="Nunito"/>
                      <w:color w:val="1155CC"/>
                      <w:u w:val="single"/>
                    </w:rPr>
                  </w:rPrChange>
                </w:rPr>
                <w:delText>wrhi</w:delText>
              </w:r>
            </w:del>
            <w:del w:author="Craig Parker" w:date="2024-07-08T11:53:00Z" w:id="4152">
              <w:r w:rsidRPr="002E4822" w:rsidDel="00D30C12" w:rsidR="009511AE">
                <w:rPr>
                  <w:rFonts w:ascii="Nunito" w:hAnsi="Nunito" w:eastAsia="Nunito" w:cs="Nunito"/>
                  <w:color w:val="000000" w:themeColor="text1"/>
                  <w:sz w:val="20"/>
                  <w:u w:val="single"/>
                  <w:rPrChange w:author="Craig Parker" w:date="2024-08-07T12:23:00Z" w16du:dateUtc="2024-08-07T10:23:00Z" w:id="4153">
                    <w:rPr>
                      <w:rFonts w:ascii="Nunito" w:hAnsi="Nunito" w:eastAsia="Nunito" w:cs="Nunito"/>
                      <w:color w:val="1155CC"/>
                      <w:u w:val="single"/>
                    </w:rPr>
                  </w:rPrChange>
                </w:rPr>
                <w:delText>.ac.za</w:delText>
              </w:r>
              <w:r w:rsidRPr="002E4822" w:rsidDel="00D30C12">
                <w:rPr>
                  <w:rFonts w:ascii="Nunito" w:hAnsi="Nunito" w:eastAsia="Nunito" w:cs="Nunito"/>
                  <w:color w:val="000000" w:themeColor="text1"/>
                  <w:sz w:val="20"/>
                  <w:u w:val="single"/>
                  <w:rPrChange w:author="Craig Parker" w:date="2024-08-07T12:23:00Z" w16du:dateUtc="2024-08-07T10:23:00Z" w:id="4154">
                    <w:rPr>
                      <w:rFonts w:ascii="Nunito" w:hAnsi="Nunito" w:eastAsia="Nunito" w:cs="Nunito"/>
                      <w:color w:val="1155CC"/>
                      <w:u w:val="single"/>
                    </w:rPr>
                  </w:rPrChange>
                </w:rPr>
                <w:fldChar w:fldCharType="end"/>
              </w:r>
            </w:del>
          </w:p>
          <w:p w:rsidRPr="002E4822" w:rsidR="00D30C12" w:rsidRDefault="00D30C12" w14:paraId="1D9860BD"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55">
                  <w:rPr>
                    <w:rFonts w:ascii="Nunito" w:hAnsi="Nunito" w:eastAsia="Nunito" w:cs="Nunito"/>
                  </w:rPr>
                </w:rPrChange>
              </w:rPr>
            </w:pPr>
          </w:p>
          <w:p w:rsidRPr="002E4822" w:rsidR="007813F4" w:rsidRDefault="007813F4" w14:paraId="0000017C"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56">
                  <w:rPr>
                    <w:rFonts w:ascii="Nunito" w:hAnsi="Nunito" w:eastAsia="Nunito" w:cs="Nunito"/>
                  </w:rPr>
                </w:rPrChange>
              </w:rPr>
            </w:pPr>
          </w:p>
          <w:p w:rsidRPr="002E4822" w:rsidR="007813F4" w:rsidRDefault="007813F4" w14:paraId="0000017D"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57">
                  <w:rPr>
                    <w:rFonts w:ascii="Nunito" w:hAnsi="Nunito" w:eastAsia="Nunito" w:cs="Nunito"/>
                  </w:rPr>
                </w:rPrChange>
              </w:rPr>
            </w:pPr>
          </w:p>
          <w:p w:rsidRPr="002E4822" w:rsidR="007813F4" w:rsidRDefault="009A39DB" w14:paraId="0000017E" w14:textId="42D78BC7">
            <w:pPr>
              <w:widowControl w:val="0"/>
              <w:pBdr>
                <w:top w:val="nil"/>
                <w:left w:val="nil"/>
                <w:bottom w:val="nil"/>
                <w:right w:val="nil"/>
                <w:between w:val="nil"/>
              </w:pBdr>
              <w:spacing w:line="240" w:lineRule="auto"/>
              <w:rPr>
                <w:rFonts w:ascii="Nunito" w:hAnsi="Nunito" w:eastAsia="Nunito" w:cs="Nunito"/>
                <w:color w:val="000000" w:themeColor="text1"/>
                <w:sz w:val="20"/>
                <w:u w:val="single"/>
                <w:rPrChange w:author="Craig Parker" w:date="2024-08-07T12:23:00Z" w16du:dateUtc="2024-08-07T10:23:00Z" w:id="4158">
                  <w:rPr>
                    <w:rFonts w:ascii="Nunito" w:hAnsi="Nunito" w:eastAsia="Nunito" w:cs="Nunito"/>
                  </w:rPr>
                </w:rPrChange>
              </w:rPr>
            </w:pPr>
            <w:ins w:author="Craig Parker" w:date="2024-07-16T12:13:00Z" w:id="4159">
              <w:r w:rsidRPr="002E4822">
                <w:rPr>
                  <w:rFonts w:ascii="Nunito" w:hAnsi="Nunito" w:eastAsia="Nunito" w:cs="Nunito"/>
                  <w:color w:val="000000" w:themeColor="text1"/>
                  <w:sz w:val="20"/>
                  <w:u w:val="single"/>
                  <w:rPrChange w:author="Craig Parker" w:date="2024-08-07T12:23:00Z" w16du:dateUtc="2024-08-07T10:23:00Z" w:id="4160">
                    <w:rPr>
                      <w:rFonts w:ascii="Nunito" w:hAnsi="Nunito" w:eastAsia="Nunito" w:cs="Nunito"/>
                    </w:rPr>
                  </w:rPrChange>
                </w:rPr>
                <w:t>stanley.luchters@ceshhar.co.zw</w:t>
              </w:r>
            </w:ins>
            <w:del w:author="Craig Parker" w:date="2024-07-16T12:13:00Z" w:id="4161">
              <w:r w:rsidRPr="002E4822" w:rsidDel="009A39DB" w:rsidR="009511AE">
                <w:rPr>
                  <w:rFonts w:ascii="Nunito" w:hAnsi="Nunito" w:eastAsia="Nunito" w:cs="Nunito"/>
                  <w:color w:val="000000" w:themeColor="text1"/>
                  <w:sz w:val="20"/>
                  <w:u w:val="single"/>
                  <w:rPrChange w:author="Craig Parker" w:date="2024-08-07T12:23:00Z" w16du:dateUtc="2024-08-07T10:23:00Z" w:id="4162">
                    <w:rPr>
                      <w:rFonts w:ascii="Nunito" w:hAnsi="Nunito" w:eastAsia="Nunito" w:cs="Nunito"/>
                    </w:rPr>
                  </w:rPrChange>
                </w:rPr>
                <w:delText>stanley.luchters@aku.edu</w:delText>
              </w:r>
            </w:del>
          </w:p>
        </w:tc>
      </w:tr>
      <w:tr w:rsidRPr="002E4822" w:rsidR="006E7398" w:rsidTr="337760E0" w14:paraId="5EBD654C" w14:textId="77777777">
        <w:tc>
          <w:tcPr>
            <w:tcW w:w="3105" w:type="dxa"/>
            <w:shd w:val="clear" w:color="auto" w:fill="auto"/>
            <w:tcMar>
              <w:top w:w="100" w:type="dxa"/>
              <w:left w:w="100" w:type="dxa"/>
              <w:bottom w:w="100" w:type="dxa"/>
              <w:right w:w="100" w:type="dxa"/>
            </w:tcMar>
          </w:tcPr>
          <w:p w:rsidRPr="002E4822" w:rsidR="007813F4" w:rsidRDefault="009511AE" w14:paraId="0000017F" w14:textId="15E16E28">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163">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164">
                  <w:rPr>
                    <w:rFonts w:ascii="Nunito" w:hAnsi="Nunito" w:eastAsia="Nunito" w:cs="Nunito"/>
                    <w:b/>
                  </w:rPr>
                </w:rPrChange>
              </w:rPr>
              <w:t xml:space="preserve">Data processing and </w:t>
            </w:r>
            <w:del w:author="Craig Parker" w:date="2024-07-08T11:53:00Z" w:id="4165">
              <w:r w:rsidRPr="002E4822" w:rsidDel="00D30C12">
                <w:rPr>
                  <w:rFonts w:ascii="Nunito" w:hAnsi="Nunito" w:eastAsia="Nunito" w:cs="Nunito"/>
                  <w:b/>
                  <w:color w:val="000000" w:themeColor="text1"/>
                  <w:sz w:val="20"/>
                  <w:rPrChange w:author="Craig Parker" w:date="2024-08-07T12:23:00Z" w16du:dateUtc="2024-08-07T10:23:00Z" w:id="4166">
                    <w:rPr>
                      <w:rFonts w:ascii="Nunito" w:hAnsi="Nunito" w:eastAsia="Nunito" w:cs="Nunito"/>
                      <w:b/>
                    </w:rPr>
                  </w:rPrChange>
                </w:rPr>
                <w:delText xml:space="preserve">harmonization </w:delText>
              </w:r>
            </w:del>
            <w:proofErr w:type="spellStart"/>
            <w:ins w:author="Craig Parker" w:date="2024-07-08T11:53:00Z" w:id="4167">
              <w:r w:rsidRPr="002E4822" w:rsidR="00D30C12">
                <w:rPr>
                  <w:rFonts w:ascii="Nunito" w:hAnsi="Nunito" w:eastAsia="Nunito" w:cs="Nunito"/>
                  <w:b/>
                  <w:color w:val="000000" w:themeColor="text1"/>
                  <w:sz w:val="20"/>
                  <w:rPrChange w:author="Craig Parker" w:date="2024-08-07T12:23:00Z" w16du:dateUtc="2024-08-07T10:23:00Z" w:id="4168">
                    <w:rPr>
                      <w:rFonts w:ascii="Nunito" w:hAnsi="Nunito" w:eastAsia="Nunito" w:cs="Nunito"/>
                      <w:b/>
                    </w:rPr>
                  </w:rPrChange>
                </w:rPr>
                <w:t>harmonisation</w:t>
              </w:r>
              <w:proofErr w:type="spellEnd"/>
              <w:r w:rsidRPr="002E4822" w:rsidR="00D30C12">
                <w:rPr>
                  <w:rFonts w:ascii="Nunito" w:hAnsi="Nunito" w:eastAsia="Nunito" w:cs="Nunito"/>
                  <w:b/>
                  <w:color w:val="000000" w:themeColor="text1"/>
                  <w:sz w:val="20"/>
                  <w:rPrChange w:author="Craig Parker" w:date="2024-08-07T12:23:00Z" w16du:dateUtc="2024-08-07T10:23:00Z" w:id="4169">
                    <w:rPr>
                      <w:rFonts w:ascii="Nunito" w:hAnsi="Nunito" w:eastAsia="Nunito" w:cs="Nunito"/>
                      <w:b/>
                    </w:rPr>
                  </w:rPrChange>
                </w:rPr>
                <w:t xml:space="preserve"> </w:t>
              </w:r>
            </w:ins>
            <w:r w:rsidRPr="002E4822">
              <w:rPr>
                <w:rFonts w:ascii="Nunito" w:hAnsi="Nunito" w:eastAsia="Nunito" w:cs="Nunito"/>
                <w:b/>
                <w:color w:val="000000" w:themeColor="text1"/>
                <w:sz w:val="20"/>
                <w:rPrChange w:author="Craig Parker" w:date="2024-08-07T12:23:00Z" w16du:dateUtc="2024-08-07T10:23:00Z" w:id="4170">
                  <w:rPr>
                    <w:rFonts w:ascii="Nunito" w:hAnsi="Nunito" w:eastAsia="Nunito" w:cs="Nunito"/>
                    <w:b/>
                  </w:rPr>
                </w:rPrChange>
              </w:rPr>
              <w:t>(including de-identification)</w:t>
            </w:r>
          </w:p>
          <w:p w:rsidRPr="002E4822" w:rsidR="007813F4" w:rsidRDefault="007813F4" w14:paraId="00000180"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171">
                  <w:rPr>
                    <w:rFonts w:ascii="Nunito" w:hAnsi="Nunito" w:eastAsia="Nunito" w:cs="Nunito"/>
                    <w:b/>
                  </w:rPr>
                </w:rPrChange>
              </w:rPr>
            </w:pPr>
          </w:p>
          <w:p w:rsidRPr="002E4822" w:rsidR="007813F4" w:rsidRDefault="009511AE" w14:paraId="00000181" w14:textId="7D8A3CE6">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72">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173">
                  <w:rPr>
                    <w:rFonts w:ascii="Nunito" w:hAnsi="Nunito" w:eastAsia="Nunito" w:cs="Nunito"/>
                  </w:rPr>
                </w:rPrChange>
              </w:rPr>
              <w:t xml:space="preserve">De-identification, quality </w:t>
            </w:r>
            <w:r w:rsidRPr="002E4822">
              <w:rPr>
                <w:rFonts w:ascii="Nunito" w:hAnsi="Nunito" w:eastAsia="Nunito" w:cs="Nunito"/>
                <w:color w:val="000000" w:themeColor="text1"/>
                <w:sz w:val="20"/>
                <w:rPrChange w:author="Craig Parker" w:date="2024-08-07T12:23:00Z" w16du:dateUtc="2024-08-07T10:23:00Z" w:id="4174">
                  <w:rPr>
                    <w:rFonts w:ascii="Nunito" w:hAnsi="Nunito" w:eastAsia="Nunito" w:cs="Nunito"/>
                  </w:rPr>
                </w:rPrChange>
              </w:rPr>
              <w:t xml:space="preserve">control, remapping, </w:t>
            </w:r>
            <w:del w:author="Craig Parker" w:date="2024-07-08T11:53:00Z" w:id="4175">
              <w:r w:rsidRPr="002E4822" w:rsidDel="00D30C12">
                <w:rPr>
                  <w:rFonts w:ascii="Nunito" w:hAnsi="Nunito" w:eastAsia="Nunito" w:cs="Nunito"/>
                  <w:color w:val="000000" w:themeColor="text1"/>
                  <w:sz w:val="20"/>
                  <w:rPrChange w:author="Craig Parker" w:date="2024-08-07T12:23:00Z" w16du:dateUtc="2024-08-07T10:23:00Z" w:id="4176">
                    <w:rPr>
                      <w:rFonts w:ascii="Nunito" w:hAnsi="Nunito" w:eastAsia="Nunito" w:cs="Nunito"/>
                    </w:rPr>
                  </w:rPrChange>
                </w:rPr>
                <w:delText xml:space="preserve">harmonization </w:delText>
              </w:r>
            </w:del>
            <w:proofErr w:type="spellStart"/>
            <w:ins w:author="Craig Parker" w:date="2024-07-08T11:53:00Z" w:id="4177">
              <w:r w:rsidRPr="002E4822" w:rsidR="00D30C12">
                <w:rPr>
                  <w:rFonts w:ascii="Nunito" w:hAnsi="Nunito" w:eastAsia="Nunito" w:cs="Nunito"/>
                  <w:color w:val="000000" w:themeColor="text1"/>
                  <w:sz w:val="20"/>
                  <w:rPrChange w:author="Craig Parker" w:date="2024-08-07T12:23:00Z" w16du:dateUtc="2024-08-07T10:23:00Z" w:id="4178">
                    <w:rPr>
                      <w:rFonts w:ascii="Nunito" w:hAnsi="Nunito" w:eastAsia="Nunito" w:cs="Nunito"/>
                    </w:rPr>
                  </w:rPrChange>
                </w:rPr>
                <w:t>harmonisation</w:t>
              </w:r>
              <w:proofErr w:type="spellEnd"/>
              <w:r w:rsidRPr="002E4822" w:rsidR="00D30C12">
                <w:rPr>
                  <w:rFonts w:ascii="Nunito" w:hAnsi="Nunito" w:eastAsia="Nunito" w:cs="Nunito"/>
                  <w:color w:val="000000" w:themeColor="text1"/>
                  <w:sz w:val="20"/>
                  <w:rPrChange w:author="Craig Parker" w:date="2024-08-07T12:23:00Z" w16du:dateUtc="2024-08-07T10:23:00Z" w:id="4179">
                    <w:rPr>
                      <w:rFonts w:ascii="Nunito" w:hAnsi="Nunito" w:eastAsia="Nunito" w:cs="Nunito"/>
                    </w:rPr>
                  </w:rPrChange>
                </w:rPr>
                <w:t xml:space="preserve"> </w:t>
              </w:r>
            </w:ins>
            <w:r w:rsidRPr="002E4822">
              <w:rPr>
                <w:rFonts w:ascii="Nunito" w:hAnsi="Nunito" w:eastAsia="Nunito" w:cs="Nunito"/>
                <w:color w:val="000000" w:themeColor="text1"/>
                <w:sz w:val="20"/>
                <w:rPrChange w:author="Craig Parker" w:date="2024-08-07T12:23:00Z" w16du:dateUtc="2024-08-07T10:23:00Z" w:id="4180">
                  <w:rPr>
                    <w:rFonts w:ascii="Nunito" w:hAnsi="Nunito" w:eastAsia="Nunito" w:cs="Nunito"/>
                  </w:rPr>
                </w:rPrChange>
              </w:rPr>
              <w:t>and integration of all datasets</w:t>
            </w:r>
          </w:p>
          <w:p w:rsidRPr="002E4822" w:rsidR="007813F4" w:rsidRDefault="007813F4" w14:paraId="00000182"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81">
                  <w:rPr>
                    <w:rFonts w:ascii="Nunito" w:hAnsi="Nunito" w:eastAsia="Nunito" w:cs="Nunito"/>
                  </w:rPr>
                </w:rPrChange>
              </w:rPr>
            </w:pPr>
          </w:p>
          <w:p w:rsidRPr="002E4822" w:rsidR="007813F4" w:rsidRDefault="009511AE" w14:paraId="00000183"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82">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183">
                  <w:rPr>
                    <w:rFonts w:ascii="Nunito" w:hAnsi="Nunito" w:eastAsia="Nunito" w:cs="Nunito"/>
                  </w:rPr>
                </w:rPrChange>
              </w:rPr>
              <w:t>Note: These are the only individuals with access to encryption keys for original sensitive data</w:t>
            </w:r>
          </w:p>
          <w:p w:rsidRPr="002E4822" w:rsidR="007813F4" w:rsidRDefault="007813F4" w14:paraId="00000184"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184">
                  <w:rPr>
                    <w:rFonts w:ascii="Nunito" w:hAnsi="Nunito" w:eastAsia="Nunito" w:cs="Nunito"/>
                    <w:b/>
                  </w:rPr>
                </w:rPrChange>
              </w:rPr>
            </w:pPr>
          </w:p>
          <w:p w:rsidRPr="002E4822" w:rsidR="007813F4" w:rsidRDefault="007813F4" w14:paraId="00000185" w14:textId="77777777">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185">
                  <w:rPr>
                    <w:rFonts w:ascii="Nunito" w:hAnsi="Nunito" w:eastAsia="Nunito" w:cs="Nunito"/>
                    <w:b/>
                  </w:rPr>
                </w:rPrChange>
              </w:rPr>
            </w:pPr>
          </w:p>
        </w:tc>
        <w:tc>
          <w:tcPr>
            <w:tcW w:w="1847" w:type="dxa"/>
            <w:shd w:val="clear" w:color="auto" w:fill="auto"/>
            <w:tcMar>
              <w:top w:w="100" w:type="dxa"/>
              <w:left w:w="100" w:type="dxa"/>
              <w:bottom w:w="100" w:type="dxa"/>
              <w:right w:w="100" w:type="dxa"/>
            </w:tcMar>
          </w:tcPr>
          <w:p w:rsidRPr="002E4822" w:rsidR="007813F4" w:rsidRDefault="00000000" w14:paraId="00000186"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86">
                  <w:rPr>
                    <w:rFonts w:ascii="Nunito" w:hAnsi="Nunito" w:eastAsia="Nunito" w:cs="Nunito"/>
                  </w:rPr>
                </w:rPrChange>
              </w:rPr>
            </w:pPr>
            <w:r w:rsidRPr="002E4822">
              <w:rPr>
                <w:rFonts w:ascii="Nunito" w:hAnsi="Nunito"/>
                <w:color w:val="000000" w:themeColor="text1"/>
                <w:sz w:val="20"/>
                <w:rPrChange w:author="Craig Parker" w:date="2024-08-07T12:23:00Z" w16du:dateUtc="2024-08-07T10:23:00Z" w:id="4187">
                  <w:rPr/>
                </w:rPrChange>
              </w:rPr>
              <w:fldChar w:fldCharType="begin"/>
            </w:r>
            <w:r w:rsidRPr="002E4822">
              <w:rPr>
                <w:rFonts w:ascii="Nunito" w:hAnsi="Nunito"/>
                <w:color w:val="000000" w:themeColor="text1"/>
                <w:sz w:val="20"/>
                <w:rPrChange w:author="Craig Parker" w:date="2024-08-07T12:23:00Z" w16du:dateUtc="2024-08-07T10:23:00Z" w:id="4188">
                  <w:rPr/>
                </w:rPrChange>
              </w:rPr>
              <w:instrText>HYPERLINK "mailto:lisa.vanaardenne@uct.ac.za"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189">
                  <w:rPr>
                    <w:color w:val="0000EE"/>
                    <w:u w:val="single"/>
                  </w:rPr>
                </w:rPrChange>
              </w:rPr>
              <w:fldChar w:fldCharType="separate"/>
            </w:r>
            <w:r w:rsidRPr="002E4822" w:rsidR="009511AE">
              <w:rPr>
                <w:rFonts w:ascii="Nunito" w:hAnsi="Nunito"/>
                <w:color w:val="000000" w:themeColor="text1"/>
                <w:sz w:val="20"/>
                <w:u w:val="single"/>
                <w:rPrChange w:author="Craig Parker" w:date="2024-08-07T12:23:00Z" w16du:dateUtc="2024-08-07T10:23:00Z" w:id="4190">
                  <w:rPr>
                    <w:color w:val="0000EE"/>
                    <w:u w:val="single"/>
                  </w:rPr>
                </w:rPrChange>
              </w:rPr>
              <w:t>Lisa van Aardenne</w:t>
            </w:r>
            <w:r w:rsidRPr="002E4822">
              <w:rPr>
                <w:rFonts w:ascii="Nunito" w:hAnsi="Nunito"/>
                <w:color w:val="000000" w:themeColor="text1"/>
                <w:sz w:val="20"/>
                <w:u w:val="single"/>
                <w:rPrChange w:author="Craig Parker" w:date="2024-08-07T12:23:00Z" w16du:dateUtc="2024-08-07T10:23:00Z" w:id="4191">
                  <w:rPr>
                    <w:color w:val="0000EE"/>
                    <w:u w:val="single"/>
                  </w:rPr>
                </w:rPrChange>
              </w:rPr>
              <w:fldChar w:fldCharType="end"/>
            </w:r>
          </w:p>
          <w:p w:rsidRPr="002E4822" w:rsidR="007813F4" w:rsidRDefault="007813F4" w14:paraId="00000187"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92">
                  <w:rPr>
                    <w:rFonts w:ascii="Nunito" w:hAnsi="Nunito" w:eastAsia="Nunito" w:cs="Nunito"/>
                  </w:rPr>
                </w:rPrChange>
              </w:rPr>
            </w:pPr>
          </w:p>
          <w:p w:rsidRPr="002E4822" w:rsidR="007813F4" w:rsidRDefault="00000000" w14:paraId="00000188"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93">
                  <w:rPr>
                    <w:rFonts w:ascii="Nunito" w:hAnsi="Nunito" w:eastAsia="Nunito" w:cs="Nunito"/>
                  </w:rPr>
                </w:rPrChange>
              </w:rPr>
            </w:pPr>
            <w:r w:rsidRPr="002E4822">
              <w:rPr>
                <w:rFonts w:ascii="Nunito" w:hAnsi="Nunito"/>
                <w:color w:val="000000" w:themeColor="text1"/>
                <w:sz w:val="20"/>
                <w:rPrChange w:author="Craig Parker" w:date="2024-08-07T12:23:00Z" w16du:dateUtc="2024-08-07T10:23:00Z" w:id="4194">
                  <w:rPr/>
                </w:rPrChange>
              </w:rPr>
              <w:fldChar w:fldCharType="begin"/>
            </w:r>
            <w:r w:rsidRPr="002E4822">
              <w:rPr>
                <w:rFonts w:ascii="Nunito" w:hAnsi="Nunito"/>
                <w:color w:val="000000" w:themeColor="text1"/>
                <w:sz w:val="20"/>
                <w:rPrChange w:author="Craig Parker" w:date="2024-08-07T12:23:00Z" w16du:dateUtc="2024-08-07T10:23:00Z" w:id="4195">
                  <w:rPr/>
                </w:rPrChange>
              </w:rPr>
              <w:instrText>HYPERLINK "mailto:pierre.kloppers@uct.ac.za"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196">
                  <w:rPr>
                    <w:color w:val="0000EE"/>
                    <w:u w:val="single"/>
                  </w:rPr>
                </w:rPrChange>
              </w:rPr>
              <w:fldChar w:fldCharType="separate"/>
            </w:r>
            <w:r w:rsidRPr="002E4822" w:rsidR="009511AE">
              <w:rPr>
                <w:rFonts w:ascii="Nunito" w:hAnsi="Nunito"/>
                <w:color w:val="000000" w:themeColor="text1"/>
                <w:sz w:val="20"/>
                <w:u w:val="single"/>
                <w:rPrChange w:author="Craig Parker" w:date="2024-08-07T12:23:00Z" w16du:dateUtc="2024-08-07T10:23:00Z" w:id="4197">
                  <w:rPr>
                    <w:color w:val="0000EE"/>
                    <w:u w:val="single"/>
                  </w:rPr>
                </w:rPrChange>
              </w:rPr>
              <w:t>Pierre Kloppers</w:t>
            </w:r>
            <w:r w:rsidRPr="002E4822">
              <w:rPr>
                <w:rFonts w:ascii="Nunito" w:hAnsi="Nunito"/>
                <w:color w:val="000000" w:themeColor="text1"/>
                <w:sz w:val="20"/>
                <w:u w:val="single"/>
                <w:rPrChange w:author="Craig Parker" w:date="2024-08-07T12:23:00Z" w16du:dateUtc="2024-08-07T10:23:00Z" w:id="4198">
                  <w:rPr>
                    <w:color w:val="0000EE"/>
                    <w:u w:val="single"/>
                  </w:rPr>
                </w:rPrChange>
              </w:rPr>
              <w:fldChar w:fldCharType="end"/>
            </w:r>
          </w:p>
          <w:p w:rsidRPr="002E4822" w:rsidR="007813F4" w:rsidRDefault="007813F4" w14:paraId="00000189"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199">
                  <w:rPr>
                    <w:rFonts w:ascii="Nunito" w:hAnsi="Nunito" w:eastAsia="Nunito" w:cs="Nunito"/>
                  </w:rPr>
                </w:rPrChange>
              </w:rPr>
            </w:pPr>
          </w:p>
          <w:p w:rsidRPr="002E4822" w:rsidR="007813F4" w:rsidP="0C32A488" w:rsidRDefault="0C32A488" w14:paraId="0000018A" w14:textId="77777777">
            <w:pPr>
              <w:widowControl w:val="0"/>
              <w:pBdr>
                <w:top w:val="nil"/>
                <w:left w:val="nil"/>
                <w:bottom w:val="nil"/>
                <w:right w:val="nil"/>
                <w:between w:val="nil"/>
              </w:pBdr>
              <w:spacing w:line="240" w:lineRule="auto"/>
              <w:rPr>
                <w:ins w:author="Lisa van Aardenne" w:date="2024-04-19T08:46:00Z" w:id="4200"/>
                <w:rFonts w:ascii="Nunito" w:hAnsi="Nunito" w:eastAsia="Nunito" w:cs="Nunito"/>
                <w:color w:val="000000" w:themeColor="text1"/>
                <w:sz w:val="20"/>
                <w:rPrChange w:author="Craig Parker" w:date="2024-08-07T12:23:00Z" w16du:dateUtc="2024-08-07T10:23:00Z" w:id="4201">
                  <w:rPr>
                    <w:ins w:author="Lisa van Aardenne" w:date="2024-04-19T08:46:00Z" w:id="4202"/>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203">
                  <w:rPr>
                    <w:rFonts w:ascii="Nunito" w:hAnsi="Nunito" w:eastAsia="Nunito" w:cs="Nunito"/>
                  </w:rPr>
                </w:rPrChange>
              </w:rPr>
              <w:t>Piotr Wolski</w:t>
            </w:r>
          </w:p>
          <w:p w:rsidRPr="002E4822" w:rsidR="0C32A488" w:rsidP="0C32A488" w:rsidRDefault="0C32A488" w14:paraId="2D017375" w14:textId="0003D7F0">
            <w:pPr>
              <w:widowControl w:val="0"/>
              <w:pBdr>
                <w:top w:val="nil"/>
                <w:left w:val="nil"/>
                <w:bottom w:val="nil"/>
                <w:right w:val="nil"/>
                <w:between w:val="nil"/>
              </w:pBdr>
              <w:spacing w:line="240" w:lineRule="auto"/>
              <w:rPr>
                <w:ins w:author="Lisa van Aardenne" w:date="2024-04-19T08:46:00Z" w:id="4204"/>
                <w:rFonts w:ascii="Nunito" w:hAnsi="Nunito" w:eastAsia="Nunito" w:cs="Nunito"/>
                <w:color w:val="000000" w:themeColor="text1"/>
                <w:sz w:val="20"/>
                <w:rPrChange w:author="Craig Parker" w:date="2024-08-07T12:23:00Z" w16du:dateUtc="2024-08-07T10:23:00Z" w:id="4205">
                  <w:rPr>
                    <w:ins w:author="Lisa van Aardenne" w:date="2024-04-19T08:46:00Z" w:id="4206"/>
                    <w:rFonts w:ascii="Nunito" w:hAnsi="Nunito" w:eastAsia="Nunito" w:cs="Nunito"/>
                  </w:rPr>
                </w:rPrChange>
              </w:rPr>
            </w:pPr>
          </w:p>
          <w:p w:rsidRPr="002E4822" w:rsidR="0C32A488" w:rsidP="0C32A488" w:rsidRDefault="0C32A488" w14:paraId="3CEB9234" w14:textId="44A67A22">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07">
                  <w:rPr>
                    <w:rFonts w:ascii="Nunito" w:hAnsi="Nunito" w:eastAsia="Nunito" w:cs="Nunito"/>
                  </w:rPr>
                </w:rPrChange>
              </w:rPr>
            </w:pPr>
            <w:ins w:author="Lisa van Aardenne" w:date="2024-04-19T08:46:00Z" w:id="4208">
              <w:r w:rsidRPr="002E4822">
                <w:rPr>
                  <w:rFonts w:ascii="Nunito" w:hAnsi="Nunito" w:eastAsia="Nunito" w:cs="Nunito"/>
                  <w:color w:val="000000" w:themeColor="text1"/>
                  <w:sz w:val="20"/>
                  <w:rPrChange w:author="Craig Parker" w:date="2024-08-07T12:23:00Z" w16du:dateUtc="2024-08-07T10:23:00Z" w:id="4209">
                    <w:rPr>
                      <w:rFonts w:ascii="Nunito" w:hAnsi="Nunito" w:eastAsia="Nunito" w:cs="Nunito"/>
                    </w:rPr>
                  </w:rPrChange>
                </w:rPr>
                <w:t>Peter Marsh</w:t>
              </w:r>
            </w:ins>
          </w:p>
          <w:p w:rsidRPr="002E4822" w:rsidR="007813F4" w:rsidRDefault="007813F4" w14:paraId="0000018B"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10">
                  <w:rPr>
                    <w:rFonts w:ascii="Nunito" w:hAnsi="Nunito" w:eastAsia="Nunito" w:cs="Nunito"/>
                  </w:rPr>
                </w:rPrChange>
              </w:rPr>
            </w:pPr>
          </w:p>
          <w:p w:rsidRPr="002E4822" w:rsidR="007813F4" w:rsidP="0C32A488" w:rsidRDefault="009511AE" w14:paraId="0000018C"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11">
                  <w:rPr>
                    <w:rFonts w:ascii="Nunito" w:hAnsi="Nunito" w:eastAsia="Nunito" w:cs="Nunito"/>
                  </w:rPr>
                </w:rPrChange>
              </w:rPr>
            </w:pPr>
            <w:del w:author="Lisa van Aardenne" w:date="2024-04-19T08:48:00Z" w:id="4212">
              <w:r w:rsidRPr="002E4822" w:rsidDel="0C32A488">
                <w:rPr>
                  <w:rFonts w:ascii="Nunito" w:hAnsi="Nunito" w:eastAsia="Nunito" w:cs="Nunito"/>
                  <w:color w:val="000000" w:themeColor="text1"/>
                  <w:sz w:val="20"/>
                  <w:rPrChange w:author="Craig Parker" w:date="2024-08-07T12:23:00Z" w16du:dateUtc="2024-08-07T10:23:00Z" w:id="4213">
                    <w:rPr>
                      <w:rFonts w:ascii="Nunito" w:hAnsi="Nunito" w:eastAsia="Nunito" w:cs="Nunito"/>
                    </w:rPr>
                  </w:rPrChange>
                </w:rPr>
                <w:delText>Nelson Bore</w:delText>
              </w:r>
            </w:del>
          </w:p>
          <w:p w:rsidRPr="002E4822" w:rsidR="007813F4" w:rsidRDefault="007813F4" w14:paraId="0000018D"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14">
                  <w:rPr>
                    <w:rFonts w:ascii="Nunito" w:hAnsi="Nunito" w:eastAsia="Nunito" w:cs="Nunito"/>
                  </w:rPr>
                </w:rPrChange>
              </w:rPr>
            </w:pPr>
          </w:p>
          <w:p w:rsidRPr="002E4822" w:rsidR="007813F4" w:rsidP="0C32A488" w:rsidRDefault="009511AE" w14:paraId="0000018E" w14:textId="77777777">
            <w:pPr>
              <w:widowControl w:val="0"/>
              <w:pBdr>
                <w:top w:val="nil"/>
                <w:left w:val="nil"/>
                <w:bottom w:val="nil"/>
                <w:right w:val="nil"/>
                <w:between w:val="nil"/>
              </w:pBdr>
              <w:spacing w:line="240" w:lineRule="auto"/>
              <w:rPr>
                <w:ins w:author="Lisa van Aardenne" w:date="2024-04-19T08:49:00Z" w:id="4215"/>
                <w:rFonts w:ascii="Nunito" w:hAnsi="Nunito" w:eastAsia="Nunito" w:cs="Nunito"/>
                <w:color w:val="000000" w:themeColor="text1"/>
                <w:sz w:val="20"/>
                <w:rPrChange w:author="Craig Parker" w:date="2024-08-07T12:23:00Z" w16du:dateUtc="2024-08-07T10:23:00Z" w:id="4216">
                  <w:rPr>
                    <w:ins w:author="Lisa van Aardenne" w:date="2024-04-19T08:49:00Z" w:id="4217"/>
                    <w:rFonts w:ascii="Nunito" w:hAnsi="Nunito" w:eastAsia="Nunito" w:cs="Nunito"/>
                  </w:rPr>
                </w:rPrChange>
              </w:rPr>
            </w:pPr>
            <w:del w:author="Lisa van Aardenne" w:date="2024-04-19T08:48:00Z" w:id="4218">
              <w:r w:rsidRPr="002E4822" w:rsidDel="0C32A488">
                <w:rPr>
                  <w:rFonts w:ascii="Nunito" w:hAnsi="Nunito" w:eastAsia="Nunito" w:cs="Nunito"/>
                  <w:color w:val="000000" w:themeColor="text1"/>
                  <w:sz w:val="20"/>
                  <w:rPrChange w:author="Craig Parker" w:date="2024-08-07T12:23:00Z" w16du:dateUtc="2024-08-07T10:23:00Z" w:id="4219">
                    <w:rPr>
                      <w:rFonts w:ascii="Nunito" w:hAnsi="Nunito" w:eastAsia="Nunito" w:cs="Nunito"/>
                    </w:rPr>
                  </w:rPrChange>
                </w:rPr>
                <w:delText>Toby Kurien</w:delText>
              </w:r>
            </w:del>
          </w:p>
          <w:p w:rsidRPr="002E4822" w:rsidR="0C32A488" w:rsidP="0C32A488" w:rsidRDefault="0C32A488" w14:paraId="0F392681" w14:textId="3E32B6B3">
            <w:pPr>
              <w:widowControl w:val="0"/>
              <w:pBdr>
                <w:top w:val="nil"/>
                <w:left w:val="nil"/>
                <w:bottom w:val="nil"/>
                <w:right w:val="nil"/>
                <w:between w:val="nil"/>
              </w:pBdr>
              <w:spacing w:line="240" w:lineRule="auto"/>
              <w:rPr>
                <w:ins w:author="Lisa van Aardenne" w:date="2024-04-19T08:49:00Z" w:id="4220"/>
                <w:rFonts w:ascii="Nunito" w:hAnsi="Nunito" w:eastAsia="Nunito" w:cs="Nunito"/>
                <w:color w:val="000000" w:themeColor="text1"/>
                <w:sz w:val="20"/>
                <w:rPrChange w:author="Craig Parker" w:date="2024-08-07T12:23:00Z" w16du:dateUtc="2024-08-07T10:23:00Z" w:id="4221">
                  <w:rPr>
                    <w:ins w:author="Lisa van Aardenne" w:date="2024-04-19T08:49:00Z" w:id="4222"/>
                    <w:rFonts w:ascii="Nunito" w:hAnsi="Nunito" w:eastAsia="Nunito" w:cs="Nunito"/>
                  </w:rPr>
                </w:rPrChange>
              </w:rPr>
            </w:pPr>
          </w:p>
          <w:p w:rsidRPr="002E4822" w:rsidR="0C32A488" w:rsidP="0C32A488" w:rsidRDefault="0C32A488" w14:paraId="1AD72CFF" w14:textId="7DE39229">
            <w:pPr>
              <w:widowControl w:val="0"/>
              <w:pBdr>
                <w:top w:val="nil"/>
                <w:left w:val="nil"/>
                <w:bottom w:val="nil"/>
                <w:right w:val="nil"/>
                <w:between w:val="nil"/>
              </w:pBdr>
              <w:spacing w:line="240" w:lineRule="auto"/>
              <w:rPr>
                <w:del w:author="Lisa van Aardenne" w:date="2024-04-19T08:48:00Z" w:id="4223"/>
                <w:rFonts w:ascii="Nunito" w:hAnsi="Nunito" w:eastAsia="Nunito" w:cs="Nunito"/>
                <w:color w:val="000000" w:themeColor="text1"/>
                <w:sz w:val="20"/>
                <w:rPrChange w:author="Craig Parker" w:date="2024-08-07T12:23:00Z" w16du:dateUtc="2024-08-07T10:23:00Z" w:id="4224">
                  <w:rPr>
                    <w:del w:author="Lisa van Aardenne" w:date="2024-04-19T08:48:00Z" w:id="4225"/>
                    <w:rFonts w:ascii="Nunito" w:hAnsi="Nunito" w:eastAsia="Nunito" w:cs="Nunito"/>
                  </w:rPr>
                </w:rPrChange>
              </w:rPr>
            </w:pPr>
            <w:ins w:author="Lisa van Aardenne" w:date="2024-04-19T08:50:00Z" w:id="4226">
              <w:r w:rsidRPr="002E4822">
                <w:rPr>
                  <w:rFonts w:ascii="Nunito" w:hAnsi="Nunito" w:eastAsia="Nunito" w:cs="Nunito"/>
                  <w:color w:val="000000" w:themeColor="text1"/>
                  <w:sz w:val="20"/>
                  <w:rPrChange w:author="Craig Parker" w:date="2024-08-07T12:23:00Z" w16du:dateUtc="2024-08-07T10:23:00Z" w:id="4227">
                    <w:rPr>
                      <w:rFonts w:ascii="Nunito" w:hAnsi="Nunito" w:eastAsia="Nunito" w:cs="Nunito"/>
                    </w:rPr>
                  </w:rPrChange>
                </w:rPr>
                <w:t>Nicholas Brink</w:t>
              </w:r>
            </w:ins>
          </w:p>
          <w:p w:rsidRPr="002E4822" w:rsidR="007813F4" w:rsidP="0C32A488" w:rsidRDefault="007813F4" w14:paraId="3ADFCDEB" w14:textId="0E6F6969">
            <w:pPr>
              <w:widowControl w:val="0"/>
              <w:pBdr>
                <w:top w:val="nil"/>
                <w:left w:val="nil"/>
                <w:bottom w:val="nil"/>
                <w:right w:val="nil"/>
                <w:between w:val="nil"/>
              </w:pBdr>
              <w:spacing w:line="240" w:lineRule="auto"/>
              <w:rPr>
                <w:ins w:author="Lisa van Aardenne" w:date="2024-04-19T08:52:00Z" w:id="4228"/>
                <w:rFonts w:ascii="Nunito" w:hAnsi="Nunito" w:eastAsia="Nunito" w:cs="Nunito"/>
                <w:color w:val="000000" w:themeColor="text1"/>
                <w:sz w:val="20"/>
                <w:rPrChange w:author="Craig Parker" w:date="2024-08-07T12:23:00Z" w16du:dateUtc="2024-08-07T10:23:00Z" w:id="4229">
                  <w:rPr>
                    <w:ins w:author="Lisa van Aardenne" w:date="2024-04-19T08:52:00Z" w:id="4230"/>
                    <w:rFonts w:ascii="Nunito" w:hAnsi="Nunito" w:eastAsia="Nunito" w:cs="Nunito"/>
                  </w:rPr>
                </w:rPrChange>
              </w:rPr>
            </w:pPr>
          </w:p>
          <w:p w:rsidRPr="002E4822" w:rsidR="007813F4" w:rsidP="0C32A488" w:rsidRDefault="0C32A488" w14:paraId="0000018F" w14:textId="0627D4CB">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31">
                  <w:rPr>
                    <w:rFonts w:ascii="Nunito" w:hAnsi="Nunito" w:eastAsia="Nunito" w:cs="Nunito"/>
                  </w:rPr>
                </w:rPrChange>
              </w:rPr>
            </w:pPr>
            <w:ins w:author="Lisa van Aardenne" w:date="2024-04-19T08:52:00Z" w:id="4232">
              <w:r w:rsidRPr="002E4822">
                <w:rPr>
                  <w:rFonts w:ascii="Nunito" w:hAnsi="Nunito" w:eastAsia="Nunito" w:cs="Nunito"/>
                  <w:color w:val="000000" w:themeColor="text1"/>
                  <w:sz w:val="20"/>
                  <w:rPrChange w:author="Craig Parker" w:date="2024-08-07T12:23:00Z" w16du:dateUtc="2024-08-07T10:23:00Z" w:id="4233">
                    <w:rPr>
                      <w:rFonts w:ascii="Nunito" w:hAnsi="Nunito" w:eastAsia="Nunito" w:cs="Nunito"/>
                    </w:rPr>
                  </w:rPrChange>
                </w:rPr>
                <w:t>Craig Parker</w:t>
              </w:r>
            </w:ins>
          </w:p>
        </w:tc>
        <w:tc>
          <w:tcPr>
            <w:tcW w:w="1588" w:type="dxa"/>
            <w:shd w:val="clear" w:color="auto" w:fill="auto"/>
            <w:tcMar>
              <w:top w:w="100" w:type="dxa"/>
              <w:left w:w="100" w:type="dxa"/>
              <w:bottom w:w="100" w:type="dxa"/>
              <w:right w:w="100" w:type="dxa"/>
            </w:tcMar>
          </w:tcPr>
          <w:p w:rsidRPr="002E4822" w:rsidR="007813F4" w:rsidRDefault="009511AE" w14:paraId="00000190"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34">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235">
                  <w:rPr>
                    <w:rFonts w:ascii="Nunito" w:hAnsi="Nunito" w:eastAsia="Nunito" w:cs="Nunito"/>
                  </w:rPr>
                </w:rPrChange>
              </w:rPr>
              <w:t>UCT</w:t>
            </w:r>
          </w:p>
          <w:p w:rsidRPr="002E4822" w:rsidR="007813F4" w:rsidRDefault="007813F4" w14:paraId="00000191"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36">
                  <w:rPr>
                    <w:rFonts w:ascii="Nunito" w:hAnsi="Nunito" w:eastAsia="Nunito" w:cs="Nunito"/>
                  </w:rPr>
                </w:rPrChange>
              </w:rPr>
            </w:pPr>
          </w:p>
          <w:p w:rsidRPr="002E4822" w:rsidR="007813F4" w:rsidRDefault="009511AE" w14:paraId="00000192"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37">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238">
                  <w:rPr>
                    <w:rFonts w:ascii="Nunito" w:hAnsi="Nunito" w:eastAsia="Nunito" w:cs="Nunito"/>
                  </w:rPr>
                </w:rPrChange>
              </w:rPr>
              <w:t>UCT</w:t>
            </w:r>
          </w:p>
          <w:p w:rsidRPr="002E4822" w:rsidR="007813F4" w:rsidRDefault="007813F4" w14:paraId="00000193"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39">
                  <w:rPr>
                    <w:rFonts w:ascii="Nunito" w:hAnsi="Nunito" w:eastAsia="Nunito" w:cs="Nunito"/>
                  </w:rPr>
                </w:rPrChange>
              </w:rPr>
            </w:pPr>
          </w:p>
          <w:p w:rsidRPr="002E4822" w:rsidR="007813F4" w:rsidP="0C32A488" w:rsidRDefault="0C32A488" w14:paraId="00000194" w14:textId="77777777">
            <w:pPr>
              <w:widowControl w:val="0"/>
              <w:pBdr>
                <w:top w:val="nil"/>
                <w:left w:val="nil"/>
                <w:bottom w:val="nil"/>
                <w:right w:val="nil"/>
                <w:between w:val="nil"/>
              </w:pBdr>
              <w:spacing w:line="240" w:lineRule="auto"/>
              <w:rPr>
                <w:ins w:author="Lisa van Aardenne" w:date="2024-04-19T08:46:00Z" w:id="4240"/>
                <w:rFonts w:ascii="Nunito" w:hAnsi="Nunito" w:eastAsia="Nunito" w:cs="Nunito"/>
                <w:color w:val="000000" w:themeColor="text1"/>
                <w:sz w:val="20"/>
                <w:rPrChange w:author="Craig Parker" w:date="2024-08-07T12:23:00Z" w16du:dateUtc="2024-08-07T10:23:00Z" w:id="4241">
                  <w:rPr>
                    <w:ins w:author="Lisa van Aardenne" w:date="2024-04-19T08:46:00Z" w:id="4242"/>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243">
                  <w:rPr>
                    <w:rFonts w:ascii="Nunito" w:hAnsi="Nunito" w:eastAsia="Nunito" w:cs="Nunito"/>
                  </w:rPr>
                </w:rPrChange>
              </w:rPr>
              <w:t>UCT</w:t>
            </w:r>
          </w:p>
          <w:p w:rsidRPr="002E4822" w:rsidR="0C32A488" w:rsidP="0C32A488" w:rsidRDefault="0C32A488" w14:paraId="407338DD" w14:textId="657A9E8C">
            <w:pPr>
              <w:widowControl w:val="0"/>
              <w:pBdr>
                <w:top w:val="nil"/>
                <w:left w:val="nil"/>
                <w:bottom w:val="nil"/>
                <w:right w:val="nil"/>
                <w:between w:val="nil"/>
              </w:pBdr>
              <w:spacing w:line="240" w:lineRule="auto"/>
              <w:rPr>
                <w:ins w:author="Lisa van Aardenne" w:date="2024-04-19T08:46:00Z" w:id="4244"/>
                <w:rFonts w:ascii="Nunito" w:hAnsi="Nunito" w:eastAsia="Nunito" w:cs="Nunito"/>
                <w:color w:val="000000" w:themeColor="text1"/>
                <w:sz w:val="20"/>
                <w:rPrChange w:author="Craig Parker" w:date="2024-08-07T12:23:00Z" w16du:dateUtc="2024-08-07T10:23:00Z" w:id="4245">
                  <w:rPr>
                    <w:ins w:author="Lisa van Aardenne" w:date="2024-04-19T08:46:00Z" w:id="4246"/>
                    <w:rFonts w:ascii="Nunito" w:hAnsi="Nunito" w:eastAsia="Nunito" w:cs="Nunito"/>
                  </w:rPr>
                </w:rPrChange>
              </w:rPr>
            </w:pPr>
          </w:p>
          <w:p w:rsidRPr="002E4822" w:rsidR="0C32A488" w:rsidP="0C32A488" w:rsidRDefault="0C32A488" w14:paraId="0B0F2660" w14:textId="41EADA41">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47">
                  <w:rPr>
                    <w:rFonts w:ascii="Nunito" w:hAnsi="Nunito" w:eastAsia="Nunito" w:cs="Nunito"/>
                  </w:rPr>
                </w:rPrChange>
              </w:rPr>
            </w:pPr>
            <w:ins w:author="Lisa van Aardenne" w:date="2024-04-19T08:46:00Z" w:id="4248">
              <w:r w:rsidRPr="002E4822">
                <w:rPr>
                  <w:rFonts w:ascii="Nunito" w:hAnsi="Nunito" w:eastAsia="Nunito" w:cs="Nunito"/>
                  <w:color w:val="000000" w:themeColor="text1"/>
                  <w:sz w:val="20"/>
                  <w:rPrChange w:author="Craig Parker" w:date="2024-08-07T12:23:00Z" w16du:dateUtc="2024-08-07T10:23:00Z" w:id="4249">
                    <w:rPr>
                      <w:rFonts w:ascii="Nunito" w:hAnsi="Nunito" w:eastAsia="Nunito" w:cs="Nunito"/>
                    </w:rPr>
                  </w:rPrChange>
                </w:rPr>
                <w:t>UCT</w:t>
              </w:r>
            </w:ins>
          </w:p>
          <w:p w:rsidRPr="002E4822" w:rsidR="007813F4" w:rsidRDefault="007813F4" w14:paraId="00000195"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50">
                  <w:rPr>
                    <w:rFonts w:ascii="Nunito" w:hAnsi="Nunito" w:eastAsia="Nunito" w:cs="Nunito"/>
                  </w:rPr>
                </w:rPrChange>
              </w:rPr>
            </w:pPr>
          </w:p>
          <w:p w:rsidRPr="002E4822" w:rsidR="007813F4" w:rsidP="0C32A488" w:rsidRDefault="009511AE" w14:paraId="00000196"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51">
                  <w:rPr>
                    <w:rFonts w:ascii="Nunito" w:hAnsi="Nunito" w:eastAsia="Nunito" w:cs="Nunito"/>
                  </w:rPr>
                </w:rPrChange>
              </w:rPr>
            </w:pPr>
            <w:del w:author="Lisa van Aardenne" w:date="2024-04-19T08:49:00Z" w:id="4252">
              <w:r w:rsidRPr="002E4822" w:rsidDel="0C32A488">
                <w:rPr>
                  <w:rFonts w:ascii="Nunito" w:hAnsi="Nunito" w:eastAsia="Nunito" w:cs="Nunito"/>
                  <w:color w:val="000000" w:themeColor="text1"/>
                  <w:sz w:val="20"/>
                  <w:rPrChange w:author="Craig Parker" w:date="2024-08-07T12:23:00Z" w16du:dateUtc="2024-08-07T10:23:00Z" w:id="4253">
                    <w:rPr>
                      <w:rFonts w:ascii="Nunito" w:hAnsi="Nunito" w:eastAsia="Nunito" w:cs="Nunito"/>
                    </w:rPr>
                  </w:rPrChange>
                </w:rPr>
                <w:delText>IBM</w:delText>
              </w:r>
            </w:del>
          </w:p>
          <w:p w:rsidRPr="002E4822" w:rsidR="007813F4" w:rsidRDefault="007813F4" w14:paraId="00000197"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54">
                  <w:rPr>
                    <w:rFonts w:ascii="Nunito" w:hAnsi="Nunito" w:eastAsia="Nunito" w:cs="Nunito"/>
                  </w:rPr>
                </w:rPrChange>
              </w:rPr>
            </w:pPr>
          </w:p>
          <w:p w:rsidRPr="002E4822" w:rsidR="007813F4" w:rsidP="0C32A488" w:rsidRDefault="009511AE" w14:paraId="722DBAFE" w14:textId="0984B13A">
            <w:pPr>
              <w:widowControl w:val="0"/>
              <w:pBdr>
                <w:top w:val="nil"/>
                <w:left w:val="nil"/>
                <w:bottom w:val="nil"/>
                <w:right w:val="nil"/>
                <w:between w:val="nil"/>
              </w:pBdr>
              <w:spacing w:line="240" w:lineRule="auto"/>
              <w:rPr>
                <w:ins w:author="Lisa van Aardenne" w:date="2024-04-19T08:50:00Z" w:id="4255"/>
                <w:rFonts w:ascii="Nunito" w:hAnsi="Nunito" w:eastAsia="Nunito" w:cs="Nunito"/>
                <w:color w:val="000000" w:themeColor="text1"/>
                <w:sz w:val="20"/>
                <w:rPrChange w:author="Craig Parker" w:date="2024-08-07T12:23:00Z" w16du:dateUtc="2024-08-07T10:23:00Z" w:id="4256">
                  <w:rPr>
                    <w:ins w:author="Lisa van Aardenne" w:date="2024-04-19T08:50:00Z" w:id="4257"/>
                    <w:rFonts w:ascii="Nunito" w:hAnsi="Nunito" w:eastAsia="Nunito" w:cs="Nunito"/>
                  </w:rPr>
                </w:rPrChange>
              </w:rPr>
            </w:pPr>
            <w:del w:author="Lisa van Aardenne" w:date="2024-04-19T08:49:00Z" w:id="4258">
              <w:r w:rsidRPr="002E4822" w:rsidDel="0C32A488">
                <w:rPr>
                  <w:rFonts w:ascii="Nunito" w:hAnsi="Nunito" w:eastAsia="Nunito" w:cs="Nunito"/>
                  <w:color w:val="000000" w:themeColor="text1"/>
                  <w:sz w:val="20"/>
                  <w:rPrChange w:author="Craig Parker" w:date="2024-08-07T12:23:00Z" w16du:dateUtc="2024-08-07T10:23:00Z" w:id="4259">
                    <w:rPr>
                      <w:rFonts w:ascii="Nunito" w:hAnsi="Nunito" w:eastAsia="Nunito" w:cs="Nunito"/>
                    </w:rPr>
                  </w:rPrChange>
                </w:rPr>
                <w:delText>IBM</w:delText>
              </w:r>
            </w:del>
          </w:p>
          <w:p w:rsidRPr="002E4822" w:rsidR="007813F4" w:rsidP="0C32A488" w:rsidRDefault="007813F4" w14:paraId="66E84B14" w14:textId="21ACD6CA">
            <w:pPr>
              <w:widowControl w:val="0"/>
              <w:pBdr>
                <w:top w:val="nil"/>
                <w:left w:val="nil"/>
                <w:bottom w:val="nil"/>
                <w:right w:val="nil"/>
                <w:between w:val="nil"/>
              </w:pBdr>
              <w:spacing w:line="240" w:lineRule="auto"/>
              <w:rPr>
                <w:ins w:author="Lisa van Aardenne" w:date="2024-04-19T08:50:00Z" w:id="4260"/>
                <w:rFonts w:ascii="Nunito" w:hAnsi="Nunito" w:eastAsia="Nunito" w:cs="Nunito"/>
                <w:color w:val="000000" w:themeColor="text1"/>
                <w:sz w:val="20"/>
                <w:rPrChange w:author="Craig Parker" w:date="2024-08-07T12:23:00Z" w16du:dateUtc="2024-08-07T10:23:00Z" w:id="4261">
                  <w:rPr>
                    <w:ins w:author="Lisa van Aardenne" w:date="2024-04-19T08:50:00Z" w:id="4262"/>
                    <w:rFonts w:ascii="Nunito" w:hAnsi="Nunito" w:eastAsia="Nunito" w:cs="Nunito"/>
                  </w:rPr>
                </w:rPrChange>
              </w:rPr>
            </w:pPr>
          </w:p>
          <w:p w:rsidRPr="002E4822" w:rsidR="007813F4" w:rsidP="337760E0" w:rsidRDefault="00894535" w14:paraId="4872C371" w14:textId="503EA547">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ins w:author="Lisa van Aardenne" w:date="2024-04-19T08:52:00Z" w:id="579486157"/>
                <w:rFonts w:ascii="Nunito" w:hAnsi="Nunito" w:eastAsia="Nunito" w:cs="Nunito"/>
                <w:color w:val="000000" w:themeColor="text1"/>
                <w:sz w:val="20"/>
                <w:szCs w:val="20"/>
                <w:rPrChange w:author="Craig Parker" w:date="2024-08-07T12:23:00Z" w16du:dateUtc="2024-08-07T10:23:00Z" w:id="883538561">
                  <w:rPr>
                    <w:ins w:author="Lisa van Aardenne" w:date="2024-04-19T08:52:00Z" w:id="139465796"/>
                    <w:rFonts w:ascii="Nunito" w:hAnsi="Nunito" w:eastAsia="Nunito" w:cs="Nunito"/>
                  </w:rPr>
                </w:rPrChange>
              </w:rPr>
            </w:pPr>
            <w:ins w:author="Este Su Van Wyk" w:date="2024-09-06T09:41:13.532Z" w:id="520712603">
              <w:r w:rsidRPr="337760E0" w:rsidR="337760E0">
                <w:rPr>
                  <w:rFonts w:ascii="Nunito" w:hAnsi="Nunito" w:eastAsia="Nunito" w:cs="Nunito"/>
                  <w:color w:val="000000" w:themeColor="text1" w:themeTint="FF" w:themeShade="FF"/>
                  <w:sz w:val="20"/>
                  <w:szCs w:val="20"/>
                </w:rPr>
                <w:t xml:space="preserve">WHC </w:t>
              </w:r>
            </w:ins>
            <w:del w:author="Este Su Van Wyk" w:date="2024-09-06T09:41:16.086Z" w:id="1982124321">
              <w:r w:rsidRPr="337760E0" w:rsidDel="337760E0">
                <w:rPr>
                  <w:rFonts w:ascii="Nunito" w:hAnsi="Nunito" w:eastAsia="Nunito" w:cs="Nunito"/>
                  <w:color w:val="000000" w:themeColor="text1" w:themeTint="FF" w:themeShade="FF"/>
                  <w:sz w:val="20"/>
                  <w:szCs w:val="20"/>
                </w:rPr>
                <w:delText>WITS Planetary Health Research</w:delText>
              </w:r>
            </w:del>
          </w:p>
          <w:p w:rsidRPr="002E4822" w:rsidR="007813F4" w:rsidP="337760E0" w:rsidRDefault="00894535" w14:paraId="00000198" w14:textId="740F384B">
            <w:pPr>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Nunito" w:hAnsi="Nunito" w:eastAsia="Nunito" w:cs="Nunito"/>
                <w:color w:val="000000" w:themeColor="text1"/>
                <w:sz w:val="20"/>
                <w:szCs w:val="20"/>
                <w:rPrChange w:author="Craig Parker" w:date="2024-08-07T12:23:00Z" w16du:dateUtc="2024-08-07T10:23:00Z" w:id="1512695901">
                  <w:rPr>
                    <w:rFonts w:ascii="Nunito" w:hAnsi="Nunito" w:eastAsia="Nunito" w:cs="Nunito"/>
                  </w:rPr>
                </w:rPrChange>
              </w:rPr>
            </w:pPr>
            <w:del w:author="Este Su Van Wyk" w:date="2024-09-06T09:41:10.819Z" w:id="509117581">
              <w:r w:rsidRPr="337760E0" w:rsidDel="337760E0">
                <w:rPr>
                  <w:rFonts w:ascii="Nunito" w:hAnsi="Nunito" w:eastAsia="Nunito" w:cs="Nunito"/>
                  <w:color w:val="000000" w:themeColor="text1" w:themeTint="FF" w:themeShade="FF"/>
                  <w:sz w:val="20"/>
                  <w:szCs w:val="20"/>
                </w:rPr>
                <w:delText>WITS Planetary Health Research</w:delText>
              </w:r>
            </w:del>
          </w:p>
        </w:tc>
        <w:tc>
          <w:tcPr>
            <w:tcW w:w="2820" w:type="dxa"/>
            <w:shd w:val="clear" w:color="auto" w:fill="auto"/>
            <w:tcMar>
              <w:top w:w="100" w:type="dxa"/>
              <w:left w:w="100" w:type="dxa"/>
              <w:bottom w:w="100" w:type="dxa"/>
              <w:right w:w="100" w:type="dxa"/>
            </w:tcMar>
          </w:tcPr>
          <w:p w:rsidRPr="002E4822" w:rsidR="007813F4" w:rsidRDefault="00000000" w14:paraId="00000199"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67">
                  <w:rPr>
                    <w:rFonts w:ascii="Nunito" w:hAnsi="Nunito" w:eastAsia="Nunito" w:cs="Nunito"/>
                  </w:rPr>
                </w:rPrChange>
              </w:rPr>
            </w:pPr>
            <w:r w:rsidRPr="002E4822">
              <w:rPr>
                <w:rFonts w:ascii="Nunito" w:hAnsi="Nunito"/>
                <w:color w:val="000000" w:themeColor="text1"/>
                <w:sz w:val="20"/>
                <w:rPrChange w:author="Craig Parker" w:date="2024-08-07T12:23:00Z" w16du:dateUtc="2024-08-07T10:23:00Z" w:id="4268">
                  <w:rPr/>
                </w:rPrChange>
              </w:rPr>
              <w:fldChar w:fldCharType="begin"/>
            </w:r>
            <w:r w:rsidRPr="002E4822">
              <w:rPr>
                <w:rFonts w:ascii="Nunito" w:hAnsi="Nunito"/>
                <w:color w:val="000000" w:themeColor="text1"/>
                <w:sz w:val="20"/>
                <w:rPrChange w:author="Craig Parker" w:date="2024-08-07T12:23:00Z" w16du:dateUtc="2024-08-07T10:23:00Z" w:id="4269">
                  <w:rPr/>
                </w:rPrChange>
              </w:rPr>
              <w:instrText xml:space="preserve">HYPERLINK </w:instrText>
            </w:r>
            <w:r w:rsidRPr="002E4822">
              <w:rPr>
                <w:rFonts w:ascii="Nunito" w:hAnsi="Nunito"/>
                <w:color w:val="000000" w:themeColor="text1"/>
                <w:sz w:val="20"/>
                <w:rPrChange w:author="Craig Parker" w:date="2024-08-07T12:23:00Z" w16du:dateUtc="2024-08-07T10:23:00Z" w:id="4270">
                  <w:rPr/>
                </w:rPrChange>
              </w:rPr>
              <w:instrText>"mailto:lisa@csag.uct.ac.za"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271">
                  <w:rPr>
                    <w:rFonts w:ascii="Nunito" w:hAnsi="Nunito" w:eastAsia="Nunito" w:cs="Nunito"/>
                    <w:color w:val="1155CC"/>
                    <w:u w:val="single"/>
                  </w:rPr>
                </w:rPrChange>
              </w:rPr>
              <w:fldChar w:fldCharType="separate"/>
            </w:r>
            <w:r w:rsidRPr="002E4822" w:rsidR="009511AE">
              <w:rPr>
                <w:rFonts w:ascii="Nunito" w:hAnsi="Nunito" w:eastAsia="Nunito" w:cs="Nunito"/>
                <w:color w:val="000000" w:themeColor="text1"/>
                <w:sz w:val="20"/>
                <w:u w:val="single"/>
                <w:rPrChange w:author="Craig Parker" w:date="2024-08-07T12:23:00Z" w16du:dateUtc="2024-08-07T10:23:00Z" w:id="4272">
                  <w:rPr>
                    <w:rFonts w:ascii="Nunito" w:hAnsi="Nunito" w:eastAsia="Nunito" w:cs="Nunito"/>
                    <w:color w:val="1155CC"/>
                    <w:u w:val="single"/>
                  </w:rPr>
                </w:rPrChange>
              </w:rPr>
              <w:t>lisa@csag.uct.ac.za</w:t>
            </w:r>
            <w:r w:rsidRPr="002E4822">
              <w:rPr>
                <w:rFonts w:ascii="Nunito" w:hAnsi="Nunito" w:eastAsia="Nunito" w:cs="Nunito"/>
                <w:color w:val="000000" w:themeColor="text1"/>
                <w:sz w:val="20"/>
                <w:u w:val="single"/>
                <w:rPrChange w:author="Craig Parker" w:date="2024-08-07T12:23:00Z" w16du:dateUtc="2024-08-07T10:23:00Z" w:id="4273">
                  <w:rPr>
                    <w:rFonts w:ascii="Nunito" w:hAnsi="Nunito" w:eastAsia="Nunito" w:cs="Nunito"/>
                    <w:color w:val="1155CC"/>
                    <w:u w:val="single"/>
                  </w:rPr>
                </w:rPrChange>
              </w:rPr>
              <w:fldChar w:fldCharType="end"/>
            </w:r>
          </w:p>
          <w:p w:rsidRPr="002E4822" w:rsidR="007813F4" w:rsidRDefault="007813F4" w14:paraId="0000019A"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74">
                  <w:rPr>
                    <w:rFonts w:ascii="Nunito" w:hAnsi="Nunito" w:eastAsia="Nunito" w:cs="Nunito"/>
                  </w:rPr>
                </w:rPrChange>
              </w:rPr>
            </w:pPr>
          </w:p>
          <w:p w:rsidRPr="002E4822" w:rsidR="007813F4" w:rsidRDefault="00000000" w14:paraId="0000019B"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75">
                  <w:rPr>
                    <w:rFonts w:ascii="Nunito" w:hAnsi="Nunito" w:eastAsia="Nunito" w:cs="Nunito"/>
                  </w:rPr>
                </w:rPrChange>
              </w:rPr>
            </w:pPr>
            <w:r w:rsidRPr="002E4822">
              <w:rPr>
                <w:rFonts w:ascii="Nunito" w:hAnsi="Nunito"/>
                <w:color w:val="000000" w:themeColor="text1"/>
                <w:sz w:val="20"/>
                <w:rPrChange w:author="Craig Parker" w:date="2024-08-07T12:23:00Z" w16du:dateUtc="2024-08-07T10:23:00Z" w:id="4276">
                  <w:rPr/>
                </w:rPrChange>
              </w:rPr>
              <w:fldChar w:fldCharType="begin"/>
            </w:r>
            <w:r w:rsidRPr="002E4822">
              <w:rPr>
                <w:rFonts w:ascii="Nunito" w:hAnsi="Nunito"/>
                <w:color w:val="000000" w:themeColor="text1"/>
                <w:sz w:val="20"/>
                <w:rPrChange w:author="Craig Parker" w:date="2024-08-07T12:23:00Z" w16du:dateUtc="2024-08-07T10:23:00Z" w:id="4277">
                  <w:rPr/>
                </w:rPrChange>
              </w:rPr>
              <w:instrText>HYPERLINK "mailto:pierre@csag.uct.ac.za"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278">
                  <w:rPr>
                    <w:rFonts w:ascii="Nunito" w:hAnsi="Nunito" w:eastAsia="Nunito" w:cs="Nunito"/>
                    <w:color w:val="1155CC"/>
                    <w:u w:val="single"/>
                  </w:rPr>
                </w:rPrChange>
              </w:rPr>
              <w:fldChar w:fldCharType="separate"/>
            </w:r>
            <w:r w:rsidRPr="002E4822" w:rsidR="009511AE">
              <w:rPr>
                <w:rFonts w:ascii="Nunito" w:hAnsi="Nunito" w:eastAsia="Nunito" w:cs="Nunito"/>
                <w:color w:val="000000" w:themeColor="text1"/>
                <w:sz w:val="20"/>
                <w:u w:val="single"/>
                <w:rPrChange w:author="Craig Parker" w:date="2024-08-07T12:23:00Z" w16du:dateUtc="2024-08-07T10:23:00Z" w:id="4279">
                  <w:rPr>
                    <w:rFonts w:ascii="Nunito" w:hAnsi="Nunito" w:eastAsia="Nunito" w:cs="Nunito"/>
                    <w:color w:val="1155CC"/>
                    <w:u w:val="single"/>
                  </w:rPr>
                </w:rPrChange>
              </w:rPr>
              <w:t>pierre@csag.uct.ac.za</w:t>
            </w:r>
            <w:r w:rsidRPr="002E4822">
              <w:rPr>
                <w:rFonts w:ascii="Nunito" w:hAnsi="Nunito" w:eastAsia="Nunito" w:cs="Nunito"/>
                <w:color w:val="000000" w:themeColor="text1"/>
                <w:sz w:val="20"/>
                <w:u w:val="single"/>
                <w:rPrChange w:author="Craig Parker" w:date="2024-08-07T12:23:00Z" w16du:dateUtc="2024-08-07T10:23:00Z" w:id="4280">
                  <w:rPr>
                    <w:rFonts w:ascii="Nunito" w:hAnsi="Nunito" w:eastAsia="Nunito" w:cs="Nunito"/>
                    <w:color w:val="1155CC"/>
                    <w:u w:val="single"/>
                  </w:rPr>
                </w:rPrChange>
              </w:rPr>
              <w:fldChar w:fldCharType="end"/>
            </w:r>
          </w:p>
          <w:p w:rsidRPr="002E4822" w:rsidR="007813F4" w:rsidRDefault="007813F4" w14:paraId="0000019C"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281">
                  <w:rPr>
                    <w:rFonts w:ascii="Nunito" w:hAnsi="Nunito" w:eastAsia="Nunito" w:cs="Nunito"/>
                  </w:rPr>
                </w:rPrChange>
              </w:rPr>
            </w:pPr>
          </w:p>
          <w:p w:rsidRPr="002E4822" w:rsidR="0C32A488" w:rsidP="0C32A488" w:rsidRDefault="00000000" w14:paraId="4EE3EEE9" w14:textId="6562D1E9">
            <w:pPr>
              <w:widowControl w:val="0"/>
              <w:pBdr>
                <w:top w:val="nil"/>
                <w:left w:val="nil"/>
                <w:bottom w:val="nil"/>
                <w:right w:val="nil"/>
                <w:between w:val="nil"/>
              </w:pBdr>
              <w:spacing w:line="240" w:lineRule="auto"/>
              <w:rPr>
                <w:rFonts w:ascii="Nunito" w:hAnsi="Nunito" w:eastAsia="Nunito" w:cstheme="minorHAnsi"/>
                <w:color w:val="000000" w:themeColor="text1"/>
                <w:sz w:val="20"/>
                <w:rPrChange w:author="Craig Parker" w:date="2024-08-07T12:23:00Z" w16du:dateUtc="2024-08-07T10:23:00Z" w:id="4282">
                  <w:rPr>
                    <w:rFonts w:ascii="Nunito" w:hAnsi="Nunito" w:eastAsia="Nunito" w:cstheme="minorHAnsi"/>
                  </w:rPr>
                </w:rPrChange>
              </w:rPr>
            </w:pPr>
            <w:r w:rsidRPr="002E4822">
              <w:rPr>
                <w:rFonts w:ascii="Nunito" w:hAnsi="Nunito" w:cstheme="minorHAnsi"/>
                <w:color w:val="000000" w:themeColor="text1"/>
                <w:sz w:val="20"/>
                <w:rPrChange w:author="Craig Parker" w:date="2024-08-07T12:23:00Z" w16du:dateUtc="2024-08-07T10:23:00Z" w:id="4283">
                  <w:rPr/>
                </w:rPrChange>
              </w:rPr>
              <w:fldChar w:fldCharType="begin"/>
            </w:r>
            <w:r w:rsidRPr="002E4822">
              <w:rPr>
                <w:rFonts w:ascii="Nunito" w:hAnsi="Nunito" w:cstheme="minorHAnsi"/>
                <w:color w:val="000000" w:themeColor="text1"/>
                <w:sz w:val="20"/>
                <w:rPrChange w:author="Craig Parker" w:date="2024-08-07T12:23:00Z" w16du:dateUtc="2024-08-07T10:23:00Z" w:id="4284">
                  <w:rPr/>
                </w:rPrChange>
              </w:rPr>
              <w:instrText>HYPERLINK "mailto:wolski@csag.uct.ac.za" \h</w:instrText>
            </w:r>
            <w:r w:rsidRPr="00594D30">
              <w:rPr>
                <w:rFonts w:ascii="Nunito" w:hAnsi="Nunito" w:cstheme="minorHAnsi"/>
                <w:color w:val="000000" w:themeColor="text1"/>
                <w:sz w:val="20"/>
              </w:rPr>
            </w:r>
            <w:r w:rsidRPr="002E4822">
              <w:rPr>
                <w:rFonts w:ascii="Nunito" w:hAnsi="Nunito" w:cstheme="minorHAnsi"/>
                <w:color w:val="000000" w:themeColor="text1"/>
                <w:sz w:val="20"/>
                <w:rPrChange w:author="Craig Parker" w:date="2024-08-07T12:23:00Z" w16du:dateUtc="2024-08-07T10:23:00Z" w:id="4285">
                  <w:rPr>
                    <w:rFonts w:ascii="Nunito" w:hAnsi="Nunito" w:eastAsia="Nunito" w:cstheme="minorHAnsi"/>
                    <w:color w:val="1155CC"/>
                    <w:u w:val="single"/>
                  </w:rPr>
                </w:rPrChange>
              </w:rPr>
              <w:fldChar w:fldCharType="separate"/>
            </w:r>
            <w:r w:rsidRPr="002E4822" w:rsidR="0C32A488">
              <w:rPr>
                <w:rFonts w:ascii="Nunito" w:hAnsi="Nunito" w:eastAsia="Nunito" w:cstheme="minorHAnsi"/>
                <w:color w:val="000000" w:themeColor="text1"/>
                <w:sz w:val="20"/>
                <w:u w:val="single"/>
                <w:rPrChange w:author="Craig Parker" w:date="2024-08-07T12:23:00Z" w16du:dateUtc="2024-08-07T10:23:00Z" w:id="4286">
                  <w:rPr>
                    <w:rFonts w:ascii="Nunito" w:hAnsi="Nunito" w:eastAsia="Nunito" w:cstheme="minorHAnsi"/>
                    <w:color w:val="1155CC"/>
                    <w:u w:val="single"/>
                  </w:rPr>
                </w:rPrChange>
              </w:rPr>
              <w:t>wolski@csag.uct.ac.za</w:t>
            </w:r>
            <w:r w:rsidRPr="002E4822">
              <w:rPr>
                <w:rFonts w:ascii="Nunito" w:hAnsi="Nunito" w:eastAsia="Nunito" w:cstheme="minorHAnsi"/>
                <w:color w:val="000000" w:themeColor="text1"/>
                <w:sz w:val="20"/>
                <w:u w:val="single"/>
                <w:rPrChange w:author="Craig Parker" w:date="2024-08-07T12:23:00Z" w16du:dateUtc="2024-08-07T10:23:00Z" w:id="4287">
                  <w:rPr>
                    <w:rFonts w:ascii="Nunito" w:hAnsi="Nunito" w:eastAsia="Nunito" w:cstheme="minorHAnsi"/>
                    <w:color w:val="1155CC"/>
                    <w:u w:val="single"/>
                  </w:rPr>
                </w:rPrChange>
              </w:rPr>
              <w:fldChar w:fldCharType="end"/>
            </w:r>
          </w:p>
          <w:p w:rsidRPr="002E4822" w:rsidR="007813F4" w:rsidP="0C32A488" w:rsidRDefault="007813F4" w14:paraId="0000019E" w14:textId="77777777">
            <w:pPr>
              <w:widowControl w:val="0"/>
              <w:pBdr>
                <w:top w:val="nil"/>
                <w:left w:val="nil"/>
                <w:bottom w:val="nil"/>
                <w:right w:val="nil"/>
                <w:between w:val="nil"/>
              </w:pBdr>
              <w:spacing w:line="240" w:lineRule="auto"/>
              <w:rPr>
                <w:ins w:author="Lisa van Aardenne" w:date="2024-04-19T08:46:00Z" w:id="4288"/>
                <w:rFonts w:ascii="Nunito" w:hAnsi="Nunito" w:eastAsia="Nunito" w:cstheme="minorHAnsi"/>
                <w:color w:val="000000" w:themeColor="text1"/>
                <w:sz w:val="20"/>
                <w:rPrChange w:author="Craig Parker" w:date="2024-08-07T12:23:00Z" w16du:dateUtc="2024-08-07T10:23:00Z" w:id="4289">
                  <w:rPr>
                    <w:ins w:author="Lisa van Aardenne" w:date="2024-04-19T08:46:00Z" w:id="4290"/>
                    <w:rFonts w:ascii="Nunito" w:hAnsi="Nunito" w:eastAsia="Nunito" w:cstheme="minorHAnsi"/>
                  </w:rPr>
                </w:rPrChange>
              </w:rPr>
            </w:pPr>
          </w:p>
          <w:p w:rsidRPr="002E4822" w:rsidR="0C32A488" w:rsidP="0C32A488" w:rsidRDefault="0C32A488" w14:paraId="316BFFBA" w14:textId="460DC232">
            <w:pPr>
              <w:widowControl w:val="0"/>
              <w:pBdr>
                <w:top w:val="nil"/>
                <w:left w:val="nil"/>
                <w:bottom w:val="nil"/>
                <w:right w:val="nil"/>
                <w:between w:val="nil"/>
              </w:pBdr>
              <w:spacing w:line="240" w:lineRule="auto"/>
              <w:rPr>
                <w:ins w:author="Lisa van Aardenne" w:date="2024-04-19T08:48:00Z" w:id="4291"/>
                <w:rFonts w:ascii="Nunito" w:hAnsi="Nunito" w:eastAsia="Nunito" w:cstheme="minorHAnsi"/>
                <w:color w:val="000000" w:themeColor="text1"/>
                <w:sz w:val="20"/>
                <w:u w:val="single"/>
                <w:rPrChange w:author="Craig Parker" w:date="2024-08-07T12:23:00Z" w16du:dateUtc="2024-08-07T10:23:00Z" w:id="4292">
                  <w:rPr>
                    <w:ins w:author="Lisa van Aardenne" w:date="2024-04-19T08:48:00Z" w:id="4293"/>
                    <w:rFonts w:ascii="Nunito" w:hAnsi="Nunito" w:eastAsia="Nunito" w:cs="Nunito"/>
                  </w:rPr>
                </w:rPrChange>
              </w:rPr>
            </w:pPr>
            <w:ins w:author="Lisa van Aardenne" w:date="2024-04-19T08:48:00Z" w:id="4294">
              <w:r w:rsidRPr="002E4822">
                <w:rPr>
                  <w:rFonts w:ascii="Nunito" w:hAnsi="Nunito" w:eastAsia="Nunito" w:cstheme="minorHAnsi"/>
                  <w:color w:val="000000" w:themeColor="text1"/>
                  <w:sz w:val="20"/>
                  <w:u w:val="single"/>
                  <w:rPrChange w:author="Craig Parker" w:date="2024-08-07T12:23:00Z" w16du:dateUtc="2024-08-07T10:23:00Z" w:id="4295">
                    <w:rPr>
                      <w:rFonts w:ascii="Nunito" w:hAnsi="Nunito" w:eastAsia="Nunito" w:cs="Nunito"/>
                    </w:rPr>
                  </w:rPrChange>
                </w:rPr>
                <w:t>Peter.marsh.uct.ac.za</w:t>
              </w:r>
            </w:ins>
          </w:p>
          <w:p w:rsidRPr="002E4822" w:rsidR="0C32A488" w:rsidP="0C32A488" w:rsidRDefault="0C32A488" w14:paraId="554FE0C3" w14:textId="37886A2B">
            <w:pPr>
              <w:widowControl w:val="0"/>
              <w:pBdr>
                <w:top w:val="nil"/>
                <w:left w:val="nil"/>
                <w:bottom w:val="nil"/>
                <w:right w:val="nil"/>
                <w:between w:val="nil"/>
              </w:pBdr>
              <w:spacing w:line="240" w:lineRule="auto"/>
              <w:rPr>
                <w:rFonts w:ascii="Nunito" w:hAnsi="Nunito" w:eastAsia="Nunito" w:cstheme="minorHAnsi"/>
                <w:color w:val="000000" w:themeColor="text1"/>
                <w:sz w:val="20"/>
                <w:rPrChange w:author="Craig Parker" w:date="2024-08-07T12:23:00Z" w16du:dateUtc="2024-08-07T10:23:00Z" w:id="4296">
                  <w:rPr>
                    <w:rFonts w:ascii="Nunito" w:hAnsi="Nunito" w:eastAsia="Nunito" w:cstheme="minorHAnsi"/>
                  </w:rPr>
                </w:rPrChange>
              </w:rPr>
            </w:pPr>
          </w:p>
          <w:p w:rsidRPr="002E4822" w:rsidR="007813F4" w:rsidP="0C32A488" w:rsidRDefault="009511AE" w14:paraId="0000019F" w14:textId="77777777">
            <w:pPr>
              <w:widowControl w:val="0"/>
              <w:pBdr>
                <w:top w:val="nil"/>
                <w:left w:val="nil"/>
                <w:bottom w:val="nil"/>
                <w:right w:val="nil"/>
                <w:between w:val="nil"/>
              </w:pBdr>
              <w:spacing w:line="240" w:lineRule="auto"/>
              <w:rPr>
                <w:del w:author="Lisa van Aardenne" w:date="2024-04-19T08:49:00Z" w:id="4297"/>
                <w:rFonts w:ascii="Nunito" w:hAnsi="Nunito" w:eastAsia="Nunito" w:cstheme="minorHAnsi"/>
                <w:color w:val="000000" w:themeColor="text1"/>
                <w:sz w:val="20"/>
                <w:rPrChange w:author="Craig Parker" w:date="2024-08-07T12:23:00Z" w16du:dateUtc="2024-08-07T10:23:00Z" w:id="4298">
                  <w:rPr>
                    <w:del w:author="Lisa van Aardenne" w:date="2024-04-19T08:49:00Z" w:id="4299"/>
                    <w:rFonts w:ascii="Nunito" w:hAnsi="Nunito" w:eastAsia="Nunito" w:cstheme="minorHAnsi"/>
                  </w:rPr>
                </w:rPrChange>
              </w:rPr>
            </w:pPr>
            <w:del w:author="Lisa van Aardenne" w:date="2024-04-19T08:49:00Z" w:id="4300">
              <w:r w:rsidRPr="002E4822">
                <w:rPr>
                  <w:rFonts w:ascii="Nunito" w:hAnsi="Nunito" w:cstheme="minorHAnsi"/>
                  <w:color w:val="000000" w:themeColor="text1"/>
                  <w:sz w:val="20"/>
                  <w:rPrChange w:author="Craig Parker" w:date="2024-08-07T12:23:00Z" w16du:dateUtc="2024-08-07T10:23:00Z" w:id="4301">
                    <w:rPr/>
                  </w:rPrChange>
                </w:rPr>
                <w:fldChar w:fldCharType="begin"/>
              </w:r>
              <w:r w:rsidRPr="002E4822">
                <w:rPr>
                  <w:rFonts w:ascii="Nunito" w:hAnsi="Nunito" w:cstheme="minorHAnsi"/>
                  <w:color w:val="000000" w:themeColor="text1"/>
                  <w:sz w:val="20"/>
                  <w:rPrChange w:author="Craig Parker" w:date="2024-08-07T12:23:00Z" w16du:dateUtc="2024-08-07T10:23:00Z" w:id="4302">
                    <w:rPr/>
                  </w:rPrChange>
                </w:rPr>
                <w:delInstrText xml:space="preserve">HYPERLINK "mailto:nelson.bore@ibm.com" </w:delInstrText>
              </w:r>
              <w:r w:rsidRPr="00594D30">
                <w:rPr>
                  <w:rFonts w:ascii="Nunito" w:hAnsi="Nunito" w:cstheme="minorHAnsi"/>
                  <w:color w:val="000000" w:themeColor="text1"/>
                  <w:sz w:val="20"/>
                </w:rPr>
              </w:r>
              <w:r w:rsidRPr="002E4822">
                <w:rPr>
                  <w:rFonts w:ascii="Nunito" w:hAnsi="Nunito" w:cstheme="minorHAnsi"/>
                  <w:color w:val="000000" w:themeColor="text1"/>
                  <w:sz w:val="20"/>
                  <w:rPrChange w:author="Craig Parker" w:date="2024-08-07T12:23:00Z" w16du:dateUtc="2024-08-07T10:23:00Z" w:id="4303">
                    <w:rPr/>
                  </w:rPrChange>
                </w:rPr>
                <w:fldChar w:fldCharType="separate"/>
              </w:r>
              <w:r w:rsidRPr="002E4822" w:rsidDel="0C32A488">
                <w:rPr>
                  <w:rFonts w:ascii="Nunito" w:hAnsi="Nunito" w:eastAsia="Nunito" w:cstheme="minorHAnsi"/>
                  <w:color w:val="000000" w:themeColor="text1"/>
                  <w:sz w:val="20"/>
                  <w:u w:val="single"/>
                  <w:rPrChange w:author="Craig Parker" w:date="2024-08-07T12:23:00Z" w16du:dateUtc="2024-08-07T10:23:00Z" w:id="4304">
                    <w:rPr>
                      <w:rFonts w:ascii="Nunito" w:hAnsi="Nunito" w:eastAsia="Nunito" w:cstheme="minorHAnsi"/>
                      <w:color w:val="1155CC"/>
                      <w:u w:val="single"/>
                    </w:rPr>
                  </w:rPrChange>
                </w:rPr>
                <w:delText>nelson.bore@ibm.com</w:delText>
              </w:r>
              <w:r w:rsidRPr="002E4822">
                <w:rPr>
                  <w:rFonts w:ascii="Nunito" w:hAnsi="Nunito" w:cstheme="minorHAnsi"/>
                  <w:color w:val="000000" w:themeColor="text1"/>
                  <w:sz w:val="20"/>
                  <w:rPrChange w:author="Craig Parker" w:date="2024-08-07T12:23:00Z" w16du:dateUtc="2024-08-07T10:23:00Z" w:id="4305">
                    <w:rPr/>
                  </w:rPrChange>
                </w:rPr>
                <w:fldChar w:fldCharType="end"/>
              </w:r>
            </w:del>
          </w:p>
          <w:p w:rsidRPr="002E4822" w:rsidR="007813F4" w:rsidRDefault="007813F4" w14:paraId="000001A0" w14:textId="77777777">
            <w:pPr>
              <w:widowControl w:val="0"/>
              <w:pBdr>
                <w:top w:val="nil"/>
                <w:left w:val="nil"/>
                <w:bottom w:val="nil"/>
                <w:right w:val="nil"/>
                <w:between w:val="nil"/>
              </w:pBdr>
              <w:spacing w:line="240" w:lineRule="auto"/>
              <w:rPr>
                <w:rFonts w:ascii="Nunito" w:hAnsi="Nunito" w:eastAsia="Nunito" w:cstheme="minorHAnsi"/>
                <w:color w:val="000000" w:themeColor="text1"/>
                <w:sz w:val="20"/>
                <w:rPrChange w:author="Craig Parker" w:date="2024-08-07T12:23:00Z" w16du:dateUtc="2024-08-07T10:23:00Z" w:id="4306">
                  <w:rPr>
                    <w:rFonts w:ascii="Nunito" w:hAnsi="Nunito" w:eastAsia="Nunito" w:cstheme="minorHAnsi"/>
                  </w:rPr>
                </w:rPrChange>
              </w:rPr>
            </w:pPr>
          </w:p>
          <w:p w:rsidRPr="002E4822" w:rsidR="007813F4" w:rsidP="0C32A488" w:rsidRDefault="009511AE" w14:paraId="000001A1" w14:textId="77777777">
            <w:pPr>
              <w:widowControl w:val="0"/>
              <w:pBdr>
                <w:top w:val="nil"/>
                <w:left w:val="nil"/>
                <w:bottom w:val="nil"/>
                <w:right w:val="nil"/>
                <w:between w:val="nil"/>
              </w:pBdr>
              <w:spacing w:line="240" w:lineRule="auto"/>
              <w:rPr>
                <w:del w:author="Lisa van Aardenne" w:date="2024-04-19T08:49:00Z" w:id="4307"/>
                <w:rFonts w:ascii="Nunito" w:hAnsi="Nunito" w:eastAsia="Nunito" w:cstheme="minorHAnsi"/>
                <w:color w:val="000000" w:themeColor="text1"/>
                <w:sz w:val="20"/>
                <w:rPrChange w:author="Craig Parker" w:date="2024-08-07T12:23:00Z" w16du:dateUtc="2024-08-07T10:23:00Z" w:id="4308">
                  <w:rPr>
                    <w:del w:author="Lisa van Aardenne" w:date="2024-04-19T08:49:00Z" w:id="4309"/>
                    <w:rFonts w:ascii="Nunito" w:hAnsi="Nunito" w:eastAsia="Nunito" w:cstheme="minorHAnsi"/>
                  </w:rPr>
                </w:rPrChange>
              </w:rPr>
            </w:pPr>
            <w:del w:author="Lisa van Aardenne" w:date="2024-04-19T08:49:00Z" w:id="4310">
              <w:r w:rsidRPr="002E4822">
                <w:rPr>
                  <w:rFonts w:ascii="Nunito" w:hAnsi="Nunito" w:cstheme="minorHAnsi"/>
                  <w:color w:val="000000" w:themeColor="text1"/>
                  <w:sz w:val="20"/>
                  <w:rPrChange w:author="Craig Parker" w:date="2024-08-07T12:23:00Z" w16du:dateUtc="2024-08-07T10:23:00Z" w:id="4311">
                    <w:rPr/>
                  </w:rPrChange>
                </w:rPr>
                <w:fldChar w:fldCharType="begin"/>
              </w:r>
              <w:r w:rsidRPr="002E4822">
                <w:rPr>
                  <w:rFonts w:ascii="Nunito" w:hAnsi="Nunito" w:cstheme="minorHAnsi"/>
                  <w:color w:val="000000" w:themeColor="text1"/>
                  <w:sz w:val="20"/>
                  <w:rPrChange w:author="Craig Parker" w:date="2024-08-07T12:23:00Z" w16du:dateUtc="2024-08-07T10:23:00Z" w:id="4312">
                    <w:rPr/>
                  </w:rPrChange>
                </w:rPr>
                <w:delInstrText xml:space="preserve">HYPERLINK "mailto:toby.kurien@za.ibm.com" </w:delInstrText>
              </w:r>
              <w:r w:rsidRPr="00594D30">
                <w:rPr>
                  <w:rFonts w:ascii="Nunito" w:hAnsi="Nunito" w:cstheme="minorHAnsi"/>
                  <w:color w:val="000000" w:themeColor="text1"/>
                  <w:sz w:val="20"/>
                </w:rPr>
              </w:r>
              <w:r w:rsidRPr="002E4822">
                <w:rPr>
                  <w:rFonts w:ascii="Nunito" w:hAnsi="Nunito" w:cstheme="minorHAnsi"/>
                  <w:color w:val="000000" w:themeColor="text1"/>
                  <w:sz w:val="20"/>
                  <w:rPrChange w:author="Craig Parker" w:date="2024-08-07T12:23:00Z" w16du:dateUtc="2024-08-07T10:23:00Z" w:id="4313">
                    <w:rPr/>
                  </w:rPrChange>
                </w:rPr>
                <w:fldChar w:fldCharType="separate"/>
              </w:r>
              <w:r w:rsidRPr="002E4822" w:rsidDel="0C32A488">
                <w:rPr>
                  <w:rFonts w:ascii="Nunito" w:hAnsi="Nunito" w:eastAsia="Nunito" w:cstheme="minorHAnsi"/>
                  <w:color w:val="000000" w:themeColor="text1"/>
                  <w:sz w:val="20"/>
                  <w:u w:val="single"/>
                  <w:rPrChange w:author="Craig Parker" w:date="2024-08-07T12:23:00Z" w16du:dateUtc="2024-08-07T10:23:00Z" w:id="4314">
                    <w:rPr>
                      <w:rFonts w:ascii="Nunito" w:hAnsi="Nunito" w:eastAsia="Nunito" w:cstheme="minorHAnsi"/>
                      <w:color w:val="1155CC"/>
                      <w:u w:val="single"/>
                    </w:rPr>
                  </w:rPrChange>
                </w:rPr>
                <w:delText>toby.kurien@za.ibm.com</w:delText>
              </w:r>
              <w:r w:rsidRPr="002E4822">
                <w:rPr>
                  <w:rFonts w:ascii="Nunito" w:hAnsi="Nunito" w:cstheme="minorHAnsi"/>
                  <w:color w:val="000000" w:themeColor="text1"/>
                  <w:sz w:val="20"/>
                  <w:rPrChange w:author="Craig Parker" w:date="2024-08-07T12:23:00Z" w16du:dateUtc="2024-08-07T10:23:00Z" w:id="4315">
                    <w:rPr/>
                  </w:rPrChange>
                </w:rPr>
                <w:fldChar w:fldCharType="end"/>
              </w:r>
            </w:del>
          </w:p>
          <w:p w:rsidRPr="002E4822" w:rsidR="007813F4" w:rsidP="0C32A488" w:rsidRDefault="007813F4" w14:paraId="1E000075" w14:textId="23050A36">
            <w:pPr>
              <w:widowControl w:val="0"/>
              <w:pBdr>
                <w:top w:val="nil"/>
                <w:left w:val="nil"/>
                <w:bottom w:val="nil"/>
                <w:right w:val="nil"/>
                <w:between w:val="nil"/>
              </w:pBdr>
              <w:spacing w:line="240" w:lineRule="auto"/>
              <w:rPr>
                <w:ins w:author="Lisa van Aardenne" w:date="2024-04-19T08:50:00Z" w:id="4316"/>
                <w:rFonts w:ascii="Nunito" w:hAnsi="Nunito" w:eastAsia="Nunito" w:cstheme="minorHAnsi"/>
                <w:color w:val="000000" w:themeColor="text1"/>
                <w:sz w:val="20"/>
                <w:rPrChange w:author="Craig Parker" w:date="2024-08-07T12:23:00Z" w16du:dateUtc="2024-08-07T10:23:00Z" w:id="4317">
                  <w:rPr>
                    <w:ins w:author="Lisa van Aardenne" w:date="2024-04-19T08:50:00Z" w:id="4318"/>
                    <w:rFonts w:ascii="Nunito" w:hAnsi="Nunito" w:eastAsia="Nunito" w:cstheme="minorHAnsi"/>
                  </w:rPr>
                </w:rPrChange>
              </w:rPr>
            </w:pPr>
          </w:p>
          <w:p w:rsidRPr="002E4822" w:rsidR="00894535" w:rsidP="0C32A488" w:rsidRDefault="00894535" w14:paraId="44687C78" w14:textId="77777777">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rsidRPr="002E4822" w:rsidR="00894535" w:rsidP="0C32A488" w:rsidRDefault="00894535" w14:paraId="669E0FD5" w14:textId="77777777">
            <w:pPr>
              <w:widowControl w:val="0"/>
              <w:pBdr>
                <w:top w:val="nil"/>
                <w:left w:val="nil"/>
                <w:bottom w:val="nil"/>
                <w:right w:val="nil"/>
                <w:between w:val="nil"/>
              </w:pBdr>
              <w:spacing w:line="240" w:lineRule="auto"/>
              <w:rPr>
                <w:rFonts w:ascii="Nunito" w:hAnsi="Nunito" w:cstheme="minorHAnsi"/>
                <w:color w:val="000000" w:themeColor="text1"/>
                <w:sz w:val="20"/>
                <w:u w:val="single"/>
              </w:rPr>
            </w:pPr>
          </w:p>
          <w:p w:rsidRPr="002E4822" w:rsidR="007813F4" w:rsidDel="003C65B3" w:rsidP="0C32A488" w:rsidRDefault="003C65B3" w14:paraId="6B61840D" w14:textId="777BE21B">
            <w:pPr>
              <w:widowControl w:val="0"/>
              <w:pBdr>
                <w:top w:val="nil"/>
                <w:left w:val="nil"/>
                <w:bottom w:val="nil"/>
                <w:right w:val="nil"/>
                <w:between w:val="nil"/>
              </w:pBdr>
              <w:spacing w:line="240" w:lineRule="auto"/>
              <w:rPr>
                <w:ins w:author="Lisa van Aardenne" w:date="2024-04-19T08:51:00Z" w:id="4319"/>
                <w:del w:author="Craig Parker" w:date="2024-07-08T11:57:00Z" w:id="4320"/>
                <w:rFonts w:ascii="Nunito" w:hAnsi="Nunito" w:eastAsia="Nunito" w:cstheme="minorHAnsi"/>
                <w:color w:val="000000" w:themeColor="text1"/>
                <w:sz w:val="20"/>
                <w:u w:val="single"/>
                <w:rPrChange w:author="Craig Parker" w:date="2024-08-07T12:23:00Z" w16du:dateUtc="2024-08-07T10:23:00Z" w:id="4321">
                  <w:rPr>
                    <w:ins w:author="Lisa van Aardenne" w:date="2024-04-19T08:51:00Z" w:id="4322"/>
                    <w:del w:author="Craig Parker" w:date="2024-07-08T11:57:00Z" w:id="4323"/>
                    <w:rFonts w:ascii="Nunito" w:hAnsi="Nunito" w:eastAsia="Nunito" w:cs="Nunito"/>
                  </w:rPr>
                </w:rPrChange>
              </w:rPr>
            </w:pPr>
            <w:ins w:author="Craig Parker" w:date="2024-07-08T11:57:00Z" w:id="4324">
              <w:r w:rsidRPr="002E4822">
                <w:rPr>
                  <w:rFonts w:ascii="Nunito" w:hAnsi="Nunito" w:cstheme="minorHAnsi"/>
                  <w:color w:val="000000" w:themeColor="text1"/>
                  <w:sz w:val="20"/>
                  <w:u w:val="single"/>
                  <w:rPrChange w:author="Craig Parker" w:date="2024-08-07T12:23:00Z" w16du:dateUtc="2024-08-07T10:23:00Z" w:id="4325">
                    <w:rPr/>
                  </w:rPrChange>
                </w:rPr>
                <w:t>nicholas.brink@witsphr.org</w:t>
              </w:r>
            </w:ins>
            <w:ins w:author="Lisa van Aardenne" w:date="2024-04-19T08:51:00Z" w:id="4326">
              <w:del w:author="Craig Parker" w:date="2024-07-08T11:57:00Z" w:id="4327">
                <w:r w:rsidRPr="002E4822" w:rsidDel="003C65B3" w:rsidR="007813F4">
                  <w:rPr>
                    <w:rFonts w:ascii="Nunito" w:hAnsi="Nunito" w:cstheme="minorHAnsi"/>
                    <w:color w:val="000000" w:themeColor="text1"/>
                    <w:sz w:val="20"/>
                    <w:u w:val="single"/>
                    <w:rPrChange w:author="Craig Parker" w:date="2024-08-07T12:23:00Z" w16du:dateUtc="2024-08-07T10:23:00Z" w:id="4328">
                      <w:rPr/>
                    </w:rPrChange>
                  </w:rPr>
                  <w:fldChar w:fldCharType="begin"/>
                </w:r>
                <w:r w:rsidRPr="002E4822" w:rsidDel="003C65B3" w:rsidR="007813F4">
                  <w:rPr>
                    <w:rFonts w:ascii="Nunito" w:hAnsi="Nunito" w:cstheme="minorHAnsi"/>
                    <w:color w:val="000000" w:themeColor="text1"/>
                    <w:sz w:val="20"/>
                    <w:u w:val="single"/>
                    <w:rPrChange w:author="Craig Parker" w:date="2024-08-07T12:23:00Z" w16du:dateUtc="2024-08-07T10:23:00Z" w:id="4329">
                      <w:rPr/>
                    </w:rPrChange>
                  </w:rPr>
                  <w:delInstrText xml:space="preserve">HYPERLINK "mailto:Nbrink@wrhi.ac.za" </w:delInstrText>
                </w:r>
                <w:r w:rsidRPr="00594D30" w:rsidDel="003C65B3" w:rsidR="007813F4">
                  <w:rPr>
                    <w:rFonts w:ascii="Nunito" w:hAnsi="Nunito" w:cstheme="minorHAnsi"/>
                    <w:color w:val="000000" w:themeColor="text1"/>
                    <w:sz w:val="20"/>
                    <w:u w:val="single"/>
                  </w:rPr>
                </w:r>
                <w:r w:rsidRPr="002E4822" w:rsidDel="003C65B3" w:rsidR="007813F4">
                  <w:rPr>
                    <w:rFonts w:ascii="Nunito" w:hAnsi="Nunito" w:cstheme="minorHAnsi"/>
                    <w:color w:val="000000" w:themeColor="text1"/>
                    <w:sz w:val="20"/>
                    <w:u w:val="single"/>
                    <w:rPrChange w:author="Craig Parker" w:date="2024-08-07T12:23:00Z" w16du:dateUtc="2024-08-07T10:23:00Z" w:id="4330">
                      <w:rPr/>
                    </w:rPrChange>
                  </w:rPr>
                  <w:fldChar w:fldCharType="separate"/>
                </w:r>
                <w:r w:rsidRPr="002E4822" w:rsidDel="003C65B3" w:rsidR="0C32A488">
                  <w:rPr>
                    <w:rStyle w:val="Hyperlink"/>
                    <w:rFonts w:ascii="Nunito" w:hAnsi="Nunito" w:eastAsia="Nunito" w:cstheme="minorHAnsi"/>
                    <w:color w:val="000000" w:themeColor="text1"/>
                    <w:sz w:val="20"/>
                    <w:rPrChange w:author="Craig Parker" w:date="2024-08-07T12:23:00Z" w16du:dateUtc="2024-08-07T10:23:00Z" w:id="4331">
                      <w:rPr>
                        <w:rStyle w:val="Hyperlink"/>
                        <w:rFonts w:ascii="Nunito" w:hAnsi="Nunito" w:eastAsia="Nunito" w:cs="Nunito"/>
                      </w:rPr>
                    </w:rPrChange>
                  </w:rPr>
                  <w:delText>Nbrink@</w:delText>
                </w:r>
              </w:del>
              <w:del w:author="Craig Parker" w:date="2024-07-08T11:52:00Z" w:id="4332">
                <w:r w:rsidRPr="002E4822" w:rsidDel="00D30C12" w:rsidR="0C32A488">
                  <w:rPr>
                    <w:rStyle w:val="Hyperlink"/>
                    <w:rFonts w:ascii="Nunito" w:hAnsi="Nunito" w:eastAsia="Nunito" w:cstheme="minorHAnsi"/>
                    <w:color w:val="000000" w:themeColor="text1"/>
                    <w:sz w:val="20"/>
                    <w:rPrChange w:author="Craig Parker" w:date="2024-08-07T12:23:00Z" w16du:dateUtc="2024-08-07T10:23:00Z" w:id="4333">
                      <w:rPr>
                        <w:rStyle w:val="Hyperlink"/>
                        <w:rFonts w:ascii="Nunito" w:hAnsi="Nunito" w:eastAsia="Nunito" w:cs="Nunito"/>
                      </w:rPr>
                    </w:rPrChange>
                  </w:rPr>
                  <w:delText>wrhi</w:delText>
                </w:r>
              </w:del>
              <w:del w:author="Craig Parker" w:date="2024-07-08T11:57:00Z" w:id="4334">
                <w:r w:rsidRPr="002E4822" w:rsidDel="003C65B3" w:rsidR="0C32A488">
                  <w:rPr>
                    <w:rStyle w:val="Hyperlink"/>
                    <w:rFonts w:ascii="Nunito" w:hAnsi="Nunito" w:eastAsia="Nunito" w:cstheme="minorHAnsi"/>
                    <w:color w:val="000000" w:themeColor="text1"/>
                    <w:sz w:val="20"/>
                    <w:rPrChange w:author="Craig Parker" w:date="2024-08-07T12:23:00Z" w16du:dateUtc="2024-08-07T10:23:00Z" w:id="4335">
                      <w:rPr>
                        <w:rStyle w:val="Hyperlink"/>
                        <w:rFonts w:ascii="Nunito" w:hAnsi="Nunito" w:eastAsia="Nunito" w:cs="Nunito"/>
                      </w:rPr>
                    </w:rPrChange>
                  </w:rPr>
                  <w:delText>.ac.za</w:delText>
                </w:r>
                <w:r w:rsidRPr="002E4822" w:rsidDel="003C65B3" w:rsidR="007813F4">
                  <w:rPr>
                    <w:rFonts w:ascii="Nunito" w:hAnsi="Nunito" w:cstheme="minorHAnsi"/>
                    <w:color w:val="000000" w:themeColor="text1"/>
                    <w:sz w:val="20"/>
                    <w:u w:val="single"/>
                    <w:rPrChange w:author="Craig Parker" w:date="2024-08-07T12:23:00Z" w16du:dateUtc="2024-08-07T10:23:00Z" w:id="4336">
                      <w:rPr/>
                    </w:rPrChange>
                  </w:rPr>
                  <w:fldChar w:fldCharType="end"/>
                </w:r>
              </w:del>
            </w:ins>
          </w:p>
          <w:p w:rsidRPr="002E4822" w:rsidR="007813F4" w:rsidP="0C32A488" w:rsidRDefault="007813F4" w14:paraId="7E94AF33" w14:textId="776D4603">
            <w:pPr>
              <w:widowControl w:val="0"/>
              <w:pBdr>
                <w:top w:val="nil"/>
                <w:left w:val="nil"/>
                <w:bottom w:val="nil"/>
                <w:right w:val="nil"/>
                <w:between w:val="nil"/>
              </w:pBdr>
              <w:spacing w:line="240" w:lineRule="auto"/>
              <w:rPr>
                <w:ins w:author="Lisa van Aardenne" w:date="2024-04-19T08:51:00Z" w:id="4337"/>
                <w:rStyle w:val="Hyperlink"/>
                <w:rFonts w:ascii="Nunito" w:hAnsi="Nunito" w:eastAsia="Nunito" w:cstheme="minorHAnsi"/>
                <w:color w:val="000000" w:themeColor="text1"/>
                <w:sz w:val="20"/>
                <w:rPrChange w:author="Craig Parker" w:date="2024-08-07T12:23:00Z" w16du:dateUtc="2024-08-07T10:23:00Z" w:id="4338">
                  <w:rPr>
                    <w:ins w:author="Lisa van Aardenne" w:date="2024-04-19T08:51:00Z" w:id="4339"/>
                    <w:rStyle w:val="Hyperlink"/>
                    <w:rFonts w:ascii="Nunito" w:hAnsi="Nunito" w:eastAsia="Nunito" w:cstheme="minorHAnsi"/>
                  </w:rPr>
                </w:rPrChange>
              </w:rPr>
            </w:pPr>
          </w:p>
          <w:p w:rsidRPr="002E4822" w:rsidR="00894535" w:rsidP="00D30C12" w:rsidRDefault="00894535" w14:paraId="13E60C77" w14:textId="77777777">
            <w:pPr>
              <w:widowControl w:val="0"/>
              <w:pBdr>
                <w:top w:val="nil"/>
                <w:left w:val="nil"/>
                <w:bottom w:val="nil"/>
                <w:right w:val="nil"/>
                <w:between w:val="nil"/>
              </w:pBdr>
              <w:spacing w:line="240" w:lineRule="auto"/>
              <w:rPr>
                <w:rFonts w:ascii="Nunito" w:hAnsi="Nunito" w:cstheme="minorHAnsi"/>
                <w:color w:val="000000" w:themeColor="text1"/>
                <w:sz w:val="20"/>
              </w:rPr>
            </w:pPr>
          </w:p>
          <w:p w:rsidRPr="002E4822" w:rsidR="00D30C12" w:rsidP="00D30C12" w:rsidRDefault="00894535" w14:paraId="39B2DE62" w14:textId="041B9555">
            <w:pPr>
              <w:widowControl w:val="0"/>
              <w:pBdr>
                <w:top w:val="nil"/>
                <w:left w:val="nil"/>
                <w:bottom w:val="nil"/>
                <w:right w:val="nil"/>
                <w:between w:val="nil"/>
              </w:pBdr>
              <w:spacing w:line="240" w:lineRule="auto"/>
              <w:rPr>
                <w:ins w:author="Craig Parker" w:date="2024-07-08T11:53:00Z" w:id="4340"/>
                <w:rFonts w:ascii="Nunito" w:hAnsi="Nunito" w:cstheme="minorHAnsi"/>
                <w:color w:val="000000" w:themeColor="text1"/>
                <w:sz w:val="20"/>
                <w:rPrChange w:author="Craig Parker" w:date="2024-08-07T12:23:00Z" w16du:dateUtc="2024-08-07T10:23:00Z" w:id="4341">
                  <w:rPr>
                    <w:ins w:author="Craig Parker" w:date="2024-07-08T11:53:00Z" w:id="4342"/>
                  </w:rPr>
                </w:rPrChange>
              </w:rPr>
            </w:pPr>
            <w:r w:rsidRPr="002E4822">
              <w:rPr>
                <w:rFonts w:ascii="Nunito" w:hAnsi="Nunito" w:cstheme="minorHAnsi"/>
                <w:color w:val="000000" w:themeColor="text1"/>
                <w:sz w:val="20"/>
              </w:rPr>
              <w:fldChar w:fldCharType="begin"/>
            </w:r>
            <w:r w:rsidRPr="002E4822">
              <w:rPr>
                <w:rFonts w:ascii="Nunito" w:hAnsi="Nunito" w:cstheme="minorHAnsi"/>
                <w:color w:val="000000" w:themeColor="text1"/>
                <w:sz w:val="20"/>
              </w:rPr>
              <w:instrText>HYPERLINK "mailto:</w:instrText>
            </w:r>
            <w:ins w:author="Craig Parker" w:date="2024-07-08T11:53:00Z" w:id="4343">
              <w:r w:rsidRPr="002E4822">
                <w:rPr>
                  <w:rFonts w:ascii="Nunito" w:hAnsi="Nunito" w:cstheme="minorHAnsi"/>
                  <w:color w:val="000000" w:themeColor="text1"/>
                  <w:sz w:val="20"/>
                  <w:rPrChange w:author="Craig Parker" w:date="2024-08-07T12:23:00Z" w16du:dateUtc="2024-08-07T10:23:00Z" w:id="4344">
                    <w:rPr>
                      <w:rStyle w:val="Hyperlink"/>
                    </w:rPr>
                  </w:rPrChange>
                </w:rPr>
                <w:instrText>Craig.parker@witsphr.org</w:instrText>
              </w:r>
            </w:ins>
            <w:r w:rsidRPr="002E4822">
              <w:rPr>
                <w:rFonts w:ascii="Nunito" w:hAnsi="Nunito" w:cstheme="minorHAnsi"/>
                <w:color w:val="000000" w:themeColor="text1"/>
                <w:sz w:val="20"/>
              </w:rPr>
              <w:instrText>"</w:instrText>
            </w:r>
            <w:r w:rsidRPr="002E4822">
              <w:rPr>
                <w:rFonts w:ascii="Nunito" w:hAnsi="Nunito" w:cstheme="minorHAnsi"/>
                <w:color w:val="000000" w:themeColor="text1"/>
                <w:sz w:val="20"/>
              </w:rPr>
            </w:r>
            <w:r w:rsidRPr="002E4822">
              <w:rPr>
                <w:rFonts w:ascii="Nunito" w:hAnsi="Nunito" w:cstheme="minorHAnsi"/>
                <w:color w:val="000000" w:themeColor="text1"/>
                <w:sz w:val="20"/>
              </w:rPr>
              <w:fldChar w:fldCharType="separate"/>
            </w:r>
            <w:ins w:author="Craig Parker" w:date="2024-07-08T11:53:00Z" w:id="4345">
              <w:r w:rsidRPr="002E4822">
                <w:rPr>
                  <w:rStyle w:val="Hyperlink"/>
                  <w:rFonts w:ascii="Nunito" w:hAnsi="Nunito" w:cstheme="minorHAnsi"/>
                  <w:color w:val="000000" w:themeColor="text1"/>
                  <w:sz w:val="20"/>
                  <w:rPrChange w:author="Craig Parker" w:date="2024-08-07T12:23:00Z" w16du:dateUtc="2024-08-07T10:23:00Z" w:id="4346">
                    <w:rPr>
                      <w:rStyle w:val="Hyperlink"/>
                    </w:rPr>
                  </w:rPrChange>
                </w:rPr>
                <w:t>Craig.parker@witsphr.org</w:t>
              </w:r>
            </w:ins>
            <w:r w:rsidRPr="002E4822">
              <w:rPr>
                <w:rFonts w:ascii="Nunito" w:hAnsi="Nunito" w:cstheme="minorHAnsi"/>
                <w:color w:val="000000" w:themeColor="text1"/>
                <w:sz w:val="20"/>
              </w:rPr>
              <w:fldChar w:fldCharType="end"/>
            </w:r>
          </w:p>
          <w:p w:rsidRPr="002E4822" w:rsidR="007813F4" w:rsidDel="00D30C12" w:rsidP="0C32A488" w:rsidRDefault="007813F4" w14:paraId="15CDEF33" w14:textId="27DF39A3">
            <w:pPr>
              <w:widowControl w:val="0"/>
              <w:pBdr>
                <w:top w:val="nil"/>
                <w:left w:val="nil"/>
                <w:bottom w:val="nil"/>
                <w:right w:val="nil"/>
                <w:between w:val="nil"/>
              </w:pBdr>
              <w:spacing w:line="240" w:lineRule="auto"/>
              <w:rPr>
                <w:ins w:author="Lisa van Aardenne" w:date="2024-04-19T08:51:00Z" w:id="4347"/>
                <w:del w:author="Craig Parker" w:date="2024-07-08T11:53:00Z" w:id="4348"/>
                <w:rStyle w:val="Hyperlink"/>
                <w:rFonts w:ascii="Nunito" w:hAnsi="Nunito" w:eastAsia="Nunito" w:cs="Nunito"/>
                <w:color w:val="000000" w:themeColor="text1"/>
                <w:sz w:val="20"/>
                <w:rPrChange w:author="Craig Parker" w:date="2024-08-07T12:23:00Z" w16du:dateUtc="2024-08-07T10:23:00Z" w:id="4349">
                  <w:rPr>
                    <w:ins w:author="Lisa van Aardenne" w:date="2024-04-19T08:51:00Z" w:id="4350"/>
                    <w:del w:author="Craig Parker" w:date="2024-07-08T11:53:00Z" w:id="4351"/>
                    <w:rStyle w:val="Hyperlink"/>
                    <w:rFonts w:ascii="Nunito" w:hAnsi="Nunito" w:eastAsia="Nunito" w:cs="Nunito"/>
                  </w:rPr>
                </w:rPrChange>
              </w:rPr>
            </w:pPr>
            <w:ins w:author="Lisa van Aardenne" w:date="2024-04-19T08:51:00Z" w:id="4352">
              <w:del w:author="Craig Parker" w:date="2024-07-08T11:53:00Z" w:id="4353">
                <w:r w:rsidRPr="002E4822" w:rsidDel="00D30C12">
                  <w:rPr>
                    <w:rFonts w:ascii="Nunito" w:hAnsi="Nunito"/>
                    <w:color w:val="000000" w:themeColor="text1"/>
                    <w:sz w:val="20"/>
                    <w:rPrChange w:author="Craig Parker" w:date="2024-08-07T12:23:00Z" w16du:dateUtc="2024-08-07T10:23:00Z" w:id="4354">
                      <w:rPr>
                        <w:color w:val="0563C1" w:themeColor="hyperlink"/>
                        <w:u w:val="single"/>
                      </w:rPr>
                    </w:rPrChange>
                  </w:rPr>
                  <w:fldChar w:fldCharType="begin"/>
                </w:r>
                <w:r w:rsidRPr="002E4822" w:rsidDel="00D30C12">
                  <w:rPr>
                    <w:rFonts w:ascii="Nunito" w:hAnsi="Nunito"/>
                    <w:color w:val="000000" w:themeColor="text1"/>
                    <w:sz w:val="20"/>
                    <w:rPrChange w:author="Craig Parker" w:date="2024-08-07T12:23:00Z" w16du:dateUtc="2024-08-07T10:23:00Z" w:id="4355">
                      <w:rPr/>
                    </w:rPrChange>
                  </w:rPr>
                  <w:delInstrText xml:space="preserve">HYPERLINK "mailto:Cparker@wrhi.ac.za" </w:delInstrText>
                </w:r>
                <w:r w:rsidRPr="00594D30" w:rsidDel="00D30C12">
                  <w:rPr>
                    <w:rFonts w:ascii="Nunito" w:hAnsi="Nunito"/>
                    <w:color w:val="000000" w:themeColor="text1"/>
                    <w:sz w:val="20"/>
                  </w:rPr>
                </w:r>
                <w:r w:rsidRPr="002E4822" w:rsidDel="00D30C12">
                  <w:rPr>
                    <w:rFonts w:ascii="Nunito" w:hAnsi="Nunito"/>
                    <w:color w:val="000000" w:themeColor="text1"/>
                    <w:sz w:val="20"/>
                    <w:rPrChange w:author="Craig Parker" w:date="2024-08-07T12:23:00Z" w16du:dateUtc="2024-08-07T10:23:00Z" w:id="4356">
                      <w:rPr/>
                    </w:rPrChange>
                  </w:rPr>
                  <w:fldChar w:fldCharType="separate"/>
                </w:r>
                <w:r w:rsidRPr="002E4822" w:rsidDel="00D30C12" w:rsidR="0C32A488">
                  <w:rPr>
                    <w:rStyle w:val="Hyperlink"/>
                    <w:rFonts w:ascii="Nunito" w:hAnsi="Nunito" w:eastAsia="Nunito" w:cs="Nunito"/>
                    <w:color w:val="000000" w:themeColor="text1"/>
                    <w:sz w:val="20"/>
                    <w:rPrChange w:author="Craig Parker" w:date="2024-08-07T12:23:00Z" w16du:dateUtc="2024-08-07T10:23:00Z" w:id="4357">
                      <w:rPr>
                        <w:rStyle w:val="Hyperlink"/>
                        <w:rFonts w:ascii="Nunito" w:hAnsi="Nunito" w:eastAsia="Nunito" w:cs="Nunito"/>
                      </w:rPr>
                    </w:rPrChange>
                  </w:rPr>
                  <w:delText>Cparker@</w:delText>
                </w:r>
              </w:del>
              <w:del w:author="Craig Parker" w:date="2024-07-08T11:52:00Z" w:id="4358">
                <w:r w:rsidRPr="002E4822" w:rsidDel="00D30C12" w:rsidR="0C32A488">
                  <w:rPr>
                    <w:rStyle w:val="Hyperlink"/>
                    <w:rFonts w:ascii="Nunito" w:hAnsi="Nunito" w:eastAsia="Nunito" w:cs="Nunito"/>
                    <w:color w:val="000000" w:themeColor="text1"/>
                    <w:sz w:val="20"/>
                    <w:rPrChange w:author="Craig Parker" w:date="2024-08-07T12:23:00Z" w16du:dateUtc="2024-08-07T10:23:00Z" w:id="4359">
                      <w:rPr>
                        <w:rStyle w:val="Hyperlink"/>
                        <w:rFonts w:ascii="Nunito" w:hAnsi="Nunito" w:eastAsia="Nunito" w:cs="Nunito"/>
                      </w:rPr>
                    </w:rPrChange>
                  </w:rPr>
                  <w:delText>wrhi</w:delText>
                </w:r>
              </w:del>
              <w:del w:author="Craig Parker" w:date="2024-07-08T11:53:00Z" w:id="4360">
                <w:r w:rsidRPr="002E4822" w:rsidDel="00D30C12" w:rsidR="0C32A488">
                  <w:rPr>
                    <w:rStyle w:val="Hyperlink"/>
                    <w:rFonts w:ascii="Nunito" w:hAnsi="Nunito" w:eastAsia="Nunito" w:cs="Nunito"/>
                    <w:color w:val="000000" w:themeColor="text1"/>
                    <w:sz w:val="20"/>
                    <w:rPrChange w:author="Craig Parker" w:date="2024-08-07T12:23:00Z" w16du:dateUtc="2024-08-07T10:23:00Z" w:id="4361">
                      <w:rPr>
                        <w:rStyle w:val="Hyperlink"/>
                        <w:rFonts w:ascii="Nunito" w:hAnsi="Nunito" w:eastAsia="Nunito" w:cs="Nunito"/>
                      </w:rPr>
                    </w:rPrChange>
                  </w:rPr>
                  <w:delText>.ac.za</w:delText>
                </w:r>
                <w:r w:rsidRPr="002E4822" w:rsidDel="00D30C12">
                  <w:rPr>
                    <w:rFonts w:ascii="Nunito" w:hAnsi="Nunito"/>
                    <w:color w:val="000000" w:themeColor="text1"/>
                    <w:sz w:val="20"/>
                    <w:rPrChange w:author="Craig Parker" w:date="2024-08-07T12:23:00Z" w16du:dateUtc="2024-08-07T10:23:00Z" w:id="4362">
                      <w:rPr/>
                    </w:rPrChange>
                  </w:rPr>
                  <w:fldChar w:fldCharType="end"/>
                </w:r>
              </w:del>
            </w:ins>
          </w:p>
          <w:p w:rsidRPr="002E4822" w:rsidR="007813F4" w:rsidP="0C32A488" w:rsidRDefault="007813F4" w14:paraId="741AAF81" w14:textId="7087DF9A">
            <w:pPr>
              <w:widowControl w:val="0"/>
              <w:pBdr>
                <w:top w:val="nil"/>
                <w:left w:val="nil"/>
                <w:bottom w:val="nil"/>
                <w:right w:val="nil"/>
                <w:between w:val="nil"/>
              </w:pBdr>
              <w:spacing w:line="240" w:lineRule="auto"/>
              <w:rPr>
                <w:ins w:author="Lisa van Aardenne" w:date="2024-04-19T08:51:00Z" w:id="4363"/>
                <w:rStyle w:val="Hyperlink"/>
                <w:rFonts w:ascii="Nunito" w:hAnsi="Nunito" w:eastAsia="Nunito" w:cs="Nunito"/>
                <w:color w:val="000000" w:themeColor="text1"/>
                <w:sz w:val="20"/>
                <w:rPrChange w:author="Craig Parker" w:date="2024-08-07T12:23:00Z" w16du:dateUtc="2024-08-07T10:23:00Z" w:id="4364">
                  <w:rPr>
                    <w:ins w:author="Lisa van Aardenne" w:date="2024-04-19T08:51:00Z" w:id="4365"/>
                    <w:rStyle w:val="Hyperlink"/>
                    <w:rFonts w:ascii="Nunito" w:hAnsi="Nunito" w:eastAsia="Nunito" w:cs="Nunito"/>
                  </w:rPr>
                </w:rPrChange>
              </w:rPr>
            </w:pPr>
          </w:p>
          <w:p w:rsidRPr="002E4822" w:rsidR="007813F4" w:rsidP="0C32A488" w:rsidRDefault="007813F4" w14:paraId="69FA5FE2" w14:textId="462F52F0">
            <w:pPr>
              <w:widowControl w:val="0"/>
              <w:pBdr>
                <w:top w:val="nil"/>
                <w:left w:val="nil"/>
                <w:bottom w:val="nil"/>
                <w:right w:val="nil"/>
                <w:between w:val="nil"/>
              </w:pBdr>
              <w:spacing w:line="240" w:lineRule="auto"/>
              <w:rPr>
                <w:ins w:author="Lisa van Aardenne" w:date="2024-04-19T08:51:00Z" w:id="4366"/>
                <w:rStyle w:val="Hyperlink"/>
                <w:rFonts w:ascii="Nunito" w:hAnsi="Nunito" w:eastAsia="Nunito" w:cs="Nunito"/>
                <w:color w:val="000000" w:themeColor="text1"/>
                <w:sz w:val="20"/>
                <w:rPrChange w:author="Craig Parker" w:date="2024-08-07T12:23:00Z" w16du:dateUtc="2024-08-07T10:23:00Z" w:id="4367">
                  <w:rPr>
                    <w:ins w:author="Lisa van Aardenne" w:date="2024-04-19T08:51:00Z" w:id="4368"/>
                    <w:rStyle w:val="Hyperlink"/>
                    <w:rFonts w:ascii="Nunito" w:hAnsi="Nunito" w:eastAsia="Nunito" w:cs="Nunito"/>
                  </w:rPr>
                </w:rPrChange>
              </w:rPr>
            </w:pPr>
          </w:p>
          <w:p w:rsidRPr="002E4822" w:rsidR="007813F4" w:rsidP="0C32A488" w:rsidRDefault="007813F4" w14:paraId="000001A2" w14:textId="711E17EE">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69">
                  <w:rPr>
                    <w:rFonts w:ascii="Nunito" w:hAnsi="Nunito" w:eastAsia="Nunito" w:cs="Nunito"/>
                  </w:rPr>
                </w:rPrChange>
              </w:rPr>
            </w:pPr>
          </w:p>
        </w:tc>
      </w:tr>
      <w:tr w:rsidRPr="002E4822" w:rsidR="006E7398" w:rsidTr="337760E0" w14:paraId="22E3EBD4" w14:textId="77777777">
        <w:tc>
          <w:tcPr>
            <w:tcW w:w="3105" w:type="dxa"/>
            <w:shd w:val="clear" w:color="auto" w:fill="auto"/>
            <w:tcMar>
              <w:top w:w="100" w:type="dxa"/>
              <w:left w:w="100" w:type="dxa"/>
              <w:bottom w:w="100" w:type="dxa"/>
              <w:right w:w="100" w:type="dxa"/>
            </w:tcMar>
          </w:tcPr>
          <w:p w:rsidRPr="002E4822" w:rsidR="007813F4" w:rsidRDefault="009511AE" w14:paraId="000001A3" w14:textId="75C4FFF3">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370">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371">
                  <w:rPr>
                    <w:rFonts w:ascii="Nunito" w:hAnsi="Nunito" w:eastAsia="Nunito" w:cs="Nunito"/>
                    <w:b/>
                    <w:color w:val="0563C1" w:themeColor="hyperlink"/>
                    <w:u w:val="single"/>
                  </w:rPr>
                </w:rPrChange>
              </w:rPr>
              <w:t xml:space="preserve">Managing access to </w:t>
            </w:r>
            <w:r w:rsidRPr="002E4822" w:rsidR="00894535">
              <w:rPr>
                <w:rFonts w:ascii="Nunito" w:hAnsi="Nunito" w:eastAsia="Nunito" w:cs="Nunito"/>
                <w:b/>
                <w:color w:val="000000" w:themeColor="text1"/>
                <w:sz w:val="20"/>
              </w:rPr>
              <w:t xml:space="preserve">the </w:t>
            </w:r>
            <w:r w:rsidRPr="002E4822">
              <w:rPr>
                <w:rFonts w:ascii="Nunito" w:hAnsi="Nunito" w:eastAsia="Nunito" w:cs="Nunito"/>
                <w:b/>
                <w:color w:val="000000" w:themeColor="text1"/>
                <w:sz w:val="20"/>
                <w:rPrChange w:author="Craig Parker" w:date="2024-08-07T12:23:00Z" w16du:dateUtc="2024-08-07T10:23:00Z" w:id="4372">
                  <w:rPr>
                    <w:rFonts w:ascii="Nunito" w:hAnsi="Nunito" w:eastAsia="Nunito" w:cs="Nunito"/>
                    <w:b/>
                    <w:color w:val="0563C1" w:themeColor="hyperlink"/>
                    <w:u w:val="single"/>
                  </w:rPr>
                </w:rPrChange>
              </w:rPr>
              <w:t>UCT data analysis platform</w:t>
            </w:r>
          </w:p>
        </w:tc>
        <w:tc>
          <w:tcPr>
            <w:tcW w:w="1847" w:type="dxa"/>
            <w:shd w:val="clear" w:color="auto" w:fill="auto"/>
            <w:tcMar>
              <w:top w:w="100" w:type="dxa"/>
              <w:left w:w="100" w:type="dxa"/>
              <w:bottom w:w="100" w:type="dxa"/>
              <w:right w:w="100" w:type="dxa"/>
            </w:tcMar>
          </w:tcPr>
          <w:p w:rsidRPr="002E4822" w:rsidR="007813F4" w:rsidRDefault="009511AE" w14:paraId="000001A4"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73">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374">
                  <w:rPr>
                    <w:rFonts w:ascii="Nunito" w:hAnsi="Nunito" w:eastAsia="Nunito" w:cs="Nunito"/>
                  </w:rPr>
                </w:rPrChange>
              </w:rPr>
              <w:t>Rodger Duffett</w:t>
            </w:r>
          </w:p>
        </w:tc>
        <w:tc>
          <w:tcPr>
            <w:tcW w:w="1588" w:type="dxa"/>
            <w:shd w:val="clear" w:color="auto" w:fill="auto"/>
            <w:tcMar>
              <w:top w:w="100" w:type="dxa"/>
              <w:left w:w="100" w:type="dxa"/>
              <w:bottom w:w="100" w:type="dxa"/>
              <w:right w:w="100" w:type="dxa"/>
            </w:tcMar>
          </w:tcPr>
          <w:p w:rsidRPr="002E4822" w:rsidR="007813F4" w:rsidRDefault="009511AE" w14:paraId="000001A5"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75">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376">
                  <w:rPr>
                    <w:rFonts w:ascii="Nunito" w:hAnsi="Nunito" w:eastAsia="Nunito" w:cs="Nunito"/>
                  </w:rPr>
                </w:rPrChange>
              </w:rPr>
              <w:t>UCT</w:t>
            </w:r>
          </w:p>
        </w:tc>
        <w:tc>
          <w:tcPr>
            <w:tcW w:w="2820" w:type="dxa"/>
            <w:shd w:val="clear" w:color="auto" w:fill="auto"/>
            <w:tcMar>
              <w:top w:w="100" w:type="dxa"/>
              <w:left w:w="100" w:type="dxa"/>
              <w:bottom w:w="100" w:type="dxa"/>
              <w:right w:w="100" w:type="dxa"/>
            </w:tcMar>
          </w:tcPr>
          <w:p w:rsidRPr="002E4822" w:rsidR="007813F4" w:rsidRDefault="009511AE" w14:paraId="000001A6" w14:textId="77777777">
            <w:pPr>
              <w:widowControl w:val="0"/>
              <w:pBdr>
                <w:top w:val="nil"/>
                <w:left w:val="nil"/>
                <w:bottom w:val="nil"/>
                <w:right w:val="nil"/>
                <w:between w:val="nil"/>
              </w:pBdr>
              <w:spacing w:line="240" w:lineRule="auto"/>
              <w:rPr>
                <w:rFonts w:ascii="Nunito" w:hAnsi="Nunito" w:eastAsia="Nunito" w:cs="Nunito"/>
                <w:color w:val="000000" w:themeColor="text1"/>
                <w:sz w:val="20"/>
                <w:u w:val="single"/>
                <w:rPrChange w:author="Craig Parker" w:date="2024-08-07T12:23:00Z" w16du:dateUtc="2024-08-07T10:23:00Z" w:id="4377">
                  <w:rPr>
                    <w:rFonts w:ascii="Nunito" w:hAnsi="Nunito" w:eastAsia="Nunito" w:cs="Nunito"/>
                  </w:rPr>
                </w:rPrChange>
              </w:rPr>
            </w:pPr>
            <w:r w:rsidRPr="002E4822">
              <w:rPr>
                <w:rFonts w:ascii="Nunito" w:hAnsi="Nunito" w:eastAsia="Nunito" w:cs="Nunito"/>
                <w:color w:val="000000" w:themeColor="text1"/>
                <w:sz w:val="20"/>
                <w:u w:val="single"/>
                <w:rPrChange w:author="Craig Parker" w:date="2024-08-07T12:23:00Z" w16du:dateUtc="2024-08-07T10:23:00Z" w:id="4378">
                  <w:rPr>
                    <w:rFonts w:ascii="Nunito" w:hAnsi="Nunito" w:eastAsia="Nunito" w:cs="Nunito"/>
                  </w:rPr>
                </w:rPrChange>
              </w:rPr>
              <w:t>rodger@csag.uct.ac.za</w:t>
            </w:r>
          </w:p>
        </w:tc>
      </w:tr>
      <w:tr w:rsidRPr="002E4822" w:rsidR="006E7398" w:rsidTr="337760E0" w14:paraId="1CDAE7FA" w14:textId="77777777">
        <w:tc>
          <w:tcPr>
            <w:tcW w:w="3105" w:type="dxa"/>
            <w:shd w:val="clear" w:color="auto" w:fill="auto"/>
            <w:tcMar>
              <w:top w:w="100" w:type="dxa"/>
              <w:left w:w="100" w:type="dxa"/>
              <w:bottom w:w="100" w:type="dxa"/>
              <w:right w:w="100" w:type="dxa"/>
            </w:tcMar>
          </w:tcPr>
          <w:p w:rsidRPr="002E4822" w:rsidR="007813F4" w:rsidRDefault="009511AE" w14:paraId="000001A7" w14:textId="2ABEE0AD">
            <w:pPr>
              <w:widowControl w:val="0"/>
              <w:pBdr>
                <w:top w:val="nil"/>
                <w:left w:val="nil"/>
                <w:bottom w:val="nil"/>
                <w:right w:val="nil"/>
                <w:between w:val="nil"/>
              </w:pBdr>
              <w:spacing w:line="240" w:lineRule="auto"/>
              <w:rPr>
                <w:rFonts w:ascii="Nunito" w:hAnsi="Nunito" w:eastAsia="Nunito" w:cs="Nunito"/>
                <w:b/>
                <w:color w:val="000000" w:themeColor="text1"/>
                <w:sz w:val="20"/>
                <w:rPrChange w:author="Craig Parker" w:date="2024-08-07T12:23:00Z" w16du:dateUtc="2024-08-07T10:23:00Z" w:id="4379">
                  <w:rPr>
                    <w:rFonts w:ascii="Nunito" w:hAnsi="Nunito" w:eastAsia="Nunito" w:cs="Nunito"/>
                    <w:b/>
                  </w:rPr>
                </w:rPrChange>
              </w:rPr>
            </w:pPr>
            <w:r w:rsidRPr="002E4822">
              <w:rPr>
                <w:rFonts w:ascii="Nunito" w:hAnsi="Nunito" w:eastAsia="Nunito" w:cs="Nunito"/>
                <w:b/>
                <w:color w:val="000000" w:themeColor="text1"/>
                <w:sz w:val="20"/>
                <w:rPrChange w:author="Craig Parker" w:date="2024-08-07T12:23:00Z" w16du:dateUtc="2024-08-07T10:23:00Z" w:id="4380">
                  <w:rPr>
                    <w:rFonts w:ascii="Nunito" w:hAnsi="Nunito" w:eastAsia="Nunito" w:cs="Nunito"/>
                    <w:b/>
                  </w:rPr>
                </w:rPrChange>
              </w:rPr>
              <w:t xml:space="preserve">Managing access to </w:t>
            </w:r>
            <w:r w:rsidRPr="002E4822" w:rsidR="00894535">
              <w:rPr>
                <w:rFonts w:ascii="Nunito" w:hAnsi="Nunito" w:eastAsia="Nunito" w:cs="Nunito"/>
                <w:b/>
                <w:color w:val="000000" w:themeColor="text1"/>
                <w:sz w:val="20"/>
              </w:rPr>
              <w:t xml:space="preserve">the </w:t>
            </w:r>
            <w:r w:rsidRPr="002E4822">
              <w:rPr>
                <w:rFonts w:ascii="Nunito" w:hAnsi="Nunito" w:eastAsia="Nunito" w:cs="Nunito"/>
                <w:b/>
                <w:color w:val="000000" w:themeColor="text1"/>
                <w:sz w:val="20"/>
                <w:rPrChange w:author="Craig Parker" w:date="2024-08-07T12:23:00Z" w16du:dateUtc="2024-08-07T10:23:00Z" w:id="4381">
                  <w:rPr>
                    <w:rFonts w:ascii="Nunito" w:hAnsi="Nunito" w:eastAsia="Nunito" w:cs="Nunito"/>
                    <w:b/>
                  </w:rPr>
                </w:rPrChange>
              </w:rPr>
              <w:t>IBM</w:t>
            </w:r>
            <w:del w:author="Craig Parker" w:date="2024-07-16T11:11:00Z" w:id="4382">
              <w:r w:rsidRPr="002E4822" w:rsidDel="00A74A73">
                <w:rPr>
                  <w:rFonts w:ascii="Nunito" w:hAnsi="Nunito" w:eastAsia="Nunito" w:cs="Nunito"/>
                  <w:b/>
                  <w:color w:val="000000" w:themeColor="text1"/>
                  <w:sz w:val="20"/>
                  <w:rPrChange w:author="Craig Parker" w:date="2024-08-07T12:23:00Z" w16du:dateUtc="2024-08-07T10:23:00Z" w:id="4383">
                    <w:rPr>
                      <w:rFonts w:ascii="Nunito" w:hAnsi="Nunito" w:eastAsia="Nunito" w:cs="Nunito"/>
                      <w:b/>
                    </w:rPr>
                  </w:rPrChange>
                </w:rPr>
                <w:delText xml:space="preserve"> PAIRS</w:delText>
              </w:r>
            </w:del>
            <w:r w:rsidRPr="002E4822">
              <w:rPr>
                <w:rFonts w:ascii="Nunito" w:hAnsi="Nunito" w:eastAsia="Nunito" w:cs="Nunito"/>
                <w:b/>
                <w:color w:val="000000" w:themeColor="text1"/>
                <w:sz w:val="20"/>
                <w:rPrChange w:author="Craig Parker" w:date="2024-08-07T12:23:00Z" w16du:dateUtc="2024-08-07T10:23:00Z" w:id="4384">
                  <w:rPr>
                    <w:rFonts w:ascii="Nunito" w:hAnsi="Nunito" w:eastAsia="Nunito" w:cs="Nunito"/>
                    <w:b/>
                  </w:rPr>
                </w:rPrChange>
              </w:rPr>
              <w:t xml:space="preserve"> platform</w:t>
            </w:r>
          </w:p>
        </w:tc>
        <w:tc>
          <w:tcPr>
            <w:tcW w:w="1847" w:type="dxa"/>
            <w:shd w:val="clear" w:color="auto" w:fill="auto"/>
            <w:tcMar>
              <w:top w:w="100" w:type="dxa"/>
              <w:left w:w="100" w:type="dxa"/>
              <w:bottom w:w="100" w:type="dxa"/>
              <w:right w:w="100" w:type="dxa"/>
            </w:tcMar>
          </w:tcPr>
          <w:p w:rsidRPr="002E4822" w:rsidR="007813F4" w:rsidP="0C32A488" w:rsidRDefault="009511AE" w14:paraId="000001A8"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85">
                  <w:rPr>
                    <w:rFonts w:ascii="Nunito" w:hAnsi="Nunito" w:eastAsia="Nunito" w:cs="Nunito"/>
                  </w:rPr>
                </w:rPrChange>
              </w:rPr>
            </w:pPr>
            <w:del w:author="Lisa van Aardenne" w:date="2024-04-19T09:38:00Z" w:id="4386">
              <w:r w:rsidRPr="002E4822" w:rsidDel="0C32A488">
                <w:rPr>
                  <w:rFonts w:ascii="Nunito" w:hAnsi="Nunito" w:eastAsia="Nunito" w:cs="Nunito"/>
                  <w:color w:val="000000" w:themeColor="text1"/>
                  <w:sz w:val="20"/>
                  <w:rPrChange w:author="Craig Parker" w:date="2024-08-07T12:23:00Z" w16du:dateUtc="2024-08-07T10:23:00Z" w:id="4387">
                    <w:rPr>
                      <w:rFonts w:ascii="Nunito" w:hAnsi="Nunito" w:eastAsia="Nunito" w:cs="Nunito"/>
                    </w:rPr>
                  </w:rPrChange>
                </w:rPr>
                <w:delText>Toby Kurien</w:delText>
              </w:r>
            </w:del>
          </w:p>
        </w:tc>
        <w:tc>
          <w:tcPr>
            <w:tcW w:w="1588" w:type="dxa"/>
            <w:shd w:val="clear" w:color="auto" w:fill="auto"/>
            <w:tcMar>
              <w:top w:w="100" w:type="dxa"/>
              <w:left w:w="100" w:type="dxa"/>
              <w:bottom w:w="100" w:type="dxa"/>
              <w:right w:w="100" w:type="dxa"/>
            </w:tcMar>
          </w:tcPr>
          <w:p w:rsidRPr="002E4822" w:rsidR="007813F4" w:rsidRDefault="009511AE" w14:paraId="000001A9" w14:textId="77777777">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88">
                  <w:rPr>
                    <w:rFonts w:ascii="Nunito" w:hAnsi="Nunito" w:eastAsia="Nunito" w:cs="Nunito"/>
                  </w:rPr>
                </w:rPrChange>
              </w:rPr>
            </w:pPr>
            <w:r w:rsidRPr="002E4822">
              <w:rPr>
                <w:rFonts w:ascii="Nunito" w:hAnsi="Nunito" w:eastAsia="Nunito" w:cs="Nunito"/>
                <w:color w:val="000000" w:themeColor="text1"/>
                <w:sz w:val="20"/>
                <w:rPrChange w:author="Craig Parker" w:date="2024-08-07T12:23:00Z" w16du:dateUtc="2024-08-07T10:23:00Z" w:id="4389">
                  <w:rPr>
                    <w:rFonts w:ascii="Nunito" w:hAnsi="Nunito" w:eastAsia="Nunito" w:cs="Nunito"/>
                  </w:rPr>
                </w:rPrChange>
              </w:rPr>
              <w:t>IBM</w:t>
            </w:r>
          </w:p>
        </w:tc>
        <w:tc>
          <w:tcPr>
            <w:tcW w:w="2820" w:type="dxa"/>
            <w:shd w:val="clear" w:color="auto" w:fill="auto"/>
            <w:tcMar>
              <w:top w:w="100" w:type="dxa"/>
              <w:left w:w="100" w:type="dxa"/>
              <w:bottom w:w="100" w:type="dxa"/>
              <w:right w:w="100" w:type="dxa"/>
            </w:tcMar>
          </w:tcPr>
          <w:p w:rsidRPr="002E4822" w:rsidR="007813F4" w:rsidP="0C32A488" w:rsidRDefault="00894535" w14:paraId="000001AA" w14:textId="56C3A23E">
            <w:pPr>
              <w:widowControl w:val="0"/>
              <w:pBdr>
                <w:top w:val="nil"/>
                <w:left w:val="nil"/>
                <w:bottom w:val="nil"/>
                <w:right w:val="nil"/>
                <w:between w:val="nil"/>
              </w:pBdr>
              <w:spacing w:line="240" w:lineRule="auto"/>
              <w:rPr>
                <w:rFonts w:ascii="Nunito" w:hAnsi="Nunito" w:eastAsia="Nunito" w:cs="Nunito"/>
                <w:color w:val="000000" w:themeColor="text1"/>
                <w:sz w:val="20"/>
                <w:rPrChange w:author="Craig Parker" w:date="2024-08-07T12:23:00Z" w16du:dateUtc="2024-08-07T10:23:00Z" w:id="4390">
                  <w:rPr>
                    <w:rFonts w:ascii="Nunito" w:hAnsi="Nunito" w:eastAsia="Nunito" w:cs="Nunito"/>
                  </w:rPr>
                </w:rPrChange>
              </w:rPr>
            </w:pPr>
            <w:r w:rsidRPr="002E4822">
              <w:rPr>
                <w:rFonts w:ascii="Nunito" w:hAnsi="Nunito" w:eastAsia="Nunito" w:cs="Nunito"/>
                <w:color w:val="000000" w:themeColor="text1"/>
                <w:sz w:val="20"/>
                <w:u w:val="single"/>
                <w:rPrChange w:author="Craig Parker" w:date="2024-08-07T12:23:00Z" w16du:dateUtc="2024-08-07T10:23:00Z" w:id="4391">
                  <w:rPr>
                    <w:rFonts w:ascii="Nunito" w:hAnsi="Nunito" w:eastAsia="Nunito" w:cs="Nunito"/>
                  </w:rPr>
                </w:rPrChange>
              </w:rPr>
              <w:t>sibusisiwe.makhanya@ibm.com</w:t>
            </w:r>
            <w:r w:rsidRPr="002E4822" w:rsidDel="0C32A488">
              <w:rPr>
                <w:rFonts w:ascii="Nunito" w:hAnsi="Nunito" w:eastAsia="Nunito" w:cs="Nunito"/>
                <w:color w:val="000000" w:themeColor="text1"/>
                <w:sz w:val="20"/>
              </w:rPr>
              <w:t xml:space="preserve"> </w:t>
            </w:r>
            <w:del w:author="Lisa van Aardenne" w:date="2024-04-19T08:52:00Z" w:id="4392">
              <w:r w:rsidRPr="002E4822" w:rsidDel="0C32A488" w:rsidR="009511AE">
                <w:rPr>
                  <w:rFonts w:ascii="Nunito" w:hAnsi="Nunito" w:eastAsia="Nunito" w:cs="Nunito"/>
                  <w:color w:val="000000" w:themeColor="text1"/>
                  <w:sz w:val="20"/>
                  <w:rPrChange w:author="Craig Parker" w:date="2024-08-07T12:23:00Z" w16du:dateUtc="2024-08-07T10:23:00Z" w:id="4393">
                    <w:rPr>
                      <w:rFonts w:ascii="Nunito" w:hAnsi="Nunito" w:eastAsia="Nunito" w:cs="Nunito"/>
                    </w:rPr>
                  </w:rPrChange>
                </w:rPr>
                <w:delText>toby.kurien@ibm.com</w:delText>
              </w:r>
            </w:del>
          </w:p>
        </w:tc>
      </w:tr>
    </w:tbl>
    <w:p w:rsidRPr="002E4822" w:rsidR="007813F4" w:rsidRDefault="007813F4" w14:paraId="000001AB" w14:textId="77777777">
      <w:pPr>
        <w:rPr>
          <w:rFonts w:ascii="Nunito" w:hAnsi="Nunito" w:eastAsia="Nunito" w:cs="Nunito"/>
          <w:color w:val="000000" w:themeColor="text1"/>
          <w:sz w:val="20"/>
          <w:rPrChange w:author="Craig Parker" w:date="2024-08-07T12:23:00Z" w16du:dateUtc="2024-08-07T10:23:00Z" w:id="4394">
            <w:rPr>
              <w:rFonts w:ascii="Nunito" w:hAnsi="Nunito" w:eastAsia="Nunito" w:cs="Nunito"/>
            </w:rPr>
          </w:rPrChange>
        </w:rPr>
      </w:pPr>
    </w:p>
    <w:p w:rsidRPr="002E4822" w:rsidR="007813F4" w:rsidRDefault="007813F4" w14:paraId="000001AC" w14:textId="77777777">
      <w:pPr>
        <w:rPr>
          <w:rFonts w:ascii="Nunito" w:hAnsi="Nunito" w:eastAsia="Nunito" w:cs="Nunito"/>
          <w:color w:val="000000" w:themeColor="text1"/>
          <w:sz w:val="20"/>
          <w:rPrChange w:author="Craig Parker" w:date="2024-08-07T12:23:00Z" w16du:dateUtc="2024-08-07T10:23:00Z" w:id="4395">
            <w:rPr>
              <w:rFonts w:ascii="Nunito" w:hAnsi="Nunito" w:eastAsia="Nunito" w:cs="Nunito"/>
            </w:rPr>
          </w:rPrChange>
        </w:rPr>
      </w:pPr>
    </w:p>
    <w:p w:rsidRPr="002E4822" w:rsidR="007813F4" w:rsidRDefault="009511AE" w14:paraId="000001AD" w14:textId="77777777">
      <w:pPr>
        <w:pStyle w:val="Heading1"/>
        <w:rPr>
          <w:rFonts w:ascii="Nunito" w:hAnsi="Nunito"/>
          <w:color w:val="000000" w:themeColor="text1"/>
          <w:sz w:val="20"/>
          <w:szCs w:val="20"/>
          <w:rPrChange w:author="Craig Parker" w:date="2024-08-07T12:23:00Z" w16du:dateUtc="2024-08-07T10:23:00Z" w:id="4396">
            <w:rPr/>
          </w:rPrChange>
        </w:rPr>
      </w:pPr>
      <w:bookmarkStart w:name="_heading=h.n7aofj4e89lv" w:colFirst="0" w:colLast="0" w:id="4397"/>
      <w:bookmarkEnd w:id="4397"/>
      <w:r w:rsidRPr="002E4822">
        <w:rPr>
          <w:rFonts w:ascii="Nunito" w:hAnsi="Nunito"/>
          <w:color w:val="000000" w:themeColor="text1"/>
          <w:sz w:val="20"/>
          <w:szCs w:val="20"/>
          <w:rPrChange w:author="Craig Parker" w:date="2024-08-07T12:23:00Z" w16du:dateUtc="2024-08-07T10:23:00Z" w:id="4398">
            <w:rPr/>
          </w:rPrChange>
        </w:rPr>
        <w:br w:type="page"/>
      </w:r>
    </w:p>
    <w:p w:rsidRPr="00896612" w:rsidR="007813F4" w:rsidP="00594D30" w:rsidRDefault="52A8C99F" w14:paraId="000001AE" w14:textId="29408E7B">
      <w:pPr>
        <w:pStyle w:val="Heading1"/>
        <w:numPr>
          <w:ilvl w:val="1"/>
          <w:numId w:val="67"/>
        </w:numPr>
        <w:pPrChange w:author="Craig Parker" w:date="2024-08-07T13:44:00Z" w16du:dateUtc="2024-08-07T11:44:00Z" w:id="4399">
          <w:pPr>
            <w:pStyle w:val="Heading1"/>
          </w:pPr>
        </w:pPrChange>
      </w:pPr>
      <w:bookmarkStart w:name="_Toc172635237" w:id="4400"/>
      <w:bookmarkStart w:name="_Toc173777827" w:id="4401"/>
      <w:bookmarkStart w:name="_Toc173963684" w:id="4402"/>
      <w:r w:rsidRPr="00896612">
        <w:t>Assessment and revision</w:t>
      </w:r>
      <w:bookmarkEnd w:id="4400"/>
      <w:bookmarkEnd w:id="4401"/>
      <w:bookmarkEnd w:id="4402"/>
    </w:p>
    <w:p w:rsidRPr="002E4822" w:rsidR="00311FAC" w:rsidP="00311FAC" w:rsidRDefault="00311FAC" w14:paraId="16D6775C" w14:textId="77777777">
      <w:pPr>
        <w:rPr>
          <w:rFonts w:ascii="Nunito" w:hAnsi="Nunito"/>
          <w:color w:val="000000" w:themeColor="text1"/>
          <w:sz w:val="20"/>
          <w:lang w:val="en-ZA"/>
        </w:rPr>
      </w:pPr>
      <w:r w:rsidRPr="002E4822">
        <w:rPr>
          <w:rFonts w:ascii="Nunito" w:hAnsi="Nunito"/>
          <w:color w:val="000000" w:themeColor="text1"/>
          <w:sz w:val="20"/>
          <w:lang w:val="en-ZA"/>
        </w:rPr>
        <w:t xml:space="preserve">The Data Management and Analysis Core (DMAC) co-Principal Investigators (co-PIs) will conduct periodic reassessments of the Data Management Plan (DMP) in consultation with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including the leads of Research Project 1 (RP1) and Research Project 2 (RP2). These assessments will occur at least every six months to ensure the plan remains effective and </w:t>
      </w:r>
      <w:proofErr w:type="gramStart"/>
      <w:r w:rsidRPr="002E4822">
        <w:rPr>
          <w:rFonts w:ascii="Nunito" w:hAnsi="Nunito"/>
          <w:color w:val="000000" w:themeColor="text1"/>
          <w:sz w:val="20"/>
          <w:lang w:val="en-ZA"/>
        </w:rPr>
        <w:t>up-to-date</w:t>
      </w:r>
      <w:proofErr w:type="gramEnd"/>
      <w:r w:rsidRPr="002E4822">
        <w:rPr>
          <w:rFonts w:ascii="Nunito" w:hAnsi="Nunito"/>
          <w:color w:val="000000" w:themeColor="text1"/>
          <w:sz w:val="20"/>
          <w:lang w:val="en-ZA"/>
        </w:rPr>
        <w:t>.</w:t>
      </w:r>
    </w:p>
    <w:p w:rsidRPr="002E4822" w:rsidR="00311FAC" w:rsidP="00311FAC" w:rsidRDefault="00311FAC" w14:paraId="5F47F202" w14:textId="77777777">
      <w:pPr>
        <w:rPr>
          <w:rFonts w:ascii="Nunito" w:hAnsi="Nunito"/>
          <w:b/>
          <w:bCs/>
          <w:color w:val="000000" w:themeColor="text1"/>
          <w:sz w:val="20"/>
          <w:lang w:val="en-ZA"/>
        </w:rPr>
      </w:pPr>
    </w:p>
    <w:p w:rsidRPr="002E4822" w:rsidR="00311FAC" w:rsidP="00311FAC" w:rsidRDefault="00B5464D" w14:paraId="3CADC65C" w14:textId="77D918B4">
      <w:pPr>
        <w:pStyle w:val="Heading2"/>
        <w:rPr>
          <w:rFonts w:ascii="Nunito" w:hAnsi="Nunito"/>
          <w:lang w:val="en-ZA"/>
        </w:rPr>
      </w:pPr>
      <w:bookmarkStart w:name="_Toc173963685" w:id="4403"/>
      <w:r w:rsidRPr="002E4822">
        <w:rPr>
          <w:rFonts w:ascii="Nunito" w:hAnsi="Nunito"/>
          <w:lang w:val="en-ZA"/>
        </w:rPr>
        <w:t>16</w:t>
      </w:r>
      <w:r w:rsidRPr="002E4822" w:rsidR="00311FAC">
        <w:rPr>
          <w:rFonts w:ascii="Nunito" w:hAnsi="Nunito"/>
          <w:lang w:val="en-ZA"/>
        </w:rPr>
        <w:t xml:space="preserve">.1. Assessment </w:t>
      </w:r>
      <w:r w:rsidR="002E4822">
        <w:rPr>
          <w:rFonts w:ascii="Nunito" w:hAnsi="Nunito"/>
          <w:lang w:val="en-ZA"/>
        </w:rPr>
        <w:t>s</w:t>
      </w:r>
      <w:r w:rsidRPr="002E4822" w:rsidR="00311FAC">
        <w:rPr>
          <w:rFonts w:ascii="Nunito" w:hAnsi="Nunito"/>
          <w:lang w:val="en-ZA"/>
        </w:rPr>
        <w:t>cope</w:t>
      </w:r>
      <w:bookmarkEnd w:id="4403"/>
    </w:p>
    <w:p w:rsidRPr="002E4822" w:rsidR="00311FAC" w:rsidP="00311FAC" w:rsidRDefault="00311FAC" w14:paraId="719F8B44" w14:textId="77777777">
      <w:pPr>
        <w:rPr>
          <w:rFonts w:ascii="Nunito" w:hAnsi="Nunito"/>
          <w:color w:val="000000" w:themeColor="text1"/>
          <w:sz w:val="20"/>
          <w:lang w:val="en-ZA"/>
        </w:rPr>
      </w:pPr>
      <w:r w:rsidRPr="002E4822">
        <w:rPr>
          <w:rFonts w:ascii="Nunito" w:hAnsi="Nunito"/>
          <w:color w:val="000000" w:themeColor="text1"/>
          <w:sz w:val="20"/>
          <w:lang w:val="en-ZA"/>
        </w:rPr>
        <w:t>The reassessment will focus on three key aspects of the data management plan:</w:t>
      </w:r>
    </w:p>
    <w:p w:rsidRPr="002E4822" w:rsidR="00311FAC" w:rsidP="00311FAC" w:rsidRDefault="00311FAC" w14:paraId="10AE935C" w14:textId="77777777">
      <w:pPr>
        <w:numPr>
          <w:ilvl w:val="0"/>
          <w:numId w:val="62"/>
        </w:numPr>
        <w:rPr>
          <w:rFonts w:ascii="Nunito" w:hAnsi="Nunito"/>
          <w:color w:val="000000" w:themeColor="text1"/>
          <w:sz w:val="20"/>
          <w:lang w:val="en-ZA"/>
        </w:rPr>
      </w:pPr>
      <w:r w:rsidRPr="002E4822">
        <w:rPr>
          <w:rFonts w:ascii="Nunito" w:hAnsi="Nunito"/>
          <w:b/>
          <w:bCs/>
          <w:color w:val="000000" w:themeColor="text1"/>
          <w:sz w:val="20"/>
          <w:lang w:val="en-ZA"/>
        </w:rPr>
        <w:t>Data Process Efficiency</w:t>
      </w:r>
      <w:r w:rsidRPr="002E4822">
        <w:rPr>
          <w:rFonts w:ascii="Nunito" w:hAnsi="Nunito"/>
          <w:color w:val="000000" w:themeColor="text1"/>
          <w:sz w:val="20"/>
          <w:lang w:val="en-ZA"/>
        </w:rPr>
        <w:t xml:space="preserve">: </w:t>
      </w:r>
    </w:p>
    <w:p w:rsidRPr="002E4822" w:rsidR="00311FAC" w:rsidP="00311FAC" w:rsidRDefault="00311FAC" w14:paraId="1457FA61" w14:textId="09AB425E">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Workflow Evaluation</w:t>
      </w:r>
      <w:r w:rsidRPr="002E4822">
        <w:rPr>
          <w:rFonts w:ascii="Nunito" w:hAnsi="Nunito"/>
          <w:color w:val="000000" w:themeColor="text1"/>
          <w:sz w:val="20"/>
          <w:lang w:val="en-ZA"/>
        </w:rPr>
        <w:t xml:space="preserve">: Assess whether the data processing workflow is functioning effectively and producing data ready for analysis. This includes evaluating each step from data acquisition and </w:t>
      </w:r>
      <w:r w:rsidRPr="002E4822" w:rsidR="00C10805">
        <w:rPr>
          <w:rFonts w:ascii="Nunito" w:hAnsi="Nunito"/>
          <w:color w:val="000000" w:themeColor="text1"/>
          <w:sz w:val="20"/>
          <w:lang w:val="en-ZA"/>
        </w:rPr>
        <w:t>harmonisation</w:t>
      </w:r>
      <w:r w:rsidRPr="002E4822">
        <w:rPr>
          <w:rFonts w:ascii="Nunito" w:hAnsi="Nunito"/>
          <w:color w:val="000000" w:themeColor="text1"/>
          <w:sz w:val="20"/>
          <w:lang w:val="en-ZA"/>
        </w:rPr>
        <w:t xml:space="preserve"> to storage and indexing.</w:t>
      </w:r>
    </w:p>
    <w:p w:rsidRPr="002E4822" w:rsidR="00311FAC" w:rsidP="00311FAC" w:rsidRDefault="00311FAC" w14:paraId="0E2D196F" w14:textId="77777777">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Error Identification and Resolution</w:t>
      </w:r>
      <w:r w:rsidRPr="002E4822">
        <w:rPr>
          <w:rFonts w:ascii="Nunito" w:hAnsi="Nunito"/>
          <w:color w:val="000000" w:themeColor="text1"/>
          <w:sz w:val="20"/>
          <w:lang w:val="en-ZA"/>
        </w:rPr>
        <w:t>: Identify any issues or bottlenecks in the current workflow and propose solutions to enhance efficiency and data quality.</w:t>
      </w:r>
    </w:p>
    <w:p w:rsidRPr="002E4822" w:rsidR="00311FAC" w:rsidP="00311FAC" w:rsidRDefault="00311FAC" w14:paraId="733561A8" w14:textId="77777777">
      <w:pPr>
        <w:numPr>
          <w:ilvl w:val="0"/>
          <w:numId w:val="62"/>
        </w:numPr>
        <w:rPr>
          <w:rFonts w:ascii="Nunito" w:hAnsi="Nunito"/>
          <w:color w:val="000000" w:themeColor="text1"/>
          <w:sz w:val="20"/>
          <w:lang w:val="en-ZA"/>
        </w:rPr>
      </w:pPr>
      <w:r w:rsidRPr="002E4822">
        <w:rPr>
          <w:rFonts w:ascii="Nunito" w:hAnsi="Nunito"/>
          <w:b/>
          <w:bCs/>
          <w:color w:val="000000" w:themeColor="text1"/>
          <w:sz w:val="20"/>
          <w:lang w:val="en-ZA"/>
        </w:rPr>
        <w:t>Compliance and Security</w:t>
      </w:r>
      <w:r w:rsidRPr="002E4822">
        <w:rPr>
          <w:rFonts w:ascii="Nunito" w:hAnsi="Nunito"/>
          <w:color w:val="000000" w:themeColor="text1"/>
          <w:sz w:val="20"/>
          <w:lang w:val="en-ZA"/>
        </w:rPr>
        <w:t xml:space="preserve">: </w:t>
      </w:r>
    </w:p>
    <w:p w:rsidRPr="002E4822" w:rsidR="00311FAC" w:rsidP="00311FAC" w:rsidRDefault="00311FAC" w14:paraId="61F05BEC" w14:textId="79C72935">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Compliance Check</w:t>
      </w:r>
      <w:r w:rsidRPr="002E4822">
        <w:rPr>
          <w:rFonts w:ascii="Nunito" w:hAnsi="Nunito"/>
          <w:color w:val="000000" w:themeColor="text1"/>
          <w:sz w:val="20"/>
          <w:lang w:val="en-ZA"/>
        </w:rPr>
        <w:t xml:space="preserve">: Ensure that all data management activities comply with relevant legal and ethical standards, including POPIA and the </w:t>
      </w:r>
      <w:r w:rsidRPr="002E4822" w:rsidR="00C10805">
        <w:rPr>
          <w:rFonts w:ascii="Nunito" w:hAnsi="Nunito"/>
          <w:color w:val="000000" w:themeColor="text1"/>
          <w:sz w:val="20"/>
          <w:lang w:val="en-ZA"/>
        </w:rPr>
        <w:t>DSI-Africa Data Sharing Guideline guidelines</w:t>
      </w:r>
      <w:r w:rsidRPr="002E4822">
        <w:rPr>
          <w:rFonts w:ascii="Nunito" w:hAnsi="Nunito"/>
          <w:color w:val="000000" w:themeColor="text1"/>
          <w:sz w:val="20"/>
          <w:lang w:val="en-ZA"/>
        </w:rPr>
        <w:t>.</w:t>
      </w:r>
    </w:p>
    <w:p w:rsidRPr="002E4822" w:rsidR="00311FAC" w:rsidP="00311FAC" w:rsidRDefault="00311FAC" w14:paraId="5D034A2B" w14:textId="77777777">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Security Measures</w:t>
      </w:r>
      <w:r w:rsidRPr="002E4822">
        <w:rPr>
          <w:rFonts w:ascii="Nunito" w:hAnsi="Nunito"/>
          <w:color w:val="000000" w:themeColor="text1"/>
          <w:sz w:val="20"/>
          <w:lang w:val="en-ZA"/>
        </w:rPr>
        <w:t>: Review and update data security measures to protect personally identifiable information and ensure the integrity and confidentiality of the data.</w:t>
      </w:r>
    </w:p>
    <w:p w:rsidRPr="002E4822" w:rsidR="00311FAC" w:rsidP="00311FAC" w:rsidRDefault="00311FAC" w14:paraId="624140DD" w14:textId="77777777">
      <w:pPr>
        <w:numPr>
          <w:ilvl w:val="0"/>
          <w:numId w:val="62"/>
        </w:numPr>
        <w:rPr>
          <w:rFonts w:ascii="Nunito" w:hAnsi="Nunito"/>
          <w:color w:val="000000" w:themeColor="text1"/>
          <w:sz w:val="20"/>
          <w:lang w:val="en-ZA"/>
        </w:rPr>
      </w:pPr>
      <w:r w:rsidRPr="002E4822">
        <w:rPr>
          <w:rFonts w:ascii="Nunito" w:hAnsi="Nunito"/>
          <w:b/>
          <w:bCs/>
          <w:color w:val="000000" w:themeColor="text1"/>
          <w:sz w:val="20"/>
          <w:lang w:val="en-ZA"/>
        </w:rPr>
        <w:t>Usability and Accessibility</w:t>
      </w:r>
      <w:r w:rsidRPr="002E4822">
        <w:rPr>
          <w:rFonts w:ascii="Nunito" w:hAnsi="Nunito"/>
          <w:color w:val="000000" w:themeColor="text1"/>
          <w:sz w:val="20"/>
          <w:lang w:val="en-ZA"/>
        </w:rPr>
        <w:t xml:space="preserve">: </w:t>
      </w:r>
    </w:p>
    <w:p w:rsidRPr="002E4822" w:rsidR="00311FAC" w:rsidP="00311FAC" w:rsidRDefault="00311FAC" w14:paraId="7C62580A" w14:textId="69F97628">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Data Accessibility</w:t>
      </w:r>
      <w:r w:rsidRPr="002E4822">
        <w:rPr>
          <w:rFonts w:ascii="Nunito" w:hAnsi="Nunito"/>
          <w:color w:val="000000" w:themeColor="text1"/>
          <w:sz w:val="20"/>
          <w:lang w:val="en-ZA"/>
        </w:rPr>
        <w:t xml:space="preserve">: Evaluate whether the data is easily accessible to </w:t>
      </w:r>
      <w:r w:rsidRPr="002E4822" w:rsidR="00C10805">
        <w:rPr>
          <w:rFonts w:ascii="Nunito" w:hAnsi="Nunito"/>
          <w:color w:val="000000" w:themeColor="text1"/>
          <w:sz w:val="20"/>
          <w:lang w:val="en-ZA"/>
        </w:rPr>
        <w:t>authorised</w:t>
      </w:r>
      <w:r w:rsidRPr="002E4822">
        <w:rPr>
          <w:rFonts w:ascii="Nunito" w:hAnsi="Nunito"/>
          <w:color w:val="000000" w:themeColor="text1"/>
          <w:sz w:val="20"/>
          <w:lang w:val="en-ZA"/>
        </w:rPr>
        <w:t xml:space="preserve"> users, including partner researchers and members of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w:t>
      </w:r>
    </w:p>
    <w:p w:rsidRPr="002E4822" w:rsidR="00311FAC" w:rsidP="00311FAC" w:rsidRDefault="00311FAC" w14:paraId="63D87E34" w14:textId="77777777">
      <w:pPr>
        <w:numPr>
          <w:ilvl w:val="1"/>
          <w:numId w:val="62"/>
        </w:numPr>
        <w:rPr>
          <w:rFonts w:ascii="Nunito" w:hAnsi="Nunito"/>
          <w:color w:val="000000" w:themeColor="text1"/>
          <w:sz w:val="20"/>
          <w:lang w:val="en-ZA"/>
        </w:rPr>
      </w:pPr>
      <w:r w:rsidRPr="002E4822">
        <w:rPr>
          <w:rFonts w:ascii="Nunito" w:hAnsi="Nunito"/>
          <w:b/>
          <w:bCs/>
          <w:color w:val="000000" w:themeColor="text1"/>
          <w:sz w:val="20"/>
          <w:lang w:val="en-ZA"/>
        </w:rPr>
        <w:t>Usability for Analysis</w:t>
      </w:r>
      <w:r w:rsidRPr="002E4822">
        <w:rPr>
          <w:rFonts w:ascii="Nunito" w:hAnsi="Nunito"/>
          <w:color w:val="000000" w:themeColor="text1"/>
          <w:sz w:val="20"/>
          <w:lang w:val="en-ZA"/>
        </w:rPr>
        <w:t>: Ensure that the data is in a usable format for analysis, with appropriate metadata and documentation to support effective use by researchers.</w:t>
      </w:r>
    </w:p>
    <w:p w:rsidRPr="002E4822" w:rsidR="00311FAC" w:rsidP="00311FAC" w:rsidRDefault="00311FAC" w14:paraId="5EA011BE" w14:textId="77777777">
      <w:pPr>
        <w:rPr>
          <w:rFonts w:ascii="Nunito" w:hAnsi="Nunito"/>
          <w:b/>
          <w:bCs/>
          <w:color w:val="000000" w:themeColor="text1"/>
          <w:sz w:val="20"/>
          <w:lang w:val="en-ZA"/>
        </w:rPr>
      </w:pPr>
    </w:p>
    <w:p w:rsidRPr="002E4822" w:rsidR="00311FAC" w:rsidP="00311FAC" w:rsidRDefault="00311FAC" w14:paraId="036E736D" w14:textId="2D21A4B1">
      <w:pPr>
        <w:pStyle w:val="Heading2"/>
        <w:rPr>
          <w:rFonts w:ascii="Nunito" w:hAnsi="Nunito"/>
          <w:lang w:val="en-ZA"/>
        </w:rPr>
      </w:pPr>
      <w:bookmarkStart w:name="_Toc173963686" w:id="4404"/>
      <w:r w:rsidRPr="002E4822">
        <w:rPr>
          <w:rFonts w:ascii="Nunito" w:hAnsi="Nunito"/>
          <w:lang w:val="en-ZA"/>
        </w:rPr>
        <w:t>1</w:t>
      </w:r>
      <w:r w:rsidRPr="002E4822" w:rsidR="00B5464D">
        <w:rPr>
          <w:rFonts w:ascii="Nunito" w:hAnsi="Nunito"/>
          <w:lang w:val="en-ZA"/>
        </w:rPr>
        <w:t>6</w:t>
      </w:r>
      <w:r w:rsidRPr="002E4822">
        <w:rPr>
          <w:rFonts w:ascii="Nunito" w:hAnsi="Nunito"/>
          <w:lang w:val="en-ZA"/>
        </w:rPr>
        <w:t xml:space="preserve">.2. Revision </w:t>
      </w:r>
      <w:r w:rsidR="002E4822">
        <w:rPr>
          <w:rFonts w:ascii="Nunito" w:hAnsi="Nunito"/>
          <w:lang w:val="en-ZA"/>
        </w:rPr>
        <w:t>p</w:t>
      </w:r>
      <w:r w:rsidRPr="002E4822">
        <w:rPr>
          <w:rFonts w:ascii="Nunito" w:hAnsi="Nunito"/>
          <w:lang w:val="en-ZA"/>
        </w:rPr>
        <w:t>rocess</w:t>
      </w:r>
      <w:bookmarkEnd w:id="4404"/>
    </w:p>
    <w:p w:rsidRPr="002E4822" w:rsidR="00311FAC" w:rsidP="00311FAC" w:rsidRDefault="00311FAC" w14:paraId="3F4ECA9B" w14:textId="77777777">
      <w:pPr>
        <w:rPr>
          <w:rFonts w:ascii="Nunito" w:hAnsi="Nunito"/>
          <w:color w:val="000000" w:themeColor="text1"/>
          <w:sz w:val="20"/>
          <w:lang w:val="en-ZA"/>
        </w:rPr>
      </w:pPr>
      <w:r w:rsidRPr="002E4822">
        <w:rPr>
          <w:rFonts w:ascii="Nunito" w:hAnsi="Nunito"/>
          <w:color w:val="000000" w:themeColor="text1"/>
          <w:sz w:val="20"/>
          <w:lang w:val="en-ZA"/>
        </w:rPr>
        <w:t>Based on the findings from the assessment, the DMAC co-PIs will propose revisions to the Data Management Plan. The proposed revisions will undergo the following process:</w:t>
      </w:r>
    </w:p>
    <w:p w:rsidRPr="002E4822" w:rsidR="00311FAC" w:rsidP="00311FAC" w:rsidRDefault="00311FAC" w14:paraId="4CBF6404" w14:textId="77777777">
      <w:pPr>
        <w:numPr>
          <w:ilvl w:val="0"/>
          <w:numId w:val="63"/>
        </w:numPr>
        <w:rPr>
          <w:rFonts w:ascii="Nunito" w:hAnsi="Nunito"/>
          <w:color w:val="000000" w:themeColor="text1"/>
          <w:sz w:val="20"/>
          <w:lang w:val="en-ZA"/>
        </w:rPr>
      </w:pPr>
      <w:r w:rsidRPr="002E4822">
        <w:rPr>
          <w:rFonts w:ascii="Nunito" w:hAnsi="Nunito"/>
          <w:b/>
          <w:bCs/>
          <w:color w:val="000000" w:themeColor="text1"/>
          <w:sz w:val="20"/>
          <w:lang w:val="en-ZA"/>
        </w:rPr>
        <w:t>Proposal Development</w:t>
      </w:r>
      <w:r w:rsidRPr="002E4822">
        <w:rPr>
          <w:rFonts w:ascii="Nunito" w:hAnsi="Nunito"/>
          <w:color w:val="000000" w:themeColor="text1"/>
          <w:sz w:val="20"/>
          <w:lang w:val="en-ZA"/>
        </w:rPr>
        <w:t xml:space="preserve">: </w:t>
      </w:r>
    </w:p>
    <w:p w:rsidRPr="002E4822" w:rsidR="00311FAC" w:rsidP="00311FAC" w:rsidRDefault="00311FAC" w14:paraId="656CC0C5" w14:textId="77777777">
      <w:pPr>
        <w:numPr>
          <w:ilvl w:val="1"/>
          <w:numId w:val="63"/>
        </w:numPr>
        <w:rPr>
          <w:rFonts w:ascii="Nunito" w:hAnsi="Nunito"/>
          <w:color w:val="000000" w:themeColor="text1"/>
          <w:sz w:val="20"/>
          <w:lang w:val="en-ZA"/>
        </w:rPr>
      </w:pPr>
      <w:r w:rsidRPr="002E4822">
        <w:rPr>
          <w:rFonts w:ascii="Nunito" w:hAnsi="Nunito"/>
          <w:color w:val="000000" w:themeColor="text1"/>
          <w:sz w:val="20"/>
          <w:lang w:val="en-ZA"/>
        </w:rPr>
        <w:t>The DMAC co-PIs will draft detailed proposals for necessary updates and changes to the DMP, addressing any identified issues and incorporating feedback from the assessment.</w:t>
      </w:r>
    </w:p>
    <w:p w:rsidRPr="002E4822" w:rsidR="00311FAC" w:rsidP="00311FAC" w:rsidRDefault="00311FAC" w14:paraId="182C452C" w14:textId="77777777">
      <w:pPr>
        <w:numPr>
          <w:ilvl w:val="0"/>
          <w:numId w:val="63"/>
        </w:numPr>
        <w:rPr>
          <w:rFonts w:ascii="Nunito" w:hAnsi="Nunito"/>
          <w:color w:val="000000" w:themeColor="text1"/>
          <w:sz w:val="20"/>
          <w:lang w:val="en-ZA"/>
        </w:rPr>
      </w:pPr>
      <w:r w:rsidRPr="002E4822">
        <w:rPr>
          <w:rFonts w:ascii="Nunito" w:hAnsi="Nunito"/>
          <w:b/>
          <w:bCs/>
          <w:color w:val="000000" w:themeColor="text1"/>
          <w:sz w:val="20"/>
          <w:lang w:val="en-ZA"/>
        </w:rPr>
        <w:t>Review and Approval</w:t>
      </w:r>
      <w:r w:rsidRPr="002E4822">
        <w:rPr>
          <w:rFonts w:ascii="Nunito" w:hAnsi="Nunito"/>
          <w:color w:val="000000" w:themeColor="text1"/>
          <w:sz w:val="20"/>
          <w:lang w:val="en-ZA"/>
        </w:rPr>
        <w:t xml:space="preserve">: </w:t>
      </w:r>
    </w:p>
    <w:p w:rsidRPr="002E4822" w:rsidR="00311FAC" w:rsidP="00311FAC" w:rsidRDefault="00311FAC" w14:paraId="75666945" w14:textId="77777777">
      <w:pPr>
        <w:numPr>
          <w:ilvl w:val="1"/>
          <w:numId w:val="63"/>
        </w:numPr>
        <w:rPr>
          <w:rFonts w:ascii="Nunito" w:hAnsi="Nunito"/>
          <w:color w:val="000000" w:themeColor="text1"/>
          <w:sz w:val="20"/>
          <w:lang w:val="en-ZA"/>
        </w:rPr>
      </w:pPr>
      <w:r w:rsidRPr="002E4822">
        <w:rPr>
          <w:rFonts w:ascii="Nunito" w:hAnsi="Nunito"/>
          <w:color w:val="000000" w:themeColor="text1"/>
          <w:sz w:val="20"/>
          <w:lang w:val="en-ZA"/>
        </w:rPr>
        <w:t xml:space="preserve">The proposed revisions will be presented to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Steering Committee (SC) for review.</w:t>
      </w:r>
    </w:p>
    <w:p w:rsidRPr="002E4822" w:rsidR="00311FAC" w:rsidP="00311FAC" w:rsidRDefault="00311FAC" w14:paraId="74E1766C" w14:textId="77777777">
      <w:pPr>
        <w:numPr>
          <w:ilvl w:val="1"/>
          <w:numId w:val="63"/>
        </w:numPr>
        <w:rPr>
          <w:rFonts w:ascii="Nunito" w:hAnsi="Nunito"/>
          <w:color w:val="000000" w:themeColor="text1"/>
          <w:sz w:val="20"/>
          <w:lang w:val="en-ZA"/>
        </w:rPr>
      </w:pPr>
      <w:r w:rsidRPr="002E4822">
        <w:rPr>
          <w:rFonts w:ascii="Nunito" w:hAnsi="Nunito"/>
          <w:color w:val="000000" w:themeColor="text1"/>
          <w:sz w:val="20"/>
          <w:lang w:val="en-ZA"/>
        </w:rPr>
        <w:t>The SC, including the RP1 and RP2 leads, will evaluate the proposed changes and provide their approval or request further modifications as needed.</w:t>
      </w:r>
    </w:p>
    <w:p w:rsidRPr="002E4822" w:rsidR="00311FAC" w:rsidP="00311FAC" w:rsidRDefault="00311FAC" w14:paraId="0888FEE8" w14:textId="77777777">
      <w:pPr>
        <w:numPr>
          <w:ilvl w:val="0"/>
          <w:numId w:val="63"/>
        </w:numPr>
        <w:rPr>
          <w:rFonts w:ascii="Nunito" w:hAnsi="Nunito"/>
          <w:color w:val="000000" w:themeColor="text1"/>
          <w:sz w:val="20"/>
          <w:lang w:val="en-ZA"/>
        </w:rPr>
      </w:pPr>
      <w:r w:rsidRPr="002E4822">
        <w:rPr>
          <w:rFonts w:ascii="Nunito" w:hAnsi="Nunito"/>
          <w:b/>
          <w:bCs/>
          <w:color w:val="000000" w:themeColor="text1"/>
          <w:sz w:val="20"/>
          <w:lang w:val="en-ZA"/>
        </w:rPr>
        <w:t>Implementation</w:t>
      </w:r>
      <w:r w:rsidRPr="002E4822">
        <w:rPr>
          <w:rFonts w:ascii="Nunito" w:hAnsi="Nunito"/>
          <w:color w:val="000000" w:themeColor="text1"/>
          <w:sz w:val="20"/>
          <w:lang w:val="en-ZA"/>
        </w:rPr>
        <w:t xml:space="preserve">: </w:t>
      </w:r>
    </w:p>
    <w:p w:rsidRPr="002E4822" w:rsidR="00311FAC" w:rsidP="00311FAC" w:rsidRDefault="00311FAC" w14:paraId="0AA7AC87" w14:textId="1F7900AA">
      <w:pPr>
        <w:numPr>
          <w:ilvl w:val="1"/>
          <w:numId w:val="63"/>
        </w:numPr>
        <w:rPr>
          <w:rFonts w:ascii="Nunito" w:hAnsi="Nunito"/>
          <w:color w:val="000000" w:themeColor="text1"/>
          <w:sz w:val="20"/>
          <w:lang w:val="en-ZA"/>
        </w:rPr>
      </w:pPr>
      <w:r w:rsidRPr="002E4822">
        <w:rPr>
          <w:rFonts w:ascii="Nunito" w:hAnsi="Nunito"/>
          <w:color w:val="000000" w:themeColor="text1"/>
          <w:sz w:val="20"/>
          <w:lang w:val="en-ZA"/>
        </w:rPr>
        <w:t xml:space="preserve">Upon approval, the </w:t>
      </w:r>
      <w:r w:rsidRPr="002E4822" w:rsidR="00C10805">
        <w:rPr>
          <w:rFonts w:ascii="Nunito" w:hAnsi="Nunito"/>
          <w:color w:val="000000" w:themeColor="text1"/>
          <w:sz w:val="20"/>
          <w:lang w:val="en-ZA"/>
        </w:rPr>
        <w:t>DMAC team will implement the revised Data Management Plan</w:t>
      </w:r>
      <w:r w:rsidRPr="002E4822">
        <w:rPr>
          <w:rFonts w:ascii="Nunito" w:hAnsi="Nunito"/>
          <w:color w:val="000000" w:themeColor="text1"/>
          <w:sz w:val="20"/>
          <w:lang w:val="en-ZA"/>
        </w:rPr>
        <w:t>.</w:t>
      </w:r>
    </w:p>
    <w:p w:rsidRPr="002E4822" w:rsidR="00311FAC" w:rsidP="00311FAC" w:rsidRDefault="00311FAC" w14:paraId="5D926AE4" w14:textId="77777777">
      <w:pPr>
        <w:numPr>
          <w:ilvl w:val="1"/>
          <w:numId w:val="63"/>
        </w:numPr>
        <w:rPr>
          <w:rFonts w:ascii="Nunito" w:hAnsi="Nunito"/>
          <w:color w:val="000000" w:themeColor="text1"/>
          <w:sz w:val="20"/>
          <w:lang w:val="en-ZA"/>
        </w:rPr>
      </w:pPr>
      <w:r w:rsidRPr="002E4822">
        <w:rPr>
          <w:rFonts w:ascii="Nunito" w:hAnsi="Nunito"/>
          <w:color w:val="000000" w:themeColor="text1"/>
          <w:sz w:val="20"/>
          <w:lang w:val="en-ZA"/>
        </w:rPr>
        <w:t>All relevant stakeholders will be informed of the changes, and any necessary training or guidance will be provided to ensure smooth implementation.</w:t>
      </w:r>
    </w:p>
    <w:p w:rsidRPr="002E4822" w:rsidR="00311FAC" w:rsidP="00311FAC" w:rsidRDefault="00311FAC" w14:paraId="551BA157" w14:textId="77777777">
      <w:pPr>
        <w:rPr>
          <w:rFonts w:ascii="Nunito" w:hAnsi="Nunito"/>
          <w:color w:val="000000" w:themeColor="text1"/>
          <w:sz w:val="20"/>
          <w:lang w:val="en-ZA"/>
        </w:rPr>
      </w:pPr>
      <w:r w:rsidRPr="002E4822">
        <w:rPr>
          <w:rFonts w:ascii="Nunito" w:hAnsi="Nunito"/>
          <w:color w:val="000000" w:themeColor="text1"/>
          <w:sz w:val="20"/>
          <w:lang w:val="en-ZA"/>
        </w:rPr>
        <w:t xml:space="preserve">By conducting regular assessments and making necessary revisions, the HE²AT </w:t>
      </w:r>
      <w:proofErr w:type="spellStart"/>
      <w:r w:rsidRPr="002E4822">
        <w:rPr>
          <w:rFonts w:ascii="Nunito" w:hAnsi="Nunito"/>
          <w:color w:val="000000" w:themeColor="text1"/>
          <w:sz w:val="20"/>
          <w:lang w:val="en-ZA"/>
        </w:rPr>
        <w:t>Center</w:t>
      </w:r>
      <w:proofErr w:type="spellEnd"/>
      <w:r w:rsidRPr="002E4822">
        <w:rPr>
          <w:rFonts w:ascii="Nunito" w:hAnsi="Nunito"/>
          <w:color w:val="000000" w:themeColor="text1"/>
          <w:sz w:val="20"/>
          <w:lang w:val="en-ZA"/>
        </w:rPr>
        <w:t xml:space="preserve"> ensures that the Data Management Plan remains robust, effective, and aligned with best practices in data management and analysis.</w:t>
      </w:r>
    </w:p>
    <w:p w:rsidRPr="002E4822" w:rsidR="007813F4" w:rsidRDefault="009511AE" w14:paraId="000001AF" w14:textId="4A1555BE">
      <w:pPr>
        <w:rPr>
          <w:rFonts w:ascii="Nunito" w:hAnsi="Nunito"/>
          <w:color w:val="000000" w:themeColor="text1"/>
          <w:sz w:val="20"/>
          <w:rPrChange w:author="Craig Parker" w:date="2024-08-07T12:23:00Z" w16du:dateUtc="2024-08-07T10:23:00Z" w:id="4405">
            <w:rPr/>
          </w:rPrChange>
        </w:rPr>
      </w:pPr>
      <w:r w:rsidRPr="002E4822">
        <w:rPr>
          <w:rFonts w:ascii="Nunito" w:hAnsi="Nunito"/>
          <w:color w:val="000000" w:themeColor="text1"/>
          <w:sz w:val="20"/>
          <w:rPrChange w:author="Craig Parker" w:date="2024-08-07T12:23:00Z" w16du:dateUtc="2024-08-07T10:23:00Z" w:id="4406">
            <w:rPr/>
          </w:rPrChange>
        </w:rPr>
        <w:t xml:space="preserve">The </w:t>
      </w:r>
      <w:del w:author="Craig Parker" w:date="2024-07-08T11:58:00Z" w:id="4407">
        <w:r w:rsidRPr="002E4822" w:rsidDel="003C65B3">
          <w:rPr>
            <w:rFonts w:ascii="Nunito" w:hAnsi="Nunito"/>
            <w:color w:val="000000" w:themeColor="text1"/>
            <w:sz w:val="20"/>
            <w:rPrChange w:author="Craig Parker" w:date="2024-08-07T12:23:00Z" w16du:dateUtc="2024-08-07T10:23:00Z" w:id="4408">
              <w:rPr/>
            </w:rPrChange>
          </w:rPr>
          <w:delText xml:space="preserve">Data Management Plan will be periodically assessed by the DMAC co-PIs in consultation with the HEAT Steering Committee including RP1 and RP2 leads.  This will take place at least </w:delText>
        </w:r>
        <w:r w:rsidRPr="002E4822" w:rsidDel="003C65B3">
          <w:rPr>
            <w:rFonts w:ascii="Nunito" w:hAnsi="Nunito"/>
            <w:i/>
            <w:color w:val="000000" w:themeColor="text1"/>
            <w:sz w:val="20"/>
            <w:rPrChange w:author="Craig Parker" w:date="2024-08-07T12:23:00Z" w16du:dateUtc="2024-08-07T10:23:00Z" w:id="4409">
              <w:rPr>
                <w:i/>
              </w:rPr>
            </w:rPrChange>
          </w:rPr>
          <w:delText>every 6</w:delText>
        </w:r>
      </w:del>
      <w:ins w:author="Craig Parker" w:date="2024-07-08T11:58:00Z" w:id="4410">
        <w:r w:rsidRPr="002E4822" w:rsidR="003C65B3">
          <w:rPr>
            <w:rFonts w:ascii="Nunito" w:hAnsi="Nunito"/>
            <w:color w:val="000000" w:themeColor="text1"/>
            <w:sz w:val="20"/>
            <w:rPrChange w:author="Craig Parker" w:date="2024-08-07T12:23:00Z" w16du:dateUtc="2024-08-07T10:23:00Z" w:id="4411">
              <w:rPr/>
            </w:rPrChange>
          </w:rPr>
          <w:t xml:space="preserve">DMAC co-PIs will periodically </w:t>
        </w:r>
      </w:ins>
      <w:ins w:author="Matthew Chersich" w:date="2024-08-04T20:17:00Z" w:id="4412">
        <w:r w:rsidRPr="002E4822" w:rsidR="00AE02E3">
          <w:rPr>
            <w:rFonts w:ascii="Nunito" w:hAnsi="Nunito"/>
            <w:color w:val="000000" w:themeColor="text1"/>
            <w:sz w:val="20"/>
            <w:rPrChange w:author="Craig Parker" w:date="2024-08-07T12:23:00Z" w16du:dateUtc="2024-08-07T10:23:00Z" w:id="4413">
              <w:rPr>
                <w:rFonts w:ascii="Nunito" w:hAnsi="Nunito"/>
              </w:rPr>
            </w:rPrChange>
          </w:rPr>
          <w:t>re-</w:t>
        </w:r>
      </w:ins>
      <w:ins w:author="Craig Parker" w:date="2024-07-08T11:58:00Z" w:id="4414">
        <w:r w:rsidRPr="002E4822" w:rsidR="003C65B3">
          <w:rPr>
            <w:rFonts w:ascii="Nunito" w:hAnsi="Nunito"/>
            <w:color w:val="000000" w:themeColor="text1"/>
            <w:sz w:val="20"/>
            <w:rPrChange w:author="Craig Parker" w:date="2024-08-07T12:23:00Z" w16du:dateUtc="2024-08-07T10:23:00Z" w:id="4415">
              <w:rPr/>
            </w:rPrChange>
          </w:rPr>
          <w:t xml:space="preserve">assess the Data Management Plan in consultation with the </w:t>
        </w:r>
      </w:ins>
      <w:ins w:author="Craig Parker" w:date="2024-08-05T19:21:00Z" w:id="4416">
        <w:r w:rsidRPr="002E4822" w:rsidR="006A3891">
          <w:rPr>
            <w:rFonts w:ascii="Nunito" w:hAnsi="Nunito"/>
            <w:color w:val="000000" w:themeColor="text1"/>
            <w:sz w:val="20"/>
            <w:rPrChange w:author="Craig Parker" w:date="2024-08-07T12:23:00Z" w16du:dateUtc="2024-08-07T10:23:00Z" w:id="4417">
              <w:rPr>
                <w:rFonts w:ascii="Nunito" w:hAnsi="Nunito"/>
              </w:rPr>
            </w:rPrChange>
          </w:rPr>
          <w:t>HE²AT</w:t>
        </w:r>
      </w:ins>
      <w:ins w:author="Craig Parker" w:date="2024-07-08T11:58:00Z" w:id="4418">
        <w:r w:rsidRPr="002E4822" w:rsidR="003C65B3">
          <w:rPr>
            <w:rFonts w:ascii="Nunito" w:hAnsi="Nunito"/>
            <w:color w:val="000000" w:themeColor="text1"/>
            <w:sz w:val="20"/>
            <w:rPrChange w:author="Craig Parker" w:date="2024-08-07T12:23:00Z" w16du:dateUtc="2024-08-07T10:23:00Z" w:id="4419">
              <w:rPr/>
            </w:rPrChange>
          </w:rPr>
          <w:t xml:space="preserve"> </w:t>
        </w:r>
      </w:ins>
      <w:ins w:author="Matthew Chersich" w:date="2024-08-04T20:17:00Z" w:id="4420">
        <w:r w:rsidRPr="002E4822" w:rsidR="00AE02E3">
          <w:rPr>
            <w:rFonts w:ascii="Nunito" w:hAnsi="Nunito"/>
            <w:color w:val="000000" w:themeColor="text1"/>
            <w:sz w:val="20"/>
            <w:rPrChange w:author="Craig Parker" w:date="2024-08-07T12:23:00Z" w16du:dateUtc="2024-08-07T10:23:00Z" w:id="4421">
              <w:rPr>
                <w:rFonts w:ascii="Nunito" w:hAnsi="Nunito"/>
              </w:rPr>
            </w:rPrChange>
          </w:rPr>
          <w:t xml:space="preserve">Center </w:t>
        </w:r>
      </w:ins>
      <w:ins w:author="Craig Parker" w:date="2024-07-08T11:58:00Z" w:id="4422">
        <w:r w:rsidRPr="002E4822" w:rsidR="003C65B3">
          <w:rPr>
            <w:rFonts w:ascii="Nunito" w:hAnsi="Nunito"/>
            <w:color w:val="000000" w:themeColor="text1"/>
            <w:sz w:val="20"/>
            <w:rPrChange w:author="Craig Parker" w:date="2024-08-07T12:23:00Z" w16du:dateUtc="2024-08-07T10:23:00Z" w:id="4423">
              <w:rPr/>
            </w:rPrChange>
          </w:rPr>
          <w:t>Steering Committee, including the RP1 and RP2 leads. This will take place at least every six</w:t>
        </w:r>
      </w:ins>
      <w:r w:rsidRPr="002E4822">
        <w:rPr>
          <w:rFonts w:ascii="Nunito" w:hAnsi="Nunito"/>
          <w:i/>
          <w:color w:val="000000" w:themeColor="text1"/>
          <w:sz w:val="20"/>
          <w:rPrChange w:author="Craig Parker" w:date="2024-08-07T12:23:00Z" w16du:dateUtc="2024-08-07T10:23:00Z" w:id="4424">
            <w:rPr>
              <w:i/>
            </w:rPr>
          </w:rPrChange>
        </w:rPr>
        <w:t xml:space="preserve"> months</w:t>
      </w:r>
      <w:r w:rsidRPr="002E4822">
        <w:rPr>
          <w:rFonts w:ascii="Nunito" w:hAnsi="Nunito"/>
          <w:color w:val="000000" w:themeColor="text1"/>
          <w:sz w:val="20"/>
          <w:rPrChange w:author="Craig Parker" w:date="2024-08-07T12:23:00Z" w16du:dateUtc="2024-08-07T10:23:00Z" w:id="4425">
            <w:rPr/>
          </w:rPrChange>
        </w:rPr>
        <w:t>.</w:t>
      </w:r>
    </w:p>
    <w:p w:rsidRPr="002E4822" w:rsidR="007813F4" w:rsidRDefault="007813F4" w14:paraId="000001B0" w14:textId="77777777">
      <w:pPr>
        <w:rPr>
          <w:rFonts w:ascii="Nunito" w:hAnsi="Nunito"/>
          <w:color w:val="000000" w:themeColor="text1"/>
          <w:sz w:val="20"/>
          <w:rPrChange w:author="Craig Parker" w:date="2024-08-07T12:23:00Z" w16du:dateUtc="2024-08-07T10:23:00Z" w:id="4426">
            <w:rPr/>
          </w:rPrChange>
        </w:rPr>
      </w:pPr>
    </w:p>
    <w:p w:rsidRPr="002E4822" w:rsidR="007813F4" w:rsidRDefault="009511AE" w14:paraId="000001B1" w14:textId="77777777">
      <w:pPr>
        <w:rPr>
          <w:rFonts w:ascii="Nunito" w:hAnsi="Nunito"/>
          <w:color w:val="000000" w:themeColor="text1"/>
          <w:sz w:val="20"/>
          <w:rPrChange w:author="Craig Parker" w:date="2024-08-07T12:23:00Z" w16du:dateUtc="2024-08-07T10:23:00Z" w:id="4427">
            <w:rPr/>
          </w:rPrChange>
        </w:rPr>
      </w:pPr>
      <w:r w:rsidRPr="002E4822">
        <w:rPr>
          <w:rFonts w:ascii="Nunito" w:hAnsi="Nunito"/>
          <w:color w:val="000000" w:themeColor="text1"/>
          <w:sz w:val="20"/>
          <w:rPrChange w:author="Craig Parker" w:date="2024-08-07T12:23:00Z" w16du:dateUtc="2024-08-07T10:23:00Z" w:id="4428">
            <w:rPr/>
          </w:rPrChange>
        </w:rPr>
        <w:t>The assessment will look at three aspects of the data management plan:</w:t>
      </w:r>
    </w:p>
    <w:p w:rsidRPr="002E4822" w:rsidR="007813F4" w:rsidRDefault="007813F4" w14:paraId="000001B2" w14:textId="77777777">
      <w:pPr>
        <w:rPr>
          <w:rFonts w:ascii="Nunito" w:hAnsi="Nunito"/>
          <w:color w:val="000000" w:themeColor="text1"/>
          <w:sz w:val="20"/>
          <w:rPrChange w:author="Craig Parker" w:date="2024-08-07T12:23:00Z" w16du:dateUtc="2024-08-07T10:23:00Z" w:id="4429">
            <w:rPr/>
          </w:rPrChange>
        </w:rPr>
      </w:pPr>
    </w:p>
    <w:p w:rsidRPr="002E4822" w:rsidR="007813F4" w:rsidRDefault="54FBA741" w14:paraId="000001B3" w14:textId="4C6E3E23">
      <w:pPr>
        <w:numPr>
          <w:ilvl w:val="0"/>
          <w:numId w:val="11"/>
        </w:numPr>
        <w:rPr>
          <w:del w:author="Craig Parker" w:date="2024-08-06T13:01:00Z" w16du:dateUtc="2024-08-06T13:01:21Z" w:id="4430"/>
          <w:rFonts w:ascii="Nunito" w:hAnsi="Nunito"/>
          <w:color w:val="000000" w:themeColor="text1"/>
          <w:sz w:val="20"/>
          <w:rPrChange w:author="Craig Parker" w:date="2024-08-07T12:23:00Z" w16du:dateUtc="2024-08-07T10:23:00Z" w:id="4431">
            <w:rPr>
              <w:del w:author="Craig Parker" w:date="2024-08-06T13:01:00Z" w16du:dateUtc="2024-08-06T13:01:21Z" w:id="4432"/>
            </w:rPr>
          </w:rPrChange>
        </w:rPr>
      </w:pPr>
      <w:del w:author="Craig Parker" w:date="2024-08-06T13:01:00Z" w:id="4433">
        <w:r w:rsidRPr="002E4822" w:rsidDel="52A8C99F">
          <w:rPr>
            <w:rFonts w:ascii="Nunito" w:hAnsi="Nunito"/>
            <w:color w:val="000000" w:themeColor="text1"/>
            <w:sz w:val="20"/>
            <w:rPrChange w:author="Craig Parker" w:date="2024-08-07T12:23:00Z" w16du:dateUtc="2024-08-07T10:23:00Z" w:id="4434">
              <w:rPr/>
            </w:rPrChange>
          </w:rPr>
          <w:delText>Data acquisition processes: Are the data aquisition processes working with respect to developing DSAs, transferring the data, and satisfying ethical reviews</w:delText>
        </w:r>
      </w:del>
    </w:p>
    <w:p w:rsidRPr="002E4822" w:rsidR="007813F4" w:rsidRDefault="009511AE" w14:paraId="000001B4" w14:textId="77777777">
      <w:pPr>
        <w:numPr>
          <w:ilvl w:val="0"/>
          <w:numId w:val="11"/>
        </w:numPr>
        <w:rPr>
          <w:rFonts w:ascii="Nunito" w:hAnsi="Nunito"/>
          <w:color w:val="000000" w:themeColor="text1"/>
          <w:sz w:val="20"/>
          <w:rPrChange w:author="Craig Parker" w:date="2024-08-07T12:23:00Z" w16du:dateUtc="2024-08-07T10:23:00Z" w:id="4435">
            <w:rPr/>
          </w:rPrChange>
        </w:rPr>
      </w:pPr>
      <w:r w:rsidRPr="002E4822">
        <w:rPr>
          <w:rFonts w:ascii="Nunito" w:hAnsi="Nunito"/>
          <w:color w:val="000000" w:themeColor="text1"/>
          <w:sz w:val="20"/>
          <w:rPrChange w:author="Craig Parker" w:date="2024-08-07T12:23:00Z" w16du:dateUtc="2024-08-07T10:23:00Z" w:id="4436">
            <w:rPr/>
          </w:rPrChange>
        </w:rPr>
        <w:t>Data process: Is the data processing workflow working effectively and resulting in data that is ready for analysis?</w:t>
      </w:r>
    </w:p>
    <w:p w:rsidRPr="002E4822" w:rsidR="007813F4" w:rsidRDefault="009511AE" w14:paraId="000001B5" w14:textId="77777777">
      <w:pPr>
        <w:numPr>
          <w:ilvl w:val="0"/>
          <w:numId w:val="11"/>
        </w:numPr>
        <w:rPr>
          <w:del w:author="Craig Parker" w:date="2024-08-06T12:59:00Z" w16du:dateUtc="2024-08-06T12:59:36Z" w:id="4437"/>
          <w:rFonts w:ascii="Nunito" w:hAnsi="Nunito"/>
          <w:color w:val="000000" w:themeColor="text1"/>
          <w:sz w:val="20"/>
          <w:rPrChange w:author="Craig Parker" w:date="2024-08-07T12:23:00Z" w16du:dateUtc="2024-08-07T10:23:00Z" w:id="4438">
            <w:rPr>
              <w:del w:author="Craig Parker" w:date="2024-08-06T12:59:00Z" w16du:dateUtc="2024-08-06T12:59:36Z" w:id="4439"/>
            </w:rPr>
          </w:rPrChange>
        </w:rPr>
      </w:pPr>
      <w:del w:author="Craig Parker" w:date="2024-08-06T12:59:00Z" w:id="4440">
        <w:r w:rsidRPr="002E4822" w:rsidDel="52A8C99F">
          <w:rPr>
            <w:rFonts w:ascii="Nunito" w:hAnsi="Nunito"/>
            <w:color w:val="000000" w:themeColor="text1"/>
            <w:sz w:val="20"/>
            <w:rPrChange w:author="Craig Parker" w:date="2024-08-07T12:23:00Z" w16du:dateUtc="2024-08-07T10:23:00Z" w:id="4441">
              <w:rPr/>
            </w:rPrChange>
          </w:rPr>
          <w:delText xml:space="preserve">Data </w:delText>
        </w:r>
        <w:commentRangeStart w:id="4442"/>
        <w:r w:rsidRPr="002E4822" w:rsidDel="52A8C99F">
          <w:rPr>
            <w:rFonts w:ascii="Nunito" w:hAnsi="Nunito"/>
            <w:color w:val="000000" w:themeColor="text1"/>
            <w:sz w:val="20"/>
            <w:rPrChange w:author="Craig Parker" w:date="2024-08-07T12:23:00Z" w16du:dateUtc="2024-08-07T10:23:00Z" w:id="4443">
              <w:rPr/>
            </w:rPrChange>
          </w:rPr>
          <w:delText>analysis</w:delText>
        </w:r>
      </w:del>
      <w:commentRangeEnd w:id="4442"/>
      <w:r w:rsidRPr="002E4822">
        <w:rPr>
          <w:rStyle w:val="CommentReference"/>
          <w:rFonts w:ascii="Nunito" w:hAnsi="Nunito"/>
          <w:color w:val="000000" w:themeColor="text1"/>
          <w:sz w:val="20"/>
          <w:szCs w:val="20"/>
          <w:rPrChange w:author="Craig Parker" w:date="2024-08-07T12:23:00Z" w16du:dateUtc="2024-08-07T10:23:00Z" w:id="4444">
            <w:rPr>
              <w:rStyle w:val="CommentReference"/>
            </w:rPr>
          </w:rPrChange>
        </w:rPr>
        <w:commentReference w:id="4442"/>
      </w:r>
      <w:del w:author="Craig Parker" w:date="2024-08-06T12:59:00Z" w:id="4445">
        <w:r w:rsidRPr="002E4822" w:rsidDel="52A8C99F">
          <w:rPr>
            <w:rFonts w:ascii="Nunito" w:hAnsi="Nunito"/>
            <w:color w:val="000000" w:themeColor="text1"/>
            <w:sz w:val="20"/>
            <w:rPrChange w:author="Craig Parker" w:date="2024-08-07T12:23:00Z" w16du:dateUtc="2024-08-07T10:23:00Z" w:id="4446">
              <w:rPr/>
            </w:rPrChange>
          </w:rPr>
          <w:delText xml:space="preserve"> support: Is DMAC providing sufficient support and services to enable the data analysis plans for RP1, RP2, and any pilot projects?</w:delText>
        </w:r>
      </w:del>
    </w:p>
    <w:p w:rsidRPr="002E4822" w:rsidR="007813F4" w:rsidRDefault="007813F4" w14:paraId="000001B6" w14:textId="77777777">
      <w:pPr>
        <w:rPr>
          <w:rFonts w:ascii="Nunito" w:hAnsi="Nunito"/>
          <w:color w:val="000000" w:themeColor="text1"/>
          <w:sz w:val="20"/>
          <w:rPrChange w:author="Craig Parker" w:date="2024-08-07T12:23:00Z" w16du:dateUtc="2024-08-07T10:23:00Z" w:id="4447">
            <w:rPr/>
          </w:rPrChange>
        </w:rPr>
      </w:pPr>
    </w:p>
    <w:p w:rsidRPr="002E4822" w:rsidR="007813F4" w:rsidRDefault="009511AE" w14:paraId="000001B7" w14:textId="7EFBA529">
      <w:pPr>
        <w:rPr>
          <w:rFonts w:ascii="Nunito" w:hAnsi="Nunito"/>
          <w:color w:val="000000" w:themeColor="text1"/>
          <w:sz w:val="20"/>
        </w:rPr>
      </w:pPr>
      <w:del w:author="Craig Parker" w:date="2024-07-23T13:42:00Z" w:id="4448">
        <w:r w:rsidRPr="002E4822" w:rsidDel="00C743C9">
          <w:rPr>
            <w:rFonts w:ascii="Nunito" w:hAnsi="Nunito"/>
            <w:color w:val="000000" w:themeColor="text1"/>
            <w:sz w:val="20"/>
            <w:rPrChange w:author="Craig Parker" w:date="2024-08-07T12:23:00Z" w16du:dateUtc="2024-08-07T10:23:00Z" w:id="4449">
              <w:rPr/>
            </w:rPrChange>
          </w:rPr>
          <w:delText xml:space="preserve">Based on the assessment, the Data Management Plan will be updated and </w:delText>
        </w:r>
      </w:del>
      <w:del w:author="Craig Parker" w:date="2024-07-09T11:48:00Z" w:id="4450">
        <w:r w:rsidRPr="002E4822" w:rsidDel="00707C35">
          <w:rPr>
            <w:rFonts w:ascii="Nunito" w:hAnsi="Nunito"/>
            <w:color w:val="000000" w:themeColor="text1"/>
            <w:sz w:val="20"/>
            <w:rPrChange w:author="Craig Parker" w:date="2024-08-07T12:23:00Z" w16du:dateUtc="2024-08-07T10:23:00Z" w:id="4451">
              <w:rPr/>
            </w:rPrChange>
          </w:rPr>
          <w:delText>changes will be implemented.  Revisions to the Data Management Plan will be proposed by the DMAC Co-PIs (see above) and</w:delText>
        </w:r>
      </w:del>
      <w:ins w:author="Craig Parker" w:date="2024-07-23T13:42:00Z" w:id="4452">
        <w:r w:rsidRPr="002E4822" w:rsidR="00C743C9">
          <w:rPr>
            <w:rFonts w:ascii="Nunito" w:hAnsi="Nunito"/>
            <w:color w:val="000000" w:themeColor="text1"/>
            <w:sz w:val="20"/>
            <w:rPrChange w:author="Craig Parker" w:date="2024-08-07T12:23:00Z" w16du:dateUtc="2024-08-07T10:23:00Z" w:id="4453">
              <w:rPr>
                <w:rFonts w:ascii="Nunito" w:hAnsi="Nunito"/>
              </w:rPr>
            </w:rPrChange>
          </w:rPr>
          <w:t>The Data Management Plan will be updated and changed based on the assessment. The DMAC co-PIs</w:t>
        </w:r>
      </w:ins>
      <w:ins w:author="Craig Parker" w:date="2024-07-09T11:48:00Z" w:id="4454">
        <w:r w:rsidRPr="002E4822" w:rsidR="00707C35">
          <w:rPr>
            <w:rFonts w:ascii="Nunito" w:hAnsi="Nunito"/>
            <w:color w:val="000000" w:themeColor="text1"/>
            <w:sz w:val="20"/>
            <w:rPrChange w:author="Craig Parker" w:date="2024-08-07T12:23:00Z" w16du:dateUtc="2024-08-07T10:23:00Z" w:id="4455">
              <w:rPr>
                <w:rFonts w:ascii="Nunito" w:hAnsi="Nunito"/>
              </w:rPr>
            </w:rPrChange>
          </w:rPr>
          <w:t xml:space="preserve"> (see above) will propose revisions to the plan, which will be</w:t>
        </w:r>
      </w:ins>
      <w:r w:rsidRPr="002E4822">
        <w:rPr>
          <w:rFonts w:ascii="Nunito" w:hAnsi="Nunito"/>
          <w:color w:val="000000" w:themeColor="text1"/>
          <w:sz w:val="20"/>
          <w:rPrChange w:author="Craig Parker" w:date="2024-08-07T12:23:00Z" w16du:dateUtc="2024-08-07T10:23:00Z" w:id="4456">
            <w:rPr/>
          </w:rPrChange>
        </w:rPr>
        <w:t xml:space="preserve"> approved by the SC.</w:t>
      </w:r>
    </w:p>
    <w:p w:rsidRPr="002E4822" w:rsidR="00311FAC" w:rsidRDefault="00311FAC" w14:paraId="32C13692" w14:textId="77777777">
      <w:pPr>
        <w:rPr>
          <w:rFonts w:ascii="Nunito" w:hAnsi="Nunito"/>
          <w:color w:val="000000" w:themeColor="text1"/>
          <w:sz w:val="20"/>
        </w:rPr>
      </w:pPr>
    </w:p>
    <w:p w:rsidRPr="002E4822" w:rsidR="00311FAC" w:rsidRDefault="00311FAC" w14:paraId="664189AF" w14:textId="77777777">
      <w:pPr>
        <w:rPr>
          <w:rFonts w:ascii="Nunito" w:hAnsi="Nunito"/>
          <w:color w:val="000000" w:themeColor="text1"/>
          <w:sz w:val="20"/>
          <w:rPrChange w:author="Craig Parker" w:date="2024-08-07T12:23:00Z" w16du:dateUtc="2024-08-07T10:23:00Z" w:id="4457">
            <w:rPr/>
          </w:rPrChange>
        </w:rPr>
      </w:pPr>
    </w:p>
    <w:p w:rsidRPr="002E4822" w:rsidR="007813F4" w:rsidRDefault="007813F4" w14:paraId="000001B8" w14:textId="77777777">
      <w:pPr>
        <w:rPr>
          <w:rFonts w:ascii="Nunito" w:hAnsi="Nunito"/>
          <w:color w:val="000000" w:themeColor="text1"/>
          <w:sz w:val="20"/>
          <w:rPrChange w:author="Craig Parker" w:date="2024-08-07T12:23:00Z" w16du:dateUtc="2024-08-07T10:23:00Z" w:id="4458">
            <w:rPr/>
          </w:rPrChange>
        </w:rPr>
      </w:pPr>
    </w:p>
    <w:p w:rsidRPr="002E4822" w:rsidR="003C65B3" w:rsidRDefault="003C65B3" w14:paraId="53883FCD" w14:textId="5E0728A7">
      <w:pPr>
        <w:overflowPunct/>
        <w:autoSpaceDE/>
        <w:autoSpaceDN/>
        <w:adjustRightInd/>
        <w:rPr>
          <w:ins w:author="Craig Parker" w:date="2024-07-08T12:00:00Z" w:id="4459"/>
          <w:rFonts w:ascii="Nunito" w:hAnsi="Nunito"/>
          <w:color w:val="000000" w:themeColor="text1"/>
          <w:sz w:val="20"/>
          <w:rPrChange w:author="Craig Parker" w:date="2024-08-07T12:23:00Z" w16du:dateUtc="2024-08-07T10:23:00Z" w:id="4460">
            <w:rPr>
              <w:ins w:author="Craig Parker" w:date="2024-07-08T12:00:00Z" w:id="4461"/>
              <w:sz w:val="40"/>
              <w:szCs w:val="40"/>
            </w:rPr>
          </w:rPrChange>
        </w:rPr>
      </w:pPr>
      <w:ins w:author="Craig Parker" w:date="2024-07-08T12:00:00Z" w:id="4462">
        <w:r w:rsidRPr="002E4822">
          <w:rPr>
            <w:rFonts w:ascii="Nunito" w:hAnsi="Nunito"/>
            <w:color w:val="000000" w:themeColor="text1"/>
            <w:sz w:val="20"/>
            <w:rPrChange w:author="Craig Parker" w:date="2024-08-07T12:23:00Z" w16du:dateUtc="2024-08-07T10:23:00Z" w:id="4463">
              <w:rPr/>
            </w:rPrChange>
          </w:rPr>
          <w:br w:type="page"/>
        </w:r>
      </w:ins>
    </w:p>
    <w:p w:rsidRPr="002E4822" w:rsidR="003C65B3" w:rsidRDefault="003C65B3" w14:paraId="08E138E9" w14:textId="77777777">
      <w:pPr>
        <w:pStyle w:val="Heading1"/>
        <w:rPr>
          <w:ins w:author="Craig Parker" w:date="2024-07-08T12:00:00Z" w:id="4464"/>
          <w:rFonts w:ascii="Nunito" w:hAnsi="Nunito"/>
          <w:color w:val="000000" w:themeColor="text1"/>
          <w:sz w:val="20"/>
          <w:szCs w:val="20"/>
          <w:rPrChange w:author="Craig Parker" w:date="2024-08-07T12:23:00Z" w16du:dateUtc="2024-08-07T10:23:00Z" w:id="4465">
            <w:rPr>
              <w:ins w:author="Craig Parker" w:date="2024-07-08T12:00:00Z" w:id="4466"/>
            </w:rPr>
          </w:rPrChange>
        </w:rPr>
        <w:sectPr w:rsidRPr="002E4822" w:rsidR="003C65B3">
          <w:headerReference w:type="default" r:id="rId21"/>
          <w:pgSz w:w="12240" w:h="15840" w:orient="portrait"/>
          <w:pgMar w:top="1440" w:right="1440" w:bottom="1440" w:left="1440" w:header="708" w:footer="708" w:gutter="0"/>
          <w:pgNumType w:start="1"/>
          <w:cols w:space="720"/>
          <w:footerReference w:type="default" r:id="R29e63e6337e14842"/>
        </w:sectPr>
      </w:pPr>
    </w:p>
    <w:p w:rsidRPr="00594D30" w:rsidR="007813F4" w:rsidRDefault="52A8C99F" w14:paraId="000001B9" w14:textId="1D65F3AB">
      <w:pPr>
        <w:pStyle w:val="Heading1"/>
        <w:rPr>
          <w:rFonts w:ascii="Nunito" w:hAnsi="Nunito"/>
          <w:b/>
          <w:bCs/>
          <w:color w:val="000000" w:themeColor="text1"/>
          <w:sz w:val="20"/>
          <w:szCs w:val="20"/>
          <w:rPrChange w:author="Craig Parker" w:date="2024-08-07T12:23:00Z" w16du:dateUtc="2024-08-07T10:23:00Z" w:id="4467">
            <w:rPr/>
          </w:rPrChange>
        </w:rPr>
      </w:pPr>
      <w:bookmarkStart w:name="_Toc172635239" w:id="4468"/>
      <w:bookmarkStart w:name="_Toc173777829" w:id="4469"/>
      <w:bookmarkStart w:name="_Toc173963687" w:id="4470"/>
      <w:r w:rsidRPr="00594D30">
        <w:rPr>
          <w:rFonts w:ascii="Nunito" w:hAnsi="Nunito"/>
          <w:b/>
          <w:bCs/>
          <w:color w:val="000000" w:themeColor="text1"/>
          <w:sz w:val="20"/>
          <w:szCs w:val="20"/>
          <w:rPrChange w:author="Craig Parker" w:date="2024-08-07T12:23:00Z" w16du:dateUtc="2024-08-07T10:23:00Z" w:id="4471">
            <w:rPr/>
          </w:rPrChange>
        </w:rPr>
        <w:t>Annex</w:t>
      </w:r>
      <w:del w:author="Matthew Chersich" w:date="2024-08-04T18:07:00Z" w:id="4472">
        <w:r w:rsidRPr="00594D30" w:rsidDel="52A8C99F" w:rsidR="6E1C0E23">
          <w:rPr>
            <w:rFonts w:ascii="Nunito" w:hAnsi="Nunito"/>
            <w:b/>
            <w:bCs/>
            <w:color w:val="000000" w:themeColor="text1"/>
            <w:sz w:val="20"/>
            <w:szCs w:val="20"/>
            <w:rPrChange w:author="Craig Parker" w:date="2024-08-07T12:23:00Z" w16du:dateUtc="2024-08-07T10:23:00Z" w:id="4473">
              <w:rPr/>
            </w:rPrChange>
          </w:rPr>
          <w:delText>e</w:delText>
        </w:r>
      </w:del>
      <w:r w:rsidRPr="00594D30">
        <w:rPr>
          <w:rFonts w:ascii="Nunito" w:hAnsi="Nunito"/>
          <w:b/>
          <w:bCs/>
          <w:color w:val="000000" w:themeColor="text1"/>
          <w:sz w:val="20"/>
          <w:szCs w:val="20"/>
          <w:rPrChange w:author="Craig Parker" w:date="2024-08-07T12:23:00Z" w16du:dateUtc="2024-08-07T10:23:00Z" w:id="4474">
            <w:rPr/>
          </w:rPrChange>
        </w:rPr>
        <w:t xml:space="preserve"> 1: Key data sources</w:t>
      </w:r>
      <w:bookmarkEnd w:id="4468"/>
      <w:bookmarkEnd w:id="4469"/>
      <w:bookmarkEnd w:id="4470"/>
    </w:p>
    <w:p w:rsidRPr="002E4822" w:rsidR="007813F4" w:rsidRDefault="007813F4" w14:paraId="000001BA" w14:textId="77777777">
      <w:pPr>
        <w:widowControl w:val="0"/>
        <w:spacing w:line="240" w:lineRule="auto"/>
        <w:ind w:left="119"/>
        <w:rPr>
          <w:rFonts w:ascii="Nunito" w:hAnsi="Nunito"/>
          <w:b/>
          <w:color w:val="000000" w:themeColor="text1"/>
          <w:sz w:val="20"/>
          <w:rPrChange w:author="Craig Parker" w:date="2024-08-07T12:23:00Z" w16du:dateUtc="2024-08-07T10:23:00Z" w:id="4475">
            <w:rPr>
              <w:b/>
              <w:sz w:val="19"/>
              <w:szCs w:val="19"/>
            </w:rPr>
          </w:rPrChange>
        </w:rPr>
      </w:pPr>
    </w:p>
    <w:tbl>
      <w:tblPr>
        <w:tblStyle w:val="a1"/>
        <w:tblW w:w="5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ook w:val="0600" w:firstRow="0" w:lastRow="0" w:firstColumn="0" w:lastColumn="0" w:noHBand="1" w:noVBand="1"/>
      </w:tblPr>
      <w:tblGrid>
        <w:gridCol w:w="5756"/>
        <w:gridCol w:w="1752"/>
        <w:gridCol w:w="1015"/>
        <w:gridCol w:w="1633"/>
        <w:gridCol w:w="1243"/>
        <w:gridCol w:w="1541"/>
      </w:tblGrid>
      <w:tr w:rsidRPr="002E4822" w:rsidR="006E7398" w:rsidTr="3E93EB8D" w14:paraId="192ACD14" w14:textId="77777777">
        <w:trPr>
          <w:trHeight w:val="398"/>
          <w:del w:author="Craig Parker" w:date="2024-08-06T12:24:00Z" w:id="4476"/>
        </w:trPr>
        <w:tc>
          <w:tcPr>
            <w:tcW w:w="1530" w:type="pct"/>
            <w:shd w:val="clear" w:color="auto" w:fill="auto"/>
            <w:tcMar>
              <w:top w:w="100" w:type="dxa"/>
              <w:left w:w="100" w:type="dxa"/>
              <w:bottom w:w="100" w:type="dxa"/>
              <w:right w:w="100" w:type="dxa"/>
            </w:tcMar>
            <w:vAlign w:val="center"/>
          </w:tcPr>
          <w:p w:rsidRPr="002E4822" w:rsidR="007813F4" w:rsidRDefault="009511AE" w14:paraId="000001BB" w14:textId="77777777">
            <w:pPr>
              <w:widowControl w:val="0"/>
              <w:spacing w:line="234" w:lineRule="auto"/>
              <w:ind w:left="121" w:right="91" w:firstLine="5"/>
              <w:rPr>
                <w:rFonts w:ascii="Nunito" w:hAnsi="Nunito"/>
                <w:b/>
                <w:color w:val="000000" w:themeColor="text1"/>
                <w:sz w:val="20"/>
                <w:rPrChange w:author="Craig Parker" w:date="2024-08-07T12:23:00Z" w16du:dateUtc="2024-08-07T10:23:00Z" w:id="4477">
                  <w:rPr>
                    <w:b/>
                    <w:sz w:val="16"/>
                    <w:szCs w:val="16"/>
                  </w:rPr>
                </w:rPrChange>
              </w:rPr>
            </w:pPr>
            <w:r w:rsidRPr="002E4822">
              <w:rPr>
                <w:rFonts w:ascii="Nunito" w:hAnsi="Nunito"/>
                <w:b/>
                <w:color w:val="000000" w:themeColor="text1"/>
                <w:sz w:val="20"/>
                <w:rPrChange w:author="Craig Parker" w:date="2024-08-07T12:23:00Z" w16du:dateUtc="2024-08-07T10:23:00Z" w:id="4478">
                  <w:rPr>
                    <w:b/>
                    <w:sz w:val="16"/>
                    <w:szCs w:val="16"/>
                  </w:rPr>
                </w:rPrChange>
              </w:rPr>
              <w:t xml:space="preserve">Name and source </w:t>
            </w:r>
            <w:del w:author="Matthew Chersich" w:date="2024-08-04T20:12:00Z" w:id="4479">
              <w:r w:rsidRPr="002E4822" w:rsidDel="00AE02E3">
                <w:rPr>
                  <w:rFonts w:ascii="Nunito" w:hAnsi="Nunito"/>
                  <w:b/>
                  <w:color w:val="000000" w:themeColor="text1"/>
                  <w:sz w:val="20"/>
                  <w:rPrChange w:author="Craig Parker" w:date="2024-08-07T12:23:00Z" w16du:dateUtc="2024-08-07T10:23:00Z" w:id="4480">
                    <w:rPr>
                      <w:b/>
                      <w:sz w:val="16"/>
                      <w:szCs w:val="16"/>
                    </w:rPr>
                  </w:rPrChange>
                </w:rPr>
                <w:delText xml:space="preserve"> </w:delText>
              </w:r>
            </w:del>
            <w:r w:rsidRPr="002E4822">
              <w:rPr>
                <w:rFonts w:ascii="Nunito" w:hAnsi="Nunito"/>
                <w:b/>
                <w:color w:val="000000" w:themeColor="text1"/>
                <w:sz w:val="20"/>
                <w:rPrChange w:author="Craig Parker" w:date="2024-08-07T12:23:00Z" w16du:dateUtc="2024-08-07T10:23:00Z" w:id="4481">
                  <w:rPr>
                    <w:b/>
                    <w:sz w:val="16"/>
                    <w:szCs w:val="16"/>
                  </w:rPr>
                </w:rPrChange>
              </w:rPr>
              <w:t xml:space="preserve">of dataset </w:t>
            </w:r>
          </w:p>
        </w:tc>
        <w:tc>
          <w:tcPr>
            <w:tcW w:w="1391" w:type="pct"/>
            <w:shd w:val="clear" w:color="auto" w:fill="auto"/>
            <w:tcMar>
              <w:top w:w="100" w:type="dxa"/>
              <w:left w:w="100" w:type="dxa"/>
              <w:bottom w:w="100" w:type="dxa"/>
              <w:right w:w="100" w:type="dxa"/>
            </w:tcMar>
            <w:vAlign w:val="center"/>
          </w:tcPr>
          <w:p w:rsidRPr="002E4822" w:rsidR="007813F4" w:rsidRDefault="009511AE" w14:paraId="000001BC" w14:textId="77777777">
            <w:pPr>
              <w:widowControl w:val="0"/>
              <w:spacing w:line="240" w:lineRule="auto"/>
              <w:ind w:left="122"/>
              <w:rPr>
                <w:rFonts w:ascii="Nunito" w:hAnsi="Nunito"/>
                <w:b/>
                <w:color w:val="000000" w:themeColor="text1"/>
                <w:sz w:val="20"/>
                <w:rPrChange w:author="Craig Parker" w:date="2024-08-07T12:23:00Z" w16du:dateUtc="2024-08-07T10:23:00Z" w:id="4482">
                  <w:rPr>
                    <w:b/>
                    <w:sz w:val="16"/>
                    <w:szCs w:val="16"/>
                  </w:rPr>
                </w:rPrChange>
              </w:rPr>
            </w:pPr>
            <w:r w:rsidRPr="002E4822">
              <w:rPr>
                <w:rFonts w:ascii="Nunito" w:hAnsi="Nunito"/>
                <w:b/>
                <w:color w:val="000000" w:themeColor="text1"/>
                <w:sz w:val="20"/>
                <w:rPrChange w:author="Craig Parker" w:date="2024-08-07T12:23:00Z" w16du:dateUtc="2024-08-07T10:23:00Z" w:id="4483">
                  <w:rPr>
                    <w:b/>
                    <w:sz w:val="16"/>
                    <w:szCs w:val="16"/>
                  </w:rPr>
                </w:rPrChange>
              </w:rPr>
              <w:t xml:space="preserve">Description </w:t>
            </w:r>
          </w:p>
        </w:tc>
        <w:tc>
          <w:tcPr>
            <w:tcW w:w="378" w:type="pct"/>
            <w:shd w:val="clear" w:color="auto" w:fill="auto"/>
            <w:tcMar>
              <w:top w:w="100" w:type="dxa"/>
              <w:left w:w="100" w:type="dxa"/>
              <w:bottom w:w="100" w:type="dxa"/>
              <w:right w:w="100" w:type="dxa"/>
            </w:tcMar>
            <w:vAlign w:val="center"/>
          </w:tcPr>
          <w:p w:rsidRPr="002E4822" w:rsidR="007813F4" w:rsidRDefault="009511AE" w14:paraId="000001BD" w14:textId="77777777">
            <w:pPr>
              <w:widowControl w:val="0"/>
              <w:spacing w:line="240" w:lineRule="auto"/>
              <w:ind w:left="127"/>
              <w:rPr>
                <w:rFonts w:ascii="Nunito" w:hAnsi="Nunito"/>
                <w:b/>
                <w:color w:val="000000" w:themeColor="text1"/>
                <w:sz w:val="20"/>
                <w:rPrChange w:author="Craig Parker" w:date="2024-08-07T12:23:00Z" w16du:dateUtc="2024-08-07T10:23:00Z" w:id="4484">
                  <w:rPr>
                    <w:b/>
                    <w:sz w:val="16"/>
                    <w:szCs w:val="16"/>
                  </w:rPr>
                </w:rPrChange>
              </w:rPr>
            </w:pPr>
            <w:r w:rsidRPr="002E4822">
              <w:rPr>
                <w:rFonts w:ascii="Nunito" w:hAnsi="Nunito"/>
                <w:b/>
                <w:color w:val="000000" w:themeColor="text1"/>
                <w:sz w:val="20"/>
                <w:rPrChange w:author="Craig Parker" w:date="2024-08-07T12:23:00Z" w16du:dateUtc="2024-08-07T10:23:00Z" w:id="4485">
                  <w:rPr>
                    <w:b/>
                    <w:sz w:val="16"/>
                    <w:szCs w:val="16"/>
                  </w:rPr>
                </w:rPrChange>
              </w:rPr>
              <w:t xml:space="preserve">UCT / </w:t>
            </w:r>
          </w:p>
          <w:p w:rsidRPr="002E4822" w:rsidR="007813F4" w:rsidRDefault="009511AE" w14:paraId="000001BE" w14:textId="77777777">
            <w:pPr>
              <w:widowControl w:val="0"/>
              <w:spacing w:line="240" w:lineRule="auto"/>
              <w:ind w:left="127"/>
              <w:rPr>
                <w:rFonts w:ascii="Nunito" w:hAnsi="Nunito"/>
                <w:b/>
                <w:color w:val="000000" w:themeColor="text1"/>
                <w:sz w:val="20"/>
                <w:rPrChange w:author="Craig Parker" w:date="2024-08-07T12:23:00Z" w16du:dateUtc="2024-08-07T10:23:00Z" w:id="4486">
                  <w:rPr>
                    <w:b/>
                    <w:sz w:val="16"/>
                    <w:szCs w:val="16"/>
                  </w:rPr>
                </w:rPrChange>
              </w:rPr>
            </w:pPr>
            <w:r w:rsidRPr="002E4822">
              <w:rPr>
                <w:rFonts w:ascii="Nunito" w:hAnsi="Nunito"/>
                <w:b/>
                <w:color w:val="000000" w:themeColor="text1"/>
                <w:sz w:val="20"/>
                <w:rPrChange w:author="Craig Parker" w:date="2024-08-07T12:23:00Z" w16du:dateUtc="2024-08-07T10:23:00Z" w:id="4487">
                  <w:rPr>
                    <w:b/>
                    <w:sz w:val="16"/>
                    <w:szCs w:val="16"/>
                  </w:rPr>
                </w:rPrChange>
              </w:rPr>
              <w:t xml:space="preserve">PAIRS </w:t>
            </w:r>
          </w:p>
        </w:tc>
        <w:tc>
          <w:tcPr>
            <w:tcW w:w="633" w:type="pct"/>
            <w:shd w:val="clear" w:color="auto" w:fill="auto"/>
            <w:tcMar>
              <w:top w:w="100" w:type="dxa"/>
              <w:left w:w="100" w:type="dxa"/>
              <w:bottom w:w="100" w:type="dxa"/>
              <w:right w:w="100" w:type="dxa"/>
            </w:tcMar>
            <w:vAlign w:val="center"/>
          </w:tcPr>
          <w:p w:rsidRPr="002E4822" w:rsidR="007813F4" w:rsidRDefault="009511AE" w14:paraId="000001BF" w14:textId="77777777">
            <w:pPr>
              <w:widowControl w:val="0"/>
              <w:spacing w:line="240" w:lineRule="auto"/>
              <w:ind w:left="122"/>
              <w:rPr>
                <w:rFonts w:ascii="Nunito" w:hAnsi="Nunito"/>
                <w:b/>
                <w:color w:val="000000" w:themeColor="text1"/>
                <w:sz w:val="20"/>
                <w:rPrChange w:author="Craig Parker" w:date="2024-08-07T12:23:00Z" w16du:dateUtc="2024-08-07T10:23:00Z" w:id="4488">
                  <w:rPr>
                    <w:b/>
                    <w:sz w:val="16"/>
                    <w:szCs w:val="16"/>
                  </w:rPr>
                </w:rPrChange>
              </w:rPr>
            </w:pPr>
            <w:r w:rsidRPr="002E4822">
              <w:rPr>
                <w:rFonts w:ascii="Nunito" w:hAnsi="Nunito"/>
                <w:b/>
                <w:color w:val="000000" w:themeColor="text1"/>
                <w:sz w:val="20"/>
                <w:rPrChange w:author="Craig Parker" w:date="2024-08-07T12:23:00Z" w16du:dateUtc="2024-08-07T10:23:00Z" w:id="4489">
                  <w:rPr>
                    <w:b/>
                    <w:sz w:val="16"/>
                    <w:szCs w:val="16"/>
                  </w:rPr>
                </w:rPrChange>
              </w:rPr>
              <w:t xml:space="preserve">Key variables </w:t>
            </w:r>
          </w:p>
        </w:tc>
        <w:tc>
          <w:tcPr>
            <w:tcW w:w="486" w:type="pct"/>
            <w:shd w:val="clear" w:color="auto" w:fill="auto"/>
            <w:tcMar>
              <w:top w:w="100" w:type="dxa"/>
              <w:left w:w="100" w:type="dxa"/>
              <w:bottom w:w="100" w:type="dxa"/>
              <w:right w:w="100" w:type="dxa"/>
            </w:tcMar>
            <w:vAlign w:val="center"/>
          </w:tcPr>
          <w:p w:rsidRPr="002E4822" w:rsidR="007813F4" w:rsidRDefault="009511AE" w14:paraId="000001C0" w14:textId="77777777">
            <w:pPr>
              <w:widowControl w:val="0"/>
              <w:spacing w:line="234" w:lineRule="auto"/>
              <w:ind w:left="122" w:right="103" w:hanging="1"/>
              <w:rPr>
                <w:rFonts w:ascii="Nunito" w:hAnsi="Nunito"/>
                <w:b/>
                <w:color w:val="000000" w:themeColor="text1"/>
                <w:sz w:val="20"/>
                <w:rPrChange w:author="Craig Parker" w:date="2024-08-07T12:23:00Z" w16du:dateUtc="2024-08-07T10:23:00Z" w:id="4490">
                  <w:rPr>
                    <w:b/>
                    <w:sz w:val="16"/>
                    <w:szCs w:val="16"/>
                  </w:rPr>
                </w:rPrChange>
              </w:rPr>
            </w:pPr>
            <w:proofErr w:type="spellStart"/>
            <w:r w:rsidRPr="002E4822">
              <w:rPr>
                <w:rFonts w:ascii="Nunito" w:hAnsi="Nunito"/>
                <w:b/>
                <w:color w:val="000000" w:themeColor="text1"/>
                <w:sz w:val="20"/>
                <w:rPrChange w:author="Craig Parker" w:date="2024-08-07T12:23:00Z" w16du:dateUtc="2024-08-07T10:23:00Z" w:id="4491">
                  <w:rPr>
                    <w:b/>
                    <w:sz w:val="16"/>
                    <w:szCs w:val="16"/>
                  </w:rPr>
                </w:rPrChange>
              </w:rPr>
              <w:t>Spatio</w:t>
            </w:r>
            <w:proofErr w:type="spellEnd"/>
            <w:r w:rsidRPr="002E4822">
              <w:rPr>
                <w:rFonts w:ascii="Nunito" w:hAnsi="Nunito"/>
                <w:b/>
                <w:color w:val="000000" w:themeColor="text1"/>
                <w:sz w:val="20"/>
                <w:rPrChange w:author="Craig Parker" w:date="2024-08-07T12:23:00Z" w16du:dateUtc="2024-08-07T10:23:00Z" w:id="4492">
                  <w:rPr>
                    <w:b/>
                    <w:sz w:val="16"/>
                    <w:szCs w:val="16"/>
                  </w:rPr>
                </w:rPrChange>
              </w:rPr>
              <w:t>-</w:t>
            </w:r>
            <w:proofErr w:type="gramStart"/>
            <w:r w:rsidRPr="002E4822">
              <w:rPr>
                <w:rFonts w:ascii="Nunito" w:hAnsi="Nunito"/>
                <w:b/>
                <w:color w:val="000000" w:themeColor="text1"/>
                <w:sz w:val="20"/>
                <w:rPrChange w:author="Craig Parker" w:date="2024-08-07T12:23:00Z" w16du:dateUtc="2024-08-07T10:23:00Z" w:id="4493">
                  <w:rPr>
                    <w:b/>
                    <w:sz w:val="16"/>
                    <w:szCs w:val="16"/>
                  </w:rPr>
                </w:rPrChange>
              </w:rPr>
              <w:t>temporal  coverage</w:t>
            </w:r>
            <w:proofErr w:type="gramEnd"/>
          </w:p>
        </w:tc>
        <w:tc>
          <w:tcPr>
            <w:tcW w:w="583" w:type="pct"/>
            <w:shd w:val="clear" w:color="auto" w:fill="auto"/>
            <w:tcMar>
              <w:top w:w="100" w:type="dxa"/>
              <w:left w:w="100" w:type="dxa"/>
              <w:bottom w:w="100" w:type="dxa"/>
              <w:right w:w="100" w:type="dxa"/>
            </w:tcMar>
            <w:vAlign w:val="center"/>
          </w:tcPr>
          <w:p w:rsidRPr="002E4822" w:rsidR="007813F4" w:rsidRDefault="009511AE" w14:paraId="000001C1" w14:textId="77777777">
            <w:pPr>
              <w:widowControl w:val="0"/>
              <w:spacing w:line="240" w:lineRule="auto"/>
              <w:ind w:left="127"/>
              <w:rPr>
                <w:rFonts w:ascii="Nunito" w:hAnsi="Nunito"/>
                <w:b/>
                <w:color w:val="000000" w:themeColor="text1"/>
                <w:sz w:val="20"/>
                <w:rPrChange w:author="Craig Parker" w:date="2024-08-07T12:23:00Z" w16du:dateUtc="2024-08-07T10:23:00Z" w:id="4494">
                  <w:rPr>
                    <w:b/>
                    <w:sz w:val="16"/>
                    <w:szCs w:val="16"/>
                  </w:rPr>
                </w:rPrChange>
              </w:rPr>
            </w:pPr>
            <w:r w:rsidRPr="002E4822">
              <w:rPr>
                <w:rFonts w:ascii="Nunito" w:hAnsi="Nunito"/>
                <w:b/>
                <w:color w:val="000000" w:themeColor="text1"/>
                <w:sz w:val="20"/>
                <w:rPrChange w:author="Craig Parker" w:date="2024-08-07T12:23:00Z" w16du:dateUtc="2024-08-07T10:23:00Z" w:id="4495">
                  <w:rPr>
                    <w:b/>
                    <w:sz w:val="16"/>
                    <w:szCs w:val="16"/>
                  </w:rPr>
                </w:rPrChange>
              </w:rPr>
              <w:t>Relevance</w:t>
            </w:r>
          </w:p>
        </w:tc>
      </w:tr>
      <w:tr w:rsidRPr="002E4822" w:rsidR="006E7398" w:rsidTr="3E93EB8D" w14:paraId="1A0A3D21" w14:textId="77777777">
        <w:trPr>
          <w:trHeight w:val="196"/>
          <w:del w:author="Craig Parker" w:date="2024-08-06T12:24:00Z" w:id="4496"/>
        </w:trPr>
        <w:tc>
          <w:tcPr>
            <w:tcW w:w="5000" w:type="pct"/>
            <w:gridSpan w:val="6"/>
            <w:shd w:val="clear" w:color="auto" w:fill="E7E6E6" w:themeFill="background2"/>
            <w:tcMar>
              <w:top w:w="100" w:type="dxa"/>
              <w:left w:w="100" w:type="dxa"/>
              <w:bottom w:w="100" w:type="dxa"/>
              <w:right w:w="100" w:type="dxa"/>
            </w:tcMar>
            <w:vAlign w:val="center"/>
          </w:tcPr>
          <w:p w:rsidRPr="002E4822" w:rsidR="007813F4" w:rsidRDefault="009511AE" w14:paraId="000001C2" w14:textId="77777777">
            <w:pPr>
              <w:widowControl w:val="0"/>
              <w:spacing w:line="240" w:lineRule="auto"/>
              <w:jc w:val="center"/>
              <w:rPr>
                <w:rFonts w:ascii="Nunito" w:hAnsi="Nunito"/>
                <w:b/>
                <w:bCs/>
                <w:color w:val="000000" w:themeColor="text1"/>
                <w:sz w:val="20"/>
                <w:shd w:val="clear" w:color="auto" w:fill="D9D9D9"/>
                <w:rPrChange w:author="Craig Parker" w:date="2024-08-07T12:23:00Z" w16du:dateUtc="2024-08-07T10:23:00Z" w:id="4497">
                  <w:rPr>
                    <w:sz w:val="15"/>
                    <w:szCs w:val="15"/>
                    <w:shd w:val="clear" w:color="auto" w:fill="D9D9D9"/>
                  </w:rPr>
                </w:rPrChange>
              </w:rPr>
            </w:pPr>
            <w:r w:rsidRPr="002E4822">
              <w:rPr>
                <w:rFonts w:ascii="Nunito" w:hAnsi="Nunito"/>
                <w:b/>
                <w:bCs/>
                <w:color w:val="000000" w:themeColor="text1"/>
                <w:sz w:val="20"/>
                <w:shd w:val="clear" w:color="auto" w:fill="D9D9D9"/>
                <w:rPrChange w:author="Craig Parker" w:date="2024-08-07T12:23:00Z" w16du:dateUtc="2024-08-07T10:23:00Z" w:id="4498">
                  <w:rPr>
                    <w:sz w:val="15"/>
                    <w:szCs w:val="15"/>
                    <w:shd w:val="clear" w:color="auto" w:fill="D9D9D9"/>
                  </w:rPr>
                </w:rPrChange>
              </w:rPr>
              <w:t>Biomedical data</w:t>
            </w:r>
          </w:p>
        </w:tc>
      </w:tr>
      <w:tr w:rsidRPr="002E4822" w:rsidR="006E7398" w:rsidTr="3E93EB8D" w14:paraId="15D7CBB2" w14:textId="77777777">
        <w:trPr>
          <w:trHeight w:val="1113"/>
          <w:del w:author="Craig Parker" w:date="2024-08-06T12:24:00Z" w:id="4499"/>
        </w:trPr>
        <w:tc>
          <w:tcPr>
            <w:tcW w:w="1530" w:type="pct"/>
            <w:shd w:val="clear" w:color="auto" w:fill="auto"/>
            <w:tcMar>
              <w:top w:w="100" w:type="dxa"/>
              <w:left w:w="100" w:type="dxa"/>
              <w:bottom w:w="100" w:type="dxa"/>
              <w:right w:w="100" w:type="dxa"/>
            </w:tcMar>
            <w:vAlign w:val="center"/>
          </w:tcPr>
          <w:p w:rsidRPr="002E4822" w:rsidR="007813F4" w:rsidDel="00AE02E3" w:rsidRDefault="009511AE" w14:paraId="000001C8" w14:textId="64FBCBFA">
            <w:pPr>
              <w:widowControl w:val="0"/>
              <w:spacing w:line="240" w:lineRule="auto"/>
              <w:ind w:left="129"/>
              <w:rPr>
                <w:del w:author="Matthew Chersich" w:date="2024-08-04T20:17:00Z" w:id="4500"/>
                <w:rFonts w:ascii="Nunito" w:hAnsi="Nunito"/>
                <w:color w:val="000000" w:themeColor="text1"/>
                <w:sz w:val="20"/>
                <w:rPrChange w:author="Craig Parker" w:date="2024-08-07T12:23:00Z" w16du:dateUtc="2024-08-07T10:23:00Z" w:id="4501">
                  <w:rPr>
                    <w:del w:author="Matthew Chersich" w:date="2024-08-04T20:17:00Z" w:id="4502"/>
                    <w:sz w:val="15"/>
                    <w:szCs w:val="15"/>
                  </w:rPr>
                </w:rPrChange>
              </w:rPr>
            </w:pPr>
            <w:r w:rsidRPr="002E4822">
              <w:rPr>
                <w:rFonts w:ascii="Nunito" w:hAnsi="Nunito"/>
                <w:color w:val="000000" w:themeColor="text1"/>
                <w:sz w:val="20"/>
                <w:rPrChange w:author="Craig Parker" w:date="2024-08-07T12:23:00Z" w16du:dateUtc="2024-08-07T10:23:00Z" w:id="4503">
                  <w:rPr>
                    <w:sz w:val="15"/>
                    <w:szCs w:val="15"/>
                  </w:rPr>
                </w:rPrChange>
              </w:rPr>
              <w:t xml:space="preserve">Individual  </w:t>
            </w:r>
          </w:p>
          <w:p w:rsidRPr="002E4822" w:rsidR="007813F4" w:rsidDel="00AE02E3" w:rsidRDefault="009511AE" w14:paraId="000001C9" w14:textId="2BF414C7">
            <w:pPr>
              <w:widowControl w:val="0"/>
              <w:spacing w:line="240" w:lineRule="auto"/>
              <w:rPr>
                <w:del w:author="Matthew Chersich" w:date="2024-08-04T20:17:00Z" w:id="4504"/>
                <w:rFonts w:ascii="Nunito" w:hAnsi="Nunito"/>
                <w:color w:val="000000" w:themeColor="text1"/>
                <w:sz w:val="20"/>
                <w:rPrChange w:author="Craig Parker" w:date="2024-08-07T12:23:00Z" w16du:dateUtc="2024-08-07T10:23:00Z" w:id="4505">
                  <w:rPr>
                    <w:del w:author="Matthew Chersich" w:date="2024-08-04T20:17:00Z" w:id="4506"/>
                    <w:sz w:val="15"/>
                    <w:szCs w:val="15"/>
                  </w:rPr>
                </w:rPrChange>
              </w:rPr>
              <w:pPrChange w:author="Matthew Chersich" w:date="2024-08-04T20:17:00Z" w:id="4507">
                <w:pPr>
                  <w:widowControl w:val="0"/>
                  <w:spacing w:before="2" w:line="240" w:lineRule="auto"/>
                  <w:ind w:left="127"/>
                </w:pPr>
              </w:pPrChange>
            </w:pPr>
            <w:r w:rsidRPr="002E4822">
              <w:rPr>
                <w:rFonts w:ascii="Nunito" w:hAnsi="Nunito"/>
                <w:color w:val="000000" w:themeColor="text1"/>
                <w:sz w:val="20"/>
                <w:rPrChange w:author="Craig Parker" w:date="2024-08-07T12:23:00Z" w16du:dateUtc="2024-08-07T10:23:00Z" w:id="4508">
                  <w:rPr>
                    <w:sz w:val="15"/>
                    <w:szCs w:val="15"/>
                  </w:rPr>
                </w:rPrChange>
              </w:rPr>
              <w:t xml:space="preserve">Participant Data </w:t>
            </w:r>
            <w:del w:author="Matthew Chersich" w:date="2024-08-04T20:17:00Z" w:id="4509">
              <w:r w:rsidRPr="002E4822" w:rsidDel="00AE02E3">
                <w:rPr>
                  <w:rFonts w:ascii="Nunito" w:hAnsi="Nunito"/>
                  <w:color w:val="000000" w:themeColor="text1"/>
                  <w:sz w:val="20"/>
                  <w:rPrChange w:author="Craig Parker" w:date="2024-08-07T12:23:00Z" w16du:dateUtc="2024-08-07T10:23:00Z" w:id="4510">
                    <w:rPr>
                      <w:sz w:val="15"/>
                      <w:szCs w:val="15"/>
                    </w:rPr>
                  </w:rPrChange>
                </w:rPr>
                <w:delText xml:space="preserve"> </w:delText>
              </w:r>
            </w:del>
          </w:p>
          <w:p w:rsidRPr="002E4822" w:rsidR="007813F4" w:rsidRDefault="009511AE" w14:paraId="000001CA" w14:textId="77777777">
            <w:pPr>
              <w:widowControl w:val="0"/>
              <w:spacing w:line="240" w:lineRule="auto"/>
              <w:rPr>
                <w:rFonts w:ascii="Nunito" w:hAnsi="Nunito"/>
                <w:color w:val="000000" w:themeColor="text1"/>
                <w:sz w:val="20"/>
                <w:rPrChange w:author="Craig Parker" w:date="2024-08-07T12:23:00Z" w16du:dateUtc="2024-08-07T10:23:00Z" w:id="4511">
                  <w:rPr>
                    <w:sz w:val="15"/>
                    <w:szCs w:val="15"/>
                  </w:rPr>
                </w:rPrChange>
              </w:rPr>
              <w:pPrChange w:author="Matthew Chersich" w:date="2024-08-04T20:17:00Z" w:id="4512">
                <w:pPr>
                  <w:widowControl w:val="0"/>
                  <w:spacing w:line="240" w:lineRule="auto"/>
                  <w:ind w:left="125"/>
                </w:pPr>
              </w:pPrChange>
            </w:pPr>
            <w:r w:rsidRPr="002E4822">
              <w:rPr>
                <w:rFonts w:ascii="Nunito" w:hAnsi="Nunito"/>
                <w:color w:val="000000" w:themeColor="text1"/>
                <w:sz w:val="20"/>
                <w:rPrChange w:author="Craig Parker" w:date="2024-08-07T12:23:00Z" w16du:dateUtc="2024-08-07T10:23:00Z" w:id="4513">
                  <w:rPr>
                    <w:sz w:val="15"/>
                    <w:szCs w:val="15"/>
                  </w:rPr>
                </w:rPrChange>
              </w:rPr>
              <w:t>platform</w:t>
            </w:r>
          </w:p>
        </w:tc>
        <w:tc>
          <w:tcPr>
            <w:tcW w:w="1391" w:type="pct"/>
            <w:shd w:val="clear" w:color="auto" w:fill="auto"/>
            <w:tcMar>
              <w:top w:w="100" w:type="dxa"/>
              <w:left w:w="100" w:type="dxa"/>
              <w:bottom w:w="100" w:type="dxa"/>
              <w:right w:w="100" w:type="dxa"/>
            </w:tcMar>
            <w:vAlign w:val="center"/>
          </w:tcPr>
          <w:p w:rsidRPr="002E4822" w:rsidR="007813F4" w:rsidRDefault="009511AE" w14:paraId="000001CB" w14:textId="77777777">
            <w:pPr>
              <w:widowControl w:val="0"/>
              <w:spacing w:line="232" w:lineRule="auto"/>
              <w:ind w:left="111" w:right="321" w:firstLine="6"/>
              <w:rPr>
                <w:rFonts w:ascii="Nunito" w:hAnsi="Nunito"/>
                <w:color w:val="000000" w:themeColor="text1"/>
                <w:sz w:val="20"/>
                <w:rPrChange w:author="Craig Parker" w:date="2024-08-07T12:23:00Z" w16du:dateUtc="2024-08-07T10:23:00Z" w:id="4514">
                  <w:rPr>
                    <w:sz w:val="15"/>
                    <w:szCs w:val="15"/>
                  </w:rPr>
                </w:rPrChange>
              </w:rPr>
            </w:pPr>
            <w:r w:rsidRPr="002E4822">
              <w:rPr>
                <w:rFonts w:ascii="Nunito" w:hAnsi="Nunito"/>
                <w:color w:val="000000" w:themeColor="text1"/>
                <w:sz w:val="20"/>
                <w:rPrChange w:author="Craig Parker" w:date="2024-08-07T12:23:00Z" w16du:dateUtc="2024-08-07T10:23:00Z" w:id="4515">
                  <w:rPr>
                    <w:sz w:val="15"/>
                    <w:szCs w:val="15"/>
                  </w:rPr>
                </w:rPrChange>
              </w:rPr>
              <w:t xml:space="preserve">Collation of </w:t>
            </w:r>
            <w:proofErr w:type="gramStart"/>
            <w:r w:rsidRPr="002E4822">
              <w:rPr>
                <w:rFonts w:ascii="Nunito" w:hAnsi="Nunito"/>
                <w:color w:val="000000" w:themeColor="text1"/>
                <w:sz w:val="20"/>
                <w:rPrChange w:author="Craig Parker" w:date="2024-08-07T12:23:00Z" w16du:dateUtc="2024-08-07T10:23:00Z" w:id="4516">
                  <w:rPr>
                    <w:sz w:val="15"/>
                    <w:szCs w:val="15"/>
                  </w:rPr>
                </w:rPrChange>
              </w:rPr>
              <w:t>prospectively  collected</w:t>
            </w:r>
            <w:proofErr w:type="gramEnd"/>
            <w:r w:rsidRPr="002E4822">
              <w:rPr>
                <w:rFonts w:ascii="Nunito" w:hAnsi="Nunito"/>
                <w:color w:val="000000" w:themeColor="text1"/>
                <w:sz w:val="20"/>
                <w:rPrChange w:author="Craig Parker" w:date="2024-08-07T12:23:00Z" w16du:dateUtc="2024-08-07T10:23:00Z" w:id="4517">
                  <w:rPr>
                    <w:sz w:val="15"/>
                    <w:szCs w:val="15"/>
                  </w:rPr>
                </w:rPrChange>
              </w:rPr>
              <w:t xml:space="preserve"> high-quality data  from of pregnant women &amp;  and/or neonates  </w:t>
            </w:r>
          </w:p>
          <w:p w:rsidRPr="002E4822" w:rsidR="007813F4" w:rsidRDefault="009511AE" w14:paraId="000001CC" w14:textId="77777777">
            <w:pPr>
              <w:widowControl w:val="0"/>
              <w:spacing w:before="2" w:line="240" w:lineRule="auto"/>
              <w:ind w:left="120"/>
              <w:rPr>
                <w:rFonts w:ascii="Nunito" w:hAnsi="Nunito"/>
                <w:color w:val="000000" w:themeColor="text1"/>
                <w:sz w:val="20"/>
                <w:rPrChange w:author="Craig Parker" w:date="2024-08-07T12:23:00Z" w16du:dateUtc="2024-08-07T10:23:00Z" w:id="4518">
                  <w:rPr>
                    <w:sz w:val="15"/>
                    <w:szCs w:val="15"/>
                  </w:rPr>
                </w:rPrChange>
              </w:rPr>
            </w:pPr>
            <w:r w:rsidRPr="002E4822">
              <w:rPr>
                <w:rFonts w:ascii="Nunito" w:hAnsi="Nunito"/>
                <w:color w:val="000000" w:themeColor="text1"/>
                <w:sz w:val="20"/>
                <w:rPrChange w:author="Craig Parker" w:date="2024-08-07T12:23:00Z" w16du:dateUtc="2024-08-07T10:23:00Z" w:id="4519">
                  <w:rPr>
                    <w:sz w:val="15"/>
                    <w:szCs w:val="15"/>
                  </w:rPr>
                </w:rPrChange>
              </w:rPr>
              <w:t xml:space="preserve">(PROSPERO:  </w:t>
            </w:r>
          </w:p>
          <w:p w:rsidRPr="002E4822" w:rsidR="007813F4" w:rsidRDefault="009511AE" w14:paraId="000001CD" w14:textId="77777777">
            <w:pPr>
              <w:widowControl w:val="0"/>
              <w:spacing w:before="2" w:line="240" w:lineRule="auto"/>
              <w:ind w:left="118"/>
              <w:rPr>
                <w:rFonts w:ascii="Nunito" w:hAnsi="Nunito"/>
                <w:color w:val="000000" w:themeColor="text1"/>
                <w:sz w:val="20"/>
                <w:rPrChange w:author="Craig Parker" w:date="2024-08-07T12:23:00Z" w16du:dateUtc="2024-08-07T10:23:00Z" w:id="4520">
                  <w:rPr>
                    <w:sz w:val="15"/>
                    <w:szCs w:val="15"/>
                  </w:rPr>
                </w:rPrChange>
              </w:rPr>
            </w:pPr>
            <w:r w:rsidRPr="002E4822">
              <w:rPr>
                <w:rFonts w:ascii="Nunito" w:hAnsi="Nunito"/>
                <w:color w:val="000000" w:themeColor="text1"/>
                <w:sz w:val="20"/>
                <w:rPrChange w:author="Craig Parker" w:date="2024-08-07T12:23:00Z" w16du:dateUtc="2024-08-07T10:23:00Z" w:id="4521">
                  <w:rPr>
                    <w:sz w:val="15"/>
                    <w:szCs w:val="15"/>
                  </w:rPr>
                </w:rPrChange>
              </w:rPr>
              <w:t>CRD42020214637)</w:t>
            </w:r>
          </w:p>
        </w:tc>
        <w:tc>
          <w:tcPr>
            <w:tcW w:w="378" w:type="pct"/>
            <w:shd w:val="clear" w:color="auto" w:fill="auto"/>
            <w:tcMar>
              <w:top w:w="100" w:type="dxa"/>
              <w:left w:w="100" w:type="dxa"/>
              <w:bottom w:w="100" w:type="dxa"/>
              <w:right w:w="100" w:type="dxa"/>
            </w:tcMar>
            <w:vAlign w:val="center"/>
          </w:tcPr>
          <w:p w:rsidRPr="002E4822" w:rsidR="007813F4" w:rsidRDefault="009511AE" w14:paraId="000001CE" w14:textId="77777777">
            <w:pPr>
              <w:widowControl w:val="0"/>
              <w:spacing w:line="240" w:lineRule="auto"/>
              <w:ind w:left="127"/>
              <w:rPr>
                <w:rFonts w:ascii="Nunito" w:hAnsi="Nunito"/>
                <w:color w:val="000000" w:themeColor="text1"/>
                <w:sz w:val="20"/>
                <w:rPrChange w:author="Craig Parker" w:date="2024-08-07T12:23:00Z" w16du:dateUtc="2024-08-07T10:23:00Z" w:id="4522">
                  <w:rPr>
                    <w:sz w:val="15"/>
                    <w:szCs w:val="15"/>
                  </w:rPr>
                </w:rPrChange>
              </w:rPr>
            </w:pPr>
            <w:r w:rsidRPr="002E4822">
              <w:rPr>
                <w:rFonts w:ascii="Nunito" w:hAnsi="Nunito"/>
                <w:color w:val="000000" w:themeColor="text1"/>
                <w:sz w:val="20"/>
                <w:rPrChange w:author="Craig Parker" w:date="2024-08-07T12:23:00Z" w16du:dateUtc="2024-08-07T10:23:00Z" w:id="4523">
                  <w:rPr>
                    <w:sz w:val="15"/>
                    <w:szCs w:val="15"/>
                  </w:rPr>
                </w:rPrChange>
              </w:rPr>
              <w:t xml:space="preserve">Data  </w:t>
            </w:r>
          </w:p>
          <w:p w:rsidRPr="002E4822" w:rsidR="007813F4" w:rsidRDefault="009511AE" w14:paraId="000001CF" w14:textId="77777777">
            <w:pPr>
              <w:widowControl w:val="0"/>
              <w:spacing w:line="236" w:lineRule="auto"/>
              <w:ind w:left="125" w:right="110" w:hanging="5"/>
              <w:rPr>
                <w:rFonts w:ascii="Nunito" w:hAnsi="Nunito"/>
                <w:color w:val="000000" w:themeColor="text1"/>
                <w:sz w:val="20"/>
                <w:rPrChange w:author="Craig Parker" w:date="2024-08-07T12:23:00Z" w16du:dateUtc="2024-08-07T10:23:00Z" w:id="4524">
                  <w:rPr>
                    <w:sz w:val="15"/>
                    <w:szCs w:val="15"/>
                  </w:rPr>
                </w:rPrChange>
              </w:rPr>
            </w:pPr>
            <w:r w:rsidRPr="002E4822">
              <w:rPr>
                <w:rFonts w:ascii="Nunito" w:hAnsi="Nunito"/>
                <w:color w:val="000000" w:themeColor="text1"/>
                <w:sz w:val="20"/>
                <w:rPrChange w:author="Craig Parker" w:date="2024-08-07T12:23:00Z" w16du:dateUtc="2024-08-07T10:23:00Z" w:id="4525">
                  <w:rPr>
                    <w:sz w:val="15"/>
                    <w:szCs w:val="15"/>
                  </w:rPr>
                </w:rPrChange>
              </w:rPr>
              <w:t xml:space="preserve">owners; ki platform  </w:t>
            </w:r>
          </w:p>
          <w:p w:rsidRPr="002E4822" w:rsidR="007813F4" w:rsidRDefault="009511AE" w14:paraId="000001D0" w14:textId="77777777">
            <w:pPr>
              <w:widowControl w:val="0"/>
              <w:spacing w:line="240" w:lineRule="auto"/>
              <w:jc w:val="center"/>
              <w:rPr>
                <w:rFonts w:ascii="Nunito" w:hAnsi="Nunito"/>
                <w:color w:val="000000" w:themeColor="text1"/>
                <w:sz w:val="20"/>
                <w:rPrChange w:author="Craig Parker" w:date="2024-08-07T12:23:00Z" w16du:dateUtc="2024-08-07T10:23:00Z" w:id="4526">
                  <w:rPr>
                    <w:sz w:val="15"/>
                    <w:szCs w:val="15"/>
                  </w:rPr>
                </w:rPrChange>
              </w:rPr>
            </w:pPr>
            <w:r w:rsidRPr="002E4822">
              <w:rPr>
                <w:rFonts w:ascii="Nunito" w:hAnsi="Nunito"/>
                <w:color w:val="000000" w:themeColor="text1"/>
                <w:sz w:val="20"/>
                <w:rPrChange w:author="Craig Parker" w:date="2024-08-07T12:23:00Z" w16du:dateUtc="2024-08-07T10:23:00Z" w:id="4527">
                  <w:rPr>
                    <w:sz w:val="15"/>
                    <w:szCs w:val="15"/>
                  </w:rPr>
                </w:rPrChange>
              </w:rPr>
              <w:t xml:space="preserve">and NICD  </w:t>
            </w:r>
          </w:p>
          <w:p w:rsidRPr="002E4822" w:rsidR="007813F4" w:rsidRDefault="009511AE" w14:paraId="000001D1" w14:textId="77777777">
            <w:pPr>
              <w:widowControl w:val="0"/>
              <w:spacing w:line="240" w:lineRule="auto"/>
              <w:jc w:val="center"/>
              <w:rPr>
                <w:rFonts w:ascii="Nunito" w:hAnsi="Nunito"/>
                <w:color w:val="000000" w:themeColor="text1"/>
                <w:sz w:val="20"/>
                <w:rPrChange w:author="Craig Parker" w:date="2024-08-07T12:23:00Z" w16du:dateUtc="2024-08-07T10:23:00Z" w:id="4528">
                  <w:rPr>
                    <w:sz w:val="15"/>
                    <w:szCs w:val="15"/>
                  </w:rPr>
                </w:rPrChange>
              </w:rPr>
            </w:pPr>
            <w:r w:rsidRPr="002E4822">
              <w:rPr>
                <w:rFonts w:ascii="Nunito" w:hAnsi="Nunito"/>
                <w:color w:val="000000" w:themeColor="text1"/>
                <w:sz w:val="20"/>
                <w:rPrChange w:author="Craig Parker" w:date="2024-08-07T12:23:00Z" w16du:dateUtc="2024-08-07T10:23:00Z" w:id="4529">
                  <w:rPr>
                    <w:sz w:val="15"/>
                    <w:szCs w:val="15"/>
                  </w:rPr>
                </w:rPrChange>
              </w:rPr>
              <w:t>repository</w:t>
            </w:r>
          </w:p>
        </w:tc>
        <w:tc>
          <w:tcPr>
            <w:tcW w:w="633" w:type="pct"/>
            <w:shd w:val="clear" w:color="auto" w:fill="auto"/>
            <w:tcMar>
              <w:top w:w="100" w:type="dxa"/>
              <w:left w:w="100" w:type="dxa"/>
              <w:bottom w:w="100" w:type="dxa"/>
              <w:right w:w="100" w:type="dxa"/>
            </w:tcMar>
            <w:vAlign w:val="center"/>
          </w:tcPr>
          <w:p w:rsidRPr="002E4822" w:rsidR="007813F4" w:rsidRDefault="009511AE" w14:paraId="000001D2" w14:textId="77777777">
            <w:pPr>
              <w:widowControl w:val="0"/>
              <w:spacing w:line="230" w:lineRule="auto"/>
              <w:ind w:left="120" w:right="379" w:firstLine="1"/>
              <w:rPr>
                <w:rFonts w:ascii="Nunito" w:hAnsi="Nunito"/>
                <w:color w:val="000000" w:themeColor="text1"/>
                <w:sz w:val="20"/>
                <w:rPrChange w:author="Craig Parker" w:date="2024-08-07T12:23:00Z" w16du:dateUtc="2024-08-07T10:23:00Z" w:id="4530">
                  <w:rPr>
                    <w:sz w:val="15"/>
                    <w:szCs w:val="15"/>
                  </w:rPr>
                </w:rPrChange>
              </w:rPr>
            </w:pPr>
            <w:r w:rsidRPr="002E4822">
              <w:rPr>
                <w:rFonts w:ascii="Nunito" w:hAnsi="Nunito"/>
                <w:color w:val="000000" w:themeColor="text1"/>
                <w:sz w:val="20"/>
                <w:rPrChange w:author="Craig Parker" w:date="2024-08-07T12:23:00Z" w16du:dateUtc="2024-08-07T10:23:00Z" w:id="4531">
                  <w:rPr>
                    <w:sz w:val="15"/>
                    <w:szCs w:val="15"/>
                  </w:rPr>
                </w:rPrChange>
              </w:rPr>
              <w:t>Preterm birth, pre-</w:t>
            </w:r>
            <w:proofErr w:type="gramStart"/>
            <w:r w:rsidRPr="002E4822">
              <w:rPr>
                <w:rFonts w:ascii="Nunito" w:hAnsi="Nunito"/>
                <w:color w:val="000000" w:themeColor="text1"/>
                <w:sz w:val="20"/>
                <w:rPrChange w:author="Craig Parker" w:date="2024-08-07T12:23:00Z" w16du:dateUtc="2024-08-07T10:23:00Z" w:id="4532">
                  <w:rPr>
                    <w:sz w:val="15"/>
                    <w:szCs w:val="15"/>
                  </w:rPr>
                </w:rPrChange>
              </w:rPr>
              <w:t>eclampsia,  neonatal</w:t>
            </w:r>
            <w:proofErr w:type="gramEnd"/>
            <w:r w:rsidRPr="002E4822">
              <w:rPr>
                <w:rFonts w:ascii="Nunito" w:hAnsi="Nunito"/>
                <w:color w:val="000000" w:themeColor="text1"/>
                <w:sz w:val="20"/>
                <w:rPrChange w:author="Craig Parker" w:date="2024-08-07T12:23:00Z" w16du:dateUtc="2024-08-07T10:23:00Z" w:id="4533">
                  <w:rPr>
                    <w:sz w:val="15"/>
                    <w:szCs w:val="15"/>
                  </w:rPr>
                </w:rPrChange>
              </w:rPr>
              <w:t xml:space="preserve"> admission</w:t>
            </w:r>
          </w:p>
        </w:tc>
        <w:tc>
          <w:tcPr>
            <w:tcW w:w="486" w:type="pct"/>
            <w:shd w:val="clear" w:color="auto" w:fill="auto"/>
            <w:tcMar>
              <w:top w:w="100" w:type="dxa"/>
              <w:left w:w="100" w:type="dxa"/>
              <w:bottom w:w="100" w:type="dxa"/>
              <w:right w:w="100" w:type="dxa"/>
            </w:tcMar>
            <w:vAlign w:val="center"/>
          </w:tcPr>
          <w:p w:rsidRPr="002E4822" w:rsidR="007813F4" w:rsidRDefault="009511AE" w14:paraId="000001D3" w14:textId="77777777">
            <w:pPr>
              <w:widowControl w:val="0"/>
              <w:spacing w:line="240" w:lineRule="auto"/>
              <w:ind w:left="115"/>
              <w:rPr>
                <w:rFonts w:ascii="Nunito" w:hAnsi="Nunito"/>
                <w:color w:val="000000" w:themeColor="text1"/>
                <w:sz w:val="20"/>
                <w:rPrChange w:author="Craig Parker" w:date="2024-08-07T12:23:00Z" w16du:dateUtc="2024-08-07T10:23:00Z" w:id="4534">
                  <w:rPr>
                    <w:sz w:val="15"/>
                    <w:szCs w:val="15"/>
                  </w:rPr>
                </w:rPrChange>
              </w:rPr>
            </w:pPr>
            <w:r w:rsidRPr="002E4822">
              <w:rPr>
                <w:rFonts w:ascii="Nunito" w:hAnsi="Nunito"/>
                <w:color w:val="000000" w:themeColor="text1"/>
                <w:sz w:val="20"/>
                <w:rPrChange w:author="Craig Parker" w:date="2024-08-07T12:23:00Z" w16du:dateUtc="2024-08-07T10:23:00Z" w:id="4535">
                  <w:rPr>
                    <w:sz w:val="15"/>
                    <w:szCs w:val="15"/>
                  </w:rPr>
                </w:rPrChange>
              </w:rPr>
              <w:t xml:space="preserve">African cohorts </w:t>
            </w:r>
          </w:p>
          <w:p w:rsidRPr="002E4822" w:rsidR="007813F4" w:rsidRDefault="009511AE" w14:paraId="000001D4" w14:textId="77777777">
            <w:pPr>
              <w:widowControl w:val="0"/>
              <w:spacing w:line="240" w:lineRule="auto"/>
              <w:ind w:left="120"/>
              <w:rPr>
                <w:rFonts w:ascii="Nunito" w:hAnsi="Nunito"/>
                <w:color w:val="000000" w:themeColor="text1"/>
                <w:sz w:val="20"/>
                <w:rPrChange w:author="Craig Parker" w:date="2024-08-07T12:23:00Z" w16du:dateUtc="2024-08-07T10:23:00Z" w:id="4536">
                  <w:rPr>
                    <w:sz w:val="15"/>
                    <w:szCs w:val="15"/>
                  </w:rPr>
                </w:rPrChange>
              </w:rPr>
            </w:pPr>
            <w:r w:rsidRPr="002E4822">
              <w:rPr>
                <w:rFonts w:ascii="Nunito" w:hAnsi="Nunito"/>
                <w:color w:val="000000" w:themeColor="text1"/>
                <w:sz w:val="20"/>
                <w:rPrChange w:author="Craig Parker" w:date="2024-08-07T12:23:00Z" w16du:dateUtc="2024-08-07T10:23:00Z" w:id="4537">
                  <w:rPr>
                    <w:sz w:val="15"/>
                    <w:szCs w:val="15"/>
                  </w:rPr>
                </w:rPrChange>
              </w:rPr>
              <w:t xml:space="preserve">and trials  </w:t>
            </w:r>
          </w:p>
          <w:p w:rsidRPr="002E4822" w:rsidR="007813F4" w:rsidRDefault="009511AE" w14:paraId="000001D5" w14:textId="77777777">
            <w:pPr>
              <w:widowControl w:val="0"/>
              <w:spacing w:before="2" w:line="240" w:lineRule="auto"/>
              <w:ind w:left="121"/>
              <w:rPr>
                <w:rFonts w:ascii="Nunito" w:hAnsi="Nunito"/>
                <w:color w:val="000000" w:themeColor="text1"/>
                <w:sz w:val="20"/>
                <w:rPrChange w:author="Craig Parker" w:date="2024-08-07T12:23:00Z" w16du:dateUtc="2024-08-07T10:23:00Z" w:id="4538">
                  <w:rPr>
                    <w:sz w:val="15"/>
                    <w:szCs w:val="15"/>
                  </w:rPr>
                </w:rPrChange>
              </w:rPr>
            </w:pPr>
            <w:r w:rsidRPr="002E4822">
              <w:rPr>
                <w:rFonts w:ascii="Nunito" w:hAnsi="Nunito"/>
                <w:color w:val="000000" w:themeColor="text1"/>
                <w:sz w:val="20"/>
                <w:rPrChange w:author="Craig Parker" w:date="2024-08-07T12:23:00Z" w16du:dateUtc="2024-08-07T10:23:00Z" w:id="4539">
                  <w:rPr>
                    <w:sz w:val="15"/>
                    <w:szCs w:val="15"/>
                  </w:rPr>
                </w:rPrChange>
              </w:rPr>
              <w:t xml:space="preserve">conduced  </w:t>
            </w:r>
          </w:p>
          <w:p w:rsidRPr="002E4822" w:rsidR="007813F4" w:rsidRDefault="009511AE" w14:paraId="000001D6" w14:textId="77777777">
            <w:pPr>
              <w:widowControl w:val="0"/>
              <w:spacing w:line="230" w:lineRule="auto"/>
              <w:ind w:left="122" w:right="83" w:firstLine="2"/>
              <w:rPr>
                <w:rFonts w:ascii="Nunito" w:hAnsi="Nunito"/>
                <w:color w:val="000000" w:themeColor="text1"/>
                <w:sz w:val="20"/>
                <w:rPrChange w:author="Craig Parker" w:date="2024-08-07T12:23:00Z" w16du:dateUtc="2024-08-07T10:23:00Z" w:id="4540">
                  <w:rPr>
                    <w:sz w:val="15"/>
                    <w:szCs w:val="15"/>
                  </w:rPr>
                </w:rPrChange>
              </w:rPr>
            </w:pPr>
            <w:r w:rsidRPr="002E4822">
              <w:rPr>
                <w:rFonts w:ascii="Nunito" w:hAnsi="Nunito"/>
                <w:color w:val="000000" w:themeColor="text1"/>
                <w:sz w:val="20"/>
                <w:rPrChange w:author="Craig Parker" w:date="2024-08-07T12:23:00Z" w16du:dateUtc="2024-08-07T10:23:00Z" w:id="4541">
                  <w:rPr>
                    <w:sz w:val="15"/>
                    <w:szCs w:val="15"/>
                  </w:rPr>
                </w:rPrChange>
              </w:rPr>
              <w:t xml:space="preserve">between 2000 </w:t>
            </w:r>
            <w:proofErr w:type="gramStart"/>
            <w:r w:rsidRPr="002E4822">
              <w:rPr>
                <w:rFonts w:ascii="Nunito" w:hAnsi="Nunito"/>
                <w:color w:val="000000" w:themeColor="text1"/>
                <w:sz w:val="20"/>
                <w:rPrChange w:author="Craig Parker" w:date="2024-08-07T12:23:00Z" w16du:dateUtc="2024-08-07T10:23:00Z" w:id="4542">
                  <w:rPr>
                    <w:sz w:val="15"/>
                    <w:szCs w:val="15"/>
                  </w:rPr>
                </w:rPrChange>
              </w:rPr>
              <w:t>and  Oct</w:t>
            </w:r>
            <w:proofErr w:type="gramEnd"/>
            <w:r w:rsidRPr="002E4822">
              <w:rPr>
                <w:rFonts w:ascii="Nunito" w:hAnsi="Nunito"/>
                <w:color w:val="000000" w:themeColor="text1"/>
                <w:sz w:val="20"/>
                <w:rPrChange w:author="Craig Parker" w:date="2024-08-07T12:23:00Z" w16du:dateUtc="2024-08-07T10:23:00Z" w:id="4543">
                  <w:rPr>
                    <w:sz w:val="15"/>
                    <w:szCs w:val="15"/>
                  </w:rPr>
                </w:rPrChange>
              </w:rPr>
              <w:t xml:space="preserve"> 2020</w:t>
            </w:r>
          </w:p>
        </w:tc>
        <w:tc>
          <w:tcPr>
            <w:tcW w:w="583" w:type="pct"/>
            <w:shd w:val="clear" w:color="auto" w:fill="auto"/>
            <w:tcMar>
              <w:top w:w="100" w:type="dxa"/>
              <w:left w:w="100" w:type="dxa"/>
              <w:bottom w:w="100" w:type="dxa"/>
              <w:right w:w="100" w:type="dxa"/>
            </w:tcMar>
            <w:vAlign w:val="center"/>
          </w:tcPr>
          <w:p w:rsidRPr="002E4822" w:rsidR="007813F4" w:rsidRDefault="009511AE" w14:paraId="000001D7" w14:textId="77777777">
            <w:pPr>
              <w:widowControl w:val="0"/>
              <w:spacing w:line="240" w:lineRule="auto"/>
              <w:ind w:left="127"/>
              <w:rPr>
                <w:rFonts w:ascii="Nunito" w:hAnsi="Nunito"/>
                <w:color w:val="000000" w:themeColor="text1"/>
                <w:sz w:val="20"/>
                <w:rPrChange w:author="Craig Parker" w:date="2024-08-07T12:23:00Z" w16du:dateUtc="2024-08-07T10:23:00Z" w:id="4544">
                  <w:rPr>
                    <w:sz w:val="15"/>
                    <w:szCs w:val="15"/>
                  </w:rPr>
                </w:rPrChange>
              </w:rPr>
            </w:pPr>
            <w:r w:rsidRPr="002E4822">
              <w:rPr>
                <w:rFonts w:ascii="Nunito" w:hAnsi="Nunito"/>
                <w:color w:val="000000" w:themeColor="text1"/>
                <w:sz w:val="20"/>
                <w:rPrChange w:author="Craig Parker" w:date="2024-08-07T12:23:00Z" w16du:dateUtc="2024-08-07T10:23:00Z" w:id="4545">
                  <w:rPr>
                    <w:sz w:val="15"/>
                    <w:szCs w:val="15"/>
                  </w:rPr>
                </w:rPrChange>
              </w:rPr>
              <w:t>Research Project 1</w:t>
            </w:r>
          </w:p>
        </w:tc>
      </w:tr>
      <w:tr w:rsidRPr="002E4822" w:rsidR="006E7398" w:rsidTr="3E93EB8D" w14:paraId="12AE21B1" w14:textId="77777777">
        <w:trPr>
          <w:trHeight w:val="1113"/>
          <w:del w:author="Craig Parker" w:date="2024-08-06T12:24:00Z" w:id="4546"/>
        </w:trPr>
        <w:tc>
          <w:tcPr>
            <w:tcW w:w="1530" w:type="pct"/>
            <w:shd w:val="clear" w:color="auto" w:fill="auto"/>
            <w:tcMar>
              <w:top w:w="100" w:type="dxa"/>
              <w:left w:w="100" w:type="dxa"/>
              <w:bottom w:w="100" w:type="dxa"/>
              <w:right w:w="100" w:type="dxa"/>
            </w:tcMar>
            <w:vAlign w:val="center"/>
          </w:tcPr>
          <w:p w:rsidRPr="002E4822" w:rsidR="007813F4" w:rsidRDefault="009511AE" w14:paraId="000001D8" w14:textId="77777777">
            <w:pPr>
              <w:widowControl w:val="0"/>
              <w:spacing w:line="240" w:lineRule="auto"/>
              <w:ind w:left="127"/>
              <w:rPr>
                <w:rFonts w:ascii="Nunito" w:hAnsi="Nunito"/>
                <w:color w:val="000000" w:themeColor="text1"/>
                <w:sz w:val="20"/>
                <w:rPrChange w:author="Craig Parker" w:date="2024-08-07T12:23:00Z" w16du:dateUtc="2024-08-07T10:23:00Z" w:id="4547">
                  <w:rPr>
                    <w:sz w:val="15"/>
                    <w:szCs w:val="15"/>
                  </w:rPr>
                </w:rPrChange>
              </w:rPr>
            </w:pPr>
            <w:r w:rsidRPr="002E4822">
              <w:rPr>
                <w:rFonts w:ascii="Nunito" w:hAnsi="Nunito"/>
                <w:color w:val="000000" w:themeColor="text1"/>
                <w:sz w:val="20"/>
                <w:rPrChange w:author="Craig Parker" w:date="2024-08-07T12:23:00Z" w16du:dateUtc="2024-08-07T10:23:00Z" w:id="4548">
                  <w:rPr>
                    <w:sz w:val="15"/>
                    <w:szCs w:val="15"/>
                  </w:rPr>
                </w:rPrChange>
              </w:rPr>
              <w:t>HIV databases</w:t>
            </w:r>
          </w:p>
        </w:tc>
        <w:tc>
          <w:tcPr>
            <w:tcW w:w="1391" w:type="pct"/>
            <w:shd w:val="clear" w:color="auto" w:fill="auto"/>
            <w:tcMar>
              <w:top w:w="100" w:type="dxa"/>
              <w:left w:w="100" w:type="dxa"/>
              <w:bottom w:w="100" w:type="dxa"/>
              <w:right w:w="100" w:type="dxa"/>
            </w:tcMar>
            <w:vAlign w:val="center"/>
          </w:tcPr>
          <w:p w:rsidRPr="002E4822" w:rsidR="007813F4" w:rsidRDefault="009511AE" w14:paraId="000001D9" w14:textId="77777777">
            <w:pPr>
              <w:widowControl w:val="0"/>
              <w:spacing w:line="236" w:lineRule="auto"/>
              <w:ind w:left="120" w:right="161" w:firstLine="1"/>
              <w:rPr>
                <w:rFonts w:ascii="Nunito" w:hAnsi="Nunito"/>
                <w:color w:val="000000" w:themeColor="text1"/>
                <w:sz w:val="20"/>
                <w:rPrChange w:author="Craig Parker" w:date="2024-08-07T12:23:00Z" w16du:dateUtc="2024-08-07T10:23:00Z" w:id="4549">
                  <w:rPr>
                    <w:sz w:val="15"/>
                    <w:szCs w:val="15"/>
                  </w:rPr>
                </w:rPrChange>
              </w:rPr>
            </w:pPr>
            <w:r w:rsidRPr="002E4822">
              <w:rPr>
                <w:rFonts w:ascii="Nunito" w:hAnsi="Nunito"/>
                <w:color w:val="000000" w:themeColor="text1"/>
                <w:sz w:val="20"/>
                <w:rPrChange w:author="Craig Parker" w:date="2024-08-07T12:23:00Z" w16du:dateUtc="2024-08-07T10:23:00Z" w:id="4550">
                  <w:rPr>
                    <w:sz w:val="15"/>
                    <w:szCs w:val="15"/>
                  </w:rPr>
                </w:rPrChange>
              </w:rPr>
              <w:t xml:space="preserve">Pooled health database </w:t>
            </w:r>
            <w:proofErr w:type="gramStart"/>
            <w:r w:rsidRPr="002E4822">
              <w:rPr>
                <w:rFonts w:ascii="Nunito" w:hAnsi="Nunito"/>
                <w:color w:val="000000" w:themeColor="text1"/>
                <w:sz w:val="20"/>
                <w:rPrChange w:author="Craig Parker" w:date="2024-08-07T12:23:00Z" w16du:dateUtc="2024-08-07T10:23:00Z" w:id="4551">
                  <w:rPr>
                    <w:sz w:val="15"/>
                    <w:szCs w:val="15"/>
                  </w:rPr>
                </w:rPrChange>
              </w:rPr>
              <w:t>from  multiple</w:t>
            </w:r>
            <w:proofErr w:type="gramEnd"/>
            <w:r w:rsidRPr="002E4822">
              <w:rPr>
                <w:rFonts w:ascii="Nunito" w:hAnsi="Nunito"/>
                <w:color w:val="000000" w:themeColor="text1"/>
                <w:sz w:val="20"/>
                <w:rPrChange w:author="Craig Parker" w:date="2024-08-07T12:23:00Z" w16du:dateUtc="2024-08-07T10:23:00Z" w:id="4552">
                  <w:rPr>
                    <w:sz w:val="15"/>
                    <w:szCs w:val="15"/>
                  </w:rPr>
                </w:rPrChange>
              </w:rPr>
              <w:t xml:space="preserve"> large HIV trials  </w:t>
            </w:r>
          </w:p>
          <w:p w:rsidRPr="002E4822" w:rsidR="007813F4" w:rsidRDefault="009511AE" w14:paraId="000001DA" w14:textId="77777777">
            <w:pPr>
              <w:widowControl w:val="0"/>
              <w:spacing w:line="230" w:lineRule="auto"/>
              <w:ind w:left="114" w:right="283" w:firstLine="1"/>
              <w:rPr>
                <w:rFonts w:ascii="Nunito" w:hAnsi="Nunito"/>
                <w:color w:val="000000" w:themeColor="text1"/>
                <w:sz w:val="20"/>
                <w:rPrChange w:author="Craig Parker" w:date="2024-08-07T12:23:00Z" w16du:dateUtc="2024-08-07T10:23:00Z" w:id="4553">
                  <w:rPr>
                    <w:sz w:val="15"/>
                    <w:szCs w:val="15"/>
                  </w:rPr>
                </w:rPrChange>
              </w:rPr>
            </w:pPr>
            <w:r w:rsidRPr="002E4822">
              <w:rPr>
                <w:rFonts w:ascii="Nunito" w:hAnsi="Nunito"/>
                <w:color w:val="000000" w:themeColor="text1"/>
                <w:sz w:val="20"/>
                <w:rPrChange w:author="Craig Parker" w:date="2024-08-07T12:23:00Z" w16du:dateUtc="2024-08-07T10:23:00Z" w:id="4554">
                  <w:rPr>
                    <w:sz w:val="15"/>
                    <w:szCs w:val="15"/>
                  </w:rPr>
                </w:rPrChange>
              </w:rPr>
              <w:t xml:space="preserve">conducted among adults </w:t>
            </w:r>
            <w:proofErr w:type="gramStart"/>
            <w:r w:rsidRPr="002E4822">
              <w:rPr>
                <w:rFonts w:ascii="Nunito" w:hAnsi="Nunito"/>
                <w:color w:val="000000" w:themeColor="text1"/>
                <w:sz w:val="20"/>
                <w:rPrChange w:author="Craig Parker" w:date="2024-08-07T12:23:00Z" w16du:dateUtc="2024-08-07T10:23:00Z" w:id="4555">
                  <w:rPr>
                    <w:sz w:val="15"/>
                    <w:szCs w:val="15"/>
                  </w:rPr>
                </w:rPrChange>
              </w:rPr>
              <w:t>in  Johannesburg</w:t>
            </w:r>
            <w:proofErr w:type="gramEnd"/>
            <w:r w:rsidRPr="002E4822">
              <w:rPr>
                <w:rFonts w:ascii="Nunito" w:hAnsi="Nunito"/>
                <w:color w:val="000000" w:themeColor="text1"/>
                <w:sz w:val="20"/>
                <w:rPrChange w:author="Craig Parker" w:date="2024-08-07T12:23:00Z" w16du:dateUtc="2024-08-07T10:23:00Z" w:id="4556">
                  <w:rPr>
                    <w:sz w:val="15"/>
                    <w:szCs w:val="15"/>
                  </w:rPr>
                </w:rPrChange>
              </w:rPr>
              <w:t>, South Africa</w:t>
            </w:r>
          </w:p>
        </w:tc>
        <w:tc>
          <w:tcPr>
            <w:tcW w:w="378" w:type="pct"/>
            <w:shd w:val="clear" w:color="auto" w:fill="auto"/>
            <w:tcMar>
              <w:top w:w="100" w:type="dxa"/>
              <w:left w:w="100" w:type="dxa"/>
              <w:bottom w:w="100" w:type="dxa"/>
              <w:right w:w="100" w:type="dxa"/>
            </w:tcMar>
            <w:vAlign w:val="center"/>
          </w:tcPr>
          <w:p w:rsidRPr="002E4822" w:rsidR="007813F4" w:rsidRDefault="009511AE" w14:paraId="000001DB" w14:textId="77777777">
            <w:pPr>
              <w:widowControl w:val="0"/>
              <w:spacing w:line="240" w:lineRule="auto"/>
              <w:ind w:left="117"/>
              <w:rPr>
                <w:rFonts w:ascii="Nunito" w:hAnsi="Nunito"/>
                <w:color w:val="000000" w:themeColor="text1"/>
                <w:sz w:val="20"/>
                <w:rPrChange w:author="Craig Parker" w:date="2024-08-07T12:23:00Z" w16du:dateUtc="2024-08-07T10:23:00Z" w:id="4557">
                  <w:rPr>
                    <w:sz w:val="15"/>
                    <w:szCs w:val="15"/>
                  </w:rPr>
                </w:rPrChange>
              </w:rPr>
            </w:pPr>
            <w:r w:rsidRPr="002E4822">
              <w:rPr>
                <w:rFonts w:ascii="Nunito" w:hAnsi="Nunito"/>
                <w:color w:val="000000" w:themeColor="text1"/>
                <w:sz w:val="20"/>
                <w:rPrChange w:author="Craig Parker" w:date="2024-08-07T12:23:00Z" w16du:dateUtc="2024-08-07T10:23:00Z" w:id="4558">
                  <w:rPr>
                    <w:sz w:val="15"/>
                    <w:szCs w:val="15"/>
                  </w:rPr>
                </w:rPrChange>
              </w:rPr>
              <w:t xml:space="preserve">WHC  </w:t>
            </w:r>
          </w:p>
          <w:p w:rsidRPr="002E4822" w:rsidR="007813F4" w:rsidRDefault="009511AE" w14:paraId="000001DC" w14:textId="77777777">
            <w:pPr>
              <w:widowControl w:val="0"/>
              <w:spacing w:line="240" w:lineRule="auto"/>
              <w:ind w:left="120"/>
              <w:rPr>
                <w:rFonts w:ascii="Nunito" w:hAnsi="Nunito"/>
                <w:color w:val="000000" w:themeColor="text1"/>
                <w:sz w:val="20"/>
                <w:rPrChange w:author="Craig Parker" w:date="2024-08-07T12:23:00Z" w16du:dateUtc="2024-08-07T10:23:00Z" w:id="4559">
                  <w:rPr>
                    <w:sz w:val="15"/>
                    <w:szCs w:val="15"/>
                  </w:rPr>
                </w:rPrChange>
              </w:rPr>
            </w:pPr>
            <w:r w:rsidRPr="002E4822">
              <w:rPr>
                <w:rFonts w:ascii="Nunito" w:hAnsi="Nunito"/>
                <w:color w:val="000000" w:themeColor="text1"/>
                <w:sz w:val="20"/>
                <w:rPrChange w:author="Craig Parker" w:date="2024-08-07T12:23:00Z" w16du:dateUtc="2024-08-07T10:23:00Z" w:id="4560">
                  <w:rPr>
                    <w:sz w:val="15"/>
                    <w:szCs w:val="15"/>
                  </w:rPr>
                </w:rPrChange>
              </w:rPr>
              <w:t>studies</w:t>
            </w:r>
          </w:p>
        </w:tc>
        <w:tc>
          <w:tcPr>
            <w:tcW w:w="633" w:type="pct"/>
            <w:shd w:val="clear" w:color="auto" w:fill="auto"/>
            <w:tcMar>
              <w:top w:w="100" w:type="dxa"/>
              <w:left w:w="100" w:type="dxa"/>
              <w:bottom w:w="100" w:type="dxa"/>
              <w:right w:w="100" w:type="dxa"/>
            </w:tcMar>
            <w:vAlign w:val="center"/>
          </w:tcPr>
          <w:p w:rsidRPr="002E4822" w:rsidR="007813F4" w:rsidRDefault="009511AE" w14:paraId="000001DD" w14:textId="77777777">
            <w:pPr>
              <w:widowControl w:val="0"/>
              <w:spacing w:line="231" w:lineRule="auto"/>
              <w:ind w:left="110" w:right="66" w:firstLine="11"/>
              <w:rPr>
                <w:rFonts w:ascii="Nunito" w:hAnsi="Nunito"/>
                <w:color w:val="000000" w:themeColor="text1"/>
                <w:sz w:val="20"/>
                <w:rPrChange w:author="Craig Parker" w:date="2024-08-07T12:23:00Z" w16du:dateUtc="2024-08-07T10:23:00Z" w:id="4561">
                  <w:rPr>
                    <w:sz w:val="15"/>
                    <w:szCs w:val="15"/>
                  </w:rPr>
                </w:rPrChange>
              </w:rPr>
            </w:pPr>
            <w:r w:rsidRPr="002E4822">
              <w:rPr>
                <w:rFonts w:ascii="Nunito" w:hAnsi="Nunito"/>
                <w:color w:val="000000" w:themeColor="text1"/>
                <w:sz w:val="20"/>
                <w:rPrChange w:author="Craig Parker" w:date="2024-08-07T12:23:00Z" w16du:dateUtc="2024-08-07T10:23:00Z" w:id="4562">
                  <w:rPr>
                    <w:sz w:val="15"/>
                    <w:szCs w:val="15"/>
                  </w:rPr>
                </w:rPrChange>
              </w:rPr>
              <w:t xml:space="preserve">Participants are followed </w:t>
            </w:r>
            <w:proofErr w:type="gramStart"/>
            <w:r w:rsidRPr="002E4822">
              <w:rPr>
                <w:rFonts w:ascii="Nunito" w:hAnsi="Nunito"/>
                <w:color w:val="000000" w:themeColor="text1"/>
                <w:sz w:val="20"/>
                <w:rPrChange w:author="Craig Parker" w:date="2024-08-07T12:23:00Z" w16du:dateUtc="2024-08-07T10:23:00Z" w:id="4563">
                  <w:rPr>
                    <w:sz w:val="15"/>
                    <w:szCs w:val="15"/>
                  </w:rPr>
                </w:rPrChange>
              </w:rPr>
              <w:t>up  every</w:t>
            </w:r>
            <w:proofErr w:type="gramEnd"/>
            <w:r w:rsidRPr="002E4822">
              <w:rPr>
                <w:rFonts w:ascii="Nunito" w:hAnsi="Nunito"/>
                <w:color w:val="000000" w:themeColor="text1"/>
                <w:sz w:val="20"/>
                <w:rPrChange w:author="Craig Parker" w:date="2024-08-07T12:23:00Z" w16du:dateUtc="2024-08-07T10:23:00Z" w:id="4564">
                  <w:rPr>
                    <w:sz w:val="15"/>
                    <w:szCs w:val="15"/>
                  </w:rPr>
                </w:rPrChange>
              </w:rPr>
              <w:t xml:space="preserve"> 3-months for several years,  with a multitude of physical  measurements, laboratory tests,  images and health  </w:t>
            </w:r>
          </w:p>
          <w:p w:rsidRPr="002E4822" w:rsidR="007813F4" w:rsidRDefault="009511AE" w14:paraId="000001DE" w14:textId="77777777">
            <w:pPr>
              <w:widowControl w:val="0"/>
              <w:spacing w:before="7" w:line="240" w:lineRule="auto"/>
              <w:ind w:left="115"/>
              <w:rPr>
                <w:rFonts w:ascii="Nunito" w:hAnsi="Nunito"/>
                <w:color w:val="000000" w:themeColor="text1"/>
                <w:sz w:val="20"/>
                <w:rPrChange w:author="Craig Parker" w:date="2024-08-07T12:23:00Z" w16du:dateUtc="2024-08-07T10:23:00Z" w:id="4565">
                  <w:rPr>
                    <w:sz w:val="15"/>
                    <w:szCs w:val="15"/>
                  </w:rPr>
                </w:rPrChange>
              </w:rPr>
            </w:pPr>
            <w:r w:rsidRPr="002E4822">
              <w:rPr>
                <w:rFonts w:ascii="Nunito" w:hAnsi="Nunito"/>
                <w:color w:val="000000" w:themeColor="text1"/>
                <w:sz w:val="20"/>
                <w:rPrChange w:author="Craig Parker" w:date="2024-08-07T12:23:00Z" w16du:dateUtc="2024-08-07T10:23:00Z" w:id="4566">
                  <w:rPr>
                    <w:sz w:val="15"/>
                    <w:szCs w:val="15"/>
                  </w:rPr>
                </w:rPrChange>
              </w:rPr>
              <w:t>questionnaires</w:t>
            </w:r>
          </w:p>
        </w:tc>
        <w:tc>
          <w:tcPr>
            <w:tcW w:w="486" w:type="pct"/>
            <w:shd w:val="clear" w:color="auto" w:fill="auto"/>
            <w:tcMar>
              <w:top w:w="100" w:type="dxa"/>
              <w:left w:w="100" w:type="dxa"/>
              <w:bottom w:w="100" w:type="dxa"/>
              <w:right w:w="100" w:type="dxa"/>
            </w:tcMar>
            <w:vAlign w:val="center"/>
          </w:tcPr>
          <w:p w:rsidRPr="002E4822" w:rsidR="007813F4" w:rsidRDefault="007813F4" w14:paraId="000001DF" w14:textId="77777777">
            <w:pPr>
              <w:widowControl w:val="0"/>
              <w:rPr>
                <w:rFonts w:ascii="Nunito" w:hAnsi="Nunito"/>
                <w:color w:val="000000" w:themeColor="text1"/>
                <w:sz w:val="20"/>
                <w:rPrChange w:author="Craig Parker" w:date="2024-08-07T12:23:00Z" w16du:dateUtc="2024-08-07T10:23:00Z" w:id="4567">
                  <w:rPr>
                    <w:sz w:val="15"/>
                    <w:szCs w:val="15"/>
                  </w:rPr>
                </w:rPrChange>
              </w:rPr>
            </w:pPr>
          </w:p>
        </w:tc>
        <w:tc>
          <w:tcPr>
            <w:tcW w:w="583" w:type="pct"/>
            <w:shd w:val="clear" w:color="auto" w:fill="auto"/>
            <w:tcMar>
              <w:top w:w="100" w:type="dxa"/>
              <w:left w:w="100" w:type="dxa"/>
              <w:bottom w:w="100" w:type="dxa"/>
              <w:right w:w="100" w:type="dxa"/>
            </w:tcMar>
            <w:vAlign w:val="center"/>
          </w:tcPr>
          <w:p w:rsidRPr="002E4822" w:rsidR="007813F4" w:rsidRDefault="009511AE" w14:paraId="000001E0" w14:textId="77777777">
            <w:pPr>
              <w:widowControl w:val="0"/>
              <w:spacing w:line="240" w:lineRule="auto"/>
              <w:ind w:left="127"/>
              <w:rPr>
                <w:rFonts w:ascii="Nunito" w:hAnsi="Nunito"/>
                <w:color w:val="000000" w:themeColor="text1"/>
                <w:sz w:val="20"/>
                <w:rPrChange w:author="Craig Parker" w:date="2024-08-07T12:23:00Z" w16du:dateUtc="2024-08-07T10:23:00Z" w:id="4568">
                  <w:rPr>
                    <w:sz w:val="15"/>
                    <w:szCs w:val="15"/>
                  </w:rPr>
                </w:rPrChange>
              </w:rPr>
            </w:pPr>
            <w:r w:rsidRPr="002E4822">
              <w:rPr>
                <w:rFonts w:ascii="Nunito" w:hAnsi="Nunito"/>
                <w:color w:val="000000" w:themeColor="text1"/>
                <w:sz w:val="20"/>
                <w:rPrChange w:author="Craig Parker" w:date="2024-08-07T12:23:00Z" w16du:dateUtc="2024-08-07T10:23:00Z" w:id="4569">
                  <w:rPr>
                    <w:sz w:val="15"/>
                    <w:szCs w:val="15"/>
                  </w:rPr>
                </w:rPrChange>
              </w:rPr>
              <w:t xml:space="preserve">Research Project 2:  </w:t>
            </w:r>
          </w:p>
          <w:p w:rsidRPr="002E4822" w:rsidR="007813F4" w:rsidRDefault="009511AE" w14:paraId="000001E1" w14:textId="77777777">
            <w:pPr>
              <w:widowControl w:val="0"/>
              <w:spacing w:before="2" w:line="230" w:lineRule="auto"/>
              <w:ind w:left="125" w:right="294" w:hanging="6"/>
              <w:rPr>
                <w:rFonts w:ascii="Nunito" w:hAnsi="Nunito"/>
                <w:color w:val="000000" w:themeColor="text1"/>
                <w:sz w:val="20"/>
                <w:rPrChange w:author="Craig Parker" w:date="2024-08-07T12:23:00Z" w16du:dateUtc="2024-08-07T10:23:00Z" w:id="4570">
                  <w:rPr>
                    <w:sz w:val="15"/>
                    <w:szCs w:val="15"/>
                  </w:rPr>
                </w:rPrChange>
              </w:rPr>
            </w:pPr>
            <w:r w:rsidRPr="002E4822">
              <w:rPr>
                <w:rFonts w:ascii="Nunito" w:hAnsi="Nunito"/>
                <w:color w:val="000000" w:themeColor="text1"/>
                <w:sz w:val="20"/>
                <w:rPrChange w:author="Craig Parker" w:date="2024-08-07T12:23:00Z" w16du:dateUtc="2024-08-07T10:23:00Z" w:id="4571">
                  <w:rPr>
                    <w:sz w:val="15"/>
                    <w:szCs w:val="15"/>
                  </w:rPr>
                </w:rPrChange>
              </w:rPr>
              <w:t xml:space="preserve">The study </w:t>
            </w:r>
            <w:proofErr w:type="gramStart"/>
            <w:r w:rsidRPr="002E4822">
              <w:rPr>
                <w:rFonts w:ascii="Nunito" w:hAnsi="Nunito"/>
                <w:color w:val="000000" w:themeColor="text1"/>
                <w:sz w:val="20"/>
                <w:rPrChange w:author="Craig Parker" w:date="2024-08-07T12:23:00Z" w16du:dateUtc="2024-08-07T10:23:00Z" w:id="4572">
                  <w:rPr>
                    <w:sz w:val="15"/>
                    <w:szCs w:val="15"/>
                  </w:rPr>
                </w:rPrChange>
              </w:rPr>
              <w:t>population  has</w:t>
            </w:r>
            <w:proofErr w:type="gramEnd"/>
            <w:r w:rsidRPr="002E4822">
              <w:rPr>
                <w:rFonts w:ascii="Nunito" w:hAnsi="Nunito"/>
                <w:color w:val="000000" w:themeColor="text1"/>
                <w:sz w:val="20"/>
                <w:rPrChange w:author="Craig Parker" w:date="2024-08-07T12:23:00Z" w16du:dateUtc="2024-08-07T10:23:00Z" w:id="4573">
                  <w:rPr>
                    <w:sz w:val="15"/>
                    <w:szCs w:val="15"/>
                  </w:rPr>
                </w:rPrChange>
              </w:rPr>
              <w:t xml:space="preserve"> high rates of co </w:t>
            </w:r>
          </w:p>
          <w:p w:rsidRPr="002E4822" w:rsidR="007813F4" w:rsidRDefault="009511AE" w14:paraId="000001E2" w14:textId="77777777">
            <w:pPr>
              <w:widowControl w:val="0"/>
              <w:spacing w:before="4" w:line="230" w:lineRule="auto"/>
              <w:ind w:left="125" w:right="80"/>
              <w:rPr>
                <w:rFonts w:ascii="Nunito" w:hAnsi="Nunito"/>
                <w:color w:val="000000" w:themeColor="text1"/>
                <w:sz w:val="20"/>
                <w:rPrChange w:author="Craig Parker" w:date="2024-08-07T12:23:00Z" w16du:dateUtc="2024-08-07T10:23:00Z" w:id="4574">
                  <w:rPr>
                    <w:sz w:val="15"/>
                    <w:szCs w:val="15"/>
                  </w:rPr>
                </w:rPrChange>
              </w:rPr>
            </w:pPr>
            <w:r w:rsidRPr="002E4822">
              <w:rPr>
                <w:rFonts w:ascii="Nunito" w:hAnsi="Nunito"/>
                <w:color w:val="000000" w:themeColor="text1"/>
                <w:sz w:val="20"/>
                <w:rPrChange w:author="Craig Parker" w:date="2024-08-07T12:23:00Z" w16du:dateUtc="2024-08-07T10:23:00Z" w:id="4575">
                  <w:rPr>
                    <w:sz w:val="15"/>
                    <w:szCs w:val="15"/>
                  </w:rPr>
                </w:rPrChange>
              </w:rPr>
              <w:t xml:space="preserve">morbidities and </w:t>
            </w:r>
            <w:proofErr w:type="gramStart"/>
            <w:r w:rsidRPr="002E4822">
              <w:rPr>
                <w:rFonts w:ascii="Nunito" w:hAnsi="Nunito"/>
                <w:color w:val="000000" w:themeColor="text1"/>
                <w:sz w:val="20"/>
                <w:rPrChange w:author="Craig Parker" w:date="2024-08-07T12:23:00Z" w16du:dateUtc="2024-08-07T10:23:00Z" w:id="4576">
                  <w:rPr>
                    <w:sz w:val="15"/>
                    <w:szCs w:val="15"/>
                  </w:rPr>
                </w:rPrChange>
              </w:rPr>
              <w:t>adverse  health</w:t>
            </w:r>
            <w:proofErr w:type="gramEnd"/>
            <w:r w:rsidRPr="002E4822">
              <w:rPr>
                <w:rFonts w:ascii="Nunito" w:hAnsi="Nunito"/>
                <w:color w:val="000000" w:themeColor="text1"/>
                <w:sz w:val="20"/>
                <w:rPrChange w:author="Craig Parker" w:date="2024-08-07T12:23:00Z" w16du:dateUtc="2024-08-07T10:23:00Z" w:id="4577">
                  <w:rPr>
                    <w:sz w:val="15"/>
                    <w:szCs w:val="15"/>
                  </w:rPr>
                </w:rPrChange>
              </w:rPr>
              <w:t xml:space="preserve"> outcomes</w:t>
            </w:r>
          </w:p>
        </w:tc>
      </w:tr>
      <w:tr w:rsidRPr="002E4822" w:rsidR="006E7398" w:rsidTr="3E93EB8D" w14:paraId="3D4F355A" w14:textId="77777777">
        <w:trPr>
          <w:trHeight w:val="191"/>
          <w:del w:author="Craig Parker" w:date="2024-08-06T12:24:00Z" w:id="4578"/>
        </w:trPr>
        <w:tc>
          <w:tcPr>
            <w:tcW w:w="5000" w:type="pct"/>
            <w:gridSpan w:val="6"/>
            <w:shd w:val="clear" w:color="auto" w:fill="D9D9D9" w:themeFill="background1" w:themeFillShade="D9"/>
            <w:tcMar>
              <w:top w:w="100" w:type="dxa"/>
              <w:left w:w="100" w:type="dxa"/>
              <w:bottom w:w="100" w:type="dxa"/>
              <w:right w:w="100" w:type="dxa"/>
            </w:tcMar>
            <w:vAlign w:val="center"/>
          </w:tcPr>
          <w:p w:rsidRPr="002E4822" w:rsidR="007813F4" w:rsidRDefault="009511AE" w14:paraId="000001E3" w14:textId="77777777">
            <w:pPr>
              <w:widowControl w:val="0"/>
              <w:spacing w:line="240" w:lineRule="auto"/>
              <w:jc w:val="center"/>
              <w:rPr>
                <w:rFonts w:ascii="Nunito" w:hAnsi="Nunito"/>
                <w:b/>
                <w:bCs/>
                <w:color w:val="000000" w:themeColor="text1"/>
                <w:sz w:val="20"/>
                <w:shd w:val="clear" w:color="auto" w:fill="D9D9D9"/>
                <w:rPrChange w:author="Craig Parker" w:date="2024-08-07T12:23:00Z" w16du:dateUtc="2024-08-07T10:23:00Z" w:id="4579">
                  <w:rPr>
                    <w:sz w:val="15"/>
                    <w:szCs w:val="15"/>
                    <w:shd w:val="clear" w:color="auto" w:fill="D9D9D9"/>
                  </w:rPr>
                </w:rPrChange>
              </w:rPr>
            </w:pPr>
            <w:r w:rsidRPr="002E4822">
              <w:rPr>
                <w:rFonts w:ascii="Nunito" w:hAnsi="Nunito"/>
                <w:b/>
                <w:bCs/>
                <w:color w:val="000000" w:themeColor="text1"/>
                <w:sz w:val="20"/>
                <w:shd w:val="clear" w:color="auto" w:fill="D9D9D9"/>
                <w:rPrChange w:author="Craig Parker" w:date="2024-08-07T12:23:00Z" w16du:dateUtc="2024-08-07T10:23:00Z" w:id="4580">
                  <w:rPr>
                    <w:sz w:val="15"/>
                    <w:szCs w:val="15"/>
                    <w:shd w:val="clear" w:color="auto" w:fill="D9D9D9"/>
                  </w:rPr>
                </w:rPrChange>
              </w:rPr>
              <w:t>Climate/</w:t>
            </w:r>
            <w:del w:author="Matthew Chersich" w:date="2024-08-04T20:14:00Z" w:id="4581">
              <w:r w:rsidRPr="002E4822" w:rsidDel="3E93EB8D">
                <w:rPr>
                  <w:rFonts w:ascii="Nunito" w:hAnsi="Nunito"/>
                  <w:b/>
                  <w:bCs/>
                  <w:color w:val="000000" w:themeColor="text1"/>
                  <w:sz w:val="20"/>
                  <w:rPrChange w:author="Craig Parker" w:date="2024-08-07T12:23:00Z" w16du:dateUtc="2024-08-07T10:23:00Z" w:id="4582">
                    <w:rPr>
                      <w:sz w:val="15"/>
                      <w:szCs w:val="15"/>
                    </w:rPr>
                  </w:rPrChange>
                </w:rPr>
                <w:delText xml:space="preserve"> </w:delText>
              </w:r>
            </w:del>
            <w:r w:rsidRPr="002E4822">
              <w:rPr>
                <w:rFonts w:ascii="Nunito" w:hAnsi="Nunito"/>
                <w:b/>
                <w:bCs/>
                <w:color w:val="000000" w:themeColor="text1"/>
                <w:sz w:val="20"/>
                <w:shd w:val="clear" w:color="auto" w:fill="D9D9D9"/>
                <w:rPrChange w:author="Craig Parker" w:date="2024-08-07T12:23:00Z" w16du:dateUtc="2024-08-07T10:23:00Z" w:id="4583">
                  <w:rPr>
                    <w:sz w:val="15"/>
                    <w:szCs w:val="15"/>
                    <w:shd w:val="clear" w:color="auto" w:fill="D9D9D9"/>
                  </w:rPr>
                </w:rPrChange>
              </w:rPr>
              <w:t>weather data</w:t>
            </w:r>
          </w:p>
        </w:tc>
      </w:tr>
      <w:tr w:rsidRPr="002E4822" w:rsidR="006E7398" w:rsidTr="3E93EB8D" w14:paraId="22BEA46D" w14:textId="77777777">
        <w:trPr>
          <w:trHeight w:val="1300"/>
          <w:del w:author="Craig Parker" w:date="2024-08-06T12:24:00Z" w:id="4584"/>
        </w:trPr>
        <w:tc>
          <w:tcPr>
            <w:tcW w:w="1530" w:type="pct"/>
            <w:shd w:val="clear" w:color="auto" w:fill="auto"/>
            <w:tcMar>
              <w:top w:w="100" w:type="dxa"/>
              <w:left w:w="100" w:type="dxa"/>
              <w:bottom w:w="100" w:type="dxa"/>
              <w:right w:w="100" w:type="dxa"/>
            </w:tcMar>
            <w:vAlign w:val="center"/>
          </w:tcPr>
          <w:p w:rsidRPr="002E4822" w:rsidR="007813F4" w:rsidRDefault="009511AE" w14:paraId="000001E9" w14:textId="77777777">
            <w:pPr>
              <w:widowControl w:val="0"/>
              <w:spacing w:line="236" w:lineRule="auto"/>
              <w:ind w:left="126" w:right="61"/>
              <w:rPr>
                <w:rFonts w:ascii="Nunito" w:hAnsi="Nunito"/>
                <w:color w:val="000000" w:themeColor="text1"/>
                <w:sz w:val="20"/>
                <w:rPrChange w:author="Craig Parker" w:date="2024-08-07T12:23:00Z" w16du:dateUtc="2024-08-07T10:23:00Z" w:id="4585">
                  <w:rPr>
                    <w:sz w:val="15"/>
                    <w:szCs w:val="15"/>
                  </w:rPr>
                </w:rPrChange>
              </w:rPr>
            </w:pPr>
            <w:r w:rsidRPr="002E4822">
              <w:rPr>
                <w:rFonts w:ascii="Nunito" w:hAnsi="Nunito"/>
                <w:color w:val="000000" w:themeColor="text1"/>
                <w:sz w:val="20"/>
                <w:rPrChange w:author="Craig Parker" w:date="2024-08-07T12:23:00Z" w16du:dateUtc="2024-08-07T10:23:00Z" w:id="4586">
                  <w:rPr>
                    <w:sz w:val="15"/>
                    <w:szCs w:val="15"/>
                  </w:rPr>
                </w:rPrChange>
              </w:rPr>
              <w:t xml:space="preserve">European Centre </w:t>
            </w:r>
            <w:proofErr w:type="gramStart"/>
            <w:r w:rsidRPr="002E4822">
              <w:rPr>
                <w:rFonts w:ascii="Nunito" w:hAnsi="Nunito"/>
                <w:color w:val="000000" w:themeColor="text1"/>
                <w:sz w:val="20"/>
                <w:rPrChange w:author="Craig Parker" w:date="2024-08-07T12:23:00Z" w16du:dateUtc="2024-08-07T10:23:00Z" w:id="4587">
                  <w:rPr>
                    <w:sz w:val="15"/>
                    <w:szCs w:val="15"/>
                  </w:rPr>
                </w:rPrChange>
              </w:rPr>
              <w:t>for  Medium</w:t>
            </w:r>
            <w:proofErr w:type="gramEnd"/>
            <w:r w:rsidRPr="002E4822">
              <w:rPr>
                <w:rFonts w:ascii="Nunito" w:hAnsi="Nunito"/>
                <w:color w:val="000000" w:themeColor="text1"/>
                <w:sz w:val="20"/>
                <w:rPrChange w:author="Craig Parker" w:date="2024-08-07T12:23:00Z" w16du:dateUtc="2024-08-07T10:23:00Z" w:id="4588">
                  <w:rPr>
                    <w:sz w:val="15"/>
                    <w:szCs w:val="15"/>
                  </w:rPr>
                </w:rPrChange>
              </w:rPr>
              <w:t xml:space="preserve">-Range  </w:t>
            </w:r>
          </w:p>
          <w:p w:rsidRPr="002E4822" w:rsidR="007813F4" w:rsidRDefault="009511AE" w14:paraId="000001EA" w14:textId="77777777">
            <w:pPr>
              <w:widowControl w:val="0"/>
              <w:spacing w:line="230" w:lineRule="auto"/>
              <w:ind w:left="124" w:right="159" w:hanging="7"/>
              <w:rPr>
                <w:rFonts w:ascii="Nunito" w:hAnsi="Nunito"/>
                <w:color w:val="000000" w:themeColor="text1"/>
                <w:sz w:val="20"/>
                <w:rPrChange w:author="Craig Parker" w:date="2024-08-07T12:23:00Z" w16du:dateUtc="2024-08-07T10:23:00Z" w:id="4589">
                  <w:rPr>
                    <w:sz w:val="15"/>
                    <w:szCs w:val="15"/>
                  </w:rPr>
                </w:rPrChange>
              </w:rPr>
            </w:pPr>
            <w:r w:rsidRPr="002E4822">
              <w:rPr>
                <w:rFonts w:ascii="Nunito" w:hAnsi="Nunito"/>
                <w:color w:val="000000" w:themeColor="text1"/>
                <w:sz w:val="20"/>
                <w:rPrChange w:author="Craig Parker" w:date="2024-08-07T12:23:00Z" w16du:dateUtc="2024-08-07T10:23:00Z" w:id="4590">
                  <w:rPr>
                    <w:sz w:val="15"/>
                    <w:szCs w:val="15"/>
                  </w:rPr>
                </w:rPrChange>
              </w:rPr>
              <w:t xml:space="preserve">Weather </w:t>
            </w:r>
            <w:proofErr w:type="gramStart"/>
            <w:r w:rsidRPr="002E4822">
              <w:rPr>
                <w:rFonts w:ascii="Nunito" w:hAnsi="Nunito"/>
                <w:color w:val="000000" w:themeColor="text1"/>
                <w:sz w:val="20"/>
                <w:rPrChange w:author="Craig Parker" w:date="2024-08-07T12:23:00Z" w16du:dateUtc="2024-08-07T10:23:00Z" w:id="4591">
                  <w:rPr>
                    <w:sz w:val="15"/>
                    <w:szCs w:val="15"/>
                  </w:rPr>
                </w:rPrChange>
              </w:rPr>
              <w:t>Forecasts  (</w:t>
            </w:r>
            <w:proofErr w:type="gramEnd"/>
            <w:r w:rsidRPr="002E4822">
              <w:rPr>
                <w:rFonts w:ascii="Nunito" w:hAnsi="Nunito"/>
                <w:color w:val="000000" w:themeColor="text1"/>
                <w:sz w:val="20"/>
                <w:rPrChange w:author="Craig Parker" w:date="2024-08-07T12:23:00Z" w16du:dateUtc="2024-08-07T10:23:00Z" w:id="4592">
                  <w:rPr>
                    <w:sz w:val="15"/>
                    <w:szCs w:val="15"/>
                  </w:rPr>
                </w:rPrChange>
              </w:rPr>
              <w:t xml:space="preserve">ECMWF) - </w:t>
            </w:r>
          </w:p>
          <w:p w:rsidRPr="002E4822" w:rsidR="007813F4" w:rsidRDefault="009511AE" w14:paraId="000001EB" w14:textId="77777777">
            <w:pPr>
              <w:widowControl w:val="0"/>
              <w:spacing w:before="8" w:line="230" w:lineRule="auto"/>
              <w:ind w:left="120" w:right="152" w:firstLine="5"/>
              <w:jc w:val="both"/>
              <w:rPr>
                <w:rFonts w:ascii="Nunito" w:hAnsi="Nunito"/>
                <w:color w:val="000000" w:themeColor="text1"/>
                <w:sz w:val="20"/>
                <w:rPrChange w:author="Craig Parker" w:date="2024-08-07T12:23:00Z" w16du:dateUtc="2024-08-07T10:23:00Z" w:id="4593">
                  <w:rPr>
                    <w:color w:val="0000FF"/>
                    <w:sz w:val="15"/>
                    <w:szCs w:val="15"/>
                  </w:rPr>
                </w:rPrChange>
              </w:rPr>
            </w:pPr>
            <w:r w:rsidRPr="002E4822">
              <w:rPr>
                <w:rFonts w:ascii="Nunito" w:hAnsi="Nunito"/>
                <w:color w:val="000000" w:themeColor="text1"/>
                <w:sz w:val="20"/>
                <w:u w:val="single"/>
                <w:rPrChange w:author="Craig Parker" w:date="2024-08-07T12:23:00Z" w16du:dateUtc="2024-08-07T10:23:00Z" w:id="4594">
                  <w:rPr>
                    <w:color w:val="0000FF"/>
                    <w:sz w:val="15"/>
                    <w:szCs w:val="15"/>
                    <w:u w:val="single"/>
                  </w:rPr>
                </w:rPrChange>
              </w:rPr>
              <w:t>https://www.ecmwf.i</w:t>
            </w:r>
            <w:r w:rsidRPr="002E4822">
              <w:rPr>
                <w:rFonts w:ascii="Nunito" w:hAnsi="Nunito"/>
                <w:color w:val="000000" w:themeColor="text1"/>
                <w:sz w:val="20"/>
                <w:rPrChange w:author="Craig Parker" w:date="2024-08-07T12:23:00Z" w16du:dateUtc="2024-08-07T10:23:00Z" w:id="4595">
                  <w:rPr>
                    <w:color w:val="0000FF"/>
                    <w:sz w:val="15"/>
                    <w:szCs w:val="15"/>
                  </w:rPr>
                </w:rPrChange>
              </w:rPr>
              <w:t xml:space="preserve"> </w:t>
            </w:r>
            <w:proofErr w:type="spellStart"/>
            <w:r w:rsidRPr="002E4822">
              <w:rPr>
                <w:rFonts w:ascii="Nunito" w:hAnsi="Nunito"/>
                <w:color w:val="000000" w:themeColor="text1"/>
                <w:sz w:val="20"/>
                <w:u w:val="single"/>
                <w:rPrChange w:author="Craig Parker" w:date="2024-08-07T12:23:00Z" w16du:dateUtc="2024-08-07T10:23:00Z" w:id="4596">
                  <w:rPr>
                    <w:color w:val="0000FF"/>
                    <w:sz w:val="15"/>
                    <w:szCs w:val="15"/>
                    <w:u w:val="single"/>
                  </w:rPr>
                </w:rPrChange>
              </w:rPr>
              <w:t>nt</w:t>
            </w:r>
            <w:proofErr w:type="spellEnd"/>
            <w:r w:rsidRPr="002E4822">
              <w:rPr>
                <w:rFonts w:ascii="Nunito" w:hAnsi="Nunito"/>
                <w:color w:val="000000" w:themeColor="text1"/>
                <w:sz w:val="20"/>
                <w:u w:val="single"/>
                <w:rPrChange w:author="Craig Parker" w:date="2024-08-07T12:23:00Z" w16du:dateUtc="2024-08-07T10:23:00Z" w:id="4597">
                  <w:rPr>
                    <w:color w:val="0000FF"/>
                    <w:sz w:val="15"/>
                    <w:szCs w:val="15"/>
                    <w:u w:val="single"/>
                  </w:rPr>
                </w:rPrChange>
              </w:rPr>
              <w:t>/</w:t>
            </w:r>
            <w:proofErr w:type="spellStart"/>
            <w:r w:rsidRPr="002E4822">
              <w:rPr>
                <w:rFonts w:ascii="Nunito" w:hAnsi="Nunito"/>
                <w:color w:val="000000" w:themeColor="text1"/>
                <w:sz w:val="20"/>
                <w:u w:val="single"/>
                <w:rPrChange w:author="Craig Parker" w:date="2024-08-07T12:23:00Z" w16du:dateUtc="2024-08-07T10:23:00Z" w:id="4598">
                  <w:rPr>
                    <w:color w:val="0000FF"/>
                    <w:sz w:val="15"/>
                    <w:szCs w:val="15"/>
                    <w:u w:val="single"/>
                  </w:rPr>
                </w:rPrChange>
              </w:rPr>
              <w:t>en</w:t>
            </w:r>
            <w:proofErr w:type="spellEnd"/>
            <w:r w:rsidRPr="002E4822">
              <w:rPr>
                <w:rFonts w:ascii="Nunito" w:hAnsi="Nunito"/>
                <w:color w:val="000000" w:themeColor="text1"/>
                <w:sz w:val="20"/>
                <w:u w:val="single"/>
                <w:rPrChange w:author="Craig Parker" w:date="2024-08-07T12:23:00Z" w16du:dateUtc="2024-08-07T10:23:00Z" w:id="4599">
                  <w:rPr>
                    <w:color w:val="0000FF"/>
                    <w:sz w:val="15"/>
                    <w:szCs w:val="15"/>
                    <w:u w:val="single"/>
                  </w:rPr>
                </w:rPrChange>
              </w:rPr>
              <w:t>/forecasts/data</w:t>
            </w:r>
            <w:r w:rsidRPr="002E4822">
              <w:rPr>
                <w:rFonts w:ascii="Nunito" w:hAnsi="Nunito"/>
                <w:color w:val="000000" w:themeColor="text1"/>
                <w:sz w:val="20"/>
                <w:rPrChange w:author="Craig Parker" w:date="2024-08-07T12:23:00Z" w16du:dateUtc="2024-08-07T10:23:00Z" w:id="4600">
                  <w:rPr>
                    <w:color w:val="0000FF"/>
                    <w:sz w:val="15"/>
                    <w:szCs w:val="15"/>
                  </w:rPr>
                </w:rPrChange>
              </w:rPr>
              <w:t xml:space="preserve"> sets/set-</w:t>
            </w:r>
            <w:proofErr w:type="spellStart"/>
            <w:r w:rsidRPr="002E4822">
              <w:rPr>
                <w:rFonts w:ascii="Nunito" w:hAnsi="Nunito"/>
                <w:color w:val="000000" w:themeColor="text1"/>
                <w:sz w:val="20"/>
                <w:rPrChange w:author="Craig Parker" w:date="2024-08-07T12:23:00Z" w16du:dateUtc="2024-08-07T10:23:00Z" w:id="4601">
                  <w:rPr>
                    <w:color w:val="0000FF"/>
                    <w:sz w:val="15"/>
                    <w:szCs w:val="15"/>
                  </w:rPr>
                </w:rPrChange>
              </w:rPr>
              <w:t>i</w:t>
            </w:r>
            <w:proofErr w:type="spellEnd"/>
          </w:p>
        </w:tc>
        <w:tc>
          <w:tcPr>
            <w:tcW w:w="1391" w:type="pct"/>
            <w:shd w:val="clear" w:color="auto" w:fill="auto"/>
            <w:tcMar>
              <w:top w:w="100" w:type="dxa"/>
              <w:left w:w="100" w:type="dxa"/>
              <w:bottom w:w="100" w:type="dxa"/>
              <w:right w:w="100" w:type="dxa"/>
            </w:tcMar>
            <w:vAlign w:val="center"/>
          </w:tcPr>
          <w:p w:rsidRPr="002E4822" w:rsidR="007813F4" w:rsidRDefault="009511AE" w14:paraId="000001EC" w14:textId="77777777">
            <w:pPr>
              <w:widowControl w:val="0"/>
              <w:spacing w:line="232" w:lineRule="auto"/>
              <w:ind w:left="110" w:right="277" w:firstLine="7"/>
              <w:rPr>
                <w:rFonts w:ascii="Nunito" w:hAnsi="Nunito"/>
                <w:color w:val="000000" w:themeColor="text1"/>
                <w:sz w:val="20"/>
                <w:rPrChange w:author="Craig Parker" w:date="2024-08-07T12:23:00Z" w16du:dateUtc="2024-08-07T10:23:00Z" w:id="4602">
                  <w:rPr>
                    <w:sz w:val="15"/>
                    <w:szCs w:val="15"/>
                  </w:rPr>
                </w:rPrChange>
              </w:rPr>
            </w:pPr>
            <w:r w:rsidRPr="002E4822">
              <w:rPr>
                <w:rFonts w:ascii="Nunito" w:hAnsi="Nunito"/>
                <w:color w:val="000000" w:themeColor="text1"/>
                <w:sz w:val="20"/>
                <w:rPrChange w:author="Craig Parker" w:date="2024-08-07T12:23:00Z" w16du:dateUtc="2024-08-07T10:23:00Z" w:id="4603">
                  <w:rPr>
                    <w:sz w:val="15"/>
                    <w:szCs w:val="15"/>
                  </w:rPr>
                </w:rPrChange>
              </w:rPr>
              <w:t xml:space="preserve">Outputs from a </w:t>
            </w:r>
            <w:proofErr w:type="gramStart"/>
            <w:r w:rsidRPr="002E4822">
              <w:rPr>
                <w:rFonts w:ascii="Nunito" w:hAnsi="Nunito"/>
                <w:color w:val="000000" w:themeColor="text1"/>
                <w:sz w:val="20"/>
                <w:rPrChange w:author="Craig Parker" w:date="2024-08-07T12:23:00Z" w16du:dateUtc="2024-08-07T10:23:00Z" w:id="4604">
                  <w:rPr>
                    <w:sz w:val="15"/>
                    <w:szCs w:val="15"/>
                  </w:rPr>
                </w:rPrChange>
              </w:rPr>
              <w:t>numerical  weather</w:t>
            </w:r>
            <w:proofErr w:type="gramEnd"/>
            <w:r w:rsidRPr="002E4822">
              <w:rPr>
                <w:rFonts w:ascii="Nunito" w:hAnsi="Nunito"/>
                <w:color w:val="000000" w:themeColor="text1"/>
                <w:sz w:val="20"/>
                <w:rPrChange w:author="Craig Parker" w:date="2024-08-07T12:23:00Z" w16du:dateUtc="2024-08-07T10:23:00Z" w:id="4605">
                  <w:rPr>
                    <w:sz w:val="15"/>
                    <w:szCs w:val="15"/>
                  </w:rPr>
                </w:rPrChange>
              </w:rPr>
              <w:t xml:space="preserve"> prediction system,  run twice daily, designed to  produce state-of-the-art  </w:t>
            </w:r>
          </w:p>
          <w:p w:rsidRPr="002E4822" w:rsidR="007813F4" w:rsidRDefault="009511AE" w14:paraId="000001ED" w14:textId="77777777">
            <w:pPr>
              <w:widowControl w:val="0"/>
              <w:spacing w:before="7" w:line="230" w:lineRule="auto"/>
              <w:ind w:left="111" w:right="259" w:firstLine="9"/>
              <w:rPr>
                <w:rFonts w:ascii="Nunito" w:hAnsi="Nunito"/>
                <w:color w:val="000000" w:themeColor="text1"/>
                <w:sz w:val="20"/>
                <w:rPrChange w:author="Craig Parker" w:date="2024-08-07T12:23:00Z" w16du:dateUtc="2024-08-07T10:23:00Z" w:id="4606">
                  <w:rPr>
                    <w:sz w:val="15"/>
                    <w:szCs w:val="15"/>
                  </w:rPr>
                </w:rPrChange>
              </w:rPr>
            </w:pPr>
            <w:r w:rsidRPr="002E4822">
              <w:rPr>
                <w:rFonts w:ascii="Nunito" w:hAnsi="Nunito"/>
                <w:color w:val="000000" w:themeColor="text1"/>
                <w:sz w:val="20"/>
                <w:rPrChange w:author="Craig Parker" w:date="2024-08-07T12:23:00Z" w16du:dateUtc="2024-08-07T10:23:00Z" w:id="4607">
                  <w:rPr>
                    <w:sz w:val="15"/>
                    <w:szCs w:val="15"/>
                  </w:rPr>
                </w:rPrChange>
              </w:rPr>
              <w:t xml:space="preserve">medium (10 days) </w:t>
            </w:r>
            <w:proofErr w:type="gramStart"/>
            <w:r w:rsidRPr="002E4822">
              <w:rPr>
                <w:rFonts w:ascii="Nunito" w:hAnsi="Nunito"/>
                <w:color w:val="000000" w:themeColor="text1"/>
                <w:sz w:val="20"/>
                <w:rPrChange w:author="Craig Parker" w:date="2024-08-07T12:23:00Z" w16du:dateUtc="2024-08-07T10:23:00Z" w:id="4608">
                  <w:rPr>
                    <w:sz w:val="15"/>
                    <w:szCs w:val="15"/>
                  </w:rPr>
                </w:rPrChange>
              </w:rPr>
              <w:t>global  forecasts</w:t>
            </w:r>
            <w:proofErr w:type="gramEnd"/>
            <w:r w:rsidRPr="002E4822">
              <w:rPr>
                <w:rFonts w:ascii="Nunito" w:hAnsi="Nunito"/>
                <w:color w:val="000000" w:themeColor="text1"/>
                <w:sz w:val="20"/>
                <w:rPrChange w:author="Craig Parker" w:date="2024-08-07T12:23:00Z" w16du:dateUtc="2024-08-07T10:23:00Z" w:id="4609">
                  <w:rPr>
                    <w:sz w:val="15"/>
                    <w:szCs w:val="15"/>
                  </w:rPr>
                </w:rPrChange>
              </w:rPr>
              <w:t xml:space="preserve"> (contains only the  latest forecast) </w:t>
            </w:r>
          </w:p>
        </w:tc>
        <w:tc>
          <w:tcPr>
            <w:tcW w:w="378" w:type="pct"/>
            <w:shd w:val="clear" w:color="auto" w:fill="auto"/>
            <w:tcMar>
              <w:top w:w="100" w:type="dxa"/>
              <w:left w:w="100" w:type="dxa"/>
              <w:bottom w:w="100" w:type="dxa"/>
              <w:right w:w="100" w:type="dxa"/>
            </w:tcMar>
            <w:vAlign w:val="center"/>
          </w:tcPr>
          <w:p w:rsidRPr="002E4822" w:rsidR="007813F4" w:rsidRDefault="009511AE" w14:paraId="000001EE" w14:textId="77777777">
            <w:pPr>
              <w:widowControl w:val="0"/>
              <w:spacing w:line="240" w:lineRule="auto"/>
              <w:ind w:left="127"/>
              <w:rPr>
                <w:rFonts w:ascii="Nunito" w:hAnsi="Nunito"/>
                <w:color w:val="000000" w:themeColor="text1"/>
                <w:sz w:val="20"/>
                <w:rPrChange w:author="Craig Parker" w:date="2024-08-07T12:23:00Z" w16du:dateUtc="2024-08-07T10:23:00Z" w:id="4610">
                  <w:rPr>
                    <w:sz w:val="15"/>
                    <w:szCs w:val="15"/>
                  </w:rPr>
                </w:rPrChange>
              </w:rPr>
            </w:pPr>
            <w:r w:rsidRPr="002E4822">
              <w:rPr>
                <w:rFonts w:ascii="Nunito" w:hAnsi="Nunito"/>
                <w:color w:val="000000" w:themeColor="text1"/>
                <w:sz w:val="20"/>
                <w:rPrChange w:author="Craig Parker" w:date="2024-08-07T12:23:00Z" w16du:dateUtc="2024-08-07T10:23:00Z" w:id="4611">
                  <w:rPr>
                    <w:sz w:val="15"/>
                    <w:szCs w:val="15"/>
                  </w:rPr>
                </w:rPrChange>
              </w:rPr>
              <w:t>PAIRS</w:t>
            </w:r>
          </w:p>
        </w:tc>
        <w:tc>
          <w:tcPr>
            <w:tcW w:w="633" w:type="pct"/>
            <w:shd w:val="clear" w:color="auto" w:fill="auto"/>
            <w:tcMar>
              <w:top w:w="100" w:type="dxa"/>
              <w:left w:w="100" w:type="dxa"/>
              <w:bottom w:w="100" w:type="dxa"/>
              <w:right w:w="100" w:type="dxa"/>
            </w:tcMar>
            <w:vAlign w:val="center"/>
          </w:tcPr>
          <w:p w:rsidRPr="002E4822" w:rsidR="007813F4" w:rsidRDefault="009511AE" w14:paraId="000001EF" w14:textId="77777777">
            <w:pPr>
              <w:widowControl w:val="0"/>
              <w:spacing w:line="232" w:lineRule="auto"/>
              <w:ind w:left="114" w:right="103" w:hanging="2"/>
              <w:rPr>
                <w:rFonts w:ascii="Nunito" w:hAnsi="Nunito"/>
                <w:color w:val="000000" w:themeColor="text1"/>
                <w:sz w:val="20"/>
                <w:rPrChange w:author="Craig Parker" w:date="2024-08-07T12:23:00Z" w16du:dateUtc="2024-08-07T10:23:00Z" w:id="4612">
                  <w:rPr>
                    <w:sz w:val="15"/>
                    <w:szCs w:val="15"/>
                  </w:rPr>
                </w:rPrChange>
              </w:rPr>
            </w:pPr>
            <w:r w:rsidRPr="002E4822">
              <w:rPr>
                <w:rFonts w:ascii="Nunito" w:hAnsi="Nunito"/>
                <w:color w:val="000000" w:themeColor="text1"/>
                <w:sz w:val="20"/>
                <w:rPrChange w:author="Craig Parker" w:date="2024-08-07T12:23:00Z" w16du:dateUtc="2024-08-07T10:23:00Z" w:id="4613">
                  <w:rPr>
                    <w:sz w:val="15"/>
                    <w:szCs w:val="15"/>
                  </w:rPr>
                </w:rPrChange>
              </w:rPr>
              <w:t xml:space="preserve">Temperature (Ground, Min, </w:t>
            </w:r>
            <w:proofErr w:type="gramStart"/>
            <w:r w:rsidRPr="002E4822">
              <w:rPr>
                <w:rFonts w:ascii="Nunito" w:hAnsi="Nunito"/>
                <w:color w:val="000000" w:themeColor="text1"/>
                <w:sz w:val="20"/>
                <w:rPrChange w:author="Craig Parker" w:date="2024-08-07T12:23:00Z" w16du:dateUtc="2024-08-07T10:23:00Z" w:id="4614">
                  <w:rPr>
                    <w:sz w:val="15"/>
                    <w:szCs w:val="15"/>
                  </w:rPr>
                </w:rPrChange>
              </w:rPr>
              <w:t>Max)  at</w:t>
            </w:r>
            <w:proofErr w:type="gramEnd"/>
            <w:r w:rsidRPr="002E4822">
              <w:rPr>
                <w:rFonts w:ascii="Nunito" w:hAnsi="Nunito"/>
                <w:color w:val="000000" w:themeColor="text1"/>
                <w:sz w:val="20"/>
                <w:rPrChange w:author="Craig Parker" w:date="2024-08-07T12:23:00Z" w16du:dateUtc="2024-08-07T10:23:00Z" w:id="4615">
                  <w:rPr>
                    <w:sz w:val="15"/>
                    <w:szCs w:val="15"/>
                  </w:rPr>
                </w:rPrChange>
              </w:rPr>
              <w:t xml:space="preserve"> 2 m above ground; Solar  irradiance; Wind speed (toward  east, north) at 10 m above  </w:t>
            </w:r>
          </w:p>
          <w:p w:rsidRPr="002E4822" w:rsidR="007813F4" w:rsidRDefault="009511AE" w14:paraId="000001F0" w14:textId="77777777">
            <w:pPr>
              <w:widowControl w:val="0"/>
              <w:spacing w:before="2" w:line="230" w:lineRule="auto"/>
              <w:ind w:left="120" w:right="146" w:hanging="5"/>
              <w:rPr>
                <w:rFonts w:ascii="Nunito" w:hAnsi="Nunito"/>
                <w:color w:val="000000" w:themeColor="text1"/>
                <w:sz w:val="20"/>
                <w:rPrChange w:author="Craig Parker" w:date="2024-08-07T12:23:00Z" w16du:dateUtc="2024-08-07T10:23:00Z" w:id="4616">
                  <w:rPr>
                    <w:sz w:val="15"/>
                    <w:szCs w:val="15"/>
                  </w:rPr>
                </w:rPrChange>
              </w:rPr>
            </w:pPr>
            <w:r w:rsidRPr="002E4822">
              <w:rPr>
                <w:rFonts w:ascii="Nunito" w:hAnsi="Nunito"/>
                <w:color w:val="000000" w:themeColor="text1"/>
                <w:sz w:val="20"/>
                <w:rPrChange w:author="Craig Parker" w:date="2024-08-07T12:23:00Z" w16du:dateUtc="2024-08-07T10:23:00Z" w:id="4617">
                  <w:rPr>
                    <w:sz w:val="15"/>
                    <w:szCs w:val="15"/>
                  </w:rPr>
                </w:rPrChange>
              </w:rPr>
              <w:t>ground; Daily precipitation (</w:t>
            </w:r>
            <w:proofErr w:type="gramStart"/>
            <w:r w:rsidRPr="002E4822">
              <w:rPr>
                <w:rFonts w:ascii="Nunito" w:hAnsi="Nunito"/>
                <w:color w:val="000000" w:themeColor="text1"/>
                <w:sz w:val="20"/>
                <w:rPrChange w:author="Craig Parker" w:date="2024-08-07T12:23:00Z" w16du:dateUtc="2024-08-07T10:23:00Z" w:id="4618">
                  <w:rPr>
                    <w:sz w:val="15"/>
                    <w:szCs w:val="15"/>
                  </w:rPr>
                </w:rPrChange>
              </w:rPr>
              <w:t>total,  rate</w:t>
            </w:r>
            <w:proofErr w:type="gramEnd"/>
            <w:r w:rsidRPr="002E4822">
              <w:rPr>
                <w:rFonts w:ascii="Nunito" w:hAnsi="Nunito"/>
                <w:color w:val="000000" w:themeColor="text1"/>
                <w:sz w:val="20"/>
                <w:rPrChange w:author="Craig Parker" w:date="2024-08-07T12:23:00Z" w16du:dateUtc="2024-08-07T10:23:00Z" w:id="4619">
                  <w:rPr>
                    <w:sz w:val="15"/>
                    <w:szCs w:val="15"/>
                  </w:rPr>
                </w:rPrChange>
              </w:rPr>
              <w:t xml:space="preserve">); Dewpoint; Pressure </w:t>
            </w:r>
          </w:p>
        </w:tc>
        <w:tc>
          <w:tcPr>
            <w:tcW w:w="486" w:type="pct"/>
            <w:shd w:val="clear" w:color="auto" w:fill="auto"/>
            <w:tcMar>
              <w:top w:w="100" w:type="dxa"/>
              <w:left w:w="100" w:type="dxa"/>
              <w:bottom w:w="100" w:type="dxa"/>
              <w:right w:w="100" w:type="dxa"/>
            </w:tcMar>
            <w:vAlign w:val="center"/>
          </w:tcPr>
          <w:p w:rsidRPr="002E4822" w:rsidR="007813F4" w:rsidRDefault="009511AE" w14:paraId="000001F1" w14:textId="77777777">
            <w:pPr>
              <w:widowControl w:val="0"/>
              <w:spacing w:line="240" w:lineRule="auto"/>
              <w:ind w:left="122"/>
              <w:rPr>
                <w:rFonts w:ascii="Nunito" w:hAnsi="Nunito"/>
                <w:color w:val="000000" w:themeColor="text1"/>
                <w:sz w:val="20"/>
                <w:rPrChange w:author="Craig Parker" w:date="2024-08-07T12:23:00Z" w16du:dateUtc="2024-08-07T10:23:00Z" w:id="4620">
                  <w:rPr>
                    <w:sz w:val="15"/>
                    <w:szCs w:val="15"/>
                  </w:rPr>
                </w:rPrChange>
              </w:rPr>
            </w:pPr>
            <w:r w:rsidRPr="002E4822">
              <w:rPr>
                <w:rFonts w:ascii="Nunito" w:hAnsi="Nunito"/>
                <w:color w:val="000000" w:themeColor="text1"/>
                <w:sz w:val="20"/>
                <w:rPrChange w:author="Craig Parker" w:date="2024-08-07T12:23:00Z" w16du:dateUtc="2024-08-07T10:23:00Z" w:id="4621">
                  <w:rPr>
                    <w:sz w:val="15"/>
                    <w:szCs w:val="15"/>
                  </w:rPr>
                </w:rPrChange>
              </w:rPr>
              <w:t xml:space="preserve">Spatial: Global  </w:t>
            </w:r>
          </w:p>
          <w:p w:rsidRPr="002E4822" w:rsidR="007813F4" w:rsidRDefault="009511AE" w14:paraId="000001F2" w14:textId="77777777">
            <w:pPr>
              <w:widowControl w:val="0"/>
              <w:spacing w:before="2" w:line="240" w:lineRule="auto"/>
              <w:ind w:left="121"/>
              <w:rPr>
                <w:rFonts w:ascii="Nunito" w:hAnsi="Nunito"/>
                <w:color w:val="000000" w:themeColor="text1"/>
                <w:sz w:val="20"/>
                <w:rPrChange w:author="Craig Parker" w:date="2024-08-07T12:23:00Z" w16du:dateUtc="2024-08-07T10:23:00Z" w:id="4622">
                  <w:rPr>
                    <w:sz w:val="15"/>
                    <w:szCs w:val="15"/>
                  </w:rPr>
                </w:rPrChange>
              </w:rPr>
            </w:pPr>
            <w:r w:rsidRPr="002E4822">
              <w:rPr>
                <w:rFonts w:ascii="Nunito" w:hAnsi="Nunito"/>
                <w:color w:val="000000" w:themeColor="text1"/>
                <w:sz w:val="20"/>
                <w:rPrChange w:author="Craig Parker" w:date="2024-08-07T12:23:00Z" w16du:dateUtc="2024-08-07T10:23:00Z" w:id="4623">
                  <w:rPr>
                    <w:sz w:val="15"/>
                    <w:szCs w:val="15"/>
                  </w:rPr>
                </w:rPrChange>
              </w:rPr>
              <w:t xml:space="preserve">coverage,  </w:t>
            </w:r>
          </w:p>
          <w:p w:rsidRPr="002E4822" w:rsidR="007813F4" w:rsidRDefault="009511AE" w14:paraId="000001F3" w14:textId="77777777">
            <w:pPr>
              <w:widowControl w:val="0"/>
              <w:spacing w:line="240" w:lineRule="auto"/>
              <w:ind w:left="121"/>
              <w:rPr>
                <w:rFonts w:ascii="Nunito" w:hAnsi="Nunito"/>
                <w:color w:val="000000" w:themeColor="text1"/>
                <w:sz w:val="20"/>
                <w:rPrChange w:author="Craig Parker" w:date="2024-08-07T12:23:00Z" w16du:dateUtc="2024-08-07T10:23:00Z" w:id="4624">
                  <w:rPr>
                    <w:sz w:val="15"/>
                    <w:szCs w:val="15"/>
                  </w:rPr>
                </w:rPrChange>
              </w:rPr>
            </w:pPr>
            <w:r w:rsidRPr="002E4822">
              <w:rPr>
                <w:rFonts w:ascii="Nunito" w:hAnsi="Nunito"/>
                <w:color w:val="000000" w:themeColor="text1"/>
                <w:sz w:val="20"/>
                <w:rPrChange w:author="Craig Parker" w:date="2024-08-07T12:23:00Z" w16du:dateUtc="2024-08-07T10:23:00Z" w:id="4625">
                  <w:rPr>
                    <w:sz w:val="15"/>
                    <w:szCs w:val="15"/>
                  </w:rPr>
                </w:rPrChange>
              </w:rPr>
              <w:t xml:space="preserve">0.065536 deg.  </w:t>
            </w:r>
          </w:p>
          <w:p w:rsidRPr="002E4822" w:rsidR="007813F4" w:rsidRDefault="009511AE" w14:paraId="000001F4" w14:textId="77777777">
            <w:pPr>
              <w:widowControl w:val="0"/>
              <w:spacing w:line="240" w:lineRule="auto"/>
              <w:ind w:left="118"/>
              <w:rPr>
                <w:rFonts w:ascii="Nunito" w:hAnsi="Nunito"/>
                <w:color w:val="000000" w:themeColor="text1"/>
                <w:sz w:val="20"/>
                <w:rPrChange w:author="Craig Parker" w:date="2024-08-07T12:23:00Z" w16du:dateUtc="2024-08-07T10:23:00Z" w:id="4626">
                  <w:rPr>
                    <w:sz w:val="15"/>
                    <w:szCs w:val="15"/>
                  </w:rPr>
                </w:rPrChange>
              </w:rPr>
            </w:pPr>
            <w:r w:rsidRPr="002E4822">
              <w:rPr>
                <w:rFonts w:ascii="Nunito" w:hAnsi="Nunito"/>
                <w:color w:val="000000" w:themeColor="text1"/>
                <w:sz w:val="20"/>
                <w:rPrChange w:author="Craig Parker" w:date="2024-08-07T12:23:00Z" w16du:dateUtc="2024-08-07T10:23:00Z" w:id="4627">
                  <w:rPr>
                    <w:sz w:val="15"/>
                    <w:szCs w:val="15"/>
                  </w:rPr>
                </w:rPrChange>
              </w:rPr>
              <w:t xml:space="preserve">Temporal: 3 – 6  </w:t>
            </w:r>
          </w:p>
          <w:p w:rsidRPr="002E4822" w:rsidR="007813F4" w:rsidRDefault="009511AE" w14:paraId="000001F5" w14:textId="77777777">
            <w:pPr>
              <w:widowControl w:val="0"/>
              <w:spacing w:before="2" w:line="230" w:lineRule="auto"/>
              <w:ind w:left="119" w:right="83" w:firstLine="6"/>
              <w:rPr>
                <w:rFonts w:ascii="Nunito" w:hAnsi="Nunito"/>
                <w:color w:val="000000" w:themeColor="text1"/>
                <w:sz w:val="20"/>
                <w:rPrChange w:author="Craig Parker" w:date="2024-08-07T12:23:00Z" w16du:dateUtc="2024-08-07T10:23:00Z" w:id="4628">
                  <w:rPr>
                    <w:sz w:val="15"/>
                    <w:szCs w:val="15"/>
                  </w:rPr>
                </w:rPrChange>
              </w:rPr>
            </w:pPr>
            <w:r w:rsidRPr="002E4822">
              <w:rPr>
                <w:rFonts w:ascii="Nunito" w:hAnsi="Nunito"/>
                <w:color w:val="000000" w:themeColor="text1"/>
                <w:sz w:val="20"/>
                <w:rPrChange w:author="Craig Parker" w:date="2024-08-07T12:23:00Z" w16du:dateUtc="2024-08-07T10:23:00Z" w:id="4629">
                  <w:rPr>
                    <w:sz w:val="15"/>
                    <w:szCs w:val="15"/>
                  </w:rPr>
                </w:rPrChange>
              </w:rPr>
              <w:t>hourly &amp; daily res.</w:t>
            </w:r>
            <w:proofErr w:type="gramStart"/>
            <w:r w:rsidRPr="002E4822">
              <w:rPr>
                <w:rFonts w:ascii="Nunito" w:hAnsi="Nunito"/>
                <w:color w:val="000000" w:themeColor="text1"/>
                <w:sz w:val="20"/>
                <w:rPrChange w:author="Craig Parker" w:date="2024-08-07T12:23:00Z" w16du:dateUtc="2024-08-07T10:23:00Z" w:id="4630">
                  <w:rPr>
                    <w:sz w:val="15"/>
                    <w:szCs w:val="15"/>
                  </w:rPr>
                </w:rPrChange>
              </w:rPr>
              <w:t>;  Jan</w:t>
            </w:r>
            <w:proofErr w:type="gramEnd"/>
            <w:r w:rsidRPr="002E4822">
              <w:rPr>
                <w:rFonts w:ascii="Nunito" w:hAnsi="Nunito"/>
                <w:color w:val="000000" w:themeColor="text1"/>
                <w:sz w:val="20"/>
                <w:rPrChange w:author="Craig Parker" w:date="2024-08-07T12:23:00Z" w16du:dateUtc="2024-08-07T10:23:00Z" w:id="4631">
                  <w:rPr>
                    <w:sz w:val="15"/>
                    <w:szCs w:val="15"/>
                  </w:rPr>
                </w:rPrChange>
              </w:rPr>
              <w:t xml:space="preserve"> 2014 – Oct  </w:t>
            </w:r>
          </w:p>
          <w:p w:rsidRPr="002E4822" w:rsidR="007813F4" w:rsidRDefault="009511AE" w14:paraId="000001F6" w14:textId="77777777">
            <w:pPr>
              <w:widowControl w:val="0"/>
              <w:spacing w:before="4" w:line="240" w:lineRule="auto"/>
              <w:ind w:left="119"/>
              <w:rPr>
                <w:rFonts w:ascii="Nunito" w:hAnsi="Nunito"/>
                <w:color w:val="000000" w:themeColor="text1"/>
                <w:sz w:val="20"/>
                <w:rPrChange w:author="Craig Parker" w:date="2024-08-07T12:23:00Z" w16du:dateUtc="2024-08-07T10:23:00Z" w:id="4632">
                  <w:rPr>
                    <w:sz w:val="15"/>
                    <w:szCs w:val="15"/>
                  </w:rPr>
                </w:rPrChange>
              </w:rPr>
            </w:pPr>
            <w:r w:rsidRPr="002E4822">
              <w:rPr>
                <w:rFonts w:ascii="Nunito" w:hAnsi="Nunito"/>
                <w:color w:val="000000" w:themeColor="text1"/>
                <w:sz w:val="20"/>
                <w:rPrChange w:author="Craig Parker" w:date="2024-08-07T12:23:00Z" w16du:dateUtc="2024-08-07T10:23:00Z" w:id="4633">
                  <w:rPr>
                    <w:sz w:val="15"/>
                    <w:szCs w:val="15"/>
                  </w:rPr>
                </w:rPrChange>
              </w:rPr>
              <w:t>2019</w:t>
            </w:r>
          </w:p>
        </w:tc>
        <w:tc>
          <w:tcPr>
            <w:tcW w:w="583" w:type="pct"/>
            <w:shd w:val="clear" w:color="auto" w:fill="auto"/>
            <w:tcMar>
              <w:top w:w="100" w:type="dxa"/>
              <w:left w:w="100" w:type="dxa"/>
              <w:bottom w:w="100" w:type="dxa"/>
              <w:right w:w="100" w:type="dxa"/>
            </w:tcMar>
            <w:vAlign w:val="center"/>
          </w:tcPr>
          <w:p w:rsidRPr="002E4822" w:rsidR="007813F4" w:rsidRDefault="009511AE" w14:paraId="000001F7" w14:textId="77777777">
            <w:pPr>
              <w:widowControl w:val="0"/>
              <w:spacing w:line="230" w:lineRule="auto"/>
              <w:ind w:left="125" w:right="250" w:firstLine="1"/>
              <w:rPr>
                <w:rFonts w:ascii="Nunito" w:hAnsi="Nunito"/>
                <w:color w:val="000000" w:themeColor="text1"/>
                <w:sz w:val="20"/>
                <w:rPrChange w:author="Craig Parker" w:date="2024-08-07T12:23:00Z" w16du:dateUtc="2024-08-07T10:23:00Z" w:id="4634">
                  <w:rPr>
                    <w:sz w:val="15"/>
                    <w:szCs w:val="15"/>
                  </w:rPr>
                </w:rPrChange>
              </w:rPr>
            </w:pPr>
            <w:r w:rsidRPr="002E4822">
              <w:rPr>
                <w:rFonts w:ascii="Nunito" w:hAnsi="Nunito"/>
                <w:color w:val="000000" w:themeColor="text1"/>
                <w:sz w:val="20"/>
                <w:rPrChange w:author="Craig Parker" w:date="2024-08-07T12:23:00Z" w16du:dateUtc="2024-08-07T10:23:00Z" w:id="4635">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636">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637">
                  <w:rPr>
                    <w:sz w:val="15"/>
                    <w:szCs w:val="15"/>
                  </w:rPr>
                </w:rPrChange>
              </w:rPr>
              <w:t xml:space="preserve">; Thermal  </w:t>
            </w:r>
          </w:p>
          <w:p w:rsidRPr="002E4822" w:rsidR="007813F4" w:rsidRDefault="009511AE" w14:paraId="000001F8" w14:textId="77777777">
            <w:pPr>
              <w:widowControl w:val="0"/>
              <w:spacing w:before="4" w:line="240" w:lineRule="auto"/>
              <w:ind w:left="121"/>
              <w:rPr>
                <w:rFonts w:ascii="Nunito" w:hAnsi="Nunito"/>
                <w:color w:val="000000" w:themeColor="text1"/>
                <w:sz w:val="20"/>
                <w:rPrChange w:author="Craig Parker" w:date="2024-08-07T12:23:00Z" w16du:dateUtc="2024-08-07T10:23:00Z" w:id="4638">
                  <w:rPr>
                    <w:sz w:val="15"/>
                    <w:szCs w:val="15"/>
                  </w:rPr>
                </w:rPrChange>
              </w:rPr>
            </w:pPr>
            <w:r w:rsidRPr="002E4822">
              <w:rPr>
                <w:rFonts w:ascii="Nunito" w:hAnsi="Nunito"/>
                <w:color w:val="000000" w:themeColor="text1"/>
                <w:sz w:val="20"/>
                <w:rPrChange w:author="Craig Parker" w:date="2024-08-07T12:23:00Z" w16du:dateUtc="2024-08-07T10:23:00Z" w:id="4639">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640">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641">
                  <w:rPr>
                    <w:sz w:val="15"/>
                    <w:szCs w:val="15"/>
                  </w:rPr>
                </w:rPrChange>
              </w:rPr>
              <w:t xml:space="preserve">  </w:t>
            </w:r>
          </w:p>
          <w:p w:rsidRPr="002E4822" w:rsidR="007813F4" w:rsidRDefault="009511AE" w14:paraId="000001F9" w14:textId="77777777">
            <w:pPr>
              <w:widowControl w:val="0"/>
              <w:spacing w:before="2" w:line="240" w:lineRule="auto"/>
              <w:ind w:left="121"/>
              <w:rPr>
                <w:rFonts w:ascii="Nunito" w:hAnsi="Nunito"/>
                <w:color w:val="000000" w:themeColor="text1"/>
                <w:sz w:val="20"/>
                <w:rPrChange w:author="Craig Parker" w:date="2024-08-07T12:23:00Z" w16du:dateUtc="2024-08-07T10:23:00Z" w:id="4642">
                  <w:rPr>
                    <w:sz w:val="15"/>
                    <w:szCs w:val="15"/>
                  </w:rPr>
                </w:rPrChange>
              </w:rPr>
            </w:pPr>
            <w:r w:rsidRPr="002E4822">
              <w:rPr>
                <w:rFonts w:ascii="Nunito" w:hAnsi="Nunito"/>
                <w:color w:val="000000" w:themeColor="text1"/>
                <w:sz w:val="20"/>
                <w:rPrChange w:author="Craig Parker" w:date="2024-08-07T12:23:00Z" w16du:dateUtc="2024-08-07T10:23:00Z" w:id="4643">
                  <w:rPr>
                    <w:sz w:val="15"/>
                    <w:szCs w:val="15"/>
                  </w:rPr>
                </w:rPrChange>
              </w:rPr>
              <w:t xml:space="preserve">combined climate  </w:t>
            </w:r>
          </w:p>
          <w:p w:rsidRPr="002E4822" w:rsidR="007813F4" w:rsidRDefault="009511AE" w14:paraId="000001FA" w14:textId="77777777">
            <w:pPr>
              <w:widowControl w:val="0"/>
              <w:spacing w:line="240" w:lineRule="auto"/>
              <w:ind w:left="121"/>
              <w:rPr>
                <w:rFonts w:ascii="Nunito" w:hAnsi="Nunito"/>
                <w:color w:val="000000" w:themeColor="text1"/>
                <w:sz w:val="20"/>
                <w:rPrChange w:author="Craig Parker" w:date="2024-08-07T12:23:00Z" w16du:dateUtc="2024-08-07T10:23:00Z" w:id="4644">
                  <w:rPr>
                    <w:sz w:val="15"/>
                    <w:szCs w:val="15"/>
                  </w:rPr>
                </w:rPrChange>
              </w:rPr>
            </w:pPr>
            <w:r w:rsidRPr="002E4822">
              <w:rPr>
                <w:rFonts w:ascii="Nunito" w:hAnsi="Nunito"/>
                <w:color w:val="000000" w:themeColor="text1"/>
                <w:sz w:val="20"/>
                <w:rPrChange w:author="Craig Parker" w:date="2024-08-07T12:23:00Z" w16du:dateUtc="2024-08-07T10:23:00Z" w:id="4645">
                  <w:rPr>
                    <w:sz w:val="15"/>
                    <w:szCs w:val="15"/>
                  </w:rPr>
                </w:rPrChange>
              </w:rPr>
              <w:t>exposures (forecasts)</w:t>
            </w:r>
          </w:p>
        </w:tc>
      </w:tr>
      <w:tr w:rsidRPr="002E4822" w:rsidR="006E7398" w:rsidTr="3E93EB8D" w14:paraId="06B69E33" w14:textId="77777777">
        <w:trPr>
          <w:trHeight w:val="1113"/>
          <w:del w:author="Craig Parker" w:date="2024-08-06T12:24:00Z" w:id="4646"/>
        </w:trPr>
        <w:tc>
          <w:tcPr>
            <w:tcW w:w="1530" w:type="pct"/>
            <w:shd w:val="clear" w:color="auto" w:fill="auto"/>
            <w:tcMar>
              <w:top w:w="100" w:type="dxa"/>
              <w:left w:w="100" w:type="dxa"/>
              <w:bottom w:w="100" w:type="dxa"/>
              <w:right w:w="100" w:type="dxa"/>
            </w:tcMar>
            <w:vAlign w:val="center"/>
          </w:tcPr>
          <w:p w:rsidRPr="002E4822" w:rsidR="007813F4" w:rsidRDefault="009511AE" w14:paraId="000001FB" w14:textId="77777777">
            <w:pPr>
              <w:widowControl w:val="0"/>
              <w:spacing w:line="240" w:lineRule="auto"/>
              <w:ind w:left="129"/>
              <w:rPr>
                <w:rFonts w:ascii="Nunito" w:hAnsi="Nunito"/>
                <w:color w:val="000000" w:themeColor="text1"/>
                <w:sz w:val="20"/>
                <w:rPrChange w:author="Craig Parker" w:date="2024-08-07T12:23:00Z" w16du:dateUtc="2024-08-07T10:23:00Z" w:id="4647">
                  <w:rPr>
                    <w:sz w:val="15"/>
                    <w:szCs w:val="15"/>
                  </w:rPr>
                </w:rPrChange>
              </w:rPr>
            </w:pPr>
            <w:r w:rsidRPr="002E4822">
              <w:rPr>
                <w:rFonts w:ascii="Nunito" w:hAnsi="Nunito"/>
                <w:color w:val="000000" w:themeColor="text1"/>
                <w:sz w:val="20"/>
                <w:rPrChange w:author="Craig Parker" w:date="2024-08-07T12:23:00Z" w16du:dateUtc="2024-08-07T10:23:00Z" w:id="4648">
                  <w:rPr>
                    <w:sz w:val="15"/>
                    <w:szCs w:val="15"/>
                  </w:rPr>
                </w:rPrChange>
              </w:rPr>
              <w:t xml:space="preserve">IBM TWC (The  </w:t>
            </w:r>
          </w:p>
          <w:p w:rsidRPr="002E4822" w:rsidR="007813F4" w:rsidRDefault="009511AE" w14:paraId="000001FC" w14:textId="77777777">
            <w:pPr>
              <w:widowControl w:val="0"/>
              <w:spacing w:before="2" w:line="230" w:lineRule="auto"/>
              <w:ind w:left="123" w:right="123" w:hanging="6"/>
              <w:rPr>
                <w:rFonts w:ascii="Nunito" w:hAnsi="Nunito"/>
                <w:color w:val="000000" w:themeColor="text1"/>
                <w:sz w:val="20"/>
                <w:rPrChange w:author="Craig Parker" w:date="2024-08-07T12:23:00Z" w16du:dateUtc="2024-08-07T10:23:00Z" w:id="4649">
                  <w:rPr>
                    <w:sz w:val="15"/>
                    <w:szCs w:val="15"/>
                  </w:rPr>
                </w:rPrChange>
              </w:rPr>
            </w:pPr>
            <w:r w:rsidRPr="002E4822">
              <w:rPr>
                <w:rFonts w:ascii="Nunito" w:hAnsi="Nunito"/>
                <w:color w:val="000000" w:themeColor="text1"/>
                <w:sz w:val="20"/>
                <w:rPrChange w:author="Craig Parker" w:date="2024-08-07T12:23:00Z" w16du:dateUtc="2024-08-07T10:23:00Z" w:id="4650">
                  <w:rPr>
                    <w:sz w:val="15"/>
                    <w:szCs w:val="15"/>
                  </w:rPr>
                </w:rPrChange>
              </w:rPr>
              <w:t xml:space="preserve">Weather </w:t>
            </w:r>
            <w:proofErr w:type="gramStart"/>
            <w:r w:rsidRPr="002E4822">
              <w:rPr>
                <w:rFonts w:ascii="Nunito" w:hAnsi="Nunito"/>
                <w:color w:val="000000" w:themeColor="text1"/>
                <w:sz w:val="20"/>
                <w:rPrChange w:author="Craig Parker" w:date="2024-08-07T12:23:00Z" w16du:dateUtc="2024-08-07T10:23:00Z" w:id="4651">
                  <w:rPr>
                    <w:sz w:val="15"/>
                    <w:szCs w:val="15"/>
                  </w:rPr>
                </w:rPrChange>
              </w:rPr>
              <w:t>Company)  Current</w:t>
            </w:r>
            <w:proofErr w:type="gramEnd"/>
            <w:r w:rsidRPr="002E4822">
              <w:rPr>
                <w:rFonts w:ascii="Nunito" w:hAnsi="Nunito"/>
                <w:color w:val="000000" w:themeColor="text1"/>
                <w:sz w:val="20"/>
                <w:rPrChange w:author="Craig Parker" w:date="2024-08-07T12:23:00Z" w16du:dateUtc="2024-08-07T10:23:00Z" w:id="4652">
                  <w:rPr>
                    <w:sz w:val="15"/>
                    <w:szCs w:val="15"/>
                  </w:rPr>
                </w:rPrChange>
              </w:rPr>
              <w:t xml:space="preserve"> and  </w:t>
            </w:r>
          </w:p>
          <w:p w:rsidRPr="002E4822" w:rsidR="007813F4" w:rsidRDefault="009511AE" w14:paraId="000001FD" w14:textId="77777777">
            <w:pPr>
              <w:widowControl w:val="0"/>
              <w:spacing w:before="4" w:line="240" w:lineRule="auto"/>
              <w:ind w:left="125"/>
              <w:rPr>
                <w:rFonts w:ascii="Nunito" w:hAnsi="Nunito"/>
                <w:color w:val="000000" w:themeColor="text1"/>
                <w:sz w:val="20"/>
                <w:rPrChange w:author="Craig Parker" w:date="2024-08-07T12:23:00Z" w16du:dateUtc="2024-08-07T10:23:00Z" w:id="4653">
                  <w:rPr>
                    <w:sz w:val="15"/>
                    <w:szCs w:val="15"/>
                  </w:rPr>
                </w:rPrChange>
              </w:rPr>
            </w:pPr>
            <w:r w:rsidRPr="002E4822">
              <w:rPr>
                <w:rFonts w:ascii="Nunito" w:hAnsi="Nunito"/>
                <w:color w:val="000000" w:themeColor="text1"/>
                <w:sz w:val="20"/>
                <w:rPrChange w:author="Craig Parker" w:date="2024-08-07T12:23:00Z" w16du:dateUtc="2024-08-07T10:23:00Z" w:id="4654">
                  <w:rPr>
                    <w:sz w:val="15"/>
                    <w:szCs w:val="15"/>
                  </w:rPr>
                </w:rPrChange>
              </w:rPr>
              <w:t xml:space="preserve">historical weather </w:t>
            </w:r>
          </w:p>
        </w:tc>
        <w:tc>
          <w:tcPr>
            <w:tcW w:w="1391" w:type="pct"/>
            <w:shd w:val="clear" w:color="auto" w:fill="auto"/>
            <w:tcMar>
              <w:top w:w="100" w:type="dxa"/>
              <w:left w:w="100" w:type="dxa"/>
              <w:bottom w:w="100" w:type="dxa"/>
              <w:right w:w="100" w:type="dxa"/>
            </w:tcMar>
            <w:vAlign w:val="center"/>
          </w:tcPr>
          <w:p w:rsidRPr="002E4822" w:rsidR="007813F4" w:rsidRDefault="009511AE" w14:paraId="000001FE" w14:textId="77777777">
            <w:pPr>
              <w:widowControl w:val="0"/>
              <w:spacing w:line="230" w:lineRule="auto"/>
              <w:ind w:left="118" w:right="64" w:firstLine="4"/>
              <w:rPr>
                <w:rFonts w:ascii="Nunito" w:hAnsi="Nunito"/>
                <w:color w:val="000000" w:themeColor="text1"/>
                <w:sz w:val="20"/>
                <w:rPrChange w:author="Craig Parker" w:date="2024-08-07T12:23:00Z" w16du:dateUtc="2024-08-07T10:23:00Z" w:id="4655">
                  <w:rPr>
                    <w:sz w:val="15"/>
                    <w:szCs w:val="15"/>
                  </w:rPr>
                </w:rPrChange>
              </w:rPr>
            </w:pPr>
            <w:r w:rsidRPr="002E4822">
              <w:rPr>
                <w:rFonts w:ascii="Nunito" w:hAnsi="Nunito"/>
                <w:color w:val="000000" w:themeColor="text1"/>
                <w:sz w:val="20"/>
                <w:rPrChange w:author="Craig Parker" w:date="2024-08-07T12:23:00Z" w16du:dateUtc="2024-08-07T10:23:00Z" w:id="4656">
                  <w:rPr>
                    <w:sz w:val="15"/>
                    <w:szCs w:val="15"/>
                  </w:rPr>
                </w:rPrChange>
              </w:rPr>
              <w:t xml:space="preserve">Data layers from The </w:t>
            </w:r>
            <w:proofErr w:type="gramStart"/>
            <w:r w:rsidRPr="002E4822">
              <w:rPr>
                <w:rFonts w:ascii="Nunito" w:hAnsi="Nunito"/>
                <w:color w:val="000000" w:themeColor="text1"/>
                <w:sz w:val="20"/>
                <w:rPrChange w:author="Craig Parker" w:date="2024-08-07T12:23:00Z" w16du:dateUtc="2024-08-07T10:23:00Z" w:id="4657">
                  <w:rPr>
                    <w:sz w:val="15"/>
                    <w:szCs w:val="15"/>
                  </w:rPr>
                </w:rPrChange>
              </w:rPr>
              <w:t>Weather  Company</w:t>
            </w:r>
            <w:proofErr w:type="gramEnd"/>
            <w:r w:rsidRPr="002E4822">
              <w:rPr>
                <w:rFonts w:ascii="Nunito" w:hAnsi="Nunito"/>
                <w:color w:val="000000" w:themeColor="text1"/>
                <w:sz w:val="20"/>
                <w:rPrChange w:author="Craig Parker" w:date="2024-08-07T12:23:00Z" w16du:dateUtc="2024-08-07T10:23:00Z" w:id="4658">
                  <w:rPr>
                    <w:sz w:val="15"/>
                    <w:szCs w:val="15"/>
                  </w:rPr>
                </w:rPrChange>
              </w:rPr>
              <w:t xml:space="preserve">, an IBM Business </w:t>
            </w:r>
          </w:p>
        </w:tc>
        <w:tc>
          <w:tcPr>
            <w:tcW w:w="378" w:type="pct"/>
            <w:shd w:val="clear" w:color="auto" w:fill="auto"/>
            <w:tcMar>
              <w:top w:w="100" w:type="dxa"/>
              <w:left w:w="100" w:type="dxa"/>
              <w:bottom w:w="100" w:type="dxa"/>
              <w:right w:w="100" w:type="dxa"/>
            </w:tcMar>
            <w:vAlign w:val="center"/>
          </w:tcPr>
          <w:p w:rsidRPr="002E4822" w:rsidR="007813F4" w:rsidRDefault="009511AE" w14:paraId="000001FF" w14:textId="77777777">
            <w:pPr>
              <w:widowControl w:val="0"/>
              <w:spacing w:line="240" w:lineRule="auto"/>
              <w:ind w:left="127"/>
              <w:rPr>
                <w:rFonts w:ascii="Nunito" w:hAnsi="Nunito"/>
                <w:color w:val="000000" w:themeColor="text1"/>
                <w:sz w:val="20"/>
                <w:rPrChange w:author="Craig Parker" w:date="2024-08-07T12:23:00Z" w16du:dateUtc="2024-08-07T10:23:00Z" w:id="4659">
                  <w:rPr>
                    <w:sz w:val="15"/>
                    <w:szCs w:val="15"/>
                  </w:rPr>
                </w:rPrChange>
              </w:rPr>
            </w:pPr>
            <w:r w:rsidRPr="002E4822">
              <w:rPr>
                <w:rFonts w:ascii="Nunito" w:hAnsi="Nunito"/>
                <w:color w:val="000000" w:themeColor="text1"/>
                <w:sz w:val="20"/>
                <w:rPrChange w:author="Craig Parker" w:date="2024-08-07T12:23:00Z" w16du:dateUtc="2024-08-07T10:23:00Z" w:id="4660">
                  <w:rPr>
                    <w:sz w:val="15"/>
                    <w:szCs w:val="15"/>
                  </w:rPr>
                </w:rPrChange>
              </w:rPr>
              <w:t>PAIRS</w:t>
            </w:r>
          </w:p>
        </w:tc>
        <w:tc>
          <w:tcPr>
            <w:tcW w:w="633" w:type="pct"/>
            <w:shd w:val="clear" w:color="auto" w:fill="auto"/>
            <w:tcMar>
              <w:top w:w="100" w:type="dxa"/>
              <w:left w:w="100" w:type="dxa"/>
              <w:bottom w:w="100" w:type="dxa"/>
              <w:right w:w="100" w:type="dxa"/>
            </w:tcMar>
            <w:vAlign w:val="center"/>
          </w:tcPr>
          <w:p w:rsidRPr="002E4822" w:rsidR="007813F4" w:rsidRDefault="009511AE" w14:paraId="00000200" w14:textId="77777777">
            <w:pPr>
              <w:widowControl w:val="0"/>
              <w:spacing w:line="232" w:lineRule="auto"/>
              <w:ind w:left="112" w:right="84" w:firstLine="1"/>
              <w:rPr>
                <w:rFonts w:ascii="Nunito" w:hAnsi="Nunito"/>
                <w:color w:val="000000" w:themeColor="text1"/>
                <w:sz w:val="20"/>
                <w:rPrChange w:author="Craig Parker" w:date="2024-08-07T12:23:00Z" w16du:dateUtc="2024-08-07T10:23:00Z" w:id="4661">
                  <w:rPr>
                    <w:sz w:val="15"/>
                    <w:szCs w:val="15"/>
                  </w:rPr>
                </w:rPrChange>
              </w:rPr>
            </w:pPr>
            <w:r w:rsidRPr="002E4822">
              <w:rPr>
                <w:rFonts w:ascii="Nunito" w:hAnsi="Nunito"/>
                <w:color w:val="000000" w:themeColor="text1"/>
                <w:sz w:val="20"/>
                <w:rPrChange w:author="Craig Parker" w:date="2024-08-07T12:23:00Z" w16du:dateUtc="2024-08-07T10:23:00Z" w:id="4662">
                  <w:rPr>
                    <w:sz w:val="15"/>
                    <w:szCs w:val="15"/>
                  </w:rPr>
                </w:rPrChange>
              </w:rPr>
              <w:t xml:space="preserve">Temperature (Change, Min, </w:t>
            </w:r>
            <w:proofErr w:type="gramStart"/>
            <w:r w:rsidRPr="002E4822">
              <w:rPr>
                <w:rFonts w:ascii="Nunito" w:hAnsi="Nunito"/>
                <w:color w:val="000000" w:themeColor="text1"/>
                <w:sz w:val="20"/>
                <w:rPrChange w:author="Craig Parker" w:date="2024-08-07T12:23:00Z" w16du:dateUtc="2024-08-07T10:23:00Z" w:id="4663">
                  <w:rPr>
                    <w:sz w:val="15"/>
                    <w:szCs w:val="15"/>
                  </w:rPr>
                </w:rPrChange>
              </w:rPr>
              <w:t>Max,  Feels</w:t>
            </w:r>
            <w:proofErr w:type="gramEnd"/>
            <w:r w:rsidRPr="002E4822">
              <w:rPr>
                <w:rFonts w:ascii="Nunito" w:hAnsi="Nunito"/>
                <w:color w:val="000000" w:themeColor="text1"/>
                <w:sz w:val="20"/>
                <w:rPrChange w:author="Craig Parker" w:date="2024-08-07T12:23:00Z" w16du:dateUtc="2024-08-07T10:23:00Z" w:id="4664">
                  <w:rPr>
                    <w:sz w:val="15"/>
                    <w:szCs w:val="15"/>
                  </w:rPr>
                </w:rPrChange>
              </w:rPr>
              <w:t xml:space="preserve"> like); Solar irradiance;  Wind (speed, gust &amp; dir.), Rel.  Humidity, Daily </w:t>
            </w:r>
            <w:proofErr w:type="gramStart"/>
            <w:r w:rsidRPr="002E4822">
              <w:rPr>
                <w:rFonts w:ascii="Nunito" w:hAnsi="Nunito"/>
                <w:color w:val="000000" w:themeColor="text1"/>
                <w:sz w:val="20"/>
                <w:rPrChange w:author="Craig Parker" w:date="2024-08-07T12:23:00Z" w16du:dateUtc="2024-08-07T10:23:00Z" w:id="4665">
                  <w:rPr>
                    <w:sz w:val="15"/>
                    <w:szCs w:val="15"/>
                  </w:rPr>
                </w:rPrChange>
              </w:rPr>
              <w:t>precipitation  (</w:t>
            </w:r>
            <w:proofErr w:type="gramEnd"/>
            <w:r w:rsidRPr="002E4822">
              <w:rPr>
                <w:rFonts w:ascii="Nunito" w:hAnsi="Nunito"/>
                <w:color w:val="000000" w:themeColor="text1"/>
                <w:sz w:val="20"/>
                <w:rPrChange w:author="Craig Parker" w:date="2024-08-07T12:23:00Z" w16du:dateUtc="2024-08-07T10:23:00Z" w:id="4666">
                  <w:rPr>
                    <w:sz w:val="15"/>
                    <w:szCs w:val="15"/>
                  </w:rPr>
                </w:rPrChange>
              </w:rPr>
              <w:t>total, rate); Dewpoint; 3-hrly  Pressure Change</w:t>
            </w:r>
          </w:p>
        </w:tc>
        <w:tc>
          <w:tcPr>
            <w:tcW w:w="486" w:type="pct"/>
            <w:shd w:val="clear" w:color="auto" w:fill="auto"/>
            <w:tcMar>
              <w:top w:w="100" w:type="dxa"/>
              <w:left w:w="100" w:type="dxa"/>
              <w:bottom w:w="100" w:type="dxa"/>
              <w:right w:w="100" w:type="dxa"/>
            </w:tcMar>
            <w:vAlign w:val="center"/>
          </w:tcPr>
          <w:p w:rsidRPr="002E4822" w:rsidR="007813F4" w:rsidRDefault="009511AE" w14:paraId="00000201" w14:textId="77777777">
            <w:pPr>
              <w:widowControl w:val="0"/>
              <w:spacing w:line="240" w:lineRule="auto"/>
              <w:ind w:left="122"/>
              <w:rPr>
                <w:rFonts w:ascii="Nunito" w:hAnsi="Nunito"/>
                <w:color w:val="000000" w:themeColor="text1"/>
                <w:sz w:val="20"/>
                <w:rPrChange w:author="Craig Parker" w:date="2024-08-07T12:23:00Z" w16du:dateUtc="2024-08-07T10:23:00Z" w:id="4667">
                  <w:rPr>
                    <w:sz w:val="15"/>
                    <w:szCs w:val="15"/>
                  </w:rPr>
                </w:rPrChange>
              </w:rPr>
            </w:pPr>
            <w:r w:rsidRPr="002E4822">
              <w:rPr>
                <w:rFonts w:ascii="Nunito" w:hAnsi="Nunito"/>
                <w:color w:val="000000" w:themeColor="text1"/>
                <w:sz w:val="20"/>
                <w:rPrChange w:author="Craig Parker" w:date="2024-08-07T12:23:00Z" w16du:dateUtc="2024-08-07T10:23:00Z" w:id="4668">
                  <w:rPr>
                    <w:sz w:val="15"/>
                    <w:szCs w:val="15"/>
                  </w:rPr>
                </w:rPrChange>
              </w:rPr>
              <w:t xml:space="preserve">Spatial: Global  </w:t>
            </w:r>
          </w:p>
          <w:p w:rsidRPr="002E4822" w:rsidR="007813F4" w:rsidRDefault="009511AE" w14:paraId="00000202" w14:textId="77777777">
            <w:pPr>
              <w:widowControl w:val="0"/>
              <w:spacing w:line="240" w:lineRule="auto"/>
              <w:ind w:left="121"/>
              <w:rPr>
                <w:rFonts w:ascii="Nunito" w:hAnsi="Nunito"/>
                <w:color w:val="000000" w:themeColor="text1"/>
                <w:sz w:val="20"/>
                <w:rPrChange w:author="Craig Parker" w:date="2024-08-07T12:23:00Z" w16du:dateUtc="2024-08-07T10:23:00Z" w:id="4669">
                  <w:rPr>
                    <w:sz w:val="15"/>
                    <w:szCs w:val="15"/>
                  </w:rPr>
                </w:rPrChange>
              </w:rPr>
            </w:pPr>
            <w:r w:rsidRPr="002E4822">
              <w:rPr>
                <w:rFonts w:ascii="Nunito" w:hAnsi="Nunito"/>
                <w:color w:val="000000" w:themeColor="text1"/>
                <w:sz w:val="20"/>
                <w:rPrChange w:author="Craig Parker" w:date="2024-08-07T12:23:00Z" w16du:dateUtc="2024-08-07T10:23:00Z" w:id="4670">
                  <w:rPr>
                    <w:sz w:val="15"/>
                    <w:szCs w:val="15"/>
                  </w:rPr>
                </w:rPrChange>
              </w:rPr>
              <w:t xml:space="preserve">coverage, 4km  </w:t>
            </w:r>
          </w:p>
          <w:p w:rsidRPr="002E4822" w:rsidR="007813F4" w:rsidRDefault="009511AE" w14:paraId="00000203" w14:textId="77777777">
            <w:pPr>
              <w:widowControl w:val="0"/>
              <w:spacing w:before="2" w:line="240" w:lineRule="auto"/>
              <w:ind w:left="125"/>
              <w:rPr>
                <w:rFonts w:ascii="Nunito" w:hAnsi="Nunito"/>
                <w:color w:val="000000" w:themeColor="text1"/>
                <w:sz w:val="20"/>
                <w:rPrChange w:author="Craig Parker" w:date="2024-08-07T12:23:00Z" w16du:dateUtc="2024-08-07T10:23:00Z" w:id="4671">
                  <w:rPr>
                    <w:sz w:val="15"/>
                    <w:szCs w:val="15"/>
                  </w:rPr>
                </w:rPrChange>
              </w:rPr>
            </w:pPr>
            <w:r w:rsidRPr="002E4822">
              <w:rPr>
                <w:rFonts w:ascii="Nunito" w:hAnsi="Nunito"/>
                <w:color w:val="000000" w:themeColor="text1"/>
                <w:sz w:val="20"/>
                <w:rPrChange w:author="Craig Parker" w:date="2024-08-07T12:23:00Z" w16du:dateUtc="2024-08-07T10:23:00Z" w:id="4672">
                  <w:rPr>
                    <w:sz w:val="15"/>
                    <w:szCs w:val="15"/>
                  </w:rPr>
                </w:rPrChange>
              </w:rPr>
              <w:t xml:space="preserve">landmass and  </w:t>
            </w:r>
          </w:p>
          <w:p w:rsidRPr="002E4822" w:rsidR="007813F4" w:rsidRDefault="009511AE" w14:paraId="00000204" w14:textId="77777777">
            <w:pPr>
              <w:widowControl w:val="0"/>
              <w:spacing w:line="233" w:lineRule="auto"/>
              <w:ind w:left="116" w:right="93" w:firstLine="4"/>
              <w:jc w:val="both"/>
              <w:rPr>
                <w:rFonts w:ascii="Nunito" w:hAnsi="Nunito"/>
                <w:color w:val="000000" w:themeColor="text1"/>
                <w:sz w:val="20"/>
                <w:rPrChange w:author="Craig Parker" w:date="2024-08-07T12:23:00Z" w16du:dateUtc="2024-08-07T10:23:00Z" w:id="4673">
                  <w:rPr>
                    <w:sz w:val="15"/>
                    <w:szCs w:val="15"/>
                  </w:rPr>
                </w:rPrChange>
              </w:rPr>
            </w:pPr>
            <w:r w:rsidRPr="002E4822">
              <w:rPr>
                <w:rFonts w:ascii="Nunito" w:hAnsi="Nunito"/>
                <w:color w:val="000000" w:themeColor="text1"/>
                <w:sz w:val="20"/>
                <w:rPrChange w:author="Craig Parker" w:date="2024-08-07T12:23:00Z" w16du:dateUtc="2024-08-07T10:23:00Z" w:id="4674">
                  <w:rPr>
                    <w:sz w:val="15"/>
                    <w:szCs w:val="15"/>
                  </w:rPr>
                </w:rPrChange>
              </w:rPr>
              <w:t xml:space="preserve">coastal </w:t>
            </w:r>
            <w:proofErr w:type="gramStart"/>
            <w:r w:rsidRPr="002E4822">
              <w:rPr>
                <w:rFonts w:ascii="Nunito" w:hAnsi="Nunito"/>
                <w:color w:val="000000" w:themeColor="text1"/>
                <w:sz w:val="20"/>
                <w:rPrChange w:author="Craig Parker" w:date="2024-08-07T12:23:00Z" w16du:dateUtc="2024-08-07T10:23:00Z" w:id="4675">
                  <w:rPr>
                    <w:sz w:val="15"/>
                    <w:szCs w:val="15"/>
                  </w:rPr>
                </w:rPrChange>
              </w:rPr>
              <w:t>waterways  (</w:t>
            </w:r>
            <w:proofErr w:type="gramEnd"/>
            <w:r w:rsidRPr="002E4822">
              <w:rPr>
                <w:rFonts w:ascii="Nunito" w:hAnsi="Nunito"/>
                <w:color w:val="000000" w:themeColor="text1"/>
                <w:sz w:val="20"/>
                <w:rPrChange w:author="Craig Parker" w:date="2024-08-07T12:23:00Z" w16du:dateUtc="2024-08-07T10:23:00Z" w:id="4676">
                  <w:rPr>
                    <w:sz w:val="15"/>
                    <w:szCs w:val="15"/>
                  </w:rPr>
                </w:rPrChange>
              </w:rPr>
              <w:t>hourly &amp; daily res  from 2015)</w:t>
            </w:r>
          </w:p>
        </w:tc>
        <w:tc>
          <w:tcPr>
            <w:tcW w:w="583" w:type="pct"/>
            <w:shd w:val="clear" w:color="auto" w:fill="auto"/>
            <w:tcMar>
              <w:top w:w="100" w:type="dxa"/>
              <w:left w:w="100" w:type="dxa"/>
              <w:bottom w:w="100" w:type="dxa"/>
              <w:right w:w="100" w:type="dxa"/>
            </w:tcMar>
            <w:vAlign w:val="center"/>
          </w:tcPr>
          <w:p w:rsidRPr="002E4822" w:rsidR="007813F4" w:rsidRDefault="009511AE" w14:paraId="00000205" w14:textId="77777777">
            <w:pPr>
              <w:widowControl w:val="0"/>
              <w:spacing w:line="230" w:lineRule="auto"/>
              <w:ind w:left="125" w:right="250" w:firstLine="1"/>
              <w:rPr>
                <w:rFonts w:ascii="Nunito" w:hAnsi="Nunito"/>
                <w:color w:val="000000" w:themeColor="text1"/>
                <w:sz w:val="20"/>
                <w:rPrChange w:author="Craig Parker" w:date="2024-08-07T12:23:00Z" w16du:dateUtc="2024-08-07T10:23:00Z" w:id="4677">
                  <w:rPr>
                    <w:sz w:val="15"/>
                    <w:szCs w:val="15"/>
                  </w:rPr>
                </w:rPrChange>
              </w:rPr>
            </w:pPr>
            <w:r w:rsidRPr="002E4822">
              <w:rPr>
                <w:rFonts w:ascii="Nunito" w:hAnsi="Nunito"/>
                <w:color w:val="000000" w:themeColor="text1"/>
                <w:sz w:val="20"/>
                <w:rPrChange w:author="Craig Parker" w:date="2024-08-07T12:23:00Z" w16du:dateUtc="2024-08-07T10:23:00Z" w:id="4678">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679">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680">
                  <w:rPr>
                    <w:sz w:val="15"/>
                    <w:szCs w:val="15"/>
                  </w:rPr>
                </w:rPrChange>
              </w:rPr>
              <w:t xml:space="preserve">; Thermal  </w:t>
            </w:r>
          </w:p>
          <w:p w:rsidRPr="002E4822" w:rsidR="007813F4" w:rsidRDefault="009511AE" w14:paraId="00000206" w14:textId="77777777">
            <w:pPr>
              <w:widowControl w:val="0"/>
              <w:spacing w:before="8" w:line="240" w:lineRule="auto"/>
              <w:ind w:left="121"/>
              <w:rPr>
                <w:rFonts w:ascii="Nunito" w:hAnsi="Nunito"/>
                <w:color w:val="000000" w:themeColor="text1"/>
                <w:sz w:val="20"/>
                <w:rPrChange w:author="Craig Parker" w:date="2024-08-07T12:23:00Z" w16du:dateUtc="2024-08-07T10:23:00Z" w:id="4681">
                  <w:rPr>
                    <w:sz w:val="15"/>
                    <w:szCs w:val="15"/>
                  </w:rPr>
                </w:rPrChange>
              </w:rPr>
            </w:pPr>
            <w:r w:rsidRPr="002E4822">
              <w:rPr>
                <w:rFonts w:ascii="Nunito" w:hAnsi="Nunito"/>
                <w:color w:val="000000" w:themeColor="text1"/>
                <w:sz w:val="20"/>
                <w:rPrChange w:author="Craig Parker" w:date="2024-08-07T12:23:00Z" w16du:dateUtc="2024-08-07T10:23:00Z" w:id="4682">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683">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684">
                  <w:rPr>
                    <w:sz w:val="15"/>
                    <w:szCs w:val="15"/>
                  </w:rPr>
                </w:rPrChange>
              </w:rPr>
              <w:t xml:space="preserve">  </w:t>
            </w:r>
          </w:p>
          <w:p w:rsidRPr="002E4822" w:rsidR="007813F4" w:rsidRDefault="009511AE" w14:paraId="00000207" w14:textId="77777777">
            <w:pPr>
              <w:widowControl w:val="0"/>
              <w:spacing w:line="240" w:lineRule="auto"/>
              <w:ind w:left="121"/>
              <w:rPr>
                <w:rFonts w:ascii="Nunito" w:hAnsi="Nunito"/>
                <w:color w:val="000000" w:themeColor="text1"/>
                <w:sz w:val="20"/>
                <w:rPrChange w:author="Craig Parker" w:date="2024-08-07T12:23:00Z" w16du:dateUtc="2024-08-07T10:23:00Z" w:id="4685">
                  <w:rPr>
                    <w:sz w:val="15"/>
                    <w:szCs w:val="15"/>
                  </w:rPr>
                </w:rPrChange>
              </w:rPr>
            </w:pPr>
            <w:r w:rsidRPr="002E4822">
              <w:rPr>
                <w:rFonts w:ascii="Nunito" w:hAnsi="Nunito"/>
                <w:color w:val="000000" w:themeColor="text1"/>
                <w:sz w:val="20"/>
                <w:rPrChange w:author="Craig Parker" w:date="2024-08-07T12:23:00Z" w16du:dateUtc="2024-08-07T10:23:00Z" w:id="4686">
                  <w:rPr>
                    <w:sz w:val="15"/>
                    <w:szCs w:val="15"/>
                  </w:rPr>
                </w:rPrChange>
              </w:rPr>
              <w:t xml:space="preserve">combined climate  </w:t>
            </w:r>
          </w:p>
          <w:p w:rsidRPr="002E4822" w:rsidR="007813F4" w:rsidRDefault="009511AE" w14:paraId="00000208" w14:textId="77777777">
            <w:pPr>
              <w:widowControl w:val="0"/>
              <w:spacing w:line="240" w:lineRule="auto"/>
              <w:ind w:left="121"/>
              <w:rPr>
                <w:rFonts w:ascii="Nunito" w:hAnsi="Nunito"/>
                <w:color w:val="000000" w:themeColor="text1"/>
                <w:sz w:val="20"/>
                <w:rPrChange w:author="Craig Parker" w:date="2024-08-07T12:23:00Z" w16du:dateUtc="2024-08-07T10:23:00Z" w:id="4687">
                  <w:rPr>
                    <w:sz w:val="15"/>
                    <w:szCs w:val="15"/>
                  </w:rPr>
                </w:rPrChange>
              </w:rPr>
            </w:pPr>
            <w:r w:rsidRPr="002E4822">
              <w:rPr>
                <w:rFonts w:ascii="Nunito" w:hAnsi="Nunito"/>
                <w:color w:val="000000" w:themeColor="text1"/>
                <w:sz w:val="20"/>
                <w:rPrChange w:author="Craig Parker" w:date="2024-08-07T12:23:00Z" w16du:dateUtc="2024-08-07T10:23:00Z" w:id="4688">
                  <w:rPr>
                    <w:sz w:val="15"/>
                    <w:szCs w:val="15"/>
                  </w:rPr>
                </w:rPrChange>
              </w:rPr>
              <w:t>exposures (historical)</w:t>
            </w:r>
          </w:p>
        </w:tc>
      </w:tr>
      <w:tr w:rsidRPr="002E4822" w:rsidR="006E7398" w:rsidTr="3E93EB8D" w14:paraId="26DFD1A3" w14:textId="77777777">
        <w:trPr>
          <w:trHeight w:val="1483"/>
          <w:del w:author="Craig Parker" w:date="2024-08-06T12:24:00Z" w:id="4689"/>
        </w:trPr>
        <w:tc>
          <w:tcPr>
            <w:tcW w:w="1530" w:type="pct"/>
            <w:shd w:val="clear" w:color="auto" w:fill="auto"/>
            <w:tcMar>
              <w:top w:w="100" w:type="dxa"/>
              <w:left w:w="100" w:type="dxa"/>
              <w:bottom w:w="100" w:type="dxa"/>
              <w:right w:w="100" w:type="dxa"/>
            </w:tcMar>
            <w:vAlign w:val="center"/>
          </w:tcPr>
          <w:p w:rsidRPr="002E4822" w:rsidR="007813F4" w:rsidRDefault="009511AE" w14:paraId="00000209" w14:textId="77777777">
            <w:pPr>
              <w:widowControl w:val="0"/>
              <w:spacing w:line="240" w:lineRule="auto"/>
              <w:ind w:left="128"/>
              <w:rPr>
                <w:rFonts w:ascii="Nunito" w:hAnsi="Nunito"/>
                <w:color w:val="000000" w:themeColor="text1"/>
                <w:sz w:val="20"/>
                <w:rPrChange w:author="Craig Parker" w:date="2024-08-07T12:23:00Z" w16du:dateUtc="2024-08-07T10:23:00Z" w:id="4690">
                  <w:rPr>
                    <w:sz w:val="15"/>
                    <w:szCs w:val="15"/>
                  </w:rPr>
                </w:rPrChange>
              </w:rPr>
            </w:pPr>
            <w:proofErr w:type="gramStart"/>
            <w:r w:rsidRPr="002E4822">
              <w:rPr>
                <w:rFonts w:ascii="Nunito" w:hAnsi="Nunito"/>
                <w:color w:val="000000" w:themeColor="text1"/>
                <w:sz w:val="20"/>
                <w:rPrChange w:author="Craig Parker" w:date="2024-08-07T12:23:00Z" w16du:dateUtc="2024-08-07T10:23:00Z" w:id="4691">
                  <w:rPr>
                    <w:sz w:val="15"/>
                    <w:szCs w:val="15"/>
                  </w:rPr>
                </w:rPrChange>
              </w:rPr>
              <w:t>Fifth-generation</w:t>
            </w:r>
            <w:proofErr w:type="gramEnd"/>
            <w:r w:rsidRPr="002E4822">
              <w:rPr>
                <w:rFonts w:ascii="Nunito" w:hAnsi="Nunito"/>
                <w:color w:val="000000" w:themeColor="text1"/>
                <w:sz w:val="20"/>
                <w:rPrChange w:author="Craig Parker" w:date="2024-08-07T12:23:00Z" w16du:dateUtc="2024-08-07T10:23:00Z" w:id="4692">
                  <w:rPr>
                    <w:sz w:val="15"/>
                    <w:szCs w:val="15"/>
                  </w:rPr>
                </w:rPrChange>
              </w:rPr>
              <w:t xml:space="preserve">  </w:t>
            </w:r>
          </w:p>
          <w:p w:rsidRPr="002E4822" w:rsidR="007813F4" w:rsidRDefault="009511AE" w14:paraId="0000020A" w14:textId="77777777">
            <w:pPr>
              <w:widowControl w:val="0"/>
              <w:spacing w:before="2" w:line="232" w:lineRule="auto"/>
              <w:ind w:left="120" w:right="152" w:firstLine="7"/>
              <w:rPr>
                <w:rFonts w:ascii="Nunito" w:hAnsi="Nunito"/>
                <w:color w:val="000000" w:themeColor="text1"/>
                <w:sz w:val="20"/>
                <w:u w:val="single"/>
                <w:rPrChange w:author="Craig Parker" w:date="2024-08-07T12:23:00Z" w16du:dateUtc="2024-08-07T10:23:00Z" w:id="4693">
                  <w:rPr>
                    <w:color w:val="0000FF"/>
                    <w:sz w:val="15"/>
                    <w:szCs w:val="15"/>
                    <w:u w:val="single"/>
                  </w:rPr>
                </w:rPrChange>
              </w:rPr>
            </w:pPr>
            <w:r w:rsidRPr="002E4822">
              <w:rPr>
                <w:rFonts w:ascii="Nunito" w:hAnsi="Nunito"/>
                <w:color w:val="000000" w:themeColor="text1"/>
                <w:sz w:val="20"/>
                <w:rPrChange w:author="Craig Parker" w:date="2024-08-07T12:23:00Z" w16du:dateUtc="2024-08-07T10:23:00Z" w:id="4694">
                  <w:rPr>
                    <w:sz w:val="15"/>
                    <w:szCs w:val="15"/>
                  </w:rPr>
                </w:rPrChange>
              </w:rPr>
              <w:t xml:space="preserve">ECMWF high-res.  Reanalysis (ERA5) </w:t>
            </w:r>
            <w:r w:rsidRPr="002E4822">
              <w:rPr>
                <w:rFonts w:ascii="Nunito" w:hAnsi="Nunito"/>
                <w:color w:val="000000" w:themeColor="text1"/>
                <w:sz w:val="20"/>
                <w:u w:val="single"/>
                <w:rPrChange w:author="Craig Parker" w:date="2024-08-07T12:23:00Z" w16du:dateUtc="2024-08-07T10:23:00Z" w:id="4695">
                  <w:rPr>
                    <w:color w:val="0000FF"/>
                    <w:sz w:val="15"/>
                    <w:szCs w:val="15"/>
                    <w:u w:val="single"/>
                  </w:rPr>
                </w:rPrChange>
              </w:rPr>
              <w:t>https://cds.climate.c</w:t>
            </w:r>
            <w:r w:rsidRPr="002E4822">
              <w:rPr>
                <w:rFonts w:ascii="Nunito" w:hAnsi="Nunito"/>
                <w:color w:val="000000" w:themeColor="text1"/>
                <w:sz w:val="20"/>
                <w:rPrChange w:author="Craig Parker" w:date="2024-08-07T12:23:00Z" w16du:dateUtc="2024-08-07T10:23:00Z" w:id="4696">
                  <w:rPr>
                    <w:color w:val="0000FF"/>
                    <w:sz w:val="15"/>
                    <w:szCs w:val="15"/>
                  </w:rPr>
                </w:rPrChange>
              </w:rPr>
              <w:t xml:space="preserve"> </w:t>
            </w:r>
            <w:r w:rsidRPr="002E4822">
              <w:rPr>
                <w:rFonts w:ascii="Nunito" w:hAnsi="Nunito"/>
                <w:color w:val="000000" w:themeColor="text1"/>
                <w:sz w:val="20"/>
                <w:u w:val="single"/>
                <w:rPrChange w:author="Craig Parker" w:date="2024-08-07T12:23:00Z" w16du:dateUtc="2024-08-07T10:23:00Z" w:id="4697">
                  <w:rPr>
                    <w:color w:val="0000FF"/>
                    <w:sz w:val="15"/>
                    <w:szCs w:val="15"/>
                    <w:u w:val="single"/>
                  </w:rPr>
                </w:rPrChange>
              </w:rPr>
              <w:t>opernicus.eu</w:t>
            </w:r>
          </w:p>
        </w:tc>
        <w:tc>
          <w:tcPr>
            <w:tcW w:w="1391" w:type="pct"/>
            <w:shd w:val="clear" w:color="auto" w:fill="auto"/>
            <w:tcMar>
              <w:top w:w="100" w:type="dxa"/>
              <w:left w:w="100" w:type="dxa"/>
              <w:bottom w:w="100" w:type="dxa"/>
              <w:right w:w="100" w:type="dxa"/>
            </w:tcMar>
            <w:vAlign w:val="center"/>
          </w:tcPr>
          <w:p w:rsidRPr="002E4822" w:rsidR="007813F4" w:rsidRDefault="009511AE" w14:paraId="0000020B" w14:textId="78B1AD98">
            <w:pPr>
              <w:widowControl w:val="0"/>
              <w:spacing w:line="232" w:lineRule="auto"/>
              <w:ind w:left="113" w:right="90" w:hanging="2"/>
              <w:rPr>
                <w:rFonts w:ascii="Nunito" w:hAnsi="Nunito"/>
                <w:color w:val="000000" w:themeColor="text1"/>
                <w:sz w:val="20"/>
                <w:rPrChange w:author="Craig Parker" w:date="2024-08-07T12:23:00Z" w16du:dateUtc="2024-08-07T10:23:00Z" w:id="4698">
                  <w:rPr>
                    <w:sz w:val="15"/>
                    <w:szCs w:val="15"/>
                  </w:rPr>
                </w:rPrChange>
              </w:rPr>
            </w:pPr>
            <w:r w:rsidRPr="002E4822">
              <w:rPr>
                <w:rFonts w:ascii="Nunito" w:hAnsi="Nunito"/>
                <w:color w:val="000000" w:themeColor="text1"/>
                <w:sz w:val="20"/>
                <w:rPrChange w:author="Craig Parker" w:date="2024-08-07T12:23:00Z" w16du:dateUtc="2024-08-07T10:23:00Z" w:id="4699">
                  <w:rPr>
                    <w:sz w:val="15"/>
                    <w:szCs w:val="15"/>
                  </w:rPr>
                </w:rPrChange>
              </w:rPr>
              <w:t xml:space="preserve">A global reanalysis dataset </w:t>
            </w:r>
            <w:del w:author="Matthew Chersich" w:date="2024-08-04T20:14:00Z" w:id="4700">
              <w:r w:rsidRPr="002E4822" w:rsidDel="00AE02E3">
                <w:rPr>
                  <w:rFonts w:ascii="Nunito" w:hAnsi="Nunito"/>
                  <w:color w:val="000000" w:themeColor="text1"/>
                  <w:sz w:val="20"/>
                  <w:rPrChange w:author="Craig Parker" w:date="2024-08-07T12:23:00Z" w16du:dateUtc="2024-08-07T10:23:00Z" w:id="4701">
                    <w:rPr>
                      <w:sz w:val="15"/>
                      <w:szCs w:val="15"/>
                    </w:rPr>
                  </w:rPrChange>
                </w:rPr>
                <w:delText xml:space="preserve"> </w:delText>
              </w:r>
            </w:del>
            <w:r w:rsidRPr="002E4822">
              <w:rPr>
                <w:rFonts w:ascii="Nunito" w:hAnsi="Nunito"/>
                <w:color w:val="000000" w:themeColor="text1"/>
                <w:sz w:val="20"/>
                <w:rPrChange w:author="Craig Parker" w:date="2024-08-07T12:23:00Z" w16du:dateUtc="2024-08-07T10:23:00Z" w:id="4702">
                  <w:rPr>
                    <w:sz w:val="15"/>
                    <w:szCs w:val="15"/>
                  </w:rPr>
                </w:rPrChange>
              </w:rPr>
              <w:t xml:space="preserve">combining observed data with </w:t>
            </w:r>
            <w:del w:author="Matthew Chersich" w:date="2024-08-04T20:14:00Z" w:id="4703">
              <w:r w:rsidRPr="002E4822" w:rsidDel="00AE02E3">
                <w:rPr>
                  <w:rFonts w:ascii="Nunito" w:hAnsi="Nunito"/>
                  <w:color w:val="000000" w:themeColor="text1"/>
                  <w:sz w:val="20"/>
                  <w:rPrChange w:author="Craig Parker" w:date="2024-08-07T12:23:00Z" w16du:dateUtc="2024-08-07T10:23:00Z" w:id="4704">
                    <w:rPr>
                      <w:sz w:val="15"/>
                      <w:szCs w:val="15"/>
                    </w:rPr>
                  </w:rPrChange>
                </w:rPr>
                <w:delText xml:space="preserve"> </w:delText>
              </w:r>
            </w:del>
            <w:r w:rsidRPr="002E4822">
              <w:rPr>
                <w:rFonts w:ascii="Nunito" w:hAnsi="Nunito"/>
                <w:color w:val="000000" w:themeColor="text1"/>
                <w:sz w:val="20"/>
                <w:rPrChange w:author="Craig Parker" w:date="2024-08-07T12:23:00Z" w16du:dateUtc="2024-08-07T10:23:00Z" w:id="4705">
                  <w:rPr>
                    <w:sz w:val="15"/>
                    <w:szCs w:val="15"/>
                  </w:rPr>
                </w:rPrChange>
              </w:rPr>
              <w:t xml:space="preserve">the output of </w:t>
            </w:r>
            <w:proofErr w:type="gramStart"/>
            <w:r w:rsidRPr="002E4822">
              <w:rPr>
                <w:rFonts w:ascii="Nunito" w:hAnsi="Nunito"/>
                <w:color w:val="000000" w:themeColor="text1"/>
                <w:sz w:val="20"/>
                <w:rPrChange w:author="Craig Parker" w:date="2024-08-07T12:23:00Z" w16du:dateUtc="2024-08-07T10:23:00Z" w:id="4706">
                  <w:rPr>
                    <w:sz w:val="15"/>
                    <w:szCs w:val="15"/>
                  </w:rPr>
                </w:rPrChange>
              </w:rPr>
              <w:t>meteorological  models</w:t>
            </w:r>
            <w:proofErr w:type="gramEnd"/>
            <w:r w:rsidRPr="002E4822">
              <w:rPr>
                <w:rFonts w:ascii="Nunito" w:hAnsi="Nunito"/>
                <w:color w:val="000000" w:themeColor="text1"/>
                <w:sz w:val="20"/>
                <w:rPrChange w:author="Craig Parker" w:date="2024-08-07T12:23:00Z" w16du:dateUtc="2024-08-07T10:23:00Z" w:id="4707">
                  <w:rPr>
                    <w:sz w:val="15"/>
                    <w:szCs w:val="15"/>
                  </w:rPr>
                </w:rPrChange>
              </w:rPr>
              <w:t xml:space="preserve">. </w:t>
            </w:r>
          </w:p>
        </w:tc>
        <w:tc>
          <w:tcPr>
            <w:tcW w:w="378" w:type="pct"/>
            <w:shd w:val="clear" w:color="auto" w:fill="auto"/>
            <w:tcMar>
              <w:top w:w="100" w:type="dxa"/>
              <w:left w:w="100" w:type="dxa"/>
              <w:bottom w:w="100" w:type="dxa"/>
              <w:right w:w="100" w:type="dxa"/>
            </w:tcMar>
            <w:vAlign w:val="center"/>
          </w:tcPr>
          <w:p w:rsidRPr="002E4822" w:rsidR="007813F4" w:rsidRDefault="009511AE" w14:paraId="0000020C" w14:textId="77777777">
            <w:pPr>
              <w:widowControl w:val="0"/>
              <w:spacing w:line="240" w:lineRule="auto"/>
              <w:ind w:left="127"/>
              <w:rPr>
                <w:rFonts w:ascii="Nunito" w:hAnsi="Nunito"/>
                <w:color w:val="000000" w:themeColor="text1"/>
                <w:sz w:val="20"/>
                <w:rPrChange w:author="Craig Parker" w:date="2024-08-07T12:23:00Z" w16du:dateUtc="2024-08-07T10:23:00Z" w:id="4708">
                  <w:rPr>
                    <w:sz w:val="15"/>
                    <w:szCs w:val="15"/>
                  </w:rPr>
                </w:rPrChange>
              </w:rPr>
            </w:pPr>
            <w:commentRangeStart w:id="4709"/>
            <w:r w:rsidRPr="002E4822">
              <w:rPr>
                <w:rFonts w:ascii="Nunito" w:hAnsi="Nunito"/>
                <w:color w:val="000000" w:themeColor="text1"/>
                <w:sz w:val="20"/>
                <w:rPrChange w:author="Craig Parker" w:date="2024-08-07T12:23:00Z" w16du:dateUtc="2024-08-07T10:23:00Z" w:id="4710">
                  <w:rPr>
                    <w:sz w:val="15"/>
                    <w:szCs w:val="15"/>
                  </w:rPr>
                </w:rPrChange>
              </w:rPr>
              <w:t>PAIRS</w:t>
            </w:r>
            <w:commentRangeEnd w:id="4709"/>
            <w:r w:rsidRPr="002E4822" w:rsidR="00AE02E3">
              <w:rPr>
                <w:rStyle w:val="CommentReference"/>
                <w:rFonts w:ascii="Nunito" w:hAnsi="Nunito"/>
                <w:color w:val="000000" w:themeColor="text1"/>
                <w:sz w:val="20"/>
                <w:szCs w:val="20"/>
                <w:rPrChange w:author="Craig Parker" w:date="2024-08-07T12:23:00Z" w16du:dateUtc="2024-08-07T10:23:00Z" w:id="4711">
                  <w:rPr>
                    <w:rStyle w:val="CommentReference"/>
                  </w:rPr>
                </w:rPrChange>
              </w:rPr>
              <w:commentReference w:id="4709"/>
            </w:r>
          </w:p>
        </w:tc>
        <w:tc>
          <w:tcPr>
            <w:tcW w:w="633" w:type="pct"/>
            <w:shd w:val="clear" w:color="auto" w:fill="auto"/>
            <w:tcMar>
              <w:top w:w="100" w:type="dxa"/>
              <w:left w:w="100" w:type="dxa"/>
              <w:bottom w:w="100" w:type="dxa"/>
              <w:right w:w="100" w:type="dxa"/>
            </w:tcMar>
            <w:vAlign w:val="center"/>
          </w:tcPr>
          <w:p w:rsidRPr="002E4822" w:rsidR="007813F4" w:rsidRDefault="009511AE" w14:paraId="0000020D" w14:textId="77777777">
            <w:pPr>
              <w:widowControl w:val="0"/>
              <w:spacing w:line="232" w:lineRule="auto"/>
              <w:ind w:left="110" w:right="93" w:firstLine="3"/>
              <w:rPr>
                <w:rFonts w:ascii="Nunito" w:hAnsi="Nunito"/>
                <w:color w:val="000000" w:themeColor="text1"/>
                <w:sz w:val="20"/>
                <w:rPrChange w:author="Craig Parker" w:date="2024-08-07T12:23:00Z" w16du:dateUtc="2024-08-07T10:23:00Z" w:id="4712">
                  <w:rPr>
                    <w:sz w:val="15"/>
                    <w:szCs w:val="15"/>
                  </w:rPr>
                </w:rPrChange>
              </w:rPr>
            </w:pPr>
            <w:r w:rsidRPr="002E4822">
              <w:rPr>
                <w:rFonts w:ascii="Nunito" w:hAnsi="Nunito"/>
                <w:color w:val="000000" w:themeColor="text1"/>
                <w:sz w:val="20"/>
                <w:rPrChange w:author="Craig Parker" w:date="2024-08-07T12:23:00Z" w16du:dateUtc="2024-08-07T10:23:00Z" w:id="4713">
                  <w:rPr>
                    <w:sz w:val="15"/>
                    <w:szCs w:val="15"/>
                  </w:rPr>
                </w:rPrChange>
              </w:rPr>
              <w:t xml:space="preserve">Temperature (2 m above </w:t>
            </w:r>
            <w:proofErr w:type="gramStart"/>
            <w:r w:rsidRPr="002E4822">
              <w:rPr>
                <w:rFonts w:ascii="Nunito" w:hAnsi="Nunito"/>
                <w:color w:val="000000" w:themeColor="text1"/>
                <w:sz w:val="20"/>
                <w:rPrChange w:author="Craig Parker" w:date="2024-08-07T12:23:00Z" w16du:dateUtc="2024-08-07T10:23:00Z" w:id="4714">
                  <w:rPr>
                    <w:sz w:val="15"/>
                    <w:szCs w:val="15"/>
                  </w:rPr>
                </w:rPrChange>
              </w:rPr>
              <w:t>ground,  Min</w:t>
            </w:r>
            <w:proofErr w:type="gramEnd"/>
            <w:r w:rsidRPr="002E4822">
              <w:rPr>
                <w:rFonts w:ascii="Nunito" w:hAnsi="Nunito"/>
                <w:color w:val="000000" w:themeColor="text1"/>
                <w:sz w:val="20"/>
                <w:rPrChange w:author="Craig Parker" w:date="2024-08-07T12:23:00Z" w16du:dateUtc="2024-08-07T10:23:00Z" w:id="4715">
                  <w:rPr>
                    <w:sz w:val="15"/>
                    <w:szCs w:val="15"/>
                  </w:rPr>
                </w:rPrChange>
              </w:rPr>
              <w:t xml:space="preserve">, Max); Wind speed (toward  east, north); Daily precipitation  (total, rate, type); Atmospheric  water/ water </w:t>
            </w:r>
            <w:proofErr w:type="spellStart"/>
            <w:r w:rsidRPr="002E4822">
              <w:rPr>
                <w:rFonts w:ascii="Nunito" w:hAnsi="Nunito"/>
                <w:color w:val="000000" w:themeColor="text1"/>
                <w:sz w:val="20"/>
                <w:rPrChange w:author="Craig Parker" w:date="2024-08-07T12:23:00Z" w16du:dateUtc="2024-08-07T10:23:00Z" w:id="4716">
                  <w:rPr>
                    <w:sz w:val="15"/>
                    <w:szCs w:val="15"/>
                  </w:rPr>
                </w:rPrChange>
              </w:rPr>
              <w:t>vapour</w:t>
            </w:r>
            <w:proofErr w:type="spellEnd"/>
            <w:r w:rsidRPr="002E4822">
              <w:rPr>
                <w:rFonts w:ascii="Nunito" w:hAnsi="Nunito"/>
                <w:color w:val="000000" w:themeColor="text1"/>
                <w:sz w:val="20"/>
                <w:rPrChange w:author="Craig Parker" w:date="2024-08-07T12:23:00Z" w16du:dateUtc="2024-08-07T10:23:00Z" w:id="4717">
                  <w:rPr>
                    <w:sz w:val="15"/>
                    <w:szCs w:val="15"/>
                  </w:rPr>
                </w:rPrChange>
              </w:rPr>
              <w:t xml:space="preserve"> content,  Thermal radiation; Soil  </w:t>
            </w:r>
          </w:p>
          <w:p w:rsidRPr="002E4822" w:rsidR="007813F4" w:rsidRDefault="009511AE" w14:paraId="0000020E" w14:textId="77777777">
            <w:pPr>
              <w:widowControl w:val="0"/>
              <w:spacing w:before="2" w:line="230" w:lineRule="auto"/>
              <w:ind w:left="116" w:right="298" w:hanging="2"/>
              <w:rPr>
                <w:rFonts w:ascii="Nunito" w:hAnsi="Nunito"/>
                <w:color w:val="000000" w:themeColor="text1"/>
                <w:sz w:val="20"/>
                <w:rPrChange w:author="Craig Parker" w:date="2024-08-07T12:23:00Z" w16du:dateUtc="2024-08-07T10:23:00Z" w:id="4718">
                  <w:rPr>
                    <w:sz w:val="15"/>
                    <w:szCs w:val="15"/>
                  </w:rPr>
                </w:rPrChange>
              </w:rPr>
            </w:pPr>
            <w:r w:rsidRPr="002E4822">
              <w:rPr>
                <w:rFonts w:ascii="Nunito" w:hAnsi="Nunito"/>
                <w:color w:val="000000" w:themeColor="text1"/>
                <w:sz w:val="20"/>
                <w:rPrChange w:author="Craig Parker" w:date="2024-08-07T12:23:00Z" w16du:dateUtc="2024-08-07T10:23:00Z" w:id="4719">
                  <w:rPr>
                    <w:sz w:val="15"/>
                    <w:szCs w:val="15"/>
                  </w:rPr>
                </w:rPrChange>
              </w:rPr>
              <w:t xml:space="preserve">temperature; Vegetation </w:t>
            </w:r>
            <w:proofErr w:type="gramStart"/>
            <w:r w:rsidRPr="002E4822">
              <w:rPr>
                <w:rFonts w:ascii="Nunito" w:hAnsi="Nunito"/>
                <w:color w:val="000000" w:themeColor="text1"/>
                <w:sz w:val="20"/>
                <w:rPrChange w:author="Craig Parker" w:date="2024-08-07T12:23:00Z" w16du:dateUtc="2024-08-07T10:23:00Z" w:id="4720">
                  <w:rPr>
                    <w:sz w:val="15"/>
                    <w:szCs w:val="15"/>
                  </w:rPr>
                </w:rPrChange>
              </w:rPr>
              <w:t>types  and</w:t>
            </w:r>
            <w:proofErr w:type="gramEnd"/>
            <w:r w:rsidRPr="002E4822">
              <w:rPr>
                <w:rFonts w:ascii="Nunito" w:hAnsi="Nunito"/>
                <w:color w:val="000000" w:themeColor="text1"/>
                <w:sz w:val="20"/>
                <w:rPrChange w:author="Craig Parker" w:date="2024-08-07T12:23:00Z" w16du:dateUtc="2024-08-07T10:23:00Z" w:id="4721">
                  <w:rPr>
                    <w:sz w:val="15"/>
                    <w:szCs w:val="15"/>
                  </w:rPr>
                </w:rPrChange>
              </w:rPr>
              <w:t xml:space="preserve"> cover (high, low)</w:t>
            </w:r>
          </w:p>
        </w:tc>
        <w:tc>
          <w:tcPr>
            <w:tcW w:w="486" w:type="pct"/>
            <w:shd w:val="clear" w:color="auto" w:fill="auto"/>
            <w:tcMar>
              <w:top w:w="100" w:type="dxa"/>
              <w:left w:w="100" w:type="dxa"/>
              <w:bottom w:w="100" w:type="dxa"/>
              <w:right w:w="100" w:type="dxa"/>
            </w:tcMar>
            <w:vAlign w:val="center"/>
          </w:tcPr>
          <w:p w:rsidRPr="002E4822" w:rsidR="007813F4" w:rsidRDefault="009511AE" w14:paraId="0000020F" w14:textId="77777777">
            <w:pPr>
              <w:widowControl w:val="0"/>
              <w:spacing w:line="240" w:lineRule="auto"/>
              <w:ind w:left="122"/>
              <w:rPr>
                <w:rFonts w:ascii="Nunito" w:hAnsi="Nunito"/>
                <w:color w:val="000000" w:themeColor="text1"/>
                <w:sz w:val="20"/>
                <w:rPrChange w:author="Craig Parker" w:date="2024-08-07T12:23:00Z" w16du:dateUtc="2024-08-07T10:23:00Z" w:id="4722">
                  <w:rPr>
                    <w:sz w:val="15"/>
                    <w:szCs w:val="15"/>
                  </w:rPr>
                </w:rPrChange>
              </w:rPr>
            </w:pPr>
            <w:r w:rsidRPr="002E4822">
              <w:rPr>
                <w:rFonts w:ascii="Nunito" w:hAnsi="Nunito"/>
                <w:color w:val="000000" w:themeColor="text1"/>
                <w:sz w:val="20"/>
                <w:rPrChange w:author="Craig Parker" w:date="2024-08-07T12:23:00Z" w16du:dateUtc="2024-08-07T10:23:00Z" w:id="4723">
                  <w:rPr>
                    <w:sz w:val="15"/>
                    <w:szCs w:val="15"/>
                  </w:rPr>
                </w:rPrChange>
              </w:rPr>
              <w:t xml:space="preserve">Spatial: Global  </w:t>
            </w:r>
          </w:p>
          <w:p w:rsidRPr="002E4822" w:rsidR="007813F4" w:rsidRDefault="009511AE" w14:paraId="00000210" w14:textId="77777777">
            <w:pPr>
              <w:widowControl w:val="0"/>
              <w:spacing w:line="240" w:lineRule="auto"/>
              <w:ind w:left="121"/>
              <w:rPr>
                <w:rFonts w:ascii="Nunito" w:hAnsi="Nunito"/>
                <w:color w:val="000000" w:themeColor="text1"/>
                <w:sz w:val="20"/>
                <w:rPrChange w:author="Craig Parker" w:date="2024-08-07T12:23:00Z" w16du:dateUtc="2024-08-07T10:23:00Z" w:id="4724">
                  <w:rPr>
                    <w:sz w:val="15"/>
                    <w:szCs w:val="15"/>
                  </w:rPr>
                </w:rPrChange>
              </w:rPr>
            </w:pPr>
            <w:r w:rsidRPr="002E4822">
              <w:rPr>
                <w:rFonts w:ascii="Nunito" w:hAnsi="Nunito"/>
                <w:color w:val="000000" w:themeColor="text1"/>
                <w:sz w:val="20"/>
                <w:rPrChange w:author="Craig Parker" w:date="2024-08-07T12:23:00Z" w16du:dateUtc="2024-08-07T10:23:00Z" w:id="4725">
                  <w:rPr>
                    <w:sz w:val="15"/>
                    <w:szCs w:val="15"/>
                  </w:rPr>
                </w:rPrChange>
              </w:rPr>
              <w:t xml:space="preserve">coverage,  </w:t>
            </w:r>
          </w:p>
          <w:p w:rsidRPr="002E4822" w:rsidR="007813F4" w:rsidRDefault="009511AE" w14:paraId="00000211" w14:textId="77777777">
            <w:pPr>
              <w:widowControl w:val="0"/>
              <w:spacing w:before="2" w:line="230" w:lineRule="auto"/>
              <w:ind w:left="124" w:right="161" w:hanging="3"/>
              <w:jc w:val="both"/>
              <w:rPr>
                <w:rFonts w:ascii="Nunito" w:hAnsi="Nunito"/>
                <w:color w:val="000000" w:themeColor="text1"/>
                <w:sz w:val="20"/>
                <w:rPrChange w:author="Craig Parker" w:date="2024-08-07T12:23:00Z" w16du:dateUtc="2024-08-07T10:23:00Z" w:id="4726">
                  <w:rPr>
                    <w:sz w:val="15"/>
                    <w:szCs w:val="15"/>
                  </w:rPr>
                </w:rPrChange>
              </w:rPr>
            </w:pPr>
            <w:r w:rsidRPr="002E4822">
              <w:rPr>
                <w:rFonts w:ascii="Nunito" w:hAnsi="Nunito"/>
                <w:color w:val="000000" w:themeColor="text1"/>
                <w:sz w:val="20"/>
                <w:rPrChange w:author="Craig Parker" w:date="2024-08-07T12:23:00Z" w16du:dateUtc="2024-08-07T10:23:00Z" w:id="4727">
                  <w:rPr>
                    <w:sz w:val="15"/>
                    <w:szCs w:val="15"/>
                  </w:rPr>
                </w:rPrChange>
              </w:rPr>
              <w:t xml:space="preserve">0.131072 degrees PAIRS </w:t>
            </w:r>
            <w:proofErr w:type="gramStart"/>
            <w:r w:rsidRPr="002E4822">
              <w:rPr>
                <w:rFonts w:ascii="Nunito" w:hAnsi="Nunito"/>
                <w:color w:val="000000" w:themeColor="text1"/>
                <w:sz w:val="20"/>
                <w:rPrChange w:author="Craig Parker" w:date="2024-08-07T12:23:00Z" w16du:dateUtc="2024-08-07T10:23:00Z" w:id="4728">
                  <w:rPr>
                    <w:sz w:val="15"/>
                    <w:szCs w:val="15"/>
                  </w:rPr>
                </w:rPrChange>
              </w:rPr>
              <w:t>resolution  (</w:t>
            </w:r>
            <w:proofErr w:type="gramEnd"/>
            <w:r w:rsidRPr="002E4822">
              <w:rPr>
                <w:rFonts w:ascii="Nunito" w:hAnsi="Nunito"/>
                <w:color w:val="000000" w:themeColor="text1"/>
                <w:sz w:val="20"/>
                <w:rPrChange w:author="Craig Parker" w:date="2024-08-07T12:23:00Z" w16du:dateUtc="2024-08-07T10:23:00Z" w:id="4729">
                  <w:rPr>
                    <w:sz w:val="15"/>
                    <w:szCs w:val="15"/>
                  </w:rPr>
                </w:rPrChange>
              </w:rPr>
              <w:t xml:space="preserve">raw: 0.25 deg.)  </w:t>
            </w:r>
          </w:p>
          <w:p w:rsidRPr="002E4822" w:rsidR="007813F4" w:rsidRDefault="009511AE" w14:paraId="00000212" w14:textId="77777777">
            <w:pPr>
              <w:widowControl w:val="0"/>
              <w:spacing w:before="8" w:line="230" w:lineRule="auto"/>
              <w:ind w:left="118" w:right="75" w:hanging="2"/>
              <w:rPr>
                <w:rFonts w:ascii="Nunito" w:hAnsi="Nunito"/>
                <w:color w:val="000000" w:themeColor="text1"/>
                <w:sz w:val="20"/>
                <w:rPrChange w:author="Craig Parker" w:date="2024-08-07T12:23:00Z" w16du:dateUtc="2024-08-07T10:23:00Z" w:id="4730">
                  <w:rPr>
                    <w:sz w:val="15"/>
                    <w:szCs w:val="15"/>
                  </w:rPr>
                </w:rPrChange>
              </w:rPr>
            </w:pPr>
            <w:r w:rsidRPr="002E4822">
              <w:rPr>
                <w:rFonts w:ascii="Nunito" w:hAnsi="Nunito"/>
                <w:color w:val="000000" w:themeColor="text1"/>
                <w:sz w:val="20"/>
                <w:rPrChange w:author="Craig Parker" w:date="2024-08-07T12:23:00Z" w16du:dateUtc="2024-08-07T10:23:00Z" w:id="4731">
                  <w:rPr>
                    <w:sz w:val="15"/>
                    <w:szCs w:val="15"/>
                  </w:rPr>
                </w:rPrChange>
              </w:rPr>
              <w:t xml:space="preserve">Temporal: </w:t>
            </w:r>
            <w:proofErr w:type="gramStart"/>
            <w:r w:rsidRPr="002E4822">
              <w:rPr>
                <w:rFonts w:ascii="Nunito" w:hAnsi="Nunito"/>
                <w:color w:val="000000" w:themeColor="text1"/>
                <w:sz w:val="20"/>
                <w:rPrChange w:author="Craig Parker" w:date="2024-08-07T12:23:00Z" w16du:dateUtc="2024-08-07T10:23:00Z" w:id="4732">
                  <w:rPr>
                    <w:sz w:val="15"/>
                    <w:szCs w:val="15"/>
                  </w:rPr>
                </w:rPrChange>
              </w:rPr>
              <w:t>hourly;  coverage</w:t>
            </w:r>
            <w:proofErr w:type="gramEnd"/>
            <w:r w:rsidRPr="002E4822">
              <w:rPr>
                <w:rFonts w:ascii="Nunito" w:hAnsi="Nunito"/>
                <w:color w:val="000000" w:themeColor="text1"/>
                <w:sz w:val="20"/>
                <w:rPrChange w:author="Craig Parker" w:date="2024-08-07T12:23:00Z" w16du:dateUtc="2024-08-07T10:23:00Z" w:id="4733">
                  <w:rPr>
                    <w:sz w:val="15"/>
                    <w:szCs w:val="15"/>
                  </w:rPr>
                </w:rPrChange>
              </w:rPr>
              <w:t xml:space="preserve"> from Jan  1980 – Jun 2019</w:t>
            </w:r>
          </w:p>
        </w:tc>
        <w:tc>
          <w:tcPr>
            <w:tcW w:w="583" w:type="pct"/>
            <w:shd w:val="clear" w:color="auto" w:fill="auto"/>
            <w:tcMar>
              <w:top w:w="100" w:type="dxa"/>
              <w:left w:w="100" w:type="dxa"/>
              <w:bottom w:w="100" w:type="dxa"/>
              <w:right w:w="100" w:type="dxa"/>
            </w:tcMar>
            <w:vAlign w:val="center"/>
          </w:tcPr>
          <w:p w:rsidRPr="002E4822" w:rsidR="007813F4" w:rsidRDefault="009511AE" w14:paraId="00000213"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734">
                  <w:rPr>
                    <w:sz w:val="15"/>
                    <w:szCs w:val="15"/>
                  </w:rPr>
                </w:rPrChange>
              </w:rPr>
            </w:pPr>
            <w:r w:rsidRPr="002E4822">
              <w:rPr>
                <w:rFonts w:ascii="Nunito" w:hAnsi="Nunito"/>
                <w:color w:val="000000" w:themeColor="text1"/>
                <w:sz w:val="20"/>
                <w:rPrChange w:author="Craig Parker" w:date="2024-08-07T12:23:00Z" w16du:dateUtc="2024-08-07T10:23:00Z" w:id="4735">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736">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737">
                  <w:rPr>
                    <w:sz w:val="15"/>
                    <w:szCs w:val="15"/>
                  </w:rPr>
                </w:rPrChange>
              </w:rPr>
              <w:t xml:space="preserve">; Thermal </w:t>
            </w:r>
          </w:p>
          <w:p w:rsidRPr="002E4822" w:rsidR="007813F4" w:rsidRDefault="009511AE" w14:paraId="00000214" w14:textId="77777777">
            <w:pPr>
              <w:widowControl w:val="0"/>
              <w:spacing w:line="240" w:lineRule="auto"/>
              <w:ind w:left="121"/>
              <w:rPr>
                <w:rFonts w:ascii="Nunito" w:hAnsi="Nunito"/>
                <w:color w:val="000000" w:themeColor="text1"/>
                <w:sz w:val="20"/>
                <w:rPrChange w:author="Craig Parker" w:date="2024-08-07T12:23:00Z" w16du:dateUtc="2024-08-07T10:23:00Z" w:id="4738">
                  <w:rPr>
                    <w:sz w:val="15"/>
                    <w:szCs w:val="15"/>
                  </w:rPr>
                </w:rPrChange>
              </w:rPr>
            </w:pPr>
            <w:r w:rsidRPr="002E4822">
              <w:rPr>
                <w:rFonts w:ascii="Nunito" w:hAnsi="Nunito"/>
                <w:color w:val="000000" w:themeColor="text1"/>
                <w:sz w:val="20"/>
                <w:rPrChange w:author="Craig Parker" w:date="2024-08-07T12:23:00Z" w16du:dateUtc="2024-08-07T10:23:00Z" w:id="4739">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740">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741">
                  <w:rPr>
                    <w:sz w:val="15"/>
                    <w:szCs w:val="15"/>
                  </w:rPr>
                </w:rPrChange>
              </w:rPr>
              <w:t xml:space="preserve">  </w:t>
            </w:r>
          </w:p>
          <w:p w:rsidRPr="002E4822" w:rsidR="007813F4" w:rsidRDefault="009511AE" w14:paraId="00000215" w14:textId="77777777">
            <w:pPr>
              <w:widowControl w:val="0"/>
              <w:spacing w:line="240" w:lineRule="auto"/>
              <w:ind w:left="121"/>
              <w:rPr>
                <w:rFonts w:ascii="Nunito" w:hAnsi="Nunito"/>
                <w:color w:val="000000" w:themeColor="text1"/>
                <w:sz w:val="20"/>
                <w:rPrChange w:author="Craig Parker" w:date="2024-08-07T12:23:00Z" w16du:dateUtc="2024-08-07T10:23:00Z" w:id="4742">
                  <w:rPr>
                    <w:sz w:val="15"/>
                    <w:szCs w:val="15"/>
                  </w:rPr>
                </w:rPrChange>
              </w:rPr>
            </w:pPr>
            <w:r w:rsidRPr="002E4822">
              <w:rPr>
                <w:rFonts w:ascii="Nunito" w:hAnsi="Nunito"/>
                <w:color w:val="000000" w:themeColor="text1"/>
                <w:sz w:val="20"/>
                <w:rPrChange w:author="Craig Parker" w:date="2024-08-07T12:23:00Z" w16du:dateUtc="2024-08-07T10:23:00Z" w:id="4743">
                  <w:rPr>
                    <w:sz w:val="15"/>
                    <w:szCs w:val="15"/>
                  </w:rPr>
                </w:rPrChange>
              </w:rPr>
              <w:t xml:space="preserve">combined climate  </w:t>
            </w:r>
          </w:p>
          <w:p w:rsidRPr="002E4822" w:rsidR="007813F4" w:rsidRDefault="009511AE" w14:paraId="00000216" w14:textId="77777777">
            <w:pPr>
              <w:widowControl w:val="0"/>
              <w:spacing w:before="2" w:line="240" w:lineRule="auto"/>
              <w:ind w:left="121"/>
              <w:rPr>
                <w:rFonts w:ascii="Nunito" w:hAnsi="Nunito"/>
                <w:color w:val="000000" w:themeColor="text1"/>
                <w:sz w:val="20"/>
                <w:rPrChange w:author="Craig Parker" w:date="2024-08-07T12:23:00Z" w16du:dateUtc="2024-08-07T10:23:00Z" w:id="4744">
                  <w:rPr>
                    <w:sz w:val="15"/>
                    <w:szCs w:val="15"/>
                  </w:rPr>
                </w:rPrChange>
              </w:rPr>
            </w:pPr>
            <w:r w:rsidRPr="002E4822">
              <w:rPr>
                <w:rFonts w:ascii="Nunito" w:hAnsi="Nunito"/>
                <w:color w:val="000000" w:themeColor="text1"/>
                <w:sz w:val="20"/>
                <w:rPrChange w:author="Craig Parker" w:date="2024-08-07T12:23:00Z" w16du:dateUtc="2024-08-07T10:23:00Z" w:id="4745">
                  <w:rPr>
                    <w:sz w:val="15"/>
                    <w:szCs w:val="15"/>
                  </w:rPr>
                </w:rPrChange>
              </w:rPr>
              <w:t>exposures (historical)</w:t>
            </w:r>
          </w:p>
        </w:tc>
      </w:tr>
      <w:tr w:rsidRPr="002E4822" w:rsidR="006E7398" w:rsidTr="3E93EB8D" w14:paraId="737A1C26" w14:textId="77777777">
        <w:trPr>
          <w:trHeight w:val="1483"/>
          <w:del w:author="Craig Parker" w:date="2024-08-06T12:24:00Z" w:id="4746"/>
        </w:trPr>
        <w:tc>
          <w:tcPr>
            <w:tcW w:w="1530" w:type="pct"/>
            <w:shd w:val="clear" w:color="auto" w:fill="auto"/>
            <w:tcMar>
              <w:top w:w="100" w:type="dxa"/>
              <w:left w:w="100" w:type="dxa"/>
              <w:bottom w:w="100" w:type="dxa"/>
              <w:right w:w="100" w:type="dxa"/>
            </w:tcMar>
            <w:vAlign w:val="center"/>
          </w:tcPr>
          <w:p w:rsidRPr="002E4822" w:rsidR="007813F4" w:rsidRDefault="009511AE" w14:paraId="00000217" w14:textId="77777777">
            <w:pPr>
              <w:widowControl w:val="0"/>
              <w:spacing w:line="240" w:lineRule="auto"/>
              <w:ind w:left="128"/>
              <w:rPr>
                <w:rFonts w:ascii="Nunito" w:hAnsi="Nunito"/>
                <w:color w:val="000000" w:themeColor="text1"/>
                <w:sz w:val="20"/>
                <w:rPrChange w:author="Craig Parker" w:date="2024-08-07T12:23:00Z" w16du:dateUtc="2024-08-07T10:23:00Z" w:id="4747">
                  <w:rPr>
                    <w:sz w:val="15"/>
                    <w:szCs w:val="15"/>
                  </w:rPr>
                </w:rPrChange>
              </w:rPr>
            </w:pPr>
            <w:proofErr w:type="gramStart"/>
            <w:r w:rsidRPr="002E4822">
              <w:rPr>
                <w:rFonts w:ascii="Nunito" w:hAnsi="Nunito"/>
                <w:color w:val="000000" w:themeColor="text1"/>
                <w:sz w:val="20"/>
                <w:rPrChange w:author="Craig Parker" w:date="2024-08-07T12:23:00Z" w16du:dateUtc="2024-08-07T10:23:00Z" w:id="4748">
                  <w:rPr>
                    <w:sz w:val="15"/>
                    <w:szCs w:val="15"/>
                  </w:rPr>
                </w:rPrChange>
              </w:rPr>
              <w:t>Fifth-generation</w:t>
            </w:r>
            <w:proofErr w:type="gramEnd"/>
            <w:r w:rsidRPr="002E4822">
              <w:rPr>
                <w:rFonts w:ascii="Nunito" w:hAnsi="Nunito"/>
                <w:color w:val="000000" w:themeColor="text1"/>
                <w:sz w:val="20"/>
                <w:rPrChange w:author="Craig Parker" w:date="2024-08-07T12:23:00Z" w16du:dateUtc="2024-08-07T10:23:00Z" w:id="4749">
                  <w:rPr>
                    <w:sz w:val="15"/>
                    <w:szCs w:val="15"/>
                  </w:rPr>
                </w:rPrChange>
              </w:rPr>
              <w:t xml:space="preserve">  </w:t>
            </w:r>
          </w:p>
          <w:p w:rsidRPr="002E4822" w:rsidR="007813F4" w:rsidRDefault="009511AE" w14:paraId="00000218" w14:textId="77777777">
            <w:pPr>
              <w:widowControl w:val="0"/>
              <w:spacing w:before="2" w:line="232" w:lineRule="auto"/>
              <w:ind w:left="120" w:right="152" w:firstLine="7"/>
              <w:rPr>
                <w:rFonts w:ascii="Nunito" w:hAnsi="Nunito"/>
                <w:color w:val="000000" w:themeColor="text1"/>
                <w:sz w:val="20"/>
                <w:u w:val="single"/>
                <w:rPrChange w:author="Craig Parker" w:date="2024-08-07T12:23:00Z" w16du:dateUtc="2024-08-07T10:23:00Z" w:id="4750">
                  <w:rPr>
                    <w:color w:val="0000FF"/>
                    <w:sz w:val="15"/>
                    <w:szCs w:val="15"/>
                    <w:u w:val="single"/>
                  </w:rPr>
                </w:rPrChange>
              </w:rPr>
            </w:pPr>
            <w:r w:rsidRPr="002E4822">
              <w:rPr>
                <w:rFonts w:ascii="Nunito" w:hAnsi="Nunito"/>
                <w:color w:val="000000" w:themeColor="text1"/>
                <w:sz w:val="20"/>
                <w:rPrChange w:author="Craig Parker" w:date="2024-08-07T12:23:00Z" w16du:dateUtc="2024-08-07T10:23:00Z" w:id="4751">
                  <w:rPr>
                    <w:sz w:val="15"/>
                    <w:szCs w:val="15"/>
                  </w:rPr>
                </w:rPrChange>
              </w:rPr>
              <w:t xml:space="preserve">ECMWF high-res.  Reanalysis ERA5-Land </w:t>
            </w:r>
          </w:p>
          <w:p w:rsidRPr="002E4822" w:rsidR="007813F4" w:rsidRDefault="54FBA741" w14:paraId="00000219" w14:textId="3A2E097B">
            <w:pPr>
              <w:widowControl w:val="0"/>
              <w:spacing w:before="2" w:line="232" w:lineRule="auto"/>
              <w:ind w:left="120" w:right="152" w:firstLine="7"/>
              <w:rPr>
                <w:rFonts w:ascii="Nunito" w:hAnsi="Nunito"/>
                <w:color w:val="000000" w:themeColor="text1"/>
                <w:sz w:val="20"/>
                <w:u w:val="single"/>
                <w:rPrChange w:author="Craig Parker" w:date="2024-08-07T12:23:00Z" w16du:dateUtc="2024-08-07T10:23:00Z" w:id="4752">
                  <w:rPr>
                    <w:color w:val="0000FF"/>
                    <w:sz w:val="15"/>
                    <w:szCs w:val="15"/>
                    <w:u w:val="single"/>
                  </w:rPr>
                </w:rPrChange>
              </w:rPr>
            </w:pPr>
            <w:r w:rsidRPr="002E4822">
              <w:rPr>
                <w:rFonts w:ascii="Nunito" w:hAnsi="Nunito"/>
                <w:color w:val="000000" w:themeColor="text1"/>
                <w:sz w:val="20"/>
                <w:u w:val="single"/>
                <w:rPrChange w:author="Craig Parker" w:date="2024-08-07T12:23:00Z" w16du:dateUtc="2024-08-07T10:23:00Z" w:id="4753">
                  <w:rPr>
                    <w:color w:val="0000FF"/>
                    <w:sz w:val="15"/>
                    <w:szCs w:val="15"/>
                    <w:u w:val="single"/>
                  </w:rPr>
                </w:rPrChange>
              </w:rPr>
              <w:t>https://cds.climate.copernicus.eu/c</w:t>
            </w:r>
            <w:del w:author="Craig Parker" w:date="2024-07-08T09:33:00Z" w:id="4754">
              <w:r w:rsidRPr="002E4822" w:rsidDel="54FBA741" w:rsidR="009511AE">
                <w:rPr>
                  <w:rFonts w:ascii="Nunito" w:hAnsi="Nunito"/>
                  <w:color w:val="000000" w:themeColor="text1"/>
                  <w:sz w:val="20"/>
                  <w:u w:val="single"/>
                  <w:rPrChange w:author="Craig Parker" w:date="2024-08-07T12:23:00Z" w16du:dateUtc="2024-08-07T10:23:00Z" w:id="4755">
                    <w:rPr>
                      <w:color w:val="0000FF"/>
                      <w:sz w:val="15"/>
                      <w:szCs w:val="15"/>
                      <w:u w:val="single"/>
                    </w:rPr>
                  </w:rPrChange>
                </w:rPr>
                <w:delText>dsa</w:delText>
              </w:r>
            </w:del>
            <w:ins w:author="Craig Parker" w:date="2024-07-08T09:33:00Z" w:id="4756">
              <w:r w:rsidRPr="002E4822">
                <w:rPr>
                  <w:rFonts w:ascii="Nunito" w:hAnsi="Nunito"/>
                  <w:color w:val="000000" w:themeColor="text1"/>
                  <w:sz w:val="20"/>
                  <w:u w:val="single"/>
                  <w:rPrChange w:author="Craig Parker" w:date="2024-08-07T12:23:00Z" w16du:dateUtc="2024-08-07T10:23:00Z" w:id="4757">
                    <w:rPr>
                      <w:color w:val="0000FF"/>
                      <w:sz w:val="15"/>
                      <w:szCs w:val="15"/>
                      <w:u w:val="single"/>
                    </w:rPr>
                  </w:rPrChange>
                </w:rPr>
                <w:t>DTA</w:t>
              </w:r>
            </w:ins>
            <w:r w:rsidRPr="002E4822">
              <w:rPr>
                <w:rFonts w:ascii="Nunito" w:hAnsi="Nunito"/>
                <w:color w:val="000000" w:themeColor="text1"/>
                <w:sz w:val="20"/>
                <w:u w:val="single"/>
                <w:rPrChange w:author="Craig Parker" w:date="2024-08-07T12:23:00Z" w16du:dateUtc="2024-08-07T10:23:00Z" w:id="4758">
                  <w:rPr>
                    <w:color w:val="0000FF"/>
                    <w:sz w:val="15"/>
                    <w:szCs w:val="15"/>
                    <w:u w:val="single"/>
                  </w:rPr>
                </w:rPrChange>
              </w:rPr>
              <w:t>pp</w:t>
            </w:r>
            <w:proofErr w:type="gramStart"/>
            <w:r w:rsidRPr="002E4822">
              <w:rPr>
                <w:rFonts w:ascii="Nunito" w:hAnsi="Nunito"/>
                <w:color w:val="000000" w:themeColor="text1"/>
                <w:sz w:val="20"/>
                <w:u w:val="single"/>
                <w:rPrChange w:author="Craig Parker" w:date="2024-08-07T12:23:00Z" w16du:dateUtc="2024-08-07T10:23:00Z" w:id="4759">
                  <w:rPr>
                    <w:color w:val="0000FF"/>
                    <w:sz w:val="15"/>
                    <w:szCs w:val="15"/>
                    <w:u w:val="single"/>
                  </w:rPr>
                </w:rPrChange>
              </w:rPr>
              <w:t>#!/</w:t>
            </w:r>
            <w:proofErr w:type="gramEnd"/>
            <w:r w:rsidRPr="002E4822">
              <w:rPr>
                <w:rFonts w:ascii="Nunito" w:hAnsi="Nunito"/>
                <w:color w:val="000000" w:themeColor="text1"/>
                <w:sz w:val="20"/>
                <w:u w:val="single"/>
                <w:rPrChange w:author="Craig Parker" w:date="2024-08-07T12:23:00Z" w16du:dateUtc="2024-08-07T10:23:00Z" w:id="4760">
                  <w:rPr>
                    <w:color w:val="0000FF"/>
                    <w:sz w:val="15"/>
                    <w:szCs w:val="15"/>
                    <w:u w:val="single"/>
                  </w:rPr>
                </w:rPrChange>
              </w:rPr>
              <w:t>dataset/reanalysis-era5-land?tab=overview</w:t>
            </w:r>
          </w:p>
        </w:tc>
        <w:tc>
          <w:tcPr>
            <w:tcW w:w="1391" w:type="pct"/>
            <w:shd w:val="clear" w:color="auto" w:fill="auto"/>
            <w:tcMar>
              <w:top w:w="100" w:type="dxa"/>
              <w:left w:w="100" w:type="dxa"/>
              <w:bottom w:w="100" w:type="dxa"/>
              <w:right w:w="100" w:type="dxa"/>
            </w:tcMar>
            <w:vAlign w:val="center"/>
          </w:tcPr>
          <w:p w:rsidRPr="002E4822" w:rsidR="007813F4" w:rsidRDefault="009511AE" w14:paraId="0000021A" w14:textId="77777777">
            <w:pPr>
              <w:widowControl w:val="0"/>
              <w:spacing w:line="232" w:lineRule="auto"/>
              <w:ind w:left="113" w:right="90" w:hanging="2"/>
              <w:rPr>
                <w:rFonts w:ascii="Nunito" w:hAnsi="Nunito"/>
                <w:color w:val="000000" w:themeColor="text1"/>
                <w:sz w:val="20"/>
                <w:rPrChange w:author="Craig Parker" w:date="2024-08-07T12:23:00Z" w16du:dateUtc="2024-08-07T10:23:00Z" w:id="4761">
                  <w:rPr>
                    <w:sz w:val="15"/>
                    <w:szCs w:val="15"/>
                  </w:rPr>
                </w:rPrChange>
              </w:rPr>
            </w:pPr>
            <w:r w:rsidRPr="002E4822">
              <w:rPr>
                <w:rFonts w:ascii="Nunito" w:hAnsi="Nunito"/>
                <w:color w:val="000000" w:themeColor="text1"/>
                <w:sz w:val="20"/>
                <w:rPrChange w:author="Craig Parker" w:date="2024-08-07T12:23:00Z" w16du:dateUtc="2024-08-07T10:23:00Z" w:id="4762">
                  <w:rPr>
                    <w:sz w:val="15"/>
                    <w:szCs w:val="15"/>
                  </w:rPr>
                </w:rPrChange>
              </w:rPr>
              <w:t xml:space="preserve">A global reanalysis </w:t>
            </w:r>
            <w:proofErr w:type="gramStart"/>
            <w:r w:rsidRPr="002E4822">
              <w:rPr>
                <w:rFonts w:ascii="Nunito" w:hAnsi="Nunito"/>
                <w:color w:val="000000" w:themeColor="text1"/>
                <w:sz w:val="20"/>
                <w:rPrChange w:author="Craig Parker" w:date="2024-08-07T12:23:00Z" w16du:dateUtc="2024-08-07T10:23:00Z" w:id="4763">
                  <w:rPr>
                    <w:sz w:val="15"/>
                    <w:szCs w:val="15"/>
                  </w:rPr>
                </w:rPrChange>
              </w:rPr>
              <w:t>dataset  combining</w:t>
            </w:r>
            <w:proofErr w:type="gramEnd"/>
            <w:r w:rsidRPr="002E4822">
              <w:rPr>
                <w:rFonts w:ascii="Nunito" w:hAnsi="Nunito"/>
                <w:color w:val="000000" w:themeColor="text1"/>
                <w:sz w:val="20"/>
                <w:rPrChange w:author="Craig Parker" w:date="2024-08-07T12:23:00Z" w16du:dateUtc="2024-08-07T10:23:00Z" w:id="4764">
                  <w:rPr>
                    <w:sz w:val="15"/>
                    <w:szCs w:val="15"/>
                  </w:rPr>
                </w:rPrChange>
              </w:rPr>
              <w:t xml:space="preserve"> observed data with  the output of meteorological  models. contains hourly data from 1950 to present</w:t>
            </w:r>
          </w:p>
        </w:tc>
        <w:tc>
          <w:tcPr>
            <w:tcW w:w="378" w:type="pct"/>
            <w:shd w:val="clear" w:color="auto" w:fill="auto"/>
            <w:tcMar>
              <w:top w:w="100" w:type="dxa"/>
              <w:left w:w="100" w:type="dxa"/>
              <w:bottom w:w="100" w:type="dxa"/>
              <w:right w:w="100" w:type="dxa"/>
            </w:tcMar>
            <w:vAlign w:val="center"/>
          </w:tcPr>
          <w:p w:rsidRPr="002E4822" w:rsidR="007813F4" w:rsidRDefault="009511AE" w14:paraId="0000021B" w14:textId="77777777">
            <w:pPr>
              <w:widowControl w:val="0"/>
              <w:spacing w:line="240" w:lineRule="auto"/>
              <w:ind w:left="127"/>
              <w:rPr>
                <w:rFonts w:ascii="Nunito" w:hAnsi="Nunito"/>
                <w:color w:val="000000" w:themeColor="text1"/>
                <w:sz w:val="20"/>
                <w:rPrChange w:author="Craig Parker" w:date="2024-08-07T12:23:00Z" w16du:dateUtc="2024-08-07T10:23:00Z" w:id="4765">
                  <w:rPr>
                    <w:sz w:val="15"/>
                    <w:szCs w:val="15"/>
                  </w:rPr>
                </w:rPrChange>
              </w:rPr>
            </w:pPr>
            <w:r w:rsidRPr="002E4822">
              <w:rPr>
                <w:rFonts w:ascii="Nunito" w:hAnsi="Nunito"/>
                <w:color w:val="000000" w:themeColor="text1"/>
                <w:sz w:val="20"/>
                <w:rPrChange w:author="Craig Parker" w:date="2024-08-07T12:23:00Z" w16du:dateUtc="2024-08-07T10:23:00Z" w:id="4766">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1C" w14:textId="77777777">
            <w:pPr>
              <w:widowControl w:val="0"/>
              <w:spacing w:line="232" w:lineRule="auto"/>
              <w:ind w:left="110" w:right="93" w:firstLine="3"/>
              <w:rPr>
                <w:rFonts w:ascii="Nunito" w:hAnsi="Nunito"/>
                <w:color w:val="000000" w:themeColor="text1"/>
                <w:sz w:val="20"/>
                <w:rPrChange w:author="Craig Parker" w:date="2024-08-07T12:23:00Z" w16du:dateUtc="2024-08-07T10:23:00Z" w:id="4767">
                  <w:rPr>
                    <w:sz w:val="15"/>
                    <w:szCs w:val="15"/>
                  </w:rPr>
                </w:rPrChange>
              </w:rPr>
            </w:pPr>
            <w:r w:rsidRPr="002E4822">
              <w:rPr>
                <w:rFonts w:ascii="Nunito" w:hAnsi="Nunito"/>
                <w:color w:val="000000" w:themeColor="text1"/>
                <w:sz w:val="20"/>
                <w:rPrChange w:author="Craig Parker" w:date="2024-08-07T12:23:00Z" w16du:dateUtc="2024-08-07T10:23:00Z" w:id="4768">
                  <w:rPr>
                    <w:sz w:val="15"/>
                    <w:szCs w:val="15"/>
                  </w:rPr>
                </w:rPrChange>
              </w:rPr>
              <w:t xml:space="preserve">Includes a range of surface and near-surface variables including: 2m temperature and dewpoint temperature, surface skin temperature, precipitation, near-surface </w:t>
            </w:r>
            <w:proofErr w:type="gramStart"/>
            <w:r w:rsidRPr="002E4822">
              <w:rPr>
                <w:rFonts w:ascii="Nunito" w:hAnsi="Nunito"/>
                <w:color w:val="000000" w:themeColor="text1"/>
                <w:sz w:val="20"/>
                <w:rPrChange w:author="Craig Parker" w:date="2024-08-07T12:23:00Z" w16du:dateUtc="2024-08-07T10:23:00Z" w:id="4769">
                  <w:rPr>
                    <w:sz w:val="15"/>
                    <w:szCs w:val="15"/>
                  </w:rPr>
                </w:rPrChange>
              </w:rPr>
              <w:t>winds,  surface</w:t>
            </w:r>
            <w:proofErr w:type="gramEnd"/>
            <w:r w:rsidRPr="002E4822">
              <w:rPr>
                <w:rFonts w:ascii="Nunito" w:hAnsi="Nunito"/>
                <w:color w:val="000000" w:themeColor="text1"/>
                <w:sz w:val="20"/>
                <w:rPrChange w:author="Craig Parker" w:date="2024-08-07T12:23:00Z" w16du:dateUtc="2024-08-07T10:23:00Z" w:id="4770">
                  <w:rPr>
                    <w:sz w:val="15"/>
                    <w:szCs w:val="15"/>
                  </w:rPr>
                </w:rPrChange>
              </w:rPr>
              <w:t xml:space="preserve"> net thermal radiation.</w:t>
            </w:r>
          </w:p>
        </w:tc>
        <w:tc>
          <w:tcPr>
            <w:tcW w:w="486" w:type="pct"/>
            <w:shd w:val="clear" w:color="auto" w:fill="auto"/>
            <w:tcMar>
              <w:top w:w="100" w:type="dxa"/>
              <w:left w:w="100" w:type="dxa"/>
              <w:bottom w:w="100" w:type="dxa"/>
              <w:right w:w="100" w:type="dxa"/>
            </w:tcMar>
            <w:vAlign w:val="center"/>
          </w:tcPr>
          <w:p w:rsidRPr="002E4822" w:rsidR="007813F4" w:rsidRDefault="009511AE" w14:paraId="0000021D" w14:textId="77777777">
            <w:pPr>
              <w:widowControl w:val="0"/>
              <w:spacing w:line="240" w:lineRule="auto"/>
              <w:ind w:left="122"/>
              <w:rPr>
                <w:rFonts w:ascii="Nunito" w:hAnsi="Nunito"/>
                <w:color w:val="000000" w:themeColor="text1"/>
                <w:sz w:val="20"/>
                <w:rPrChange w:author="Craig Parker" w:date="2024-08-07T12:23:00Z" w16du:dateUtc="2024-08-07T10:23:00Z" w:id="4771">
                  <w:rPr>
                    <w:sz w:val="15"/>
                    <w:szCs w:val="15"/>
                  </w:rPr>
                </w:rPrChange>
              </w:rPr>
            </w:pPr>
            <w:r w:rsidRPr="002E4822">
              <w:rPr>
                <w:rFonts w:ascii="Nunito" w:hAnsi="Nunito"/>
                <w:color w:val="000000" w:themeColor="text1"/>
                <w:sz w:val="20"/>
                <w:rPrChange w:author="Craig Parker" w:date="2024-08-07T12:23:00Z" w16du:dateUtc="2024-08-07T10:23:00Z" w:id="4772">
                  <w:rPr>
                    <w:sz w:val="15"/>
                    <w:szCs w:val="15"/>
                  </w:rPr>
                </w:rPrChange>
              </w:rPr>
              <w:t xml:space="preserve">Spatial: Global  </w:t>
            </w:r>
          </w:p>
          <w:p w:rsidRPr="002E4822" w:rsidR="007813F4" w:rsidRDefault="009511AE" w14:paraId="0000021E" w14:textId="77777777">
            <w:pPr>
              <w:widowControl w:val="0"/>
              <w:spacing w:line="240" w:lineRule="auto"/>
              <w:ind w:left="121"/>
              <w:rPr>
                <w:rFonts w:ascii="Nunito" w:hAnsi="Nunito"/>
                <w:color w:val="000000" w:themeColor="text1"/>
                <w:sz w:val="20"/>
                <w:rPrChange w:author="Craig Parker" w:date="2024-08-07T12:23:00Z" w16du:dateUtc="2024-08-07T10:23:00Z" w:id="4773">
                  <w:rPr>
                    <w:sz w:val="15"/>
                    <w:szCs w:val="15"/>
                  </w:rPr>
                </w:rPrChange>
              </w:rPr>
            </w:pPr>
            <w:r w:rsidRPr="002E4822">
              <w:rPr>
                <w:rFonts w:ascii="Nunito" w:hAnsi="Nunito"/>
                <w:color w:val="000000" w:themeColor="text1"/>
                <w:sz w:val="20"/>
                <w:rPrChange w:author="Craig Parker" w:date="2024-08-07T12:23:00Z" w16du:dateUtc="2024-08-07T10:23:00Z" w:id="4774">
                  <w:rPr>
                    <w:sz w:val="15"/>
                    <w:szCs w:val="15"/>
                  </w:rPr>
                </w:rPrChange>
              </w:rPr>
              <w:t xml:space="preserve">coverage,  </w:t>
            </w:r>
          </w:p>
          <w:p w:rsidRPr="002E4822" w:rsidR="007813F4" w:rsidRDefault="009511AE" w14:paraId="0000021F" w14:textId="77777777">
            <w:pPr>
              <w:widowControl w:val="0"/>
              <w:spacing w:before="8" w:line="230" w:lineRule="auto"/>
              <w:ind w:left="118" w:right="75" w:hanging="2"/>
              <w:rPr>
                <w:rFonts w:ascii="Nunito" w:hAnsi="Nunito"/>
                <w:color w:val="000000" w:themeColor="text1"/>
                <w:sz w:val="20"/>
                <w:rPrChange w:author="Craig Parker" w:date="2024-08-07T12:23:00Z" w16du:dateUtc="2024-08-07T10:23:00Z" w:id="4775">
                  <w:rPr>
                    <w:sz w:val="15"/>
                    <w:szCs w:val="15"/>
                  </w:rPr>
                </w:rPrChange>
              </w:rPr>
            </w:pPr>
            <w:r w:rsidRPr="002E4822">
              <w:rPr>
                <w:rFonts w:ascii="Nunito" w:hAnsi="Nunito"/>
                <w:color w:val="000000" w:themeColor="text1"/>
                <w:sz w:val="20"/>
                <w:rPrChange w:author="Craig Parker" w:date="2024-08-07T12:23:00Z" w16du:dateUtc="2024-08-07T10:23:00Z" w:id="4776">
                  <w:rPr>
                    <w:sz w:val="15"/>
                    <w:szCs w:val="15"/>
                  </w:rPr>
                </w:rPrChange>
              </w:rPr>
              <w:t>0.1 deg)</w:t>
            </w:r>
          </w:p>
          <w:p w:rsidRPr="002E4822" w:rsidR="007813F4" w:rsidRDefault="009511AE" w14:paraId="00000220" w14:textId="77777777">
            <w:pPr>
              <w:widowControl w:val="0"/>
              <w:spacing w:before="8" w:line="230" w:lineRule="auto"/>
              <w:ind w:left="118" w:right="75" w:hanging="2"/>
              <w:rPr>
                <w:rFonts w:ascii="Nunito" w:hAnsi="Nunito"/>
                <w:color w:val="000000" w:themeColor="text1"/>
                <w:sz w:val="20"/>
                <w:rPrChange w:author="Craig Parker" w:date="2024-08-07T12:23:00Z" w16du:dateUtc="2024-08-07T10:23:00Z" w:id="4777">
                  <w:rPr>
                    <w:sz w:val="15"/>
                    <w:szCs w:val="15"/>
                  </w:rPr>
                </w:rPrChange>
              </w:rPr>
            </w:pPr>
            <w:r w:rsidRPr="002E4822">
              <w:rPr>
                <w:rFonts w:ascii="Nunito" w:hAnsi="Nunito"/>
                <w:color w:val="000000" w:themeColor="text1"/>
                <w:sz w:val="20"/>
                <w:rPrChange w:author="Craig Parker" w:date="2024-08-07T12:23:00Z" w16du:dateUtc="2024-08-07T10:23:00Z" w:id="4778">
                  <w:rPr>
                    <w:sz w:val="15"/>
                    <w:szCs w:val="15"/>
                  </w:rPr>
                </w:rPrChange>
              </w:rPr>
              <w:t>Temporal: hourly 1950 - present</w:t>
            </w:r>
          </w:p>
        </w:tc>
        <w:tc>
          <w:tcPr>
            <w:tcW w:w="583" w:type="pct"/>
            <w:shd w:val="clear" w:color="auto" w:fill="auto"/>
            <w:tcMar>
              <w:top w:w="100" w:type="dxa"/>
              <w:left w:w="100" w:type="dxa"/>
              <w:bottom w:w="100" w:type="dxa"/>
              <w:right w:w="100" w:type="dxa"/>
            </w:tcMar>
            <w:vAlign w:val="center"/>
          </w:tcPr>
          <w:p w:rsidRPr="002E4822" w:rsidR="007813F4" w:rsidRDefault="009511AE" w14:paraId="00000221"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779">
                  <w:rPr>
                    <w:sz w:val="15"/>
                    <w:szCs w:val="15"/>
                  </w:rPr>
                </w:rPrChange>
              </w:rPr>
            </w:pPr>
            <w:r w:rsidRPr="002E4822">
              <w:rPr>
                <w:rFonts w:ascii="Nunito" w:hAnsi="Nunito"/>
                <w:color w:val="000000" w:themeColor="text1"/>
                <w:sz w:val="20"/>
                <w:rPrChange w:author="Craig Parker" w:date="2024-08-07T12:23:00Z" w16du:dateUtc="2024-08-07T10:23:00Z" w:id="4780">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781">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782">
                  <w:rPr>
                    <w:sz w:val="15"/>
                    <w:szCs w:val="15"/>
                  </w:rPr>
                </w:rPrChange>
              </w:rPr>
              <w:t xml:space="preserve">; Thermal </w:t>
            </w:r>
          </w:p>
          <w:p w:rsidRPr="002E4822" w:rsidR="007813F4" w:rsidRDefault="009511AE" w14:paraId="00000222" w14:textId="77777777">
            <w:pPr>
              <w:widowControl w:val="0"/>
              <w:spacing w:line="240" w:lineRule="auto"/>
              <w:ind w:left="121"/>
              <w:rPr>
                <w:rFonts w:ascii="Nunito" w:hAnsi="Nunito"/>
                <w:color w:val="000000" w:themeColor="text1"/>
                <w:sz w:val="20"/>
                <w:rPrChange w:author="Craig Parker" w:date="2024-08-07T12:23:00Z" w16du:dateUtc="2024-08-07T10:23:00Z" w:id="4783">
                  <w:rPr>
                    <w:sz w:val="15"/>
                    <w:szCs w:val="15"/>
                  </w:rPr>
                </w:rPrChange>
              </w:rPr>
            </w:pPr>
            <w:r w:rsidRPr="002E4822">
              <w:rPr>
                <w:rFonts w:ascii="Nunito" w:hAnsi="Nunito"/>
                <w:color w:val="000000" w:themeColor="text1"/>
                <w:sz w:val="20"/>
                <w:rPrChange w:author="Craig Parker" w:date="2024-08-07T12:23:00Z" w16du:dateUtc="2024-08-07T10:23:00Z" w:id="4784">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785">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786">
                  <w:rPr>
                    <w:sz w:val="15"/>
                    <w:szCs w:val="15"/>
                  </w:rPr>
                </w:rPrChange>
              </w:rPr>
              <w:t xml:space="preserve">  </w:t>
            </w:r>
          </w:p>
          <w:p w:rsidRPr="002E4822" w:rsidR="007813F4" w:rsidRDefault="009511AE" w14:paraId="00000223" w14:textId="77777777">
            <w:pPr>
              <w:widowControl w:val="0"/>
              <w:spacing w:line="240" w:lineRule="auto"/>
              <w:ind w:left="121"/>
              <w:rPr>
                <w:rFonts w:ascii="Nunito" w:hAnsi="Nunito"/>
                <w:color w:val="000000" w:themeColor="text1"/>
                <w:sz w:val="20"/>
                <w:rPrChange w:author="Craig Parker" w:date="2024-08-07T12:23:00Z" w16du:dateUtc="2024-08-07T10:23:00Z" w:id="4787">
                  <w:rPr>
                    <w:sz w:val="15"/>
                    <w:szCs w:val="15"/>
                  </w:rPr>
                </w:rPrChange>
              </w:rPr>
            </w:pPr>
            <w:r w:rsidRPr="002E4822">
              <w:rPr>
                <w:rFonts w:ascii="Nunito" w:hAnsi="Nunito"/>
                <w:color w:val="000000" w:themeColor="text1"/>
                <w:sz w:val="20"/>
                <w:rPrChange w:author="Craig Parker" w:date="2024-08-07T12:23:00Z" w16du:dateUtc="2024-08-07T10:23:00Z" w:id="4788">
                  <w:rPr>
                    <w:sz w:val="15"/>
                    <w:szCs w:val="15"/>
                  </w:rPr>
                </w:rPrChange>
              </w:rPr>
              <w:t xml:space="preserve">combined climate  </w:t>
            </w:r>
          </w:p>
          <w:p w:rsidRPr="002E4822" w:rsidR="007813F4" w:rsidRDefault="009511AE" w14:paraId="00000224" w14:textId="77777777">
            <w:pPr>
              <w:widowControl w:val="0"/>
              <w:spacing w:before="2" w:line="240" w:lineRule="auto"/>
              <w:ind w:left="121"/>
              <w:rPr>
                <w:rFonts w:ascii="Nunito" w:hAnsi="Nunito"/>
                <w:color w:val="000000" w:themeColor="text1"/>
                <w:sz w:val="20"/>
                <w:rPrChange w:author="Craig Parker" w:date="2024-08-07T12:23:00Z" w16du:dateUtc="2024-08-07T10:23:00Z" w:id="4789">
                  <w:rPr>
                    <w:sz w:val="15"/>
                    <w:szCs w:val="15"/>
                  </w:rPr>
                </w:rPrChange>
              </w:rPr>
            </w:pPr>
            <w:r w:rsidRPr="002E4822">
              <w:rPr>
                <w:rFonts w:ascii="Nunito" w:hAnsi="Nunito"/>
                <w:color w:val="000000" w:themeColor="text1"/>
                <w:sz w:val="20"/>
                <w:rPrChange w:author="Craig Parker" w:date="2024-08-07T12:23:00Z" w16du:dateUtc="2024-08-07T10:23:00Z" w:id="4790">
                  <w:rPr>
                    <w:sz w:val="15"/>
                    <w:szCs w:val="15"/>
                  </w:rPr>
                </w:rPrChange>
              </w:rPr>
              <w:t>exposures (historical)</w:t>
            </w:r>
          </w:p>
        </w:tc>
      </w:tr>
      <w:tr w:rsidRPr="002E4822" w:rsidR="006E7398" w:rsidTr="3E93EB8D" w14:paraId="2E96D804" w14:textId="77777777">
        <w:trPr>
          <w:trHeight w:val="1483"/>
          <w:del w:author="Craig Parker" w:date="2024-08-06T12:24:00Z" w:id="4791"/>
        </w:trPr>
        <w:tc>
          <w:tcPr>
            <w:tcW w:w="1530" w:type="pct"/>
            <w:shd w:val="clear" w:color="auto" w:fill="auto"/>
            <w:tcMar>
              <w:top w:w="100" w:type="dxa"/>
              <w:left w:w="100" w:type="dxa"/>
              <w:bottom w:w="100" w:type="dxa"/>
              <w:right w:w="100" w:type="dxa"/>
            </w:tcMar>
            <w:vAlign w:val="center"/>
          </w:tcPr>
          <w:p w:rsidRPr="002E4822" w:rsidR="007813F4" w:rsidRDefault="009511AE" w14:paraId="00000225" w14:textId="77777777">
            <w:pPr>
              <w:widowControl w:val="0"/>
              <w:spacing w:line="240" w:lineRule="auto"/>
              <w:ind w:left="128"/>
              <w:rPr>
                <w:rFonts w:ascii="Nunito" w:hAnsi="Nunito"/>
                <w:color w:val="000000" w:themeColor="text1"/>
                <w:sz w:val="20"/>
                <w:rPrChange w:author="Craig Parker" w:date="2024-08-07T12:23:00Z" w16du:dateUtc="2024-08-07T10:23:00Z" w:id="4792">
                  <w:rPr>
                    <w:sz w:val="15"/>
                    <w:szCs w:val="15"/>
                  </w:rPr>
                </w:rPrChange>
              </w:rPr>
            </w:pPr>
            <w:r w:rsidRPr="002E4822">
              <w:rPr>
                <w:rFonts w:ascii="Nunito" w:hAnsi="Nunito"/>
                <w:color w:val="000000" w:themeColor="text1"/>
                <w:sz w:val="20"/>
                <w:rPrChange w:author="Craig Parker" w:date="2024-08-07T12:23:00Z" w16du:dateUtc="2024-08-07T10:23:00Z" w:id="4793">
                  <w:rPr>
                    <w:sz w:val="15"/>
                    <w:szCs w:val="15"/>
                  </w:rPr>
                </w:rPrChange>
              </w:rPr>
              <w:t>WATCH Forcing Data methodology applied to ERA5 (WFDE5)</w:t>
            </w:r>
          </w:p>
          <w:p w:rsidRPr="002E4822" w:rsidR="007813F4" w:rsidRDefault="009511AE" w14:paraId="00000226" w14:textId="022E3BB9">
            <w:pPr>
              <w:widowControl w:val="0"/>
              <w:spacing w:line="240" w:lineRule="auto"/>
              <w:ind w:left="128"/>
              <w:rPr>
                <w:rFonts w:ascii="Nunito" w:hAnsi="Nunito"/>
                <w:color w:val="000000" w:themeColor="text1"/>
                <w:sz w:val="20"/>
                <w:rPrChange w:author="Craig Parker" w:date="2024-08-07T12:23:00Z" w16du:dateUtc="2024-08-07T10:23:00Z" w:id="4794">
                  <w:rPr>
                    <w:sz w:val="15"/>
                    <w:szCs w:val="15"/>
                  </w:rPr>
                </w:rPrChange>
              </w:rPr>
            </w:pPr>
            <w:r w:rsidRPr="002E4822">
              <w:rPr>
                <w:rFonts w:ascii="Nunito" w:hAnsi="Nunito"/>
                <w:color w:val="000000" w:themeColor="text1"/>
                <w:sz w:val="20"/>
                <w:rPrChange w:author="Craig Parker" w:date="2024-08-07T12:23:00Z" w16du:dateUtc="2024-08-07T10:23:00Z" w:id="4795">
                  <w:rPr/>
                </w:rPrChange>
              </w:rPr>
              <w:fldChar w:fldCharType="begin"/>
            </w:r>
            <w:r w:rsidRPr="002E4822">
              <w:rPr>
                <w:rFonts w:ascii="Nunito" w:hAnsi="Nunito"/>
                <w:color w:val="000000" w:themeColor="text1"/>
                <w:sz w:val="20"/>
                <w:rPrChange w:author="Craig Parker" w:date="2024-08-07T12:23:00Z" w16du:dateUtc="2024-08-07T10:23:00Z" w:id="4796">
                  <w:rPr/>
                </w:rPrChange>
              </w:rPr>
              <w:instrText xml:space="preserve">HYPERLINK "https://cds.climate.copernicus.eu/cdsapp#!/dataset/derived-near-surface-meteorological-variables?tab=overview" </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797">
                  <w:rPr/>
                </w:rPrChange>
              </w:rPr>
              <w:fldChar w:fldCharType="separate"/>
            </w:r>
            <w:r w:rsidRPr="002E4822" w:rsidR="54FBA741">
              <w:rPr>
                <w:rFonts w:ascii="Nunito" w:hAnsi="Nunito"/>
                <w:color w:val="000000" w:themeColor="text1"/>
                <w:sz w:val="20"/>
                <w:u w:val="single"/>
                <w:rPrChange w:author="Craig Parker" w:date="2024-08-07T12:23:00Z" w16du:dateUtc="2024-08-07T10:23:00Z" w:id="4798">
                  <w:rPr>
                    <w:color w:val="1155CC"/>
                    <w:sz w:val="15"/>
                    <w:szCs w:val="15"/>
                    <w:u w:val="single"/>
                  </w:rPr>
                </w:rPrChange>
              </w:rPr>
              <w:t>https://cds.climate.copernicus.eu/c</w:t>
            </w:r>
            <w:del w:author="Craig Parker" w:date="2024-07-08T09:33:00Z" w:id="4799">
              <w:r w:rsidRPr="002E4822" w:rsidDel="54FBA741">
                <w:rPr>
                  <w:rFonts w:ascii="Nunito" w:hAnsi="Nunito"/>
                  <w:color w:val="000000" w:themeColor="text1"/>
                  <w:sz w:val="20"/>
                  <w:u w:val="single"/>
                  <w:rPrChange w:author="Craig Parker" w:date="2024-08-07T12:23:00Z" w16du:dateUtc="2024-08-07T10:23:00Z" w:id="4800">
                    <w:rPr>
                      <w:color w:val="1155CC"/>
                      <w:sz w:val="15"/>
                      <w:szCs w:val="15"/>
                      <w:u w:val="single"/>
                    </w:rPr>
                  </w:rPrChange>
                </w:rPr>
                <w:delText>dsa</w:delText>
              </w:r>
            </w:del>
            <w:ins w:author="Craig Parker" w:date="2024-07-08T09:33:00Z" w:id="4801">
              <w:r w:rsidRPr="002E4822" w:rsidR="54FBA741">
                <w:rPr>
                  <w:rFonts w:ascii="Nunito" w:hAnsi="Nunito"/>
                  <w:color w:val="000000" w:themeColor="text1"/>
                  <w:sz w:val="20"/>
                  <w:u w:val="single"/>
                  <w:rPrChange w:author="Craig Parker" w:date="2024-08-07T12:23:00Z" w16du:dateUtc="2024-08-07T10:23:00Z" w:id="4802">
                    <w:rPr>
                      <w:color w:val="1155CC"/>
                      <w:sz w:val="15"/>
                      <w:szCs w:val="15"/>
                      <w:u w:val="single"/>
                    </w:rPr>
                  </w:rPrChange>
                </w:rPr>
                <w:t>DTA</w:t>
              </w:r>
            </w:ins>
            <w:r w:rsidRPr="002E4822" w:rsidR="54FBA741">
              <w:rPr>
                <w:rFonts w:ascii="Nunito" w:hAnsi="Nunito"/>
                <w:color w:val="000000" w:themeColor="text1"/>
                <w:sz w:val="20"/>
                <w:u w:val="single"/>
                <w:rPrChange w:author="Craig Parker" w:date="2024-08-07T12:23:00Z" w16du:dateUtc="2024-08-07T10:23:00Z" w:id="4803">
                  <w:rPr>
                    <w:color w:val="1155CC"/>
                    <w:sz w:val="15"/>
                    <w:szCs w:val="15"/>
                    <w:u w:val="single"/>
                  </w:rPr>
                </w:rPrChange>
              </w:rPr>
              <w:t>pp#!/dataset/derived-near-surface-meteorological-variables?tab=overview</w:t>
            </w:r>
            <w:r w:rsidRPr="002E4822">
              <w:rPr>
                <w:rFonts w:ascii="Nunito" w:hAnsi="Nunito"/>
                <w:color w:val="000000" w:themeColor="text1"/>
                <w:sz w:val="20"/>
                <w:rPrChange w:author="Craig Parker" w:date="2024-08-07T12:23:00Z" w16du:dateUtc="2024-08-07T10:23:00Z" w:id="4804">
                  <w:rPr/>
                </w:rPrChange>
              </w:rPr>
              <w:fldChar w:fldCharType="end"/>
            </w:r>
          </w:p>
          <w:p w:rsidRPr="002E4822" w:rsidR="007813F4" w:rsidRDefault="007813F4" w14:paraId="00000227" w14:textId="77777777">
            <w:pPr>
              <w:widowControl w:val="0"/>
              <w:spacing w:line="240" w:lineRule="auto"/>
              <w:ind w:left="128"/>
              <w:rPr>
                <w:rFonts w:ascii="Nunito" w:hAnsi="Nunito"/>
                <w:color w:val="000000" w:themeColor="text1"/>
                <w:sz w:val="20"/>
                <w:rPrChange w:author="Craig Parker" w:date="2024-08-07T12:23:00Z" w16du:dateUtc="2024-08-07T10:23:00Z" w:id="4805">
                  <w:rPr>
                    <w:sz w:val="15"/>
                    <w:szCs w:val="15"/>
                  </w:rPr>
                </w:rPrChange>
              </w:rPr>
            </w:pPr>
          </w:p>
        </w:tc>
        <w:tc>
          <w:tcPr>
            <w:tcW w:w="1391" w:type="pct"/>
            <w:shd w:val="clear" w:color="auto" w:fill="auto"/>
            <w:tcMar>
              <w:top w:w="100" w:type="dxa"/>
              <w:left w:w="100" w:type="dxa"/>
              <w:bottom w:w="100" w:type="dxa"/>
              <w:right w:w="100" w:type="dxa"/>
            </w:tcMar>
            <w:vAlign w:val="center"/>
          </w:tcPr>
          <w:p w:rsidRPr="002E4822" w:rsidR="007813F4" w:rsidRDefault="009511AE" w14:paraId="00000228" w14:textId="77777777">
            <w:pPr>
              <w:widowControl w:val="0"/>
              <w:spacing w:line="232" w:lineRule="auto"/>
              <w:ind w:left="113" w:right="90" w:hanging="2"/>
              <w:rPr>
                <w:rFonts w:ascii="Nunito" w:hAnsi="Nunito"/>
                <w:color w:val="000000" w:themeColor="text1"/>
                <w:sz w:val="20"/>
                <w:rPrChange w:author="Craig Parker" w:date="2024-08-07T12:23:00Z" w16du:dateUtc="2024-08-07T10:23:00Z" w:id="4806">
                  <w:rPr>
                    <w:sz w:val="15"/>
                    <w:szCs w:val="15"/>
                  </w:rPr>
                </w:rPrChange>
              </w:rPr>
            </w:pPr>
            <w:r w:rsidRPr="002E4822">
              <w:rPr>
                <w:rFonts w:ascii="Nunito" w:hAnsi="Nunito"/>
                <w:color w:val="000000" w:themeColor="text1"/>
                <w:sz w:val="20"/>
                <w:rPrChange w:author="Craig Parker" w:date="2024-08-07T12:23:00Z" w16du:dateUtc="2024-08-07T10:23:00Z" w:id="4807">
                  <w:rPr>
                    <w:sz w:val="15"/>
                    <w:szCs w:val="15"/>
                  </w:rPr>
                </w:rPrChange>
              </w:rPr>
              <w:t>A global bias-corrected reconstruction of near-surface meteorological variables drive from the ERA5.</w:t>
            </w:r>
          </w:p>
        </w:tc>
        <w:tc>
          <w:tcPr>
            <w:tcW w:w="378" w:type="pct"/>
            <w:shd w:val="clear" w:color="auto" w:fill="auto"/>
            <w:tcMar>
              <w:top w:w="100" w:type="dxa"/>
              <w:left w:w="100" w:type="dxa"/>
              <w:bottom w:w="100" w:type="dxa"/>
              <w:right w:w="100" w:type="dxa"/>
            </w:tcMar>
            <w:vAlign w:val="center"/>
          </w:tcPr>
          <w:p w:rsidRPr="002E4822" w:rsidR="007813F4" w:rsidRDefault="009511AE" w14:paraId="00000229" w14:textId="77777777">
            <w:pPr>
              <w:widowControl w:val="0"/>
              <w:spacing w:line="240" w:lineRule="auto"/>
              <w:ind w:left="127"/>
              <w:rPr>
                <w:rFonts w:ascii="Nunito" w:hAnsi="Nunito"/>
                <w:color w:val="000000" w:themeColor="text1"/>
                <w:sz w:val="20"/>
                <w:rPrChange w:author="Craig Parker" w:date="2024-08-07T12:23:00Z" w16du:dateUtc="2024-08-07T10:23:00Z" w:id="4808">
                  <w:rPr>
                    <w:sz w:val="15"/>
                    <w:szCs w:val="15"/>
                  </w:rPr>
                </w:rPrChange>
              </w:rPr>
            </w:pPr>
            <w:r w:rsidRPr="002E4822">
              <w:rPr>
                <w:rFonts w:ascii="Nunito" w:hAnsi="Nunito"/>
                <w:color w:val="000000" w:themeColor="text1"/>
                <w:sz w:val="20"/>
                <w:rPrChange w:author="Craig Parker" w:date="2024-08-07T12:23:00Z" w16du:dateUtc="2024-08-07T10:23:00Z" w:id="4809">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2A" w14:textId="77777777">
            <w:pPr>
              <w:widowControl w:val="0"/>
              <w:spacing w:line="232" w:lineRule="auto"/>
              <w:ind w:left="110" w:right="93" w:firstLine="3"/>
              <w:rPr>
                <w:rFonts w:ascii="Nunito" w:hAnsi="Nunito"/>
                <w:color w:val="000000" w:themeColor="text1"/>
                <w:sz w:val="20"/>
                <w:rPrChange w:author="Craig Parker" w:date="2024-08-07T12:23:00Z" w16du:dateUtc="2024-08-07T10:23:00Z" w:id="4810">
                  <w:rPr>
                    <w:sz w:val="15"/>
                    <w:szCs w:val="15"/>
                  </w:rPr>
                </w:rPrChange>
              </w:rPr>
            </w:pPr>
            <w:r w:rsidRPr="002E4822">
              <w:rPr>
                <w:rFonts w:ascii="Nunito" w:hAnsi="Nunito"/>
                <w:color w:val="000000" w:themeColor="text1"/>
                <w:sz w:val="20"/>
                <w:rPrChange w:author="Craig Parker" w:date="2024-08-07T12:23:00Z" w16du:dateUtc="2024-08-07T10:23:00Z" w:id="4811">
                  <w:rPr>
                    <w:sz w:val="15"/>
                    <w:szCs w:val="15"/>
                  </w:rPr>
                </w:rPrChange>
              </w:rPr>
              <w:t xml:space="preserve">includes a range of surface and hear-surface variables </w:t>
            </w:r>
            <w:proofErr w:type="gramStart"/>
            <w:r w:rsidRPr="002E4822">
              <w:rPr>
                <w:rFonts w:ascii="Nunito" w:hAnsi="Nunito"/>
                <w:color w:val="000000" w:themeColor="text1"/>
                <w:sz w:val="20"/>
                <w:rPrChange w:author="Craig Parker" w:date="2024-08-07T12:23:00Z" w16du:dateUtc="2024-08-07T10:23:00Z" w:id="4812">
                  <w:rPr>
                    <w:sz w:val="15"/>
                    <w:szCs w:val="15"/>
                  </w:rPr>
                </w:rPrChange>
              </w:rPr>
              <w:t>including:</w:t>
            </w:r>
            <w:proofErr w:type="gramEnd"/>
            <w:r w:rsidRPr="002E4822">
              <w:rPr>
                <w:rFonts w:ascii="Nunito" w:hAnsi="Nunito"/>
                <w:color w:val="000000" w:themeColor="text1"/>
                <w:sz w:val="20"/>
                <w:rPrChange w:author="Craig Parker" w:date="2024-08-07T12:23:00Z" w16du:dateUtc="2024-08-07T10:23:00Z" w:id="4813">
                  <w:rPr>
                    <w:sz w:val="15"/>
                    <w:szCs w:val="15"/>
                  </w:rPr>
                </w:rPrChange>
              </w:rPr>
              <w:t xml:space="preserve"> near surface air temperature, specific humidity, rainfall, wind speed, air pressure and surface longwave and shortwave radiation </w:t>
            </w:r>
          </w:p>
        </w:tc>
        <w:tc>
          <w:tcPr>
            <w:tcW w:w="486" w:type="pct"/>
            <w:shd w:val="clear" w:color="auto" w:fill="auto"/>
            <w:tcMar>
              <w:top w:w="100" w:type="dxa"/>
              <w:left w:w="100" w:type="dxa"/>
              <w:bottom w:w="100" w:type="dxa"/>
              <w:right w:w="100" w:type="dxa"/>
            </w:tcMar>
            <w:vAlign w:val="center"/>
          </w:tcPr>
          <w:p w:rsidRPr="002E4822" w:rsidR="007813F4" w:rsidRDefault="009511AE" w14:paraId="0000022B" w14:textId="77777777">
            <w:pPr>
              <w:widowControl w:val="0"/>
              <w:spacing w:line="240" w:lineRule="auto"/>
              <w:ind w:left="122"/>
              <w:rPr>
                <w:rFonts w:ascii="Nunito" w:hAnsi="Nunito"/>
                <w:color w:val="000000" w:themeColor="text1"/>
                <w:sz w:val="20"/>
                <w:rPrChange w:author="Craig Parker" w:date="2024-08-07T12:23:00Z" w16du:dateUtc="2024-08-07T10:23:00Z" w:id="4814">
                  <w:rPr>
                    <w:sz w:val="15"/>
                    <w:szCs w:val="15"/>
                  </w:rPr>
                </w:rPrChange>
              </w:rPr>
            </w:pPr>
            <w:r w:rsidRPr="002E4822">
              <w:rPr>
                <w:rFonts w:ascii="Nunito" w:hAnsi="Nunito"/>
                <w:color w:val="000000" w:themeColor="text1"/>
                <w:sz w:val="20"/>
                <w:rPrChange w:author="Craig Parker" w:date="2024-08-07T12:23:00Z" w16du:dateUtc="2024-08-07T10:23:00Z" w:id="4815">
                  <w:rPr>
                    <w:sz w:val="15"/>
                    <w:szCs w:val="15"/>
                  </w:rPr>
                </w:rPrChange>
              </w:rPr>
              <w:t>spatial: Global land</w:t>
            </w:r>
          </w:p>
          <w:p w:rsidRPr="002E4822" w:rsidR="007813F4" w:rsidRDefault="009511AE" w14:paraId="0000022C" w14:textId="77777777">
            <w:pPr>
              <w:widowControl w:val="0"/>
              <w:spacing w:line="240" w:lineRule="auto"/>
              <w:ind w:left="122"/>
              <w:rPr>
                <w:rFonts w:ascii="Nunito" w:hAnsi="Nunito"/>
                <w:color w:val="000000" w:themeColor="text1"/>
                <w:sz w:val="20"/>
                <w:rPrChange w:author="Craig Parker" w:date="2024-08-07T12:23:00Z" w16du:dateUtc="2024-08-07T10:23:00Z" w:id="4816">
                  <w:rPr>
                    <w:sz w:val="15"/>
                    <w:szCs w:val="15"/>
                  </w:rPr>
                </w:rPrChange>
              </w:rPr>
            </w:pPr>
            <w:r w:rsidRPr="002E4822">
              <w:rPr>
                <w:rFonts w:ascii="Nunito" w:hAnsi="Nunito"/>
                <w:color w:val="000000" w:themeColor="text1"/>
                <w:sz w:val="20"/>
                <w:rPrChange w:author="Craig Parker" w:date="2024-08-07T12:23:00Z" w16du:dateUtc="2024-08-07T10:23:00Z" w:id="4817">
                  <w:rPr>
                    <w:sz w:val="15"/>
                    <w:szCs w:val="15"/>
                  </w:rPr>
                </w:rPrChange>
              </w:rPr>
              <w:t>Temporal: Hourly 1979 - 2019</w:t>
            </w:r>
          </w:p>
        </w:tc>
        <w:tc>
          <w:tcPr>
            <w:tcW w:w="583" w:type="pct"/>
            <w:shd w:val="clear" w:color="auto" w:fill="auto"/>
            <w:tcMar>
              <w:top w:w="100" w:type="dxa"/>
              <w:left w:w="100" w:type="dxa"/>
              <w:bottom w:w="100" w:type="dxa"/>
              <w:right w:w="100" w:type="dxa"/>
            </w:tcMar>
            <w:vAlign w:val="center"/>
          </w:tcPr>
          <w:p w:rsidRPr="002E4822" w:rsidR="007813F4" w:rsidRDefault="009511AE" w14:paraId="0000022D"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818">
                  <w:rPr>
                    <w:sz w:val="15"/>
                    <w:szCs w:val="15"/>
                  </w:rPr>
                </w:rPrChange>
              </w:rPr>
            </w:pPr>
            <w:r w:rsidRPr="002E4822">
              <w:rPr>
                <w:rFonts w:ascii="Nunito" w:hAnsi="Nunito"/>
                <w:color w:val="000000" w:themeColor="text1"/>
                <w:sz w:val="20"/>
                <w:rPrChange w:author="Craig Parker" w:date="2024-08-07T12:23:00Z" w16du:dateUtc="2024-08-07T10:23:00Z" w:id="4819">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820">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821">
                  <w:rPr>
                    <w:sz w:val="15"/>
                    <w:szCs w:val="15"/>
                  </w:rPr>
                </w:rPrChange>
              </w:rPr>
              <w:t xml:space="preserve">; Thermal </w:t>
            </w:r>
          </w:p>
          <w:p w:rsidRPr="002E4822" w:rsidR="007813F4" w:rsidRDefault="009511AE" w14:paraId="0000022E" w14:textId="77777777">
            <w:pPr>
              <w:widowControl w:val="0"/>
              <w:spacing w:line="240" w:lineRule="auto"/>
              <w:ind w:left="121"/>
              <w:rPr>
                <w:rFonts w:ascii="Nunito" w:hAnsi="Nunito"/>
                <w:color w:val="000000" w:themeColor="text1"/>
                <w:sz w:val="20"/>
                <w:rPrChange w:author="Craig Parker" w:date="2024-08-07T12:23:00Z" w16du:dateUtc="2024-08-07T10:23:00Z" w:id="4822">
                  <w:rPr>
                    <w:sz w:val="15"/>
                    <w:szCs w:val="15"/>
                  </w:rPr>
                </w:rPrChange>
              </w:rPr>
            </w:pPr>
            <w:r w:rsidRPr="002E4822">
              <w:rPr>
                <w:rFonts w:ascii="Nunito" w:hAnsi="Nunito"/>
                <w:color w:val="000000" w:themeColor="text1"/>
                <w:sz w:val="20"/>
                <w:rPrChange w:author="Craig Parker" w:date="2024-08-07T12:23:00Z" w16du:dateUtc="2024-08-07T10:23:00Z" w:id="4823">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824">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825">
                  <w:rPr>
                    <w:sz w:val="15"/>
                    <w:szCs w:val="15"/>
                  </w:rPr>
                </w:rPrChange>
              </w:rPr>
              <w:t xml:space="preserve">  </w:t>
            </w:r>
          </w:p>
          <w:p w:rsidRPr="002E4822" w:rsidR="007813F4" w:rsidRDefault="009511AE" w14:paraId="0000022F" w14:textId="77777777">
            <w:pPr>
              <w:widowControl w:val="0"/>
              <w:spacing w:line="240" w:lineRule="auto"/>
              <w:ind w:left="121"/>
              <w:rPr>
                <w:rFonts w:ascii="Nunito" w:hAnsi="Nunito"/>
                <w:color w:val="000000" w:themeColor="text1"/>
                <w:sz w:val="20"/>
                <w:rPrChange w:author="Craig Parker" w:date="2024-08-07T12:23:00Z" w16du:dateUtc="2024-08-07T10:23:00Z" w:id="4826">
                  <w:rPr>
                    <w:sz w:val="15"/>
                    <w:szCs w:val="15"/>
                  </w:rPr>
                </w:rPrChange>
              </w:rPr>
            </w:pPr>
            <w:r w:rsidRPr="002E4822">
              <w:rPr>
                <w:rFonts w:ascii="Nunito" w:hAnsi="Nunito"/>
                <w:color w:val="000000" w:themeColor="text1"/>
                <w:sz w:val="20"/>
                <w:rPrChange w:author="Craig Parker" w:date="2024-08-07T12:23:00Z" w16du:dateUtc="2024-08-07T10:23:00Z" w:id="4827">
                  <w:rPr>
                    <w:sz w:val="15"/>
                    <w:szCs w:val="15"/>
                  </w:rPr>
                </w:rPrChange>
              </w:rPr>
              <w:t xml:space="preserve">combined climate  </w:t>
            </w:r>
          </w:p>
          <w:p w:rsidRPr="002E4822" w:rsidR="007813F4" w:rsidRDefault="009511AE" w14:paraId="00000230"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828">
                  <w:rPr>
                    <w:sz w:val="15"/>
                    <w:szCs w:val="15"/>
                  </w:rPr>
                </w:rPrChange>
              </w:rPr>
            </w:pPr>
            <w:r w:rsidRPr="002E4822">
              <w:rPr>
                <w:rFonts w:ascii="Nunito" w:hAnsi="Nunito"/>
                <w:color w:val="000000" w:themeColor="text1"/>
                <w:sz w:val="20"/>
                <w:rPrChange w:author="Craig Parker" w:date="2024-08-07T12:23:00Z" w16du:dateUtc="2024-08-07T10:23:00Z" w:id="4829">
                  <w:rPr>
                    <w:sz w:val="15"/>
                    <w:szCs w:val="15"/>
                  </w:rPr>
                </w:rPrChange>
              </w:rPr>
              <w:t>exposures (historical)</w:t>
            </w:r>
          </w:p>
        </w:tc>
      </w:tr>
      <w:tr w:rsidRPr="002E4822" w:rsidR="006E7398" w:rsidTr="3E93EB8D" w14:paraId="6BE9CED1" w14:textId="77777777">
        <w:trPr>
          <w:trHeight w:val="1483"/>
          <w:del w:author="Craig Parker" w:date="2024-08-06T12:24:00Z" w:id="4830"/>
        </w:trPr>
        <w:tc>
          <w:tcPr>
            <w:tcW w:w="1530" w:type="pct"/>
            <w:shd w:val="clear" w:color="auto" w:fill="auto"/>
            <w:tcMar>
              <w:top w:w="100" w:type="dxa"/>
              <w:left w:w="100" w:type="dxa"/>
              <w:bottom w:w="100" w:type="dxa"/>
              <w:right w:w="100" w:type="dxa"/>
            </w:tcMar>
            <w:vAlign w:val="center"/>
          </w:tcPr>
          <w:p w:rsidRPr="002E4822" w:rsidR="007813F4" w:rsidRDefault="009511AE" w14:paraId="00000231" w14:textId="77777777">
            <w:pPr>
              <w:widowControl w:val="0"/>
              <w:spacing w:line="240" w:lineRule="auto"/>
              <w:ind w:left="128"/>
              <w:rPr>
                <w:rFonts w:ascii="Nunito" w:hAnsi="Nunito"/>
                <w:color w:val="000000" w:themeColor="text1"/>
                <w:sz w:val="20"/>
                <w:rPrChange w:author="Craig Parker" w:date="2024-08-07T12:23:00Z" w16du:dateUtc="2024-08-07T10:23:00Z" w:id="4831">
                  <w:rPr>
                    <w:sz w:val="15"/>
                    <w:szCs w:val="15"/>
                  </w:rPr>
                </w:rPrChange>
              </w:rPr>
            </w:pPr>
            <w:r w:rsidRPr="002E4822">
              <w:rPr>
                <w:rFonts w:ascii="Nunito" w:hAnsi="Nunito"/>
                <w:color w:val="000000" w:themeColor="text1"/>
                <w:sz w:val="20"/>
                <w:rPrChange w:author="Craig Parker" w:date="2024-08-07T12:23:00Z" w16du:dateUtc="2024-08-07T10:23:00Z" w:id="4832">
                  <w:rPr>
                    <w:sz w:val="15"/>
                    <w:szCs w:val="15"/>
                  </w:rPr>
                </w:rPrChange>
              </w:rPr>
              <w:t>Temperature and precipitation gridded data for global and regional domains derived from in-situ and satellite observations</w:t>
            </w:r>
          </w:p>
          <w:p w:rsidRPr="002E4822" w:rsidR="007813F4" w:rsidRDefault="009511AE" w14:paraId="00000232" w14:textId="6E9A2AE4">
            <w:pPr>
              <w:widowControl w:val="0"/>
              <w:spacing w:line="240" w:lineRule="auto"/>
              <w:ind w:left="128"/>
              <w:rPr>
                <w:rFonts w:ascii="Nunito" w:hAnsi="Nunito"/>
                <w:color w:val="000000" w:themeColor="text1"/>
                <w:sz w:val="20"/>
                <w:rPrChange w:author="Craig Parker" w:date="2024-08-07T12:23:00Z" w16du:dateUtc="2024-08-07T10:23:00Z" w:id="4833">
                  <w:rPr>
                    <w:sz w:val="15"/>
                    <w:szCs w:val="15"/>
                  </w:rPr>
                </w:rPrChange>
              </w:rPr>
            </w:pPr>
            <w:r w:rsidRPr="002E4822">
              <w:rPr>
                <w:rFonts w:ascii="Nunito" w:hAnsi="Nunito"/>
                <w:color w:val="000000" w:themeColor="text1"/>
                <w:sz w:val="20"/>
                <w:rPrChange w:author="Craig Parker" w:date="2024-08-07T12:23:00Z" w16du:dateUtc="2024-08-07T10:23:00Z" w:id="4834">
                  <w:rPr/>
                </w:rPrChange>
              </w:rPr>
              <w:fldChar w:fldCharType="begin"/>
            </w:r>
            <w:r w:rsidRPr="002E4822">
              <w:rPr>
                <w:rFonts w:ascii="Nunito" w:hAnsi="Nunito"/>
                <w:color w:val="000000" w:themeColor="text1"/>
                <w:sz w:val="20"/>
                <w:rPrChange w:author="Craig Parker" w:date="2024-08-07T12:23:00Z" w16du:dateUtc="2024-08-07T10:23:00Z" w:id="4835">
                  <w:rPr/>
                </w:rPrChange>
              </w:rPr>
              <w:instrText xml:space="preserve">HYPERLINK "https://cds.climate.copernicus.eu/cdsapp#!/dataset/insitu-gridded-observations-global-and-regional" </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4836">
                  <w:rPr/>
                </w:rPrChange>
              </w:rPr>
              <w:fldChar w:fldCharType="separate"/>
            </w:r>
            <w:r w:rsidRPr="002E4822" w:rsidR="54FBA741">
              <w:rPr>
                <w:rFonts w:ascii="Nunito" w:hAnsi="Nunito"/>
                <w:color w:val="000000" w:themeColor="text1"/>
                <w:sz w:val="20"/>
                <w:u w:val="single"/>
                <w:rPrChange w:author="Craig Parker" w:date="2024-08-07T12:23:00Z" w16du:dateUtc="2024-08-07T10:23:00Z" w:id="4837">
                  <w:rPr>
                    <w:color w:val="1155CC"/>
                    <w:sz w:val="15"/>
                    <w:szCs w:val="15"/>
                    <w:u w:val="single"/>
                  </w:rPr>
                </w:rPrChange>
              </w:rPr>
              <w:t>https://cds.climate.copernicus.eu/c</w:t>
            </w:r>
            <w:del w:author="Craig Parker" w:date="2024-07-08T09:33:00Z" w:id="4838">
              <w:r w:rsidRPr="002E4822" w:rsidDel="54FBA741">
                <w:rPr>
                  <w:rFonts w:ascii="Nunito" w:hAnsi="Nunito"/>
                  <w:color w:val="000000" w:themeColor="text1"/>
                  <w:sz w:val="20"/>
                  <w:u w:val="single"/>
                  <w:rPrChange w:author="Craig Parker" w:date="2024-08-07T12:23:00Z" w16du:dateUtc="2024-08-07T10:23:00Z" w:id="4839">
                    <w:rPr>
                      <w:color w:val="1155CC"/>
                      <w:sz w:val="15"/>
                      <w:szCs w:val="15"/>
                      <w:u w:val="single"/>
                    </w:rPr>
                  </w:rPrChange>
                </w:rPr>
                <w:delText>dsa</w:delText>
              </w:r>
            </w:del>
            <w:ins w:author="Craig Parker" w:date="2024-07-08T09:33:00Z" w:id="4840">
              <w:r w:rsidRPr="002E4822" w:rsidR="54FBA741">
                <w:rPr>
                  <w:rFonts w:ascii="Nunito" w:hAnsi="Nunito"/>
                  <w:color w:val="000000" w:themeColor="text1"/>
                  <w:sz w:val="20"/>
                  <w:u w:val="single"/>
                  <w:rPrChange w:author="Craig Parker" w:date="2024-08-07T12:23:00Z" w16du:dateUtc="2024-08-07T10:23:00Z" w:id="4841">
                    <w:rPr>
                      <w:color w:val="1155CC"/>
                      <w:sz w:val="15"/>
                      <w:szCs w:val="15"/>
                      <w:u w:val="single"/>
                    </w:rPr>
                  </w:rPrChange>
                </w:rPr>
                <w:t>DTA</w:t>
              </w:r>
            </w:ins>
            <w:r w:rsidRPr="002E4822" w:rsidR="54FBA741">
              <w:rPr>
                <w:rFonts w:ascii="Nunito" w:hAnsi="Nunito"/>
                <w:color w:val="000000" w:themeColor="text1"/>
                <w:sz w:val="20"/>
                <w:u w:val="single"/>
                <w:rPrChange w:author="Craig Parker" w:date="2024-08-07T12:23:00Z" w16du:dateUtc="2024-08-07T10:23:00Z" w:id="4842">
                  <w:rPr>
                    <w:color w:val="1155CC"/>
                    <w:sz w:val="15"/>
                    <w:szCs w:val="15"/>
                    <w:u w:val="single"/>
                  </w:rPr>
                </w:rPrChange>
              </w:rPr>
              <w:t>pp#!/dataset/insitu-gridded-observations-global-and-regional</w:t>
            </w:r>
            <w:r w:rsidRPr="002E4822">
              <w:rPr>
                <w:rFonts w:ascii="Nunito" w:hAnsi="Nunito"/>
                <w:color w:val="000000" w:themeColor="text1"/>
                <w:sz w:val="20"/>
                <w:rPrChange w:author="Craig Parker" w:date="2024-08-07T12:23:00Z" w16du:dateUtc="2024-08-07T10:23:00Z" w:id="4843">
                  <w:rPr/>
                </w:rPrChange>
              </w:rPr>
              <w:fldChar w:fldCharType="end"/>
            </w:r>
          </w:p>
          <w:p w:rsidRPr="002E4822" w:rsidR="007813F4" w:rsidRDefault="007813F4" w14:paraId="00000233" w14:textId="77777777">
            <w:pPr>
              <w:widowControl w:val="0"/>
              <w:spacing w:line="240" w:lineRule="auto"/>
              <w:ind w:left="128"/>
              <w:rPr>
                <w:rFonts w:ascii="Nunito" w:hAnsi="Nunito"/>
                <w:color w:val="000000" w:themeColor="text1"/>
                <w:sz w:val="20"/>
                <w:rPrChange w:author="Craig Parker" w:date="2024-08-07T12:23:00Z" w16du:dateUtc="2024-08-07T10:23:00Z" w:id="4844">
                  <w:rPr>
                    <w:sz w:val="15"/>
                    <w:szCs w:val="15"/>
                  </w:rPr>
                </w:rPrChange>
              </w:rPr>
            </w:pPr>
          </w:p>
        </w:tc>
        <w:tc>
          <w:tcPr>
            <w:tcW w:w="1391" w:type="pct"/>
            <w:shd w:val="clear" w:color="auto" w:fill="auto"/>
            <w:tcMar>
              <w:top w:w="100" w:type="dxa"/>
              <w:left w:w="100" w:type="dxa"/>
              <w:bottom w:w="100" w:type="dxa"/>
              <w:right w:w="100" w:type="dxa"/>
            </w:tcMar>
            <w:vAlign w:val="center"/>
          </w:tcPr>
          <w:p w:rsidRPr="002E4822" w:rsidR="007813F4" w:rsidRDefault="009511AE" w14:paraId="00000234" w14:textId="77777777">
            <w:pPr>
              <w:widowControl w:val="0"/>
              <w:spacing w:line="232" w:lineRule="auto"/>
              <w:ind w:left="113" w:right="90" w:hanging="2"/>
              <w:rPr>
                <w:rFonts w:ascii="Nunito" w:hAnsi="Nunito"/>
                <w:color w:val="000000" w:themeColor="text1"/>
                <w:sz w:val="20"/>
                <w:rPrChange w:author="Craig Parker" w:date="2024-08-07T12:23:00Z" w16du:dateUtc="2024-08-07T10:23:00Z" w:id="4845">
                  <w:rPr>
                    <w:sz w:val="15"/>
                    <w:szCs w:val="15"/>
                  </w:rPr>
                </w:rPrChange>
              </w:rPr>
            </w:pPr>
            <w:r w:rsidRPr="002E4822">
              <w:rPr>
                <w:rFonts w:ascii="Nunito" w:hAnsi="Nunito"/>
                <w:color w:val="000000" w:themeColor="text1"/>
                <w:sz w:val="20"/>
                <w:rPrChange w:author="Craig Parker" w:date="2024-08-07T12:23:00Z" w16du:dateUtc="2024-08-07T10:23:00Z" w:id="4846">
                  <w:rPr>
                    <w:sz w:val="15"/>
                    <w:szCs w:val="15"/>
                  </w:rPr>
                </w:rPrChange>
              </w:rPr>
              <w:t>Temperature and precipitation from different datasets including: GISTEMP, Berkeley Earth, CPC and CPC-CONUS, CHIRPS, IMERG, CMORPH, GPCC and CRU</w:t>
            </w:r>
          </w:p>
        </w:tc>
        <w:tc>
          <w:tcPr>
            <w:tcW w:w="378" w:type="pct"/>
            <w:shd w:val="clear" w:color="auto" w:fill="auto"/>
            <w:tcMar>
              <w:top w:w="100" w:type="dxa"/>
              <w:left w:w="100" w:type="dxa"/>
              <w:bottom w:w="100" w:type="dxa"/>
              <w:right w:w="100" w:type="dxa"/>
            </w:tcMar>
            <w:vAlign w:val="center"/>
          </w:tcPr>
          <w:p w:rsidRPr="002E4822" w:rsidR="007813F4" w:rsidRDefault="009511AE" w14:paraId="00000235" w14:textId="77777777">
            <w:pPr>
              <w:widowControl w:val="0"/>
              <w:spacing w:line="240" w:lineRule="auto"/>
              <w:ind w:left="127"/>
              <w:rPr>
                <w:rFonts w:ascii="Nunito" w:hAnsi="Nunito"/>
                <w:color w:val="000000" w:themeColor="text1"/>
                <w:sz w:val="20"/>
                <w:rPrChange w:author="Craig Parker" w:date="2024-08-07T12:23:00Z" w16du:dateUtc="2024-08-07T10:23:00Z" w:id="4847">
                  <w:rPr>
                    <w:sz w:val="15"/>
                    <w:szCs w:val="15"/>
                  </w:rPr>
                </w:rPrChange>
              </w:rPr>
            </w:pPr>
            <w:r w:rsidRPr="002E4822">
              <w:rPr>
                <w:rFonts w:ascii="Nunito" w:hAnsi="Nunito"/>
                <w:color w:val="000000" w:themeColor="text1"/>
                <w:sz w:val="20"/>
                <w:rPrChange w:author="Craig Parker" w:date="2024-08-07T12:23:00Z" w16du:dateUtc="2024-08-07T10:23:00Z" w:id="4848">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36" w14:textId="77777777">
            <w:pPr>
              <w:widowControl w:val="0"/>
              <w:spacing w:line="232" w:lineRule="auto"/>
              <w:ind w:left="110" w:right="93" w:firstLine="3"/>
              <w:rPr>
                <w:rFonts w:ascii="Nunito" w:hAnsi="Nunito"/>
                <w:color w:val="000000" w:themeColor="text1"/>
                <w:sz w:val="20"/>
                <w:rPrChange w:author="Craig Parker" w:date="2024-08-07T12:23:00Z" w16du:dateUtc="2024-08-07T10:23:00Z" w:id="4849">
                  <w:rPr>
                    <w:sz w:val="15"/>
                    <w:szCs w:val="15"/>
                  </w:rPr>
                </w:rPrChange>
              </w:rPr>
            </w:pPr>
            <w:r w:rsidRPr="002E4822">
              <w:rPr>
                <w:rFonts w:ascii="Nunito" w:hAnsi="Nunito"/>
                <w:color w:val="000000" w:themeColor="text1"/>
                <w:sz w:val="20"/>
                <w:rPrChange w:author="Craig Parker" w:date="2024-08-07T12:23:00Z" w16du:dateUtc="2024-08-07T10:23:00Z" w:id="4850">
                  <w:rPr>
                    <w:sz w:val="15"/>
                    <w:szCs w:val="15"/>
                  </w:rPr>
                </w:rPrChange>
              </w:rPr>
              <w:t>precipitation, maximum, mean and minimum temperature</w:t>
            </w:r>
          </w:p>
        </w:tc>
        <w:tc>
          <w:tcPr>
            <w:tcW w:w="486" w:type="pct"/>
            <w:shd w:val="clear" w:color="auto" w:fill="auto"/>
            <w:tcMar>
              <w:top w:w="100" w:type="dxa"/>
              <w:left w:w="100" w:type="dxa"/>
              <w:bottom w:w="100" w:type="dxa"/>
              <w:right w:w="100" w:type="dxa"/>
            </w:tcMar>
            <w:vAlign w:val="center"/>
          </w:tcPr>
          <w:p w:rsidRPr="002E4822" w:rsidR="007813F4" w:rsidRDefault="009511AE" w14:paraId="00000237" w14:textId="77777777">
            <w:pPr>
              <w:widowControl w:val="0"/>
              <w:spacing w:line="240" w:lineRule="auto"/>
              <w:ind w:left="122"/>
              <w:rPr>
                <w:rFonts w:ascii="Nunito" w:hAnsi="Nunito"/>
                <w:color w:val="000000" w:themeColor="text1"/>
                <w:sz w:val="20"/>
                <w:rPrChange w:author="Craig Parker" w:date="2024-08-07T12:23:00Z" w16du:dateUtc="2024-08-07T10:23:00Z" w:id="4851">
                  <w:rPr>
                    <w:sz w:val="15"/>
                    <w:szCs w:val="15"/>
                  </w:rPr>
                </w:rPrChange>
              </w:rPr>
            </w:pPr>
            <w:r w:rsidRPr="002E4822">
              <w:rPr>
                <w:rFonts w:ascii="Nunito" w:hAnsi="Nunito"/>
                <w:color w:val="000000" w:themeColor="text1"/>
                <w:sz w:val="20"/>
                <w:rPrChange w:author="Craig Parker" w:date="2024-08-07T12:23:00Z" w16du:dateUtc="2024-08-07T10:23:00Z" w:id="4852">
                  <w:rPr>
                    <w:sz w:val="15"/>
                    <w:szCs w:val="15"/>
                  </w:rPr>
                </w:rPrChange>
              </w:rPr>
              <w:t>Spatial:</w:t>
            </w:r>
          </w:p>
          <w:p w:rsidRPr="002E4822" w:rsidR="007813F4" w:rsidRDefault="009511AE" w14:paraId="00000238" w14:textId="77777777">
            <w:pPr>
              <w:widowControl w:val="0"/>
              <w:spacing w:line="240" w:lineRule="auto"/>
              <w:ind w:left="122"/>
              <w:rPr>
                <w:rFonts w:ascii="Nunito" w:hAnsi="Nunito"/>
                <w:color w:val="000000" w:themeColor="text1"/>
                <w:sz w:val="20"/>
                <w:rPrChange w:author="Craig Parker" w:date="2024-08-07T12:23:00Z" w16du:dateUtc="2024-08-07T10:23:00Z" w:id="4853">
                  <w:rPr>
                    <w:sz w:val="15"/>
                    <w:szCs w:val="15"/>
                  </w:rPr>
                </w:rPrChange>
              </w:rPr>
            </w:pPr>
            <w:r w:rsidRPr="002E4822">
              <w:rPr>
                <w:rFonts w:ascii="Nunito" w:hAnsi="Nunito"/>
                <w:color w:val="000000" w:themeColor="text1"/>
                <w:sz w:val="20"/>
                <w:rPrChange w:author="Craig Parker" w:date="2024-08-07T12:23:00Z" w16du:dateUtc="2024-08-07T10:23:00Z" w:id="4854">
                  <w:rPr>
                    <w:sz w:val="15"/>
                    <w:szCs w:val="15"/>
                  </w:rPr>
                </w:rPrChange>
              </w:rPr>
              <w:t>global, quasi-global, Africa depending on the dataset.</w:t>
            </w:r>
          </w:p>
          <w:p w:rsidRPr="002E4822" w:rsidR="007813F4" w:rsidRDefault="009511AE" w14:paraId="00000239" w14:textId="77777777">
            <w:pPr>
              <w:widowControl w:val="0"/>
              <w:spacing w:line="240" w:lineRule="auto"/>
              <w:ind w:left="122"/>
              <w:rPr>
                <w:rFonts w:ascii="Nunito" w:hAnsi="Nunito"/>
                <w:color w:val="000000" w:themeColor="text1"/>
                <w:sz w:val="20"/>
                <w:rPrChange w:author="Craig Parker" w:date="2024-08-07T12:23:00Z" w16du:dateUtc="2024-08-07T10:23:00Z" w:id="4855">
                  <w:rPr>
                    <w:sz w:val="15"/>
                    <w:szCs w:val="15"/>
                  </w:rPr>
                </w:rPrChange>
              </w:rPr>
            </w:pPr>
            <w:r w:rsidRPr="002E4822">
              <w:rPr>
                <w:rFonts w:ascii="Nunito" w:hAnsi="Nunito"/>
                <w:color w:val="000000" w:themeColor="text1"/>
                <w:sz w:val="20"/>
                <w:rPrChange w:author="Craig Parker" w:date="2024-08-07T12:23:00Z" w16du:dateUtc="2024-08-07T10:23:00Z" w:id="4856">
                  <w:rPr>
                    <w:sz w:val="15"/>
                    <w:szCs w:val="15"/>
                  </w:rPr>
                </w:rPrChange>
              </w:rPr>
              <w:t>Temporal: daily or monthly depending on the dataset</w:t>
            </w:r>
          </w:p>
          <w:p w:rsidRPr="002E4822" w:rsidR="007813F4" w:rsidRDefault="007813F4" w14:paraId="0000023A" w14:textId="77777777">
            <w:pPr>
              <w:widowControl w:val="0"/>
              <w:spacing w:line="240" w:lineRule="auto"/>
              <w:ind w:left="122"/>
              <w:rPr>
                <w:rFonts w:ascii="Nunito" w:hAnsi="Nunito"/>
                <w:color w:val="000000" w:themeColor="text1"/>
                <w:sz w:val="20"/>
                <w:rPrChange w:author="Craig Parker" w:date="2024-08-07T12:23:00Z" w16du:dateUtc="2024-08-07T10:23:00Z" w:id="4857">
                  <w:rPr>
                    <w:sz w:val="15"/>
                    <w:szCs w:val="15"/>
                  </w:rPr>
                </w:rPrChange>
              </w:rPr>
            </w:pPr>
          </w:p>
        </w:tc>
        <w:tc>
          <w:tcPr>
            <w:tcW w:w="583" w:type="pct"/>
            <w:shd w:val="clear" w:color="auto" w:fill="auto"/>
            <w:tcMar>
              <w:top w:w="100" w:type="dxa"/>
              <w:left w:w="100" w:type="dxa"/>
              <w:bottom w:w="100" w:type="dxa"/>
              <w:right w:w="100" w:type="dxa"/>
            </w:tcMar>
            <w:vAlign w:val="center"/>
          </w:tcPr>
          <w:p w:rsidRPr="002E4822" w:rsidR="007813F4" w:rsidRDefault="009511AE" w14:paraId="0000023B"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858">
                  <w:rPr>
                    <w:sz w:val="15"/>
                    <w:szCs w:val="15"/>
                  </w:rPr>
                </w:rPrChange>
              </w:rPr>
            </w:pPr>
            <w:r w:rsidRPr="002E4822">
              <w:rPr>
                <w:rFonts w:ascii="Nunito" w:hAnsi="Nunito"/>
                <w:color w:val="000000" w:themeColor="text1"/>
                <w:sz w:val="20"/>
                <w:rPrChange w:author="Craig Parker" w:date="2024-08-07T12:23:00Z" w16du:dateUtc="2024-08-07T10:23:00Z" w:id="4859">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860">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861">
                  <w:rPr>
                    <w:sz w:val="15"/>
                    <w:szCs w:val="15"/>
                  </w:rPr>
                </w:rPrChange>
              </w:rPr>
              <w:t xml:space="preserve">; Thermal </w:t>
            </w:r>
          </w:p>
          <w:p w:rsidRPr="002E4822" w:rsidR="007813F4" w:rsidRDefault="009511AE" w14:paraId="0000023C" w14:textId="77777777">
            <w:pPr>
              <w:widowControl w:val="0"/>
              <w:spacing w:line="240" w:lineRule="auto"/>
              <w:ind w:left="121"/>
              <w:rPr>
                <w:rFonts w:ascii="Nunito" w:hAnsi="Nunito"/>
                <w:color w:val="000000" w:themeColor="text1"/>
                <w:sz w:val="20"/>
                <w:rPrChange w:author="Craig Parker" w:date="2024-08-07T12:23:00Z" w16du:dateUtc="2024-08-07T10:23:00Z" w:id="4862">
                  <w:rPr>
                    <w:sz w:val="15"/>
                    <w:szCs w:val="15"/>
                  </w:rPr>
                </w:rPrChange>
              </w:rPr>
            </w:pPr>
            <w:r w:rsidRPr="002E4822">
              <w:rPr>
                <w:rFonts w:ascii="Nunito" w:hAnsi="Nunito"/>
                <w:color w:val="000000" w:themeColor="text1"/>
                <w:sz w:val="20"/>
                <w:rPrChange w:author="Craig Parker" w:date="2024-08-07T12:23:00Z" w16du:dateUtc="2024-08-07T10:23:00Z" w:id="4863">
                  <w:rPr>
                    <w:sz w:val="15"/>
                    <w:szCs w:val="15"/>
                  </w:rPr>
                </w:rPrChange>
              </w:rPr>
              <w:t xml:space="preserve">comfort </w:t>
            </w:r>
            <w:proofErr w:type="gramStart"/>
            <w:r w:rsidRPr="002E4822">
              <w:rPr>
                <w:rFonts w:ascii="Nunito" w:hAnsi="Nunito"/>
                <w:color w:val="000000" w:themeColor="text1"/>
                <w:sz w:val="20"/>
                <w:rPrChange w:author="Craig Parker" w:date="2024-08-07T12:23:00Z" w16du:dateUtc="2024-08-07T10:23:00Z" w:id="4864">
                  <w:rPr>
                    <w:sz w:val="15"/>
                    <w:szCs w:val="15"/>
                  </w:rPr>
                </w:rPrChange>
              </w:rPr>
              <w:t>metrics;</w:t>
            </w:r>
            <w:proofErr w:type="gramEnd"/>
            <w:r w:rsidRPr="002E4822">
              <w:rPr>
                <w:rFonts w:ascii="Nunito" w:hAnsi="Nunito"/>
                <w:color w:val="000000" w:themeColor="text1"/>
                <w:sz w:val="20"/>
                <w:rPrChange w:author="Craig Parker" w:date="2024-08-07T12:23:00Z" w16du:dateUtc="2024-08-07T10:23:00Z" w:id="4865">
                  <w:rPr>
                    <w:sz w:val="15"/>
                    <w:szCs w:val="15"/>
                  </w:rPr>
                </w:rPrChange>
              </w:rPr>
              <w:t xml:space="preserve">  </w:t>
            </w:r>
          </w:p>
          <w:p w:rsidRPr="002E4822" w:rsidR="007813F4" w:rsidRDefault="009511AE" w14:paraId="0000023D" w14:textId="77777777">
            <w:pPr>
              <w:widowControl w:val="0"/>
              <w:spacing w:line="240" w:lineRule="auto"/>
              <w:ind w:left="121"/>
              <w:rPr>
                <w:rFonts w:ascii="Nunito" w:hAnsi="Nunito"/>
                <w:color w:val="000000" w:themeColor="text1"/>
                <w:sz w:val="20"/>
                <w:rPrChange w:author="Craig Parker" w:date="2024-08-07T12:23:00Z" w16du:dateUtc="2024-08-07T10:23:00Z" w:id="4866">
                  <w:rPr>
                    <w:sz w:val="15"/>
                    <w:szCs w:val="15"/>
                  </w:rPr>
                </w:rPrChange>
              </w:rPr>
            </w:pPr>
            <w:r w:rsidRPr="002E4822">
              <w:rPr>
                <w:rFonts w:ascii="Nunito" w:hAnsi="Nunito"/>
                <w:color w:val="000000" w:themeColor="text1"/>
                <w:sz w:val="20"/>
                <w:rPrChange w:author="Craig Parker" w:date="2024-08-07T12:23:00Z" w16du:dateUtc="2024-08-07T10:23:00Z" w:id="4867">
                  <w:rPr>
                    <w:sz w:val="15"/>
                    <w:szCs w:val="15"/>
                  </w:rPr>
                </w:rPrChange>
              </w:rPr>
              <w:t xml:space="preserve">combined climate  </w:t>
            </w:r>
          </w:p>
          <w:p w:rsidRPr="002E4822" w:rsidR="007813F4" w:rsidRDefault="009511AE" w14:paraId="0000023E" w14:textId="77777777">
            <w:pPr>
              <w:widowControl w:val="0"/>
              <w:spacing w:line="236" w:lineRule="auto"/>
              <w:ind w:left="125" w:right="250" w:firstLine="1"/>
              <w:rPr>
                <w:rFonts w:ascii="Nunito" w:hAnsi="Nunito"/>
                <w:color w:val="000000" w:themeColor="text1"/>
                <w:sz w:val="20"/>
                <w:rPrChange w:author="Craig Parker" w:date="2024-08-07T12:23:00Z" w16du:dateUtc="2024-08-07T10:23:00Z" w:id="4868">
                  <w:rPr>
                    <w:sz w:val="15"/>
                    <w:szCs w:val="15"/>
                  </w:rPr>
                </w:rPrChange>
              </w:rPr>
            </w:pPr>
            <w:r w:rsidRPr="002E4822">
              <w:rPr>
                <w:rFonts w:ascii="Nunito" w:hAnsi="Nunito"/>
                <w:color w:val="000000" w:themeColor="text1"/>
                <w:sz w:val="20"/>
                <w:rPrChange w:author="Craig Parker" w:date="2024-08-07T12:23:00Z" w16du:dateUtc="2024-08-07T10:23:00Z" w:id="4869">
                  <w:rPr>
                    <w:sz w:val="15"/>
                    <w:szCs w:val="15"/>
                  </w:rPr>
                </w:rPrChange>
              </w:rPr>
              <w:t>exposures (historical)</w:t>
            </w:r>
          </w:p>
        </w:tc>
      </w:tr>
      <w:tr w:rsidRPr="002E4822" w:rsidR="006E7398" w:rsidTr="3E93EB8D" w14:paraId="03B01F11" w14:textId="77777777">
        <w:trPr>
          <w:trHeight w:val="1113"/>
          <w:del w:author="Craig Parker" w:date="2024-08-06T12:24:00Z" w:id="4870"/>
        </w:trPr>
        <w:tc>
          <w:tcPr>
            <w:tcW w:w="1530" w:type="pct"/>
            <w:shd w:val="clear" w:color="auto" w:fill="auto"/>
            <w:tcMar>
              <w:top w:w="100" w:type="dxa"/>
              <w:left w:w="100" w:type="dxa"/>
              <w:bottom w:w="100" w:type="dxa"/>
              <w:right w:w="100" w:type="dxa"/>
            </w:tcMar>
            <w:vAlign w:val="center"/>
          </w:tcPr>
          <w:p w:rsidRPr="002E4822" w:rsidR="007813F4" w:rsidRDefault="009511AE" w14:paraId="0000023F" w14:textId="77777777">
            <w:pPr>
              <w:widowControl w:val="0"/>
              <w:spacing w:line="240" w:lineRule="auto"/>
              <w:ind w:left="123"/>
              <w:rPr>
                <w:rFonts w:ascii="Nunito" w:hAnsi="Nunito"/>
                <w:color w:val="000000" w:themeColor="text1"/>
                <w:sz w:val="20"/>
                <w:rPrChange w:author="Craig Parker" w:date="2024-08-07T12:23:00Z" w16du:dateUtc="2024-08-07T10:23:00Z" w:id="4871">
                  <w:rPr>
                    <w:sz w:val="15"/>
                    <w:szCs w:val="15"/>
                  </w:rPr>
                </w:rPrChange>
              </w:rPr>
            </w:pPr>
            <w:r w:rsidRPr="002E4822">
              <w:rPr>
                <w:rFonts w:ascii="Nunito" w:hAnsi="Nunito"/>
                <w:color w:val="000000" w:themeColor="text1"/>
                <w:sz w:val="20"/>
                <w:rPrChange w:author="Craig Parker" w:date="2024-08-07T12:23:00Z" w16du:dateUtc="2024-08-07T10:23:00Z" w:id="4872">
                  <w:rPr>
                    <w:sz w:val="15"/>
                    <w:szCs w:val="15"/>
                  </w:rPr>
                </w:rPrChange>
              </w:rPr>
              <w:t xml:space="preserve">Copernicus S2S  </w:t>
            </w:r>
          </w:p>
          <w:p w:rsidRPr="002E4822" w:rsidR="007813F4" w:rsidRDefault="009511AE" w14:paraId="00000240" w14:textId="77777777">
            <w:pPr>
              <w:widowControl w:val="0"/>
              <w:spacing w:line="236" w:lineRule="auto"/>
              <w:ind w:left="120" w:right="257"/>
              <w:rPr>
                <w:rFonts w:ascii="Nunito" w:hAnsi="Nunito"/>
                <w:color w:val="000000" w:themeColor="text1"/>
                <w:sz w:val="20"/>
                <w:rPrChange w:author="Craig Parker" w:date="2024-08-07T12:23:00Z" w16du:dateUtc="2024-08-07T10:23:00Z" w:id="4873">
                  <w:rPr>
                    <w:sz w:val="15"/>
                    <w:szCs w:val="15"/>
                  </w:rPr>
                </w:rPrChange>
              </w:rPr>
            </w:pPr>
            <w:r w:rsidRPr="002E4822">
              <w:rPr>
                <w:rFonts w:ascii="Nunito" w:hAnsi="Nunito"/>
                <w:color w:val="000000" w:themeColor="text1"/>
                <w:sz w:val="20"/>
                <w:rPrChange w:author="Craig Parker" w:date="2024-08-07T12:23:00Z" w16du:dateUtc="2024-08-07T10:23:00Z" w:id="4874">
                  <w:rPr>
                    <w:sz w:val="15"/>
                    <w:szCs w:val="15"/>
                  </w:rPr>
                </w:rPrChange>
              </w:rPr>
              <w:t xml:space="preserve">seasonal </w:t>
            </w:r>
            <w:proofErr w:type="gramStart"/>
            <w:r w:rsidRPr="002E4822">
              <w:rPr>
                <w:rFonts w:ascii="Nunito" w:hAnsi="Nunito"/>
                <w:color w:val="000000" w:themeColor="text1"/>
                <w:sz w:val="20"/>
                <w:rPrChange w:author="Craig Parker" w:date="2024-08-07T12:23:00Z" w16du:dateUtc="2024-08-07T10:23:00Z" w:id="4875">
                  <w:rPr>
                    <w:sz w:val="15"/>
                    <w:szCs w:val="15"/>
                  </w:rPr>
                </w:rPrChange>
              </w:rPr>
              <w:t>forecast  data</w:t>
            </w:r>
            <w:proofErr w:type="gramEnd"/>
          </w:p>
        </w:tc>
        <w:tc>
          <w:tcPr>
            <w:tcW w:w="1391" w:type="pct"/>
            <w:shd w:val="clear" w:color="auto" w:fill="auto"/>
            <w:tcMar>
              <w:top w:w="100" w:type="dxa"/>
              <w:left w:w="100" w:type="dxa"/>
              <w:bottom w:w="100" w:type="dxa"/>
              <w:right w:w="100" w:type="dxa"/>
            </w:tcMar>
            <w:vAlign w:val="center"/>
          </w:tcPr>
          <w:p w:rsidRPr="002E4822" w:rsidR="007813F4" w:rsidRDefault="009511AE" w14:paraId="00000241" w14:textId="77777777">
            <w:pPr>
              <w:widowControl w:val="0"/>
              <w:spacing w:line="232" w:lineRule="auto"/>
              <w:ind w:left="111" w:right="312" w:firstLine="10"/>
              <w:rPr>
                <w:rFonts w:ascii="Nunito" w:hAnsi="Nunito"/>
                <w:color w:val="000000" w:themeColor="text1"/>
                <w:sz w:val="20"/>
                <w:rPrChange w:author="Craig Parker" w:date="2024-08-07T12:23:00Z" w16du:dateUtc="2024-08-07T10:23:00Z" w:id="4876">
                  <w:rPr>
                    <w:sz w:val="15"/>
                    <w:szCs w:val="15"/>
                  </w:rPr>
                </w:rPrChange>
              </w:rPr>
            </w:pPr>
            <w:r w:rsidRPr="002E4822">
              <w:rPr>
                <w:rFonts w:ascii="Nunito" w:hAnsi="Nunito"/>
                <w:color w:val="000000" w:themeColor="text1"/>
                <w:sz w:val="20"/>
                <w:rPrChange w:author="Craig Parker" w:date="2024-08-07T12:23:00Z" w16du:dateUtc="2024-08-07T10:23:00Z" w:id="4877">
                  <w:rPr>
                    <w:sz w:val="15"/>
                    <w:szCs w:val="15"/>
                  </w:rPr>
                </w:rPrChange>
              </w:rPr>
              <w:t xml:space="preserve">Model outputs </w:t>
            </w:r>
            <w:proofErr w:type="gramStart"/>
            <w:r w:rsidRPr="002E4822">
              <w:rPr>
                <w:rFonts w:ascii="Nunito" w:hAnsi="Nunito"/>
                <w:color w:val="000000" w:themeColor="text1"/>
                <w:sz w:val="20"/>
                <w:rPrChange w:author="Craig Parker" w:date="2024-08-07T12:23:00Z" w16du:dateUtc="2024-08-07T10:23:00Z" w:id="4878">
                  <w:rPr>
                    <w:sz w:val="15"/>
                    <w:szCs w:val="15"/>
                  </w:rPr>
                </w:rPrChange>
              </w:rPr>
              <w:t>forecasting  climate</w:t>
            </w:r>
            <w:proofErr w:type="gramEnd"/>
            <w:r w:rsidRPr="002E4822">
              <w:rPr>
                <w:rFonts w:ascii="Nunito" w:hAnsi="Nunito"/>
                <w:color w:val="000000" w:themeColor="text1"/>
                <w:sz w:val="20"/>
                <w:rPrChange w:author="Craig Parker" w:date="2024-08-07T12:23:00Z" w16du:dateUtc="2024-08-07T10:23:00Z" w:id="4879">
                  <w:rPr>
                    <w:sz w:val="15"/>
                    <w:szCs w:val="15"/>
                  </w:rPr>
                </w:rPrChange>
              </w:rPr>
              <w:t xml:space="preserve"> conditions over the  three months following the  forecast initialization</w:t>
            </w:r>
          </w:p>
        </w:tc>
        <w:tc>
          <w:tcPr>
            <w:tcW w:w="378" w:type="pct"/>
            <w:shd w:val="clear" w:color="auto" w:fill="auto"/>
            <w:tcMar>
              <w:top w:w="100" w:type="dxa"/>
              <w:left w:w="100" w:type="dxa"/>
              <w:bottom w:w="100" w:type="dxa"/>
              <w:right w:w="100" w:type="dxa"/>
            </w:tcMar>
            <w:vAlign w:val="center"/>
          </w:tcPr>
          <w:p w:rsidRPr="002E4822" w:rsidR="007813F4" w:rsidRDefault="009511AE" w14:paraId="00000242" w14:textId="77777777">
            <w:pPr>
              <w:widowControl w:val="0"/>
              <w:spacing w:line="240" w:lineRule="auto"/>
              <w:ind w:left="127"/>
              <w:rPr>
                <w:rFonts w:ascii="Nunito" w:hAnsi="Nunito"/>
                <w:color w:val="000000" w:themeColor="text1"/>
                <w:sz w:val="20"/>
                <w:rPrChange w:author="Craig Parker" w:date="2024-08-07T12:23:00Z" w16du:dateUtc="2024-08-07T10:23:00Z" w:id="4880">
                  <w:rPr>
                    <w:sz w:val="15"/>
                    <w:szCs w:val="15"/>
                  </w:rPr>
                </w:rPrChange>
              </w:rPr>
            </w:pPr>
            <w:r w:rsidRPr="002E4822">
              <w:rPr>
                <w:rFonts w:ascii="Nunito" w:hAnsi="Nunito"/>
                <w:color w:val="000000" w:themeColor="text1"/>
                <w:sz w:val="20"/>
                <w:rPrChange w:author="Craig Parker" w:date="2024-08-07T12:23:00Z" w16du:dateUtc="2024-08-07T10:23:00Z" w:id="4881">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43" w14:textId="77777777">
            <w:pPr>
              <w:widowControl w:val="0"/>
              <w:spacing w:line="233" w:lineRule="auto"/>
              <w:ind w:left="120" w:right="235" w:hanging="6"/>
              <w:rPr>
                <w:rFonts w:ascii="Nunito" w:hAnsi="Nunito"/>
                <w:color w:val="000000" w:themeColor="text1"/>
                <w:sz w:val="20"/>
                <w:rPrChange w:author="Craig Parker" w:date="2024-08-07T12:23:00Z" w16du:dateUtc="2024-08-07T10:23:00Z" w:id="4882">
                  <w:rPr>
                    <w:sz w:val="15"/>
                    <w:szCs w:val="15"/>
                  </w:rPr>
                </w:rPrChange>
              </w:rPr>
            </w:pPr>
            <w:r w:rsidRPr="002E4822">
              <w:rPr>
                <w:rFonts w:ascii="Nunito" w:hAnsi="Nunito"/>
                <w:color w:val="000000" w:themeColor="text1"/>
                <w:sz w:val="20"/>
                <w:rPrChange w:author="Craig Parker" w:date="2024-08-07T12:23:00Z" w16du:dateUtc="2024-08-07T10:23:00Z" w:id="4883">
                  <w:rPr>
                    <w:sz w:val="15"/>
                    <w:szCs w:val="15"/>
                  </w:rPr>
                </w:rPrChange>
              </w:rPr>
              <w:t xml:space="preserve">Temperature 2m above </w:t>
            </w:r>
            <w:proofErr w:type="gramStart"/>
            <w:r w:rsidRPr="002E4822">
              <w:rPr>
                <w:rFonts w:ascii="Nunito" w:hAnsi="Nunito"/>
                <w:color w:val="000000" w:themeColor="text1"/>
                <w:sz w:val="20"/>
                <w:rPrChange w:author="Craig Parker" w:date="2024-08-07T12:23:00Z" w16du:dateUtc="2024-08-07T10:23:00Z" w:id="4884">
                  <w:rPr>
                    <w:sz w:val="15"/>
                    <w:szCs w:val="15"/>
                  </w:rPr>
                </w:rPrChange>
              </w:rPr>
              <w:t>ground  (</w:t>
            </w:r>
            <w:proofErr w:type="gramEnd"/>
            <w:r w:rsidRPr="002E4822">
              <w:rPr>
                <w:rFonts w:ascii="Nunito" w:hAnsi="Nunito"/>
                <w:color w:val="000000" w:themeColor="text1"/>
                <w:sz w:val="20"/>
                <w:rPrChange w:author="Craig Parker" w:date="2024-08-07T12:23:00Z" w16du:dateUtc="2024-08-07T10:23:00Z" w:id="4885">
                  <w:rPr>
                    <w:sz w:val="15"/>
                    <w:szCs w:val="15"/>
                  </w:rPr>
                </w:rPrChange>
              </w:rPr>
              <w:t>min, max), Daily precipitation  (total)</w:t>
            </w:r>
          </w:p>
        </w:tc>
        <w:tc>
          <w:tcPr>
            <w:tcW w:w="486" w:type="pct"/>
            <w:shd w:val="clear" w:color="auto" w:fill="auto"/>
            <w:tcMar>
              <w:top w:w="100" w:type="dxa"/>
              <w:left w:w="100" w:type="dxa"/>
              <w:bottom w:w="100" w:type="dxa"/>
              <w:right w:w="100" w:type="dxa"/>
            </w:tcMar>
            <w:vAlign w:val="center"/>
          </w:tcPr>
          <w:p w:rsidRPr="002E4822" w:rsidR="007813F4" w:rsidRDefault="009511AE" w14:paraId="00000244" w14:textId="77777777">
            <w:pPr>
              <w:widowControl w:val="0"/>
              <w:spacing w:line="240" w:lineRule="auto"/>
              <w:ind w:left="118"/>
              <w:rPr>
                <w:rFonts w:ascii="Nunito" w:hAnsi="Nunito"/>
                <w:color w:val="000000" w:themeColor="text1"/>
                <w:sz w:val="20"/>
                <w:rPrChange w:author="Craig Parker" w:date="2024-08-07T12:23:00Z" w16du:dateUtc="2024-08-07T10:23:00Z" w:id="4886">
                  <w:rPr>
                    <w:sz w:val="15"/>
                    <w:szCs w:val="15"/>
                  </w:rPr>
                </w:rPrChange>
              </w:rPr>
            </w:pPr>
            <w:r w:rsidRPr="002E4822">
              <w:rPr>
                <w:rFonts w:ascii="Nunito" w:hAnsi="Nunito"/>
                <w:color w:val="000000" w:themeColor="text1"/>
                <w:sz w:val="20"/>
                <w:rPrChange w:author="Craig Parker" w:date="2024-08-07T12:23:00Z" w16du:dateUtc="2024-08-07T10:23:00Z" w:id="4887">
                  <w:rPr>
                    <w:sz w:val="15"/>
                    <w:szCs w:val="15"/>
                  </w:rPr>
                </w:rPrChange>
              </w:rPr>
              <w:t>Temporal: daily</w:t>
            </w:r>
          </w:p>
        </w:tc>
        <w:tc>
          <w:tcPr>
            <w:tcW w:w="583" w:type="pct"/>
            <w:shd w:val="clear" w:color="auto" w:fill="auto"/>
            <w:tcMar>
              <w:top w:w="100" w:type="dxa"/>
              <w:left w:w="100" w:type="dxa"/>
              <w:bottom w:w="100" w:type="dxa"/>
              <w:right w:w="100" w:type="dxa"/>
            </w:tcMar>
            <w:vAlign w:val="center"/>
          </w:tcPr>
          <w:p w:rsidRPr="002E4822" w:rsidR="007813F4" w:rsidRDefault="009511AE" w14:paraId="00000245" w14:textId="77777777">
            <w:pPr>
              <w:widowControl w:val="0"/>
              <w:spacing w:line="232" w:lineRule="auto"/>
              <w:ind w:left="115" w:right="205" w:firstLine="6"/>
              <w:rPr>
                <w:rFonts w:ascii="Nunito" w:hAnsi="Nunito"/>
                <w:color w:val="000000" w:themeColor="text1"/>
                <w:sz w:val="20"/>
                <w:rPrChange w:author="Craig Parker" w:date="2024-08-07T12:23:00Z" w16du:dateUtc="2024-08-07T10:23:00Z" w:id="4888">
                  <w:rPr>
                    <w:sz w:val="15"/>
                    <w:szCs w:val="15"/>
                  </w:rPr>
                </w:rPrChange>
              </w:rPr>
            </w:pPr>
            <w:r w:rsidRPr="002E4822">
              <w:rPr>
                <w:rFonts w:ascii="Nunito" w:hAnsi="Nunito"/>
                <w:color w:val="000000" w:themeColor="text1"/>
                <w:sz w:val="20"/>
                <w:rPrChange w:author="Craig Parker" w:date="2024-08-07T12:23:00Z" w16du:dateUtc="2024-08-07T10:23:00Z" w:id="4889">
                  <w:rPr>
                    <w:sz w:val="15"/>
                    <w:szCs w:val="15"/>
                  </w:rPr>
                </w:rPrChange>
              </w:rPr>
              <w:t xml:space="preserve">Seasonal (weeks to </w:t>
            </w:r>
            <w:proofErr w:type="gramStart"/>
            <w:r w:rsidRPr="002E4822">
              <w:rPr>
                <w:rFonts w:ascii="Nunito" w:hAnsi="Nunito"/>
                <w:color w:val="000000" w:themeColor="text1"/>
                <w:sz w:val="20"/>
                <w:rPrChange w:author="Craig Parker" w:date="2024-08-07T12:23:00Z" w16du:dateUtc="2024-08-07T10:23:00Z" w:id="4890">
                  <w:rPr>
                    <w:sz w:val="15"/>
                    <w:szCs w:val="15"/>
                  </w:rPr>
                </w:rPrChange>
              </w:rPr>
              <w:t>3  months</w:t>
            </w:r>
            <w:proofErr w:type="gramEnd"/>
            <w:r w:rsidRPr="002E4822">
              <w:rPr>
                <w:rFonts w:ascii="Nunito" w:hAnsi="Nunito"/>
                <w:color w:val="000000" w:themeColor="text1"/>
                <w:sz w:val="20"/>
                <w:rPrChange w:author="Craig Parker" w:date="2024-08-07T12:23:00Z" w16du:dateUtc="2024-08-07T10:23:00Z" w:id="4891">
                  <w:rPr>
                    <w:sz w:val="15"/>
                    <w:szCs w:val="15"/>
                  </w:rPr>
                </w:rPrChange>
              </w:rPr>
              <w:t xml:space="preserve">) time horizon  forecasting of relevant  weather conditions  </w:t>
            </w:r>
          </w:p>
          <w:p w:rsidRPr="002E4822" w:rsidR="007813F4" w:rsidRDefault="009511AE" w14:paraId="00000246" w14:textId="77777777">
            <w:pPr>
              <w:widowControl w:val="0"/>
              <w:spacing w:before="2" w:line="230" w:lineRule="auto"/>
              <w:ind w:left="115" w:right="206" w:firstLine="9"/>
              <w:rPr>
                <w:rFonts w:ascii="Nunito" w:hAnsi="Nunito"/>
                <w:color w:val="000000" w:themeColor="text1"/>
                <w:sz w:val="20"/>
                <w:rPrChange w:author="Craig Parker" w:date="2024-08-07T12:23:00Z" w16du:dateUtc="2024-08-07T10:23:00Z" w:id="4892">
                  <w:rPr>
                    <w:sz w:val="15"/>
                    <w:szCs w:val="15"/>
                  </w:rPr>
                </w:rPrChange>
              </w:rPr>
            </w:pPr>
            <w:r w:rsidRPr="002E4822">
              <w:rPr>
                <w:rFonts w:ascii="Nunito" w:hAnsi="Nunito"/>
                <w:color w:val="000000" w:themeColor="text1"/>
                <w:sz w:val="20"/>
                <w:rPrChange w:author="Craig Parker" w:date="2024-08-07T12:23:00Z" w16du:dateUtc="2024-08-07T10:23:00Z" w:id="4893">
                  <w:rPr>
                    <w:sz w:val="15"/>
                    <w:szCs w:val="15"/>
                  </w:rPr>
                </w:rPrChange>
              </w:rPr>
              <w:t xml:space="preserve">(heat hazard) for </w:t>
            </w:r>
            <w:proofErr w:type="gramStart"/>
            <w:r w:rsidRPr="002E4822">
              <w:rPr>
                <w:rFonts w:ascii="Nunito" w:hAnsi="Nunito"/>
                <w:color w:val="000000" w:themeColor="text1"/>
                <w:sz w:val="20"/>
                <w:rPrChange w:author="Craig Parker" w:date="2024-08-07T12:23:00Z" w16du:dateUtc="2024-08-07T10:23:00Z" w:id="4894">
                  <w:rPr>
                    <w:sz w:val="15"/>
                    <w:szCs w:val="15"/>
                  </w:rPr>
                </w:rPrChange>
              </w:rPr>
              <w:t>early  warning</w:t>
            </w:r>
            <w:proofErr w:type="gramEnd"/>
          </w:p>
        </w:tc>
      </w:tr>
      <w:tr w:rsidRPr="002E4822" w:rsidR="006E7398" w:rsidTr="3E93EB8D" w14:paraId="16A47B76" w14:textId="77777777">
        <w:trPr>
          <w:trHeight w:val="561"/>
          <w:del w:author="Craig Parker" w:date="2024-08-06T12:24:00Z" w:id="4895"/>
        </w:trPr>
        <w:tc>
          <w:tcPr>
            <w:tcW w:w="1530" w:type="pct"/>
            <w:shd w:val="clear" w:color="auto" w:fill="auto"/>
            <w:tcMar>
              <w:top w:w="100" w:type="dxa"/>
              <w:left w:w="100" w:type="dxa"/>
              <w:bottom w:w="100" w:type="dxa"/>
              <w:right w:w="100" w:type="dxa"/>
            </w:tcMar>
            <w:vAlign w:val="center"/>
          </w:tcPr>
          <w:p w:rsidRPr="002E4822" w:rsidR="007813F4" w:rsidRDefault="009511AE" w14:paraId="00000247" w14:textId="77777777">
            <w:pPr>
              <w:widowControl w:val="0"/>
              <w:spacing w:line="240" w:lineRule="auto"/>
              <w:ind w:left="123"/>
              <w:rPr>
                <w:rFonts w:ascii="Nunito" w:hAnsi="Nunito"/>
                <w:color w:val="000000" w:themeColor="text1"/>
                <w:sz w:val="20"/>
                <w:rPrChange w:author="Craig Parker" w:date="2024-08-07T12:23:00Z" w16du:dateUtc="2024-08-07T10:23:00Z" w:id="4896">
                  <w:rPr>
                    <w:sz w:val="15"/>
                    <w:szCs w:val="15"/>
                  </w:rPr>
                </w:rPrChange>
              </w:rPr>
            </w:pPr>
            <w:r w:rsidRPr="002E4822">
              <w:rPr>
                <w:rFonts w:ascii="Nunito" w:hAnsi="Nunito"/>
                <w:color w:val="000000" w:themeColor="text1"/>
                <w:sz w:val="20"/>
                <w:rPrChange w:author="Craig Parker" w:date="2024-08-07T12:23:00Z" w16du:dateUtc="2024-08-07T10:23:00Z" w:id="4897">
                  <w:rPr>
                    <w:sz w:val="15"/>
                    <w:szCs w:val="15"/>
                  </w:rPr>
                </w:rPrChange>
              </w:rPr>
              <w:t xml:space="preserve">CP4-A (NERC  </w:t>
            </w:r>
          </w:p>
          <w:p w:rsidRPr="002E4822" w:rsidR="007813F4" w:rsidRDefault="009511AE" w14:paraId="00000248" w14:textId="77777777">
            <w:pPr>
              <w:widowControl w:val="0"/>
              <w:spacing w:line="240" w:lineRule="auto"/>
              <w:ind w:left="119"/>
              <w:rPr>
                <w:rFonts w:ascii="Nunito" w:hAnsi="Nunito"/>
                <w:color w:val="000000" w:themeColor="text1"/>
                <w:sz w:val="20"/>
                <w:rPrChange w:author="Craig Parker" w:date="2024-08-07T12:23:00Z" w16du:dateUtc="2024-08-07T10:23:00Z" w:id="4898">
                  <w:rPr>
                    <w:sz w:val="15"/>
                    <w:szCs w:val="15"/>
                  </w:rPr>
                </w:rPrChange>
              </w:rPr>
            </w:pPr>
            <w:r w:rsidRPr="002E4822">
              <w:rPr>
                <w:rFonts w:ascii="Nunito" w:hAnsi="Nunito"/>
                <w:color w:val="000000" w:themeColor="text1"/>
                <w:sz w:val="20"/>
                <w:rPrChange w:author="Craig Parker" w:date="2024-08-07T12:23:00Z" w16du:dateUtc="2024-08-07T10:23:00Z" w:id="4899">
                  <w:rPr>
                    <w:sz w:val="15"/>
                    <w:szCs w:val="15"/>
                  </w:rPr>
                </w:rPrChange>
              </w:rPr>
              <w:t>JASMIN)</w:t>
            </w:r>
          </w:p>
        </w:tc>
        <w:tc>
          <w:tcPr>
            <w:tcW w:w="1391" w:type="pct"/>
            <w:shd w:val="clear" w:color="auto" w:fill="auto"/>
            <w:tcMar>
              <w:top w:w="100" w:type="dxa"/>
              <w:left w:w="100" w:type="dxa"/>
              <w:bottom w:w="100" w:type="dxa"/>
              <w:right w:w="100" w:type="dxa"/>
            </w:tcMar>
            <w:vAlign w:val="center"/>
          </w:tcPr>
          <w:p w:rsidRPr="002E4822" w:rsidR="007813F4" w:rsidRDefault="009511AE" w14:paraId="00000249" w14:textId="77777777">
            <w:pPr>
              <w:widowControl w:val="0"/>
              <w:spacing w:line="230" w:lineRule="auto"/>
              <w:ind w:left="111" w:right="241"/>
              <w:rPr>
                <w:rFonts w:ascii="Nunito" w:hAnsi="Nunito"/>
                <w:color w:val="000000" w:themeColor="text1"/>
                <w:sz w:val="20"/>
                <w:rPrChange w:author="Craig Parker" w:date="2024-08-07T12:23:00Z" w16du:dateUtc="2024-08-07T10:23:00Z" w:id="4900">
                  <w:rPr>
                    <w:sz w:val="15"/>
                    <w:szCs w:val="15"/>
                  </w:rPr>
                </w:rPrChange>
              </w:rPr>
            </w:pPr>
            <w:r w:rsidRPr="002E4822">
              <w:rPr>
                <w:rFonts w:ascii="Nunito" w:hAnsi="Nunito"/>
                <w:color w:val="000000" w:themeColor="text1"/>
                <w:sz w:val="20"/>
                <w:rPrChange w:author="Craig Parker" w:date="2024-08-07T12:23:00Z" w16du:dateUtc="2024-08-07T10:23:00Z" w:id="4901">
                  <w:rPr>
                    <w:sz w:val="15"/>
                    <w:szCs w:val="15"/>
                  </w:rPr>
                </w:rPrChange>
              </w:rPr>
              <w:t>Very high resolution (4</w:t>
            </w:r>
            <w:proofErr w:type="gramStart"/>
            <w:r w:rsidRPr="002E4822">
              <w:rPr>
                <w:rFonts w:ascii="Nunito" w:hAnsi="Nunito"/>
                <w:color w:val="000000" w:themeColor="text1"/>
                <w:sz w:val="20"/>
                <w:rPrChange w:author="Craig Parker" w:date="2024-08-07T12:23:00Z" w16du:dateUtc="2024-08-07T10:23:00Z" w:id="4902">
                  <w:rPr>
                    <w:sz w:val="15"/>
                    <w:szCs w:val="15"/>
                  </w:rPr>
                </w:rPrChange>
              </w:rPr>
              <w:t>km)  simulations</w:t>
            </w:r>
            <w:proofErr w:type="gramEnd"/>
            <w:r w:rsidRPr="002E4822">
              <w:rPr>
                <w:rFonts w:ascii="Nunito" w:hAnsi="Nunito"/>
                <w:color w:val="000000" w:themeColor="text1"/>
                <w:sz w:val="20"/>
                <w:rPrChange w:author="Craig Parker" w:date="2024-08-07T12:23:00Z" w16du:dateUtc="2024-08-07T10:23:00Z" w:id="4903">
                  <w:rPr>
                    <w:sz w:val="15"/>
                    <w:szCs w:val="15"/>
                  </w:rPr>
                </w:rPrChange>
              </w:rPr>
              <w:t xml:space="preserve"> of historical and  future climate over Africa</w:t>
            </w:r>
          </w:p>
        </w:tc>
        <w:tc>
          <w:tcPr>
            <w:tcW w:w="378" w:type="pct"/>
            <w:shd w:val="clear" w:color="auto" w:fill="auto"/>
            <w:tcMar>
              <w:top w:w="100" w:type="dxa"/>
              <w:left w:w="100" w:type="dxa"/>
              <w:bottom w:w="100" w:type="dxa"/>
              <w:right w:w="100" w:type="dxa"/>
            </w:tcMar>
            <w:vAlign w:val="center"/>
          </w:tcPr>
          <w:p w:rsidRPr="002E4822" w:rsidR="007813F4" w:rsidRDefault="009511AE" w14:paraId="0000024A" w14:textId="77777777">
            <w:pPr>
              <w:widowControl w:val="0"/>
              <w:spacing w:line="240" w:lineRule="auto"/>
              <w:ind w:left="127"/>
              <w:rPr>
                <w:rFonts w:ascii="Nunito" w:hAnsi="Nunito"/>
                <w:color w:val="000000" w:themeColor="text1"/>
                <w:sz w:val="20"/>
                <w:rPrChange w:author="Craig Parker" w:date="2024-08-07T12:23:00Z" w16du:dateUtc="2024-08-07T10:23:00Z" w:id="4904">
                  <w:rPr>
                    <w:sz w:val="15"/>
                    <w:szCs w:val="15"/>
                  </w:rPr>
                </w:rPrChange>
              </w:rPr>
            </w:pPr>
            <w:r w:rsidRPr="002E4822">
              <w:rPr>
                <w:rFonts w:ascii="Nunito" w:hAnsi="Nunito"/>
                <w:color w:val="000000" w:themeColor="text1"/>
                <w:sz w:val="20"/>
                <w:rPrChange w:author="Craig Parker" w:date="2024-08-07T12:23:00Z" w16du:dateUtc="2024-08-07T10:23:00Z" w:id="4905">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4B" w14:textId="77777777">
            <w:pPr>
              <w:widowControl w:val="0"/>
              <w:spacing w:line="230" w:lineRule="auto"/>
              <w:ind w:left="120" w:right="235" w:hanging="6"/>
              <w:rPr>
                <w:rFonts w:ascii="Nunito" w:hAnsi="Nunito"/>
                <w:color w:val="000000" w:themeColor="text1"/>
                <w:sz w:val="20"/>
                <w:rPrChange w:author="Craig Parker" w:date="2024-08-07T12:23:00Z" w16du:dateUtc="2024-08-07T10:23:00Z" w:id="4906">
                  <w:rPr>
                    <w:sz w:val="15"/>
                    <w:szCs w:val="15"/>
                  </w:rPr>
                </w:rPrChange>
              </w:rPr>
            </w:pPr>
            <w:r w:rsidRPr="002E4822">
              <w:rPr>
                <w:rFonts w:ascii="Nunito" w:hAnsi="Nunito"/>
                <w:color w:val="000000" w:themeColor="text1"/>
                <w:sz w:val="20"/>
                <w:rPrChange w:author="Craig Parker" w:date="2024-08-07T12:23:00Z" w16du:dateUtc="2024-08-07T10:23:00Z" w:id="4907">
                  <w:rPr>
                    <w:sz w:val="15"/>
                    <w:szCs w:val="15"/>
                  </w:rPr>
                </w:rPrChange>
              </w:rPr>
              <w:t xml:space="preserve">Temperature 2m above </w:t>
            </w:r>
            <w:proofErr w:type="gramStart"/>
            <w:r w:rsidRPr="002E4822">
              <w:rPr>
                <w:rFonts w:ascii="Nunito" w:hAnsi="Nunito"/>
                <w:color w:val="000000" w:themeColor="text1"/>
                <w:sz w:val="20"/>
                <w:rPrChange w:author="Craig Parker" w:date="2024-08-07T12:23:00Z" w16du:dateUtc="2024-08-07T10:23:00Z" w:id="4908">
                  <w:rPr>
                    <w:sz w:val="15"/>
                    <w:szCs w:val="15"/>
                  </w:rPr>
                </w:rPrChange>
              </w:rPr>
              <w:t>ground  (</w:t>
            </w:r>
            <w:proofErr w:type="gramEnd"/>
            <w:r w:rsidRPr="002E4822">
              <w:rPr>
                <w:rFonts w:ascii="Nunito" w:hAnsi="Nunito"/>
                <w:color w:val="000000" w:themeColor="text1"/>
                <w:sz w:val="20"/>
                <w:rPrChange w:author="Craig Parker" w:date="2024-08-07T12:23:00Z" w16du:dateUtc="2024-08-07T10:23:00Z" w:id="4909">
                  <w:rPr>
                    <w:sz w:val="15"/>
                    <w:szCs w:val="15"/>
                  </w:rPr>
                </w:rPrChange>
              </w:rPr>
              <w:t>min, max), daily precipitation  (total), multi-level circulation</w:t>
            </w:r>
          </w:p>
        </w:tc>
        <w:tc>
          <w:tcPr>
            <w:tcW w:w="486" w:type="pct"/>
            <w:shd w:val="clear" w:color="auto" w:fill="auto"/>
            <w:tcMar>
              <w:top w:w="100" w:type="dxa"/>
              <w:left w:w="100" w:type="dxa"/>
              <w:bottom w:w="100" w:type="dxa"/>
              <w:right w:w="100" w:type="dxa"/>
            </w:tcMar>
            <w:vAlign w:val="center"/>
          </w:tcPr>
          <w:p w:rsidRPr="002E4822" w:rsidR="007813F4" w:rsidRDefault="009511AE" w14:paraId="0000024C" w14:textId="77777777">
            <w:pPr>
              <w:widowControl w:val="0"/>
              <w:spacing w:line="240" w:lineRule="auto"/>
              <w:ind w:left="118"/>
              <w:rPr>
                <w:rFonts w:ascii="Nunito" w:hAnsi="Nunito"/>
                <w:color w:val="000000" w:themeColor="text1"/>
                <w:sz w:val="20"/>
                <w:rPrChange w:author="Craig Parker" w:date="2024-08-07T12:23:00Z" w16du:dateUtc="2024-08-07T10:23:00Z" w:id="4910">
                  <w:rPr>
                    <w:sz w:val="15"/>
                    <w:szCs w:val="15"/>
                  </w:rPr>
                </w:rPrChange>
              </w:rPr>
            </w:pPr>
            <w:r w:rsidRPr="002E4822">
              <w:rPr>
                <w:rFonts w:ascii="Nunito" w:hAnsi="Nunito"/>
                <w:color w:val="000000" w:themeColor="text1"/>
                <w:sz w:val="20"/>
                <w:rPrChange w:author="Craig Parker" w:date="2024-08-07T12:23:00Z" w16du:dateUtc="2024-08-07T10:23:00Z" w:id="4911">
                  <w:rPr>
                    <w:sz w:val="15"/>
                    <w:szCs w:val="15"/>
                  </w:rPr>
                </w:rPrChange>
              </w:rPr>
              <w:t>Temporal: hourly</w:t>
            </w:r>
          </w:p>
        </w:tc>
        <w:tc>
          <w:tcPr>
            <w:tcW w:w="583" w:type="pct"/>
            <w:shd w:val="clear" w:color="auto" w:fill="auto"/>
            <w:tcMar>
              <w:top w:w="100" w:type="dxa"/>
              <w:left w:w="100" w:type="dxa"/>
              <w:bottom w:w="100" w:type="dxa"/>
              <w:right w:w="100" w:type="dxa"/>
            </w:tcMar>
            <w:vAlign w:val="center"/>
          </w:tcPr>
          <w:p w:rsidRPr="002E4822" w:rsidR="007813F4" w:rsidRDefault="009511AE" w14:paraId="0000024D" w14:textId="77777777">
            <w:pPr>
              <w:widowControl w:val="0"/>
              <w:spacing w:line="230" w:lineRule="auto"/>
              <w:ind w:left="118" w:right="108" w:firstLine="9"/>
              <w:rPr>
                <w:rFonts w:ascii="Nunito" w:hAnsi="Nunito"/>
                <w:color w:val="000000" w:themeColor="text1"/>
                <w:sz w:val="20"/>
                <w:rPrChange w:author="Craig Parker" w:date="2024-08-07T12:23:00Z" w16du:dateUtc="2024-08-07T10:23:00Z" w:id="4912">
                  <w:rPr>
                    <w:sz w:val="15"/>
                    <w:szCs w:val="15"/>
                  </w:rPr>
                </w:rPrChange>
              </w:rPr>
            </w:pPr>
            <w:r w:rsidRPr="002E4822">
              <w:rPr>
                <w:rFonts w:ascii="Nunito" w:hAnsi="Nunito"/>
                <w:color w:val="000000" w:themeColor="text1"/>
                <w:sz w:val="20"/>
                <w:rPrChange w:author="Craig Parker" w:date="2024-08-07T12:23:00Z" w16du:dateUtc="2024-08-07T10:23:00Z" w:id="4913">
                  <w:rPr>
                    <w:sz w:val="15"/>
                    <w:szCs w:val="15"/>
                  </w:rPr>
                </w:rPrChange>
              </w:rPr>
              <w:t xml:space="preserve">Dynamical </w:t>
            </w:r>
            <w:proofErr w:type="gramStart"/>
            <w:r w:rsidRPr="002E4822">
              <w:rPr>
                <w:rFonts w:ascii="Nunito" w:hAnsi="Nunito"/>
                <w:color w:val="000000" w:themeColor="text1"/>
                <w:sz w:val="20"/>
                <w:rPrChange w:author="Craig Parker" w:date="2024-08-07T12:23:00Z" w16du:dateUtc="2024-08-07T10:23:00Z" w:id="4914">
                  <w:rPr>
                    <w:sz w:val="15"/>
                    <w:szCs w:val="15"/>
                  </w:rPr>
                </w:rPrChange>
              </w:rPr>
              <w:t>downscaling  to</w:t>
            </w:r>
            <w:proofErr w:type="gramEnd"/>
            <w:r w:rsidRPr="002E4822">
              <w:rPr>
                <w:rFonts w:ascii="Nunito" w:hAnsi="Nunito"/>
                <w:color w:val="000000" w:themeColor="text1"/>
                <w:sz w:val="20"/>
                <w:rPrChange w:author="Craig Parker" w:date="2024-08-07T12:23:00Z" w16du:dateUtc="2024-08-07T10:23:00Z" w:id="4915">
                  <w:rPr>
                    <w:sz w:val="15"/>
                    <w:szCs w:val="15"/>
                  </w:rPr>
                </w:rPrChange>
              </w:rPr>
              <w:t xml:space="preserve"> support sub-urban  temp hazard mapping</w:t>
            </w:r>
          </w:p>
        </w:tc>
      </w:tr>
      <w:tr w:rsidRPr="002E4822" w:rsidR="006E7398" w:rsidTr="3E93EB8D" w14:paraId="3F211EC1" w14:textId="77777777">
        <w:trPr>
          <w:trHeight w:val="743"/>
          <w:del w:author="Craig Parker" w:date="2024-08-06T12:24:00Z" w:id="4916"/>
        </w:trPr>
        <w:tc>
          <w:tcPr>
            <w:tcW w:w="1530" w:type="pct"/>
            <w:shd w:val="clear" w:color="auto" w:fill="auto"/>
            <w:tcMar>
              <w:top w:w="100" w:type="dxa"/>
              <w:left w:w="100" w:type="dxa"/>
              <w:bottom w:w="100" w:type="dxa"/>
              <w:right w:w="100" w:type="dxa"/>
            </w:tcMar>
            <w:vAlign w:val="center"/>
          </w:tcPr>
          <w:p w:rsidRPr="002E4822" w:rsidR="007813F4" w:rsidRDefault="009511AE" w14:paraId="0000024E" w14:textId="77777777">
            <w:pPr>
              <w:widowControl w:val="0"/>
              <w:spacing w:line="240" w:lineRule="auto"/>
              <w:ind w:left="123"/>
              <w:rPr>
                <w:rFonts w:ascii="Nunito" w:hAnsi="Nunito"/>
                <w:color w:val="000000" w:themeColor="text1"/>
                <w:sz w:val="20"/>
                <w:rPrChange w:author="Craig Parker" w:date="2024-08-07T12:23:00Z" w16du:dateUtc="2024-08-07T10:23:00Z" w:id="4917">
                  <w:rPr>
                    <w:sz w:val="15"/>
                    <w:szCs w:val="15"/>
                  </w:rPr>
                </w:rPrChange>
              </w:rPr>
            </w:pPr>
            <w:r w:rsidRPr="002E4822">
              <w:rPr>
                <w:rFonts w:ascii="Nunito" w:hAnsi="Nunito"/>
                <w:color w:val="000000" w:themeColor="text1"/>
                <w:sz w:val="20"/>
                <w:rPrChange w:author="Craig Parker" w:date="2024-08-07T12:23:00Z" w16du:dateUtc="2024-08-07T10:23:00Z" w:id="4918">
                  <w:rPr>
                    <w:sz w:val="15"/>
                    <w:szCs w:val="15"/>
                  </w:rPr>
                </w:rPrChange>
              </w:rPr>
              <w:t xml:space="preserve">CORDEX Africa  </w:t>
            </w:r>
          </w:p>
          <w:p w:rsidRPr="002E4822" w:rsidR="007813F4" w:rsidRDefault="009511AE" w14:paraId="0000024F" w14:textId="77777777">
            <w:pPr>
              <w:widowControl w:val="0"/>
              <w:spacing w:line="240" w:lineRule="auto"/>
              <w:ind w:left="124"/>
              <w:rPr>
                <w:rFonts w:ascii="Nunito" w:hAnsi="Nunito"/>
                <w:color w:val="000000" w:themeColor="text1"/>
                <w:sz w:val="20"/>
                <w:rPrChange w:author="Craig Parker" w:date="2024-08-07T12:23:00Z" w16du:dateUtc="2024-08-07T10:23:00Z" w:id="4919">
                  <w:rPr>
                    <w:sz w:val="15"/>
                    <w:szCs w:val="15"/>
                  </w:rPr>
                </w:rPrChange>
              </w:rPr>
            </w:pPr>
            <w:r w:rsidRPr="002E4822">
              <w:rPr>
                <w:rFonts w:ascii="Nunito" w:hAnsi="Nunito"/>
                <w:color w:val="000000" w:themeColor="text1"/>
                <w:sz w:val="20"/>
                <w:rPrChange w:author="Craig Parker" w:date="2024-08-07T12:23:00Z" w16du:dateUtc="2024-08-07T10:23:00Z" w:id="4920">
                  <w:rPr>
                    <w:sz w:val="15"/>
                    <w:szCs w:val="15"/>
                  </w:rPr>
                </w:rPrChange>
              </w:rPr>
              <w:t>(ESGF)</w:t>
            </w:r>
          </w:p>
        </w:tc>
        <w:tc>
          <w:tcPr>
            <w:tcW w:w="1391" w:type="pct"/>
            <w:shd w:val="clear" w:color="auto" w:fill="auto"/>
            <w:tcMar>
              <w:top w:w="100" w:type="dxa"/>
              <w:left w:w="100" w:type="dxa"/>
              <w:bottom w:w="100" w:type="dxa"/>
              <w:right w:w="100" w:type="dxa"/>
            </w:tcMar>
            <w:vAlign w:val="center"/>
          </w:tcPr>
          <w:p w:rsidRPr="002E4822" w:rsidR="007813F4" w:rsidRDefault="009511AE" w14:paraId="00000250" w14:textId="77777777">
            <w:pPr>
              <w:widowControl w:val="0"/>
              <w:spacing w:line="230" w:lineRule="auto"/>
              <w:ind w:left="110" w:right="339" w:firstLine="12"/>
              <w:rPr>
                <w:rFonts w:ascii="Nunito" w:hAnsi="Nunito"/>
                <w:color w:val="000000" w:themeColor="text1"/>
                <w:sz w:val="20"/>
                <w:rPrChange w:author="Craig Parker" w:date="2024-08-07T12:23:00Z" w16du:dateUtc="2024-08-07T10:23:00Z" w:id="4921">
                  <w:rPr>
                    <w:sz w:val="15"/>
                    <w:szCs w:val="15"/>
                  </w:rPr>
                </w:rPrChange>
              </w:rPr>
            </w:pPr>
            <w:r w:rsidRPr="002E4822">
              <w:rPr>
                <w:rFonts w:ascii="Nunito" w:hAnsi="Nunito"/>
                <w:color w:val="000000" w:themeColor="text1"/>
                <w:sz w:val="20"/>
                <w:rPrChange w:author="Craig Parker" w:date="2024-08-07T12:23:00Z" w16du:dateUtc="2024-08-07T10:23:00Z" w:id="4922">
                  <w:rPr>
                    <w:sz w:val="15"/>
                    <w:szCs w:val="15"/>
                  </w:rPr>
                </w:rPrChange>
              </w:rPr>
              <w:t xml:space="preserve">Ensemble of </w:t>
            </w:r>
            <w:proofErr w:type="gramStart"/>
            <w:r w:rsidRPr="002E4822">
              <w:rPr>
                <w:rFonts w:ascii="Nunito" w:hAnsi="Nunito"/>
                <w:color w:val="000000" w:themeColor="text1"/>
                <w:sz w:val="20"/>
                <w:rPrChange w:author="Craig Parker" w:date="2024-08-07T12:23:00Z" w16du:dateUtc="2024-08-07T10:23:00Z" w:id="4923">
                  <w:rPr>
                    <w:sz w:val="15"/>
                    <w:szCs w:val="15"/>
                  </w:rPr>
                </w:rPrChange>
              </w:rPr>
              <w:t>dynamically  downscaled</w:t>
            </w:r>
            <w:proofErr w:type="gramEnd"/>
            <w:r w:rsidRPr="002E4822">
              <w:rPr>
                <w:rFonts w:ascii="Nunito" w:hAnsi="Nunito"/>
                <w:color w:val="000000" w:themeColor="text1"/>
                <w:sz w:val="20"/>
                <w:rPrChange w:author="Craig Parker" w:date="2024-08-07T12:23:00Z" w16du:dateUtc="2024-08-07T10:23:00Z" w:id="4924">
                  <w:rPr>
                    <w:sz w:val="15"/>
                    <w:szCs w:val="15"/>
                  </w:rPr>
                </w:rPrChange>
              </w:rPr>
              <w:t xml:space="preserve"> simulations of  African climate to 50km,  </w:t>
            </w:r>
          </w:p>
          <w:p w:rsidRPr="002E4822" w:rsidR="007813F4" w:rsidRDefault="009511AE" w14:paraId="00000251" w14:textId="77777777">
            <w:pPr>
              <w:widowControl w:val="0"/>
              <w:spacing w:before="8" w:line="240" w:lineRule="auto"/>
              <w:ind w:left="114"/>
              <w:rPr>
                <w:rFonts w:ascii="Nunito" w:hAnsi="Nunito"/>
                <w:color w:val="000000" w:themeColor="text1"/>
                <w:sz w:val="20"/>
                <w:rPrChange w:author="Craig Parker" w:date="2024-08-07T12:23:00Z" w16du:dateUtc="2024-08-07T10:23:00Z" w:id="4925">
                  <w:rPr>
                    <w:sz w:val="15"/>
                    <w:szCs w:val="15"/>
                  </w:rPr>
                </w:rPrChange>
              </w:rPr>
            </w:pPr>
            <w:r w:rsidRPr="002E4822">
              <w:rPr>
                <w:rFonts w:ascii="Nunito" w:hAnsi="Nunito"/>
                <w:color w:val="000000" w:themeColor="text1"/>
                <w:sz w:val="20"/>
                <w:rPrChange w:author="Craig Parker" w:date="2024-08-07T12:23:00Z" w16du:dateUtc="2024-08-07T10:23:00Z" w:id="4926">
                  <w:rPr>
                    <w:sz w:val="15"/>
                    <w:szCs w:val="15"/>
                  </w:rPr>
                </w:rPrChange>
              </w:rPr>
              <w:t>25km, and 10km resolution</w:t>
            </w:r>
          </w:p>
        </w:tc>
        <w:tc>
          <w:tcPr>
            <w:tcW w:w="378" w:type="pct"/>
            <w:shd w:val="clear" w:color="auto" w:fill="auto"/>
            <w:tcMar>
              <w:top w:w="100" w:type="dxa"/>
              <w:left w:w="100" w:type="dxa"/>
              <w:bottom w:w="100" w:type="dxa"/>
              <w:right w:w="100" w:type="dxa"/>
            </w:tcMar>
            <w:vAlign w:val="center"/>
          </w:tcPr>
          <w:p w:rsidRPr="002E4822" w:rsidR="007813F4" w:rsidRDefault="009511AE" w14:paraId="00000252" w14:textId="77777777">
            <w:pPr>
              <w:widowControl w:val="0"/>
              <w:spacing w:line="240" w:lineRule="auto"/>
              <w:ind w:left="127"/>
              <w:rPr>
                <w:rFonts w:ascii="Nunito" w:hAnsi="Nunito"/>
                <w:color w:val="000000" w:themeColor="text1"/>
                <w:sz w:val="20"/>
                <w:rPrChange w:author="Craig Parker" w:date="2024-08-07T12:23:00Z" w16du:dateUtc="2024-08-07T10:23:00Z" w:id="4927">
                  <w:rPr>
                    <w:sz w:val="15"/>
                    <w:szCs w:val="15"/>
                  </w:rPr>
                </w:rPrChange>
              </w:rPr>
            </w:pPr>
            <w:r w:rsidRPr="002E4822">
              <w:rPr>
                <w:rFonts w:ascii="Nunito" w:hAnsi="Nunito"/>
                <w:color w:val="000000" w:themeColor="text1"/>
                <w:sz w:val="20"/>
                <w:rPrChange w:author="Craig Parker" w:date="2024-08-07T12:23:00Z" w16du:dateUtc="2024-08-07T10:23:00Z" w:id="4928">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53" w14:textId="77777777">
            <w:pPr>
              <w:widowControl w:val="0"/>
              <w:spacing w:line="232" w:lineRule="auto"/>
              <w:ind w:left="111" w:right="235" w:firstLine="2"/>
              <w:rPr>
                <w:rFonts w:ascii="Nunito" w:hAnsi="Nunito"/>
                <w:color w:val="000000" w:themeColor="text1"/>
                <w:sz w:val="20"/>
                <w:rPrChange w:author="Craig Parker" w:date="2024-08-07T12:23:00Z" w16du:dateUtc="2024-08-07T10:23:00Z" w:id="4929">
                  <w:rPr>
                    <w:sz w:val="15"/>
                    <w:szCs w:val="15"/>
                  </w:rPr>
                </w:rPrChange>
              </w:rPr>
            </w:pPr>
            <w:r w:rsidRPr="002E4822">
              <w:rPr>
                <w:rFonts w:ascii="Nunito" w:hAnsi="Nunito"/>
                <w:color w:val="000000" w:themeColor="text1"/>
                <w:sz w:val="20"/>
                <w:rPrChange w:author="Craig Parker" w:date="2024-08-07T12:23:00Z" w16du:dateUtc="2024-08-07T10:23:00Z" w:id="4930">
                  <w:rPr>
                    <w:sz w:val="15"/>
                    <w:szCs w:val="15"/>
                  </w:rPr>
                </w:rPrChange>
              </w:rPr>
              <w:t xml:space="preserve">Temperature 2m above </w:t>
            </w:r>
            <w:proofErr w:type="gramStart"/>
            <w:r w:rsidRPr="002E4822">
              <w:rPr>
                <w:rFonts w:ascii="Nunito" w:hAnsi="Nunito"/>
                <w:color w:val="000000" w:themeColor="text1"/>
                <w:sz w:val="20"/>
                <w:rPrChange w:author="Craig Parker" w:date="2024-08-07T12:23:00Z" w16du:dateUtc="2024-08-07T10:23:00Z" w:id="4931">
                  <w:rPr>
                    <w:sz w:val="15"/>
                    <w:szCs w:val="15"/>
                  </w:rPr>
                </w:rPrChange>
              </w:rPr>
              <w:t>ground  (</w:t>
            </w:r>
            <w:proofErr w:type="gramEnd"/>
            <w:r w:rsidRPr="002E4822">
              <w:rPr>
                <w:rFonts w:ascii="Nunito" w:hAnsi="Nunito"/>
                <w:color w:val="000000" w:themeColor="text1"/>
                <w:sz w:val="20"/>
                <w:rPrChange w:author="Craig Parker" w:date="2024-08-07T12:23:00Z" w16du:dateUtc="2024-08-07T10:23:00Z" w:id="4932">
                  <w:rPr>
                    <w:sz w:val="15"/>
                    <w:szCs w:val="15"/>
                  </w:rPr>
                </w:rPrChange>
              </w:rPr>
              <w:t>min, max), daily precipitation  (total), multi-level circulation  fields</w:t>
            </w:r>
          </w:p>
        </w:tc>
        <w:tc>
          <w:tcPr>
            <w:tcW w:w="486" w:type="pct"/>
            <w:shd w:val="clear" w:color="auto" w:fill="auto"/>
            <w:tcMar>
              <w:top w:w="100" w:type="dxa"/>
              <w:left w:w="100" w:type="dxa"/>
              <w:bottom w:w="100" w:type="dxa"/>
              <w:right w:w="100" w:type="dxa"/>
            </w:tcMar>
            <w:vAlign w:val="center"/>
          </w:tcPr>
          <w:p w:rsidRPr="002E4822" w:rsidR="007813F4" w:rsidRDefault="009511AE" w14:paraId="00000254" w14:textId="77777777">
            <w:pPr>
              <w:widowControl w:val="0"/>
              <w:spacing w:line="240" w:lineRule="auto"/>
              <w:ind w:left="118"/>
              <w:rPr>
                <w:rFonts w:ascii="Nunito" w:hAnsi="Nunito"/>
                <w:color w:val="000000" w:themeColor="text1"/>
                <w:sz w:val="20"/>
                <w:rPrChange w:author="Craig Parker" w:date="2024-08-07T12:23:00Z" w16du:dateUtc="2024-08-07T10:23:00Z" w:id="4933">
                  <w:rPr>
                    <w:sz w:val="15"/>
                    <w:szCs w:val="15"/>
                  </w:rPr>
                </w:rPrChange>
              </w:rPr>
            </w:pPr>
            <w:r w:rsidRPr="002E4822">
              <w:rPr>
                <w:rFonts w:ascii="Nunito" w:hAnsi="Nunito"/>
                <w:color w:val="000000" w:themeColor="text1"/>
                <w:sz w:val="20"/>
                <w:rPrChange w:author="Craig Parker" w:date="2024-08-07T12:23:00Z" w16du:dateUtc="2024-08-07T10:23:00Z" w:id="4934">
                  <w:rPr>
                    <w:sz w:val="15"/>
                    <w:szCs w:val="15"/>
                  </w:rPr>
                </w:rPrChange>
              </w:rPr>
              <w:t xml:space="preserve">Temporal: daily  </w:t>
            </w:r>
          </w:p>
          <w:p w:rsidRPr="002E4822" w:rsidR="007813F4" w:rsidRDefault="009511AE" w14:paraId="00000255" w14:textId="77777777">
            <w:pPr>
              <w:widowControl w:val="0"/>
              <w:spacing w:line="236" w:lineRule="auto"/>
              <w:ind w:left="125" w:right="261" w:hanging="4"/>
              <w:rPr>
                <w:rFonts w:ascii="Nunito" w:hAnsi="Nunito"/>
                <w:color w:val="000000" w:themeColor="text1"/>
                <w:sz w:val="20"/>
                <w:rPrChange w:author="Craig Parker" w:date="2024-08-07T12:23:00Z" w16du:dateUtc="2024-08-07T10:23:00Z" w:id="4935">
                  <w:rPr>
                    <w:sz w:val="15"/>
                    <w:szCs w:val="15"/>
                  </w:rPr>
                </w:rPrChange>
              </w:rPr>
            </w:pPr>
            <w:r w:rsidRPr="002E4822">
              <w:rPr>
                <w:rFonts w:ascii="Nunito" w:hAnsi="Nunito"/>
                <w:color w:val="000000" w:themeColor="text1"/>
                <w:sz w:val="20"/>
                <w:rPrChange w:author="Craig Parker" w:date="2024-08-07T12:23:00Z" w16du:dateUtc="2024-08-07T10:23:00Z" w:id="4936">
                  <w:rPr>
                    <w:sz w:val="15"/>
                    <w:szCs w:val="15"/>
                  </w:rPr>
                </w:rPrChange>
              </w:rPr>
              <w:t>and sub-daily (</w:t>
            </w:r>
            <w:proofErr w:type="gramStart"/>
            <w:r w:rsidRPr="002E4822">
              <w:rPr>
                <w:rFonts w:ascii="Nunito" w:hAnsi="Nunito"/>
                <w:color w:val="000000" w:themeColor="text1"/>
                <w:sz w:val="20"/>
                <w:rPrChange w:author="Craig Parker" w:date="2024-08-07T12:23:00Z" w16du:dateUtc="2024-08-07T10:23:00Z" w:id="4937">
                  <w:rPr>
                    <w:sz w:val="15"/>
                    <w:szCs w:val="15"/>
                  </w:rPr>
                </w:rPrChange>
              </w:rPr>
              <w:t>6  hourly</w:t>
            </w:r>
            <w:proofErr w:type="gramEnd"/>
            <w:r w:rsidRPr="002E4822">
              <w:rPr>
                <w:rFonts w:ascii="Nunito" w:hAnsi="Nunito"/>
                <w:color w:val="000000" w:themeColor="text1"/>
                <w:sz w:val="20"/>
                <w:rPrChange w:author="Craig Parker" w:date="2024-08-07T12:23:00Z" w16du:dateUtc="2024-08-07T10:23:00Z" w:id="4938">
                  <w:rPr>
                    <w:sz w:val="15"/>
                    <w:szCs w:val="15"/>
                  </w:rPr>
                </w:rPrChange>
              </w:rPr>
              <w:t>)</w:t>
            </w:r>
          </w:p>
        </w:tc>
        <w:tc>
          <w:tcPr>
            <w:tcW w:w="583" w:type="pct"/>
            <w:shd w:val="clear" w:color="auto" w:fill="auto"/>
            <w:tcMar>
              <w:top w:w="100" w:type="dxa"/>
              <w:left w:w="100" w:type="dxa"/>
              <w:bottom w:w="100" w:type="dxa"/>
              <w:right w:w="100" w:type="dxa"/>
            </w:tcMar>
            <w:vAlign w:val="center"/>
          </w:tcPr>
          <w:p w:rsidRPr="002E4822" w:rsidR="007813F4" w:rsidRDefault="009511AE" w14:paraId="00000256" w14:textId="77777777">
            <w:pPr>
              <w:widowControl w:val="0"/>
              <w:spacing w:line="232" w:lineRule="auto"/>
              <w:ind w:left="120" w:right="108" w:firstLine="7"/>
              <w:rPr>
                <w:rFonts w:ascii="Nunito" w:hAnsi="Nunito"/>
                <w:color w:val="000000" w:themeColor="text1"/>
                <w:sz w:val="20"/>
                <w:rPrChange w:author="Craig Parker" w:date="2024-08-07T12:23:00Z" w16du:dateUtc="2024-08-07T10:23:00Z" w:id="4939">
                  <w:rPr>
                    <w:sz w:val="15"/>
                    <w:szCs w:val="15"/>
                  </w:rPr>
                </w:rPrChange>
              </w:rPr>
            </w:pPr>
            <w:r w:rsidRPr="002E4822">
              <w:rPr>
                <w:rFonts w:ascii="Nunito" w:hAnsi="Nunito"/>
                <w:color w:val="000000" w:themeColor="text1"/>
                <w:sz w:val="20"/>
                <w:rPrChange w:author="Craig Parker" w:date="2024-08-07T12:23:00Z" w16du:dateUtc="2024-08-07T10:23:00Z" w:id="4940">
                  <w:rPr>
                    <w:sz w:val="15"/>
                    <w:szCs w:val="15"/>
                  </w:rPr>
                </w:rPrChange>
              </w:rPr>
              <w:t xml:space="preserve">Dynamical </w:t>
            </w:r>
            <w:proofErr w:type="gramStart"/>
            <w:r w:rsidRPr="002E4822">
              <w:rPr>
                <w:rFonts w:ascii="Nunito" w:hAnsi="Nunito"/>
                <w:color w:val="000000" w:themeColor="text1"/>
                <w:sz w:val="20"/>
                <w:rPrChange w:author="Craig Parker" w:date="2024-08-07T12:23:00Z" w16du:dateUtc="2024-08-07T10:23:00Z" w:id="4941">
                  <w:rPr>
                    <w:sz w:val="15"/>
                    <w:szCs w:val="15"/>
                  </w:rPr>
                </w:rPrChange>
              </w:rPr>
              <w:t>downscaling  of</w:t>
            </w:r>
            <w:proofErr w:type="gramEnd"/>
            <w:r w:rsidRPr="002E4822">
              <w:rPr>
                <w:rFonts w:ascii="Nunito" w:hAnsi="Nunito"/>
                <w:color w:val="000000" w:themeColor="text1"/>
                <w:sz w:val="20"/>
                <w:rPrChange w:author="Craig Parker" w:date="2024-08-07T12:23:00Z" w16du:dateUtc="2024-08-07T10:23:00Z" w:id="4942">
                  <w:rPr>
                    <w:sz w:val="15"/>
                    <w:szCs w:val="15"/>
                  </w:rPr>
                </w:rPrChange>
              </w:rPr>
              <w:t xml:space="preserve"> climate to support  sub-urban temperature  hazard mapping</w:t>
            </w:r>
          </w:p>
        </w:tc>
      </w:tr>
      <w:tr w:rsidRPr="002E4822" w:rsidR="006E7398" w:rsidTr="3E93EB8D" w14:paraId="74A5B77D" w14:textId="77777777">
        <w:trPr>
          <w:trHeight w:val="561"/>
          <w:del w:author="Craig Parker" w:date="2024-08-06T12:24:00Z" w:id="4943"/>
        </w:trPr>
        <w:tc>
          <w:tcPr>
            <w:tcW w:w="1530" w:type="pct"/>
            <w:shd w:val="clear" w:color="auto" w:fill="auto"/>
            <w:tcMar>
              <w:top w:w="100" w:type="dxa"/>
              <w:left w:w="100" w:type="dxa"/>
              <w:bottom w:w="100" w:type="dxa"/>
              <w:right w:w="100" w:type="dxa"/>
            </w:tcMar>
            <w:vAlign w:val="center"/>
          </w:tcPr>
          <w:p w:rsidRPr="002E4822" w:rsidR="007813F4" w:rsidRDefault="009511AE" w14:paraId="00000257" w14:textId="77777777">
            <w:pPr>
              <w:widowControl w:val="0"/>
              <w:spacing w:line="236" w:lineRule="auto"/>
              <w:ind w:left="124" w:right="168" w:hanging="1"/>
              <w:rPr>
                <w:rFonts w:ascii="Nunito" w:hAnsi="Nunito"/>
                <w:color w:val="000000" w:themeColor="text1"/>
                <w:sz w:val="20"/>
                <w:rPrChange w:author="Craig Parker" w:date="2024-08-07T12:23:00Z" w16du:dateUtc="2024-08-07T10:23:00Z" w:id="4944">
                  <w:rPr>
                    <w:sz w:val="15"/>
                    <w:szCs w:val="15"/>
                  </w:rPr>
                </w:rPrChange>
              </w:rPr>
            </w:pPr>
            <w:r w:rsidRPr="002E4822">
              <w:rPr>
                <w:rFonts w:ascii="Nunito" w:hAnsi="Nunito"/>
                <w:color w:val="000000" w:themeColor="text1"/>
                <w:sz w:val="20"/>
                <w:rPrChange w:author="Craig Parker" w:date="2024-08-07T12:23:00Z" w16du:dateUtc="2024-08-07T10:23:00Z" w:id="4945">
                  <w:rPr>
                    <w:sz w:val="15"/>
                    <w:szCs w:val="15"/>
                  </w:rPr>
                </w:rPrChange>
              </w:rPr>
              <w:t xml:space="preserve">GHCN station </w:t>
            </w:r>
            <w:proofErr w:type="gramStart"/>
            <w:r w:rsidRPr="002E4822">
              <w:rPr>
                <w:rFonts w:ascii="Nunito" w:hAnsi="Nunito"/>
                <w:color w:val="000000" w:themeColor="text1"/>
                <w:sz w:val="20"/>
                <w:rPrChange w:author="Craig Parker" w:date="2024-08-07T12:23:00Z" w16du:dateUtc="2024-08-07T10:23:00Z" w:id="4946">
                  <w:rPr>
                    <w:sz w:val="15"/>
                    <w:szCs w:val="15"/>
                  </w:rPr>
                </w:rPrChange>
              </w:rPr>
              <w:t>data  (</w:t>
            </w:r>
            <w:proofErr w:type="gramEnd"/>
            <w:r w:rsidRPr="002E4822">
              <w:rPr>
                <w:rFonts w:ascii="Nunito" w:hAnsi="Nunito"/>
                <w:color w:val="000000" w:themeColor="text1"/>
                <w:sz w:val="20"/>
                <w:rPrChange w:author="Craig Parker" w:date="2024-08-07T12:23:00Z" w16du:dateUtc="2024-08-07T10:23:00Z" w:id="4947">
                  <w:rPr>
                    <w:sz w:val="15"/>
                    <w:szCs w:val="15"/>
                  </w:rPr>
                </w:rPrChange>
              </w:rPr>
              <w:t>NOAA GHCN)</w:t>
            </w:r>
          </w:p>
        </w:tc>
        <w:tc>
          <w:tcPr>
            <w:tcW w:w="1391" w:type="pct"/>
            <w:shd w:val="clear" w:color="auto" w:fill="auto"/>
            <w:tcMar>
              <w:top w:w="100" w:type="dxa"/>
              <w:left w:w="100" w:type="dxa"/>
              <w:bottom w:w="100" w:type="dxa"/>
              <w:right w:w="100" w:type="dxa"/>
            </w:tcMar>
            <w:vAlign w:val="center"/>
          </w:tcPr>
          <w:p w:rsidRPr="002E4822" w:rsidR="007813F4" w:rsidRDefault="009511AE" w14:paraId="00000258" w14:textId="77777777">
            <w:pPr>
              <w:widowControl w:val="0"/>
              <w:spacing w:line="240" w:lineRule="auto"/>
              <w:ind w:left="118"/>
              <w:rPr>
                <w:rFonts w:ascii="Nunito" w:hAnsi="Nunito"/>
                <w:color w:val="000000" w:themeColor="text1"/>
                <w:sz w:val="20"/>
                <w:rPrChange w:author="Craig Parker" w:date="2024-08-07T12:23:00Z" w16du:dateUtc="2024-08-07T10:23:00Z" w:id="4948">
                  <w:rPr>
                    <w:sz w:val="15"/>
                    <w:szCs w:val="15"/>
                  </w:rPr>
                </w:rPrChange>
              </w:rPr>
            </w:pPr>
            <w:r w:rsidRPr="002E4822">
              <w:rPr>
                <w:rFonts w:ascii="Nunito" w:hAnsi="Nunito"/>
                <w:color w:val="000000" w:themeColor="text1"/>
                <w:sz w:val="20"/>
                <w:rPrChange w:author="Craig Parker" w:date="2024-08-07T12:23:00Z" w16du:dateUtc="2024-08-07T10:23:00Z" w:id="4949">
                  <w:rPr>
                    <w:sz w:val="15"/>
                    <w:szCs w:val="15"/>
                  </w:rPr>
                </w:rPrChange>
              </w:rPr>
              <w:t xml:space="preserve">Global archive of daily  </w:t>
            </w:r>
          </w:p>
          <w:p w:rsidRPr="002E4822" w:rsidR="007813F4" w:rsidRDefault="009511AE" w14:paraId="00000259" w14:textId="77777777">
            <w:pPr>
              <w:widowControl w:val="0"/>
              <w:spacing w:before="2" w:line="240" w:lineRule="auto"/>
              <w:ind w:left="110"/>
              <w:rPr>
                <w:rFonts w:ascii="Nunito" w:hAnsi="Nunito"/>
                <w:color w:val="000000" w:themeColor="text1"/>
                <w:sz w:val="20"/>
                <w:rPrChange w:author="Craig Parker" w:date="2024-08-07T12:23:00Z" w16du:dateUtc="2024-08-07T10:23:00Z" w:id="4950">
                  <w:rPr>
                    <w:sz w:val="15"/>
                    <w:szCs w:val="15"/>
                  </w:rPr>
                </w:rPrChange>
              </w:rPr>
            </w:pPr>
            <w:r w:rsidRPr="002E4822">
              <w:rPr>
                <w:rFonts w:ascii="Nunito" w:hAnsi="Nunito"/>
                <w:color w:val="000000" w:themeColor="text1"/>
                <w:sz w:val="20"/>
                <w:rPrChange w:author="Craig Parker" w:date="2024-08-07T12:23:00Z" w16du:dateUtc="2024-08-07T10:23:00Z" w:id="4951">
                  <w:rPr>
                    <w:sz w:val="15"/>
                    <w:szCs w:val="15"/>
                  </w:rPr>
                </w:rPrChange>
              </w:rPr>
              <w:t xml:space="preserve">weather station data </w:t>
            </w:r>
          </w:p>
        </w:tc>
        <w:tc>
          <w:tcPr>
            <w:tcW w:w="378" w:type="pct"/>
            <w:shd w:val="clear" w:color="auto" w:fill="auto"/>
            <w:tcMar>
              <w:top w:w="100" w:type="dxa"/>
              <w:left w:w="100" w:type="dxa"/>
              <w:bottom w:w="100" w:type="dxa"/>
              <w:right w:w="100" w:type="dxa"/>
            </w:tcMar>
            <w:vAlign w:val="center"/>
          </w:tcPr>
          <w:p w:rsidRPr="002E4822" w:rsidR="007813F4" w:rsidRDefault="009511AE" w14:paraId="0000025A" w14:textId="77777777">
            <w:pPr>
              <w:widowControl w:val="0"/>
              <w:spacing w:line="240" w:lineRule="auto"/>
              <w:ind w:left="127"/>
              <w:rPr>
                <w:rFonts w:ascii="Nunito" w:hAnsi="Nunito"/>
                <w:color w:val="000000" w:themeColor="text1"/>
                <w:sz w:val="20"/>
                <w:rPrChange w:author="Craig Parker" w:date="2024-08-07T12:23:00Z" w16du:dateUtc="2024-08-07T10:23:00Z" w:id="4952">
                  <w:rPr>
                    <w:sz w:val="15"/>
                    <w:szCs w:val="15"/>
                  </w:rPr>
                </w:rPrChange>
              </w:rPr>
            </w:pPr>
            <w:r w:rsidRPr="002E4822">
              <w:rPr>
                <w:rFonts w:ascii="Nunito" w:hAnsi="Nunito"/>
                <w:color w:val="000000" w:themeColor="text1"/>
                <w:sz w:val="20"/>
                <w:rPrChange w:author="Craig Parker" w:date="2024-08-07T12:23:00Z" w16du:dateUtc="2024-08-07T10:23:00Z" w:id="4953">
                  <w:rPr>
                    <w:sz w:val="15"/>
                    <w:szCs w:val="15"/>
                  </w:rPr>
                </w:rPrChange>
              </w:rPr>
              <w:t xml:space="preserve">UCT </w:t>
            </w:r>
          </w:p>
        </w:tc>
        <w:tc>
          <w:tcPr>
            <w:tcW w:w="633" w:type="pct"/>
            <w:shd w:val="clear" w:color="auto" w:fill="auto"/>
            <w:tcMar>
              <w:top w:w="100" w:type="dxa"/>
              <w:left w:w="100" w:type="dxa"/>
              <w:bottom w:w="100" w:type="dxa"/>
              <w:right w:w="100" w:type="dxa"/>
            </w:tcMar>
            <w:vAlign w:val="center"/>
          </w:tcPr>
          <w:p w:rsidRPr="002E4822" w:rsidR="007813F4" w:rsidRDefault="009511AE" w14:paraId="0000025B" w14:textId="77777777">
            <w:pPr>
              <w:widowControl w:val="0"/>
              <w:spacing w:line="236" w:lineRule="auto"/>
              <w:ind w:left="115" w:right="191" w:hanging="1"/>
              <w:rPr>
                <w:rFonts w:ascii="Nunito" w:hAnsi="Nunito"/>
                <w:color w:val="000000" w:themeColor="text1"/>
                <w:sz w:val="20"/>
                <w:rPrChange w:author="Craig Parker" w:date="2024-08-07T12:23:00Z" w16du:dateUtc="2024-08-07T10:23:00Z" w:id="4954">
                  <w:rPr>
                    <w:sz w:val="15"/>
                    <w:szCs w:val="15"/>
                  </w:rPr>
                </w:rPrChange>
              </w:rPr>
            </w:pPr>
            <w:r w:rsidRPr="002E4822">
              <w:rPr>
                <w:rFonts w:ascii="Nunito" w:hAnsi="Nunito"/>
                <w:color w:val="000000" w:themeColor="text1"/>
                <w:sz w:val="20"/>
                <w:rPrChange w:author="Craig Parker" w:date="2024-08-07T12:23:00Z" w16du:dateUtc="2024-08-07T10:23:00Z" w:id="4955">
                  <w:rPr>
                    <w:sz w:val="15"/>
                    <w:szCs w:val="15"/>
                  </w:rPr>
                </w:rPrChange>
              </w:rPr>
              <w:t xml:space="preserve">Temperature 2m above </w:t>
            </w:r>
            <w:proofErr w:type="gramStart"/>
            <w:r w:rsidRPr="002E4822">
              <w:rPr>
                <w:rFonts w:ascii="Nunito" w:hAnsi="Nunito"/>
                <w:color w:val="000000" w:themeColor="text1"/>
                <w:sz w:val="20"/>
                <w:rPrChange w:author="Craig Parker" w:date="2024-08-07T12:23:00Z" w16du:dateUtc="2024-08-07T10:23:00Z" w:id="4956">
                  <w:rPr>
                    <w:sz w:val="15"/>
                    <w:szCs w:val="15"/>
                  </w:rPr>
                </w:rPrChange>
              </w:rPr>
              <w:t>ground,  daily</w:t>
            </w:r>
            <w:proofErr w:type="gramEnd"/>
            <w:r w:rsidRPr="002E4822">
              <w:rPr>
                <w:rFonts w:ascii="Nunito" w:hAnsi="Nunito"/>
                <w:color w:val="000000" w:themeColor="text1"/>
                <w:sz w:val="20"/>
                <w:rPrChange w:author="Craig Parker" w:date="2024-08-07T12:23:00Z" w16du:dateUtc="2024-08-07T10:23:00Z" w:id="4957">
                  <w:rPr>
                    <w:sz w:val="15"/>
                    <w:szCs w:val="15"/>
                  </w:rPr>
                </w:rPrChange>
              </w:rPr>
              <w:t xml:space="preserve"> precipitation (total)</w:t>
            </w:r>
          </w:p>
        </w:tc>
        <w:tc>
          <w:tcPr>
            <w:tcW w:w="486" w:type="pct"/>
            <w:shd w:val="clear" w:color="auto" w:fill="auto"/>
            <w:tcMar>
              <w:top w:w="100" w:type="dxa"/>
              <w:left w:w="100" w:type="dxa"/>
              <w:bottom w:w="100" w:type="dxa"/>
              <w:right w:w="100" w:type="dxa"/>
            </w:tcMar>
            <w:vAlign w:val="center"/>
          </w:tcPr>
          <w:p w:rsidRPr="002E4822" w:rsidR="007813F4" w:rsidRDefault="009511AE" w14:paraId="0000025C" w14:textId="77777777">
            <w:pPr>
              <w:widowControl w:val="0"/>
              <w:spacing w:line="236" w:lineRule="auto"/>
              <w:ind w:left="120" w:right="262" w:hanging="1"/>
              <w:rPr>
                <w:rFonts w:ascii="Nunito" w:hAnsi="Nunito"/>
                <w:color w:val="000000" w:themeColor="text1"/>
                <w:sz w:val="20"/>
                <w:rPrChange w:author="Craig Parker" w:date="2024-08-07T12:23:00Z" w16du:dateUtc="2024-08-07T10:23:00Z" w:id="4958">
                  <w:rPr>
                    <w:sz w:val="15"/>
                    <w:szCs w:val="15"/>
                  </w:rPr>
                </w:rPrChange>
              </w:rPr>
            </w:pPr>
            <w:r w:rsidRPr="002E4822">
              <w:rPr>
                <w:rFonts w:ascii="Nunito" w:hAnsi="Nunito"/>
                <w:color w:val="000000" w:themeColor="text1"/>
                <w:sz w:val="20"/>
                <w:rPrChange w:author="Craig Parker" w:date="2024-08-07T12:23:00Z" w16du:dateUtc="2024-08-07T10:23:00Z" w:id="4959">
                  <w:rPr>
                    <w:sz w:val="15"/>
                    <w:szCs w:val="15"/>
                  </w:rPr>
                </w:rPrChange>
              </w:rPr>
              <w:t xml:space="preserve">Temporal: </w:t>
            </w:r>
            <w:proofErr w:type="gramStart"/>
            <w:r w:rsidRPr="002E4822">
              <w:rPr>
                <w:rFonts w:ascii="Nunito" w:hAnsi="Nunito"/>
                <w:color w:val="000000" w:themeColor="text1"/>
                <w:sz w:val="20"/>
                <w:rPrChange w:author="Craig Parker" w:date="2024-08-07T12:23:00Z" w16du:dateUtc="2024-08-07T10:23:00Z" w:id="4960">
                  <w:rPr>
                    <w:sz w:val="15"/>
                    <w:szCs w:val="15"/>
                  </w:rPr>
                </w:rPrChange>
              </w:rPr>
              <w:t>daily,  station</w:t>
            </w:r>
            <w:proofErr w:type="gramEnd"/>
            <w:r w:rsidRPr="002E4822">
              <w:rPr>
                <w:rFonts w:ascii="Nunito" w:hAnsi="Nunito"/>
                <w:color w:val="000000" w:themeColor="text1"/>
                <w:sz w:val="20"/>
                <w:rPrChange w:author="Craig Parker" w:date="2024-08-07T12:23:00Z" w16du:dateUtc="2024-08-07T10:23:00Z" w:id="4961">
                  <w:rPr>
                    <w:sz w:val="15"/>
                    <w:szCs w:val="15"/>
                  </w:rPr>
                </w:rPrChange>
              </w:rPr>
              <w:t xml:space="preserve"> locations</w:t>
            </w:r>
          </w:p>
        </w:tc>
        <w:tc>
          <w:tcPr>
            <w:tcW w:w="583" w:type="pct"/>
            <w:shd w:val="clear" w:color="auto" w:fill="auto"/>
            <w:tcMar>
              <w:top w:w="100" w:type="dxa"/>
              <w:left w:w="100" w:type="dxa"/>
              <w:bottom w:w="100" w:type="dxa"/>
              <w:right w:w="100" w:type="dxa"/>
            </w:tcMar>
            <w:vAlign w:val="center"/>
          </w:tcPr>
          <w:p w:rsidRPr="002E4822" w:rsidR="007813F4" w:rsidRDefault="009511AE" w14:paraId="0000025D" w14:textId="77777777">
            <w:pPr>
              <w:widowControl w:val="0"/>
              <w:spacing w:line="236" w:lineRule="auto"/>
              <w:ind w:left="120" w:right="312" w:hanging="1"/>
              <w:rPr>
                <w:rFonts w:ascii="Nunito" w:hAnsi="Nunito"/>
                <w:color w:val="000000" w:themeColor="text1"/>
                <w:sz w:val="20"/>
                <w:rPrChange w:author="Craig Parker" w:date="2024-08-07T12:23:00Z" w16du:dateUtc="2024-08-07T10:23:00Z" w:id="4962">
                  <w:rPr>
                    <w:sz w:val="15"/>
                    <w:szCs w:val="15"/>
                  </w:rPr>
                </w:rPrChange>
              </w:rPr>
            </w:pPr>
            <w:r w:rsidRPr="002E4822">
              <w:rPr>
                <w:rFonts w:ascii="Nunito" w:hAnsi="Nunito"/>
                <w:color w:val="000000" w:themeColor="text1"/>
                <w:sz w:val="20"/>
                <w:rPrChange w:author="Craig Parker" w:date="2024-08-07T12:23:00Z" w16du:dateUtc="2024-08-07T10:23:00Z" w:id="4963">
                  <w:rPr>
                    <w:sz w:val="15"/>
                    <w:szCs w:val="15"/>
                  </w:rPr>
                </w:rPrChange>
              </w:rPr>
              <w:t xml:space="preserve">To support </w:t>
            </w:r>
            <w:proofErr w:type="gramStart"/>
            <w:r w:rsidRPr="002E4822">
              <w:rPr>
                <w:rFonts w:ascii="Nunito" w:hAnsi="Nunito"/>
                <w:color w:val="000000" w:themeColor="text1"/>
                <w:sz w:val="20"/>
                <w:rPrChange w:author="Craig Parker" w:date="2024-08-07T12:23:00Z" w16du:dateUtc="2024-08-07T10:23:00Z" w:id="4964">
                  <w:rPr>
                    <w:sz w:val="15"/>
                    <w:szCs w:val="15"/>
                  </w:rPr>
                </w:rPrChange>
              </w:rPr>
              <w:t>statistical  downscaling</w:t>
            </w:r>
            <w:proofErr w:type="gramEnd"/>
            <w:r w:rsidRPr="002E4822">
              <w:rPr>
                <w:rFonts w:ascii="Nunito" w:hAnsi="Nunito"/>
                <w:color w:val="000000" w:themeColor="text1"/>
                <w:sz w:val="20"/>
                <w:rPrChange w:author="Craig Parker" w:date="2024-08-07T12:23:00Z" w16du:dateUtc="2024-08-07T10:23:00Z" w:id="4965">
                  <w:rPr>
                    <w:sz w:val="15"/>
                    <w:szCs w:val="15"/>
                  </w:rPr>
                </w:rPrChange>
              </w:rPr>
              <w:t xml:space="preserve"> of  </w:t>
            </w:r>
          </w:p>
          <w:p w:rsidRPr="002E4822" w:rsidR="007813F4" w:rsidRDefault="009511AE" w14:paraId="0000025E" w14:textId="77777777">
            <w:pPr>
              <w:widowControl w:val="0"/>
              <w:spacing w:line="240" w:lineRule="auto"/>
              <w:ind w:left="118"/>
              <w:rPr>
                <w:rFonts w:ascii="Nunito" w:hAnsi="Nunito"/>
                <w:color w:val="000000" w:themeColor="text1"/>
                <w:sz w:val="20"/>
                <w:rPrChange w:author="Craig Parker" w:date="2024-08-07T12:23:00Z" w16du:dateUtc="2024-08-07T10:23:00Z" w:id="4966">
                  <w:rPr>
                    <w:sz w:val="15"/>
                    <w:szCs w:val="15"/>
                  </w:rPr>
                </w:rPrChange>
              </w:rPr>
            </w:pPr>
            <w:r w:rsidRPr="002E4822">
              <w:rPr>
                <w:rFonts w:ascii="Nunito" w:hAnsi="Nunito"/>
                <w:color w:val="000000" w:themeColor="text1"/>
                <w:sz w:val="20"/>
                <w:rPrChange w:author="Craig Parker" w:date="2024-08-07T12:23:00Z" w16du:dateUtc="2024-08-07T10:23:00Z" w:id="4967">
                  <w:rPr>
                    <w:sz w:val="15"/>
                    <w:szCs w:val="15"/>
                  </w:rPr>
                </w:rPrChange>
              </w:rPr>
              <w:t xml:space="preserve">temperature hazard </w:t>
            </w:r>
          </w:p>
        </w:tc>
      </w:tr>
      <w:tr w:rsidRPr="002E4822" w:rsidR="006E7398" w:rsidTr="3E93EB8D" w14:paraId="147D2D66" w14:textId="77777777">
        <w:trPr>
          <w:trHeight w:val="196"/>
          <w:del w:author="Craig Parker" w:date="2024-08-06T12:24:00Z" w:id="4968"/>
        </w:trPr>
        <w:tc>
          <w:tcPr>
            <w:tcW w:w="5000" w:type="pct"/>
            <w:gridSpan w:val="6"/>
            <w:shd w:val="clear" w:color="auto" w:fill="D9D9D9" w:themeFill="background1" w:themeFillShade="D9"/>
            <w:tcMar>
              <w:top w:w="100" w:type="dxa"/>
              <w:left w:w="100" w:type="dxa"/>
              <w:bottom w:w="100" w:type="dxa"/>
              <w:right w:w="100" w:type="dxa"/>
            </w:tcMar>
            <w:vAlign w:val="center"/>
          </w:tcPr>
          <w:p w:rsidRPr="002E4822" w:rsidR="007813F4" w:rsidRDefault="009511AE" w14:paraId="0000025F" w14:textId="77777777">
            <w:pPr>
              <w:widowControl w:val="0"/>
              <w:spacing w:line="240" w:lineRule="auto"/>
              <w:jc w:val="center"/>
              <w:rPr>
                <w:rFonts w:ascii="Nunito" w:hAnsi="Nunito"/>
                <w:b/>
                <w:bCs/>
                <w:color w:val="000000" w:themeColor="text1"/>
                <w:sz w:val="20"/>
                <w:shd w:val="clear" w:color="auto" w:fill="D9D9D9"/>
                <w:rPrChange w:author="Craig Parker" w:date="2024-08-07T12:23:00Z" w16du:dateUtc="2024-08-07T10:23:00Z" w:id="4969">
                  <w:rPr>
                    <w:sz w:val="15"/>
                    <w:szCs w:val="15"/>
                    <w:shd w:val="clear" w:color="auto" w:fill="D9D9D9"/>
                  </w:rPr>
                </w:rPrChange>
              </w:rPr>
            </w:pPr>
            <w:r w:rsidRPr="002E4822">
              <w:rPr>
                <w:rFonts w:ascii="Nunito" w:hAnsi="Nunito"/>
                <w:b/>
                <w:bCs/>
                <w:color w:val="000000" w:themeColor="text1"/>
                <w:sz w:val="20"/>
                <w:shd w:val="clear" w:color="auto" w:fill="D9D9D9"/>
                <w:rPrChange w:author="Craig Parker" w:date="2024-08-07T12:23:00Z" w16du:dateUtc="2024-08-07T10:23:00Z" w:id="4970">
                  <w:rPr>
                    <w:sz w:val="15"/>
                    <w:szCs w:val="15"/>
                    <w:shd w:val="clear" w:color="auto" w:fill="D9D9D9"/>
                  </w:rPr>
                </w:rPrChange>
              </w:rPr>
              <w:t>Remote sensing data</w:t>
            </w:r>
          </w:p>
        </w:tc>
      </w:tr>
      <w:tr w:rsidRPr="002E4822" w:rsidR="006E7398" w:rsidTr="3E93EB8D" w14:paraId="2143669E" w14:textId="77777777">
        <w:trPr>
          <w:trHeight w:val="743"/>
          <w:del w:author="Craig Parker" w:date="2024-08-06T12:24:00Z" w:id="4971"/>
        </w:trPr>
        <w:tc>
          <w:tcPr>
            <w:tcW w:w="1530" w:type="pct"/>
            <w:shd w:val="clear" w:color="auto" w:fill="auto"/>
            <w:tcMar>
              <w:top w:w="100" w:type="dxa"/>
              <w:left w:w="100" w:type="dxa"/>
              <w:bottom w:w="100" w:type="dxa"/>
              <w:right w:w="100" w:type="dxa"/>
            </w:tcMar>
            <w:vAlign w:val="center"/>
          </w:tcPr>
          <w:p w:rsidRPr="002E4822" w:rsidR="007813F4" w:rsidRDefault="009511AE" w14:paraId="00000265" w14:textId="77777777">
            <w:pPr>
              <w:widowControl w:val="0"/>
              <w:spacing w:line="230" w:lineRule="auto"/>
              <w:ind w:left="124" w:right="185" w:hanging="3"/>
              <w:rPr>
                <w:rFonts w:ascii="Nunito" w:hAnsi="Nunito"/>
                <w:color w:val="000000" w:themeColor="text1"/>
                <w:sz w:val="20"/>
                <w:rPrChange w:author="Craig Parker" w:date="2024-08-07T12:23:00Z" w16du:dateUtc="2024-08-07T10:23:00Z" w:id="4972">
                  <w:rPr>
                    <w:sz w:val="15"/>
                    <w:szCs w:val="15"/>
                  </w:rPr>
                </w:rPrChange>
              </w:rPr>
            </w:pPr>
            <w:r w:rsidRPr="002E4822">
              <w:rPr>
                <w:rFonts w:ascii="Nunito" w:hAnsi="Nunito"/>
                <w:color w:val="000000" w:themeColor="text1"/>
                <w:sz w:val="20"/>
                <w:rPrChange w:author="Craig Parker" w:date="2024-08-07T12:23:00Z" w16du:dateUtc="2024-08-07T10:23:00Z" w:id="4973">
                  <w:rPr>
                    <w:sz w:val="15"/>
                    <w:szCs w:val="15"/>
                  </w:rPr>
                </w:rPrChange>
              </w:rPr>
              <w:t xml:space="preserve">30 m res </w:t>
            </w:r>
            <w:proofErr w:type="gramStart"/>
            <w:r w:rsidRPr="002E4822">
              <w:rPr>
                <w:rFonts w:ascii="Nunito" w:hAnsi="Nunito"/>
                <w:color w:val="000000" w:themeColor="text1"/>
                <w:sz w:val="20"/>
                <w:rPrChange w:author="Craig Parker" w:date="2024-08-07T12:23:00Z" w16du:dateUtc="2024-08-07T10:23:00Z" w:id="4974">
                  <w:rPr>
                    <w:sz w:val="15"/>
                    <w:szCs w:val="15"/>
                  </w:rPr>
                </w:rPrChange>
              </w:rPr>
              <w:t>Elevation  (</w:t>
            </w:r>
            <w:proofErr w:type="gramEnd"/>
            <w:r w:rsidRPr="002E4822">
              <w:rPr>
                <w:rFonts w:ascii="Nunito" w:hAnsi="Nunito"/>
                <w:color w:val="000000" w:themeColor="text1"/>
                <w:sz w:val="20"/>
                <w:rPrChange w:author="Craig Parker" w:date="2024-08-07T12:23:00Z" w16du:dateUtc="2024-08-07T10:23:00Z" w:id="4975">
                  <w:rPr>
                    <w:sz w:val="15"/>
                    <w:szCs w:val="15"/>
                  </w:rPr>
                </w:rPrChange>
              </w:rPr>
              <w:t xml:space="preserve">SRTM) (NASA </w:t>
            </w:r>
          </w:p>
          <w:p w:rsidRPr="002E4822" w:rsidR="007813F4" w:rsidRDefault="009511AE" w14:paraId="00000266" w14:textId="77777777">
            <w:pPr>
              <w:widowControl w:val="0"/>
              <w:spacing w:before="4" w:line="236" w:lineRule="auto"/>
              <w:ind w:left="120" w:right="139" w:firstLine="4"/>
              <w:rPr>
                <w:rFonts w:ascii="Nunito" w:hAnsi="Nunito"/>
                <w:color w:val="000000" w:themeColor="text1"/>
                <w:sz w:val="20"/>
                <w:rPrChange w:author="Craig Parker" w:date="2024-08-07T12:23:00Z" w16du:dateUtc="2024-08-07T10:23:00Z" w:id="4976">
                  <w:rPr>
                    <w:sz w:val="15"/>
                    <w:szCs w:val="15"/>
                  </w:rPr>
                </w:rPrChange>
              </w:rPr>
            </w:pPr>
            <w:r w:rsidRPr="002E4822">
              <w:rPr>
                <w:rFonts w:ascii="Nunito" w:hAnsi="Nunito"/>
                <w:color w:val="000000" w:themeColor="text1"/>
                <w:sz w:val="20"/>
                <w:u w:val="single"/>
                <w:rPrChange w:author="Craig Parker" w:date="2024-08-07T12:23:00Z" w16du:dateUtc="2024-08-07T10:23:00Z" w:id="4977">
                  <w:rPr>
                    <w:color w:val="0000FF"/>
                    <w:sz w:val="15"/>
                    <w:szCs w:val="15"/>
                    <w:u w:val="single"/>
                  </w:rPr>
                </w:rPrChange>
              </w:rPr>
              <w:t>https://www2.jpl.nas</w:t>
            </w:r>
            <w:r w:rsidRPr="002E4822">
              <w:rPr>
                <w:rFonts w:ascii="Nunito" w:hAnsi="Nunito"/>
                <w:color w:val="000000" w:themeColor="text1"/>
                <w:sz w:val="20"/>
                <w:rPrChange w:author="Craig Parker" w:date="2024-08-07T12:23:00Z" w16du:dateUtc="2024-08-07T10:23:00Z" w:id="4978">
                  <w:rPr>
                    <w:color w:val="0000FF"/>
                    <w:sz w:val="15"/>
                    <w:szCs w:val="15"/>
                  </w:rPr>
                </w:rPrChange>
              </w:rPr>
              <w:t xml:space="preserve"> a.gov/</w:t>
            </w:r>
            <w:proofErr w:type="spellStart"/>
            <w:r w:rsidRPr="002E4822">
              <w:rPr>
                <w:rFonts w:ascii="Nunito" w:hAnsi="Nunito"/>
                <w:color w:val="000000" w:themeColor="text1"/>
                <w:sz w:val="20"/>
                <w:rPrChange w:author="Craig Parker" w:date="2024-08-07T12:23:00Z" w16du:dateUtc="2024-08-07T10:23:00Z" w:id="4979">
                  <w:rPr>
                    <w:color w:val="0000FF"/>
                    <w:sz w:val="15"/>
                    <w:szCs w:val="15"/>
                  </w:rPr>
                </w:rPrChange>
              </w:rPr>
              <w:t>srtm</w:t>
            </w:r>
            <w:proofErr w:type="spellEnd"/>
            <w:r w:rsidRPr="002E4822">
              <w:rPr>
                <w:rFonts w:ascii="Nunito" w:hAnsi="Nunito"/>
                <w:color w:val="000000" w:themeColor="text1"/>
                <w:sz w:val="20"/>
                <w:rPrChange w:author="Craig Parker" w:date="2024-08-07T12:23:00Z" w16du:dateUtc="2024-08-07T10:23:00Z" w:id="4980">
                  <w:rPr>
                    <w:color w:val="0000FF"/>
                    <w:sz w:val="15"/>
                    <w:szCs w:val="15"/>
                  </w:rPr>
                </w:rPrChange>
              </w:rPr>
              <w:t>/</w:t>
            </w:r>
            <w:r w:rsidRPr="002E4822">
              <w:rPr>
                <w:rFonts w:ascii="Nunito" w:hAnsi="Nunito"/>
                <w:color w:val="000000" w:themeColor="text1"/>
                <w:sz w:val="20"/>
                <w:rPrChange w:author="Craig Parker" w:date="2024-08-07T12:23:00Z" w16du:dateUtc="2024-08-07T10:23:00Z" w:id="4981">
                  <w:rPr>
                    <w:sz w:val="15"/>
                    <w:szCs w:val="15"/>
                  </w:rPr>
                </w:rPrChange>
              </w:rPr>
              <w:t>)</w:t>
            </w:r>
          </w:p>
        </w:tc>
        <w:tc>
          <w:tcPr>
            <w:tcW w:w="1391" w:type="pct"/>
            <w:shd w:val="clear" w:color="auto" w:fill="auto"/>
            <w:tcMar>
              <w:top w:w="100" w:type="dxa"/>
              <w:left w:w="100" w:type="dxa"/>
              <w:bottom w:w="100" w:type="dxa"/>
              <w:right w:w="100" w:type="dxa"/>
            </w:tcMar>
            <w:vAlign w:val="center"/>
          </w:tcPr>
          <w:p w:rsidRPr="002E4822" w:rsidR="007813F4" w:rsidRDefault="009511AE" w14:paraId="00000267" w14:textId="77777777">
            <w:pPr>
              <w:widowControl w:val="0"/>
              <w:spacing w:line="233" w:lineRule="auto"/>
              <w:ind w:left="117" w:right="72" w:firstLine="1"/>
              <w:rPr>
                <w:rFonts w:ascii="Nunito" w:hAnsi="Nunito"/>
                <w:color w:val="000000" w:themeColor="text1"/>
                <w:sz w:val="20"/>
                <w:rPrChange w:author="Craig Parker" w:date="2024-08-07T12:23:00Z" w16du:dateUtc="2024-08-07T10:23:00Z" w:id="4982">
                  <w:rPr>
                    <w:sz w:val="15"/>
                    <w:szCs w:val="15"/>
                  </w:rPr>
                </w:rPrChange>
              </w:rPr>
            </w:pPr>
            <w:r w:rsidRPr="002E4822">
              <w:rPr>
                <w:rFonts w:ascii="Nunito" w:hAnsi="Nunito"/>
                <w:color w:val="000000" w:themeColor="text1"/>
                <w:sz w:val="20"/>
                <w:rPrChange w:author="Craig Parker" w:date="2024-08-07T12:23:00Z" w16du:dateUtc="2024-08-07T10:23:00Z" w:id="4983">
                  <w:rPr>
                    <w:sz w:val="15"/>
                    <w:szCs w:val="15"/>
                  </w:rPr>
                </w:rPrChange>
              </w:rPr>
              <w:t xml:space="preserve">Global elevation data from </w:t>
            </w:r>
            <w:proofErr w:type="gramStart"/>
            <w:r w:rsidRPr="002E4822">
              <w:rPr>
                <w:rFonts w:ascii="Nunito" w:hAnsi="Nunito"/>
                <w:color w:val="000000" w:themeColor="text1"/>
                <w:sz w:val="20"/>
                <w:rPrChange w:author="Craig Parker" w:date="2024-08-07T12:23:00Z" w16du:dateUtc="2024-08-07T10:23:00Z" w:id="4984">
                  <w:rPr>
                    <w:sz w:val="15"/>
                    <w:szCs w:val="15"/>
                  </w:rPr>
                </w:rPrChange>
              </w:rPr>
              <w:t>the  Shuttle</w:t>
            </w:r>
            <w:proofErr w:type="gramEnd"/>
            <w:r w:rsidRPr="002E4822">
              <w:rPr>
                <w:rFonts w:ascii="Nunito" w:hAnsi="Nunito"/>
                <w:color w:val="000000" w:themeColor="text1"/>
                <w:sz w:val="20"/>
                <w:rPrChange w:author="Craig Parker" w:date="2024-08-07T12:23:00Z" w16du:dateUtc="2024-08-07T10:23:00Z" w:id="4985">
                  <w:rPr>
                    <w:sz w:val="15"/>
                    <w:szCs w:val="15"/>
                  </w:rPr>
                </w:rPrChange>
              </w:rPr>
              <w:t xml:space="preserve"> Radar Topography  Mission (SRTM).</w:t>
            </w:r>
          </w:p>
        </w:tc>
        <w:tc>
          <w:tcPr>
            <w:tcW w:w="378" w:type="pct"/>
            <w:shd w:val="clear" w:color="auto" w:fill="auto"/>
            <w:tcMar>
              <w:top w:w="100" w:type="dxa"/>
              <w:left w:w="100" w:type="dxa"/>
              <w:bottom w:w="100" w:type="dxa"/>
              <w:right w:w="100" w:type="dxa"/>
            </w:tcMar>
            <w:vAlign w:val="center"/>
          </w:tcPr>
          <w:p w:rsidRPr="002E4822" w:rsidR="007813F4" w:rsidRDefault="009511AE" w14:paraId="00000268" w14:textId="77777777">
            <w:pPr>
              <w:widowControl w:val="0"/>
              <w:spacing w:line="240" w:lineRule="auto"/>
              <w:ind w:left="127"/>
              <w:rPr>
                <w:rFonts w:ascii="Nunito" w:hAnsi="Nunito"/>
                <w:color w:val="000000" w:themeColor="text1"/>
                <w:sz w:val="20"/>
                <w:rPrChange w:author="Craig Parker" w:date="2024-08-07T12:23:00Z" w16du:dateUtc="2024-08-07T10:23:00Z" w:id="4986">
                  <w:rPr>
                    <w:sz w:val="15"/>
                    <w:szCs w:val="15"/>
                  </w:rPr>
                </w:rPrChange>
              </w:rPr>
            </w:pPr>
            <w:r w:rsidRPr="002E4822">
              <w:rPr>
                <w:rFonts w:ascii="Nunito" w:hAnsi="Nunito"/>
                <w:color w:val="000000" w:themeColor="text1"/>
                <w:sz w:val="20"/>
                <w:rPrChange w:author="Craig Parker" w:date="2024-08-07T12:23:00Z" w16du:dateUtc="2024-08-07T10:23:00Z" w:id="4987">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2E4822" w:rsidR="007813F4" w:rsidRDefault="009511AE" w14:paraId="00000269" w14:textId="77777777">
            <w:pPr>
              <w:widowControl w:val="0"/>
              <w:spacing w:line="240" w:lineRule="auto"/>
              <w:ind w:left="122"/>
              <w:rPr>
                <w:rFonts w:ascii="Nunito" w:hAnsi="Nunito"/>
                <w:color w:val="000000" w:themeColor="text1"/>
                <w:sz w:val="20"/>
                <w:rPrChange w:author="Craig Parker" w:date="2024-08-07T12:23:00Z" w16du:dateUtc="2024-08-07T10:23:00Z" w:id="4988">
                  <w:rPr>
                    <w:sz w:val="15"/>
                    <w:szCs w:val="15"/>
                  </w:rPr>
                </w:rPrChange>
              </w:rPr>
            </w:pPr>
            <w:r w:rsidRPr="002E4822">
              <w:rPr>
                <w:rFonts w:ascii="Nunito" w:hAnsi="Nunito"/>
                <w:color w:val="000000" w:themeColor="text1"/>
                <w:sz w:val="20"/>
                <w:rPrChange w:author="Craig Parker" w:date="2024-08-07T12:23:00Z" w16du:dateUtc="2024-08-07T10:23:00Z" w:id="4989">
                  <w:rPr>
                    <w:sz w:val="15"/>
                    <w:szCs w:val="15"/>
                  </w:rPr>
                </w:rPrChange>
              </w:rPr>
              <w:t xml:space="preserve">Elevation </w:t>
            </w:r>
          </w:p>
        </w:tc>
        <w:tc>
          <w:tcPr>
            <w:tcW w:w="486" w:type="pct"/>
            <w:shd w:val="clear" w:color="auto" w:fill="auto"/>
            <w:tcMar>
              <w:top w:w="100" w:type="dxa"/>
              <w:left w:w="100" w:type="dxa"/>
              <w:bottom w:w="100" w:type="dxa"/>
              <w:right w:w="100" w:type="dxa"/>
            </w:tcMar>
            <w:vAlign w:val="center"/>
          </w:tcPr>
          <w:p w:rsidRPr="002E4822" w:rsidR="007813F4" w:rsidRDefault="009511AE" w14:paraId="0000026A" w14:textId="77777777">
            <w:pPr>
              <w:widowControl w:val="0"/>
              <w:spacing w:line="240" w:lineRule="auto"/>
              <w:ind w:left="127"/>
              <w:rPr>
                <w:rFonts w:ascii="Nunito" w:hAnsi="Nunito"/>
                <w:color w:val="000000" w:themeColor="text1"/>
                <w:sz w:val="20"/>
                <w:rPrChange w:author="Craig Parker" w:date="2024-08-07T12:23:00Z" w16du:dateUtc="2024-08-07T10:23:00Z" w:id="4990">
                  <w:rPr>
                    <w:sz w:val="15"/>
                    <w:szCs w:val="15"/>
                  </w:rPr>
                </w:rPrChange>
              </w:rPr>
            </w:pPr>
            <w:r w:rsidRPr="002E4822">
              <w:rPr>
                <w:rFonts w:ascii="Nunito" w:hAnsi="Nunito"/>
                <w:color w:val="000000" w:themeColor="text1"/>
                <w:sz w:val="20"/>
                <w:rPrChange w:author="Craig Parker" w:date="2024-08-07T12:23:00Z" w16du:dateUtc="2024-08-07T10:23:00Z" w:id="4991">
                  <w:rPr>
                    <w:sz w:val="15"/>
                    <w:szCs w:val="15"/>
                  </w:rPr>
                </w:rPrChange>
              </w:rPr>
              <w:t>Released in 2013</w:t>
            </w:r>
          </w:p>
        </w:tc>
        <w:tc>
          <w:tcPr>
            <w:tcW w:w="583" w:type="pct"/>
            <w:shd w:val="clear" w:color="auto" w:fill="auto"/>
            <w:tcMar>
              <w:top w:w="100" w:type="dxa"/>
              <w:left w:w="100" w:type="dxa"/>
              <w:bottom w:w="100" w:type="dxa"/>
              <w:right w:w="100" w:type="dxa"/>
            </w:tcMar>
            <w:vAlign w:val="center"/>
          </w:tcPr>
          <w:p w:rsidRPr="002E4822" w:rsidR="007813F4" w:rsidRDefault="009511AE" w14:paraId="0000026B" w14:textId="77777777">
            <w:pPr>
              <w:widowControl w:val="0"/>
              <w:spacing w:line="230" w:lineRule="auto"/>
              <w:ind w:left="125" w:right="249" w:firstLine="1"/>
              <w:rPr>
                <w:rFonts w:ascii="Nunito" w:hAnsi="Nunito"/>
                <w:color w:val="000000" w:themeColor="text1"/>
                <w:sz w:val="20"/>
                <w:rPrChange w:author="Craig Parker" w:date="2024-08-07T12:23:00Z" w16du:dateUtc="2024-08-07T10:23:00Z" w:id="4992">
                  <w:rPr>
                    <w:sz w:val="15"/>
                    <w:szCs w:val="15"/>
                  </w:rPr>
                </w:rPrChange>
              </w:rPr>
            </w:pPr>
            <w:r w:rsidRPr="002E4822">
              <w:rPr>
                <w:rFonts w:ascii="Nunito" w:hAnsi="Nunito"/>
                <w:color w:val="000000" w:themeColor="text1"/>
                <w:sz w:val="20"/>
                <w:rPrChange w:author="Craig Parker" w:date="2024-08-07T12:23:00Z" w16du:dateUtc="2024-08-07T10:23:00Z" w:id="4993">
                  <w:rPr>
                    <w:sz w:val="15"/>
                    <w:szCs w:val="15"/>
                  </w:rPr>
                </w:rPrChange>
              </w:rPr>
              <w:t xml:space="preserve">Determination of </w:t>
            </w:r>
            <w:proofErr w:type="gramStart"/>
            <w:r w:rsidRPr="002E4822">
              <w:rPr>
                <w:rFonts w:ascii="Nunito" w:hAnsi="Nunito"/>
                <w:color w:val="000000" w:themeColor="text1"/>
                <w:sz w:val="20"/>
                <w:rPrChange w:author="Craig Parker" w:date="2024-08-07T12:23:00Z" w16du:dateUtc="2024-08-07T10:23:00Z" w:id="4994">
                  <w:rPr>
                    <w:sz w:val="15"/>
                    <w:szCs w:val="15"/>
                  </w:rPr>
                </w:rPrChange>
              </w:rPr>
              <w:t>heat  hazard</w:t>
            </w:r>
            <w:proofErr w:type="gramEnd"/>
            <w:r w:rsidRPr="002E4822">
              <w:rPr>
                <w:rFonts w:ascii="Nunito" w:hAnsi="Nunito"/>
                <w:color w:val="000000" w:themeColor="text1"/>
                <w:sz w:val="20"/>
                <w:rPrChange w:author="Craig Parker" w:date="2024-08-07T12:23:00Z" w16du:dateUtc="2024-08-07T10:23:00Z" w:id="4995">
                  <w:rPr>
                    <w:sz w:val="15"/>
                    <w:szCs w:val="15"/>
                  </w:rPr>
                </w:rPrChange>
              </w:rPr>
              <w:t xml:space="preserve">; Urban heat  </w:t>
            </w:r>
          </w:p>
          <w:p w:rsidRPr="002E4822" w:rsidR="007813F4" w:rsidRDefault="009511AE" w14:paraId="0000026C" w14:textId="77777777">
            <w:pPr>
              <w:widowControl w:val="0"/>
              <w:spacing w:before="8" w:line="240" w:lineRule="auto"/>
              <w:ind w:left="129"/>
              <w:rPr>
                <w:rFonts w:ascii="Nunito" w:hAnsi="Nunito"/>
                <w:color w:val="000000" w:themeColor="text1"/>
                <w:sz w:val="20"/>
                <w:rPrChange w:author="Craig Parker" w:date="2024-08-07T12:23:00Z" w16du:dateUtc="2024-08-07T10:23:00Z" w:id="4996">
                  <w:rPr>
                    <w:sz w:val="15"/>
                    <w:szCs w:val="15"/>
                  </w:rPr>
                </w:rPrChange>
              </w:rPr>
            </w:pPr>
            <w:r w:rsidRPr="002E4822">
              <w:rPr>
                <w:rFonts w:ascii="Nunito" w:hAnsi="Nunito"/>
                <w:color w:val="000000" w:themeColor="text1"/>
                <w:sz w:val="20"/>
                <w:rPrChange w:author="Craig Parker" w:date="2024-08-07T12:23:00Z" w16du:dateUtc="2024-08-07T10:23:00Z" w:id="4997">
                  <w:rPr>
                    <w:sz w:val="15"/>
                    <w:szCs w:val="15"/>
                  </w:rPr>
                </w:rPrChange>
              </w:rPr>
              <w:t xml:space="preserve">Island Effect </w:t>
            </w:r>
          </w:p>
        </w:tc>
      </w:tr>
      <w:tr w:rsidRPr="002E4822" w:rsidR="006E7398" w:rsidTr="3E93EB8D" w14:paraId="31C47698" w14:textId="77777777">
        <w:trPr>
          <w:trHeight w:val="1296"/>
          <w:del w:author="Craig Parker" w:date="2024-08-06T12:24:00Z" w:id="4998"/>
        </w:trPr>
        <w:tc>
          <w:tcPr>
            <w:tcW w:w="1530" w:type="pct"/>
            <w:shd w:val="clear" w:color="auto" w:fill="auto"/>
            <w:tcMar>
              <w:top w:w="100" w:type="dxa"/>
              <w:left w:w="100" w:type="dxa"/>
              <w:bottom w:w="100" w:type="dxa"/>
              <w:right w:w="100" w:type="dxa"/>
            </w:tcMar>
            <w:vAlign w:val="center"/>
          </w:tcPr>
          <w:p w:rsidRPr="002E4822" w:rsidR="007813F4" w:rsidRDefault="009511AE" w14:paraId="0000026D" w14:textId="77777777">
            <w:pPr>
              <w:widowControl w:val="0"/>
              <w:spacing w:line="240" w:lineRule="auto"/>
              <w:ind w:left="127"/>
              <w:rPr>
                <w:rFonts w:ascii="Nunito" w:hAnsi="Nunito"/>
                <w:color w:val="000000" w:themeColor="text1"/>
                <w:sz w:val="20"/>
                <w:rPrChange w:author="Craig Parker" w:date="2024-08-07T12:23:00Z" w16du:dateUtc="2024-08-07T10:23:00Z" w:id="4999">
                  <w:rPr>
                    <w:sz w:val="15"/>
                    <w:szCs w:val="15"/>
                  </w:rPr>
                </w:rPrChange>
              </w:rPr>
            </w:pPr>
            <w:proofErr w:type="gramStart"/>
            <w:r w:rsidRPr="002E4822">
              <w:rPr>
                <w:rFonts w:ascii="Nunito" w:hAnsi="Nunito"/>
                <w:color w:val="000000" w:themeColor="text1"/>
                <w:sz w:val="20"/>
                <w:rPrChange w:author="Craig Parker" w:date="2024-08-07T12:23:00Z" w16du:dateUtc="2024-08-07T10:23:00Z" w:id="5000">
                  <w:rPr>
                    <w:sz w:val="15"/>
                    <w:szCs w:val="15"/>
                  </w:rPr>
                </w:rPrChange>
              </w:rPr>
              <w:t>High res</w:t>
            </w:r>
            <w:proofErr w:type="gramEnd"/>
            <w:r w:rsidRPr="002E4822">
              <w:rPr>
                <w:rFonts w:ascii="Nunito" w:hAnsi="Nunito"/>
                <w:color w:val="000000" w:themeColor="text1"/>
                <w:sz w:val="20"/>
                <w:rPrChange w:author="Craig Parker" w:date="2024-08-07T12:23:00Z" w16du:dateUtc="2024-08-07T10:23:00Z" w:id="5001">
                  <w:rPr>
                    <w:sz w:val="15"/>
                    <w:szCs w:val="15"/>
                  </w:rPr>
                </w:rPrChange>
              </w:rPr>
              <w:t xml:space="preserve"> imagery  </w:t>
            </w:r>
          </w:p>
          <w:p w:rsidRPr="002E4822" w:rsidR="007813F4" w:rsidRDefault="009511AE" w14:paraId="0000026E" w14:textId="77777777">
            <w:pPr>
              <w:widowControl w:val="0"/>
              <w:spacing w:line="240" w:lineRule="auto"/>
              <w:ind w:left="124"/>
              <w:rPr>
                <w:rFonts w:ascii="Nunito" w:hAnsi="Nunito"/>
                <w:color w:val="000000" w:themeColor="text1"/>
                <w:sz w:val="20"/>
                <w:rPrChange w:author="Craig Parker" w:date="2024-08-07T12:23:00Z" w16du:dateUtc="2024-08-07T10:23:00Z" w:id="5002">
                  <w:rPr>
                    <w:sz w:val="15"/>
                    <w:szCs w:val="15"/>
                  </w:rPr>
                </w:rPrChange>
              </w:rPr>
            </w:pPr>
            <w:r w:rsidRPr="002E4822">
              <w:rPr>
                <w:rFonts w:ascii="Nunito" w:hAnsi="Nunito"/>
                <w:color w:val="000000" w:themeColor="text1"/>
                <w:sz w:val="20"/>
                <w:rPrChange w:author="Craig Parker" w:date="2024-08-07T12:23:00Z" w16du:dateUtc="2024-08-07T10:23:00Z" w:id="5003">
                  <w:rPr>
                    <w:sz w:val="15"/>
                    <w:szCs w:val="15"/>
                  </w:rPr>
                </w:rPrChange>
              </w:rPr>
              <w:t xml:space="preserve">(ESA Sentinel 2) </w:t>
            </w:r>
          </w:p>
          <w:p w:rsidRPr="002E4822" w:rsidR="007813F4" w:rsidRDefault="009511AE" w14:paraId="0000026F" w14:textId="77777777">
            <w:pPr>
              <w:widowControl w:val="0"/>
              <w:spacing w:before="2" w:line="240" w:lineRule="auto"/>
              <w:ind w:left="127"/>
              <w:rPr>
                <w:rFonts w:ascii="Nunito" w:hAnsi="Nunito"/>
                <w:color w:val="000000" w:themeColor="text1"/>
                <w:sz w:val="20"/>
                <w:rPrChange w:author="Craig Parker" w:date="2024-08-07T12:23:00Z" w16du:dateUtc="2024-08-07T10:23:00Z" w:id="5004">
                  <w:rPr>
                    <w:sz w:val="15"/>
                    <w:szCs w:val="15"/>
                  </w:rPr>
                </w:rPrChange>
              </w:rPr>
            </w:pPr>
            <w:r w:rsidRPr="002E4822">
              <w:rPr>
                <w:rFonts w:ascii="Nunito" w:hAnsi="Nunito"/>
                <w:color w:val="000000" w:themeColor="text1"/>
                <w:sz w:val="20"/>
                <w:rPrChange w:author="Craig Parker" w:date="2024-08-07T12:23:00Z" w16du:dateUtc="2024-08-07T10:23:00Z" w:id="5005">
                  <w:rPr>
                    <w:sz w:val="15"/>
                    <w:szCs w:val="15"/>
                  </w:rPr>
                </w:rPrChange>
              </w:rPr>
              <w:t xml:space="preserve">European Space  </w:t>
            </w:r>
          </w:p>
          <w:p w:rsidRPr="002E4822" w:rsidR="007813F4" w:rsidRDefault="009511AE" w14:paraId="00000270" w14:textId="77777777">
            <w:pPr>
              <w:widowControl w:val="0"/>
              <w:spacing w:line="240" w:lineRule="auto"/>
              <w:ind w:left="115"/>
              <w:rPr>
                <w:rFonts w:ascii="Nunito" w:hAnsi="Nunito"/>
                <w:color w:val="000000" w:themeColor="text1"/>
                <w:sz w:val="20"/>
                <w:rPrChange w:author="Craig Parker" w:date="2024-08-07T12:23:00Z" w16du:dateUtc="2024-08-07T10:23:00Z" w:id="5006">
                  <w:rPr>
                    <w:sz w:val="15"/>
                    <w:szCs w:val="15"/>
                  </w:rPr>
                </w:rPrChange>
              </w:rPr>
            </w:pPr>
            <w:r w:rsidRPr="002E4822">
              <w:rPr>
                <w:rFonts w:ascii="Nunito" w:hAnsi="Nunito"/>
                <w:color w:val="000000" w:themeColor="text1"/>
                <w:sz w:val="20"/>
                <w:rPrChange w:author="Craig Parker" w:date="2024-08-07T12:23:00Z" w16du:dateUtc="2024-08-07T10:23:00Z" w:id="5007">
                  <w:rPr>
                    <w:sz w:val="15"/>
                    <w:szCs w:val="15"/>
                  </w:rPr>
                </w:rPrChange>
              </w:rPr>
              <w:t xml:space="preserve">Agency </w:t>
            </w:r>
          </w:p>
          <w:p w:rsidRPr="002E4822" w:rsidR="007813F4" w:rsidRDefault="009511AE" w14:paraId="00000271" w14:textId="77777777">
            <w:pPr>
              <w:widowControl w:val="0"/>
              <w:spacing w:line="233" w:lineRule="auto"/>
              <w:ind w:left="125" w:right="116"/>
              <w:rPr>
                <w:rFonts w:ascii="Nunito" w:hAnsi="Nunito"/>
                <w:color w:val="000000" w:themeColor="text1"/>
                <w:sz w:val="20"/>
                <w:rPrChange w:author="Craig Parker" w:date="2024-08-07T12:23:00Z" w16du:dateUtc="2024-08-07T10:23:00Z" w:id="5008">
                  <w:rPr>
                    <w:color w:val="0000FF"/>
                    <w:sz w:val="15"/>
                    <w:szCs w:val="15"/>
                  </w:rPr>
                </w:rPrChange>
              </w:rPr>
            </w:pPr>
            <w:r w:rsidRPr="002E4822">
              <w:rPr>
                <w:rFonts w:ascii="Nunito" w:hAnsi="Nunito"/>
                <w:color w:val="000000" w:themeColor="text1"/>
                <w:sz w:val="20"/>
                <w:u w:val="single"/>
                <w:rPrChange w:author="Craig Parker" w:date="2024-08-07T12:23:00Z" w16du:dateUtc="2024-08-07T10:23:00Z" w:id="5009">
                  <w:rPr>
                    <w:color w:val="0000FF"/>
                    <w:sz w:val="15"/>
                    <w:szCs w:val="15"/>
                    <w:u w:val="single"/>
                  </w:rPr>
                </w:rPrChange>
              </w:rPr>
              <w:t>https://sentinel.esa.i</w:t>
            </w:r>
            <w:r w:rsidRPr="002E4822">
              <w:rPr>
                <w:rFonts w:ascii="Nunito" w:hAnsi="Nunito"/>
                <w:color w:val="000000" w:themeColor="text1"/>
                <w:sz w:val="20"/>
                <w:rPrChange w:author="Craig Parker" w:date="2024-08-07T12:23:00Z" w16du:dateUtc="2024-08-07T10:23:00Z" w:id="5010">
                  <w:rPr>
                    <w:color w:val="0000FF"/>
                    <w:sz w:val="15"/>
                    <w:szCs w:val="15"/>
                  </w:rPr>
                </w:rPrChange>
              </w:rPr>
              <w:t xml:space="preserve"> </w:t>
            </w:r>
            <w:proofErr w:type="spellStart"/>
            <w:r w:rsidRPr="002E4822">
              <w:rPr>
                <w:rFonts w:ascii="Nunito" w:hAnsi="Nunito"/>
                <w:color w:val="000000" w:themeColor="text1"/>
                <w:sz w:val="20"/>
                <w:u w:val="single"/>
                <w:rPrChange w:author="Craig Parker" w:date="2024-08-07T12:23:00Z" w16du:dateUtc="2024-08-07T10:23:00Z" w:id="5011">
                  <w:rPr>
                    <w:color w:val="0000FF"/>
                    <w:sz w:val="15"/>
                    <w:szCs w:val="15"/>
                    <w:u w:val="single"/>
                  </w:rPr>
                </w:rPrChange>
              </w:rPr>
              <w:t>nt</w:t>
            </w:r>
            <w:proofErr w:type="spellEnd"/>
            <w:r w:rsidRPr="002E4822">
              <w:rPr>
                <w:rFonts w:ascii="Nunito" w:hAnsi="Nunito"/>
                <w:color w:val="000000" w:themeColor="text1"/>
                <w:sz w:val="20"/>
                <w:u w:val="single"/>
                <w:rPrChange w:author="Craig Parker" w:date="2024-08-07T12:23:00Z" w16du:dateUtc="2024-08-07T10:23:00Z" w:id="5012">
                  <w:rPr>
                    <w:color w:val="0000FF"/>
                    <w:sz w:val="15"/>
                    <w:szCs w:val="15"/>
                    <w:u w:val="single"/>
                  </w:rPr>
                </w:rPrChange>
              </w:rPr>
              <w:t>/web/sentinel/</w:t>
            </w:r>
            <w:proofErr w:type="spellStart"/>
            <w:r w:rsidRPr="002E4822">
              <w:rPr>
                <w:rFonts w:ascii="Nunito" w:hAnsi="Nunito"/>
                <w:color w:val="000000" w:themeColor="text1"/>
                <w:sz w:val="20"/>
                <w:u w:val="single"/>
                <w:rPrChange w:author="Craig Parker" w:date="2024-08-07T12:23:00Z" w16du:dateUtc="2024-08-07T10:23:00Z" w:id="5013">
                  <w:rPr>
                    <w:color w:val="0000FF"/>
                    <w:sz w:val="15"/>
                    <w:szCs w:val="15"/>
                    <w:u w:val="single"/>
                  </w:rPr>
                </w:rPrChange>
              </w:rPr>
              <w:t>senti</w:t>
            </w:r>
            <w:proofErr w:type="spellEnd"/>
            <w:r w:rsidRPr="002E4822">
              <w:rPr>
                <w:rFonts w:ascii="Nunito" w:hAnsi="Nunito"/>
                <w:color w:val="000000" w:themeColor="text1"/>
                <w:sz w:val="20"/>
                <w:rPrChange w:author="Craig Parker" w:date="2024-08-07T12:23:00Z" w16du:dateUtc="2024-08-07T10:23:00Z" w:id="5014">
                  <w:rPr>
                    <w:color w:val="0000FF"/>
                    <w:sz w:val="15"/>
                    <w:szCs w:val="15"/>
                  </w:rPr>
                </w:rPrChange>
              </w:rPr>
              <w:t xml:space="preserve"> </w:t>
            </w:r>
            <w:proofErr w:type="spellStart"/>
            <w:r w:rsidRPr="002E4822">
              <w:rPr>
                <w:rFonts w:ascii="Nunito" w:hAnsi="Nunito"/>
                <w:color w:val="000000" w:themeColor="text1"/>
                <w:sz w:val="20"/>
                <w:rPrChange w:author="Craig Parker" w:date="2024-08-07T12:23:00Z" w16du:dateUtc="2024-08-07T10:23:00Z" w:id="5015">
                  <w:rPr>
                    <w:color w:val="0000FF"/>
                    <w:sz w:val="15"/>
                    <w:szCs w:val="15"/>
                  </w:rPr>
                </w:rPrChange>
              </w:rPr>
              <w:t>nel</w:t>
            </w:r>
            <w:proofErr w:type="spellEnd"/>
            <w:r w:rsidRPr="002E4822">
              <w:rPr>
                <w:rFonts w:ascii="Nunito" w:hAnsi="Nunito"/>
                <w:color w:val="000000" w:themeColor="text1"/>
                <w:sz w:val="20"/>
                <w:rPrChange w:author="Craig Parker" w:date="2024-08-07T12:23:00Z" w16du:dateUtc="2024-08-07T10:23:00Z" w:id="5016">
                  <w:rPr>
                    <w:color w:val="0000FF"/>
                    <w:sz w:val="15"/>
                    <w:szCs w:val="15"/>
                  </w:rPr>
                </w:rPrChange>
              </w:rPr>
              <w:t>-data-access</w:t>
            </w:r>
          </w:p>
        </w:tc>
        <w:tc>
          <w:tcPr>
            <w:tcW w:w="1391" w:type="pct"/>
            <w:shd w:val="clear" w:color="auto" w:fill="auto"/>
            <w:tcMar>
              <w:top w:w="100" w:type="dxa"/>
              <w:left w:w="100" w:type="dxa"/>
              <w:bottom w:w="100" w:type="dxa"/>
              <w:right w:w="100" w:type="dxa"/>
            </w:tcMar>
            <w:vAlign w:val="center"/>
          </w:tcPr>
          <w:p w:rsidRPr="002E4822" w:rsidR="007813F4" w:rsidRDefault="009511AE" w14:paraId="00000272"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017">
                  <w:rPr>
                    <w:sz w:val="15"/>
                    <w:szCs w:val="15"/>
                  </w:rPr>
                </w:rPrChange>
              </w:rPr>
            </w:pPr>
            <w:r w:rsidRPr="002E4822">
              <w:rPr>
                <w:rFonts w:ascii="Nunito" w:hAnsi="Nunito"/>
                <w:color w:val="000000" w:themeColor="text1"/>
                <w:sz w:val="20"/>
                <w:rPrChange w:author="Craig Parker" w:date="2024-08-07T12:23:00Z" w16du:dateUtc="2024-08-07T10:23:00Z" w:id="5018">
                  <w:rPr>
                    <w:sz w:val="15"/>
                    <w:szCs w:val="15"/>
                  </w:rPr>
                </w:rPrChange>
              </w:rPr>
              <w:t xml:space="preserve">Images from the Sentinel </w:t>
            </w:r>
            <w:proofErr w:type="gramStart"/>
            <w:r w:rsidRPr="002E4822">
              <w:rPr>
                <w:rFonts w:ascii="Nunito" w:hAnsi="Nunito"/>
                <w:color w:val="000000" w:themeColor="text1"/>
                <w:sz w:val="20"/>
                <w:rPrChange w:author="Craig Parker" w:date="2024-08-07T12:23:00Z" w16du:dateUtc="2024-08-07T10:23:00Z" w:id="5019">
                  <w:rPr>
                    <w:sz w:val="15"/>
                    <w:szCs w:val="15"/>
                  </w:rPr>
                </w:rPrChange>
              </w:rPr>
              <w:t>2  satellite</w:t>
            </w:r>
            <w:proofErr w:type="gramEnd"/>
            <w:r w:rsidRPr="002E4822">
              <w:rPr>
                <w:rFonts w:ascii="Nunito" w:hAnsi="Nunito"/>
                <w:color w:val="000000" w:themeColor="text1"/>
                <w:sz w:val="20"/>
                <w:rPrChange w:author="Craig Parker" w:date="2024-08-07T12:23:00Z" w16du:dateUtc="2024-08-07T10:23:00Z" w:id="5020">
                  <w:rPr>
                    <w:sz w:val="15"/>
                    <w:szCs w:val="15"/>
                  </w:rPr>
                </w:rPrChange>
              </w:rPr>
              <w:t xml:space="preserve"> pair which view land  surface regions in 13 spectral  bands.</w:t>
            </w:r>
          </w:p>
        </w:tc>
        <w:tc>
          <w:tcPr>
            <w:tcW w:w="378" w:type="pct"/>
            <w:shd w:val="clear" w:color="auto" w:fill="auto"/>
            <w:tcMar>
              <w:top w:w="100" w:type="dxa"/>
              <w:left w:w="100" w:type="dxa"/>
              <w:bottom w:w="100" w:type="dxa"/>
              <w:right w:w="100" w:type="dxa"/>
            </w:tcMar>
            <w:vAlign w:val="center"/>
          </w:tcPr>
          <w:p w:rsidRPr="002E4822" w:rsidR="007813F4" w:rsidRDefault="009511AE" w14:paraId="00000273" w14:textId="77777777">
            <w:pPr>
              <w:widowControl w:val="0"/>
              <w:spacing w:line="240" w:lineRule="auto"/>
              <w:ind w:left="127"/>
              <w:rPr>
                <w:rFonts w:ascii="Nunito" w:hAnsi="Nunito"/>
                <w:color w:val="000000" w:themeColor="text1"/>
                <w:sz w:val="20"/>
                <w:rPrChange w:author="Craig Parker" w:date="2024-08-07T12:23:00Z" w16du:dateUtc="2024-08-07T10:23:00Z" w:id="5021">
                  <w:rPr>
                    <w:sz w:val="15"/>
                    <w:szCs w:val="15"/>
                  </w:rPr>
                </w:rPrChange>
              </w:rPr>
            </w:pPr>
            <w:r w:rsidRPr="002E4822">
              <w:rPr>
                <w:rFonts w:ascii="Nunito" w:hAnsi="Nunito"/>
                <w:color w:val="000000" w:themeColor="text1"/>
                <w:sz w:val="20"/>
                <w:rPrChange w:author="Craig Parker" w:date="2024-08-07T12:23:00Z" w16du:dateUtc="2024-08-07T10:23:00Z" w:id="5022">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2E4822" w:rsidR="007813F4" w:rsidRDefault="009511AE" w14:paraId="00000274"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023">
                  <w:rPr>
                    <w:sz w:val="15"/>
                    <w:szCs w:val="15"/>
                  </w:rPr>
                </w:rPrChange>
              </w:rPr>
            </w:pPr>
            <w:r w:rsidRPr="002E4822">
              <w:rPr>
                <w:rFonts w:ascii="Nunito" w:hAnsi="Nunito"/>
                <w:color w:val="000000" w:themeColor="text1"/>
                <w:sz w:val="20"/>
                <w:rPrChange w:author="Craig Parker" w:date="2024-08-07T12:23:00Z" w16du:dateUtc="2024-08-07T10:23:00Z" w:id="5024">
                  <w:rPr>
                    <w:sz w:val="15"/>
                    <w:szCs w:val="15"/>
                  </w:rPr>
                </w:rPrChange>
              </w:rPr>
              <w:t xml:space="preserve">Urban land cover – </w:t>
            </w:r>
            <w:proofErr w:type="gramStart"/>
            <w:r w:rsidRPr="002E4822">
              <w:rPr>
                <w:rFonts w:ascii="Nunito" w:hAnsi="Nunito"/>
                <w:color w:val="000000" w:themeColor="text1"/>
                <w:sz w:val="20"/>
                <w:rPrChange w:author="Craig Parker" w:date="2024-08-07T12:23:00Z" w16du:dateUtc="2024-08-07T10:23:00Z" w:id="5025">
                  <w:rPr>
                    <w:sz w:val="15"/>
                    <w:szCs w:val="15"/>
                  </w:rPr>
                </w:rPrChange>
              </w:rPr>
              <w:t>vegetation  coverage</w:t>
            </w:r>
            <w:proofErr w:type="gramEnd"/>
            <w:r w:rsidRPr="002E4822">
              <w:rPr>
                <w:rFonts w:ascii="Nunito" w:hAnsi="Nunito"/>
                <w:color w:val="000000" w:themeColor="text1"/>
                <w:sz w:val="20"/>
                <w:rPrChange w:author="Craig Parker" w:date="2024-08-07T12:23:00Z" w16du:dateUtc="2024-08-07T10:23:00Z" w:id="5026">
                  <w:rPr>
                    <w:sz w:val="15"/>
                    <w:szCs w:val="15"/>
                  </w:rPr>
                </w:rPrChange>
              </w:rPr>
              <w:t xml:space="preserve">, morphological  </w:t>
            </w:r>
          </w:p>
          <w:p w:rsidRPr="002E4822" w:rsidR="007813F4" w:rsidRDefault="009511AE" w14:paraId="00000275" w14:textId="77777777">
            <w:pPr>
              <w:widowControl w:val="0"/>
              <w:spacing w:before="8" w:line="231" w:lineRule="auto"/>
              <w:ind w:left="110" w:right="103" w:firstLine="1"/>
              <w:rPr>
                <w:rFonts w:ascii="Nunito" w:hAnsi="Nunito"/>
                <w:color w:val="000000" w:themeColor="text1"/>
                <w:sz w:val="20"/>
                <w:rPrChange w:author="Craig Parker" w:date="2024-08-07T12:23:00Z" w16du:dateUtc="2024-08-07T10:23:00Z" w:id="5027">
                  <w:rPr>
                    <w:sz w:val="15"/>
                    <w:szCs w:val="15"/>
                  </w:rPr>
                </w:rPrChange>
              </w:rPr>
            </w:pPr>
            <w:r w:rsidRPr="002E4822">
              <w:rPr>
                <w:rFonts w:ascii="Nunito" w:hAnsi="Nunito"/>
                <w:color w:val="000000" w:themeColor="text1"/>
                <w:sz w:val="20"/>
                <w:rPrChange w:author="Craig Parker" w:date="2024-08-07T12:23:00Z" w16du:dateUtc="2024-08-07T10:23:00Z" w:id="5028">
                  <w:rPr>
                    <w:sz w:val="15"/>
                    <w:szCs w:val="15"/>
                  </w:rPr>
                </w:rPrChange>
              </w:rPr>
              <w:t xml:space="preserve">features, possibly pollution </w:t>
            </w:r>
            <w:proofErr w:type="gramStart"/>
            <w:r w:rsidRPr="002E4822">
              <w:rPr>
                <w:rFonts w:ascii="Nunito" w:hAnsi="Nunito"/>
                <w:color w:val="000000" w:themeColor="text1"/>
                <w:sz w:val="20"/>
                <w:rPrChange w:author="Craig Parker" w:date="2024-08-07T12:23:00Z" w16du:dateUtc="2024-08-07T10:23:00Z" w:id="5029">
                  <w:rPr>
                    <w:sz w:val="15"/>
                    <w:szCs w:val="15"/>
                  </w:rPr>
                </w:rPrChange>
              </w:rPr>
              <w:t>levels  (</w:t>
            </w:r>
            <w:proofErr w:type="gramEnd"/>
            <w:r w:rsidRPr="002E4822">
              <w:rPr>
                <w:rFonts w:ascii="Nunito" w:hAnsi="Nunito"/>
                <w:color w:val="000000" w:themeColor="text1"/>
                <w:sz w:val="20"/>
                <w:rPrChange w:author="Craig Parker" w:date="2024-08-07T12:23:00Z" w16du:dateUtc="2024-08-07T10:23:00Z" w:id="5030">
                  <w:rPr>
                    <w:sz w:val="15"/>
                    <w:szCs w:val="15"/>
                  </w:rPr>
                </w:rPrChange>
              </w:rPr>
              <w:t>AOT). Bands 4 (red), 8 (</w:t>
            </w:r>
            <w:proofErr w:type="gramStart"/>
            <w:r w:rsidRPr="002E4822">
              <w:rPr>
                <w:rFonts w:ascii="Nunito" w:hAnsi="Nunito"/>
                <w:color w:val="000000" w:themeColor="text1"/>
                <w:sz w:val="20"/>
                <w:rPrChange w:author="Craig Parker" w:date="2024-08-07T12:23:00Z" w16du:dateUtc="2024-08-07T10:23:00Z" w:id="5031">
                  <w:rPr>
                    <w:sz w:val="15"/>
                    <w:szCs w:val="15"/>
                  </w:rPr>
                </w:rPrChange>
              </w:rPr>
              <w:t>NIR)  and</w:t>
            </w:r>
            <w:proofErr w:type="gramEnd"/>
            <w:r w:rsidRPr="002E4822">
              <w:rPr>
                <w:rFonts w:ascii="Nunito" w:hAnsi="Nunito"/>
                <w:color w:val="000000" w:themeColor="text1"/>
                <w:sz w:val="20"/>
                <w:rPrChange w:author="Craig Parker" w:date="2024-08-07T12:23:00Z" w16du:dateUtc="2024-08-07T10:23:00Z" w:id="5032">
                  <w:rPr>
                    <w:sz w:val="15"/>
                    <w:szCs w:val="15"/>
                  </w:rPr>
                </w:rPrChange>
              </w:rPr>
              <w:t xml:space="preserve"> SCL (Scene Classification);  Aerosol Optical Thickness; NDVI </w:t>
            </w:r>
            <w:proofErr w:type="spellStart"/>
            <w:r w:rsidRPr="002E4822">
              <w:rPr>
                <w:rFonts w:ascii="Nunito" w:hAnsi="Nunito"/>
                <w:color w:val="000000" w:themeColor="text1"/>
                <w:sz w:val="20"/>
                <w:rPrChange w:author="Craig Parker" w:date="2024-08-07T12:23:00Z" w16du:dateUtc="2024-08-07T10:23:00Z" w:id="5033">
                  <w:rPr>
                    <w:sz w:val="15"/>
                    <w:szCs w:val="15"/>
                  </w:rPr>
                </w:rPrChange>
              </w:rPr>
              <w:t>sh</w:t>
            </w:r>
            <w:proofErr w:type="spellEnd"/>
            <w:r w:rsidRPr="002E4822">
              <w:rPr>
                <w:rFonts w:ascii="Nunito" w:hAnsi="Nunito"/>
                <w:color w:val="000000" w:themeColor="text1"/>
                <w:sz w:val="20"/>
                <w:rPrChange w:author="Craig Parker" w:date="2024-08-07T12:23:00Z" w16du:dateUtc="2024-08-07T10:23:00Z" w:id="5034">
                  <w:rPr>
                    <w:sz w:val="15"/>
                    <w:szCs w:val="15"/>
                  </w:rPr>
                </w:rPrChange>
              </w:rPr>
              <w:t xml:space="preserve"> layer.</w:t>
            </w:r>
          </w:p>
        </w:tc>
        <w:tc>
          <w:tcPr>
            <w:tcW w:w="486" w:type="pct"/>
            <w:shd w:val="clear" w:color="auto" w:fill="auto"/>
            <w:tcMar>
              <w:top w:w="100" w:type="dxa"/>
              <w:left w:w="100" w:type="dxa"/>
              <w:bottom w:w="100" w:type="dxa"/>
              <w:right w:w="100" w:type="dxa"/>
            </w:tcMar>
            <w:vAlign w:val="center"/>
          </w:tcPr>
          <w:p w:rsidRPr="002E4822" w:rsidR="007813F4" w:rsidRDefault="009511AE" w14:paraId="00000276" w14:textId="77777777">
            <w:pPr>
              <w:widowControl w:val="0"/>
              <w:spacing w:line="240" w:lineRule="auto"/>
              <w:ind w:left="122"/>
              <w:rPr>
                <w:rFonts w:ascii="Nunito" w:hAnsi="Nunito"/>
                <w:color w:val="000000" w:themeColor="text1"/>
                <w:sz w:val="20"/>
                <w:rPrChange w:author="Craig Parker" w:date="2024-08-07T12:23:00Z" w16du:dateUtc="2024-08-07T10:23:00Z" w:id="5035">
                  <w:rPr>
                    <w:sz w:val="15"/>
                    <w:szCs w:val="15"/>
                  </w:rPr>
                </w:rPrChange>
              </w:rPr>
            </w:pPr>
            <w:r w:rsidRPr="002E4822">
              <w:rPr>
                <w:rFonts w:ascii="Nunito" w:hAnsi="Nunito"/>
                <w:color w:val="000000" w:themeColor="text1"/>
                <w:sz w:val="20"/>
                <w:rPrChange w:author="Craig Parker" w:date="2024-08-07T12:23:00Z" w16du:dateUtc="2024-08-07T10:23:00Z" w:id="5036">
                  <w:rPr>
                    <w:sz w:val="15"/>
                    <w:szCs w:val="15"/>
                  </w:rPr>
                </w:rPrChange>
              </w:rPr>
              <w:t xml:space="preserve">Spatial: Global  </w:t>
            </w:r>
          </w:p>
          <w:p w:rsidRPr="002E4822" w:rsidR="007813F4" w:rsidRDefault="009511AE" w14:paraId="00000277" w14:textId="77777777">
            <w:pPr>
              <w:widowControl w:val="0"/>
              <w:spacing w:line="240" w:lineRule="auto"/>
              <w:ind w:left="121"/>
              <w:rPr>
                <w:rFonts w:ascii="Nunito" w:hAnsi="Nunito"/>
                <w:color w:val="000000" w:themeColor="text1"/>
                <w:sz w:val="20"/>
                <w:rPrChange w:author="Craig Parker" w:date="2024-08-07T12:23:00Z" w16du:dateUtc="2024-08-07T10:23:00Z" w:id="5037">
                  <w:rPr>
                    <w:sz w:val="15"/>
                    <w:szCs w:val="15"/>
                  </w:rPr>
                </w:rPrChange>
              </w:rPr>
            </w:pPr>
            <w:proofErr w:type="gramStart"/>
            <w:r w:rsidRPr="002E4822">
              <w:rPr>
                <w:rFonts w:ascii="Nunito" w:hAnsi="Nunito"/>
                <w:color w:val="000000" w:themeColor="text1"/>
                <w:sz w:val="20"/>
                <w:rPrChange w:author="Craig Parker" w:date="2024-08-07T12:23:00Z" w16du:dateUtc="2024-08-07T10:23:00Z" w:id="5038">
                  <w:rPr>
                    <w:sz w:val="15"/>
                    <w:szCs w:val="15"/>
                  </w:rPr>
                </w:rPrChange>
              </w:rPr>
              <w:t>coverage;</w:t>
            </w:r>
            <w:proofErr w:type="gramEnd"/>
            <w:r w:rsidRPr="002E4822">
              <w:rPr>
                <w:rFonts w:ascii="Nunito" w:hAnsi="Nunito"/>
                <w:color w:val="000000" w:themeColor="text1"/>
                <w:sz w:val="20"/>
                <w:rPrChange w:author="Craig Parker" w:date="2024-08-07T12:23:00Z" w16du:dateUtc="2024-08-07T10:23:00Z" w:id="5039">
                  <w:rPr>
                    <w:sz w:val="15"/>
                    <w:szCs w:val="15"/>
                  </w:rPr>
                </w:rPrChange>
              </w:rPr>
              <w:t xml:space="preserve">  </w:t>
            </w:r>
          </w:p>
          <w:p w:rsidRPr="002E4822" w:rsidR="007813F4" w:rsidRDefault="009511AE" w14:paraId="00000278" w14:textId="77777777">
            <w:pPr>
              <w:widowControl w:val="0"/>
              <w:spacing w:before="2" w:line="230" w:lineRule="auto"/>
              <w:ind w:left="118" w:right="111" w:firstLine="3"/>
              <w:rPr>
                <w:rFonts w:ascii="Nunito" w:hAnsi="Nunito"/>
                <w:color w:val="000000" w:themeColor="text1"/>
                <w:sz w:val="20"/>
                <w:rPrChange w:author="Craig Parker" w:date="2024-08-07T12:23:00Z" w16du:dateUtc="2024-08-07T10:23:00Z" w:id="5040">
                  <w:rPr>
                    <w:sz w:val="15"/>
                    <w:szCs w:val="15"/>
                  </w:rPr>
                </w:rPrChange>
              </w:rPr>
            </w:pPr>
            <w:r w:rsidRPr="002E4822">
              <w:rPr>
                <w:rFonts w:ascii="Nunito" w:hAnsi="Nunito"/>
                <w:color w:val="000000" w:themeColor="text1"/>
                <w:sz w:val="20"/>
                <w:rPrChange w:author="Craig Parker" w:date="2024-08-07T12:23:00Z" w16du:dateUtc="2024-08-07T10:23:00Z" w:id="5041">
                  <w:rPr>
                    <w:sz w:val="15"/>
                    <w:szCs w:val="15"/>
                  </w:rPr>
                </w:rPrChange>
              </w:rPr>
              <w:t xml:space="preserve">0.000064 deg </w:t>
            </w:r>
            <w:proofErr w:type="gramStart"/>
            <w:r w:rsidRPr="002E4822">
              <w:rPr>
                <w:rFonts w:ascii="Nunito" w:hAnsi="Nunito"/>
                <w:color w:val="000000" w:themeColor="text1"/>
                <w:sz w:val="20"/>
                <w:rPrChange w:author="Craig Parker" w:date="2024-08-07T12:23:00Z" w16du:dateUtc="2024-08-07T10:23:00Z" w:id="5042">
                  <w:rPr>
                    <w:sz w:val="15"/>
                    <w:szCs w:val="15"/>
                  </w:rPr>
                </w:rPrChange>
              </w:rPr>
              <w:t>res  Temporal</w:t>
            </w:r>
            <w:proofErr w:type="gramEnd"/>
            <w:r w:rsidRPr="002E4822">
              <w:rPr>
                <w:rFonts w:ascii="Nunito" w:hAnsi="Nunito"/>
                <w:color w:val="000000" w:themeColor="text1"/>
                <w:sz w:val="20"/>
                <w:rPrChange w:author="Craig Parker" w:date="2024-08-07T12:23:00Z" w16du:dateUtc="2024-08-07T10:23:00Z" w:id="5043">
                  <w:rPr>
                    <w:sz w:val="15"/>
                    <w:szCs w:val="15"/>
                  </w:rPr>
                </w:rPrChange>
              </w:rPr>
              <w:t xml:space="preserve">: every 5  days or faster;  </w:t>
            </w:r>
          </w:p>
          <w:p w:rsidRPr="002E4822" w:rsidR="007813F4" w:rsidRDefault="009511AE" w14:paraId="00000279" w14:textId="77777777">
            <w:pPr>
              <w:widowControl w:val="0"/>
              <w:spacing w:before="8" w:line="230" w:lineRule="auto"/>
              <w:ind w:left="127" w:right="262" w:hanging="10"/>
              <w:rPr>
                <w:rFonts w:ascii="Nunito" w:hAnsi="Nunito"/>
                <w:color w:val="000000" w:themeColor="text1"/>
                <w:sz w:val="20"/>
                <w:rPrChange w:author="Craig Parker" w:date="2024-08-07T12:23:00Z" w16du:dateUtc="2024-08-07T10:23:00Z" w:id="5044">
                  <w:rPr>
                    <w:sz w:val="15"/>
                    <w:szCs w:val="15"/>
                  </w:rPr>
                </w:rPrChange>
              </w:rPr>
            </w:pPr>
            <w:r w:rsidRPr="002E4822">
              <w:rPr>
                <w:rFonts w:ascii="Nunito" w:hAnsi="Nunito"/>
                <w:color w:val="000000" w:themeColor="text1"/>
                <w:sz w:val="20"/>
                <w:rPrChange w:author="Craig Parker" w:date="2024-08-07T12:23:00Z" w16du:dateUtc="2024-08-07T10:23:00Z" w:id="5045">
                  <w:rPr>
                    <w:sz w:val="15"/>
                    <w:szCs w:val="15"/>
                  </w:rPr>
                </w:rPrChange>
              </w:rPr>
              <w:t>from Aug 2015 – Nov 2020.</w:t>
            </w:r>
          </w:p>
        </w:tc>
        <w:tc>
          <w:tcPr>
            <w:tcW w:w="583" w:type="pct"/>
            <w:shd w:val="clear" w:color="auto" w:fill="auto"/>
            <w:tcMar>
              <w:top w:w="100" w:type="dxa"/>
              <w:left w:w="100" w:type="dxa"/>
              <w:bottom w:w="100" w:type="dxa"/>
              <w:right w:w="100" w:type="dxa"/>
            </w:tcMar>
            <w:vAlign w:val="center"/>
          </w:tcPr>
          <w:p w:rsidRPr="002E4822" w:rsidR="007813F4" w:rsidRDefault="009511AE" w14:paraId="0000027A" w14:textId="77777777">
            <w:pPr>
              <w:widowControl w:val="0"/>
              <w:spacing w:line="233" w:lineRule="auto"/>
              <w:ind w:left="118" w:right="233" w:firstLine="7"/>
              <w:jc w:val="both"/>
              <w:rPr>
                <w:rFonts w:ascii="Nunito" w:hAnsi="Nunito"/>
                <w:color w:val="000000" w:themeColor="text1"/>
                <w:sz w:val="20"/>
                <w:rPrChange w:author="Craig Parker" w:date="2024-08-07T12:23:00Z" w16du:dateUtc="2024-08-07T10:23:00Z" w:id="5046">
                  <w:rPr>
                    <w:sz w:val="15"/>
                    <w:szCs w:val="15"/>
                  </w:rPr>
                </w:rPrChange>
              </w:rPr>
            </w:pPr>
            <w:r w:rsidRPr="002E4822">
              <w:rPr>
                <w:rFonts w:ascii="Nunito" w:hAnsi="Nunito"/>
                <w:color w:val="000000" w:themeColor="text1"/>
                <w:sz w:val="20"/>
                <w:rPrChange w:author="Craig Parker" w:date="2024-08-07T12:23:00Z" w16du:dateUtc="2024-08-07T10:23:00Z" w:id="5047">
                  <w:rPr>
                    <w:sz w:val="15"/>
                    <w:szCs w:val="15"/>
                  </w:rPr>
                </w:rPrChange>
              </w:rPr>
              <w:t xml:space="preserve">if there is </w:t>
            </w:r>
            <w:proofErr w:type="gramStart"/>
            <w:r w:rsidRPr="002E4822">
              <w:rPr>
                <w:rFonts w:ascii="Nunito" w:hAnsi="Nunito"/>
                <w:color w:val="000000" w:themeColor="text1"/>
                <w:sz w:val="20"/>
                <w:rPrChange w:author="Craig Parker" w:date="2024-08-07T12:23:00Z" w16du:dateUtc="2024-08-07T10:23:00Z" w:id="5048">
                  <w:rPr>
                    <w:sz w:val="15"/>
                    <w:szCs w:val="15"/>
                  </w:rPr>
                </w:rPrChange>
              </w:rPr>
              <w:t>requirement  to</w:t>
            </w:r>
            <w:proofErr w:type="gramEnd"/>
            <w:r w:rsidRPr="002E4822">
              <w:rPr>
                <w:rFonts w:ascii="Nunito" w:hAnsi="Nunito"/>
                <w:color w:val="000000" w:themeColor="text1"/>
                <w:sz w:val="20"/>
                <w:rPrChange w:author="Craig Parker" w:date="2024-08-07T12:23:00Z" w16du:dateUtc="2024-08-07T10:23:00Z" w:id="5049">
                  <w:rPr>
                    <w:sz w:val="15"/>
                    <w:szCs w:val="15"/>
                  </w:rPr>
                </w:rPrChange>
              </w:rPr>
              <w:t xml:space="preserve"> control for pollution  effects or to look at  </w:t>
            </w:r>
          </w:p>
          <w:p w:rsidRPr="002E4822" w:rsidR="007813F4" w:rsidRDefault="009511AE" w14:paraId="0000027B" w14:textId="77777777">
            <w:pPr>
              <w:widowControl w:val="0"/>
              <w:spacing w:before="2" w:line="236" w:lineRule="auto"/>
              <w:ind w:left="121" w:right="80"/>
              <w:rPr>
                <w:rFonts w:ascii="Nunito" w:hAnsi="Nunito"/>
                <w:color w:val="000000" w:themeColor="text1"/>
                <w:sz w:val="20"/>
                <w:rPrChange w:author="Craig Parker" w:date="2024-08-07T12:23:00Z" w16du:dateUtc="2024-08-07T10:23:00Z" w:id="5050">
                  <w:rPr>
                    <w:sz w:val="15"/>
                    <w:szCs w:val="15"/>
                  </w:rPr>
                </w:rPrChange>
              </w:rPr>
            </w:pPr>
            <w:r w:rsidRPr="002E4822">
              <w:rPr>
                <w:rFonts w:ascii="Nunito" w:hAnsi="Nunito"/>
                <w:color w:val="000000" w:themeColor="text1"/>
                <w:sz w:val="20"/>
                <w:rPrChange w:author="Craig Parker" w:date="2024-08-07T12:23:00Z" w16du:dateUtc="2024-08-07T10:23:00Z" w:id="5051">
                  <w:rPr>
                    <w:sz w:val="15"/>
                    <w:szCs w:val="15"/>
                  </w:rPr>
                </w:rPrChange>
              </w:rPr>
              <w:t>combined heat-</w:t>
            </w:r>
            <w:proofErr w:type="gramStart"/>
            <w:r w:rsidRPr="002E4822">
              <w:rPr>
                <w:rFonts w:ascii="Nunito" w:hAnsi="Nunito"/>
                <w:color w:val="000000" w:themeColor="text1"/>
                <w:sz w:val="20"/>
                <w:rPrChange w:author="Craig Parker" w:date="2024-08-07T12:23:00Z" w16du:dateUtc="2024-08-07T10:23:00Z" w:id="5052">
                  <w:rPr>
                    <w:sz w:val="15"/>
                    <w:szCs w:val="15"/>
                  </w:rPr>
                </w:rPrChange>
              </w:rPr>
              <w:t>pollution  exposures</w:t>
            </w:r>
            <w:proofErr w:type="gramEnd"/>
          </w:p>
        </w:tc>
      </w:tr>
      <w:tr w:rsidRPr="002E4822" w:rsidR="006E7398" w:rsidTr="3E93EB8D" w14:paraId="59066BBA" w14:textId="77777777">
        <w:trPr>
          <w:trHeight w:val="1296"/>
          <w:del w:author="Craig Parker" w:date="2024-08-06T12:24:00Z" w:id="5053"/>
        </w:trPr>
        <w:tc>
          <w:tcPr>
            <w:tcW w:w="1530" w:type="pct"/>
            <w:shd w:val="clear" w:color="auto" w:fill="auto"/>
            <w:tcMar>
              <w:top w:w="100" w:type="dxa"/>
              <w:left w:w="100" w:type="dxa"/>
              <w:bottom w:w="100" w:type="dxa"/>
              <w:right w:w="100" w:type="dxa"/>
            </w:tcMar>
            <w:vAlign w:val="center"/>
          </w:tcPr>
          <w:p w:rsidRPr="002E4822" w:rsidR="007813F4" w:rsidRDefault="009511AE" w14:paraId="0000027C" w14:textId="77777777">
            <w:pPr>
              <w:widowControl w:val="0"/>
              <w:spacing w:line="240" w:lineRule="auto"/>
              <w:ind w:left="127"/>
              <w:rPr>
                <w:rFonts w:ascii="Nunito" w:hAnsi="Nunito"/>
                <w:color w:val="000000" w:themeColor="text1"/>
                <w:sz w:val="20"/>
                <w:rPrChange w:author="Craig Parker" w:date="2024-08-07T12:23:00Z" w16du:dateUtc="2024-08-07T10:23:00Z" w:id="5054">
                  <w:rPr>
                    <w:sz w:val="15"/>
                    <w:szCs w:val="15"/>
                  </w:rPr>
                </w:rPrChange>
              </w:rPr>
            </w:pPr>
            <w:r w:rsidRPr="002E4822">
              <w:rPr>
                <w:rFonts w:ascii="Nunito" w:hAnsi="Nunito"/>
                <w:color w:val="000000" w:themeColor="text1"/>
                <w:sz w:val="20"/>
                <w:rPrChange w:author="Craig Parker" w:date="2024-08-07T12:23:00Z" w16du:dateUtc="2024-08-07T10:23:00Z" w:id="5055">
                  <w:rPr>
                    <w:sz w:val="15"/>
                    <w:szCs w:val="15"/>
                  </w:rPr>
                </w:rPrChange>
              </w:rPr>
              <w:t xml:space="preserve">Aqua MODIS Land Surface Temperature (MYD21A1D - </w:t>
            </w:r>
            <w:r w:rsidRPr="002E4822">
              <w:rPr>
                <w:rFonts w:ascii="Nunito" w:hAnsi="Nunito"/>
                <w:color w:val="000000" w:themeColor="text1"/>
                <w:sz w:val="20"/>
                <w:rPrChange w:author="Craig Parker" w:date="2024-08-07T12:23:00Z" w16du:dateUtc="2024-08-07T10:23:00Z" w:id="5056">
                  <w:rPr/>
                </w:rPrChange>
              </w:rPr>
              <w:fldChar w:fldCharType="begin"/>
            </w:r>
            <w:r w:rsidRPr="002E4822">
              <w:rPr>
                <w:rFonts w:ascii="Nunito" w:hAnsi="Nunito"/>
                <w:color w:val="000000" w:themeColor="text1"/>
                <w:sz w:val="20"/>
                <w:rPrChange w:author="Craig Parker" w:date="2024-08-07T12:23:00Z" w16du:dateUtc="2024-08-07T10:23:00Z" w:id="5057">
                  <w:rPr/>
                </w:rPrChange>
              </w:rPr>
              <w:instrText>HYPERLINK "https://doi.org/10.5067/MODIS/MYD21A1D.061"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5058">
                  <w:rPr>
                    <w:color w:val="1155CC"/>
                    <w:sz w:val="15"/>
                    <w:szCs w:val="15"/>
                    <w:u w:val="single"/>
                  </w:rPr>
                </w:rPrChange>
              </w:rPr>
              <w:fldChar w:fldCharType="separate"/>
            </w:r>
            <w:r w:rsidRPr="002E4822">
              <w:rPr>
                <w:rFonts w:ascii="Nunito" w:hAnsi="Nunito"/>
                <w:color w:val="000000" w:themeColor="text1"/>
                <w:sz w:val="20"/>
                <w:u w:val="single"/>
                <w:rPrChange w:author="Craig Parker" w:date="2024-08-07T12:23:00Z" w16du:dateUtc="2024-08-07T10:23:00Z" w:id="5059">
                  <w:rPr>
                    <w:color w:val="1155CC"/>
                    <w:sz w:val="15"/>
                    <w:szCs w:val="15"/>
                    <w:u w:val="single"/>
                  </w:rPr>
                </w:rPrChange>
              </w:rPr>
              <w:t>https://doi.org/10.5067/MODIS/MYD21A1D.061</w:t>
            </w:r>
            <w:r w:rsidRPr="002E4822">
              <w:rPr>
                <w:rFonts w:ascii="Nunito" w:hAnsi="Nunito"/>
                <w:color w:val="000000" w:themeColor="text1"/>
                <w:sz w:val="20"/>
                <w:u w:val="single"/>
                <w:rPrChange w:author="Craig Parker" w:date="2024-08-07T12:23:00Z" w16du:dateUtc="2024-08-07T10:23:00Z" w:id="5060">
                  <w:rPr>
                    <w:color w:val="1155CC"/>
                    <w:sz w:val="15"/>
                    <w:szCs w:val="15"/>
                    <w:u w:val="single"/>
                  </w:rPr>
                </w:rPrChange>
              </w:rPr>
              <w:fldChar w:fldCharType="end"/>
            </w:r>
            <w:r w:rsidRPr="002E4822">
              <w:rPr>
                <w:rFonts w:ascii="Nunito" w:hAnsi="Nunito"/>
                <w:color w:val="000000" w:themeColor="text1"/>
                <w:sz w:val="20"/>
                <w:rPrChange w:author="Craig Parker" w:date="2024-08-07T12:23:00Z" w16du:dateUtc="2024-08-07T10:23:00Z" w:id="5061">
                  <w:rPr>
                    <w:sz w:val="15"/>
                    <w:szCs w:val="15"/>
                  </w:rPr>
                </w:rPrChange>
              </w:rPr>
              <w:t xml:space="preserve"> &amp; MYD21A1N - </w:t>
            </w:r>
            <w:r w:rsidRPr="002E4822">
              <w:rPr>
                <w:rFonts w:ascii="Nunito" w:hAnsi="Nunito"/>
                <w:color w:val="000000" w:themeColor="text1"/>
                <w:sz w:val="20"/>
                <w:rPrChange w:author="Craig Parker" w:date="2024-08-07T12:23:00Z" w16du:dateUtc="2024-08-07T10:23:00Z" w:id="5062">
                  <w:rPr/>
                </w:rPrChange>
              </w:rPr>
              <w:fldChar w:fldCharType="begin"/>
            </w:r>
            <w:r w:rsidRPr="002E4822">
              <w:rPr>
                <w:rFonts w:ascii="Nunito" w:hAnsi="Nunito"/>
                <w:color w:val="000000" w:themeColor="text1"/>
                <w:sz w:val="20"/>
                <w:rPrChange w:author="Craig Parker" w:date="2024-08-07T12:23:00Z" w16du:dateUtc="2024-08-07T10:23:00Z" w:id="5063">
                  <w:rPr/>
                </w:rPrChange>
              </w:rPr>
              <w:instrText>HYPERLINK "https://doi.org/10.5067/MODIS/MYD21A1N.061"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5064">
                  <w:rPr>
                    <w:color w:val="1155CC"/>
                    <w:sz w:val="15"/>
                    <w:szCs w:val="15"/>
                    <w:u w:val="single"/>
                  </w:rPr>
                </w:rPrChange>
              </w:rPr>
              <w:fldChar w:fldCharType="separate"/>
            </w:r>
            <w:r w:rsidRPr="002E4822">
              <w:rPr>
                <w:rFonts w:ascii="Nunito" w:hAnsi="Nunito"/>
                <w:color w:val="000000" w:themeColor="text1"/>
                <w:sz w:val="20"/>
                <w:u w:val="single"/>
                <w:rPrChange w:author="Craig Parker" w:date="2024-08-07T12:23:00Z" w16du:dateUtc="2024-08-07T10:23:00Z" w:id="5065">
                  <w:rPr>
                    <w:color w:val="1155CC"/>
                    <w:sz w:val="15"/>
                    <w:szCs w:val="15"/>
                    <w:u w:val="single"/>
                  </w:rPr>
                </w:rPrChange>
              </w:rPr>
              <w:t>https://doi.org/10.5067/MODIS/MYD21A1N.061</w:t>
            </w:r>
            <w:r w:rsidRPr="002E4822">
              <w:rPr>
                <w:rFonts w:ascii="Nunito" w:hAnsi="Nunito"/>
                <w:color w:val="000000" w:themeColor="text1"/>
                <w:sz w:val="20"/>
                <w:u w:val="single"/>
                <w:rPrChange w:author="Craig Parker" w:date="2024-08-07T12:23:00Z" w16du:dateUtc="2024-08-07T10:23:00Z" w:id="5066">
                  <w:rPr>
                    <w:color w:val="1155CC"/>
                    <w:sz w:val="15"/>
                    <w:szCs w:val="15"/>
                    <w:u w:val="single"/>
                  </w:rPr>
                </w:rPrChange>
              </w:rPr>
              <w:fldChar w:fldCharType="end"/>
            </w:r>
            <w:r w:rsidRPr="002E4822">
              <w:rPr>
                <w:rFonts w:ascii="Nunito" w:hAnsi="Nunito"/>
                <w:color w:val="000000" w:themeColor="text1"/>
                <w:sz w:val="20"/>
                <w:rPrChange w:author="Craig Parker" w:date="2024-08-07T12:23:00Z" w16du:dateUtc="2024-08-07T10:23:00Z" w:id="5067">
                  <w:rPr>
                    <w:sz w:val="15"/>
                    <w:szCs w:val="15"/>
                  </w:rPr>
                </w:rPrChange>
              </w:rPr>
              <w:t>)</w:t>
            </w:r>
          </w:p>
        </w:tc>
        <w:tc>
          <w:tcPr>
            <w:tcW w:w="1391" w:type="pct"/>
            <w:shd w:val="clear" w:color="auto" w:fill="auto"/>
            <w:tcMar>
              <w:top w:w="100" w:type="dxa"/>
              <w:left w:w="100" w:type="dxa"/>
              <w:bottom w:w="100" w:type="dxa"/>
              <w:right w:w="100" w:type="dxa"/>
            </w:tcMar>
            <w:vAlign w:val="center"/>
          </w:tcPr>
          <w:p w:rsidRPr="002E4822" w:rsidR="007813F4" w:rsidRDefault="009511AE" w14:paraId="0000027D"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068">
                  <w:rPr>
                    <w:sz w:val="15"/>
                    <w:szCs w:val="15"/>
                  </w:rPr>
                </w:rPrChange>
              </w:rPr>
            </w:pPr>
            <w:r w:rsidRPr="002E4822">
              <w:rPr>
                <w:rFonts w:ascii="Nunito" w:hAnsi="Nunito"/>
                <w:color w:val="000000" w:themeColor="text1"/>
                <w:sz w:val="20"/>
                <w:rPrChange w:author="Craig Parker" w:date="2024-08-07T12:23:00Z" w16du:dateUtc="2024-08-07T10:23:00Z" w:id="5069">
                  <w:rPr>
                    <w:sz w:val="15"/>
                    <w:szCs w:val="15"/>
                  </w:rPr>
                </w:rPrChange>
              </w:rPr>
              <w:t xml:space="preserve">Satellite derived day and </w:t>
            </w:r>
            <w:proofErr w:type="gramStart"/>
            <w:r w:rsidRPr="002E4822">
              <w:rPr>
                <w:rFonts w:ascii="Nunito" w:hAnsi="Nunito"/>
                <w:color w:val="000000" w:themeColor="text1"/>
                <w:sz w:val="20"/>
                <w:rPrChange w:author="Craig Parker" w:date="2024-08-07T12:23:00Z" w16du:dateUtc="2024-08-07T10:23:00Z" w:id="5070">
                  <w:rPr>
                    <w:sz w:val="15"/>
                    <w:szCs w:val="15"/>
                  </w:rPr>
                </w:rPrChange>
              </w:rPr>
              <w:t>night time</w:t>
            </w:r>
            <w:proofErr w:type="gramEnd"/>
            <w:r w:rsidRPr="002E4822">
              <w:rPr>
                <w:rFonts w:ascii="Nunito" w:hAnsi="Nunito"/>
                <w:color w:val="000000" w:themeColor="text1"/>
                <w:sz w:val="20"/>
                <w:rPrChange w:author="Craig Parker" w:date="2024-08-07T12:23:00Z" w16du:dateUtc="2024-08-07T10:23:00Z" w:id="5071">
                  <w:rPr>
                    <w:sz w:val="15"/>
                    <w:szCs w:val="15"/>
                  </w:rPr>
                </w:rPrChange>
              </w:rPr>
              <w:t>, high resolution (1KM) land surface temperature dataset.</w:t>
            </w:r>
          </w:p>
        </w:tc>
        <w:tc>
          <w:tcPr>
            <w:tcW w:w="378" w:type="pct"/>
            <w:shd w:val="clear" w:color="auto" w:fill="auto"/>
            <w:tcMar>
              <w:top w:w="100" w:type="dxa"/>
              <w:left w:w="100" w:type="dxa"/>
              <w:bottom w:w="100" w:type="dxa"/>
              <w:right w:w="100" w:type="dxa"/>
            </w:tcMar>
            <w:vAlign w:val="center"/>
          </w:tcPr>
          <w:p w:rsidRPr="002E4822" w:rsidR="007813F4" w:rsidRDefault="009511AE" w14:paraId="0000027E" w14:textId="77777777">
            <w:pPr>
              <w:widowControl w:val="0"/>
              <w:spacing w:line="240" w:lineRule="auto"/>
              <w:ind w:left="127"/>
              <w:rPr>
                <w:rFonts w:ascii="Nunito" w:hAnsi="Nunito"/>
                <w:color w:val="000000" w:themeColor="text1"/>
                <w:sz w:val="20"/>
                <w:rPrChange w:author="Craig Parker" w:date="2024-08-07T12:23:00Z" w16du:dateUtc="2024-08-07T10:23:00Z" w:id="5072">
                  <w:rPr>
                    <w:sz w:val="15"/>
                    <w:szCs w:val="15"/>
                  </w:rPr>
                </w:rPrChange>
              </w:rPr>
            </w:pPr>
            <w:r w:rsidRPr="002E4822">
              <w:rPr>
                <w:rFonts w:ascii="Nunito" w:hAnsi="Nunito"/>
                <w:color w:val="000000" w:themeColor="text1"/>
                <w:sz w:val="20"/>
                <w:rPrChange w:author="Craig Parker" w:date="2024-08-07T12:23:00Z" w16du:dateUtc="2024-08-07T10:23:00Z" w:id="5073">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7F"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074">
                  <w:rPr>
                    <w:sz w:val="15"/>
                    <w:szCs w:val="15"/>
                  </w:rPr>
                </w:rPrChange>
              </w:rPr>
            </w:pPr>
            <w:r w:rsidRPr="002E4822">
              <w:rPr>
                <w:rFonts w:ascii="Nunito" w:hAnsi="Nunito"/>
                <w:color w:val="000000" w:themeColor="text1"/>
                <w:sz w:val="20"/>
                <w:rPrChange w:author="Craig Parker" w:date="2024-08-07T12:23:00Z" w16du:dateUtc="2024-08-07T10:23:00Z" w:id="5075">
                  <w:rPr>
                    <w:sz w:val="15"/>
                    <w:szCs w:val="15"/>
                  </w:rPr>
                </w:rPrChange>
              </w:rPr>
              <w:t>Land surface temperature</w:t>
            </w:r>
          </w:p>
        </w:tc>
        <w:tc>
          <w:tcPr>
            <w:tcW w:w="486" w:type="pct"/>
            <w:shd w:val="clear" w:color="auto" w:fill="auto"/>
            <w:tcMar>
              <w:top w:w="100" w:type="dxa"/>
              <w:left w:w="100" w:type="dxa"/>
              <w:bottom w:w="100" w:type="dxa"/>
              <w:right w:w="100" w:type="dxa"/>
            </w:tcMar>
            <w:vAlign w:val="center"/>
          </w:tcPr>
          <w:p w:rsidRPr="002E4822" w:rsidR="007813F4" w:rsidRDefault="009511AE" w14:paraId="00000280" w14:textId="77777777">
            <w:pPr>
              <w:widowControl w:val="0"/>
              <w:spacing w:line="240" w:lineRule="auto"/>
              <w:ind w:left="122"/>
              <w:rPr>
                <w:rFonts w:ascii="Nunito" w:hAnsi="Nunito"/>
                <w:color w:val="000000" w:themeColor="text1"/>
                <w:sz w:val="20"/>
                <w:rPrChange w:author="Craig Parker" w:date="2024-08-07T12:23:00Z" w16du:dateUtc="2024-08-07T10:23:00Z" w:id="5076">
                  <w:rPr>
                    <w:sz w:val="15"/>
                    <w:szCs w:val="15"/>
                  </w:rPr>
                </w:rPrChange>
              </w:rPr>
            </w:pPr>
            <w:r w:rsidRPr="002E4822">
              <w:rPr>
                <w:rFonts w:ascii="Nunito" w:hAnsi="Nunito"/>
                <w:color w:val="000000" w:themeColor="text1"/>
                <w:sz w:val="20"/>
                <w:rPrChange w:author="Craig Parker" w:date="2024-08-07T12:23:00Z" w16du:dateUtc="2024-08-07T10:23:00Z" w:id="5077">
                  <w:rPr>
                    <w:sz w:val="15"/>
                    <w:szCs w:val="15"/>
                  </w:rPr>
                </w:rPrChange>
              </w:rPr>
              <w:t>Spatial: Global land surface coverage; 0.00983 deg res. Temporal: daily; 2002/07/04 to present</w:t>
            </w:r>
          </w:p>
        </w:tc>
        <w:tc>
          <w:tcPr>
            <w:tcW w:w="583" w:type="pct"/>
            <w:shd w:val="clear" w:color="auto" w:fill="auto"/>
            <w:tcMar>
              <w:top w:w="100" w:type="dxa"/>
              <w:left w:w="100" w:type="dxa"/>
              <w:bottom w:w="100" w:type="dxa"/>
              <w:right w:w="100" w:type="dxa"/>
            </w:tcMar>
            <w:vAlign w:val="center"/>
          </w:tcPr>
          <w:p w:rsidRPr="002E4822" w:rsidR="007813F4" w:rsidRDefault="007813F4" w14:paraId="00000281" w14:textId="77777777">
            <w:pPr>
              <w:widowControl w:val="0"/>
              <w:spacing w:line="233" w:lineRule="auto"/>
              <w:ind w:left="118" w:right="233" w:firstLine="7"/>
              <w:jc w:val="both"/>
              <w:rPr>
                <w:rFonts w:ascii="Nunito" w:hAnsi="Nunito"/>
                <w:color w:val="000000" w:themeColor="text1"/>
                <w:sz w:val="20"/>
                <w:rPrChange w:author="Craig Parker" w:date="2024-08-07T12:23:00Z" w16du:dateUtc="2024-08-07T10:23:00Z" w:id="5078">
                  <w:rPr>
                    <w:sz w:val="15"/>
                    <w:szCs w:val="15"/>
                  </w:rPr>
                </w:rPrChange>
              </w:rPr>
            </w:pPr>
          </w:p>
        </w:tc>
      </w:tr>
      <w:tr w:rsidRPr="002E4822" w:rsidR="006E7398" w:rsidTr="3E93EB8D" w14:paraId="665F957C" w14:textId="77777777">
        <w:trPr>
          <w:trHeight w:val="1296"/>
          <w:del w:author="Craig Parker" w:date="2024-08-06T12:24:00Z" w:id="5079"/>
        </w:trPr>
        <w:tc>
          <w:tcPr>
            <w:tcW w:w="1530" w:type="pct"/>
            <w:shd w:val="clear" w:color="auto" w:fill="auto"/>
            <w:tcMar>
              <w:top w:w="100" w:type="dxa"/>
              <w:left w:w="100" w:type="dxa"/>
              <w:bottom w:w="100" w:type="dxa"/>
              <w:right w:w="100" w:type="dxa"/>
            </w:tcMar>
            <w:vAlign w:val="center"/>
          </w:tcPr>
          <w:p w:rsidRPr="002E4822" w:rsidR="007813F4" w:rsidRDefault="009511AE" w14:paraId="00000282" w14:textId="77777777">
            <w:pPr>
              <w:widowControl w:val="0"/>
              <w:spacing w:line="240" w:lineRule="auto"/>
              <w:ind w:left="127"/>
              <w:rPr>
                <w:rFonts w:ascii="Nunito" w:hAnsi="Nunito"/>
                <w:color w:val="000000" w:themeColor="text1"/>
                <w:sz w:val="20"/>
                <w:rPrChange w:author="Craig Parker" w:date="2024-08-07T12:23:00Z" w16du:dateUtc="2024-08-07T10:23:00Z" w:id="5080">
                  <w:rPr>
                    <w:sz w:val="15"/>
                    <w:szCs w:val="15"/>
                  </w:rPr>
                </w:rPrChange>
              </w:rPr>
            </w:pPr>
            <w:r w:rsidRPr="002E4822">
              <w:rPr>
                <w:rFonts w:ascii="Nunito" w:hAnsi="Nunito"/>
                <w:color w:val="000000" w:themeColor="text1"/>
                <w:sz w:val="20"/>
                <w:rPrChange w:author="Craig Parker" w:date="2024-08-07T12:23:00Z" w16du:dateUtc="2024-08-07T10:23:00Z" w:id="5081">
                  <w:rPr>
                    <w:sz w:val="15"/>
                    <w:szCs w:val="15"/>
                  </w:rPr>
                </w:rPrChange>
              </w:rPr>
              <w:t>Gauteng City-Region Observatory.</w:t>
            </w:r>
          </w:p>
          <w:p w:rsidRPr="002E4822" w:rsidR="007813F4" w:rsidRDefault="009511AE" w14:paraId="00000283" w14:textId="77777777">
            <w:pPr>
              <w:widowControl w:val="0"/>
              <w:spacing w:line="240" w:lineRule="auto"/>
              <w:ind w:left="127"/>
              <w:rPr>
                <w:rFonts w:ascii="Nunito" w:hAnsi="Nunito"/>
                <w:color w:val="000000" w:themeColor="text1"/>
                <w:sz w:val="20"/>
                <w:rPrChange w:author="Craig Parker" w:date="2024-08-07T12:23:00Z" w16du:dateUtc="2024-08-07T10:23:00Z" w:id="5082">
                  <w:rPr>
                    <w:sz w:val="15"/>
                    <w:szCs w:val="15"/>
                  </w:rPr>
                </w:rPrChange>
              </w:rPr>
            </w:pPr>
            <w:r w:rsidRPr="002E4822">
              <w:rPr>
                <w:rFonts w:ascii="Nunito" w:hAnsi="Nunito"/>
                <w:color w:val="000000" w:themeColor="text1"/>
                <w:sz w:val="20"/>
                <w:rPrChange w:author="Craig Parker" w:date="2024-08-07T12:23:00Z" w16du:dateUtc="2024-08-07T10:23:00Z" w:id="5083">
                  <w:rPr>
                    <w:sz w:val="15"/>
                    <w:szCs w:val="15"/>
                  </w:rPr>
                </w:rPrChange>
              </w:rPr>
              <w:t>https://gcro1.wits.ac.za/gcrojsgis/</w:t>
            </w:r>
          </w:p>
        </w:tc>
        <w:tc>
          <w:tcPr>
            <w:tcW w:w="1391" w:type="pct"/>
            <w:shd w:val="clear" w:color="auto" w:fill="auto"/>
            <w:tcMar>
              <w:top w:w="100" w:type="dxa"/>
              <w:left w:w="100" w:type="dxa"/>
              <w:bottom w:w="100" w:type="dxa"/>
              <w:right w:w="100" w:type="dxa"/>
            </w:tcMar>
            <w:vAlign w:val="center"/>
          </w:tcPr>
          <w:p w:rsidRPr="002E4822" w:rsidR="007813F4" w:rsidRDefault="009511AE" w14:paraId="00000284"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084">
                  <w:rPr>
                    <w:sz w:val="15"/>
                    <w:szCs w:val="15"/>
                  </w:rPr>
                </w:rPrChange>
              </w:rPr>
            </w:pPr>
            <w:r w:rsidRPr="002E4822">
              <w:rPr>
                <w:rFonts w:ascii="Nunito" w:hAnsi="Nunito"/>
                <w:color w:val="000000" w:themeColor="text1"/>
                <w:sz w:val="20"/>
                <w:rPrChange w:author="Craig Parker" w:date="2024-08-07T12:23:00Z" w16du:dateUtc="2024-08-07T10:23:00Z" w:id="5085">
                  <w:rPr>
                    <w:sz w:val="15"/>
                    <w:szCs w:val="15"/>
                  </w:rPr>
                </w:rPrChange>
              </w:rPr>
              <w:t>GIS raster and shapefiles for the Gauteng City-Region area</w:t>
            </w:r>
          </w:p>
        </w:tc>
        <w:tc>
          <w:tcPr>
            <w:tcW w:w="378" w:type="pct"/>
            <w:shd w:val="clear" w:color="auto" w:fill="auto"/>
            <w:tcMar>
              <w:top w:w="100" w:type="dxa"/>
              <w:left w:w="100" w:type="dxa"/>
              <w:bottom w:w="100" w:type="dxa"/>
              <w:right w:w="100" w:type="dxa"/>
            </w:tcMar>
            <w:vAlign w:val="center"/>
          </w:tcPr>
          <w:p w:rsidRPr="002E4822" w:rsidR="007813F4" w:rsidRDefault="009511AE" w14:paraId="00000285" w14:textId="77777777">
            <w:pPr>
              <w:widowControl w:val="0"/>
              <w:spacing w:line="240" w:lineRule="auto"/>
              <w:ind w:left="127"/>
              <w:rPr>
                <w:rFonts w:ascii="Nunito" w:hAnsi="Nunito"/>
                <w:color w:val="000000" w:themeColor="text1"/>
                <w:sz w:val="20"/>
                <w:rPrChange w:author="Craig Parker" w:date="2024-08-07T12:23:00Z" w16du:dateUtc="2024-08-07T10:23:00Z" w:id="5086">
                  <w:rPr>
                    <w:sz w:val="15"/>
                    <w:szCs w:val="15"/>
                  </w:rPr>
                </w:rPrChange>
              </w:rPr>
            </w:pPr>
            <w:r w:rsidRPr="002E4822">
              <w:rPr>
                <w:rFonts w:ascii="Nunito" w:hAnsi="Nunito"/>
                <w:color w:val="000000" w:themeColor="text1"/>
                <w:sz w:val="20"/>
                <w:rPrChange w:author="Craig Parker" w:date="2024-08-07T12:23:00Z" w16du:dateUtc="2024-08-07T10:23:00Z" w:id="5087">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86"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088">
                  <w:rPr>
                    <w:sz w:val="15"/>
                    <w:szCs w:val="15"/>
                  </w:rPr>
                </w:rPrChange>
              </w:rPr>
            </w:pPr>
            <w:r w:rsidRPr="002E4822">
              <w:rPr>
                <w:rFonts w:ascii="Nunito" w:hAnsi="Nunito"/>
                <w:color w:val="000000" w:themeColor="text1"/>
                <w:sz w:val="20"/>
                <w:rPrChange w:author="Craig Parker" w:date="2024-08-07T12:23:00Z" w16du:dateUtc="2024-08-07T10:23:00Z" w:id="5089">
                  <w:rPr>
                    <w:sz w:val="15"/>
                    <w:szCs w:val="15"/>
                  </w:rPr>
                </w:rPrChange>
              </w:rPr>
              <w:t>Demographics, economics, environmental, spatial structure, spatial change and transport</w:t>
            </w:r>
          </w:p>
        </w:tc>
        <w:tc>
          <w:tcPr>
            <w:tcW w:w="486" w:type="pct"/>
            <w:shd w:val="clear" w:color="auto" w:fill="auto"/>
            <w:tcMar>
              <w:top w:w="100" w:type="dxa"/>
              <w:left w:w="100" w:type="dxa"/>
              <w:bottom w:w="100" w:type="dxa"/>
              <w:right w:w="100" w:type="dxa"/>
            </w:tcMar>
            <w:vAlign w:val="center"/>
          </w:tcPr>
          <w:p w:rsidRPr="002E4822" w:rsidR="007813F4" w:rsidRDefault="009511AE" w14:paraId="00000287" w14:textId="77777777">
            <w:pPr>
              <w:widowControl w:val="0"/>
              <w:spacing w:line="240" w:lineRule="auto"/>
              <w:ind w:left="122"/>
              <w:rPr>
                <w:rFonts w:ascii="Nunito" w:hAnsi="Nunito"/>
                <w:color w:val="000000" w:themeColor="text1"/>
                <w:sz w:val="20"/>
                <w:rPrChange w:author="Craig Parker" w:date="2024-08-07T12:23:00Z" w16du:dateUtc="2024-08-07T10:23:00Z" w:id="5090">
                  <w:rPr>
                    <w:sz w:val="15"/>
                    <w:szCs w:val="15"/>
                  </w:rPr>
                </w:rPrChange>
              </w:rPr>
            </w:pPr>
            <w:r w:rsidRPr="002E4822">
              <w:rPr>
                <w:rFonts w:ascii="Nunito" w:hAnsi="Nunito"/>
                <w:color w:val="000000" w:themeColor="text1"/>
                <w:sz w:val="20"/>
                <w:rPrChange w:author="Craig Parker" w:date="2024-08-07T12:23:00Z" w16du:dateUtc="2024-08-07T10:23:00Z" w:id="5091">
                  <w:rPr>
                    <w:sz w:val="15"/>
                    <w:szCs w:val="15"/>
                  </w:rPr>
                </w:rPrChange>
              </w:rPr>
              <w:t>Spatial: Gauteng city-region.</w:t>
            </w:r>
          </w:p>
          <w:p w:rsidRPr="002E4822" w:rsidR="007813F4" w:rsidRDefault="009511AE" w14:paraId="00000288" w14:textId="77777777">
            <w:pPr>
              <w:widowControl w:val="0"/>
              <w:spacing w:line="240" w:lineRule="auto"/>
              <w:ind w:left="122"/>
              <w:rPr>
                <w:rFonts w:ascii="Nunito" w:hAnsi="Nunito"/>
                <w:color w:val="000000" w:themeColor="text1"/>
                <w:sz w:val="20"/>
                <w:rPrChange w:author="Craig Parker" w:date="2024-08-07T12:23:00Z" w16du:dateUtc="2024-08-07T10:23:00Z" w:id="5092">
                  <w:rPr>
                    <w:sz w:val="15"/>
                    <w:szCs w:val="15"/>
                  </w:rPr>
                </w:rPrChange>
              </w:rPr>
            </w:pPr>
            <w:r w:rsidRPr="002E4822">
              <w:rPr>
                <w:rFonts w:ascii="Nunito" w:hAnsi="Nunito"/>
                <w:color w:val="000000" w:themeColor="text1"/>
                <w:sz w:val="20"/>
                <w:rPrChange w:author="Craig Parker" w:date="2024-08-07T12:23:00Z" w16du:dateUtc="2024-08-07T10:23:00Z" w:id="5093">
                  <w:rPr>
                    <w:sz w:val="15"/>
                    <w:szCs w:val="15"/>
                  </w:rPr>
                </w:rPrChange>
              </w:rPr>
              <w:t>Temporal: various depending on the variable</w:t>
            </w:r>
          </w:p>
        </w:tc>
        <w:tc>
          <w:tcPr>
            <w:tcW w:w="583" w:type="pct"/>
            <w:shd w:val="clear" w:color="auto" w:fill="auto"/>
            <w:tcMar>
              <w:top w:w="100" w:type="dxa"/>
              <w:left w:w="100" w:type="dxa"/>
              <w:bottom w:w="100" w:type="dxa"/>
              <w:right w:w="100" w:type="dxa"/>
            </w:tcMar>
            <w:vAlign w:val="center"/>
          </w:tcPr>
          <w:p w:rsidRPr="002E4822" w:rsidR="007813F4" w:rsidRDefault="009511AE" w14:paraId="00000289" w14:textId="77777777">
            <w:pPr>
              <w:widowControl w:val="0"/>
              <w:spacing w:line="233" w:lineRule="auto"/>
              <w:ind w:left="118" w:right="233" w:firstLine="7"/>
              <w:jc w:val="both"/>
              <w:rPr>
                <w:rFonts w:ascii="Nunito" w:hAnsi="Nunito"/>
                <w:color w:val="000000" w:themeColor="text1"/>
                <w:sz w:val="20"/>
                <w:rPrChange w:author="Craig Parker" w:date="2024-08-07T12:23:00Z" w16du:dateUtc="2024-08-07T10:23:00Z" w:id="5094">
                  <w:rPr>
                    <w:sz w:val="15"/>
                    <w:szCs w:val="15"/>
                  </w:rPr>
                </w:rPrChange>
              </w:rPr>
            </w:pPr>
            <w:r w:rsidRPr="002E4822">
              <w:rPr>
                <w:rFonts w:ascii="Nunito" w:hAnsi="Nunito"/>
                <w:color w:val="000000" w:themeColor="text1"/>
                <w:sz w:val="20"/>
                <w:rPrChange w:author="Craig Parker" w:date="2024-08-07T12:23:00Z" w16du:dateUtc="2024-08-07T10:23:00Z" w:id="5095">
                  <w:rPr>
                    <w:sz w:val="15"/>
                    <w:szCs w:val="15"/>
                  </w:rPr>
                </w:rPrChange>
              </w:rPr>
              <w:t>Research Project 2: provides information on socio-economic circumstances and attitudes of residents within the Gauteng City-Region.</w:t>
            </w:r>
          </w:p>
        </w:tc>
      </w:tr>
      <w:tr w:rsidRPr="002E4822" w:rsidR="006E7398" w:rsidTr="3E93EB8D" w14:paraId="7BF6AADB" w14:textId="77777777">
        <w:trPr>
          <w:trHeight w:val="20"/>
          <w:del w:author="Craig Parker" w:date="2024-08-06T12:24:00Z" w:id="5096"/>
        </w:trPr>
        <w:tc>
          <w:tcPr>
            <w:tcW w:w="5000" w:type="pct"/>
            <w:gridSpan w:val="6"/>
            <w:shd w:val="clear" w:color="auto" w:fill="D9D9D9" w:themeFill="background1" w:themeFillShade="D9"/>
            <w:tcMar>
              <w:top w:w="100" w:type="dxa"/>
              <w:left w:w="100" w:type="dxa"/>
              <w:bottom w:w="100" w:type="dxa"/>
              <w:right w:w="100" w:type="dxa"/>
            </w:tcMar>
            <w:vAlign w:val="center"/>
          </w:tcPr>
          <w:p w:rsidRPr="002E4822" w:rsidR="007813F4" w:rsidRDefault="009511AE" w14:paraId="0000028A" w14:textId="77777777">
            <w:pPr>
              <w:widowControl w:val="0"/>
              <w:spacing w:line="240" w:lineRule="auto"/>
              <w:ind w:left="127"/>
              <w:jc w:val="center"/>
              <w:rPr>
                <w:rFonts w:ascii="Nunito" w:hAnsi="Nunito"/>
                <w:b/>
                <w:bCs/>
                <w:color w:val="000000" w:themeColor="text1"/>
                <w:sz w:val="20"/>
                <w:rPrChange w:author="Craig Parker" w:date="2024-08-07T12:23:00Z" w16du:dateUtc="2024-08-07T10:23:00Z" w:id="5097">
                  <w:rPr>
                    <w:sz w:val="15"/>
                    <w:szCs w:val="15"/>
                  </w:rPr>
                </w:rPrChange>
              </w:rPr>
            </w:pPr>
            <w:r w:rsidRPr="002E4822">
              <w:rPr>
                <w:rFonts w:ascii="Nunito" w:hAnsi="Nunito"/>
                <w:b/>
                <w:bCs/>
                <w:color w:val="000000" w:themeColor="text1"/>
                <w:sz w:val="20"/>
                <w:rPrChange w:author="Craig Parker" w:date="2024-08-07T12:23:00Z" w16du:dateUtc="2024-08-07T10:23:00Z" w:id="5098">
                  <w:rPr>
                    <w:sz w:val="15"/>
                    <w:szCs w:val="15"/>
                  </w:rPr>
                </w:rPrChange>
              </w:rPr>
              <w:t>Areal / geospatial socio-economic data</w:t>
            </w:r>
          </w:p>
        </w:tc>
      </w:tr>
      <w:tr w:rsidRPr="002E4822" w:rsidR="006E7398" w:rsidTr="3E93EB8D" w14:paraId="41059A94" w14:textId="77777777">
        <w:trPr>
          <w:trHeight w:val="1296"/>
          <w:del w:author="Craig Parker" w:date="2024-08-06T12:24:00Z" w:id="5099"/>
        </w:trPr>
        <w:tc>
          <w:tcPr>
            <w:tcW w:w="1530" w:type="pct"/>
            <w:shd w:val="clear" w:color="auto" w:fill="auto"/>
            <w:tcMar>
              <w:top w:w="100" w:type="dxa"/>
              <w:left w:w="100" w:type="dxa"/>
              <w:bottom w:w="100" w:type="dxa"/>
              <w:right w:w="100" w:type="dxa"/>
            </w:tcMar>
            <w:vAlign w:val="center"/>
          </w:tcPr>
          <w:p w:rsidRPr="002E4822" w:rsidR="007813F4" w:rsidRDefault="009511AE" w14:paraId="00000290" w14:textId="77777777">
            <w:pPr>
              <w:widowControl w:val="0"/>
              <w:spacing w:line="240" w:lineRule="auto"/>
              <w:ind w:left="127"/>
              <w:rPr>
                <w:rFonts w:ascii="Nunito" w:hAnsi="Nunito"/>
                <w:color w:val="000000" w:themeColor="text1"/>
                <w:sz w:val="20"/>
                <w:rPrChange w:author="Craig Parker" w:date="2024-08-07T12:23:00Z" w16du:dateUtc="2024-08-07T10:23:00Z" w:id="5100">
                  <w:rPr>
                    <w:sz w:val="15"/>
                    <w:szCs w:val="15"/>
                  </w:rPr>
                </w:rPrChange>
              </w:rPr>
            </w:pPr>
            <w:r w:rsidRPr="002E4822">
              <w:rPr>
                <w:rFonts w:ascii="Nunito" w:hAnsi="Nunito"/>
                <w:color w:val="000000" w:themeColor="text1"/>
                <w:sz w:val="20"/>
                <w:rPrChange w:author="Craig Parker" w:date="2024-08-07T12:23:00Z" w16du:dateUtc="2024-08-07T10:23:00Z" w:id="5101">
                  <w:rPr>
                    <w:sz w:val="15"/>
                    <w:szCs w:val="15"/>
                  </w:rPr>
                </w:rPrChange>
              </w:rPr>
              <w:t>General Household Surveys, Statistics South Africa</w:t>
            </w:r>
          </w:p>
          <w:p w:rsidRPr="002E4822" w:rsidR="007813F4" w:rsidRDefault="00000000" w14:paraId="00000291" w14:textId="77777777">
            <w:pPr>
              <w:widowControl w:val="0"/>
              <w:spacing w:line="240" w:lineRule="auto"/>
              <w:ind w:left="127"/>
              <w:rPr>
                <w:rFonts w:ascii="Nunito" w:hAnsi="Nunito"/>
                <w:color w:val="000000" w:themeColor="text1"/>
                <w:sz w:val="20"/>
                <w:rPrChange w:author="Craig Parker" w:date="2024-08-07T12:23:00Z" w16du:dateUtc="2024-08-07T10:23:00Z" w:id="5102">
                  <w:rPr>
                    <w:sz w:val="15"/>
                    <w:szCs w:val="15"/>
                  </w:rPr>
                </w:rPrChange>
              </w:rPr>
            </w:pPr>
            <w:r w:rsidRPr="002E4822">
              <w:rPr>
                <w:rFonts w:ascii="Nunito" w:hAnsi="Nunito"/>
                <w:color w:val="000000" w:themeColor="text1"/>
                <w:sz w:val="20"/>
                <w:rPrChange w:author="Craig Parker" w:date="2024-08-07T12:23:00Z" w16du:dateUtc="2024-08-07T10:23:00Z" w:id="5103">
                  <w:rPr/>
                </w:rPrChange>
              </w:rPr>
              <w:fldChar w:fldCharType="begin"/>
            </w:r>
            <w:r w:rsidRPr="002E4822">
              <w:rPr>
                <w:rFonts w:ascii="Nunito" w:hAnsi="Nunito"/>
                <w:color w:val="000000" w:themeColor="text1"/>
                <w:sz w:val="20"/>
                <w:rPrChange w:author="Craig Parker" w:date="2024-08-07T12:23:00Z" w16du:dateUtc="2024-08-07T10:23:00Z" w:id="5104">
                  <w:rPr/>
                </w:rPrChange>
              </w:rPr>
              <w:instrText xml:space="preserve">HYPERLINK </w:instrText>
            </w:r>
            <w:r w:rsidRPr="002E4822">
              <w:rPr>
                <w:rFonts w:ascii="Nunito" w:hAnsi="Nunito"/>
                <w:color w:val="000000" w:themeColor="text1"/>
                <w:sz w:val="20"/>
                <w:rPrChange w:author="Craig Parker" w:date="2024-08-07T12:23:00Z" w16du:dateUtc="2024-08-07T10:23:00Z" w:id="5105">
                  <w:rPr/>
                </w:rPrChange>
              </w:rPr>
              <w:instrText>"https://www.datafirst.uct.ac.za/dataportal/index.php/catalog/StatsSA/about"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5106">
                  <w:rPr>
                    <w:color w:val="1155CC"/>
                    <w:sz w:val="15"/>
                    <w:szCs w:val="15"/>
                    <w:u w:val="single"/>
                  </w:rPr>
                </w:rPrChange>
              </w:rPr>
              <w:fldChar w:fldCharType="separate"/>
            </w:r>
            <w:r w:rsidRPr="002E4822" w:rsidR="009511AE">
              <w:rPr>
                <w:rFonts w:ascii="Nunito" w:hAnsi="Nunito"/>
                <w:color w:val="000000" w:themeColor="text1"/>
                <w:sz w:val="20"/>
                <w:u w:val="single"/>
                <w:rPrChange w:author="Craig Parker" w:date="2024-08-07T12:23:00Z" w16du:dateUtc="2024-08-07T10:23:00Z" w:id="5107">
                  <w:rPr>
                    <w:color w:val="1155CC"/>
                    <w:sz w:val="15"/>
                    <w:szCs w:val="15"/>
                    <w:u w:val="single"/>
                  </w:rPr>
                </w:rPrChange>
              </w:rPr>
              <w:t>https://www.datafirst.uct.ac.za/dataportal/index.php/catalog/StatsSA/about</w:t>
            </w:r>
            <w:r w:rsidRPr="002E4822">
              <w:rPr>
                <w:rFonts w:ascii="Nunito" w:hAnsi="Nunito"/>
                <w:color w:val="000000" w:themeColor="text1"/>
                <w:sz w:val="20"/>
                <w:u w:val="single"/>
                <w:rPrChange w:author="Craig Parker" w:date="2024-08-07T12:23:00Z" w16du:dateUtc="2024-08-07T10:23:00Z" w:id="5108">
                  <w:rPr>
                    <w:color w:val="1155CC"/>
                    <w:sz w:val="15"/>
                    <w:szCs w:val="15"/>
                    <w:u w:val="single"/>
                  </w:rPr>
                </w:rPrChange>
              </w:rPr>
              <w:fldChar w:fldCharType="end"/>
            </w:r>
          </w:p>
          <w:p w:rsidRPr="002E4822" w:rsidR="007813F4" w:rsidRDefault="007813F4" w14:paraId="00000292" w14:textId="77777777">
            <w:pPr>
              <w:widowControl w:val="0"/>
              <w:spacing w:line="240" w:lineRule="auto"/>
              <w:ind w:left="127"/>
              <w:rPr>
                <w:rFonts w:ascii="Nunito" w:hAnsi="Nunito"/>
                <w:color w:val="000000" w:themeColor="text1"/>
                <w:sz w:val="20"/>
                <w:rPrChange w:author="Craig Parker" w:date="2024-08-07T12:23:00Z" w16du:dateUtc="2024-08-07T10:23:00Z" w:id="5109">
                  <w:rPr>
                    <w:sz w:val="15"/>
                    <w:szCs w:val="15"/>
                  </w:rPr>
                </w:rPrChange>
              </w:rPr>
            </w:pPr>
          </w:p>
        </w:tc>
        <w:tc>
          <w:tcPr>
            <w:tcW w:w="1391" w:type="pct"/>
            <w:shd w:val="clear" w:color="auto" w:fill="auto"/>
            <w:tcMar>
              <w:top w:w="100" w:type="dxa"/>
              <w:left w:w="100" w:type="dxa"/>
              <w:bottom w:w="100" w:type="dxa"/>
              <w:right w:w="100" w:type="dxa"/>
            </w:tcMar>
            <w:vAlign w:val="center"/>
          </w:tcPr>
          <w:p w:rsidRPr="002E4822" w:rsidR="007813F4" w:rsidRDefault="009511AE" w14:paraId="00000293"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110">
                  <w:rPr>
                    <w:sz w:val="15"/>
                    <w:szCs w:val="15"/>
                  </w:rPr>
                </w:rPrChange>
              </w:rPr>
            </w:pPr>
            <w:r w:rsidRPr="002E4822">
              <w:rPr>
                <w:rFonts w:ascii="Nunito" w:hAnsi="Nunito"/>
                <w:color w:val="000000" w:themeColor="text1"/>
                <w:sz w:val="20"/>
                <w:rPrChange w:author="Craig Parker" w:date="2024-08-07T12:23:00Z" w16du:dateUtc="2024-08-07T10:23:00Z" w:id="5111">
                  <w:rPr>
                    <w:sz w:val="15"/>
                    <w:szCs w:val="15"/>
                  </w:rPr>
                </w:rPrChange>
              </w:rPr>
              <w:t>Annual household Survey</w:t>
            </w:r>
          </w:p>
        </w:tc>
        <w:tc>
          <w:tcPr>
            <w:tcW w:w="378" w:type="pct"/>
            <w:shd w:val="clear" w:color="auto" w:fill="auto"/>
            <w:tcMar>
              <w:top w:w="100" w:type="dxa"/>
              <w:left w:w="100" w:type="dxa"/>
              <w:bottom w:w="100" w:type="dxa"/>
              <w:right w:w="100" w:type="dxa"/>
            </w:tcMar>
            <w:vAlign w:val="center"/>
          </w:tcPr>
          <w:p w:rsidRPr="002E4822" w:rsidR="007813F4" w:rsidRDefault="009511AE" w14:paraId="00000294" w14:textId="77777777">
            <w:pPr>
              <w:widowControl w:val="0"/>
              <w:spacing w:line="240" w:lineRule="auto"/>
              <w:ind w:left="127"/>
              <w:rPr>
                <w:rFonts w:ascii="Nunito" w:hAnsi="Nunito"/>
                <w:color w:val="000000" w:themeColor="text1"/>
                <w:sz w:val="20"/>
                <w:rPrChange w:author="Craig Parker" w:date="2024-08-07T12:23:00Z" w16du:dateUtc="2024-08-07T10:23:00Z" w:id="5112">
                  <w:rPr>
                    <w:sz w:val="15"/>
                    <w:szCs w:val="15"/>
                  </w:rPr>
                </w:rPrChange>
              </w:rPr>
            </w:pPr>
            <w:r w:rsidRPr="002E4822">
              <w:rPr>
                <w:rFonts w:ascii="Nunito" w:hAnsi="Nunito"/>
                <w:color w:val="000000" w:themeColor="text1"/>
                <w:sz w:val="20"/>
                <w:rPrChange w:author="Craig Parker" w:date="2024-08-07T12:23:00Z" w16du:dateUtc="2024-08-07T10:23:00Z" w:id="5113">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95"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114">
                  <w:rPr>
                    <w:sz w:val="15"/>
                    <w:szCs w:val="15"/>
                  </w:rPr>
                </w:rPrChange>
              </w:rPr>
            </w:pPr>
            <w:r w:rsidRPr="002E4822">
              <w:rPr>
                <w:rFonts w:ascii="Nunito" w:hAnsi="Nunito"/>
                <w:color w:val="000000" w:themeColor="text1"/>
                <w:sz w:val="20"/>
                <w:rPrChange w:author="Craig Parker" w:date="2024-08-07T12:23:00Z" w16du:dateUtc="2024-08-07T10:23:00Z" w:id="5115">
                  <w:rPr>
                    <w:sz w:val="15"/>
                    <w:szCs w:val="15"/>
                  </w:rPr>
                </w:rPrChange>
              </w:rPr>
              <w:t xml:space="preserve">living circumstances of South African households: education, health, social development, housing, </w:t>
            </w:r>
            <w:proofErr w:type="spellStart"/>
            <w:r w:rsidRPr="002E4822">
              <w:rPr>
                <w:rFonts w:ascii="Nunito" w:hAnsi="Nunito"/>
                <w:color w:val="000000" w:themeColor="text1"/>
                <w:sz w:val="20"/>
                <w:rPrChange w:author="Craig Parker" w:date="2024-08-07T12:23:00Z" w16du:dateUtc="2024-08-07T10:23:00Z" w:id="5116">
                  <w:rPr>
                    <w:sz w:val="15"/>
                    <w:szCs w:val="15"/>
                  </w:rPr>
                </w:rPrChange>
              </w:rPr>
              <w:t>acces</w:t>
            </w:r>
            <w:proofErr w:type="spellEnd"/>
            <w:r w:rsidRPr="002E4822">
              <w:rPr>
                <w:rFonts w:ascii="Nunito" w:hAnsi="Nunito"/>
                <w:color w:val="000000" w:themeColor="text1"/>
                <w:sz w:val="20"/>
                <w:rPrChange w:author="Craig Parker" w:date="2024-08-07T12:23:00Z" w16du:dateUtc="2024-08-07T10:23:00Z" w:id="5117">
                  <w:rPr>
                    <w:sz w:val="15"/>
                    <w:szCs w:val="15"/>
                  </w:rPr>
                </w:rPrChange>
              </w:rPr>
              <w:t xml:space="preserve"> to services and facilities, food security and agriculture. </w:t>
            </w:r>
          </w:p>
        </w:tc>
        <w:tc>
          <w:tcPr>
            <w:tcW w:w="486" w:type="pct"/>
            <w:shd w:val="clear" w:color="auto" w:fill="auto"/>
            <w:tcMar>
              <w:top w:w="100" w:type="dxa"/>
              <w:left w:w="100" w:type="dxa"/>
              <w:bottom w:w="100" w:type="dxa"/>
              <w:right w:w="100" w:type="dxa"/>
            </w:tcMar>
            <w:vAlign w:val="center"/>
          </w:tcPr>
          <w:p w:rsidRPr="002E4822" w:rsidR="007813F4" w:rsidRDefault="009511AE" w14:paraId="00000296" w14:textId="77777777">
            <w:pPr>
              <w:widowControl w:val="0"/>
              <w:spacing w:line="240" w:lineRule="auto"/>
              <w:ind w:left="122"/>
              <w:rPr>
                <w:rFonts w:ascii="Nunito" w:hAnsi="Nunito"/>
                <w:color w:val="000000" w:themeColor="text1"/>
                <w:sz w:val="20"/>
                <w:rPrChange w:author="Craig Parker" w:date="2024-08-07T12:23:00Z" w16du:dateUtc="2024-08-07T10:23:00Z" w:id="5118">
                  <w:rPr>
                    <w:sz w:val="15"/>
                    <w:szCs w:val="15"/>
                  </w:rPr>
                </w:rPrChange>
              </w:rPr>
            </w:pPr>
            <w:r w:rsidRPr="002E4822">
              <w:rPr>
                <w:rFonts w:ascii="Nunito" w:hAnsi="Nunito"/>
                <w:color w:val="000000" w:themeColor="text1"/>
                <w:sz w:val="20"/>
                <w:rPrChange w:author="Craig Parker" w:date="2024-08-07T12:23:00Z" w16du:dateUtc="2024-08-07T10:23:00Z" w:id="5119">
                  <w:rPr>
                    <w:sz w:val="15"/>
                    <w:szCs w:val="15"/>
                  </w:rPr>
                </w:rPrChange>
              </w:rPr>
              <w:t xml:space="preserve">Sample survey data, </w:t>
            </w:r>
            <w:proofErr w:type="spellStart"/>
            <w:r w:rsidRPr="002E4822">
              <w:rPr>
                <w:rFonts w:ascii="Nunito" w:hAnsi="Nunito"/>
                <w:color w:val="000000" w:themeColor="text1"/>
                <w:sz w:val="20"/>
                <w:rPrChange w:author="Craig Parker" w:date="2024-08-07T12:23:00Z" w16du:dateUtc="2024-08-07T10:23:00Z" w:id="5120">
                  <w:rPr>
                    <w:sz w:val="15"/>
                    <w:szCs w:val="15"/>
                  </w:rPr>
                </w:rPrChange>
              </w:rPr>
              <w:t>uits</w:t>
            </w:r>
            <w:proofErr w:type="spellEnd"/>
            <w:r w:rsidRPr="002E4822">
              <w:rPr>
                <w:rFonts w:ascii="Nunito" w:hAnsi="Nunito"/>
                <w:color w:val="000000" w:themeColor="text1"/>
                <w:sz w:val="20"/>
                <w:rPrChange w:author="Craig Parker" w:date="2024-08-07T12:23:00Z" w16du:dateUtc="2024-08-07T10:23:00Z" w:id="5121">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
          <w:p w:rsidRPr="002E4822" w:rsidR="007813F4" w:rsidRDefault="009511AE" w14:paraId="00000297"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122">
                  <w:rPr>
                    <w:sz w:val="15"/>
                    <w:szCs w:val="15"/>
                  </w:rPr>
                </w:rPrChange>
              </w:rPr>
            </w:pPr>
            <w:r w:rsidRPr="002E4822">
              <w:rPr>
                <w:rFonts w:ascii="Nunito" w:hAnsi="Nunito"/>
                <w:color w:val="000000" w:themeColor="text1"/>
                <w:sz w:val="20"/>
                <w:rPrChange w:author="Craig Parker" w:date="2024-08-07T12:23:00Z" w16du:dateUtc="2024-08-07T10:23:00Z" w:id="5123">
                  <w:rPr>
                    <w:sz w:val="15"/>
                    <w:szCs w:val="15"/>
                  </w:rPr>
                </w:rPrChange>
              </w:rPr>
              <w:t xml:space="preserve">Research Project 2: provides information on socio-economic circumstances of residents within the Gauteng City-Region. </w:t>
            </w:r>
          </w:p>
          <w:p w:rsidRPr="002E4822" w:rsidR="007813F4" w:rsidRDefault="007813F4" w14:paraId="00000298" w14:textId="77777777">
            <w:pPr>
              <w:widowControl w:val="0"/>
              <w:spacing w:line="233" w:lineRule="auto"/>
              <w:ind w:left="118" w:right="233" w:firstLine="7"/>
              <w:jc w:val="both"/>
              <w:rPr>
                <w:rFonts w:ascii="Nunito" w:hAnsi="Nunito"/>
                <w:color w:val="000000" w:themeColor="text1"/>
                <w:sz w:val="20"/>
                <w:rPrChange w:author="Craig Parker" w:date="2024-08-07T12:23:00Z" w16du:dateUtc="2024-08-07T10:23:00Z" w:id="5124">
                  <w:rPr>
                    <w:sz w:val="15"/>
                    <w:szCs w:val="15"/>
                  </w:rPr>
                </w:rPrChange>
              </w:rPr>
            </w:pPr>
          </w:p>
        </w:tc>
      </w:tr>
      <w:tr w:rsidRPr="002E4822" w:rsidR="006E7398" w:rsidTr="3E93EB8D" w14:paraId="0F0805E5" w14:textId="77777777">
        <w:trPr>
          <w:trHeight w:val="1296"/>
          <w:del w:author="Craig Parker" w:date="2024-08-06T12:24:00Z" w:id="5125"/>
        </w:trPr>
        <w:tc>
          <w:tcPr>
            <w:tcW w:w="1530" w:type="pct"/>
            <w:shd w:val="clear" w:color="auto" w:fill="auto"/>
            <w:tcMar>
              <w:top w:w="100" w:type="dxa"/>
              <w:left w:w="100" w:type="dxa"/>
              <w:bottom w:w="100" w:type="dxa"/>
              <w:right w:w="100" w:type="dxa"/>
            </w:tcMar>
            <w:vAlign w:val="center"/>
          </w:tcPr>
          <w:p w:rsidRPr="002E4822" w:rsidR="007813F4" w:rsidRDefault="009511AE" w14:paraId="00000299" w14:textId="77777777">
            <w:pPr>
              <w:widowControl w:val="0"/>
              <w:spacing w:line="240" w:lineRule="auto"/>
              <w:ind w:left="127"/>
              <w:rPr>
                <w:rFonts w:ascii="Nunito" w:hAnsi="Nunito"/>
                <w:color w:val="000000" w:themeColor="text1"/>
                <w:sz w:val="20"/>
                <w:rPrChange w:author="Craig Parker" w:date="2024-08-07T12:23:00Z" w16du:dateUtc="2024-08-07T10:23:00Z" w:id="5126">
                  <w:rPr>
                    <w:sz w:val="15"/>
                    <w:szCs w:val="15"/>
                  </w:rPr>
                </w:rPrChange>
              </w:rPr>
            </w:pPr>
            <w:r w:rsidRPr="002E4822">
              <w:rPr>
                <w:rFonts w:ascii="Nunito" w:hAnsi="Nunito"/>
                <w:color w:val="000000" w:themeColor="text1"/>
                <w:sz w:val="20"/>
                <w:rPrChange w:author="Craig Parker" w:date="2024-08-07T12:23:00Z" w16du:dateUtc="2024-08-07T10:23:00Z" w:id="5127">
                  <w:rPr>
                    <w:sz w:val="15"/>
                    <w:szCs w:val="15"/>
                  </w:rPr>
                </w:rPrChange>
              </w:rPr>
              <w:t>Quality of Life Surveys, Gauteng City-Region Observatory (GCRO)</w:t>
            </w:r>
          </w:p>
          <w:p w:rsidRPr="002E4822" w:rsidR="007813F4" w:rsidRDefault="00000000" w14:paraId="0000029A" w14:textId="77777777">
            <w:pPr>
              <w:widowControl w:val="0"/>
              <w:spacing w:line="240" w:lineRule="auto"/>
              <w:ind w:left="127"/>
              <w:rPr>
                <w:rFonts w:ascii="Nunito" w:hAnsi="Nunito"/>
                <w:color w:val="000000" w:themeColor="text1"/>
                <w:sz w:val="20"/>
                <w:rPrChange w:author="Craig Parker" w:date="2024-08-07T12:23:00Z" w16du:dateUtc="2024-08-07T10:23:00Z" w:id="5128">
                  <w:rPr>
                    <w:sz w:val="15"/>
                    <w:szCs w:val="15"/>
                  </w:rPr>
                </w:rPrChange>
              </w:rPr>
            </w:pPr>
            <w:r w:rsidRPr="002E4822">
              <w:rPr>
                <w:rFonts w:ascii="Nunito" w:hAnsi="Nunito"/>
                <w:color w:val="000000" w:themeColor="text1"/>
                <w:sz w:val="20"/>
                <w:rPrChange w:author="Craig Parker" w:date="2024-08-07T12:23:00Z" w16du:dateUtc="2024-08-07T10:23:00Z" w:id="5129">
                  <w:rPr/>
                </w:rPrChange>
              </w:rPr>
              <w:fldChar w:fldCharType="begin"/>
            </w:r>
            <w:r w:rsidRPr="002E4822">
              <w:rPr>
                <w:rFonts w:ascii="Nunito" w:hAnsi="Nunito"/>
                <w:color w:val="000000" w:themeColor="text1"/>
                <w:sz w:val="20"/>
                <w:rPrChange w:author="Craig Parker" w:date="2024-08-07T12:23:00Z" w16du:dateUtc="2024-08-07T10:23:00Z" w:id="5130">
                  <w:rPr/>
                </w:rPrChange>
              </w:rPr>
              <w:instrText xml:space="preserve">HYPERLINK </w:instrText>
            </w:r>
            <w:r w:rsidRPr="002E4822">
              <w:rPr>
                <w:rFonts w:ascii="Nunito" w:hAnsi="Nunito"/>
                <w:color w:val="000000" w:themeColor="text1"/>
                <w:sz w:val="20"/>
                <w:rPrChange w:author="Craig Parker" w:date="2024-08-07T12:23:00Z" w16du:dateUtc="2024-08-07T10:23:00Z" w:id="5131">
                  <w:rPr/>
                </w:rPrChange>
              </w:rPr>
              <w:instrText>"https://www.datafirst.uct.ac.za/dataportal/index.php/catalog/GCRO/about" \h</w:instrText>
            </w:r>
            <w:r w:rsidRPr="00594D30">
              <w:rPr>
                <w:rFonts w:ascii="Nunito" w:hAnsi="Nunito"/>
                <w:color w:val="000000" w:themeColor="text1"/>
                <w:sz w:val="20"/>
              </w:rPr>
            </w:r>
            <w:r w:rsidRPr="002E4822">
              <w:rPr>
                <w:rFonts w:ascii="Nunito" w:hAnsi="Nunito"/>
                <w:color w:val="000000" w:themeColor="text1"/>
                <w:sz w:val="20"/>
                <w:rPrChange w:author="Craig Parker" w:date="2024-08-07T12:23:00Z" w16du:dateUtc="2024-08-07T10:23:00Z" w:id="5132">
                  <w:rPr>
                    <w:color w:val="1155CC"/>
                    <w:sz w:val="15"/>
                    <w:szCs w:val="15"/>
                    <w:u w:val="single"/>
                  </w:rPr>
                </w:rPrChange>
              </w:rPr>
              <w:fldChar w:fldCharType="separate"/>
            </w:r>
            <w:r w:rsidRPr="002E4822" w:rsidR="009511AE">
              <w:rPr>
                <w:rFonts w:ascii="Nunito" w:hAnsi="Nunito"/>
                <w:color w:val="000000" w:themeColor="text1"/>
                <w:sz w:val="20"/>
                <w:u w:val="single"/>
                <w:rPrChange w:author="Craig Parker" w:date="2024-08-07T12:23:00Z" w16du:dateUtc="2024-08-07T10:23:00Z" w:id="5133">
                  <w:rPr>
                    <w:color w:val="1155CC"/>
                    <w:sz w:val="15"/>
                    <w:szCs w:val="15"/>
                    <w:u w:val="single"/>
                  </w:rPr>
                </w:rPrChange>
              </w:rPr>
              <w:t>https://www.datafirst.uct.ac.za/dataportal/index.php/catalog/GCRO/about</w:t>
            </w:r>
            <w:r w:rsidRPr="002E4822">
              <w:rPr>
                <w:rFonts w:ascii="Nunito" w:hAnsi="Nunito"/>
                <w:color w:val="000000" w:themeColor="text1"/>
                <w:sz w:val="20"/>
                <w:u w:val="single"/>
                <w:rPrChange w:author="Craig Parker" w:date="2024-08-07T12:23:00Z" w16du:dateUtc="2024-08-07T10:23:00Z" w:id="5134">
                  <w:rPr>
                    <w:color w:val="1155CC"/>
                    <w:sz w:val="15"/>
                    <w:szCs w:val="15"/>
                    <w:u w:val="single"/>
                  </w:rPr>
                </w:rPrChange>
              </w:rPr>
              <w:fldChar w:fldCharType="end"/>
            </w:r>
          </w:p>
          <w:p w:rsidRPr="002E4822" w:rsidR="007813F4" w:rsidRDefault="007813F4" w14:paraId="0000029B" w14:textId="77777777">
            <w:pPr>
              <w:widowControl w:val="0"/>
              <w:spacing w:line="240" w:lineRule="auto"/>
              <w:ind w:left="127"/>
              <w:rPr>
                <w:rFonts w:ascii="Nunito" w:hAnsi="Nunito"/>
                <w:color w:val="000000" w:themeColor="text1"/>
                <w:sz w:val="20"/>
                <w:rPrChange w:author="Craig Parker" w:date="2024-08-07T12:23:00Z" w16du:dateUtc="2024-08-07T10:23:00Z" w:id="5135">
                  <w:rPr>
                    <w:sz w:val="15"/>
                    <w:szCs w:val="15"/>
                  </w:rPr>
                </w:rPrChange>
              </w:rPr>
            </w:pPr>
          </w:p>
        </w:tc>
        <w:tc>
          <w:tcPr>
            <w:tcW w:w="1391" w:type="pct"/>
            <w:shd w:val="clear" w:color="auto" w:fill="auto"/>
            <w:tcMar>
              <w:top w:w="100" w:type="dxa"/>
              <w:left w:w="100" w:type="dxa"/>
              <w:bottom w:w="100" w:type="dxa"/>
              <w:right w:w="100" w:type="dxa"/>
            </w:tcMar>
            <w:vAlign w:val="center"/>
          </w:tcPr>
          <w:p w:rsidRPr="002E4822" w:rsidR="007813F4" w:rsidRDefault="009511AE" w14:paraId="0000029C"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136">
                  <w:rPr>
                    <w:sz w:val="15"/>
                    <w:szCs w:val="15"/>
                  </w:rPr>
                </w:rPrChange>
              </w:rPr>
            </w:pPr>
            <w:r w:rsidRPr="002E4822">
              <w:rPr>
                <w:rFonts w:ascii="Nunito" w:hAnsi="Nunito"/>
                <w:color w:val="000000" w:themeColor="text1"/>
                <w:sz w:val="20"/>
                <w:rPrChange w:author="Craig Parker" w:date="2024-08-07T12:23:00Z" w16du:dateUtc="2024-08-07T10:23:00Z" w:id="5137">
                  <w:rPr>
                    <w:sz w:val="15"/>
                    <w:szCs w:val="15"/>
                  </w:rPr>
                </w:rPrChange>
              </w:rPr>
              <w:t>Household Survey</w:t>
            </w:r>
          </w:p>
        </w:tc>
        <w:tc>
          <w:tcPr>
            <w:tcW w:w="378" w:type="pct"/>
            <w:shd w:val="clear" w:color="auto" w:fill="auto"/>
            <w:tcMar>
              <w:top w:w="100" w:type="dxa"/>
              <w:left w:w="100" w:type="dxa"/>
              <w:bottom w:w="100" w:type="dxa"/>
              <w:right w:w="100" w:type="dxa"/>
            </w:tcMar>
            <w:vAlign w:val="center"/>
          </w:tcPr>
          <w:p w:rsidRPr="002E4822" w:rsidR="007813F4" w:rsidRDefault="009511AE" w14:paraId="0000029D" w14:textId="77777777">
            <w:pPr>
              <w:widowControl w:val="0"/>
              <w:spacing w:line="240" w:lineRule="auto"/>
              <w:ind w:left="127"/>
              <w:rPr>
                <w:rFonts w:ascii="Nunito" w:hAnsi="Nunito"/>
                <w:color w:val="000000" w:themeColor="text1"/>
                <w:sz w:val="20"/>
                <w:rPrChange w:author="Craig Parker" w:date="2024-08-07T12:23:00Z" w16du:dateUtc="2024-08-07T10:23:00Z" w:id="5138">
                  <w:rPr>
                    <w:sz w:val="15"/>
                    <w:szCs w:val="15"/>
                  </w:rPr>
                </w:rPrChange>
              </w:rPr>
            </w:pPr>
            <w:r w:rsidRPr="002E4822">
              <w:rPr>
                <w:rFonts w:ascii="Nunito" w:hAnsi="Nunito"/>
                <w:color w:val="000000" w:themeColor="text1"/>
                <w:sz w:val="20"/>
                <w:rPrChange w:author="Craig Parker" w:date="2024-08-07T12:23:00Z" w16du:dateUtc="2024-08-07T10:23:00Z" w:id="5139">
                  <w:rPr>
                    <w:sz w:val="15"/>
                    <w:szCs w:val="15"/>
                  </w:rPr>
                </w:rPrChange>
              </w:rPr>
              <w:t>UCT</w:t>
            </w:r>
          </w:p>
        </w:tc>
        <w:tc>
          <w:tcPr>
            <w:tcW w:w="633" w:type="pct"/>
            <w:shd w:val="clear" w:color="auto" w:fill="auto"/>
            <w:tcMar>
              <w:top w:w="100" w:type="dxa"/>
              <w:left w:w="100" w:type="dxa"/>
              <w:bottom w:w="100" w:type="dxa"/>
              <w:right w:w="100" w:type="dxa"/>
            </w:tcMar>
            <w:vAlign w:val="center"/>
          </w:tcPr>
          <w:p w:rsidRPr="002E4822" w:rsidR="007813F4" w:rsidRDefault="009511AE" w14:paraId="0000029E"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140">
                  <w:rPr>
                    <w:sz w:val="15"/>
                    <w:szCs w:val="15"/>
                  </w:rPr>
                </w:rPrChange>
              </w:rPr>
            </w:pPr>
            <w:r w:rsidRPr="002E4822">
              <w:rPr>
                <w:rFonts w:ascii="Nunito" w:hAnsi="Nunito"/>
                <w:color w:val="000000" w:themeColor="text1"/>
                <w:sz w:val="20"/>
                <w:rPrChange w:author="Craig Parker" w:date="2024-08-07T12:23:00Z" w16du:dateUtc="2024-08-07T10:23:00Z" w:id="5141">
                  <w:rPr>
                    <w:sz w:val="15"/>
                    <w:szCs w:val="15"/>
                  </w:rPr>
                </w:rPrChange>
              </w:rPr>
              <w:t>quality of life, socio-economic circumstances, attitudes to service delivery, psycho-social attitudes, value-base and other characteristics of residents of the Gauteng City-Region.</w:t>
            </w:r>
          </w:p>
          <w:p w:rsidRPr="002E4822" w:rsidR="007813F4" w:rsidRDefault="007813F4" w14:paraId="0000029F"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142">
                  <w:rPr>
                    <w:sz w:val="15"/>
                    <w:szCs w:val="15"/>
                  </w:rPr>
                </w:rPrChange>
              </w:rPr>
            </w:pPr>
          </w:p>
        </w:tc>
        <w:tc>
          <w:tcPr>
            <w:tcW w:w="486" w:type="pct"/>
            <w:shd w:val="clear" w:color="auto" w:fill="auto"/>
            <w:tcMar>
              <w:top w:w="100" w:type="dxa"/>
              <w:left w:w="100" w:type="dxa"/>
              <w:bottom w:w="100" w:type="dxa"/>
              <w:right w:w="100" w:type="dxa"/>
            </w:tcMar>
            <w:vAlign w:val="center"/>
          </w:tcPr>
          <w:p w:rsidRPr="002E4822" w:rsidR="007813F4" w:rsidRDefault="009511AE" w14:paraId="000002A0" w14:textId="77777777">
            <w:pPr>
              <w:widowControl w:val="0"/>
              <w:spacing w:line="240" w:lineRule="auto"/>
              <w:ind w:left="122"/>
              <w:rPr>
                <w:rFonts w:ascii="Nunito" w:hAnsi="Nunito"/>
                <w:color w:val="000000" w:themeColor="text1"/>
                <w:sz w:val="20"/>
                <w:rPrChange w:author="Craig Parker" w:date="2024-08-07T12:23:00Z" w16du:dateUtc="2024-08-07T10:23:00Z" w:id="5143">
                  <w:rPr>
                    <w:sz w:val="15"/>
                    <w:szCs w:val="15"/>
                  </w:rPr>
                </w:rPrChange>
              </w:rPr>
            </w:pPr>
            <w:r w:rsidRPr="002E4822">
              <w:rPr>
                <w:rFonts w:ascii="Nunito" w:hAnsi="Nunito"/>
                <w:color w:val="000000" w:themeColor="text1"/>
                <w:sz w:val="20"/>
                <w:rPrChange w:author="Craig Parker" w:date="2024-08-07T12:23:00Z" w16du:dateUtc="2024-08-07T10:23:00Z" w:id="5144">
                  <w:rPr>
                    <w:sz w:val="15"/>
                    <w:szCs w:val="15"/>
                  </w:rPr>
                </w:rPrChange>
              </w:rPr>
              <w:t xml:space="preserve">Sample survey data, </w:t>
            </w:r>
            <w:proofErr w:type="spellStart"/>
            <w:r w:rsidRPr="002E4822">
              <w:rPr>
                <w:rFonts w:ascii="Nunito" w:hAnsi="Nunito"/>
                <w:color w:val="000000" w:themeColor="text1"/>
                <w:sz w:val="20"/>
                <w:rPrChange w:author="Craig Parker" w:date="2024-08-07T12:23:00Z" w16du:dateUtc="2024-08-07T10:23:00Z" w:id="5145">
                  <w:rPr>
                    <w:sz w:val="15"/>
                    <w:szCs w:val="15"/>
                  </w:rPr>
                </w:rPrChange>
              </w:rPr>
              <w:t>uits</w:t>
            </w:r>
            <w:proofErr w:type="spellEnd"/>
            <w:r w:rsidRPr="002E4822">
              <w:rPr>
                <w:rFonts w:ascii="Nunito" w:hAnsi="Nunito"/>
                <w:color w:val="000000" w:themeColor="text1"/>
                <w:sz w:val="20"/>
                <w:rPrChange w:author="Craig Parker" w:date="2024-08-07T12:23:00Z" w16du:dateUtc="2024-08-07T10:23:00Z" w:id="5146">
                  <w:rPr>
                    <w:sz w:val="15"/>
                    <w:szCs w:val="15"/>
                  </w:rPr>
                </w:rPrChange>
              </w:rPr>
              <w:t xml:space="preserve"> are households and individuals</w:t>
            </w:r>
          </w:p>
        </w:tc>
        <w:tc>
          <w:tcPr>
            <w:tcW w:w="583" w:type="pct"/>
            <w:shd w:val="clear" w:color="auto" w:fill="auto"/>
            <w:tcMar>
              <w:top w:w="100" w:type="dxa"/>
              <w:left w:w="100" w:type="dxa"/>
              <w:bottom w:w="100" w:type="dxa"/>
              <w:right w:w="100" w:type="dxa"/>
            </w:tcMar>
            <w:vAlign w:val="center"/>
          </w:tcPr>
          <w:p w:rsidRPr="002E4822" w:rsidR="007813F4" w:rsidRDefault="009511AE" w14:paraId="000002A1" w14:textId="77777777">
            <w:pPr>
              <w:widowControl w:val="0"/>
              <w:spacing w:line="232" w:lineRule="auto"/>
              <w:ind w:left="115" w:right="117" w:firstLine="9"/>
              <w:rPr>
                <w:rFonts w:ascii="Nunito" w:hAnsi="Nunito"/>
                <w:color w:val="000000" w:themeColor="text1"/>
                <w:sz w:val="20"/>
                <w:rPrChange w:author="Craig Parker" w:date="2024-08-07T12:23:00Z" w16du:dateUtc="2024-08-07T10:23:00Z" w:id="5147">
                  <w:rPr>
                    <w:sz w:val="15"/>
                    <w:szCs w:val="15"/>
                  </w:rPr>
                </w:rPrChange>
              </w:rPr>
            </w:pPr>
            <w:r w:rsidRPr="002E4822">
              <w:rPr>
                <w:rFonts w:ascii="Nunito" w:hAnsi="Nunito"/>
                <w:color w:val="000000" w:themeColor="text1"/>
                <w:sz w:val="20"/>
                <w:rPrChange w:author="Craig Parker" w:date="2024-08-07T12:23:00Z" w16du:dateUtc="2024-08-07T10:23:00Z" w:id="5148">
                  <w:rPr>
                    <w:sz w:val="15"/>
                    <w:szCs w:val="15"/>
                  </w:rPr>
                </w:rPrChange>
              </w:rPr>
              <w:t xml:space="preserve">Research Project 2: provides information on socio-economic circumstances and attitudes of residents within the Gauteng City-Region. </w:t>
            </w:r>
          </w:p>
          <w:p w:rsidRPr="002E4822" w:rsidR="007813F4" w:rsidRDefault="007813F4" w14:paraId="000002A2" w14:textId="77777777">
            <w:pPr>
              <w:widowControl w:val="0"/>
              <w:spacing w:line="233" w:lineRule="auto"/>
              <w:ind w:left="118" w:right="233" w:firstLine="7"/>
              <w:jc w:val="both"/>
              <w:rPr>
                <w:rFonts w:ascii="Nunito" w:hAnsi="Nunito"/>
                <w:color w:val="000000" w:themeColor="text1"/>
                <w:sz w:val="20"/>
                <w:rPrChange w:author="Craig Parker" w:date="2024-08-07T12:23:00Z" w16du:dateUtc="2024-08-07T10:23:00Z" w:id="5149">
                  <w:rPr>
                    <w:sz w:val="15"/>
                    <w:szCs w:val="15"/>
                  </w:rPr>
                </w:rPrChange>
              </w:rPr>
            </w:pPr>
          </w:p>
        </w:tc>
      </w:tr>
      <w:tr w:rsidRPr="002E4822" w:rsidR="006E7398" w:rsidTr="3E93EB8D" w14:paraId="41D6EBC5" w14:textId="77777777">
        <w:trPr>
          <w:trHeight w:val="1300"/>
          <w:del w:author="Craig Parker" w:date="2024-08-06T12:24:00Z" w:id="5150"/>
        </w:trPr>
        <w:tc>
          <w:tcPr>
            <w:tcW w:w="1530" w:type="pct"/>
            <w:shd w:val="clear" w:color="auto" w:fill="auto"/>
            <w:tcMar>
              <w:top w:w="100" w:type="dxa"/>
              <w:left w:w="100" w:type="dxa"/>
              <w:bottom w:w="100" w:type="dxa"/>
              <w:right w:w="100" w:type="dxa"/>
            </w:tcMar>
            <w:vAlign w:val="center"/>
          </w:tcPr>
          <w:p w:rsidRPr="002E4822" w:rsidR="007813F4" w:rsidRDefault="009511AE" w14:paraId="000002A3" w14:textId="77777777">
            <w:pPr>
              <w:widowControl w:val="0"/>
              <w:spacing w:line="233" w:lineRule="auto"/>
              <w:ind w:left="123" w:right="141" w:hanging="1"/>
              <w:rPr>
                <w:rFonts w:ascii="Nunito" w:hAnsi="Nunito"/>
                <w:color w:val="000000" w:themeColor="text1"/>
                <w:sz w:val="20"/>
                <w:rPrChange w:author="Craig Parker" w:date="2024-08-07T12:23:00Z" w16du:dateUtc="2024-08-07T10:23:00Z" w:id="5151">
                  <w:rPr>
                    <w:sz w:val="15"/>
                    <w:szCs w:val="15"/>
                  </w:rPr>
                </w:rPrChange>
              </w:rPr>
            </w:pPr>
            <w:r w:rsidRPr="002E4822">
              <w:rPr>
                <w:rFonts w:ascii="Nunito" w:hAnsi="Nunito"/>
                <w:color w:val="000000" w:themeColor="text1"/>
                <w:sz w:val="20"/>
                <w:rPrChange w:author="Craig Parker" w:date="2024-08-07T12:23:00Z" w16du:dateUtc="2024-08-07T10:23:00Z" w:id="5152">
                  <w:rPr>
                    <w:sz w:val="15"/>
                    <w:szCs w:val="15"/>
                  </w:rPr>
                </w:rPrChange>
              </w:rPr>
              <w:t xml:space="preserve">Global </w:t>
            </w:r>
            <w:proofErr w:type="gramStart"/>
            <w:r w:rsidRPr="002E4822">
              <w:rPr>
                <w:rFonts w:ascii="Nunito" w:hAnsi="Nunito"/>
                <w:color w:val="000000" w:themeColor="text1"/>
                <w:sz w:val="20"/>
                <w:rPrChange w:author="Craig Parker" w:date="2024-08-07T12:23:00Z" w16du:dateUtc="2024-08-07T10:23:00Z" w:id="5153">
                  <w:rPr>
                    <w:sz w:val="15"/>
                    <w:szCs w:val="15"/>
                  </w:rPr>
                </w:rPrChange>
              </w:rPr>
              <w:t>population  (</w:t>
            </w:r>
            <w:proofErr w:type="gramEnd"/>
            <w:r w:rsidRPr="002E4822">
              <w:rPr>
                <w:rFonts w:ascii="Nunito" w:hAnsi="Nunito"/>
                <w:color w:val="000000" w:themeColor="text1"/>
                <w:sz w:val="20"/>
                <w:rPrChange w:author="Craig Parker" w:date="2024-08-07T12:23:00Z" w16du:dateUtc="2024-08-07T10:23:00Z" w:id="5154">
                  <w:rPr>
                    <w:sz w:val="15"/>
                    <w:szCs w:val="15"/>
                  </w:rPr>
                </w:rPrChange>
              </w:rPr>
              <w:t xml:space="preserve">SEDAC) - Gridded  Population of the  </w:t>
            </w:r>
          </w:p>
          <w:p w:rsidRPr="002E4822" w:rsidR="007813F4" w:rsidRDefault="009511AE" w14:paraId="000002A4" w14:textId="77777777">
            <w:pPr>
              <w:widowControl w:val="0"/>
              <w:spacing w:before="2" w:line="240" w:lineRule="auto"/>
              <w:ind w:left="117"/>
              <w:rPr>
                <w:rFonts w:ascii="Nunito" w:hAnsi="Nunito"/>
                <w:color w:val="000000" w:themeColor="text1"/>
                <w:sz w:val="20"/>
                <w:rPrChange w:author="Craig Parker" w:date="2024-08-07T12:23:00Z" w16du:dateUtc="2024-08-07T10:23:00Z" w:id="5155">
                  <w:rPr>
                    <w:sz w:val="15"/>
                    <w:szCs w:val="15"/>
                  </w:rPr>
                </w:rPrChange>
              </w:rPr>
            </w:pPr>
            <w:r w:rsidRPr="002E4822">
              <w:rPr>
                <w:rFonts w:ascii="Nunito" w:hAnsi="Nunito"/>
                <w:color w:val="000000" w:themeColor="text1"/>
                <w:sz w:val="20"/>
                <w:rPrChange w:author="Craig Parker" w:date="2024-08-07T12:23:00Z" w16du:dateUtc="2024-08-07T10:23:00Z" w:id="5156">
                  <w:rPr>
                    <w:sz w:val="15"/>
                    <w:szCs w:val="15"/>
                  </w:rPr>
                </w:rPrChange>
              </w:rPr>
              <w:t xml:space="preserve">World (GPW), v4 </w:t>
            </w:r>
          </w:p>
          <w:p w:rsidRPr="002E4822" w:rsidR="007813F4" w:rsidRDefault="009511AE" w14:paraId="000002A5" w14:textId="77777777">
            <w:pPr>
              <w:widowControl w:val="0"/>
              <w:spacing w:before="2" w:line="230" w:lineRule="auto"/>
              <w:ind w:left="120" w:right="125" w:firstLine="5"/>
              <w:rPr>
                <w:rFonts w:ascii="Nunito" w:hAnsi="Nunito"/>
                <w:color w:val="000000" w:themeColor="text1"/>
                <w:sz w:val="20"/>
                <w:rPrChange w:author="Craig Parker" w:date="2024-08-07T12:23:00Z" w16du:dateUtc="2024-08-07T10:23:00Z" w:id="5157">
                  <w:rPr>
                    <w:color w:val="0000FF"/>
                    <w:sz w:val="15"/>
                    <w:szCs w:val="15"/>
                  </w:rPr>
                </w:rPrChange>
              </w:rPr>
            </w:pPr>
            <w:r w:rsidRPr="002E4822">
              <w:rPr>
                <w:rFonts w:ascii="Nunito" w:hAnsi="Nunito"/>
                <w:color w:val="000000" w:themeColor="text1"/>
                <w:sz w:val="20"/>
                <w:u w:val="single"/>
                <w:rPrChange w:author="Craig Parker" w:date="2024-08-07T12:23:00Z" w16du:dateUtc="2024-08-07T10:23:00Z" w:id="5158">
                  <w:rPr>
                    <w:color w:val="0000FF"/>
                    <w:sz w:val="15"/>
                    <w:szCs w:val="15"/>
                    <w:u w:val="single"/>
                  </w:rPr>
                </w:rPrChange>
              </w:rPr>
              <w:t>https://sedac.ciesin.</w:t>
            </w:r>
            <w:r w:rsidRPr="002E4822">
              <w:rPr>
                <w:rFonts w:ascii="Nunito" w:hAnsi="Nunito"/>
                <w:color w:val="000000" w:themeColor="text1"/>
                <w:sz w:val="20"/>
                <w:rPrChange w:author="Craig Parker" w:date="2024-08-07T12:23:00Z" w16du:dateUtc="2024-08-07T10:23:00Z" w:id="5159">
                  <w:rPr>
                    <w:color w:val="0000FF"/>
                    <w:sz w:val="15"/>
                    <w:szCs w:val="15"/>
                  </w:rPr>
                </w:rPrChange>
              </w:rPr>
              <w:t xml:space="preserve"> </w:t>
            </w:r>
            <w:r w:rsidRPr="002E4822">
              <w:rPr>
                <w:rFonts w:ascii="Nunito" w:hAnsi="Nunito"/>
                <w:color w:val="000000" w:themeColor="text1"/>
                <w:sz w:val="20"/>
                <w:u w:val="single"/>
                <w:rPrChange w:author="Craig Parker" w:date="2024-08-07T12:23:00Z" w16du:dateUtc="2024-08-07T10:23:00Z" w:id="5160">
                  <w:rPr>
                    <w:color w:val="0000FF"/>
                    <w:sz w:val="15"/>
                    <w:szCs w:val="15"/>
                    <w:u w:val="single"/>
                  </w:rPr>
                </w:rPrChange>
              </w:rPr>
              <w:t>columbia.edu/data/c</w:t>
            </w:r>
            <w:r w:rsidRPr="002E4822">
              <w:rPr>
                <w:rFonts w:ascii="Nunito" w:hAnsi="Nunito"/>
                <w:color w:val="000000" w:themeColor="text1"/>
                <w:sz w:val="20"/>
                <w:rPrChange w:author="Craig Parker" w:date="2024-08-07T12:23:00Z" w16du:dateUtc="2024-08-07T10:23:00Z" w:id="5161">
                  <w:rPr>
                    <w:color w:val="0000FF"/>
                    <w:sz w:val="15"/>
                    <w:szCs w:val="15"/>
                  </w:rPr>
                </w:rPrChange>
              </w:rPr>
              <w:t xml:space="preserve"> </w:t>
            </w:r>
            <w:proofErr w:type="spellStart"/>
            <w:r w:rsidRPr="002E4822">
              <w:rPr>
                <w:rFonts w:ascii="Nunito" w:hAnsi="Nunito"/>
                <w:color w:val="000000" w:themeColor="text1"/>
                <w:sz w:val="20"/>
                <w:rPrChange w:author="Craig Parker" w:date="2024-08-07T12:23:00Z" w16du:dateUtc="2024-08-07T10:23:00Z" w:id="5162">
                  <w:rPr>
                    <w:color w:val="0000FF"/>
                    <w:sz w:val="15"/>
                    <w:szCs w:val="15"/>
                  </w:rPr>
                </w:rPrChange>
              </w:rPr>
              <w:t>ollection</w:t>
            </w:r>
            <w:proofErr w:type="spellEnd"/>
            <w:r w:rsidRPr="002E4822">
              <w:rPr>
                <w:rFonts w:ascii="Nunito" w:hAnsi="Nunito"/>
                <w:color w:val="000000" w:themeColor="text1"/>
                <w:sz w:val="20"/>
                <w:rPrChange w:author="Craig Parker" w:date="2024-08-07T12:23:00Z" w16du:dateUtc="2024-08-07T10:23:00Z" w:id="5163">
                  <w:rPr>
                    <w:color w:val="0000FF"/>
                    <w:sz w:val="15"/>
                    <w:szCs w:val="15"/>
                  </w:rPr>
                </w:rPrChange>
              </w:rPr>
              <w:t>/gpw-v4</w:t>
            </w:r>
          </w:p>
        </w:tc>
        <w:tc>
          <w:tcPr>
            <w:tcW w:w="1391" w:type="pct"/>
            <w:shd w:val="clear" w:color="auto" w:fill="auto"/>
            <w:tcMar>
              <w:top w:w="100" w:type="dxa"/>
              <w:left w:w="100" w:type="dxa"/>
              <w:bottom w:w="100" w:type="dxa"/>
              <w:right w:w="100" w:type="dxa"/>
            </w:tcMar>
            <w:vAlign w:val="center"/>
          </w:tcPr>
          <w:p w:rsidRPr="002E4822" w:rsidR="007813F4" w:rsidRDefault="009511AE" w14:paraId="000002A6" w14:textId="77777777">
            <w:pPr>
              <w:widowControl w:val="0"/>
              <w:spacing w:line="240" w:lineRule="auto"/>
              <w:ind w:left="122"/>
              <w:rPr>
                <w:rFonts w:ascii="Nunito" w:hAnsi="Nunito"/>
                <w:color w:val="000000" w:themeColor="text1"/>
                <w:sz w:val="20"/>
                <w:rPrChange w:author="Craig Parker" w:date="2024-08-07T12:23:00Z" w16du:dateUtc="2024-08-07T10:23:00Z" w:id="5164">
                  <w:rPr>
                    <w:sz w:val="15"/>
                    <w:szCs w:val="15"/>
                  </w:rPr>
                </w:rPrChange>
              </w:rPr>
            </w:pPr>
            <w:r w:rsidRPr="002E4822">
              <w:rPr>
                <w:rFonts w:ascii="Nunito" w:hAnsi="Nunito"/>
                <w:color w:val="000000" w:themeColor="text1"/>
                <w:sz w:val="20"/>
                <w:rPrChange w:author="Craig Parker" w:date="2024-08-07T12:23:00Z" w16du:dateUtc="2024-08-07T10:23:00Z" w:id="5165">
                  <w:rPr>
                    <w:sz w:val="15"/>
                    <w:szCs w:val="15"/>
                  </w:rPr>
                </w:rPrChange>
              </w:rPr>
              <w:t xml:space="preserve">Distribution of human  </w:t>
            </w:r>
          </w:p>
          <w:p w:rsidRPr="002E4822" w:rsidR="007813F4" w:rsidRDefault="009511AE" w14:paraId="000002A7" w14:textId="77777777">
            <w:pPr>
              <w:widowControl w:val="0"/>
              <w:spacing w:before="2" w:line="240" w:lineRule="auto"/>
              <w:ind w:left="120"/>
              <w:rPr>
                <w:rFonts w:ascii="Nunito" w:hAnsi="Nunito"/>
                <w:color w:val="000000" w:themeColor="text1"/>
                <w:sz w:val="20"/>
                <w:rPrChange w:author="Craig Parker" w:date="2024-08-07T12:23:00Z" w16du:dateUtc="2024-08-07T10:23:00Z" w:id="5166">
                  <w:rPr>
                    <w:sz w:val="15"/>
                    <w:szCs w:val="15"/>
                  </w:rPr>
                </w:rPrChange>
              </w:rPr>
            </w:pPr>
            <w:r w:rsidRPr="002E4822">
              <w:rPr>
                <w:rFonts w:ascii="Nunito" w:hAnsi="Nunito"/>
                <w:color w:val="000000" w:themeColor="text1"/>
                <w:sz w:val="20"/>
                <w:rPrChange w:author="Craig Parker" w:date="2024-08-07T12:23:00Z" w16du:dateUtc="2024-08-07T10:23:00Z" w:id="5167">
                  <w:rPr>
                    <w:sz w:val="15"/>
                    <w:szCs w:val="15"/>
                  </w:rPr>
                </w:rPrChange>
              </w:rPr>
              <w:t xml:space="preserve">population (counts and  </w:t>
            </w:r>
          </w:p>
          <w:p w:rsidRPr="002E4822" w:rsidR="007813F4" w:rsidRDefault="009511AE" w14:paraId="000002A8" w14:textId="77777777">
            <w:pPr>
              <w:widowControl w:val="0"/>
              <w:spacing w:line="240" w:lineRule="auto"/>
              <w:ind w:left="115"/>
              <w:rPr>
                <w:rFonts w:ascii="Nunito" w:hAnsi="Nunito"/>
                <w:color w:val="000000" w:themeColor="text1"/>
                <w:sz w:val="20"/>
                <w:rPrChange w:author="Craig Parker" w:date="2024-08-07T12:23:00Z" w16du:dateUtc="2024-08-07T10:23:00Z" w:id="5168">
                  <w:rPr>
                    <w:sz w:val="15"/>
                    <w:szCs w:val="15"/>
                  </w:rPr>
                </w:rPrChange>
              </w:rPr>
            </w:pPr>
            <w:r w:rsidRPr="002E4822">
              <w:rPr>
                <w:rFonts w:ascii="Nunito" w:hAnsi="Nunito"/>
                <w:color w:val="000000" w:themeColor="text1"/>
                <w:sz w:val="20"/>
                <w:rPrChange w:author="Craig Parker" w:date="2024-08-07T12:23:00Z" w16du:dateUtc="2024-08-07T10:23:00Z" w:id="5169">
                  <w:rPr>
                    <w:sz w:val="15"/>
                    <w:szCs w:val="15"/>
                  </w:rPr>
                </w:rPrChange>
              </w:rPr>
              <w:t xml:space="preserve">densities) on continuous  </w:t>
            </w:r>
          </w:p>
          <w:p w:rsidRPr="002E4822" w:rsidR="007813F4" w:rsidRDefault="009511AE" w14:paraId="000002A9" w14:textId="77777777">
            <w:pPr>
              <w:widowControl w:val="0"/>
              <w:spacing w:line="236" w:lineRule="auto"/>
              <w:ind w:left="115" w:right="312"/>
              <w:rPr>
                <w:rFonts w:ascii="Nunito" w:hAnsi="Nunito"/>
                <w:color w:val="000000" w:themeColor="text1"/>
                <w:sz w:val="20"/>
                <w:rPrChange w:author="Craig Parker" w:date="2024-08-07T12:23:00Z" w16du:dateUtc="2024-08-07T10:23:00Z" w:id="5170">
                  <w:rPr>
                    <w:sz w:val="15"/>
                    <w:szCs w:val="15"/>
                  </w:rPr>
                </w:rPrChange>
              </w:rPr>
            </w:pPr>
            <w:r w:rsidRPr="002E4822">
              <w:rPr>
                <w:rFonts w:ascii="Nunito" w:hAnsi="Nunito"/>
                <w:color w:val="000000" w:themeColor="text1"/>
                <w:sz w:val="20"/>
                <w:rPrChange w:author="Craig Parker" w:date="2024-08-07T12:23:00Z" w16du:dateUtc="2024-08-07T10:23:00Z" w:id="5171">
                  <w:rPr>
                    <w:sz w:val="15"/>
                    <w:szCs w:val="15"/>
                  </w:rPr>
                </w:rPrChange>
              </w:rPr>
              <w:t xml:space="preserve">global raster surface. </w:t>
            </w:r>
            <w:proofErr w:type="gramStart"/>
            <w:r w:rsidRPr="002E4822">
              <w:rPr>
                <w:rFonts w:ascii="Nunito" w:hAnsi="Nunito"/>
                <w:color w:val="000000" w:themeColor="text1"/>
                <w:sz w:val="20"/>
                <w:rPrChange w:author="Craig Parker" w:date="2024-08-07T12:23:00Z" w16du:dateUtc="2024-08-07T10:23:00Z" w:id="5172">
                  <w:rPr>
                    <w:sz w:val="15"/>
                    <w:szCs w:val="15"/>
                  </w:rPr>
                </w:rPrChange>
              </w:rPr>
              <w:t>Input  data</w:t>
            </w:r>
            <w:proofErr w:type="gramEnd"/>
            <w:r w:rsidRPr="002E4822">
              <w:rPr>
                <w:rFonts w:ascii="Nunito" w:hAnsi="Nunito"/>
                <w:color w:val="000000" w:themeColor="text1"/>
                <w:sz w:val="20"/>
                <w:rPrChange w:author="Craig Parker" w:date="2024-08-07T12:23:00Z" w16du:dateUtc="2024-08-07T10:23:00Z" w:id="5173">
                  <w:rPr>
                    <w:sz w:val="15"/>
                    <w:szCs w:val="15"/>
                  </w:rPr>
                </w:rPrChange>
              </w:rPr>
              <w:t xml:space="preserve"> are extrapolated to  </w:t>
            </w:r>
          </w:p>
          <w:p w:rsidRPr="002E4822" w:rsidR="007813F4" w:rsidRDefault="009511AE" w14:paraId="000002AA" w14:textId="77777777">
            <w:pPr>
              <w:widowControl w:val="0"/>
              <w:spacing w:line="230" w:lineRule="auto"/>
              <w:ind w:left="111" w:right="116" w:firstLine="9"/>
              <w:rPr>
                <w:rFonts w:ascii="Nunito" w:hAnsi="Nunito"/>
                <w:color w:val="000000" w:themeColor="text1"/>
                <w:sz w:val="20"/>
                <w:rPrChange w:author="Craig Parker" w:date="2024-08-07T12:23:00Z" w16du:dateUtc="2024-08-07T10:23:00Z" w:id="5174">
                  <w:rPr>
                    <w:sz w:val="15"/>
                    <w:szCs w:val="15"/>
                  </w:rPr>
                </w:rPrChange>
              </w:rPr>
            </w:pPr>
            <w:r w:rsidRPr="002E4822">
              <w:rPr>
                <w:rFonts w:ascii="Nunito" w:hAnsi="Nunito"/>
                <w:color w:val="000000" w:themeColor="text1"/>
                <w:sz w:val="20"/>
                <w:rPrChange w:author="Craig Parker" w:date="2024-08-07T12:23:00Z" w16du:dateUtc="2024-08-07T10:23:00Z" w:id="5175">
                  <w:rPr>
                    <w:sz w:val="15"/>
                    <w:szCs w:val="15"/>
                  </w:rPr>
                </w:rPrChange>
              </w:rPr>
              <w:t xml:space="preserve">produce population </w:t>
            </w:r>
            <w:proofErr w:type="gramStart"/>
            <w:r w:rsidRPr="002E4822">
              <w:rPr>
                <w:rFonts w:ascii="Nunito" w:hAnsi="Nunito"/>
                <w:color w:val="000000" w:themeColor="text1"/>
                <w:sz w:val="20"/>
                <w:rPrChange w:author="Craig Parker" w:date="2024-08-07T12:23:00Z" w16du:dateUtc="2024-08-07T10:23:00Z" w:id="5176">
                  <w:rPr>
                    <w:sz w:val="15"/>
                    <w:szCs w:val="15"/>
                  </w:rPr>
                </w:rPrChange>
              </w:rPr>
              <w:t>estimates  for</w:t>
            </w:r>
            <w:proofErr w:type="gramEnd"/>
            <w:r w:rsidRPr="002E4822">
              <w:rPr>
                <w:rFonts w:ascii="Nunito" w:hAnsi="Nunito"/>
                <w:color w:val="000000" w:themeColor="text1"/>
                <w:sz w:val="20"/>
                <w:rPrChange w:author="Craig Parker" w:date="2024-08-07T12:23:00Z" w16du:dateUtc="2024-08-07T10:23:00Z" w:id="5177">
                  <w:rPr>
                    <w:sz w:val="15"/>
                    <w:szCs w:val="15"/>
                  </w:rPr>
                </w:rPrChange>
              </w:rPr>
              <w:t xml:space="preserve"> 5-year intervals</w:t>
            </w:r>
          </w:p>
        </w:tc>
        <w:tc>
          <w:tcPr>
            <w:tcW w:w="378" w:type="pct"/>
            <w:shd w:val="clear" w:color="auto" w:fill="auto"/>
            <w:tcMar>
              <w:top w:w="100" w:type="dxa"/>
              <w:left w:w="100" w:type="dxa"/>
              <w:bottom w:w="100" w:type="dxa"/>
              <w:right w:w="100" w:type="dxa"/>
            </w:tcMar>
            <w:vAlign w:val="center"/>
          </w:tcPr>
          <w:p w:rsidRPr="002E4822" w:rsidR="007813F4" w:rsidRDefault="009511AE" w14:paraId="000002AB" w14:textId="77777777">
            <w:pPr>
              <w:widowControl w:val="0"/>
              <w:spacing w:line="240" w:lineRule="auto"/>
              <w:ind w:left="127"/>
              <w:rPr>
                <w:rFonts w:ascii="Nunito" w:hAnsi="Nunito"/>
                <w:color w:val="000000" w:themeColor="text1"/>
                <w:sz w:val="20"/>
                <w:rPrChange w:author="Craig Parker" w:date="2024-08-07T12:23:00Z" w16du:dateUtc="2024-08-07T10:23:00Z" w:id="5178">
                  <w:rPr>
                    <w:sz w:val="15"/>
                    <w:szCs w:val="15"/>
                  </w:rPr>
                </w:rPrChange>
              </w:rPr>
            </w:pPr>
            <w:r w:rsidRPr="002E4822">
              <w:rPr>
                <w:rFonts w:ascii="Nunito" w:hAnsi="Nunito"/>
                <w:color w:val="000000" w:themeColor="text1"/>
                <w:sz w:val="20"/>
                <w:rPrChange w:author="Craig Parker" w:date="2024-08-07T12:23:00Z" w16du:dateUtc="2024-08-07T10:23:00Z" w:id="5179">
                  <w:rPr>
                    <w:sz w:val="15"/>
                    <w:szCs w:val="15"/>
                  </w:rPr>
                </w:rPrChange>
              </w:rPr>
              <w:t>PAIRS</w:t>
            </w:r>
          </w:p>
        </w:tc>
        <w:tc>
          <w:tcPr>
            <w:tcW w:w="633" w:type="pct"/>
            <w:shd w:val="clear" w:color="auto" w:fill="auto"/>
            <w:tcMar>
              <w:top w:w="100" w:type="dxa"/>
              <w:left w:w="100" w:type="dxa"/>
              <w:bottom w:w="100" w:type="dxa"/>
              <w:right w:w="100" w:type="dxa"/>
            </w:tcMar>
            <w:vAlign w:val="center"/>
          </w:tcPr>
          <w:p w:rsidRPr="002E4822" w:rsidR="007813F4" w:rsidRDefault="009511AE" w14:paraId="000002AC" w14:textId="77777777">
            <w:pPr>
              <w:widowControl w:val="0"/>
              <w:spacing w:line="230" w:lineRule="auto"/>
              <w:ind w:left="116" w:right="307" w:firstLine="6"/>
              <w:rPr>
                <w:rFonts w:ascii="Nunito" w:hAnsi="Nunito"/>
                <w:color w:val="000000" w:themeColor="text1"/>
                <w:sz w:val="20"/>
                <w:rPrChange w:author="Craig Parker" w:date="2024-08-07T12:23:00Z" w16du:dateUtc="2024-08-07T10:23:00Z" w:id="5180">
                  <w:rPr>
                    <w:sz w:val="15"/>
                    <w:szCs w:val="15"/>
                  </w:rPr>
                </w:rPrChange>
              </w:rPr>
            </w:pPr>
            <w:r w:rsidRPr="002E4822">
              <w:rPr>
                <w:rFonts w:ascii="Nunito" w:hAnsi="Nunito"/>
                <w:color w:val="000000" w:themeColor="text1"/>
                <w:sz w:val="20"/>
                <w:rPrChange w:author="Craig Parker" w:date="2024-08-07T12:23:00Z" w16du:dateUtc="2024-08-07T10:23:00Z" w:id="5181">
                  <w:rPr>
                    <w:sz w:val="15"/>
                    <w:szCs w:val="15"/>
                  </w:rPr>
                </w:rPrChange>
              </w:rPr>
              <w:t xml:space="preserve">Population counts and </w:t>
            </w:r>
            <w:proofErr w:type="gramStart"/>
            <w:r w:rsidRPr="002E4822">
              <w:rPr>
                <w:rFonts w:ascii="Nunito" w:hAnsi="Nunito"/>
                <w:color w:val="000000" w:themeColor="text1"/>
                <w:sz w:val="20"/>
                <w:rPrChange w:author="Craig Parker" w:date="2024-08-07T12:23:00Z" w16du:dateUtc="2024-08-07T10:23:00Z" w:id="5182">
                  <w:rPr>
                    <w:sz w:val="15"/>
                    <w:szCs w:val="15"/>
                  </w:rPr>
                </w:rPrChange>
              </w:rPr>
              <w:t>density  estimates</w:t>
            </w:r>
            <w:proofErr w:type="gramEnd"/>
          </w:p>
        </w:tc>
        <w:tc>
          <w:tcPr>
            <w:tcW w:w="486" w:type="pct"/>
            <w:shd w:val="clear" w:color="auto" w:fill="auto"/>
            <w:tcMar>
              <w:top w:w="100" w:type="dxa"/>
              <w:left w:w="100" w:type="dxa"/>
              <w:bottom w:w="100" w:type="dxa"/>
              <w:right w:w="100" w:type="dxa"/>
            </w:tcMar>
            <w:vAlign w:val="center"/>
          </w:tcPr>
          <w:p w:rsidRPr="002E4822" w:rsidR="007813F4" w:rsidRDefault="009511AE" w14:paraId="000002AD" w14:textId="77777777">
            <w:pPr>
              <w:widowControl w:val="0"/>
              <w:spacing w:line="240" w:lineRule="auto"/>
              <w:ind w:left="122"/>
              <w:rPr>
                <w:rFonts w:ascii="Nunito" w:hAnsi="Nunito"/>
                <w:color w:val="000000" w:themeColor="text1"/>
                <w:sz w:val="20"/>
                <w:rPrChange w:author="Craig Parker" w:date="2024-08-07T12:23:00Z" w16du:dateUtc="2024-08-07T10:23:00Z" w:id="5183">
                  <w:rPr>
                    <w:sz w:val="15"/>
                    <w:szCs w:val="15"/>
                  </w:rPr>
                </w:rPrChange>
              </w:rPr>
            </w:pPr>
            <w:r w:rsidRPr="002E4822">
              <w:rPr>
                <w:rFonts w:ascii="Nunito" w:hAnsi="Nunito"/>
                <w:color w:val="000000" w:themeColor="text1"/>
                <w:sz w:val="20"/>
                <w:rPrChange w:author="Craig Parker" w:date="2024-08-07T12:23:00Z" w16du:dateUtc="2024-08-07T10:23:00Z" w:id="5184">
                  <w:rPr>
                    <w:sz w:val="15"/>
                    <w:szCs w:val="15"/>
                  </w:rPr>
                </w:rPrChange>
              </w:rPr>
              <w:t xml:space="preserve">Spatial: Global  </w:t>
            </w:r>
          </w:p>
          <w:p w:rsidRPr="002E4822" w:rsidR="007813F4" w:rsidRDefault="009511AE" w14:paraId="000002AE" w14:textId="77777777">
            <w:pPr>
              <w:widowControl w:val="0"/>
              <w:spacing w:before="2" w:line="240" w:lineRule="auto"/>
              <w:ind w:left="121"/>
              <w:rPr>
                <w:rFonts w:ascii="Nunito" w:hAnsi="Nunito"/>
                <w:color w:val="000000" w:themeColor="text1"/>
                <w:sz w:val="20"/>
                <w:rPrChange w:author="Craig Parker" w:date="2024-08-07T12:23:00Z" w16du:dateUtc="2024-08-07T10:23:00Z" w:id="5185">
                  <w:rPr>
                    <w:sz w:val="15"/>
                    <w:szCs w:val="15"/>
                  </w:rPr>
                </w:rPrChange>
              </w:rPr>
            </w:pPr>
            <w:r w:rsidRPr="002E4822">
              <w:rPr>
                <w:rFonts w:ascii="Nunito" w:hAnsi="Nunito"/>
                <w:color w:val="000000" w:themeColor="text1"/>
                <w:sz w:val="20"/>
                <w:rPrChange w:author="Craig Parker" w:date="2024-08-07T12:23:00Z" w16du:dateUtc="2024-08-07T10:23:00Z" w:id="5186">
                  <w:rPr>
                    <w:sz w:val="15"/>
                    <w:szCs w:val="15"/>
                  </w:rPr>
                </w:rPrChange>
              </w:rPr>
              <w:t xml:space="preserve">coverage, 1km  </w:t>
            </w:r>
          </w:p>
          <w:p w:rsidRPr="002E4822" w:rsidR="007813F4" w:rsidRDefault="009511AE" w14:paraId="000002AF" w14:textId="77777777">
            <w:pPr>
              <w:widowControl w:val="0"/>
              <w:spacing w:line="240" w:lineRule="auto"/>
              <w:ind w:left="120"/>
              <w:rPr>
                <w:rFonts w:ascii="Nunito" w:hAnsi="Nunito"/>
                <w:color w:val="000000" w:themeColor="text1"/>
                <w:sz w:val="20"/>
                <w:rPrChange w:author="Craig Parker" w:date="2024-08-07T12:23:00Z" w16du:dateUtc="2024-08-07T10:23:00Z" w:id="5187">
                  <w:rPr>
                    <w:sz w:val="15"/>
                    <w:szCs w:val="15"/>
                  </w:rPr>
                </w:rPrChange>
              </w:rPr>
            </w:pPr>
            <w:r w:rsidRPr="002E4822">
              <w:rPr>
                <w:rFonts w:ascii="Nunito" w:hAnsi="Nunito"/>
                <w:color w:val="000000" w:themeColor="text1"/>
                <w:sz w:val="20"/>
                <w:rPrChange w:author="Craig Parker" w:date="2024-08-07T12:23:00Z" w16du:dateUtc="2024-08-07T10:23:00Z" w:id="5188">
                  <w:rPr>
                    <w:sz w:val="15"/>
                    <w:szCs w:val="15"/>
                  </w:rPr>
                </w:rPrChange>
              </w:rPr>
              <w:t xml:space="preserve">grid res </w:t>
            </w:r>
          </w:p>
          <w:p w:rsidRPr="002E4822" w:rsidR="007813F4" w:rsidRDefault="009511AE" w14:paraId="000002B0" w14:textId="77777777">
            <w:pPr>
              <w:widowControl w:val="0"/>
              <w:spacing w:line="240" w:lineRule="auto"/>
              <w:ind w:left="118"/>
              <w:rPr>
                <w:rFonts w:ascii="Nunito" w:hAnsi="Nunito"/>
                <w:color w:val="000000" w:themeColor="text1"/>
                <w:sz w:val="20"/>
                <w:rPrChange w:author="Craig Parker" w:date="2024-08-07T12:23:00Z" w16du:dateUtc="2024-08-07T10:23:00Z" w:id="5189">
                  <w:rPr>
                    <w:sz w:val="15"/>
                    <w:szCs w:val="15"/>
                  </w:rPr>
                </w:rPrChange>
              </w:rPr>
            </w:pPr>
            <w:r w:rsidRPr="002E4822">
              <w:rPr>
                <w:rFonts w:ascii="Nunito" w:hAnsi="Nunito"/>
                <w:color w:val="000000" w:themeColor="text1"/>
                <w:sz w:val="20"/>
                <w:rPrChange w:author="Craig Parker" w:date="2024-08-07T12:23:00Z" w16du:dateUtc="2024-08-07T10:23:00Z" w:id="5190">
                  <w:rPr>
                    <w:sz w:val="15"/>
                    <w:szCs w:val="15"/>
                  </w:rPr>
                </w:rPrChange>
              </w:rPr>
              <w:t xml:space="preserve">Temporal: 5- </w:t>
            </w:r>
          </w:p>
          <w:p w:rsidRPr="002E4822" w:rsidR="007813F4" w:rsidRDefault="009511AE" w14:paraId="000002B1" w14:textId="77777777">
            <w:pPr>
              <w:widowControl w:val="0"/>
              <w:spacing w:before="2" w:line="240" w:lineRule="auto"/>
              <w:ind w:left="117"/>
              <w:rPr>
                <w:rFonts w:ascii="Nunito" w:hAnsi="Nunito"/>
                <w:color w:val="000000" w:themeColor="text1"/>
                <w:sz w:val="20"/>
                <w:rPrChange w:author="Craig Parker" w:date="2024-08-07T12:23:00Z" w16du:dateUtc="2024-08-07T10:23:00Z" w:id="5191">
                  <w:rPr>
                    <w:sz w:val="15"/>
                    <w:szCs w:val="15"/>
                  </w:rPr>
                </w:rPrChange>
              </w:rPr>
            </w:pPr>
            <w:proofErr w:type="gramStart"/>
            <w:r w:rsidRPr="002E4822">
              <w:rPr>
                <w:rFonts w:ascii="Nunito" w:hAnsi="Nunito"/>
                <w:color w:val="000000" w:themeColor="text1"/>
                <w:sz w:val="20"/>
                <w:rPrChange w:author="Craig Parker" w:date="2024-08-07T12:23:00Z" w16du:dateUtc="2024-08-07T10:23:00Z" w:id="5192">
                  <w:rPr>
                    <w:sz w:val="15"/>
                    <w:szCs w:val="15"/>
                  </w:rPr>
                </w:rPrChange>
              </w:rPr>
              <w:t>yearly;</w:t>
            </w:r>
            <w:proofErr w:type="gramEnd"/>
            <w:r w:rsidRPr="002E4822">
              <w:rPr>
                <w:rFonts w:ascii="Nunito" w:hAnsi="Nunito"/>
                <w:color w:val="000000" w:themeColor="text1"/>
                <w:sz w:val="20"/>
                <w:rPrChange w:author="Craig Parker" w:date="2024-08-07T12:23:00Z" w16du:dateUtc="2024-08-07T10:23:00Z" w:id="5193">
                  <w:rPr>
                    <w:sz w:val="15"/>
                    <w:szCs w:val="15"/>
                  </w:rPr>
                </w:rPrChange>
              </w:rPr>
              <w:t xml:space="preserve"> coverage </w:t>
            </w:r>
          </w:p>
          <w:p w:rsidRPr="002E4822" w:rsidR="007813F4" w:rsidRDefault="009511AE" w14:paraId="000002B2" w14:textId="77777777">
            <w:pPr>
              <w:widowControl w:val="0"/>
              <w:spacing w:line="230" w:lineRule="auto"/>
              <w:ind w:left="119" w:right="200" w:hanging="2"/>
              <w:rPr>
                <w:rFonts w:ascii="Nunito" w:hAnsi="Nunito"/>
                <w:color w:val="000000" w:themeColor="text1"/>
                <w:sz w:val="20"/>
                <w:rPrChange w:author="Craig Parker" w:date="2024-08-07T12:23:00Z" w16du:dateUtc="2024-08-07T10:23:00Z" w:id="5194">
                  <w:rPr>
                    <w:sz w:val="15"/>
                    <w:szCs w:val="15"/>
                  </w:rPr>
                </w:rPrChange>
              </w:rPr>
            </w:pPr>
            <w:r w:rsidRPr="002E4822">
              <w:rPr>
                <w:rFonts w:ascii="Nunito" w:hAnsi="Nunito"/>
                <w:color w:val="000000" w:themeColor="text1"/>
                <w:sz w:val="20"/>
                <w:rPrChange w:author="Craig Parker" w:date="2024-08-07T12:23:00Z" w16du:dateUtc="2024-08-07T10:23:00Z" w:id="5195">
                  <w:rPr>
                    <w:sz w:val="15"/>
                    <w:szCs w:val="15"/>
                  </w:rPr>
                </w:rPrChange>
              </w:rPr>
              <w:t xml:space="preserve">from Jan 2000 </w:t>
            </w:r>
            <w:proofErr w:type="gramStart"/>
            <w:r w:rsidRPr="002E4822">
              <w:rPr>
                <w:rFonts w:ascii="Nunito" w:hAnsi="Nunito"/>
                <w:color w:val="000000" w:themeColor="text1"/>
                <w:sz w:val="20"/>
                <w:rPrChange w:author="Craig Parker" w:date="2024-08-07T12:23:00Z" w16du:dateUtc="2024-08-07T10:23:00Z" w:id="5196">
                  <w:rPr>
                    <w:sz w:val="15"/>
                    <w:szCs w:val="15"/>
                  </w:rPr>
                </w:rPrChange>
              </w:rPr>
              <w:t>to  Jan</w:t>
            </w:r>
            <w:proofErr w:type="gramEnd"/>
            <w:r w:rsidRPr="002E4822">
              <w:rPr>
                <w:rFonts w:ascii="Nunito" w:hAnsi="Nunito"/>
                <w:color w:val="000000" w:themeColor="text1"/>
                <w:sz w:val="20"/>
                <w:rPrChange w:author="Craig Parker" w:date="2024-08-07T12:23:00Z" w16du:dateUtc="2024-08-07T10:23:00Z" w:id="5197">
                  <w:rPr>
                    <w:sz w:val="15"/>
                    <w:szCs w:val="15"/>
                  </w:rPr>
                </w:rPrChange>
              </w:rPr>
              <w:t xml:space="preserve"> 2020 </w:t>
            </w:r>
          </w:p>
        </w:tc>
        <w:tc>
          <w:tcPr>
            <w:tcW w:w="583" w:type="pct"/>
            <w:shd w:val="clear" w:color="auto" w:fill="auto"/>
            <w:tcMar>
              <w:top w:w="100" w:type="dxa"/>
              <w:left w:w="100" w:type="dxa"/>
              <w:bottom w:w="100" w:type="dxa"/>
              <w:right w:w="100" w:type="dxa"/>
            </w:tcMar>
            <w:vAlign w:val="center"/>
          </w:tcPr>
          <w:p w:rsidRPr="002E4822" w:rsidR="007813F4" w:rsidRDefault="009511AE" w14:paraId="000002B3" w14:textId="77777777">
            <w:pPr>
              <w:widowControl w:val="0"/>
              <w:spacing w:line="240" w:lineRule="auto"/>
              <w:ind w:left="115"/>
              <w:rPr>
                <w:rFonts w:ascii="Nunito" w:hAnsi="Nunito"/>
                <w:color w:val="000000" w:themeColor="text1"/>
                <w:sz w:val="20"/>
                <w:rPrChange w:author="Craig Parker" w:date="2024-08-07T12:23:00Z" w16du:dateUtc="2024-08-07T10:23:00Z" w:id="5198">
                  <w:rPr>
                    <w:sz w:val="15"/>
                    <w:szCs w:val="15"/>
                  </w:rPr>
                </w:rPrChange>
              </w:rPr>
            </w:pPr>
            <w:r w:rsidRPr="002E4822">
              <w:rPr>
                <w:rFonts w:ascii="Nunito" w:hAnsi="Nunito"/>
                <w:color w:val="000000" w:themeColor="text1"/>
                <w:sz w:val="20"/>
                <w:rPrChange w:author="Craig Parker" w:date="2024-08-07T12:23:00Z" w16du:dateUtc="2024-08-07T10:23:00Z" w:id="5199">
                  <w:rPr>
                    <w:sz w:val="15"/>
                    <w:szCs w:val="15"/>
                  </w:rPr>
                </w:rPrChange>
              </w:rPr>
              <w:t xml:space="preserve">Accounting for the  </w:t>
            </w:r>
          </w:p>
          <w:p w:rsidRPr="002E4822" w:rsidR="007813F4" w:rsidRDefault="009511AE" w14:paraId="000002B4" w14:textId="77777777">
            <w:pPr>
              <w:widowControl w:val="0"/>
              <w:spacing w:before="2" w:line="240" w:lineRule="auto"/>
              <w:ind w:left="125"/>
              <w:rPr>
                <w:rFonts w:ascii="Nunito" w:hAnsi="Nunito"/>
                <w:color w:val="000000" w:themeColor="text1"/>
                <w:sz w:val="20"/>
                <w:rPrChange w:author="Craig Parker" w:date="2024-08-07T12:23:00Z" w16du:dateUtc="2024-08-07T10:23:00Z" w:id="5200">
                  <w:rPr>
                    <w:sz w:val="15"/>
                    <w:szCs w:val="15"/>
                  </w:rPr>
                </w:rPrChange>
              </w:rPr>
            </w:pPr>
            <w:r w:rsidRPr="002E4822">
              <w:rPr>
                <w:rFonts w:ascii="Nunito" w:hAnsi="Nunito"/>
                <w:color w:val="000000" w:themeColor="text1"/>
                <w:sz w:val="20"/>
                <w:rPrChange w:author="Craig Parker" w:date="2024-08-07T12:23:00Z" w16du:dateUtc="2024-08-07T10:23:00Z" w:id="5201">
                  <w:rPr>
                    <w:sz w:val="15"/>
                    <w:szCs w:val="15"/>
                  </w:rPr>
                </w:rPrChange>
              </w:rPr>
              <w:t xml:space="preserve">population exposed </w:t>
            </w:r>
          </w:p>
        </w:tc>
      </w:tr>
      <w:tr w:rsidRPr="002E4822" w:rsidR="006E7398" w:rsidTr="3E93EB8D" w14:paraId="6D1FCCA4" w14:textId="77777777">
        <w:trPr>
          <w:trHeight w:val="561"/>
          <w:del w:author="Craig Parker" w:date="2024-08-06T12:24:00Z" w:id="5202"/>
        </w:trPr>
        <w:tc>
          <w:tcPr>
            <w:tcW w:w="1530" w:type="pct"/>
            <w:shd w:val="clear" w:color="auto" w:fill="auto"/>
            <w:tcMar>
              <w:top w:w="100" w:type="dxa"/>
              <w:left w:w="100" w:type="dxa"/>
              <w:bottom w:w="100" w:type="dxa"/>
              <w:right w:w="100" w:type="dxa"/>
            </w:tcMar>
            <w:vAlign w:val="center"/>
          </w:tcPr>
          <w:p w:rsidRPr="002E4822" w:rsidR="007813F4" w:rsidRDefault="009511AE" w14:paraId="000002B5" w14:textId="77777777">
            <w:pPr>
              <w:widowControl w:val="0"/>
              <w:spacing w:line="240" w:lineRule="auto"/>
              <w:ind w:left="127"/>
              <w:rPr>
                <w:rFonts w:ascii="Nunito" w:hAnsi="Nunito"/>
                <w:color w:val="000000" w:themeColor="text1"/>
                <w:sz w:val="20"/>
                <w:rPrChange w:author="Craig Parker" w:date="2024-08-07T12:23:00Z" w16du:dateUtc="2024-08-07T10:23:00Z" w:id="5203">
                  <w:rPr>
                    <w:sz w:val="15"/>
                    <w:szCs w:val="15"/>
                  </w:rPr>
                </w:rPrChange>
              </w:rPr>
            </w:pPr>
            <w:r w:rsidRPr="002E4822">
              <w:rPr>
                <w:rFonts w:ascii="Nunito" w:hAnsi="Nunito"/>
                <w:color w:val="000000" w:themeColor="text1"/>
                <w:sz w:val="20"/>
                <w:rPrChange w:author="Craig Parker" w:date="2024-08-07T12:23:00Z" w16du:dateUtc="2024-08-07T10:23:00Z" w:id="5204">
                  <w:rPr>
                    <w:sz w:val="15"/>
                    <w:szCs w:val="15"/>
                  </w:rPr>
                </w:rPrChange>
              </w:rPr>
              <w:t xml:space="preserve">News coverage  </w:t>
            </w:r>
          </w:p>
          <w:p w:rsidRPr="002E4822" w:rsidR="007813F4" w:rsidRDefault="009511AE" w14:paraId="000002B6" w14:textId="77777777">
            <w:pPr>
              <w:widowControl w:val="0"/>
              <w:spacing w:line="236" w:lineRule="auto"/>
              <w:ind w:left="120" w:right="139" w:firstLine="4"/>
              <w:rPr>
                <w:rFonts w:ascii="Nunito" w:hAnsi="Nunito"/>
                <w:color w:val="000000" w:themeColor="text1"/>
                <w:sz w:val="20"/>
                <w:rPrChange w:author="Craig Parker" w:date="2024-08-07T12:23:00Z" w16du:dateUtc="2024-08-07T10:23:00Z" w:id="5205">
                  <w:rPr>
                    <w:sz w:val="15"/>
                    <w:szCs w:val="15"/>
                  </w:rPr>
                </w:rPrChange>
              </w:rPr>
            </w:pPr>
            <w:r w:rsidRPr="002E4822">
              <w:rPr>
                <w:rFonts w:ascii="Nunito" w:hAnsi="Nunito"/>
                <w:color w:val="000000" w:themeColor="text1"/>
                <w:sz w:val="20"/>
                <w:rPrChange w:author="Craig Parker" w:date="2024-08-07T12:23:00Z" w16du:dateUtc="2024-08-07T10:23:00Z" w:id="5206">
                  <w:rPr>
                    <w:sz w:val="15"/>
                    <w:szCs w:val="15"/>
                  </w:rPr>
                </w:rPrChange>
              </w:rPr>
              <w:t>(</w:t>
            </w:r>
            <w:r w:rsidRPr="002E4822">
              <w:rPr>
                <w:rFonts w:ascii="Nunito" w:hAnsi="Nunito"/>
                <w:color w:val="000000" w:themeColor="text1"/>
                <w:sz w:val="20"/>
                <w:u w:val="single"/>
                <w:rPrChange w:author="Craig Parker" w:date="2024-08-07T12:23:00Z" w16du:dateUtc="2024-08-07T10:23:00Z" w:id="5207">
                  <w:rPr>
                    <w:color w:val="0000FF"/>
                    <w:sz w:val="15"/>
                    <w:szCs w:val="15"/>
                    <w:u w:val="single"/>
                  </w:rPr>
                </w:rPrChange>
              </w:rPr>
              <w:t>https://www.gdeltpr</w:t>
            </w:r>
            <w:r w:rsidRPr="002E4822">
              <w:rPr>
                <w:rFonts w:ascii="Nunito" w:hAnsi="Nunito"/>
                <w:color w:val="000000" w:themeColor="text1"/>
                <w:sz w:val="20"/>
                <w:rPrChange w:author="Craig Parker" w:date="2024-08-07T12:23:00Z" w16du:dateUtc="2024-08-07T10:23:00Z" w:id="5208">
                  <w:rPr>
                    <w:color w:val="0000FF"/>
                    <w:sz w:val="15"/>
                    <w:szCs w:val="15"/>
                  </w:rPr>
                </w:rPrChange>
              </w:rPr>
              <w:t xml:space="preserve"> oject.org/</w:t>
            </w:r>
            <w:r w:rsidRPr="002E4822">
              <w:rPr>
                <w:rFonts w:ascii="Nunito" w:hAnsi="Nunito"/>
                <w:color w:val="000000" w:themeColor="text1"/>
                <w:sz w:val="20"/>
                <w:rPrChange w:author="Craig Parker" w:date="2024-08-07T12:23:00Z" w16du:dateUtc="2024-08-07T10:23:00Z" w:id="5209">
                  <w:rPr>
                    <w:sz w:val="15"/>
                    <w:szCs w:val="15"/>
                  </w:rPr>
                </w:rPrChange>
              </w:rPr>
              <w:t>)</w:t>
            </w:r>
          </w:p>
        </w:tc>
        <w:tc>
          <w:tcPr>
            <w:tcW w:w="1391" w:type="pct"/>
            <w:shd w:val="clear" w:color="auto" w:fill="auto"/>
            <w:tcMar>
              <w:top w:w="100" w:type="dxa"/>
              <w:left w:w="100" w:type="dxa"/>
              <w:bottom w:w="100" w:type="dxa"/>
              <w:right w:w="100" w:type="dxa"/>
            </w:tcMar>
            <w:vAlign w:val="center"/>
          </w:tcPr>
          <w:p w:rsidRPr="002E4822" w:rsidR="007813F4" w:rsidRDefault="009511AE" w14:paraId="000002B7" w14:textId="77777777">
            <w:pPr>
              <w:widowControl w:val="0"/>
              <w:spacing w:line="240" w:lineRule="auto"/>
              <w:ind w:left="118"/>
              <w:rPr>
                <w:rFonts w:ascii="Nunito" w:hAnsi="Nunito"/>
                <w:color w:val="000000" w:themeColor="text1"/>
                <w:sz w:val="20"/>
                <w:rPrChange w:author="Craig Parker" w:date="2024-08-07T12:23:00Z" w16du:dateUtc="2024-08-07T10:23:00Z" w:id="5210">
                  <w:rPr>
                    <w:sz w:val="15"/>
                    <w:szCs w:val="15"/>
                  </w:rPr>
                </w:rPrChange>
              </w:rPr>
            </w:pPr>
            <w:r w:rsidRPr="002E4822">
              <w:rPr>
                <w:rFonts w:ascii="Nunito" w:hAnsi="Nunito"/>
                <w:color w:val="000000" w:themeColor="text1"/>
                <w:sz w:val="20"/>
                <w:rPrChange w:author="Craig Parker" w:date="2024-08-07T12:23:00Z" w16du:dateUtc="2024-08-07T10:23:00Z" w:id="5211">
                  <w:rPr>
                    <w:sz w:val="15"/>
                    <w:szCs w:val="15"/>
                  </w:rPr>
                </w:rPrChange>
              </w:rPr>
              <w:t xml:space="preserve">GDELT; Portion of news  </w:t>
            </w:r>
          </w:p>
          <w:p w:rsidRPr="002E4822" w:rsidR="007813F4" w:rsidRDefault="009511AE" w14:paraId="000002B8" w14:textId="77777777">
            <w:pPr>
              <w:widowControl w:val="0"/>
              <w:spacing w:line="236" w:lineRule="auto"/>
              <w:ind w:left="116" w:right="152"/>
              <w:rPr>
                <w:rFonts w:ascii="Nunito" w:hAnsi="Nunito"/>
                <w:color w:val="000000" w:themeColor="text1"/>
                <w:sz w:val="20"/>
                <w:rPrChange w:author="Craig Parker" w:date="2024-08-07T12:23:00Z" w16du:dateUtc="2024-08-07T10:23:00Z" w:id="5212">
                  <w:rPr>
                    <w:sz w:val="15"/>
                    <w:szCs w:val="15"/>
                  </w:rPr>
                </w:rPrChange>
              </w:rPr>
            </w:pPr>
            <w:r w:rsidRPr="002E4822">
              <w:rPr>
                <w:rFonts w:ascii="Nunito" w:hAnsi="Nunito"/>
                <w:color w:val="000000" w:themeColor="text1"/>
                <w:sz w:val="20"/>
                <w:rPrChange w:author="Craig Parker" w:date="2024-08-07T12:23:00Z" w16du:dateUtc="2024-08-07T10:23:00Z" w:id="5213">
                  <w:rPr>
                    <w:sz w:val="15"/>
                    <w:szCs w:val="15"/>
                  </w:rPr>
                </w:rPrChange>
              </w:rPr>
              <w:t xml:space="preserve">coverage about specific </w:t>
            </w:r>
            <w:proofErr w:type="gramStart"/>
            <w:r w:rsidRPr="002E4822">
              <w:rPr>
                <w:rFonts w:ascii="Nunito" w:hAnsi="Nunito"/>
                <w:color w:val="000000" w:themeColor="text1"/>
                <w:sz w:val="20"/>
                <w:rPrChange w:author="Craig Parker" w:date="2024-08-07T12:23:00Z" w16du:dateUtc="2024-08-07T10:23:00Z" w:id="5214">
                  <w:rPr>
                    <w:sz w:val="15"/>
                    <w:szCs w:val="15"/>
                  </w:rPr>
                </w:rPrChange>
              </w:rPr>
              <w:t>area  and</w:t>
            </w:r>
            <w:proofErr w:type="gramEnd"/>
            <w:r w:rsidRPr="002E4822">
              <w:rPr>
                <w:rFonts w:ascii="Nunito" w:hAnsi="Nunito"/>
                <w:color w:val="000000" w:themeColor="text1"/>
                <w:sz w:val="20"/>
                <w:rPrChange w:author="Craig Parker" w:date="2024-08-07T12:23:00Z" w16du:dateUtc="2024-08-07T10:23:00Z" w:id="5215">
                  <w:rPr>
                    <w:sz w:val="15"/>
                    <w:szCs w:val="15"/>
                  </w:rPr>
                </w:rPrChange>
              </w:rPr>
              <w:t xml:space="preserve"> time related to Covid-19. </w:t>
            </w:r>
          </w:p>
        </w:tc>
        <w:tc>
          <w:tcPr>
            <w:tcW w:w="378" w:type="pct"/>
            <w:shd w:val="clear" w:color="auto" w:fill="auto"/>
            <w:tcMar>
              <w:top w:w="100" w:type="dxa"/>
              <w:left w:w="100" w:type="dxa"/>
              <w:bottom w:w="100" w:type="dxa"/>
              <w:right w:w="100" w:type="dxa"/>
            </w:tcMar>
            <w:vAlign w:val="center"/>
          </w:tcPr>
          <w:p w:rsidRPr="002E4822" w:rsidR="007813F4" w:rsidRDefault="009511AE" w14:paraId="000002B9" w14:textId="77777777">
            <w:pPr>
              <w:widowControl w:val="0"/>
              <w:spacing w:line="240" w:lineRule="auto"/>
              <w:ind w:left="127"/>
              <w:rPr>
                <w:rFonts w:ascii="Nunito" w:hAnsi="Nunito"/>
                <w:color w:val="000000" w:themeColor="text1"/>
                <w:sz w:val="20"/>
                <w:rPrChange w:author="Craig Parker" w:date="2024-08-07T12:23:00Z" w16du:dateUtc="2024-08-07T10:23:00Z" w:id="5216">
                  <w:rPr>
                    <w:sz w:val="15"/>
                    <w:szCs w:val="15"/>
                  </w:rPr>
                </w:rPrChange>
              </w:rPr>
            </w:pPr>
            <w:r w:rsidRPr="002E4822">
              <w:rPr>
                <w:rFonts w:ascii="Nunito" w:hAnsi="Nunito"/>
                <w:color w:val="000000" w:themeColor="text1"/>
                <w:sz w:val="20"/>
                <w:rPrChange w:author="Craig Parker" w:date="2024-08-07T12:23:00Z" w16du:dateUtc="2024-08-07T10:23:00Z" w:id="5217">
                  <w:rPr>
                    <w:sz w:val="15"/>
                    <w:szCs w:val="15"/>
                  </w:rPr>
                </w:rPrChange>
              </w:rPr>
              <w:t xml:space="preserve">PAIRS </w:t>
            </w:r>
          </w:p>
        </w:tc>
        <w:tc>
          <w:tcPr>
            <w:tcW w:w="633" w:type="pct"/>
            <w:shd w:val="clear" w:color="auto" w:fill="auto"/>
            <w:tcMar>
              <w:top w:w="100" w:type="dxa"/>
              <w:left w:w="100" w:type="dxa"/>
              <w:bottom w:w="100" w:type="dxa"/>
              <w:right w:w="100" w:type="dxa"/>
            </w:tcMar>
            <w:vAlign w:val="center"/>
          </w:tcPr>
          <w:p w:rsidRPr="002E4822" w:rsidR="007813F4" w:rsidRDefault="009511AE" w14:paraId="000002BA" w14:textId="77777777">
            <w:pPr>
              <w:widowControl w:val="0"/>
              <w:spacing w:line="230" w:lineRule="auto"/>
              <w:ind w:left="110" w:right="529" w:firstLine="7"/>
              <w:rPr>
                <w:rFonts w:ascii="Nunito" w:hAnsi="Nunito"/>
                <w:color w:val="000000" w:themeColor="text1"/>
                <w:sz w:val="20"/>
                <w:rPrChange w:author="Craig Parker" w:date="2024-08-07T12:23:00Z" w16du:dateUtc="2024-08-07T10:23:00Z" w:id="5218">
                  <w:rPr>
                    <w:sz w:val="15"/>
                    <w:szCs w:val="15"/>
                  </w:rPr>
                </w:rPrChange>
              </w:rPr>
            </w:pPr>
            <w:r w:rsidRPr="002E4822">
              <w:rPr>
                <w:rFonts w:ascii="Nunito" w:hAnsi="Nunito"/>
                <w:color w:val="000000" w:themeColor="text1"/>
                <w:sz w:val="20"/>
                <w:rPrChange w:author="Craig Parker" w:date="2024-08-07T12:23:00Z" w16du:dateUtc="2024-08-07T10:23:00Z" w:id="5219">
                  <w:rPr>
                    <w:sz w:val="15"/>
                    <w:szCs w:val="15"/>
                  </w:rPr>
                </w:rPrChange>
              </w:rPr>
              <w:t xml:space="preserve">Global events derived </w:t>
            </w:r>
            <w:proofErr w:type="gramStart"/>
            <w:r w:rsidRPr="002E4822">
              <w:rPr>
                <w:rFonts w:ascii="Nunito" w:hAnsi="Nunito"/>
                <w:color w:val="000000" w:themeColor="text1"/>
                <w:sz w:val="20"/>
                <w:rPrChange w:author="Craig Parker" w:date="2024-08-07T12:23:00Z" w16du:dateUtc="2024-08-07T10:23:00Z" w:id="5220">
                  <w:rPr>
                    <w:sz w:val="15"/>
                    <w:szCs w:val="15"/>
                  </w:rPr>
                </w:rPrChange>
              </w:rPr>
              <w:t>from  worldwide</w:t>
            </w:r>
            <w:proofErr w:type="gramEnd"/>
            <w:r w:rsidRPr="002E4822">
              <w:rPr>
                <w:rFonts w:ascii="Nunito" w:hAnsi="Nunito"/>
                <w:color w:val="000000" w:themeColor="text1"/>
                <w:sz w:val="20"/>
                <w:rPrChange w:author="Craig Parker" w:date="2024-08-07T12:23:00Z" w16du:dateUtc="2024-08-07T10:23:00Z" w:id="5221">
                  <w:rPr>
                    <w:sz w:val="15"/>
                    <w:szCs w:val="15"/>
                  </w:rPr>
                </w:rPrChange>
              </w:rPr>
              <w:t xml:space="preserve"> news coverage.</w:t>
            </w:r>
          </w:p>
        </w:tc>
        <w:tc>
          <w:tcPr>
            <w:tcW w:w="486" w:type="pct"/>
            <w:shd w:val="clear" w:color="auto" w:fill="auto"/>
            <w:tcMar>
              <w:top w:w="100" w:type="dxa"/>
              <w:left w:w="100" w:type="dxa"/>
              <w:bottom w:w="100" w:type="dxa"/>
              <w:right w:w="100" w:type="dxa"/>
            </w:tcMar>
            <w:vAlign w:val="center"/>
          </w:tcPr>
          <w:p w:rsidRPr="002E4822" w:rsidR="007813F4" w:rsidRDefault="009511AE" w14:paraId="000002BB" w14:textId="77777777">
            <w:pPr>
              <w:widowControl w:val="0"/>
              <w:spacing w:line="240" w:lineRule="auto"/>
              <w:ind w:left="122"/>
              <w:rPr>
                <w:rFonts w:ascii="Nunito" w:hAnsi="Nunito"/>
                <w:color w:val="000000" w:themeColor="text1"/>
                <w:sz w:val="20"/>
                <w:rPrChange w:author="Craig Parker" w:date="2024-08-07T12:23:00Z" w16du:dateUtc="2024-08-07T10:23:00Z" w:id="5222">
                  <w:rPr>
                    <w:sz w:val="15"/>
                    <w:szCs w:val="15"/>
                  </w:rPr>
                </w:rPrChange>
              </w:rPr>
            </w:pPr>
            <w:r w:rsidRPr="002E4822">
              <w:rPr>
                <w:rFonts w:ascii="Nunito" w:hAnsi="Nunito"/>
                <w:color w:val="000000" w:themeColor="text1"/>
                <w:sz w:val="20"/>
                <w:rPrChange w:author="Craig Parker" w:date="2024-08-07T12:23:00Z" w16du:dateUtc="2024-08-07T10:23:00Z" w:id="5223">
                  <w:rPr>
                    <w:sz w:val="15"/>
                    <w:szCs w:val="15"/>
                  </w:rPr>
                </w:rPrChange>
              </w:rPr>
              <w:t xml:space="preserve">Spatial: Global  </w:t>
            </w:r>
          </w:p>
          <w:p w:rsidRPr="002E4822" w:rsidR="007813F4" w:rsidRDefault="009511AE" w14:paraId="000002BC" w14:textId="77777777">
            <w:pPr>
              <w:widowControl w:val="0"/>
              <w:spacing w:line="240" w:lineRule="auto"/>
              <w:ind w:left="121"/>
              <w:rPr>
                <w:rFonts w:ascii="Nunito" w:hAnsi="Nunito"/>
                <w:color w:val="000000" w:themeColor="text1"/>
                <w:sz w:val="20"/>
                <w:rPrChange w:author="Craig Parker" w:date="2024-08-07T12:23:00Z" w16du:dateUtc="2024-08-07T10:23:00Z" w:id="5224">
                  <w:rPr>
                    <w:sz w:val="15"/>
                    <w:szCs w:val="15"/>
                  </w:rPr>
                </w:rPrChange>
              </w:rPr>
            </w:pPr>
            <w:r w:rsidRPr="002E4822">
              <w:rPr>
                <w:rFonts w:ascii="Nunito" w:hAnsi="Nunito"/>
                <w:color w:val="000000" w:themeColor="text1"/>
                <w:sz w:val="20"/>
                <w:rPrChange w:author="Craig Parker" w:date="2024-08-07T12:23:00Z" w16du:dateUtc="2024-08-07T10:23:00Z" w:id="5225">
                  <w:rPr>
                    <w:sz w:val="15"/>
                    <w:szCs w:val="15"/>
                  </w:rPr>
                </w:rPrChange>
              </w:rPr>
              <w:t xml:space="preserve">coverage,  </w:t>
            </w:r>
          </w:p>
          <w:p w:rsidRPr="002E4822" w:rsidR="007813F4" w:rsidRDefault="009511AE" w14:paraId="000002BD" w14:textId="77777777">
            <w:pPr>
              <w:widowControl w:val="0"/>
              <w:spacing w:before="2" w:line="240" w:lineRule="auto"/>
              <w:jc w:val="center"/>
              <w:rPr>
                <w:rFonts w:ascii="Nunito" w:hAnsi="Nunito"/>
                <w:color w:val="000000" w:themeColor="text1"/>
                <w:sz w:val="20"/>
                <w:rPrChange w:author="Craig Parker" w:date="2024-08-07T12:23:00Z" w16du:dateUtc="2024-08-07T10:23:00Z" w:id="5226">
                  <w:rPr>
                    <w:sz w:val="15"/>
                    <w:szCs w:val="15"/>
                  </w:rPr>
                </w:rPrChange>
              </w:rPr>
            </w:pPr>
            <w:r w:rsidRPr="002E4822">
              <w:rPr>
                <w:rFonts w:ascii="Nunito" w:hAnsi="Nunito"/>
                <w:color w:val="000000" w:themeColor="text1"/>
                <w:sz w:val="20"/>
                <w:rPrChange w:author="Craig Parker" w:date="2024-08-07T12:23:00Z" w16du:dateUtc="2024-08-07T10:23:00Z" w:id="5227">
                  <w:rPr>
                    <w:sz w:val="15"/>
                    <w:szCs w:val="15"/>
                  </w:rPr>
                </w:rPrChange>
              </w:rPr>
              <w:t>0.008192 deg. res</w:t>
            </w:r>
          </w:p>
        </w:tc>
        <w:tc>
          <w:tcPr>
            <w:tcW w:w="583" w:type="pct"/>
            <w:shd w:val="clear" w:color="auto" w:fill="auto"/>
            <w:tcMar>
              <w:top w:w="100" w:type="dxa"/>
              <w:left w:w="100" w:type="dxa"/>
              <w:bottom w:w="100" w:type="dxa"/>
              <w:right w:w="100" w:type="dxa"/>
            </w:tcMar>
            <w:vAlign w:val="center"/>
          </w:tcPr>
          <w:p w:rsidRPr="002E4822" w:rsidR="007813F4" w:rsidRDefault="009511AE" w14:paraId="000002BE" w14:textId="77777777">
            <w:pPr>
              <w:widowControl w:val="0"/>
              <w:spacing w:line="233" w:lineRule="auto"/>
              <w:ind w:left="120" w:right="134" w:firstLine="7"/>
              <w:jc w:val="both"/>
              <w:rPr>
                <w:rFonts w:ascii="Nunito" w:hAnsi="Nunito"/>
                <w:color w:val="000000" w:themeColor="text1"/>
                <w:sz w:val="20"/>
                <w:rPrChange w:author="Craig Parker" w:date="2024-08-07T12:23:00Z" w16du:dateUtc="2024-08-07T10:23:00Z" w:id="5228">
                  <w:rPr>
                    <w:sz w:val="15"/>
                    <w:szCs w:val="15"/>
                  </w:rPr>
                </w:rPrChange>
              </w:rPr>
            </w:pPr>
            <w:r w:rsidRPr="002E4822">
              <w:rPr>
                <w:rFonts w:ascii="Nunito" w:hAnsi="Nunito"/>
                <w:color w:val="000000" w:themeColor="text1"/>
                <w:sz w:val="20"/>
                <w:rPrChange w:author="Craig Parker" w:date="2024-08-07T12:23:00Z" w16du:dateUtc="2024-08-07T10:23:00Z" w:id="5229">
                  <w:rPr>
                    <w:sz w:val="15"/>
                    <w:szCs w:val="15"/>
                  </w:rPr>
                </w:rPrChange>
              </w:rPr>
              <w:t xml:space="preserve">Example for </w:t>
            </w:r>
            <w:proofErr w:type="gramStart"/>
            <w:r w:rsidRPr="002E4822">
              <w:rPr>
                <w:rFonts w:ascii="Nunito" w:hAnsi="Nunito"/>
                <w:color w:val="000000" w:themeColor="text1"/>
                <w:sz w:val="20"/>
                <w:rPrChange w:author="Craig Parker" w:date="2024-08-07T12:23:00Z" w16du:dateUtc="2024-08-07T10:23:00Z" w:id="5230">
                  <w:rPr>
                    <w:sz w:val="15"/>
                    <w:szCs w:val="15"/>
                  </w:rPr>
                </w:rPrChange>
              </w:rPr>
              <w:t>production  of</w:t>
            </w:r>
            <w:proofErr w:type="gramEnd"/>
            <w:r w:rsidRPr="002E4822">
              <w:rPr>
                <w:rFonts w:ascii="Nunito" w:hAnsi="Nunito"/>
                <w:color w:val="000000" w:themeColor="text1"/>
                <w:sz w:val="20"/>
                <w:rPrChange w:author="Craig Parker" w:date="2024-08-07T12:23:00Z" w16du:dateUtc="2024-08-07T10:23:00Z" w:id="5231">
                  <w:rPr>
                    <w:sz w:val="15"/>
                    <w:szCs w:val="15"/>
                  </w:rPr>
                </w:rPrChange>
              </w:rPr>
              <w:t xml:space="preserve"> spatial data layer for  news events</w:t>
            </w:r>
          </w:p>
        </w:tc>
      </w:tr>
    </w:tbl>
    <w:tbl>
      <w:tblPr>
        <w:tblStyle w:val="GridTable1Light"/>
        <w:tblW w:w="5000" w:type="pct"/>
        <w:tblLook w:val="04A0" w:firstRow="1" w:lastRow="0" w:firstColumn="1" w:lastColumn="0" w:noHBand="0" w:noVBand="1"/>
      </w:tblPr>
      <w:tblGrid>
        <w:gridCol w:w="2499"/>
        <w:gridCol w:w="2963"/>
        <w:gridCol w:w="2497"/>
        <w:gridCol w:w="2494"/>
        <w:gridCol w:w="2497"/>
      </w:tblGrid>
      <w:tr w:rsidRPr="002E4822" w:rsidR="006E7398" w:rsidTr="006E7398" w14:paraId="154B703D" w14:textId="77777777">
        <w:trPr>
          <w:cnfStyle w:val="100000000000" w:firstRow="1" w:lastRow="0" w:firstColumn="0" w:lastColumn="0" w:oddVBand="0" w:evenVBand="0" w:oddHBand="0" w:evenHBand="0" w:firstRowFirstColumn="0" w:firstRowLastColumn="0" w:lastRowFirstColumn="0" w:lastRowLastColumn="0"/>
          <w:trHeight w:val="290"/>
          <w:ins w:author="Craig Parker" w:date="2024-08-07T12:22:00Z" w:id="5232"/>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653CD502" w14:textId="77777777">
            <w:pPr>
              <w:overflowPunct/>
              <w:autoSpaceDE/>
              <w:autoSpaceDN/>
              <w:adjustRightInd/>
              <w:rPr>
                <w:ins w:author="Craig Parker" w:date="2024-08-07T12:22:00Z" w16du:dateUtc="2024-08-07T10:22:00Z" w:id="5233"/>
                <w:rFonts w:ascii="Nunito" w:hAnsi="Nunito"/>
                <w:color w:val="000000" w:themeColor="text1"/>
                <w:sz w:val="20"/>
                <w:lang w:val="en-ZA" w:eastAsia="en-ZA"/>
                <w:rPrChange w:author="Craig Parker" w:date="2024-08-07T12:23:00Z" w16du:dateUtc="2024-08-07T10:23:00Z" w:id="5234">
                  <w:rPr>
                    <w:ins w:author="Craig Parker" w:date="2024-08-07T12:22:00Z" w16du:dateUtc="2024-08-07T10:22:00Z" w:id="5235"/>
                    <w:rFonts w:ascii="Aptos Narrow" w:hAnsi="Aptos Narrow"/>
                    <w:color w:val="FFFFFF"/>
                    <w:sz w:val="22"/>
                    <w:szCs w:val="22"/>
                    <w:lang w:val="en-ZA" w:eastAsia="en-ZA"/>
                  </w:rPr>
                </w:rPrChange>
              </w:rPr>
            </w:pPr>
            <w:ins w:author="Craig Parker" w:date="2024-08-07T12:22:00Z" w16du:dateUtc="2024-08-07T10:22:00Z" w:id="5236">
              <w:r w:rsidRPr="002E4822">
                <w:rPr>
                  <w:rFonts w:ascii="Nunito" w:hAnsi="Nunito"/>
                  <w:color w:val="000000" w:themeColor="text1"/>
                  <w:sz w:val="20"/>
                  <w:lang w:val="en-ZA" w:eastAsia="en-ZA"/>
                  <w:rPrChange w:author="Craig Parker" w:date="2024-08-07T12:23:00Z" w16du:dateUtc="2024-08-07T10:23:00Z" w:id="5237">
                    <w:rPr>
                      <w:rFonts w:ascii="Aptos Narrow" w:hAnsi="Aptos Narrow"/>
                      <w:color w:val="FFFFFF"/>
                      <w:sz w:val="22"/>
                      <w:szCs w:val="22"/>
                      <w:lang w:val="en-ZA" w:eastAsia="en-ZA"/>
                    </w:rPr>
                  </w:rPrChange>
                </w:rPr>
                <w:t>Name and Source of Dataset</w:t>
              </w:r>
            </w:ins>
          </w:p>
        </w:tc>
        <w:tc>
          <w:tcPr>
            <w:tcW w:w="1144" w:type="pct"/>
            <w:hideMark/>
          </w:tcPr>
          <w:p w:rsidRPr="002E4822" w:rsidR="006E7398" w:rsidP="006E7398" w:rsidRDefault="006E7398" w14:paraId="69C49533"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238"/>
                <w:rFonts w:ascii="Nunito" w:hAnsi="Nunito"/>
                <w:color w:val="000000" w:themeColor="text1"/>
                <w:sz w:val="20"/>
                <w:lang w:val="en-ZA" w:eastAsia="en-ZA"/>
                <w:rPrChange w:author="Craig Parker" w:date="2024-08-07T12:23:00Z" w16du:dateUtc="2024-08-07T10:23:00Z" w:id="5239">
                  <w:rPr>
                    <w:ins w:author="Craig Parker" w:date="2024-08-07T12:22:00Z" w16du:dateUtc="2024-08-07T10:22:00Z" w:id="5240"/>
                    <w:rFonts w:ascii="Aptos Narrow" w:hAnsi="Aptos Narrow"/>
                    <w:color w:val="FFFFFF"/>
                    <w:sz w:val="22"/>
                    <w:szCs w:val="22"/>
                    <w:lang w:val="en-ZA" w:eastAsia="en-ZA"/>
                  </w:rPr>
                </w:rPrChange>
              </w:rPr>
            </w:pPr>
            <w:ins w:author="Craig Parker" w:date="2024-08-07T12:22:00Z" w16du:dateUtc="2024-08-07T10:22:00Z" w:id="5241">
              <w:r w:rsidRPr="002E4822">
                <w:rPr>
                  <w:rFonts w:ascii="Nunito" w:hAnsi="Nunito"/>
                  <w:color w:val="000000" w:themeColor="text1"/>
                  <w:sz w:val="20"/>
                  <w:lang w:val="en-ZA" w:eastAsia="en-ZA"/>
                  <w:rPrChange w:author="Craig Parker" w:date="2024-08-07T12:23:00Z" w16du:dateUtc="2024-08-07T10:23:00Z" w:id="5242">
                    <w:rPr>
                      <w:rFonts w:ascii="Aptos Narrow" w:hAnsi="Aptos Narrow"/>
                      <w:color w:val="FFFFFF"/>
                      <w:sz w:val="22"/>
                      <w:szCs w:val="22"/>
                      <w:lang w:val="en-ZA" w:eastAsia="en-ZA"/>
                    </w:rPr>
                  </w:rPrChange>
                </w:rPr>
                <w:t>Description</w:t>
              </w:r>
            </w:ins>
          </w:p>
        </w:tc>
        <w:tc>
          <w:tcPr>
            <w:tcW w:w="964" w:type="pct"/>
            <w:hideMark/>
          </w:tcPr>
          <w:p w:rsidRPr="002E4822" w:rsidR="006E7398" w:rsidP="006E7398" w:rsidRDefault="006E7398" w14:paraId="359CBFD0"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243"/>
                <w:rFonts w:ascii="Nunito" w:hAnsi="Nunito"/>
                <w:color w:val="000000" w:themeColor="text1"/>
                <w:sz w:val="20"/>
                <w:lang w:val="en-ZA" w:eastAsia="en-ZA"/>
                <w:rPrChange w:author="Craig Parker" w:date="2024-08-07T12:23:00Z" w16du:dateUtc="2024-08-07T10:23:00Z" w:id="5244">
                  <w:rPr>
                    <w:ins w:author="Craig Parker" w:date="2024-08-07T12:22:00Z" w16du:dateUtc="2024-08-07T10:22:00Z" w:id="5245"/>
                    <w:rFonts w:ascii="Aptos Narrow" w:hAnsi="Aptos Narrow"/>
                    <w:color w:val="FFFFFF"/>
                    <w:sz w:val="22"/>
                    <w:szCs w:val="22"/>
                    <w:lang w:val="en-ZA" w:eastAsia="en-ZA"/>
                  </w:rPr>
                </w:rPrChange>
              </w:rPr>
            </w:pPr>
            <w:ins w:author="Craig Parker" w:date="2024-08-07T12:22:00Z" w16du:dateUtc="2024-08-07T10:22:00Z" w:id="5246">
              <w:r w:rsidRPr="002E4822">
                <w:rPr>
                  <w:rFonts w:ascii="Nunito" w:hAnsi="Nunito"/>
                  <w:color w:val="000000" w:themeColor="text1"/>
                  <w:sz w:val="20"/>
                  <w:lang w:val="en-ZA" w:eastAsia="en-ZA"/>
                  <w:rPrChange w:author="Craig Parker" w:date="2024-08-07T12:23:00Z" w16du:dateUtc="2024-08-07T10:23:00Z" w:id="5247">
                    <w:rPr>
                      <w:rFonts w:ascii="Aptos Narrow" w:hAnsi="Aptos Narrow"/>
                      <w:color w:val="FFFFFF"/>
                      <w:sz w:val="22"/>
                      <w:szCs w:val="22"/>
                      <w:lang w:val="en-ZA" w:eastAsia="en-ZA"/>
                    </w:rPr>
                  </w:rPrChange>
                </w:rPr>
                <w:t>Key Variables</w:t>
              </w:r>
            </w:ins>
          </w:p>
        </w:tc>
        <w:tc>
          <w:tcPr>
            <w:tcW w:w="963" w:type="pct"/>
            <w:hideMark/>
          </w:tcPr>
          <w:p w:rsidRPr="002E4822" w:rsidR="006E7398" w:rsidP="006E7398" w:rsidRDefault="006E7398" w14:paraId="597752D2"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248"/>
                <w:rFonts w:ascii="Nunito" w:hAnsi="Nunito"/>
                <w:color w:val="000000" w:themeColor="text1"/>
                <w:sz w:val="20"/>
                <w:lang w:val="en-ZA" w:eastAsia="en-ZA"/>
                <w:rPrChange w:author="Craig Parker" w:date="2024-08-07T12:23:00Z" w16du:dateUtc="2024-08-07T10:23:00Z" w:id="5249">
                  <w:rPr>
                    <w:ins w:author="Craig Parker" w:date="2024-08-07T12:22:00Z" w16du:dateUtc="2024-08-07T10:22:00Z" w:id="5250"/>
                    <w:rFonts w:ascii="Aptos Narrow" w:hAnsi="Aptos Narrow"/>
                    <w:color w:val="FFFFFF"/>
                    <w:sz w:val="22"/>
                    <w:szCs w:val="22"/>
                    <w:lang w:val="en-ZA" w:eastAsia="en-ZA"/>
                  </w:rPr>
                </w:rPrChange>
              </w:rPr>
            </w:pPr>
            <w:proofErr w:type="spellStart"/>
            <w:ins w:author="Craig Parker" w:date="2024-08-07T12:22:00Z" w16du:dateUtc="2024-08-07T10:22:00Z" w:id="5251">
              <w:r w:rsidRPr="002E4822">
                <w:rPr>
                  <w:rFonts w:ascii="Nunito" w:hAnsi="Nunito"/>
                  <w:color w:val="000000" w:themeColor="text1"/>
                  <w:sz w:val="20"/>
                  <w:lang w:val="en-ZA" w:eastAsia="en-ZA"/>
                  <w:rPrChange w:author="Craig Parker" w:date="2024-08-07T12:23:00Z" w16du:dateUtc="2024-08-07T10:23:00Z" w:id="5252">
                    <w:rPr>
                      <w:rFonts w:ascii="Aptos Narrow" w:hAnsi="Aptos Narrow"/>
                      <w:color w:val="FFFFFF"/>
                      <w:sz w:val="22"/>
                      <w:szCs w:val="22"/>
                      <w:lang w:val="en-ZA" w:eastAsia="en-ZA"/>
                    </w:rPr>
                  </w:rPrChange>
                </w:rPr>
                <w:t>Spatio</w:t>
              </w:r>
              <w:proofErr w:type="spellEnd"/>
              <w:r w:rsidRPr="002E4822">
                <w:rPr>
                  <w:rFonts w:ascii="Nunito" w:hAnsi="Nunito"/>
                  <w:color w:val="000000" w:themeColor="text1"/>
                  <w:sz w:val="20"/>
                  <w:lang w:val="en-ZA" w:eastAsia="en-ZA"/>
                  <w:rPrChange w:author="Craig Parker" w:date="2024-08-07T12:23:00Z" w16du:dateUtc="2024-08-07T10:23:00Z" w:id="5253">
                    <w:rPr>
                      <w:rFonts w:ascii="Aptos Narrow" w:hAnsi="Aptos Narrow"/>
                      <w:color w:val="FFFFFF"/>
                      <w:sz w:val="22"/>
                      <w:szCs w:val="22"/>
                      <w:lang w:val="en-ZA" w:eastAsia="en-ZA"/>
                    </w:rPr>
                  </w:rPrChange>
                </w:rPr>
                <w:t>-Temporal Coverage</w:t>
              </w:r>
            </w:ins>
          </w:p>
        </w:tc>
        <w:tc>
          <w:tcPr>
            <w:tcW w:w="964" w:type="pct"/>
            <w:hideMark/>
          </w:tcPr>
          <w:p w:rsidRPr="002E4822" w:rsidR="006E7398" w:rsidP="006E7398" w:rsidRDefault="006E7398" w14:paraId="51B12E56" w14:textId="77777777">
            <w:pPr>
              <w:overflowPunct/>
              <w:autoSpaceDE/>
              <w:autoSpaceDN/>
              <w:adjustRightInd/>
              <w:cnfStyle w:val="100000000000" w:firstRow="1" w:lastRow="0" w:firstColumn="0" w:lastColumn="0" w:oddVBand="0" w:evenVBand="0" w:oddHBand="0" w:evenHBand="0" w:firstRowFirstColumn="0" w:firstRowLastColumn="0" w:lastRowFirstColumn="0" w:lastRowLastColumn="0"/>
              <w:rPr>
                <w:ins w:author="Craig Parker" w:date="2024-08-07T12:22:00Z" w16du:dateUtc="2024-08-07T10:22:00Z" w:id="5254"/>
                <w:rFonts w:ascii="Nunito" w:hAnsi="Nunito"/>
                <w:color w:val="000000" w:themeColor="text1"/>
                <w:sz w:val="20"/>
                <w:lang w:val="en-ZA" w:eastAsia="en-ZA"/>
                <w:rPrChange w:author="Craig Parker" w:date="2024-08-07T12:23:00Z" w16du:dateUtc="2024-08-07T10:23:00Z" w:id="5255">
                  <w:rPr>
                    <w:ins w:author="Craig Parker" w:date="2024-08-07T12:22:00Z" w16du:dateUtc="2024-08-07T10:22:00Z" w:id="5256"/>
                    <w:rFonts w:ascii="Aptos Narrow" w:hAnsi="Aptos Narrow"/>
                    <w:color w:val="FFFFFF"/>
                    <w:sz w:val="22"/>
                    <w:szCs w:val="22"/>
                    <w:lang w:val="en-ZA" w:eastAsia="en-ZA"/>
                  </w:rPr>
                </w:rPrChange>
              </w:rPr>
            </w:pPr>
            <w:ins w:author="Craig Parker" w:date="2024-08-07T12:22:00Z" w16du:dateUtc="2024-08-07T10:22:00Z" w:id="5257">
              <w:r w:rsidRPr="002E4822">
                <w:rPr>
                  <w:rFonts w:ascii="Nunito" w:hAnsi="Nunito"/>
                  <w:color w:val="000000" w:themeColor="text1"/>
                  <w:sz w:val="20"/>
                  <w:lang w:val="en-ZA" w:eastAsia="en-ZA"/>
                  <w:rPrChange w:author="Craig Parker" w:date="2024-08-07T12:23:00Z" w16du:dateUtc="2024-08-07T10:23:00Z" w:id="5258">
                    <w:rPr>
                      <w:rFonts w:ascii="Aptos Narrow" w:hAnsi="Aptos Narrow"/>
                      <w:color w:val="FFFFFF"/>
                      <w:sz w:val="22"/>
                      <w:szCs w:val="22"/>
                      <w:lang w:val="en-ZA" w:eastAsia="en-ZA"/>
                    </w:rPr>
                  </w:rPrChange>
                </w:rPr>
                <w:t>Relevance</w:t>
              </w:r>
            </w:ins>
          </w:p>
        </w:tc>
      </w:tr>
      <w:tr w:rsidRPr="002E4822" w:rsidR="006E7398" w:rsidTr="006E7398" w14:paraId="4E86CF6D" w14:textId="77777777">
        <w:trPr>
          <w:trHeight w:val="290"/>
          <w:ins w:author="Craig Parker" w:date="2024-08-07T12:22:00Z" w:id="5259"/>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2E4822" w:rsidR="006E7398" w:rsidRDefault="006E7398" w14:paraId="4AD0FD00" w14:textId="1AE5AE26">
            <w:pPr>
              <w:overflowPunct/>
              <w:autoSpaceDE/>
              <w:autoSpaceDN/>
              <w:adjustRightInd/>
              <w:jc w:val="center"/>
              <w:rPr>
                <w:ins w:author="Craig Parker" w:date="2024-08-07T12:22:00Z" w16du:dateUtc="2024-08-07T10:22:00Z" w:id="5260"/>
                <w:rFonts w:ascii="Nunito" w:hAnsi="Nunito"/>
                <w:color w:val="000000" w:themeColor="text1"/>
                <w:sz w:val="20"/>
                <w:lang w:val="en-ZA" w:eastAsia="en-ZA"/>
                <w:rPrChange w:author="Craig Parker" w:date="2024-08-07T12:23:00Z" w16du:dateUtc="2024-08-07T10:23:00Z" w:id="5261">
                  <w:rPr>
                    <w:ins w:author="Craig Parker" w:date="2024-08-07T12:22:00Z" w16du:dateUtc="2024-08-07T10:22:00Z" w:id="5262"/>
                    <w:rFonts w:ascii="Times New Roman" w:hAnsi="Times New Roman"/>
                    <w:sz w:val="20"/>
                    <w:lang w:val="en-ZA" w:eastAsia="en-ZA"/>
                  </w:rPr>
                </w:rPrChange>
              </w:rPr>
              <w:pPrChange w:author="Craig Parker" w:date="2024-08-07T12:26:00Z" w16du:dateUtc="2024-08-07T10:26:00Z" w:id="5263">
                <w:pPr>
                  <w:overflowPunct/>
                  <w:autoSpaceDE/>
                  <w:autoSpaceDN/>
                  <w:adjustRightInd/>
                </w:pPr>
              </w:pPrChange>
            </w:pPr>
            <w:ins w:author="Craig Parker" w:date="2024-08-07T12:22:00Z" w16du:dateUtc="2024-08-07T10:22:00Z" w:id="5264">
              <w:r w:rsidRPr="002E4822">
                <w:rPr>
                  <w:rFonts w:ascii="Nunito" w:hAnsi="Nunito"/>
                  <w:color w:val="000000" w:themeColor="text1"/>
                  <w:sz w:val="20"/>
                  <w:lang w:val="en-ZA" w:eastAsia="en-ZA"/>
                  <w:rPrChange w:author="Craig Parker" w:date="2024-08-07T12:23:00Z" w16du:dateUtc="2024-08-07T10:23:00Z" w:id="5265">
                    <w:rPr>
                      <w:rFonts w:ascii="Aptos Narrow" w:hAnsi="Aptos Narrow"/>
                      <w:color w:val="000000"/>
                      <w:sz w:val="22"/>
                      <w:szCs w:val="22"/>
                      <w:lang w:val="en-ZA" w:eastAsia="en-ZA"/>
                    </w:rPr>
                  </w:rPrChange>
                </w:rPr>
                <w:t>Biomedical Data</w:t>
              </w:r>
            </w:ins>
          </w:p>
        </w:tc>
      </w:tr>
      <w:tr w:rsidRPr="002E4822" w:rsidR="006E7398" w:rsidTr="006E7398" w14:paraId="289EB910" w14:textId="77777777">
        <w:trPr>
          <w:trHeight w:val="870"/>
          <w:ins w:author="Craig Parker" w:date="2024-08-07T12:22:00Z" w:id="5266"/>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4D06E0D" w14:textId="77777777">
            <w:pPr>
              <w:overflowPunct/>
              <w:autoSpaceDE/>
              <w:autoSpaceDN/>
              <w:adjustRightInd/>
              <w:rPr>
                <w:ins w:author="Craig Parker" w:date="2024-08-07T12:22:00Z" w16du:dateUtc="2024-08-07T10:22:00Z" w:id="5267"/>
                <w:rFonts w:ascii="Nunito" w:hAnsi="Nunito"/>
                <w:color w:val="000000" w:themeColor="text1"/>
                <w:sz w:val="20"/>
                <w:lang w:val="en-ZA" w:eastAsia="en-ZA"/>
                <w:rPrChange w:author="Craig Parker" w:date="2024-08-07T12:23:00Z" w16du:dateUtc="2024-08-07T10:23:00Z" w:id="5268">
                  <w:rPr>
                    <w:ins w:author="Craig Parker" w:date="2024-08-07T12:22:00Z" w16du:dateUtc="2024-08-07T10:22:00Z" w:id="5269"/>
                    <w:rFonts w:ascii="Aptos Narrow" w:hAnsi="Aptos Narrow"/>
                    <w:color w:val="000000"/>
                    <w:sz w:val="22"/>
                    <w:szCs w:val="22"/>
                    <w:lang w:val="en-ZA" w:eastAsia="en-ZA"/>
                  </w:rPr>
                </w:rPrChange>
              </w:rPr>
            </w:pPr>
            <w:ins w:author="Craig Parker" w:date="2024-08-07T12:22:00Z" w16du:dateUtc="2024-08-07T10:22:00Z" w:id="5270">
              <w:r w:rsidRPr="002E4822">
                <w:rPr>
                  <w:rFonts w:ascii="Nunito" w:hAnsi="Nunito"/>
                  <w:color w:val="000000" w:themeColor="text1"/>
                  <w:sz w:val="20"/>
                  <w:lang w:val="en-ZA" w:eastAsia="en-ZA"/>
                  <w:rPrChange w:author="Craig Parker" w:date="2024-08-07T12:23:00Z" w16du:dateUtc="2024-08-07T10:23:00Z" w:id="5271">
                    <w:rPr>
                      <w:rFonts w:ascii="Aptos Narrow" w:hAnsi="Aptos Narrow"/>
                      <w:color w:val="000000"/>
                      <w:sz w:val="22"/>
                      <w:szCs w:val="22"/>
                      <w:lang w:val="en-ZA" w:eastAsia="en-ZA"/>
                    </w:rPr>
                  </w:rPrChange>
                </w:rPr>
                <w:t>Individual Participant Data Platform</w:t>
              </w:r>
            </w:ins>
          </w:p>
        </w:tc>
        <w:tc>
          <w:tcPr>
            <w:tcW w:w="1144" w:type="pct"/>
            <w:hideMark/>
          </w:tcPr>
          <w:p w:rsidRPr="002E4822" w:rsidR="006E7398" w:rsidP="006E7398" w:rsidRDefault="006E7398" w14:paraId="6B1AC05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72"/>
                <w:rFonts w:ascii="Nunito" w:hAnsi="Nunito"/>
                <w:color w:val="000000" w:themeColor="text1"/>
                <w:sz w:val="20"/>
                <w:lang w:val="en-ZA" w:eastAsia="en-ZA"/>
                <w:rPrChange w:author="Craig Parker" w:date="2024-08-07T12:23:00Z" w16du:dateUtc="2024-08-07T10:23:00Z" w:id="5273">
                  <w:rPr>
                    <w:ins w:author="Craig Parker" w:date="2024-08-07T12:22:00Z" w16du:dateUtc="2024-08-07T10:22:00Z" w:id="5274"/>
                    <w:rFonts w:ascii="Aptos Narrow" w:hAnsi="Aptos Narrow"/>
                    <w:color w:val="000000"/>
                    <w:sz w:val="22"/>
                    <w:szCs w:val="22"/>
                    <w:lang w:val="en-ZA" w:eastAsia="en-ZA"/>
                  </w:rPr>
                </w:rPrChange>
              </w:rPr>
            </w:pPr>
            <w:ins w:author="Craig Parker" w:date="2024-08-07T12:22:00Z" w16du:dateUtc="2024-08-07T10:22:00Z" w:id="5275">
              <w:r w:rsidRPr="002E4822">
                <w:rPr>
                  <w:rFonts w:ascii="Nunito" w:hAnsi="Nunito"/>
                  <w:color w:val="000000" w:themeColor="text1"/>
                  <w:sz w:val="20"/>
                  <w:lang w:val="en-ZA" w:eastAsia="en-ZA"/>
                  <w:rPrChange w:author="Craig Parker" w:date="2024-08-07T12:23:00Z" w16du:dateUtc="2024-08-07T10:23:00Z" w:id="5276">
                    <w:rPr>
                      <w:rFonts w:ascii="Aptos Narrow" w:hAnsi="Aptos Narrow"/>
                      <w:color w:val="000000"/>
                      <w:sz w:val="22"/>
                      <w:szCs w:val="22"/>
                      <w:lang w:val="en-ZA" w:eastAsia="en-ZA"/>
                    </w:rPr>
                  </w:rPrChange>
                </w:rPr>
                <w:t>Collation of prospectively collected high-quality data from pregnant women &amp; and/or neonates (PROSPERO: CRD42020214637). Data owners: ki platform and NICD repository</w:t>
              </w:r>
            </w:ins>
          </w:p>
        </w:tc>
        <w:tc>
          <w:tcPr>
            <w:tcW w:w="964" w:type="pct"/>
            <w:hideMark/>
          </w:tcPr>
          <w:p w:rsidRPr="002E4822" w:rsidR="006E7398" w:rsidP="006E7398" w:rsidRDefault="006E7398" w14:paraId="7C50A3D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77"/>
                <w:rFonts w:ascii="Nunito" w:hAnsi="Nunito"/>
                <w:color w:val="000000" w:themeColor="text1"/>
                <w:sz w:val="20"/>
                <w:lang w:val="en-ZA" w:eastAsia="en-ZA"/>
                <w:rPrChange w:author="Craig Parker" w:date="2024-08-07T12:23:00Z" w16du:dateUtc="2024-08-07T10:23:00Z" w:id="5278">
                  <w:rPr>
                    <w:ins w:author="Craig Parker" w:date="2024-08-07T12:22:00Z" w16du:dateUtc="2024-08-07T10:22:00Z" w:id="5279"/>
                    <w:rFonts w:ascii="Aptos Narrow" w:hAnsi="Aptos Narrow"/>
                    <w:color w:val="000000"/>
                    <w:sz w:val="22"/>
                    <w:szCs w:val="22"/>
                    <w:lang w:val="en-ZA" w:eastAsia="en-ZA"/>
                  </w:rPr>
                </w:rPrChange>
              </w:rPr>
            </w:pPr>
            <w:ins w:author="Craig Parker" w:date="2024-08-07T12:22:00Z" w16du:dateUtc="2024-08-07T10:22:00Z" w:id="5280">
              <w:r w:rsidRPr="002E4822">
                <w:rPr>
                  <w:rFonts w:ascii="Nunito" w:hAnsi="Nunito"/>
                  <w:color w:val="000000" w:themeColor="text1"/>
                  <w:sz w:val="20"/>
                  <w:lang w:val="en-ZA" w:eastAsia="en-ZA"/>
                  <w:rPrChange w:author="Craig Parker" w:date="2024-08-07T12:23:00Z" w16du:dateUtc="2024-08-07T10:23:00Z" w:id="5281">
                    <w:rPr>
                      <w:rFonts w:ascii="Aptos Narrow" w:hAnsi="Aptos Narrow"/>
                      <w:color w:val="000000"/>
                      <w:sz w:val="22"/>
                      <w:szCs w:val="22"/>
                      <w:lang w:val="en-ZA" w:eastAsia="en-ZA"/>
                    </w:rPr>
                  </w:rPrChange>
                </w:rPr>
                <w:t>Preterm birth, pre-eclampsia, neonatal admission</w:t>
              </w:r>
            </w:ins>
          </w:p>
        </w:tc>
        <w:tc>
          <w:tcPr>
            <w:tcW w:w="963" w:type="pct"/>
            <w:hideMark/>
          </w:tcPr>
          <w:p w:rsidRPr="002E4822" w:rsidR="006E7398" w:rsidP="006E7398" w:rsidRDefault="006E7398" w14:paraId="3CAB373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82"/>
                <w:rFonts w:ascii="Nunito" w:hAnsi="Nunito"/>
                <w:color w:val="000000" w:themeColor="text1"/>
                <w:sz w:val="20"/>
                <w:lang w:val="en-ZA" w:eastAsia="en-ZA"/>
                <w:rPrChange w:author="Craig Parker" w:date="2024-08-07T12:23:00Z" w16du:dateUtc="2024-08-07T10:23:00Z" w:id="5283">
                  <w:rPr>
                    <w:ins w:author="Craig Parker" w:date="2024-08-07T12:22:00Z" w16du:dateUtc="2024-08-07T10:22:00Z" w:id="5284"/>
                    <w:rFonts w:ascii="Aptos Narrow" w:hAnsi="Aptos Narrow"/>
                    <w:color w:val="000000"/>
                    <w:sz w:val="22"/>
                    <w:szCs w:val="22"/>
                    <w:lang w:val="en-ZA" w:eastAsia="en-ZA"/>
                  </w:rPr>
                </w:rPrChange>
              </w:rPr>
            </w:pPr>
            <w:ins w:author="Craig Parker" w:date="2024-08-07T12:22:00Z" w16du:dateUtc="2024-08-07T10:22:00Z" w:id="5285">
              <w:r w:rsidRPr="002E4822">
                <w:rPr>
                  <w:rFonts w:ascii="Nunito" w:hAnsi="Nunito"/>
                  <w:color w:val="000000" w:themeColor="text1"/>
                  <w:sz w:val="20"/>
                  <w:lang w:val="en-ZA" w:eastAsia="en-ZA"/>
                  <w:rPrChange w:author="Craig Parker" w:date="2024-08-07T12:23:00Z" w16du:dateUtc="2024-08-07T10:23:00Z" w:id="5286">
                    <w:rPr>
                      <w:rFonts w:ascii="Aptos Narrow" w:hAnsi="Aptos Narrow"/>
                      <w:color w:val="000000"/>
                      <w:sz w:val="22"/>
                      <w:szCs w:val="22"/>
                      <w:lang w:val="en-ZA" w:eastAsia="en-ZA"/>
                    </w:rPr>
                  </w:rPrChange>
                </w:rPr>
                <w:t>African cohorts and trials conducted between 2000 and Oct 2020</w:t>
              </w:r>
            </w:ins>
          </w:p>
        </w:tc>
        <w:tc>
          <w:tcPr>
            <w:tcW w:w="964" w:type="pct"/>
            <w:hideMark/>
          </w:tcPr>
          <w:p w:rsidRPr="002E4822" w:rsidR="006E7398" w:rsidP="006E7398" w:rsidRDefault="006E7398" w14:paraId="0F72226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87"/>
                <w:rFonts w:ascii="Nunito" w:hAnsi="Nunito"/>
                <w:color w:val="000000" w:themeColor="text1"/>
                <w:sz w:val="20"/>
                <w:lang w:val="en-ZA" w:eastAsia="en-ZA"/>
                <w:rPrChange w:author="Craig Parker" w:date="2024-08-07T12:23:00Z" w16du:dateUtc="2024-08-07T10:23:00Z" w:id="5288">
                  <w:rPr>
                    <w:ins w:author="Craig Parker" w:date="2024-08-07T12:22:00Z" w16du:dateUtc="2024-08-07T10:22:00Z" w:id="5289"/>
                    <w:rFonts w:ascii="Aptos Narrow" w:hAnsi="Aptos Narrow"/>
                    <w:color w:val="000000"/>
                    <w:sz w:val="22"/>
                    <w:szCs w:val="22"/>
                    <w:lang w:val="en-ZA" w:eastAsia="en-ZA"/>
                  </w:rPr>
                </w:rPrChange>
              </w:rPr>
            </w:pPr>
            <w:ins w:author="Craig Parker" w:date="2024-08-07T12:22:00Z" w16du:dateUtc="2024-08-07T10:22:00Z" w:id="5290">
              <w:r w:rsidRPr="002E4822">
                <w:rPr>
                  <w:rFonts w:ascii="Nunito" w:hAnsi="Nunito"/>
                  <w:color w:val="000000" w:themeColor="text1"/>
                  <w:sz w:val="20"/>
                  <w:lang w:val="en-ZA" w:eastAsia="en-ZA"/>
                  <w:rPrChange w:author="Craig Parker" w:date="2024-08-07T12:23:00Z" w16du:dateUtc="2024-08-07T10:23:00Z" w:id="5291">
                    <w:rPr>
                      <w:rFonts w:ascii="Aptos Narrow" w:hAnsi="Aptos Narrow"/>
                      <w:color w:val="000000"/>
                      <w:sz w:val="22"/>
                      <w:szCs w:val="22"/>
                      <w:lang w:val="en-ZA" w:eastAsia="en-ZA"/>
                    </w:rPr>
                  </w:rPrChange>
                </w:rPr>
                <w:t>Research Project 1</w:t>
              </w:r>
            </w:ins>
          </w:p>
        </w:tc>
      </w:tr>
      <w:tr w:rsidRPr="002E4822" w:rsidR="006E7398" w:rsidTr="006E7398" w14:paraId="59DCC661" w14:textId="77777777">
        <w:trPr>
          <w:trHeight w:val="870"/>
          <w:ins w:author="Craig Parker" w:date="2024-08-07T12:22:00Z" w:id="5292"/>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6C2E6703" w14:textId="77777777">
            <w:pPr>
              <w:overflowPunct/>
              <w:autoSpaceDE/>
              <w:autoSpaceDN/>
              <w:adjustRightInd/>
              <w:rPr>
                <w:ins w:author="Craig Parker" w:date="2024-08-07T12:22:00Z" w16du:dateUtc="2024-08-07T10:22:00Z" w:id="5293"/>
                <w:rFonts w:ascii="Nunito" w:hAnsi="Nunito"/>
                <w:color w:val="000000" w:themeColor="text1"/>
                <w:sz w:val="20"/>
                <w:lang w:val="en-ZA" w:eastAsia="en-ZA"/>
                <w:rPrChange w:author="Craig Parker" w:date="2024-08-07T12:23:00Z" w16du:dateUtc="2024-08-07T10:23:00Z" w:id="5294">
                  <w:rPr>
                    <w:ins w:author="Craig Parker" w:date="2024-08-07T12:22:00Z" w16du:dateUtc="2024-08-07T10:22:00Z" w:id="5295"/>
                    <w:rFonts w:ascii="Aptos Narrow" w:hAnsi="Aptos Narrow"/>
                    <w:color w:val="000000"/>
                    <w:sz w:val="22"/>
                    <w:szCs w:val="22"/>
                    <w:lang w:val="en-ZA" w:eastAsia="en-ZA"/>
                  </w:rPr>
                </w:rPrChange>
              </w:rPr>
            </w:pPr>
            <w:ins w:author="Craig Parker" w:date="2024-08-07T12:22:00Z" w16du:dateUtc="2024-08-07T10:22:00Z" w:id="5296">
              <w:r w:rsidRPr="002E4822">
                <w:rPr>
                  <w:rFonts w:ascii="Nunito" w:hAnsi="Nunito"/>
                  <w:color w:val="000000" w:themeColor="text1"/>
                  <w:sz w:val="20"/>
                  <w:lang w:val="en-ZA" w:eastAsia="en-ZA"/>
                  <w:rPrChange w:author="Craig Parker" w:date="2024-08-07T12:23:00Z" w16du:dateUtc="2024-08-07T10:23:00Z" w:id="5297">
                    <w:rPr>
                      <w:rFonts w:ascii="Aptos Narrow" w:hAnsi="Aptos Narrow"/>
                      <w:color w:val="000000"/>
                      <w:sz w:val="22"/>
                      <w:szCs w:val="22"/>
                      <w:lang w:val="en-ZA" w:eastAsia="en-ZA"/>
                    </w:rPr>
                  </w:rPrChange>
                </w:rPr>
                <w:t>HIV Databases</w:t>
              </w:r>
            </w:ins>
          </w:p>
        </w:tc>
        <w:tc>
          <w:tcPr>
            <w:tcW w:w="1144" w:type="pct"/>
            <w:hideMark/>
          </w:tcPr>
          <w:p w:rsidRPr="002E4822" w:rsidR="006E7398" w:rsidP="006E7398" w:rsidRDefault="006E7398" w14:paraId="4B32D3E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298"/>
                <w:rFonts w:ascii="Nunito" w:hAnsi="Nunito"/>
                <w:color w:val="000000" w:themeColor="text1"/>
                <w:sz w:val="20"/>
                <w:lang w:val="en-ZA" w:eastAsia="en-ZA"/>
                <w:rPrChange w:author="Craig Parker" w:date="2024-08-07T12:23:00Z" w16du:dateUtc="2024-08-07T10:23:00Z" w:id="5299">
                  <w:rPr>
                    <w:ins w:author="Craig Parker" w:date="2024-08-07T12:22:00Z" w16du:dateUtc="2024-08-07T10:22:00Z" w:id="5300"/>
                    <w:rFonts w:ascii="Aptos Narrow" w:hAnsi="Aptos Narrow"/>
                    <w:color w:val="000000"/>
                    <w:sz w:val="22"/>
                    <w:szCs w:val="22"/>
                    <w:lang w:val="en-ZA" w:eastAsia="en-ZA"/>
                  </w:rPr>
                </w:rPrChange>
              </w:rPr>
            </w:pPr>
            <w:ins w:author="Craig Parker" w:date="2024-08-07T12:22:00Z" w16du:dateUtc="2024-08-07T10:22:00Z" w:id="5301">
              <w:r w:rsidRPr="002E4822">
                <w:rPr>
                  <w:rFonts w:ascii="Nunito" w:hAnsi="Nunito"/>
                  <w:color w:val="000000" w:themeColor="text1"/>
                  <w:sz w:val="20"/>
                  <w:lang w:val="en-ZA" w:eastAsia="en-ZA"/>
                  <w:rPrChange w:author="Craig Parker" w:date="2024-08-07T12:23:00Z" w16du:dateUtc="2024-08-07T10:23:00Z" w:id="5302">
                    <w:rPr>
                      <w:rFonts w:ascii="Aptos Narrow" w:hAnsi="Aptos Narrow"/>
                      <w:color w:val="000000"/>
                      <w:sz w:val="22"/>
                      <w:szCs w:val="22"/>
                      <w:lang w:val="en-ZA" w:eastAsia="en-ZA"/>
                    </w:rPr>
                  </w:rPrChange>
                </w:rPr>
                <w:t>Pooled health database from multiple large HIV trials conducted among adults in Johannesburg, South Africa (WHC studies)</w:t>
              </w:r>
            </w:ins>
          </w:p>
        </w:tc>
        <w:tc>
          <w:tcPr>
            <w:tcW w:w="964" w:type="pct"/>
            <w:hideMark/>
          </w:tcPr>
          <w:p w:rsidRPr="002E4822" w:rsidR="006E7398" w:rsidP="006E7398" w:rsidRDefault="006E7398" w14:paraId="77F726E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03"/>
                <w:rFonts w:ascii="Nunito" w:hAnsi="Nunito"/>
                <w:color w:val="000000" w:themeColor="text1"/>
                <w:sz w:val="20"/>
                <w:lang w:val="en-ZA" w:eastAsia="en-ZA"/>
                <w:rPrChange w:author="Craig Parker" w:date="2024-08-07T12:23:00Z" w16du:dateUtc="2024-08-07T10:23:00Z" w:id="5304">
                  <w:rPr>
                    <w:ins w:author="Craig Parker" w:date="2024-08-07T12:22:00Z" w16du:dateUtc="2024-08-07T10:22:00Z" w:id="5305"/>
                    <w:rFonts w:ascii="Aptos Narrow" w:hAnsi="Aptos Narrow"/>
                    <w:color w:val="000000"/>
                    <w:sz w:val="22"/>
                    <w:szCs w:val="22"/>
                    <w:lang w:val="en-ZA" w:eastAsia="en-ZA"/>
                  </w:rPr>
                </w:rPrChange>
              </w:rPr>
            </w:pPr>
            <w:ins w:author="Craig Parker" w:date="2024-08-07T12:22:00Z" w16du:dateUtc="2024-08-07T10:22:00Z" w:id="5306">
              <w:r w:rsidRPr="002E4822">
                <w:rPr>
                  <w:rFonts w:ascii="Nunito" w:hAnsi="Nunito"/>
                  <w:color w:val="000000" w:themeColor="text1"/>
                  <w:sz w:val="20"/>
                  <w:lang w:val="en-ZA" w:eastAsia="en-ZA"/>
                  <w:rPrChange w:author="Craig Parker" w:date="2024-08-07T12:23:00Z" w16du:dateUtc="2024-08-07T10:23:00Z" w:id="5307">
                    <w:rPr>
                      <w:rFonts w:ascii="Aptos Narrow" w:hAnsi="Aptos Narrow"/>
                      <w:color w:val="000000"/>
                      <w:sz w:val="22"/>
                      <w:szCs w:val="22"/>
                      <w:lang w:val="en-ZA" w:eastAsia="en-ZA"/>
                    </w:rPr>
                  </w:rPrChange>
                </w:rPr>
                <w:t>Participants are followed up every 3-months for several years, with a multitude of physical measurements, laboratory tests, images and health questionnaires</w:t>
              </w:r>
            </w:ins>
          </w:p>
        </w:tc>
        <w:tc>
          <w:tcPr>
            <w:tcW w:w="963" w:type="pct"/>
            <w:hideMark/>
          </w:tcPr>
          <w:p w:rsidRPr="002E4822" w:rsidR="006E7398" w:rsidP="006E7398" w:rsidRDefault="006E7398" w14:paraId="5F9BF5F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08"/>
                <w:rFonts w:ascii="Nunito" w:hAnsi="Nunito"/>
                <w:color w:val="000000" w:themeColor="text1"/>
                <w:sz w:val="20"/>
                <w:lang w:val="en-ZA" w:eastAsia="en-ZA"/>
                <w:rPrChange w:author="Craig Parker" w:date="2024-08-07T12:23:00Z" w16du:dateUtc="2024-08-07T10:23:00Z" w:id="5309">
                  <w:rPr>
                    <w:ins w:author="Craig Parker" w:date="2024-08-07T12:22:00Z" w16du:dateUtc="2024-08-07T10:22:00Z" w:id="5310"/>
                    <w:rFonts w:ascii="Aptos Narrow" w:hAnsi="Aptos Narrow"/>
                    <w:color w:val="000000"/>
                    <w:sz w:val="22"/>
                    <w:szCs w:val="22"/>
                    <w:lang w:val="en-ZA" w:eastAsia="en-ZA"/>
                  </w:rPr>
                </w:rPrChange>
              </w:rPr>
            </w:pPr>
          </w:p>
        </w:tc>
        <w:tc>
          <w:tcPr>
            <w:tcW w:w="964" w:type="pct"/>
            <w:hideMark/>
          </w:tcPr>
          <w:p w:rsidRPr="002E4822" w:rsidR="006E7398" w:rsidP="006E7398" w:rsidRDefault="006E7398" w14:paraId="7D379F07"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11"/>
                <w:rFonts w:ascii="Nunito" w:hAnsi="Nunito"/>
                <w:color w:val="000000" w:themeColor="text1"/>
                <w:sz w:val="20"/>
                <w:lang w:val="en-ZA" w:eastAsia="en-ZA"/>
                <w:rPrChange w:author="Craig Parker" w:date="2024-08-07T12:23:00Z" w16du:dateUtc="2024-08-07T10:23:00Z" w:id="5312">
                  <w:rPr>
                    <w:ins w:author="Craig Parker" w:date="2024-08-07T12:22:00Z" w16du:dateUtc="2024-08-07T10:22:00Z" w:id="5313"/>
                    <w:rFonts w:ascii="Aptos Narrow" w:hAnsi="Aptos Narrow"/>
                    <w:color w:val="000000"/>
                    <w:sz w:val="22"/>
                    <w:szCs w:val="22"/>
                    <w:lang w:val="en-ZA" w:eastAsia="en-ZA"/>
                  </w:rPr>
                </w:rPrChange>
              </w:rPr>
            </w:pPr>
            <w:ins w:author="Craig Parker" w:date="2024-08-07T12:22:00Z" w16du:dateUtc="2024-08-07T10:22:00Z" w:id="5314">
              <w:r w:rsidRPr="002E4822">
                <w:rPr>
                  <w:rFonts w:ascii="Nunito" w:hAnsi="Nunito"/>
                  <w:color w:val="000000" w:themeColor="text1"/>
                  <w:sz w:val="20"/>
                  <w:lang w:val="en-ZA" w:eastAsia="en-ZA"/>
                  <w:rPrChange w:author="Craig Parker" w:date="2024-08-07T12:23:00Z" w16du:dateUtc="2024-08-07T10:23:00Z" w:id="5315">
                    <w:rPr>
                      <w:rFonts w:ascii="Aptos Narrow" w:hAnsi="Aptos Narrow"/>
                      <w:color w:val="000000"/>
                      <w:sz w:val="22"/>
                      <w:szCs w:val="22"/>
                      <w:lang w:val="en-ZA" w:eastAsia="en-ZA"/>
                    </w:rPr>
                  </w:rPrChange>
                </w:rPr>
                <w:t>Research Project 2: The study population has high rates of co-morbidities and adverse health outcomes</w:t>
              </w:r>
            </w:ins>
          </w:p>
        </w:tc>
      </w:tr>
      <w:tr w:rsidRPr="002E4822" w:rsidR="006E7398" w:rsidTr="006E7398" w14:paraId="75143467" w14:textId="77777777">
        <w:trPr>
          <w:trHeight w:val="290"/>
          <w:ins w:author="Craig Parker" w:date="2024-08-07T12:22:00Z" w:id="5316"/>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2E4822" w:rsidR="006E7398" w:rsidRDefault="006E7398" w14:paraId="1D7D9044" w14:textId="7BE99660">
            <w:pPr>
              <w:overflowPunct/>
              <w:autoSpaceDE/>
              <w:autoSpaceDN/>
              <w:adjustRightInd/>
              <w:jc w:val="center"/>
              <w:rPr>
                <w:ins w:author="Craig Parker" w:date="2024-08-07T12:22:00Z" w16du:dateUtc="2024-08-07T10:22:00Z" w:id="5317"/>
                <w:rFonts w:ascii="Nunito" w:hAnsi="Nunito"/>
                <w:color w:val="000000" w:themeColor="text1"/>
                <w:sz w:val="20"/>
                <w:lang w:val="en-ZA" w:eastAsia="en-ZA"/>
                <w:rPrChange w:author="Craig Parker" w:date="2024-08-07T12:23:00Z" w16du:dateUtc="2024-08-07T10:23:00Z" w:id="5318">
                  <w:rPr>
                    <w:ins w:author="Craig Parker" w:date="2024-08-07T12:22:00Z" w16du:dateUtc="2024-08-07T10:22:00Z" w:id="5319"/>
                    <w:rFonts w:ascii="Times New Roman" w:hAnsi="Times New Roman"/>
                    <w:sz w:val="20"/>
                    <w:lang w:val="en-ZA" w:eastAsia="en-ZA"/>
                  </w:rPr>
                </w:rPrChange>
              </w:rPr>
              <w:pPrChange w:author="Craig Parker" w:date="2024-08-07T12:26:00Z" w16du:dateUtc="2024-08-07T10:26:00Z" w:id="5320">
                <w:pPr>
                  <w:overflowPunct/>
                  <w:autoSpaceDE/>
                  <w:autoSpaceDN/>
                  <w:adjustRightInd/>
                </w:pPr>
              </w:pPrChange>
            </w:pPr>
            <w:ins w:author="Craig Parker" w:date="2024-08-07T12:22:00Z" w16du:dateUtc="2024-08-07T10:22:00Z" w:id="5321">
              <w:r w:rsidRPr="002E4822">
                <w:rPr>
                  <w:rFonts w:ascii="Nunito" w:hAnsi="Nunito"/>
                  <w:color w:val="000000" w:themeColor="text1"/>
                  <w:sz w:val="20"/>
                  <w:lang w:val="en-ZA" w:eastAsia="en-ZA"/>
                  <w:rPrChange w:author="Craig Parker" w:date="2024-08-07T12:23:00Z" w16du:dateUtc="2024-08-07T10:23:00Z" w:id="5322">
                    <w:rPr>
                      <w:rFonts w:ascii="Aptos Narrow" w:hAnsi="Aptos Narrow"/>
                      <w:color w:val="000000"/>
                      <w:sz w:val="22"/>
                      <w:szCs w:val="22"/>
                      <w:lang w:val="en-ZA" w:eastAsia="en-ZA"/>
                    </w:rPr>
                  </w:rPrChange>
                </w:rPr>
                <w:t>Climate/Weather Data</w:t>
              </w:r>
            </w:ins>
          </w:p>
        </w:tc>
      </w:tr>
      <w:tr w:rsidRPr="002E4822" w:rsidR="006E7398" w:rsidTr="006E7398" w14:paraId="40F69892" w14:textId="77777777">
        <w:trPr>
          <w:trHeight w:val="870"/>
          <w:ins w:author="Craig Parker" w:date="2024-08-07T12:22:00Z" w:id="5323"/>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32B39FF" w14:textId="77777777">
            <w:pPr>
              <w:overflowPunct/>
              <w:autoSpaceDE/>
              <w:autoSpaceDN/>
              <w:adjustRightInd/>
              <w:rPr>
                <w:ins w:author="Craig Parker" w:date="2024-08-07T12:22:00Z" w16du:dateUtc="2024-08-07T10:22:00Z" w:id="5324"/>
                <w:rFonts w:ascii="Nunito" w:hAnsi="Nunito"/>
                <w:color w:val="000000" w:themeColor="text1"/>
                <w:sz w:val="20"/>
                <w:lang w:val="en-ZA" w:eastAsia="en-ZA"/>
                <w:rPrChange w:author="Craig Parker" w:date="2024-08-07T12:23:00Z" w16du:dateUtc="2024-08-07T10:23:00Z" w:id="5325">
                  <w:rPr>
                    <w:ins w:author="Craig Parker" w:date="2024-08-07T12:22:00Z" w16du:dateUtc="2024-08-07T10:22:00Z" w:id="5326"/>
                    <w:rFonts w:ascii="Aptos Narrow" w:hAnsi="Aptos Narrow"/>
                    <w:color w:val="000000"/>
                    <w:sz w:val="22"/>
                    <w:szCs w:val="22"/>
                    <w:lang w:val="en-ZA" w:eastAsia="en-ZA"/>
                  </w:rPr>
                </w:rPrChange>
              </w:rPr>
            </w:pPr>
            <w:ins w:author="Craig Parker" w:date="2024-08-07T12:22:00Z" w16du:dateUtc="2024-08-07T10:22:00Z" w:id="5327">
              <w:r w:rsidRPr="002E4822">
                <w:rPr>
                  <w:rFonts w:ascii="Nunito" w:hAnsi="Nunito"/>
                  <w:color w:val="000000" w:themeColor="text1"/>
                  <w:sz w:val="20"/>
                  <w:lang w:val="en-ZA" w:eastAsia="en-ZA"/>
                  <w:rPrChange w:author="Craig Parker" w:date="2024-08-07T12:23:00Z" w16du:dateUtc="2024-08-07T10:23:00Z" w:id="5328">
                    <w:rPr>
                      <w:rFonts w:ascii="Aptos Narrow" w:hAnsi="Aptos Narrow"/>
                      <w:color w:val="000000"/>
                      <w:sz w:val="22"/>
                      <w:szCs w:val="22"/>
                      <w:lang w:val="en-ZA" w:eastAsia="en-ZA"/>
                    </w:rPr>
                  </w:rPrChange>
                </w:rPr>
                <w:t>European Centre for Medium-Range Weather Forecasts (ECMWF)</w:t>
              </w:r>
            </w:ins>
          </w:p>
        </w:tc>
        <w:tc>
          <w:tcPr>
            <w:tcW w:w="1144" w:type="pct"/>
            <w:hideMark/>
          </w:tcPr>
          <w:p w:rsidRPr="002E4822" w:rsidR="006E7398" w:rsidP="006E7398" w:rsidRDefault="006E7398" w14:paraId="4C5CB8B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29"/>
                <w:rFonts w:ascii="Nunito" w:hAnsi="Nunito"/>
                <w:color w:val="000000" w:themeColor="text1"/>
                <w:sz w:val="20"/>
                <w:lang w:val="en-ZA" w:eastAsia="en-ZA"/>
                <w:rPrChange w:author="Craig Parker" w:date="2024-08-07T12:23:00Z" w16du:dateUtc="2024-08-07T10:23:00Z" w:id="5330">
                  <w:rPr>
                    <w:ins w:author="Craig Parker" w:date="2024-08-07T12:22:00Z" w16du:dateUtc="2024-08-07T10:22:00Z" w:id="5331"/>
                    <w:rFonts w:ascii="Aptos Narrow" w:hAnsi="Aptos Narrow"/>
                    <w:color w:val="000000"/>
                    <w:sz w:val="22"/>
                    <w:szCs w:val="22"/>
                    <w:lang w:val="en-ZA" w:eastAsia="en-ZA"/>
                  </w:rPr>
                </w:rPrChange>
              </w:rPr>
            </w:pPr>
            <w:ins w:author="Craig Parker" w:date="2024-08-07T12:22:00Z" w16du:dateUtc="2024-08-07T10:22:00Z" w:id="5332">
              <w:r w:rsidRPr="002E4822">
                <w:rPr>
                  <w:rFonts w:ascii="Nunito" w:hAnsi="Nunito"/>
                  <w:color w:val="000000" w:themeColor="text1"/>
                  <w:sz w:val="20"/>
                  <w:lang w:val="en-ZA" w:eastAsia="en-ZA"/>
                  <w:rPrChange w:author="Craig Parker" w:date="2024-08-07T12:23:00Z" w16du:dateUtc="2024-08-07T10:23:00Z" w:id="5333">
                    <w:rPr>
                      <w:rFonts w:ascii="Aptos Narrow" w:hAnsi="Aptos Narrow"/>
                      <w:color w:val="000000"/>
                      <w:sz w:val="22"/>
                      <w:szCs w:val="22"/>
                      <w:lang w:val="en-ZA" w:eastAsia="en-ZA"/>
                    </w:rPr>
                  </w:rPrChange>
                </w:rPr>
                <w:t>Outputs from a numerical weather prediction system, run twice daily, designed to produce state-of-the-art medium (10 days) global forecasts (contains only the latest forecast).</w:t>
              </w:r>
            </w:ins>
          </w:p>
        </w:tc>
        <w:tc>
          <w:tcPr>
            <w:tcW w:w="964" w:type="pct"/>
            <w:hideMark/>
          </w:tcPr>
          <w:p w:rsidRPr="002E4822" w:rsidR="006E7398" w:rsidP="006E7398" w:rsidRDefault="006E7398" w14:paraId="1C2800F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34"/>
                <w:rFonts w:ascii="Nunito" w:hAnsi="Nunito"/>
                <w:color w:val="000000" w:themeColor="text1"/>
                <w:sz w:val="20"/>
                <w:lang w:val="en-ZA" w:eastAsia="en-ZA"/>
                <w:rPrChange w:author="Craig Parker" w:date="2024-08-07T12:23:00Z" w16du:dateUtc="2024-08-07T10:23:00Z" w:id="5335">
                  <w:rPr>
                    <w:ins w:author="Craig Parker" w:date="2024-08-07T12:22:00Z" w16du:dateUtc="2024-08-07T10:22:00Z" w:id="5336"/>
                    <w:rFonts w:ascii="Aptos Narrow" w:hAnsi="Aptos Narrow"/>
                    <w:color w:val="000000"/>
                    <w:sz w:val="22"/>
                    <w:szCs w:val="22"/>
                    <w:lang w:val="en-ZA" w:eastAsia="en-ZA"/>
                  </w:rPr>
                </w:rPrChange>
              </w:rPr>
            </w:pPr>
            <w:ins w:author="Craig Parker" w:date="2024-08-07T12:22:00Z" w16du:dateUtc="2024-08-07T10:22:00Z" w:id="5337">
              <w:r w:rsidRPr="002E4822">
                <w:rPr>
                  <w:rFonts w:ascii="Nunito" w:hAnsi="Nunito"/>
                  <w:color w:val="000000" w:themeColor="text1"/>
                  <w:sz w:val="20"/>
                  <w:lang w:val="en-ZA" w:eastAsia="en-ZA"/>
                  <w:rPrChange w:author="Craig Parker" w:date="2024-08-07T12:23:00Z" w16du:dateUtc="2024-08-07T10:23:00Z" w:id="5338">
                    <w:rPr>
                      <w:rFonts w:ascii="Aptos Narrow" w:hAnsi="Aptos Narrow"/>
                      <w:color w:val="000000"/>
                      <w:sz w:val="22"/>
                      <w:szCs w:val="22"/>
                      <w:lang w:val="en-ZA" w:eastAsia="en-ZA"/>
                    </w:rPr>
                  </w:rPrChange>
                </w:rPr>
                <w:t>Temperature (Ground, Min, Max) at 2 m above ground; Solar irradiance; Wind speed (toward east, north) at 10 m above ground; Daily precipitation (total, rate); Dewpoint; Pressure</w:t>
              </w:r>
            </w:ins>
          </w:p>
        </w:tc>
        <w:tc>
          <w:tcPr>
            <w:tcW w:w="963" w:type="pct"/>
            <w:hideMark/>
          </w:tcPr>
          <w:p w:rsidRPr="002E4822" w:rsidR="006E7398" w:rsidP="006E7398" w:rsidRDefault="006E7398" w14:paraId="45BA5A4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39"/>
                <w:rFonts w:ascii="Nunito" w:hAnsi="Nunito"/>
                <w:color w:val="000000" w:themeColor="text1"/>
                <w:sz w:val="20"/>
                <w:lang w:val="en-ZA" w:eastAsia="en-ZA"/>
                <w:rPrChange w:author="Craig Parker" w:date="2024-08-07T12:23:00Z" w16du:dateUtc="2024-08-07T10:23:00Z" w:id="5340">
                  <w:rPr>
                    <w:ins w:author="Craig Parker" w:date="2024-08-07T12:22:00Z" w16du:dateUtc="2024-08-07T10:22:00Z" w:id="5341"/>
                    <w:rFonts w:ascii="Aptos Narrow" w:hAnsi="Aptos Narrow"/>
                    <w:color w:val="000000"/>
                    <w:sz w:val="22"/>
                    <w:szCs w:val="22"/>
                    <w:lang w:val="en-ZA" w:eastAsia="en-ZA"/>
                  </w:rPr>
                </w:rPrChange>
              </w:rPr>
            </w:pPr>
            <w:ins w:author="Craig Parker" w:date="2024-08-07T12:22:00Z" w16du:dateUtc="2024-08-07T10:22:00Z" w:id="5342">
              <w:r w:rsidRPr="002E4822">
                <w:rPr>
                  <w:rFonts w:ascii="Nunito" w:hAnsi="Nunito"/>
                  <w:color w:val="000000" w:themeColor="text1"/>
                  <w:sz w:val="20"/>
                  <w:lang w:val="en-ZA" w:eastAsia="en-ZA"/>
                  <w:rPrChange w:author="Craig Parker" w:date="2024-08-07T12:23:00Z" w16du:dateUtc="2024-08-07T10:23:00Z" w:id="5343">
                    <w:rPr>
                      <w:rFonts w:ascii="Aptos Narrow" w:hAnsi="Aptos Narrow"/>
                      <w:color w:val="000000"/>
                      <w:sz w:val="22"/>
                      <w:szCs w:val="22"/>
                      <w:lang w:val="en-ZA" w:eastAsia="en-ZA"/>
                    </w:rPr>
                  </w:rPrChange>
                </w:rPr>
                <w:t>Spatial: Global coverage, 0.065536 deg. Temporal: 3 – 6 hourly &amp; daily res.; Jan 2014 – Oct 2019</w:t>
              </w:r>
            </w:ins>
          </w:p>
        </w:tc>
        <w:tc>
          <w:tcPr>
            <w:tcW w:w="964" w:type="pct"/>
            <w:hideMark/>
          </w:tcPr>
          <w:p w:rsidRPr="002E4822" w:rsidR="006E7398" w:rsidP="006E7398" w:rsidRDefault="006E7398" w14:paraId="192524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44"/>
                <w:rFonts w:ascii="Nunito" w:hAnsi="Nunito"/>
                <w:color w:val="000000" w:themeColor="text1"/>
                <w:sz w:val="20"/>
                <w:lang w:val="en-ZA" w:eastAsia="en-ZA"/>
                <w:rPrChange w:author="Craig Parker" w:date="2024-08-07T12:23:00Z" w16du:dateUtc="2024-08-07T10:23:00Z" w:id="5345">
                  <w:rPr>
                    <w:ins w:author="Craig Parker" w:date="2024-08-07T12:22:00Z" w16du:dateUtc="2024-08-07T10:22:00Z" w:id="5346"/>
                    <w:rFonts w:ascii="Aptos Narrow" w:hAnsi="Aptos Narrow"/>
                    <w:color w:val="000000"/>
                    <w:sz w:val="22"/>
                    <w:szCs w:val="22"/>
                    <w:lang w:val="en-ZA" w:eastAsia="en-ZA"/>
                  </w:rPr>
                </w:rPrChange>
              </w:rPr>
            </w:pPr>
            <w:ins w:author="Craig Parker" w:date="2024-08-07T12:22:00Z" w16du:dateUtc="2024-08-07T10:22:00Z" w:id="5347">
              <w:r w:rsidRPr="002E4822">
                <w:rPr>
                  <w:rFonts w:ascii="Nunito" w:hAnsi="Nunito"/>
                  <w:color w:val="000000" w:themeColor="text1"/>
                  <w:sz w:val="20"/>
                  <w:lang w:val="en-ZA" w:eastAsia="en-ZA"/>
                  <w:rPrChange w:author="Craig Parker" w:date="2024-08-07T12:23:00Z" w16du:dateUtc="2024-08-07T10:23:00Z" w:id="5348">
                    <w:rPr>
                      <w:rFonts w:ascii="Aptos Narrow" w:hAnsi="Aptos Narrow"/>
                      <w:color w:val="000000"/>
                      <w:sz w:val="22"/>
                      <w:szCs w:val="22"/>
                      <w:lang w:val="en-ZA" w:eastAsia="en-ZA"/>
                    </w:rPr>
                  </w:rPrChange>
                </w:rPr>
                <w:t>Determination of heat hazard; Thermal comfort metrics; combined climate exposures (forecasts)</w:t>
              </w:r>
            </w:ins>
          </w:p>
        </w:tc>
      </w:tr>
      <w:tr w:rsidRPr="002E4822" w:rsidR="006E7398" w:rsidTr="006E7398" w14:paraId="2C79FCD5" w14:textId="77777777">
        <w:trPr>
          <w:trHeight w:val="870"/>
          <w:ins w:author="Craig Parker" w:date="2024-08-07T12:22:00Z" w:id="5349"/>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4F47F0DB" w14:textId="77777777">
            <w:pPr>
              <w:overflowPunct/>
              <w:autoSpaceDE/>
              <w:autoSpaceDN/>
              <w:adjustRightInd/>
              <w:rPr>
                <w:ins w:author="Craig Parker" w:date="2024-08-07T12:22:00Z" w16du:dateUtc="2024-08-07T10:22:00Z" w:id="5350"/>
                <w:rFonts w:ascii="Nunito" w:hAnsi="Nunito"/>
                <w:color w:val="000000" w:themeColor="text1"/>
                <w:sz w:val="20"/>
                <w:lang w:val="en-ZA" w:eastAsia="en-ZA"/>
                <w:rPrChange w:author="Craig Parker" w:date="2024-08-07T12:23:00Z" w16du:dateUtc="2024-08-07T10:23:00Z" w:id="5351">
                  <w:rPr>
                    <w:ins w:author="Craig Parker" w:date="2024-08-07T12:22:00Z" w16du:dateUtc="2024-08-07T10:22:00Z" w:id="5352"/>
                    <w:rFonts w:ascii="Aptos Narrow" w:hAnsi="Aptos Narrow"/>
                    <w:color w:val="000000"/>
                    <w:sz w:val="22"/>
                    <w:szCs w:val="22"/>
                    <w:lang w:val="en-ZA" w:eastAsia="en-ZA"/>
                  </w:rPr>
                </w:rPrChange>
              </w:rPr>
            </w:pPr>
            <w:ins w:author="Craig Parker" w:date="2024-08-07T12:22:00Z" w16du:dateUtc="2024-08-07T10:22:00Z" w:id="5353">
              <w:r w:rsidRPr="002E4822">
                <w:rPr>
                  <w:rFonts w:ascii="Nunito" w:hAnsi="Nunito"/>
                  <w:color w:val="000000" w:themeColor="text1"/>
                  <w:sz w:val="20"/>
                  <w:lang w:val="en-ZA" w:eastAsia="en-ZA"/>
                  <w:rPrChange w:author="Craig Parker" w:date="2024-08-07T12:23:00Z" w16du:dateUtc="2024-08-07T10:23:00Z" w:id="5354">
                    <w:rPr>
                      <w:rFonts w:ascii="Aptos Narrow" w:hAnsi="Aptos Narrow"/>
                      <w:color w:val="000000"/>
                      <w:sz w:val="22"/>
                      <w:szCs w:val="22"/>
                      <w:lang w:val="en-ZA" w:eastAsia="en-ZA"/>
                    </w:rPr>
                  </w:rPrChange>
                </w:rPr>
                <w:t>IBM TWC (The Weather Company)</w:t>
              </w:r>
            </w:ins>
          </w:p>
        </w:tc>
        <w:tc>
          <w:tcPr>
            <w:tcW w:w="1144" w:type="pct"/>
            <w:hideMark/>
          </w:tcPr>
          <w:p w:rsidRPr="002E4822" w:rsidR="006E7398" w:rsidP="006E7398" w:rsidRDefault="006E7398" w14:paraId="15EFD6E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55"/>
                <w:rFonts w:ascii="Nunito" w:hAnsi="Nunito"/>
                <w:color w:val="000000" w:themeColor="text1"/>
                <w:sz w:val="20"/>
                <w:lang w:val="en-ZA" w:eastAsia="en-ZA"/>
                <w:rPrChange w:author="Craig Parker" w:date="2024-08-07T12:23:00Z" w16du:dateUtc="2024-08-07T10:23:00Z" w:id="5356">
                  <w:rPr>
                    <w:ins w:author="Craig Parker" w:date="2024-08-07T12:22:00Z" w16du:dateUtc="2024-08-07T10:22:00Z" w:id="5357"/>
                    <w:rFonts w:ascii="Aptos Narrow" w:hAnsi="Aptos Narrow"/>
                    <w:color w:val="000000"/>
                    <w:sz w:val="22"/>
                    <w:szCs w:val="22"/>
                    <w:lang w:val="en-ZA" w:eastAsia="en-ZA"/>
                  </w:rPr>
                </w:rPrChange>
              </w:rPr>
            </w:pPr>
            <w:ins w:author="Craig Parker" w:date="2024-08-07T12:22:00Z" w16du:dateUtc="2024-08-07T10:22:00Z" w:id="5358">
              <w:r w:rsidRPr="002E4822">
                <w:rPr>
                  <w:rFonts w:ascii="Nunito" w:hAnsi="Nunito"/>
                  <w:color w:val="000000" w:themeColor="text1"/>
                  <w:sz w:val="20"/>
                  <w:lang w:val="en-ZA" w:eastAsia="en-ZA"/>
                  <w:rPrChange w:author="Craig Parker" w:date="2024-08-07T12:23:00Z" w16du:dateUtc="2024-08-07T10:23:00Z" w:id="5359">
                    <w:rPr>
                      <w:rFonts w:ascii="Aptos Narrow" w:hAnsi="Aptos Narrow"/>
                      <w:color w:val="000000"/>
                      <w:sz w:val="22"/>
                      <w:szCs w:val="22"/>
                      <w:lang w:val="en-ZA" w:eastAsia="en-ZA"/>
                    </w:rPr>
                  </w:rPrChange>
                </w:rPr>
                <w:t>Current and historical weather Data layers from The Weather Company, an IBM Business</w:t>
              </w:r>
            </w:ins>
          </w:p>
        </w:tc>
        <w:tc>
          <w:tcPr>
            <w:tcW w:w="964" w:type="pct"/>
            <w:hideMark/>
          </w:tcPr>
          <w:p w:rsidRPr="002E4822" w:rsidR="006E7398" w:rsidP="006E7398" w:rsidRDefault="006E7398" w14:paraId="2D14317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60"/>
                <w:rFonts w:ascii="Nunito" w:hAnsi="Nunito"/>
                <w:color w:val="000000" w:themeColor="text1"/>
                <w:sz w:val="20"/>
                <w:lang w:val="en-ZA" w:eastAsia="en-ZA"/>
                <w:rPrChange w:author="Craig Parker" w:date="2024-08-07T12:23:00Z" w16du:dateUtc="2024-08-07T10:23:00Z" w:id="5361">
                  <w:rPr>
                    <w:ins w:author="Craig Parker" w:date="2024-08-07T12:22:00Z" w16du:dateUtc="2024-08-07T10:22:00Z" w:id="5362"/>
                    <w:rFonts w:ascii="Aptos Narrow" w:hAnsi="Aptos Narrow"/>
                    <w:color w:val="000000"/>
                    <w:sz w:val="22"/>
                    <w:szCs w:val="22"/>
                    <w:lang w:val="en-ZA" w:eastAsia="en-ZA"/>
                  </w:rPr>
                </w:rPrChange>
              </w:rPr>
            </w:pPr>
            <w:ins w:author="Craig Parker" w:date="2024-08-07T12:22:00Z" w16du:dateUtc="2024-08-07T10:22:00Z" w:id="5363">
              <w:r w:rsidRPr="002E4822">
                <w:rPr>
                  <w:rFonts w:ascii="Nunito" w:hAnsi="Nunito"/>
                  <w:color w:val="000000" w:themeColor="text1"/>
                  <w:sz w:val="20"/>
                  <w:lang w:val="en-ZA" w:eastAsia="en-ZA"/>
                  <w:rPrChange w:author="Craig Parker" w:date="2024-08-07T12:23:00Z" w16du:dateUtc="2024-08-07T10:23:00Z" w:id="5364">
                    <w:rPr>
                      <w:rFonts w:ascii="Aptos Narrow" w:hAnsi="Aptos Narrow"/>
                      <w:color w:val="000000"/>
                      <w:sz w:val="22"/>
                      <w:szCs w:val="22"/>
                      <w:lang w:val="en-ZA" w:eastAsia="en-ZA"/>
                    </w:rPr>
                  </w:rPrChange>
                </w:rPr>
                <w:t>Temperature (Change, Min, Max, Feels like); Solar irradiance; Wind (speed, gust &amp; dir.); Rel. Humidity; Daily precipitation (total, rate); Dewpoint; 3-hrly Pressure Change</w:t>
              </w:r>
            </w:ins>
          </w:p>
        </w:tc>
        <w:tc>
          <w:tcPr>
            <w:tcW w:w="963" w:type="pct"/>
            <w:hideMark/>
          </w:tcPr>
          <w:p w:rsidRPr="002E4822" w:rsidR="006E7398" w:rsidP="006E7398" w:rsidRDefault="006E7398" w14:paraId="7ABB4C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65"/>
                <w:rFonts w:ascii="Nunito" w:hAnsi="Nunito"/>
                <w:color w:val="000000" w:themeColor="text1"/>
                <w:sz w:val="20"/>
                <w:lang w:val="en-ZA" w:eastAsia="en-ZA"/>
                <w:rPrChange w:author="Craig Parker" w:date="2024-08-07T12:23:00Z" w16du:dateUtc="2024-08-07T10:23:00Z" w:id="5366">
                  <w:rPr>
                    <w:ins w:author="Craig Parker" w:date="2024-08-07T12:22:00Z" w16du:dateUtc="2024-08-07T10:22:00Z" w:id="5367"/>
                    <w:rFonts w:ascii="Aptos Narrow" w:hAnsi="Aptos Narrow"/>
                    <w:color w:val="000000"/>
                    <w:sz w:val="22"/>
                    <w:szCs w:val="22"/>
                    <w:lang w:val="en-ZA" w:eastAsia="en-ZA"/>
                  </w:rPr>
                </w:rPrChange>
              </w:rPr>
            </w:pPr>
            <w:ins w:author="Craig Parker" w:date="2024-08-07T12:22:00Z" w16du:dateUtc="2024-08-07T10:22:00Z" w:id="5368">
              <w:r w:rsidRPr="002E4822">
                <w:rPr>
                  <w:rFonts w:ascii="Nunito" w:hAnsi="Nunito"/>
                  <w:color w:val="000000" w:themeColor="text1"/>
                  <w:sz w:val="20"/>
                  <w:lang w:val="en-ZA" w:eastAsia="en-ZA"/>
                  <w:rPrChange w:author="Craig Parker" w:date="2024-08-07T12:23:00Z" w16du:dateUtc="2024-08-07T10:23:00Z" w:id="5369">
                    <w:rPr>
                      <w:rFonts w:ascii="Aptos Narrow" w:hAnsi="Aptos Narrow"/>
                      <w:color w:val="000000"/>
                      <w:sz w:val="22"/>
                      <w:szCs w:val="22"/>
                      <w:lang w:val="en-ZA" w:eastAsia="en-ZA"/>
                    </w:rPr>
                  </w:rPrChange>
                </w:rPr>
                <w:t>Spatial: Global coverage, 4km landmass and coastal waterways (hourly &amp; daily res from 2015)</w:t>
              </w:r>
            </w:ins>
          </w:p>
        </w:tc>
        <w:tc>
          <w:tcPr>
            <w:tcW w:w="964" w:type="pct"/>
            <w:hideMark/>
          </w:tcPr>
          <w:p w:rsidRPr="002E4822" w:rsidR="006E7398" w:rsidP="006E7398" w:rsidRDefault="006E7398" w14:paraId="7E73686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70"/>
                <w:rFonts w:ascii="Nunito" w:hAnsi="Nunito"/>
                <w:color w:val="000000" w:themeColor="text1"/>
                <w:sz w:val="20"/>
                <w:lang w:val="en-ZA" w:eastAsia="en-ZA"/>
                <w:rPrChange w:author="Craig Parker" w:date="2024-08-07T12:23:00Z" w16du:dateUtc="2024-08-07T10:23:00Z" w:id="5371">
                  <w:rPr>
                    <w:ins w:author="Craig Parker" w:date="2024-08-07T12:22:00Z" w16du:dateUtc="2024-08-07T10:22:00Z" w:id="5372"/>
                    <w:rFonts w:ascii="Aptos Narrow" w:hAnsi="Aptos Narrow"/>
                    <w:color w:val="000000"/>
                    <w:sz w:val="22"/>
                    <w:szCs w:val="22"/>
                    <w:lang w:val="en-ZA" w:eastAsia="en-ZA"/>
                  </w:rPr>
                </w:rPrChange>
              </w:rPr>
            </w:pPr>
            <w:ins w:author="Craig Parker" w:date="2024-08-07T12:22:00Z" w16du:dateUtc="2024-08-07T10:22:00Z" w:id="5373">
              <w:r w:rsidRPr="002E4822">
                <w:rPr>
                  <w:rFonts w:ascii="Nunito" w:hAnsi="Nunito"/>
                  <w:color w:val="000000" w:themeColor="text1"/>
                  <w:sz w:val="20"/>
                  <w:lang w:val="en-ZA" w:eastAsia="en-ZA"/>
                  <w:rPrChange w:author="Craig Parker" w:date="2024-08-07T12:23:00Z" w16du:dateUtc="2024-08-07T10:23:00Z" w:id="5374">
                    <w:rPr>
                      <w:rFonts w:ascii="Aptos Narrow" w:hAnsi="Aptos Narrow"/>
                      <w:color w:val="000000"/>
                      <w:sz w:val="22"/>
                      <w:szCs w:val="22"/>
                      <w:lang w:val="en-ZA" w:eastAsia="en-ZA"/>
                    </w:rPr>
                  </w:rPrChange>
                </w:rPr>
                <w:t>Determination of heat hazard; Thermal comfort metrics; combined climate exposures (historical)</w:t>
              </w:r>
            </w:ins>
          </w:p>
        </w:tc>
      </w:tr>
      <w:tr w:rsidRPr="002E4822" w:rsidR="006E7398" w:rsidTr="006E7398" w14:paraId="50338036" w14:textId="77777777">
        <w:trPr>
          <w:trHeight w:val="1160"/>
          <w:ins w:author="Craig Parker" w:date="2024-08-07T12:22:00Z" w:id="5375"/>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5EE54C1F" w14:textId="77777777">
            <w:pPr>
              <w:overflowPunct/>
              <w:autoSpaceDE/>
              <w:autoSpaceDN/>
              <w:adjustRightInd/>
              <w:rPr>
                <w:ins w:author="Craig Parker" w:date="2024-08-07T12:22:00Z" w16du:dateUtc="2024-08-07T10:22:00Z" w:id="5376"/>
                <w:rFonts w:ascii="Nunito" w:hAnsi="Nunito"/>
                <w:color w:val="000000" w:themeColor="text1"/>
                <w:sz w:val="20"/>
                <w:lang w:val="en-ZA" w:eastAsia="en-ZA"/>
                <w:rPrChange w:author="Craig Parker" w:date="2024-08-07T12:23:00Z" w16du:dateUtc="2024-08-07T10:23:00Z" w:id="5377">
                  <w:rPr>
                    <w:ins w:author="Craig Parker" w:date="2024-08-07T12:22:00Z" w16du:dateUtc="2024-08-07T10:22:00Z" w:id="5378"/>
                    <w:rFonts w:ascii="Aptos Narrow" w:hAnsi="Aptos Narrow"/>
                    <w:color w:val="000000"/>
                    <w:sz w:val="22"/>
                    <w:szCs w:val="22"/>
                    <w:lang w:val="en-ZA" w:eastAsia="en-ZA"/>
                  </w:rPr>
                </w:rPrChange>
              </w:rPr>
            </w:pPr>
            <w:ins w:author="Craig Parker" w:date="2024-08-07T12:22:00Z" w16du:dateUtc="2024-08-07T10:22:00Z" w:id="5379">
              <w:r w:rsidRPr="002E4822">
                <w:rPr>
                  <w:rFonts w:ascii="Nunito" w:hAnsi="Nunito"/>
                  <w:color w:val="000000" w:themeColor="text1"/>
                  <w:sz w:val="20"/>
                  <w:lang w:val="en-ZA" w:eastAsia="en-ZA"/>
                  <w:rPrChange w:author="Craig Parker" w:date="2024-08-07T12:23:00Z" w16du:dateUtc="2024-08-07T10:23:00Z" w:id="5380">
                    <w:rPr>
                      <w:rFonts w:ascii="Aptos Narrow" w:hAnsi="Aptos Narrow"/>
                      <w:color w:val="000000"/>
                      <w:sz w:val="22"/>
                      <w:szCs w:val="22"/>
                      <w:lang w:val="en-ZA" w:eastAsia="en-ZA"/>
                    </w:rPr>
                  </w:rPrChange>
                </w:rPr>
                <w:t>Fifth-generation ECMWF high-res. Reanalysis (ERA5)</w:t>
              </w:r>
            </w:ins>
          </w:p>
        </w:tc>
        <w:tc>
          <w:tcPr>
            <w:tcW w:w="1144" w:type="pct"/>
            <w:hideMark/>
          </w:tcPr>
          <w:p w:rsidRPr="002E4822" w:rsidR="006E7398" w:rsidP="006E7398" w:rsidRDefault="006E7398" w14:paraId="1DA62BD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81"/>
                <w:rFonts w:ascii="Nunito" w:hAnsi="Nunito"/>
                <w:color w:val="000000" w:themeColor="text1"/>
                <w:sz w:val="20"/>
                <w:lang w:val="en-ZA" w:eastAsia="en-ZA"/>
                <w:rPrChange w:author="Craig Parker" w:date="2024-08-07T12:23:00Z" w16du:dateUtc="2024-08-07T10:23:00Z" w:id="5382">
                  <w:rPr>
                    <w:ins w:author="Craig Parker" w:date="2024-08-07T12:22:00Z" w16du:dateUtc="2024-08-07T10:22:00Z" w:id="5383"/>
                    <w:rFonts w:ascii="Aptos Narrow" w:hAnsi="Aptos Narrow"/>
                    <w:color w:val="000000"/>
                    <w:sz w:val="22"/>
                    <w:szCs w:val="22"/>
                    <w:lang w:val="en-ZA" w:eastAsia="en-ZA"/>
                  </w:rPr>
                </w:rPrChange>
              </w:rPr>
            </w:pPr>
            <w:ins w:author="Craig Parker" w:date="2024-08-07T12:22:00Z" w16du:dateUtc="2024-08-07T10:22:00Z" w:id="5384">
              <w:r w:rsidRPr="002E4822">
                <w:rPr>
                  <w:rFonts w:ascii="Nunito" w:hAnsi="Nunito"/>
                  <w:color w:val="000000" w:themeColor="text1"/>
                  <w:sz w:val="20"/>
                  <w:lang w:val="en-ZA" w:eastAsia="en-ZA"/>
                  <w:rPrChange w:author="Craig Parker" w:date="2024-08-07T12:23:00Z" w16du:dateUtc="2024-08-07T10:23:00Z" w:id="5385">
                    <w:rPr>
                      <w:rFonts w:ascii="Aptos Narrow" w:hAnsi="Aptos Narrow"/>
                      <w:color w:val="000000"/>
                      <w:sz w:val="22"/>
                      <w:szCs w:val="22"/>
                      <w:lang w:val="en-ZA" w:eastAsia="en-ZA"/>
                    </w:rPr>
                  </w:rPrChange>
                </w:rPr>
                <w:t>A global reanalysis dataset combining observed data with the output of meteorological models.</w:t>
              </w:r>
            </w:ins>
          </w:p>
        </w:tc>
        <w:tc>
          <w:tcPr>
            <w:tcW w:w="964" w:type="pct"/>
            <w:hideMark/>
          </w:tcPr>
          <w:p w:rsidRPr="002E4822" w:rsidR="006E7398" w:rsidP="006E7398" w:rsidRDefault="006E7398" w14:paraId="0AEB894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86"/>
                <w:rFonts w:ascii="Nunito" w:hAnsi="Nunito"/>
                <w:color w:val="000000" w:themeColor="text1"/>
                <w:sz w:val="20"/>
                <w:lang w:val="en-ZA" w:eastAsia="en-ZA"/>
                <w:rPrChange w:author="Craig Parker" w:date="2024-08-07T12:23:00Z" w16du:dateUtc="2024-08-07T10:23:00Z" w:id="5387">
                  <w:rPr>
                    <w:ins w:author="Craig Parker" w:date="2024-08-07T12:22:00Z" w16du:dateUtc="2024-08-07T10:22:00Z" w:id="5388"/>
                    <w:rFonts w:ascii="Aptos Narrow" w:hAnsi="Aptos Narrow"/>
                    <w:color w:val="000000"/>
                    <w:sz w:val="22"/>
                    <w:szCs w:val="22"/>
                    <w:lang w:val="en-ZA" w:eastAsia="en-ZA"/>
                  </w:rPr>
                </w:rPrChange>
              </w:rPr>
            </w:pPr>
            <w:ins w:author="Craig Parker" w:date="2024-08-07T12:22:00Z" w16du:dateUtc="2024-08-07T10:22:00Z" w:id="5389">
              <w:r w:rsidRPr="002E4822">
                <w:rPr>
                  <w:rFonts w:ascii="Nunito" w:hAnsi="Nunito"/>
                  <w:color w:val="000000" w:themeColor="text1"/>
                  <w:sz w:val="20"/>
                  <w:lang w:val="en-ZA" w:eastAsia="en-ZA"/>
                  <w:rPrChange w:author="Craig Parker" w:date="2024-08-07T12:23:00Z" w16du:dateUtc="2024-08-07T10:23:00Z" w:id="5390">
                    <w:rPr>
                      <w:rFonts w:ascii="Aptos Narrow" w:hAnsi="Aptos Narrow"/>
                      <w:color w:val="000000"/>
                      <w:sz w:val="22"/>
                      <w:szCs w:val="22"/>
                      <w:lang w:val="en-ZA" w:eastAsia="en-ZA"/>
                    </w:rPr>
                  </w:rPrChange>
                </w:rPr>
                <w:t>Temperature (2 m above ground, Min, Max); Wind speed (toward east, north); Daily precipitation (total, rate, type); Atmospheric water/water vapour content; Thermal radiation; Soil temperature; Vegetation types and cover (high, low)</w:t>
              </w:r>
            </w:ins>
          </w:p>
        </w:tc>
        <w:tc>
          <w:tcPr>
            <w:tcW w:w="963" w:type="pct"/>
            <w:hideMark/>
          </w:tcPr>
          <w:p w:rsidRPr="002E4822" w:rsidR="006E7398" w:rsidP="006E7398" w:rsidRDefault="006E7398" w14:paraId="08FE43E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91"/>
                <w:rFonts w:ascii="Nunito" w:hAnsi="Nunito"/>
                <w:color w:val="000000" w:themeColor="text1"/>
                <w:sz w:val="20"/>
                <w:lang w:val="en-ZA" w:eastAsia="en-ZA"/>
                <w:rPrChange w:author="Craig Parker" w:date="2024-08-07T12:23:00Z" w16du:dateUtc="2024-08-07T10:23:00Z" w:id="5392">
                  <w:rPr>
                    <w:ins w:author="Craig Parker" w:date="2024-08-07T12:22:00Z" w16du:dateUtc="2024-08-07T10:22:00Z" w:id="5393"/>
                    <w:rFonts w:ascii="Aptos Narrow" w:hAnsi="Aptos Narrow"/>
                    <w:color w:val="000000"/>
                    <w:sz w:val="22"/>
                    <w:szCs w:val="22"/>
                    <w:lang w:val="en-ZA" w:eastAsia="en-ZA"/>
                  </w:rPr>
                </w:rPrChange>
              </w:rPr>
            </w:pPr>
            <w:ins w:author="Craig Parker" w:date="2024-08-07T12:22:00Z" w16du:dateUtc="2024-08-07T10:22:00Z" w:id="5394">
              <w:r w:rsidRPr="002E4822">
                <w:rPr>
                  <w:rFonts w:ascii="Nunito" w:hAnsi="Nunito"/>
                  <w:color w:val="000000" w:themeColor="text1"/>
                  <w:sz w:val="20"/>
                  <w:lang w:val="en-ZA" w:eastAsia="en-ZA"/>
                  <w:rPrChange w:author="Craig Parker" w:date="2024-08-07T12:23:00Z" w16du:dateUtc="2024-08-07T10:23:00Z" w:id="5395">
                    <w:rPr>
                      <w:rFonts w:ascii="Aptos Narrow" w:hAnsi="Aptos Narrow"/>
                      <w:color w:val="000000"/>
                      <w:sz w:val="22"/>
                      <w:szCs w:val="22"/>
                      <w:lang w:val="en-ZA" w:eastAsia="en-ZA"/>
                    </w:rPr>
                  </w:rPrChange>
                </w:rPr>
                <w:t>Spatial: Global coverage, 0.131072 degrees PAIRS resolution (raw: 0.25 deg.) Temporal: hourly; coverage from Jan 1980 – Jun 2019</w:t>
              </w:r>
            </w:ins>
          </w:p>
        </w:tc>
        <w:tc>
          <w:tcPr>
            <w:tcW w:w="964" w:type="pct"/>
            <w:hideMark/>
          </w:tcPr>
          <w:p w:rsidRPr="002E4822" w:rsidR="006E7398" w:rsidP="006E7398" w:rsidRDefault="006E7398" w14:paraId="1D7FF05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396"/>
                <w:rFonts w:ascii="Nunito" w:hAnsi="Nunito"/>
                <w:color w:val="000000" w:themeColor="text1"/>
                <w:sz w:val="20"/>
                <w:lang w:val="en-ZA" w:eastAsia="en-ZA"/>
                <w:rPrChange w:author="Craig Parker" w:date="2024-08-07T12:23:00Z" w16du:dateUtc="2024-08-07T10:23:00Z" w:id="5397">
                  <w:rPr>
                    <w:ins w:author="Craig Parker" w:date="2024-08-07T12:22:00Z" w16du:dateUtc="2024-08-07T10:22:00Z" w:id="5398"/>
                    <w:rFonts w:ascii="Aptos Narrow" w:hAnsi="Aptos Narrow"/>
                    <w:color w:val="000000"/>
                    <w:sz w:val="22"/>
                    <w:szCs w:val="22"/>
                    <w:lang w:val="en-ZA" w:eastAsia="en-ZA"/>
                  </w:rPr>
                </w:rPrChange>
              </w:rPr>
            </w:pPr>
            <w:ins w:author="Craig Parker" w:date="2024-08-07T12:22:00Z" w16du:dateUtc="2024-08-07T10:22:00Z" w:id="5399">
              <w:r w:rsidRPr="002E4822">
                <w:rPr>
                  <w:rFonts w:ascii="Nunito" w:hAnsi="Nunito"/>
                  <w:color w:val="000000" w:themeColor="text1"/>
                  <w:sz w:val="20"/>
                  <w:lang w:val="en-ZA" w:eastAsia="en-ZA"/>
                  <w:rPrChange w:author="Craig Parker" w:date="2024-08-07T12:23:00Z" w16du:dateUtc="2024-08-07T10:23:00Z" w:id="5400">
                    <w:rPr>
                      <w:rFonts w:ascii="Aptos Narrow" w:hAnsi="Aptos Narrow"/>
                      <w:color w:val="000000"/>
                      <w:sz w:val="22"/>
                      <w:szCs w:val="22"/>
                      <w:lang w:val="en-ZA" w:eastAsia="en-ZA"/>
                    </w:rPr>
                  </w:rPrChange>
                </w:rPr>
                <w:t>Determination of heat hazard; Thermal comfort metrics; combined climate exposures (historical)</w:t>
              </w:r>
            </w:ins>
          </w:p>
        </w:tc>
      </w:tr>
      <w:tr w:rsidRPr="002E4822" w:rsidR="006E7398" w:rsidTr="006E7398" w14:paraId="04A89EE0" w14:textId="77777777">
        <w:trPr>
          <w:trHeight w:val="870"/>
          <w:ins w:author="Craig Parker" w:date="2024-08-07T12:22:00Z" w:id="5401"/>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62CA6C36" w14:textId="77777777">
            <w:pPr>
              <w:overflowPunct/>
              <w:autoSpaceDE/>
              <w:autoSpaceDN/>
              <w:adjustRightInd/>
              <w:rPr>
                <w:ins w:author="Craig Parker" w:date="2024-08-07T12:22:00Z" w16du:dateUtc="2024-08-07T10:22:00Z" w:id="5402"/>
                <w:rFonts w:ascii="Nunito" w:hAnsi="Nunito"/>
                <w:color w:val="000000" w:themeColor="text1"/>
                <w:sz w:val="20"/>
                <w:lang w:val="en-ZA" w:eastAsia="en-ZA"/>
                <w:rPrChange w:author="Craig Parker" w:date="2024-08-07T12:23:00Z" w16du:dateUtc="2024-08-07T10:23:00Z" w:id="5403">
                  <w:rPr>
                    <w:ins w:author="Craig Parker" w:date="2024-08-07T12:22:00Z" w16du:dateUtc="2024-08-07T10:22:00Z" w:id="5404"/>
                    <w:rFonts w:ascii="Aptos Narrow" w:hAnsi="Aptos Narrow"/>
                    <w:color w:val="000000"/>
                    <w:sz w:val="22"/>
                    <w:szCs w:val="22"/>
                    <w:lang w:val="en-ZA" w:eastAsia="en-ZA"/>
                  </w:rPr>
                </w:rPrChange>
              </w:rPr>
            </w:pPr>
            <w:ins w:author="Craig Parker" w:date="2024-08-07T12:22:00Z" w16du:dateUtc="2024-08-07T10:22:00Z" w:id="5405">
              <w:r w:rsidRPr="002E4822">
                <w:rPr>
                  <w:rFonts w:ascii="Nunito" w:hAnsi="Nunito"/>
                  <w:color w:val="000000" w:themeColor="text1"/>
                  <w:sz w:val="20"/>
                  <w:lang w:val="en-ZA" w:eastAsia="en-ZA"/>
                  <w:rPrChange w:author="Craig Parker" w:date="2024-08-07T12:23:00Z" w16du:dateUtc="2024-08-07T10:23:00Z" w:id="5406">
                    <w:rPr>
                      <w:rFonts w:ascii="Aptos Narrow" w:hAnsi="Aptos Narrow"/>
                      <w:color w:val="000000"/>
                      <w:sz w:val="22"/>
                      <w:szCs w:val="22"/>
                      <w:lang w:val="en-ZA" w:eastAsia="en-ZA"/>
                    </w:rPr>
                  </w:rPrChange>
                </w:rPr>
                <w:t>Fifth-generation ECMWF high-res. Reanalysis ERA5-Land</w:t>
              </w:r>
            </w:ins>
          </w:p>
        </w:tc>
        <w:tc>
          <w:tcPr>
            <w:tcW w:w="1144" w:type="pct"/>
            <w:hideMark/>
          </w:tcPr>
          <w:p w:rsidRPr="002E4822" w:rsidR="006E7398" w:rsidP="006E7398" w:rsidRDefault="006E7398" w14:paraId="0AA6303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07"/>
                <w:rFonts w:ascii="Nunito" w:hAnsi="Nunito"/>
                <w:color w:val="000000" w:themeColor="text1"/>
                <w:sz w:val="20"/>
                <w:lang w:val="en-ZA" w:eastAsia="en-ZA"/>
                <w:rPrChange w:author="Craig Parker" w:date="2024-08-07T12:23:00Z" w16du:dateUtc="2024-08-07T10:23:00Z" w:id="5408">
                  <w:rPr>
                    <w:ins w:author="Craig Parker" w:date="2024-08-07T12:22:00Z" w16du:dateUtc="2024-08-07T10:22:00Z" w:id="5409"/>
                    <w:rFonts w:ascii="Aptos Narrow" w:hAnsi="Aptos Narrow"/>
                    <w:color w:val="000000"/>
                    <w:sz w:val="22"/>
                    <w:szCs w:val="22"/>
                    <w:lang w:val="en-ZA" w:eastAsia="en-ZA"/>
                  </w:rPr>
                </w:rPrChange>
              </w:rPr>
            </w:pPr>
            <w:ins w:author="Craig Parker" w:date="2024-08-07T12:22:00Z" w16du:dateUtc="2024-08-07T10:22:00Z" w:id="5410">
              <w:r w:rsidRPr="002E4822">
                <w:rPr>
                  <w:rFonts w:ascii="Nunito" w:hAnsi="Nunito"/>
                  <w:color w:val="000000" w:themeColor="text1"/>
                  <w:sz w:val="20"/>
                  <w:lang w:val="en-ZA" w:eastAsia="en-ZA"/>
                  <w:rPrChange w:author="Craig Parker" w:date="2024-08-07T12:23:00Z" w16du:dateUtc="2024-08-07T10:23:00Z" w:id="5411">
                    <w:rPr>
                      <w:rFonts w:ascii="Aptos Narrow" w:hAnsi="Aptos Narrow"/>
                      <w:color w:val="000000"/>
                      <w:sz w:val="22"/>
                      <w:szCs w:val="22"/>
                      <w:lang w:val="en-ZA" w:eastAsia="en-ZA"/>
                    </w:rPr>
                  </w:rPrChange>
                </w:rPr>
                <w:t>A global reanalysis dataset combining observed data with the output of meteorological models. Contains hourly data from 1950 to present.</w:t>
              </w:r>
            </w:ins>
          </w:p>
        </w:tc>
        <w:tc>
          <w:tcPr>
            <w:tcW w:w="964" w:type="pct"/>
            <w:hideMark/>
          </w:tcPr>
          <w:p w:rsidRPr="002E4822" w:rsidR="006E7398" w:rsidP="006E7398" w:rsidRDefault="006E7398" w14:paraId="24950E6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12"/>
                <w:rFonts w:ascii="Nunito" w:hAnsi="Nunito"/>
                <w:color w:val="000000" w:themeColor="text1"/>
                <w:sz w:val="20"/>
                <w:lang w:val="en-ZA" w:eastAsia="en-ZA"/>
                <w:rPrChange w:author="Craig Parker" w:date="2024-08-07T12:23:00Z" w16du:dateUtc="2024-08-07T10:23:00Z" w:id="5413">
                  <w:rPr>
                    <w:ins w:author="Craig Parker" w:date="2024-08-07T12:22:00Z" w16du:dateUtc="2024-08-07T10:22:00Z" w:id="5414"/>
                    <w:rFonts w:ascii="Aptos Narrow" w:hAnsi="Aptos Narrow"/>
                    <w:color w:val="000000"/>
                    <w:sz w:val="22"/>
                    <w:szCs w:val="22"/>
                    <w:lang w:val="en-ZA" w:eastAsia="en-ZA"/>
                  </w:rPr>
                </w:rPrChange>
              </w:rPr>
            </w:pPr>
            <w:ins w:author="Craig Parker" w:date="2024-08-07T12:22:00Z" w16du:dateUtc="2024-08-07T10:22:00Z" w:id="5415">
              <w:r w:rsidRPr="002E4822">
                <w:rPr>
                  <w:rFonts w:ascii="Nunito" w:hAnsi="Nunito"/>
                  <w:color w:val="000000" w:themeColor="text1"/>
                  <w:sz w:val="20"/>
                  <w:lang w:val="en-ZA" w:eastAsia="en-ZA"/>
                  <w:rPrChange w:author="Craig Parker" w:date="2024-08-07T12:23:00Z" w16du:dateUtc="2024-08-07T10:23:00Z" w:id="5416">
                    <w:rPr>
                      <w:rFonts w:ascii="Aptos Narrow" w:hAnsi="Aptos Narrow"/>
                      <w:color w:val="000000"/>
                      <w:sz w:val="22"/>
                      <w:szCs w:val="22"/>
                      <w:lang w:val="en-ZA" w:eastAsia="en-ZA"/>
                    </w:rPr>
                  </w:rPrChange>
                </w:rPr>
                <w:t>Includes a range of surface and near-surface variables including: 2m temperature and dewpoint temperature, surface skin temperature, precipitation, near-surface winds, surface net thermal radiation.</w:t>
              </w:r>
            </w:ins>
          </w:p>
        </w:tc>
        <w:tc>
          <w:tcPr>
            <w:tcW w:w="963" w:type="pct"/>
            <w:hideMark/>
          </w:tcPr>
          <w:p w:rsidRPr="002E4822" w:rsidR="006E7398" w:rsidP="006E7398" w:rsidRDefault="006E7398" w14:paraId="0555ECB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17"/>
                <w:rFonts w:ascii="Nunito" w:hAnsi="Nunito"/>
                <w:color w:val="000000" w:themeColor="text1"/>
                <w:sz w:val="20"/>
                <w:lang w:val="en-ZA" w:eastAsia="en-ZA"/>
                <w:rPrChange w:author="Craig Parker" w:date="2024-08-07T12:23:00Z" w16du:dateUtc="2024-08-07T10:23:00Z" w:id="5418">
                  <w:rPr>
                    <w:ins w:author="Craig Parker" w:date="2024-08-07T12:22:00Z" w16du:dateUtc="2024-08-07T10:22:00Z" w:id="5419"/>
                    <w:rFonts w:ascii="Aptos Narrow" w:hAnsi="Aptos Narrow"/>
                    <w:color w:val="000000"/>
                    <w:sz w:val="22"/>
                    <w:szCs w:val="22"/>
                    <w:lang w:val="en-ZA" w:eastAsia="en-ZA"/>
                  </w:rPr>
                </w:rPrChange>
              </w:rPr>
            </w:pPr>
            <w:ins w:author="Craig Parker" w:date="2024-08-07T12:22:00Z" w16du:dateUtc="2024-08-07T10:22:00Z" w:id="5420">
              <w:r w:rsidRPr="002E4822">
                <w:rPr>
                  <w:rFonts w:ascii="Nunito" w:hAnsi="Nunito"/>
                  <w:color w:val="000000" w:themeColor="text1"/>
                  <w:sz w:val="20"/>
                  <w:lang w:val="en-ZA" w:eastAsia="en-ZA"/>
                  <w:rPrChange w:author="Craig Parker" w:date="2024-08-07T12:23:00Z" w16du:dateUtc="2024-08-07T10:23:00Z" w:id="5421">
                    <w:rPr>
                      <w:rFonts w:ascii="Aptos Narrow" w:hAnsi="Aptos Narrow"/>
                      <w:color w:val="000000"/>
                      <w:sz w:val="22"/>
                      <w:szCs w:val="22"/>
                      <w:lang w:val="en-ZA" w:eastAsia="en-ZA"/>
                    </w:rPr>
                  </w:rPrChange>
                </w:rPr>
                <w:t>Spatial: Global coverage, 0.1 deg. Temporal: hourly 1950 - present</w:t>
              </w:r>
            </w:ins>
          </w:p>
        </w:tc>
        <w:tc>
          <w:tcPr>
            <w:tcW w:w="964" w:type="pct"/>
            <w:hideMark/>
          </w:tcPr>
          <w:p w:rsidRPr="002E4822" w:rsidR="006E7398" w:rsidP="006E7398" w:rsidRDefault="006E7398" w14:paraId="4C661E6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22"/>
                <w:rFonts w:ascii="Nunito" w:hAnsi="Nunito"/>
                <w:color w:val="000000" w:themeColor="text1"/>
                <w:sz w:val="20"/>
                <w:lang w:val="en-ZA" w:eastAsia="en-ZA"/>
                <w:rPrChange w:author="Craig Parker" w:date="2024-08-07T12:23:00Z" w16du:dateUtc="2024-08-07T10:23:00Z" w:id="5423">
                  <w:rPr>
                    <w:ins w:author="Craig Parker" w:date="2024-08-07T12:22:00Z" w16du:dateUtc="2024-08-07T10:22:00Z" w:id="5424"/>
                    <w:rFonts w:ascii="Aptos Narrow" w:hAnsi="Aptos Narrow"/>
                    <w:color w:val="000000"/>
                    <w:sz w:val="22"/>
                    <w:szCs w:val="22"/>
                    <w:lang w:val="en-ZA" w:eastAsia="en-ZA"/>
                  </w:rPr>
                </w:rPrChange>
              </w:rPr>
            </w:pPr>
            <w:ins w:author="Craig Parker" w:date="2024-08-07T12:22:00Z" w16du:dateUtc="2024-08-07T10:22:00Z" w:id="5425">
              <w:r w:rsidRPr="002E4822">
                <w:rPr>
                  <w:rFonts w:ascii="Nunito" w:hAnsi="Nunito"/>
                  <w:color w:val="000000" w:themeColor="text1"/>
                  <w:sz w:val="20"/>
                  <w:lang w:val="en-ZA" w:eastAsia="en-ZA"/>
                  <w:rPrChange w:author="Craig Parker" w:date="2024-08-07T12:23:00Z" w16du:dateUtc="2024-08-07T10:23:00Z" w:id="5426">
                    <w:rPr>
                      <w:rFonts w:ascii="Aptos Narrow" w:hAnsi="Aptos Narrow"/>
                      <w:color w:val="000000"/>
                      <w:sz w:val="22"/>
                      <w:szCs w:val="22"/>
                      <w:lang w:val="en-ZA" w:eastAsia="en-ZA"/>
                    </w:rPr>
                  </w:rPrChange>
                </w:rPr>
                <w:t>Determination of heat hazard; Thermal comfort metrics; combined climate exposures (historical)</w:t>
              </w:r>
            </w:ins>
          </w:p>
        </w:tc>
      </w:tr>
      <w:tr w:rsidRPr="002E4822" w:rsidR="006E7398" w:rsidTr="006E7398" w14:paraId="42D5DC0D" w14:textId="77777777">
        <w:trPr>
          <w:trHeight w:val="870"/>
          <w:ins w:author="Craig Parker" w:date="2024-08-07T12:22:00Z" w:id="5427"/>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53E3A1DC" w14:textId="77777777">
            <w:pPr>
              <w:overflowPunct/>
              <w:autoSpaceDE/>
              <w:autoSpaceDN/>
              <w:adjustRightInd/>
              <w:rPr>
                <w:ins w:author="Craig Parker" w:date="2024-08-07T12:22:00Z" w16du:dateUtc="2024-08-07T10:22:00Z" w:id="5428"/>
                <w:rFonts w:ascii="Nunito" w:hAnsi="Nunito"/>
                <w:color w:val="000000" w:themeColor="text1"/>
                <w:sz w:val="20"/>
                <w:lang w:val="en-ZA" w:eastAsia="en-ZA"/>
                <w:rPrChange w:author="Craig Parker" w:date="2024-08-07T12:23:00Z" w16du:dateUtc="2024-08-07T10:23:00Z" w:id="5429">
                  <w:rPr>
                    <w:ins w:author="Craig Parker" w:date="2024-08-07T12:22:00Z" w16du:dateUtc="2024-08-07T10:22:00Z" w:id="5430"/>
                    <w:rFonts w:ascii="Aptos Narrow" w:hAnsi="Aptos Narrow"/>
                    <w:color w:val="000000"/>
                    <w:sz w:val="22"/>
                    <w:szCs w:val="22"/>
                    <w:lang w:val="en-ZA" w:eastAsia="en-ZA"/>
                  </w:rPr>
                </w:rPrChange>
              </w:rPr>
            </w:pPr>
            <w:ins w:author="Craig Parker" w:date="2024-08-07T12:22:00Z" w16du:dateUtc="2024-08-07T10:22:00Z" w:id="5431">
              <w:r w:rsidRPr="002E4822">
                <w:rPr>
                  <w:rFonts w:ascii="Nunito" w:hAnsi="Nunito"/>
                  <w:color w:val="000000" w:themeColor="text1"/>
                  <w:sz w:val="20"/>
                  <w:lang w:val="en-ZA" w:eastAsia="en-ZA"/>
                  <w:rPrChange w:author="Craig Parker" w:date="2024-08-07T12:23:00Z" w16du:dateUtc="2024-08-07T10:23:00Z" w:id="5432">
                    <w:rPr>
                      <w:rFonts w:ascii="Aptos Narrow" w:hAnsi="Aptos Narrow"/>
                      <w:color w:val="000000"/>
                      <w:sz w:val="22"/>
                      <w:szCs w:val="22"/>
                      <w:lang w:val="en-ZA" w:eastAsia="en-ZA"/>
                    </w:rPr>
                  </w:rPrChange>
                </w:rPr>
                <w:t>WATCH Forcing Data methodology applied to ERA5 (WFDE5)</w:t>
              </w:r>
            </w:ins>
          </w:p>
        </w:tc>
        <w:tc>
          <w:tcPr>
            <w:tcW w:w="1144" w:type="pct"/>
            <w:hideMark/>
          </w:tcPr>
          <w:p w:rsidRPr="002E4822" w:rsidR="006E7398" w:rsidP="006E7398" w:rsidRDefault="006E7398" w14:paraId="5EC54E6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33"/>
                <w:rFonts w:ascii="Nunito" w:hAnsi="Nunito"/>
                <w:color w:val="000000" w:themeColor="text1"/>
                <w:sz w:val="20"/>
                <w:lang w:val="en-ZA" w:eastAsia="en-ZA"/>
                <w:rPrChange w:author="Craig Parker" w:date="2024-08-07T12:23:00Z" w16du:dateUtc="2024-08-07T10:23:00Z" w:id="5434">
                  <w:rPr>
                    <w:ins w:author="Craig Parker" w:date="2024-08-07T12:22:00Z" w16du:dateUtc="2024-08-07T10:22:00Z" w:id="5435"/>
                    <w:rFonts w:ascii="Aptos Narrow" w:hAnsi="Aptos Narrow"/>
                    <w:color w:val="000000"/>
                    <w:sz w:val="22"/>
                    <w:szCs w:val="22"/>
                    <w:lang w:val="en-ZA" w:eastAsia="en-ZA"/>
                  </w:rPr>
                </w:rPrChange>
              </w:rPr>
            </w:pPr>
            <w:ins w:author="Craig Parker" w:date="2024-08-07T12:22:00Z" w16du:dateUtc="2024-08-07T10:22:00Z" w:id="5436">
              <w:r w:rsidRPr="002E4822">
                <w:rPr>
                  <w:rFonts w:ascii="Nunito" w:hAnsi="Nunito"/>
                  <w:color w:val="000000" w:themeColor="text1"/>
                  <w:sz w:val="20"/>
                  <w:lang w:val="en-ZA" w:eastAsia="en-ZA"/>
                  <w:rPrChange w:author="Craig Parker" w:date="2024-08-07T12:23:00Z" w16du:dateUtc="2024-08-07T10:23:00Z" w:id="5437">
                    <w:rPr>
                      <w:rFonts w:ascii="Aptos Narrow" w:hAnsi="Aptos Narrow"/>
                      <w:color w:val="000000"/>
                      <w:sz w:val="22"/>
                      <w:szCs w:val="22"/>
                      <w:lang w:val="en-ZA" w:eastAsia="en-ZA"/>
                    </w:rPr>
                  </w:rPrChange>
                </w:rPr>
                <w:t>A global bias-corrected reconstruction of near-surface meteorological variables derived from the ERA5.</w:t>
              </w:r>
            </w:ins>
          </w:p>
        </w:tc>
        <w:tc>
          <w:tcPr>
            <w:tcW w:w="964" w:type="pct"/>
            <w:hideMark/>
          </w:tcPr>
          <w:p w:rsidRPr="002E4822" w:rsidR="006E7398" w:rsidP="006E7398" w:rsidRDefault="006E7398" w14:paraId="525D012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38"/>
                <w:rFonts w:ascii="Nunito" w:hAnsi="Nunito"/>
                <w:color w:val="000000" w:themeColor="text1"/>
                <w:sz w:val="20"/>
                <w:lang w:val="en-ZA" w:eastAsia="en-ZA"/>
                <w:rPrChange w:author="Craig Parker" w:date="2024-08-07T12:23:00Z" w16du:dateUtc="2024-08-07T10:23:00Z" w:id="5439">
                  <w:rPr>
                    <w:ins w:author="Craig Parker" w:date="2024-08-07T12:22:00Z" w16du:dateUtc="2024-08-07T10:22:00Z" w:id="5440"/>
                    <w:rFonts w:ascii="Aptos Narrow" w:hAnsi="Aptos Narrow"/>
                    <w:color w:val="000000"/>
                    <w:sz w:val="22"/>
                    <w:szCs w:val="22"/>
                    <w:lang w:val="en-ZA" w:eastAsia="en-ZA"/>
                  </w:rPr>
                </w:rPrChange>
              </w:rPr>
            </w:pPr>
            <w:ins w:author="Craig Parker" w:date="2024-08-07T12:22:00Z" w16du:dateUtc="2024-08-07T10:22:00Z" w:id="5441">
              <w:r w:rsidRPr="002E4822">
                <w:rPr>
                  <w:rFonts w:ascii="Nunito" w:hAnsi="Nunito"/>
                  <w:color w:val="000000" w:themeColor="text1"/>
                  <w:sz w:val="20"/>
                  <w:lang w:val="en-ZA" w:eastAsia="en-ZA"/>
                  <w:rPrChange w:author="Craig Parker" w:date="2024-08-07T12:23:00Z" w16du:dateUtc="2024-08-07T10:23:00Z" w:id="5442">
                    <w:rPr>
                      <w:rFonts w:ascii="Aptos Narrow" w:hAnsi="Aptos Narrow"/>
                      <w:color w:val="000000"/>
                      <w:sz w:val="22"/>
                      <w:szCs w:val="22"/>
                      <w:lang w:val="en-ZA" w:eastAsia="en-ZA"/>
                    </w:rPr>
                  </w:rPrChange>
                </w:rPr>
                <w:t xml:space="preserve">Includes a range of surface and near-surface variables </w:t>
              </w:r>
              <w:proofErr w:type="gramStart"/>
              <w:r w:rsidRPr="002E4822">
                <w:rPr>
                  <w:rFonts w:ascii="Nunito" w:hAnsi="Nunito"/>
                  <w:color w:val="000000" w:themeColor="text1"/>
                  <w:sz w:val="20"/>
                  <w:lang w:val="en-ZA" w:eastAsia="en-ZA"/>
                  <w:rPrChange w:author="Craig Parker" w:date="2024-08-07T12:23:00Z" w16du:dateUtc="2024-08-07T10:23:00Z" w:id="5443">
                    <w:rPr>
                      <w:rFonts w:ascii="Aptos Narrow" w:hAnsi="Aptos Narrow"/>
                      <w:color w:val="000000"/>
                      <w:sz w:val="22"/>
                      <w:szCs w:val="22"/>
                      <w:lang w:val="en-ZA" w:eastAsia="en-ZA"/>
                    </w:rPr>
                  </w:rPrChange>
                </w:rPr>
                <w:t>including:</w:t>
              </w:r>
              <w:proofErr w:type="gramEnd"/>
              <w:r w:rsidRPr="002E4822">
                <w:rPr>
                  <w:rFonts w:ascii="Nunito" w:hAnsi="Nunito"/>
                  <w:color w:val="000000" w:themeColor="text1"/>
                  <w:sz w:val="20"/>
                  <w:lang w:val="en-ZA" w:eastAsia="en-ZA"/>
                  <w:rPrChange w:author="Craig Parker" w:date="2024-08-07T12:23:00Z" w16du:dateUtc="2024-08-07T10:23:00Z" w:id="5444">
                    <w:rPr>
                      <w:rFonts w:ascii="Aptos Narrow" w:hAnsi="Aptos Narrow"/>
                      <w:color w:val="000000"/>
                      <w:sz w:val="22"/>
                      <w:szCs w:val="22"/>
                      <w:lang w:val="en-ZA" w:eastAsia="en-ZA"/>
                    </w:rPr>
                  </w:rPrChange>
                </w:rPr>
                <w:t xml:space="preserve"> near surface air temperature, specific humidity, rainfall, wind speed, air pressure and surface longwave and shortwave radiation</w:t>
              </w:r>
            </w:ins>
          </w:p>
        </w:tc>
        <w:tc>
          <w:tcPr>
            <w:tcW w:w="963" w:type="pct"/>
            <w:hideMark/>
          </w:tcPr>
          <w:p w:rsidRPr="002E4822" w:rsidR="006E7398" w:rsidP="006E7398" w:rsidRDefault="006E7398" w14:paraId="5502498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45"/>
                <w:rFonts w:ascii="Nunito" w:hAnsi="Nunito"/>
                <w:color w:val="000000" w:themeColor="text1"/>
                <w:sz w:val="20"/>
                <w:lang w:val="en-ZA" w:eastAsia="en-ZA"/>
                <w:rPrChange w:author="Craig Parker" w:date="2024-08-07T12:23:00Z" w16du:dateUtc="2024-08-07T10:23:00Z" w:id="5446">
                  <w:rPr>
                    <w:ins w:author="Craig Parker" w:date="2024-08-07T12:22:00Z" w16du:dateUtc="2024-08-07T10:22:00Z" w:id="5447"/>
                    <w:rFonts w:ascii="Aptos Narrow" w:hAnsi="Aptos Narrow"/>
                    <w:color w:val="000000"/>
                    <w:sz w:val="22"/>
                    <w:szCs w:val="22"/>
                    <w:lang w:val="en-ZA" w:eastAsia="en-ZA"/>
                  </w:rPr>
                </w:rPrChange>
              </w:rPr>
            </w:pPr>
            <w:ins w:author="Craig Parker" w:date="2024-08-07T12:22:00Z" w16du:dateUtc="2024-08-07T10:22:00Z" w:id="5448">
              <w:r w:rsidRPr="002E4822">
                <w:rPr>
                  <w:rFonts w:ascii="Nunito" w:hAnsi="Nunito"/>
                  <w:color w:val="000000" w:themeColor="text1"/>
                  <w:sz w:val="20"/>
                  <w:lang w:val="en-ZA" w:eastAsia="en-ZA"/>
                  <w:rPrChange w:author="Craig Parker" w:date="2024-08-07T12:23:00Z" w16du:dateUtc="2024-08-07T10:23:00Z" w:id="5449">
                    <w:rPr>
                      <w:rFonts w:ascii="Aptos Narrow" w:hAnsi="Aptos Narrow"/>
                      <w:color w:val="000000"/>
                      <w:sz w:val="22"/>
                      <w:szCs w:val="22"/>
                      <w:lang w:val="en-ZA" w:eastAsia="en-ZA"/>
                    </w:rPr>
                  </w:rPrChange>
                </w:rPr>
                <w:t>Spatial: Global land Temporal: Hourly 1979 - 2019</w:t>
              </w:r>
            </w:ins>
          </w:p>
        </w:tc>
        <w:tc>
          <w:tcPr>
            <w:tcW w:w="964" w:type="pct"/>
            <w:hideMark/>
          </w:tcPr>
          <w:p w:rsidRPr="002E4822" w:rsidR="006E7398" w:rsidP="006E7398" w:rsidRDefault="006E7398" w14:paraId="53CB8C6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50"/>
                <w:rFonts w:ascii="Nunito" w:hAnsi="Nunito"/>
                <w:color w:val="000000" w:themeColor="text1"/>
                <w:sz w:val="20"/>
                <w:lang w:val="en-ZA" w:eastAsia="en-ZA"/>
                <w:rPrChange w:author="Craig Parker" w:date="2024-08-07T12:23:00Z" w16du:dateUtc="2024-08-07T10:23:00Z" w:id="5451">
                  <w:rPr>
                    <w:ins w:author="Craig Parker" w:date="2024-08-07T12:22:00Z" w16du:dateUtc="2024-08-07T10:22:00Z" w:id="5452"/>
                    <w:rFonts w:ascii="Aptos Narrow" w:hAnsi="Aptos Narrow"/>
                    <w:color w:val="000000"/>
                    <w:sz w:val="22"/>
                    <w:szCs w:val="22"/>
                    <w:lang w:val="en-ZA" w:eastAsia="en-ZA"/>
                  </w:rPr>
                </w:rPrChange>
              </w:rPr>
            </w:pPr>
            <w:ins w:author="Craig Parker" w:date="2024-08-07T12:22:00Z" w16du:dateUtc="2024-08-07T10:22:00Z" w:id="5453">
              <w:r w:rsidRPr="002E4822">
                <w:rPr>
                  <w:rFonts w:ascii="Nunito" w:hAnsi="Nunito"/>
                  <w:color w:val="000000" w:themeColor="text1"/>
                  <w:sz w:val="20"/>
                  <w:lang w:val="en-ZA" w:eastAsia="en-ZA"/>
                  <w:rPrChange w:author="Craig Parker" w:date="2024-08-07T12:23:00Z" w16du:dateUtc="2024-08-07T10:23:00Z" w:id="5454">
                    <w:rPr>
                      <w:rFonts w:ascii="Aptos Narrow" w:hAnsi="Aptos Narrow"/>
                      <w:color w:val="000000"/>
                      <w:sz w:val="22"/>
                      <w:szCs w:val="22"/>
                      <w:lang w:val="en-ZA" w:eastAsia="en-ZA"/>
                    </w:rPr>
                  </w:rPrChange>
                </w:rPr>
                <w:t>Determination of heat hazard; Thermal comfort metrics; combined climate exposures (historical)</w:t>
              </w:r>
            </w:ins>
          </w:p>
        </w:tc>
      </w:tr>
      <w:tr w:rsidRPr="002E4822" w:rsidR="006E7398" w:rsidTr="006E7398" w14:paraId="6A1AF4C9" w14:textId="77777777">
        <w:trPr>
          <w:trHeight w:val="580"/>
          <w:ins w:author="Craig Parker" w:date="2024-08-07T12:22:00Z" w:id="5455"/>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167C501" w14:textId="77777777">
            <w:pPr>
              <w:overflowPunct/>
              <w:autoSpaceDE/>
              <w:autoSpaceDN/>
              <w:adjustRightInd/>
              <w:rPr>
                <w:ins w:author="Craig Parker" w:date="2024-08-07T12:22:00Z" w16du:dateUtc="2024-08-07T10:22:00Z" w:id="5456"/>
                <w:rFonts w:ascii="Nunito" w:hAnsi="Nunito"/>
                <w:color w:val="000000" w:themeColor="text1"/>
                <w:sz w:val="20"/>
                <w:lang w:val="en-ZA" w:eastAsia="en-ZA"/>
                <w:rPrChange w:author="Craig Parker" w:date="2024-08-07T12:23:00Z" w16du:dateUtc="2024-08-07T10:23:00Z" w:id="5457">
                  <w:rPr>
                    <w:ins w:author="Craig Parker" w:date="2024-08-07T12:22:00Z" w16du:dateUtc="2024-08-07T10:22:00Z" w:id="5458"/>
                    <w:rFonts w:ascii="Aptos Narrow" w:hAnsi="Aptos Narrow"/>
                    <w:color w:val="000000"/>
                    <w:sz w:val="22"/>
                    <w:szCs w:val="22"/>
                    <w:lang w:val="en-ZA" w:eastAsia="en-ZA"/>
                  </w:rPr>
                </w:rPrChange>
              </w:rPr>
            </w:pPr>
            <w:ins w:author="Craig Parker" w:date="2024-08-07T12:22:00Z" w16du:dateUtc="2024-08-07T10:22:00Z" w:id="5459">
              <w:r w:rsidRPr="002E4822">
                <w:rPr>
                  <w:rFonts w:ascii="Nunito" w:hAnsi="Nunito"/>
                  <w:color w:val="000000" w:themeColor="text1"/>
                  <w:sz w:val="20"/>
                  <w:lang w:val="en-ZA" w:eastAsia="en-ZA"/>
                  <w:rPrChange w:author="Craig Parker" w:date="2024-08-07T12:23:00Z" w16du:dateUtc="2024-08-07T10:23:00Z" w:id="5460">
                    <w:rPr>
                      <w:rFonts w:ascii="Aptos Narrow" w:hAnsi="Aptos Narrow"/>
                      <w:color w:val="000000"/>
                      <w:sz w:val="22"/>
                      <w:szCs w:val="22"/>
                      <w:lang w:val="en-ZA" w:eastAsia="en-ZA"/>
                    </w:rPr>
                  </w:rPrChange>
                </w:rPr>
                <w:t>Temperature and precipitation gridded data for global and regional domains derived from in-situ and satellite observations</w:t>
              </w:r>
            </w:ins>
          </w:p>
        </w:tc>
        <w:tc>
          <w:tcPr>
            <w:tcW w:w="1144" w:type="pct"/>
            <w:hideMark/>
          </w:tcPr>
          <w:p w:rsidRPr="002E4822" w:rsidR="006E7398" w:rsidP="006E7398" w:rsidRDefault="006E7398" w14:paraId="24FD688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61"/>
                <w:rFonts w:ascii="Nunito" w:hAnsi="Nunito"/>
                <w:color w:val="000000" w:themeColor="text1"/>
                <w:sz w:val="20"/>
                <w:lang w:val="en-ZA" w:eastAsia="en-ZA"/>
                <w:rPrChange w:author="Craig Parker" w:date="2024-08-07T12:23:00Z" w16du:dateUtc="2024-08-07T10:23:00Z" w:id="5462">
                  <w:rPr>
                    <w:ins w:author="Craig Parker" w:date="2024-08-07T12:22:00Z" w16du:dateUtc="2024-08-07T10:22:00Z" w:id="5463"/>
                    <w:rFonts w:ascii="Aptos Narrow" w:hAnsi="Aptos Narrow"/>
                    <w:color w:val="000000"/>
                    <w:sz w:val="22"/>
                    <w:szCs w:val="22"/>
                    <w:lang w:val="en-ZA" w:eastAsia="en-ZA"/>
                  </w:rPr>
                </w:rPrChange>
              </w:rPr>
            </w:pPr>
            <w:ins w:author="Craig Parker" w:date="2024-08-07T12:22:00Z" w16du:dateUtc="2024-08-07T10:22:00Z" w:id="5464">
              <w:r w:rsidRPr="002E4822">
                <w:rPr>
                  <w:rFonts w:ascii="Nunito" w:hAnsi="Nunito"/>
                  <w:color w:val="000000" w:themeColor="text1"/>
                  <w:sz w:val="20"/>
                  <w:lang w:val="en-ZA" w:eastAsia="en-ZA"/>
                  <w:rPrChange w:author="Craig Parker" w:date="2024-08-07T12:23:00Z" w16du:dateUtc="2024-08-07T10:23:00Z" w:id="5465">
                    <w:rPr>
                      <w:rFonts w:ascii="Aptos Narrow" w:hAnsi="Aptos Narrow"/>
                      <w:color w:val="000000"/>
                      <w:sz w:val="22"/>
                      <w:szCs w:val="22"/>
                      <w:lang w:val="en-ZA" w:eastAsia="en-ZA"/>
                    </w:rPr>
                  </w:rPrChange>
                </w:rPr>
                <w:t>Temperature and precipitation from different datasets including: GISTEMP, Berkeley Earth, CPC and CPC-CONUS, CHIRPS, IMERG, CMORPH, GPCC and CRU</w:t>
              </w:r>
            </w:ins>
          </w:p>
        </w:tc>
        <w:tc>
          <w:tcPr>
            <w:tcW w:w="964" w:type="pct"/>
            <w:hideMark/>
          </w:tcPr>
          <w:p w:rsidRPr="002E4822" w:rsidR="006E7398" w:rsidP="006E7398" w:rsidRDefault="006E7398" w14:paraId="289F6FC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66"/>
                <w:rFonts w:ascii="Nunito" w:hAnsi="Nunito"/>
                <w:color w:val="000000" w:themeColor="text1"/>
                <w:sz w:val="20"/>
                <w:lang w:val="en-ZA" w:eastAsia="en-ZA"/>
                <w:rPrChange w:author="Craig Parker" w:date="2024-08-07T12:23:00Z" w16du:dateUtc="2024-08-07T10:23:00Z" w:id="5467">
                  <w:rPr>
                    <w:ins w:author="Craig Parker" w:date="2024-08-07T12:22:00Z" w16du:dateUtc="2024-08-07T10:22:00Z" w:id="5468"/>
                    <w:rFonts w:ascii="Aptos Narrow" w:hAnsi="Aptos Narrow"/>
                    <w:color w:val="000000"/>
                    <w:sz w:val="22"/>
                    <w:szCs w:val="22"/>
                    <w:lang w:val="en-ZA" w:eastAsia="en-ZA"/>
                  </w:rPr>
                </w:rPrChange>
              </w:rPr>
            </w:pPr>
            <w:ins w:author="Craig Parker" w:date="2024-08-07T12:22:00Z" w16du:dateUtc="2024-08-07T10:22:00Z" w:id="5469">
              <w:r w:rsidRPr="002E4822">
                <w:rPr>
                  <w:rFonts w:ascii="Nunito" w:hAnsi="Nunito"/>
                  <w:color w:val="000000" w:themeColor="text1"/>
                  <w:sz w:val="20"/>
                  <w:lang w:val="en-ZA" w:eastAsia="en-ZA"/>
                  <w:rPrChange w:author="Craig Parker" w:date="2024-08-07T12:23:00Z" w16du:dateUtc="2024-08-07T10:23:00Z" w:id="5470">
                    <w:rPr>
                      <w:rFonts w:ascii="Aptos Narrow" w:hAnsi="Aptos Narrow"/>
                      <w:color w:val="000000"/>
                      <w:sz w:val="22"/>
                      <w:szCs w:val="22"/>
                      <w:lang w:val="en-ZA" w:eastAsia="en-ZA"/>
                    </w:rPr>
                  </w:rPrChange>
                </w:rPr>
                <w:t>Precipitation, maximum, mean and minimum temperature</w:t>
              </w:r>
            </w:ins>
          </w:p>
        </w:tc>
        <w:tc>
          <w:tcPr>
            <w:tcW w:w="963" w:type="pct"/>
            <w:hideMark/>
          </w:tcPr>
          <w:p w:rsidRPr="002E4822" w:rsidR="006E7398" w:rsidP="006E7398" w:rsidRDefault="006E7398" w14:paraId="0790581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71"/>
                <w:rFonts w:ascii="Nunito" w:hAnsi="Nunito"/>
                <w:color w:val="000000" w:themeColor="text1"/>
                <w:sz w:val="20"/>
                <w:lang w:val="en-ZA" w:eastAsia="en-ZA"/>
                <w:rPrChange w:author="Craig Parker" w:date="2024-08-07T12:23:00Z" w16du:dateUtc="2024-08-07T10:23:00Z" w:id="5472">
                  <w:rPr>
                    <w:ins w:author="Craig Parker" w:date="2024-08-07T12:22:00Z" w16du:dateUtc="2024-08-07T10:22:00Z" w:id="5473"/>
                    <w:rFonts w:ascii="Aptos Narrow" w:hAnsi="Aptos Narrow"/>
                    <w:color w:val="000000"/>
                    <w:sz w:val="22"/>
                    <w:szCs w:val="22"/>
                    <w:lang w:val="en-ZA" w:eastAsia="en-ZA"/>
                  </w:rPr>
                </w:rPrChange>
              </w:rPr>
            </w:pPr>
            <w:ins w:author="Craig Parker" w:date="2024-08-07T12:22:00Z" w16du:dateUtc="2024-08-07T10:22:00Z" w:id="5474">
              <w:r w:rsidRPr="002E4822">
                <w:rPr>
                  <w:rFonts w:ascii="Nunito" w:hAnsi="Nunito"/>
                  <w:color w:val="000000" w:themeColor="text1"/>
                  <w:sz w:val="20"/>
                  <w:lang w:val="en-ZA" w:eastAsia="en-ZA"/>
                  <w:rPrChange w:author="Craig Parker" w:date="2024-08-07T12:23:00Z" w16du:dateUtc="2024-08-07T10:23:00Z" w:id="5475">
                    <w:rPr>
                      <w:rFonts w:ascii="Aptos Narrow" w:hAnsi="Aptos Narrow"/>
                      <w:color w:val="000000"/>
                      <w:sz w:val="22"/>
                      <w:szCs w:val="22"/>
                      <w:lang w:val="en-ZA" w:eastAsia="en-ZA"/>
                    </w:rPr>
                  </w:rPrChange>
                </w:rPr>
                <w:t>Spatial: Global, quasi-global, Africa depending on the dataset. Temporal: daily or monthly depending on the dataset</w:t>
              </w:r>
            </w:ins>
          </w:p>
        </w:tc>
        <w:tc>
          <w:tcPr>
            <w:tcW w:w="964" w:type="pct"/>
            <w:hideMark/>
          </w:tcPr>
          <w:p w:rsidRPr="002E4822" w:rsidR="006E7398" w:rsidP="006E7398" w:rsidRDefault="006E7398" w14:paraId="478F938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76"/>
                <w:rFonts w:ascii="Nunito" w:hAnsi="Nunito"/>
                <w:color w:val="000000" w:themeColor="text1"/>
                <w:sz w:val="20"/>
                <w:lang w:val="en-ZA" w:eastAsia="en-ZA"/>
                <w:rPrChange w:author="Craig Parker" w:date="2024-08-07T12:23:00Z" w16du:dateUtc="2024-08-07T10:23:00Z" w:id="5477">
                  <w:rPr>
                    <w:ins w:author="Craig Parker" w:date="2024-08-07T12:22:00Z" w16du:dateUtc="2024-08-07T10:22:00Z" w:id="5478"/>
                    <w:rFonts w:ascii="Aptos Narrow" w:hAnsi="Aptos Narrow"/>
                    <w:color w:val="000000"/>
                    <w:sz w:val="22"/>
                    <w:szCs w:val="22"/>
                    <w:lang w:val="en-ZA" w:eastAsia="en-ZA"/>
                  </w:rPr>
                </w:rPrChange>
              </w:rPr>
            </w:pPr>
            <w:ins w:author="Craig Parker" w:date="2024-08-07T12:22:00Z" w16du:dateUtc="2024-08-07T10:22:00Z" w:id="5479">
              <w:r w:rsidRPr="002E4822">
                <w:rPr>
                  <w:rFonts w:ascii="Nunito" w:hAnsi="Nunito"/>
                  <w:color w:val="000000" w:themeColor="text1"/>
                  <w:sz w:val="20"/>
                  <w:lang w:val="en-ZA" w:eastAsia="en-ZA"/>
                  <w:rPrChange w:author="Craig Parker" w:date="2024-08-07T12:23:00Z" w16du:dateUtc="2024-08-07T10:23:00Z" w:id="5480">
                    <w:rPr>
                      <w:rFonts w:ascii="Aptos Narrow" w:hAnsi="Aptos Narrow"/>
                      <w:color w:val="000000"/>
                      <w:sz w:val="22"/>
                      <w:szCs w:val="22"/>
                      <w:lang w:val="en-ZA" w:eastAsia="en-ZA"/>
                    </w:rPr>
                  </w:rPrChange>
                </w:rPr>
                <w:t>Determination of heat hazard; Thermal comfort metrics; combined climate exposures (historical)</w:t>
              </w:r>
            </w:ins>
          </w:p>
        </w:tc>
      </w:tr>
      <w:tr w:rsidRPr="002E4822" w:rsidR="006E7398" w:rsidTr="006E7398" w14:paraId="766E6AD4" w14:textId="77777777">
        <w:trPr>
          <w:trHeight w:val="580"/>
          <w:ins w:author="Craig Parker" w:date="2024-08-07T12:22:00Z" w:id="5481"/>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72DA7F3" w14:textId="77777777">
            <w:pPr>
              <w:overflowPunct/>
              <w:autoSpaceDE/>
              <w:autoSpaceDN/>
              <w:adjustRightInd/>
              <w:rPr>
                <w:ins w:author="Craig Parker" w:date="2024-08-07T12:22:00Z" w16du:dateUtc="2024-08-07T10:22:00Z" w:id="5482"/>
                <w:rFonts w:ascii="Nunito" w:hAnsi="Nunito"/>
                <w:color w:val="000000" w:themeColor="text1"/>
                <w:sz w:val="20"/>
                <w:lang w:val="en-ZA" w:eastAsia="en-ZA"/>
                <w:rPrChange w:author="Craig Parker" w:date="2024-08-07T12:23:00Z" w16du:dateUtc="2024-08-07T10:23:00Z" w:id="5483">
                  <w:rPr>
                    <w:ins w:author="Craig Parker" w:date="2024-08-07T12:22:00Z" w16du:dateUtc="2024-08-07T10:22:00Z" w:id="5484"/>
                    <w:rFonts w:ascii="Aptos Narrow" w:hAnsi="Aptos Narrow"/>
                    <w:color w:val="000000"/>
                    <w:sz w:val="22"/>
                    <w:szCs w:val="22"/>
                    <w:lang w:val="en-ZA" w:eastAsia="en-ZA"/>
                  </w:rPr>
                </w:rPrChange>
              </w:rPr>
            </w:pPr>
            <w:ins w:author="Craig Parker" w:date="2024-08-07T12:22:00Z" w16du:dateUtc="2024-08-07T10:22:00Z" w:id="5485">
              <w:r w:rsidRPr="002E4822">
                <w:rPr>
                  <w:rFonts w:ascii="Nunito" w:hAnsi="Nunito"/>
                  <w:color w:val="000000" w:themeColor="text1"/>
                  <w:sz w:val="20"/>
                  <w:lang w:val="en-ZA" w:eastAsia="en-ZA"/>
                  <w:rPrChange w:author="Craig Parker" w:date="2024-08-07T12:23:00Z" w16du:dateUtc="2024-08-07T10:23:00Z" w:id="5486">
                    <w:rPr>
                      <w:rFonts w:ascii="Aptos Narrow" w:hAnsi="Aptos Narrow"/>
                      <w:color w:val="000000"/>
                      <w:sz w:val="22"/>
                      <w:szCs w:val="22"/>
                      <w:lang w:val="en-ZA" w:eastAsia="en-ZA"/>
                    </w:rPr>
                  </w:rPrChange>
                </w:rPr>
                <w:t>Copernicus S2S seasonal forecast data</w:t>
              </w:r>
            </w:ins>
          </w:p>
        </w:tc>
        <w:tc>
          <w:tcPr>
            <w:tcW w:w="1144" w:type="pct"/>
            <w:hideMark/>
          </w:tcPr>
          <w:p w:rsidRPr="002E4822" w:rsidR="006E7398" w:rsidP="006E7398" w:rsidRDefault="006E7398" w14:paraId="1D90E275"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87"/>
                <w:rFonts w:ascii="Nunito" w:hAnsi="Nunito"/>
                <w:color w:val="000000" w:themeColor="text1"/>
                <w:sz w:val="20"/>
                <w:lang w:val="en-ZA" w:eastAsia="en-ZA"/>
                <w:rPrChange w:author="Craig Parker" w:date="2024-08-07T12:23:00Z" w16du:dateUtc="2024-08-07T10:23:00Z" w:id="5488">
                  <w:rPr>
                    <w:ins w:author="Craig Parker" w:date="2024-08-07T12:22:00Z" w16du:dateUtc="2024-08-07T10:22:00Z" w:id="5489"/>
                    <w:rFonts w:ascii="Aptos Narrow" w:hAnsi="Aptos Narrow"/>
                    <w:color w:val="000000"/>
                    <w:sz w:val="22"/>
                    <w:szCs w:val="22"/>
                    <w:lang w:val="en-ZA" w:eastAsia="en-ZA"/>
                  </w:rPr>
                </w:rPrChange>
              </w:rPr>
            </w:pPr>
            <w:ins w:author="Craig Parker" w:date="2024-08-07T12:22:00Z" w16du:dateUtc="2024-08-07T10:22:00Z" w:id="5490">
              <w:r w:rsidRPr="002E4822">
                <w:rPr>
                  <w:rFonts w:ascii="Nunito" w:hAnsi="Nunito"/>
                  <w:color w:val="000000" w:themeColor="text1"/>
                  <w:sz w:val="20"/>
                  <w:lang w:val="en-ZA" w:eastAsia="en-ZA"/>
                  <w:rPrChange w:author="Craig Parker" w:date="2024-08-07T12:23:00Z" w16du:dateUtc="2024-08-07T10:23:00Z" w:id="5491">
                    <w:rPr>
                      <w:rFonts w:ascii="Aptos Narrow" w:hAnsi="Aptos Narrow"/>
                      <w:color w:val="000000"/>
                      <w:sz w:val="22"/>
                      <w:szCs w:val="22"/>
                      <w:lang w:val="en-ZA" w:eastAsia="en-ZA"/>
                    </w:rPr>
                  </w:rPrChange>
                </w:rPr>
                <w:t>Model outputs forecasting climate conditions over the three months following the forecast initialization</w:t>
              </w:r>
            </w:ins>
          </w:p>
        </w:tc>
        <w:tc>
          <w:tcPr>
            <w:tcW w:w="964" w:type="pct"/>
            <w:hideMark/>
          </w:tcPr>
          <w:p w:rsidRPr="002E4822" w:rsidR="006E7398" w:rsidP="006E7398" w:rsidRDefault="006E7398" w14:paraId="5A4C596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92"/>
                <w:rFonts w:ascii="Nunito" w:hAnsi="Nunito"/>
                <w:color w:val="000000" w:themeColor="text1"/>
                <w:sz w:val="20"/>
                <w:lang w:val="en-ZA" w:eastAsia="en-ZA"/>
                <w:rPrChange w:author="Craig Parker" w:date="2024-08-07T12:23:00Z" w16du:dateUtc="2024-08-07T10:23:00Z" w:id="5493">
                  <w:rPr>
                    <w:ins w:author="Craig Parker" w:date="2024-08-07T12:22:00Z" w16du:dateUtc="2024-08-07T10:22:00Z" w:id="5494"/>
                    <w:rFonts w:ascii="Aptos Narrow" w:hAnsi="Aptos Narrow"/>
                    <w:color w:val="000000"/>
                    <w:sz w:val="22"/>
                    <w:szCs w:val="22"/>
                    <w:lang w:val="en-ZA" w:eastAsia="en-ZA"/>
                  </w:rPr>
                </w:rPrChange>
              </w:rPr>
            </w:pPr>
            <w:ins w:author="Craig Parker" w:date="2024-08-07T12:22:00Z" w16du:dateUtc="2024-08-07T10:22:00Z" w:id="5495">
              <w:r w:rsidRPr="002E4822">
                <w:rPr>
                  <w:rFonts w:ascii="Nunito" w:hAnsi="Nunito"/>
                  <w:color w:val="000000" w:themeColor="text1"/>
                  <w:sz w:val="20"/>
                  <w:lang w:val="en-ZA" w:eastAsia="en-ZA"/>
                  <w:rPrChange w:author="Craig Parker" w:date="2024-08-07T12:23:00Z" w16du:dateUtc="2024-08-07T10:23:00Z" w:id="5496">
                    <w:rPr>
                      <w:rFonts w:ascii="Aptos Narrow" w:hAnsi="Aptos Narrow"/>
                      <w:color w:val="000000"/>
                      <w:sz w:val="22"/>
                      <w:szCs w:val="22"/>
                      <w:lang w:val="en-ZA" w:eastAsia="en-ZA"/>
                    </w:rPr>
                  </w:rPrChange>
                </w:rPr>
                <w:t>Temperature 2m above ground (min, max), Daily precipitation (total)</w:t>
              </w:r>
            </w:ins>
          </w:p>
        </w:tc>
        <w:tc>
          <w:tcPr>
            <w:tcW w:w="963" w:type="pct"/>
            <w:hideMark/>
          </w:tcPr>
          <w:p w:rsidRPr="002E4822" w:rsidR="006E7398" w:rsidP="006E7398" w:rsidRDefault="006E7398" w14:paraId="3E0F89E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497"/>
                <w:rFonts w:ascii="Nunito" w:hAnsi="Nunito"/>
                <w:color w:val="000000" w:themeColor="text1"/>
                <w:sz w:val="20"/>
                <w:lang w:val="en-ZA" w:eastAsia="en-ZA"/>
                <w:rPrChange w:author="Craig Parker" w:date="2024-08-07T12:23:00Z" w16du:dateUtc="2024-08-07T10:23:00Z" w:id="5498">
                  <w:rPr>
                    <w:ins w:author="Craig Parker" w:date="2024-08-07T12:22:00Z" w16du:dateUtc="2024-08-07T10:22:00Z" w:id="5499"/>
                    <w:rFonts w:ascii="Aptos Narrow" w:hAnsi="Aptos Narrow"/>
                    <w:color w:val="000000"/>
                    <w:sz w:val="22"/>
                    <w:szCs w:val="22"/>
                    <w:lang w:val="en-ZA" w:eastAsia="en-ZA"/>
                  </w:rPr>
                </w:rPrChange>
              </w:rPr>
            </w:pPr>
            <w:ins w:author="Craig Parker" w:date="2024-08-07T12:22:00Z" w16du:dateUtc="2024-08-07T10:22:00Z" w:id="5500">
              <w:r w:rsidRPr="002E4822">
                <w:rPr>
                  <w:rFonts w:ascii="Nunito" w:hAnsi="Nunito"/>
                  <w:color w:val="000000" w:themeColor="text1"/>
                  <w:sz w:val="20"/>
                  <w:lang w:val="en-ZA" w:eastAsia="en-ZA"/>
                  <w:rPrChange w:author="Craig Parker" w:date="2024-08-07T12:23:00Z" w16du:dateUtc="2024-08-07T10:23:00Z" w:id="5501">
                    <w:rPr>
                      <w:rFonts w:ascii="Aptos Narrow" w:hAnsi="Aptos Narrow"/>
                      <w:color w:val="000000"/>
                      <w:sz w:val="22"/>
                      <w:szCs w:val="22"/>
                      <w:lang w:val="en-ZA" w:eastAsia="en-ZA"/>
                    </w:rPr>
                  </w:rPrChange>
                </w:rPr>
                <w:t>Temporal: daily</w:t>
              </w:r>
            </w:ins>
          </w:p>
        </w:tc>
        <w:tc>
          <w:tcPr>
            <w:tcW w:w="964" w:type="pct"/>
            <w:hideMark/>
          </w:tcPr>
          <w:p w:rsidRPr="002E4822" w:rsidR="006E7398" w:rsidP="006E7398" w:rsidRDefault="006E7398" w14:paraId="752A64E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02"/>
                <w:rFonts w:ascii="Nunito" w:hAnsi="Nunito"/>
                <w:color w:val="000000" w:themeColor="text1"/>
                <w:sz w:val="20"/>
                <w:lang w:val="en-ZA" w:eastAsia="en-ZA"/>
                <w:rPrChange w:author="Craig Parker" w:date="2024-08-07T12:23:00Z" w16du:dateUtc="2024-08-07T10:23:00Z" w:id="5503">
                  <w:rPr>
                    <w:ins w:author="Craig Parker" w:date="2024-08-07T12:22:00Z" w16du:dateUtc="2024-08-07T10:22:00Z" w:id="5504"/>
                    <w:rFonts w:ascii="Aptos Narrow" w:hAnsi="Aptos Narrow"/>
                    <w:color w:val="000000"/>
                    <w:sz w:val="22"/>
                    <w:szCs w:val="22"/>
                    <w:lang w:val="en-ZA" w:eastAsia="en-ZA"/>
                  </w:rPr>
                </w:rPrChange>
              </w:rPr>
            </w:pPr>
            <w:ins w:author="Craig Parker" w:date="2024-08-07T12:22:00Z" w16du:dateUtc="2024-08-07T10:22:00Z" w:id="5505">
              <w:r w:rsidRPr="002E4822">
                <w:rPr>
                  <w:rFonts w:ascii="Nunito" w:hAnsi="Nunito"/>
                  <w:color w:val="000000" w:themeColor="text1"/>
                  <w:sz w:val="20"/>
                  <w:lang w:val="en-ZA" w:eastAsia="en-ZA"/>
                  <w:rPrChange w:author="Craig Parker" w:date="2024-08-07T12:23:00Z" w16du:dateUtc="2024-08-07T10:23:00Z" w:id="5506">
                    <w:rPr>
                      <w:rFonts w:ascii="Aptos Narrow" w:hAnsi="Aptos Narrow"/>
                      <w:color w:val="000000"/>
                      <w:sz w:val="22"/>
                      <w:szCs w:val="22"/>
                      <w:lang w:val="en-ZA" w:eastAsia="en-ZA"/>
                    </w:rPr>
                  </w:rPrChange>
                </w:rPr>
                <w:t>Seasonal (weeks to 3 months) time horizon forecasting of relevant weather conditions (heat hazard) for early warning</w:t>
              </w:r>
            </w:ins>
          </w:p>
        </w:tc>
      </w:tr>
      <w:tr w:rsidRPr="002E4822" w:rsidR="006E7398" w:rsidTr="006E7398" w14:paraId="32667349" w14:textId="77777777">
        <w:trPr>
          <w:trHeight w:val="580"/>
          <w:ins w:author="Craig Parker" w:date="2024-08-07T12:22:00Z" w:id="5507"/>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050530BE" w14:textId="77777777">
            <w:pPr>
              <w:overflowPunct/>
              <w:autoSpaceDE/>
              <w:autoSpaceDN/>
              <w:adjustRightInd/>
              <w:rPr>
                <w:ins w:author="Craig Parker" w:date="2024-08-07T12:22:00Z" w16du:dateUtc="2024-08-07T10:22:00Z" w:id="5508"/>
                <w:rFonts w:ascii="Nunito" w:hAnsi="Nunito"/>
                <w:color w:val="000000" w:themeColor="text1"/>
                <w:sz w:val="20"/>
                <w:lang w:val="en-ZA" w:eastAsia="en-ZA"/>
                <w:rPrChange w:author="Craig Parker" w:date="2024-08-07T12:23:00Z" w16du:dateUtc="2024-08-07T10:23:00Z" w:id="5509">
                  <w:rPr>
                    <w:ins w:author="Craig Parker" w:date="2024-08-07T12:22:00Z" w16du:dateUtc="2024-08-07T10:22:00Z" w:id="5510"/>
                    <w:rFonts w:ascii="Aptos Narrow" w:hAnsi="Aptos Narrow"/>
                    <w:color w:val="000000"/>
                    <w:sz w:val="22"/>
                    <w:szCs w:val="22"/>
                    <w:lang w:val="en-ZA" w:eastAsia="en-ZA"/>
                  </w:rPr>
                </w:rPrChange>
              </w:rPr>
            </w:pPr>
            <w:ins w:author="Craig Parker" w:date="2024-08-07T12:22:00Z" w16du:dateUtc="2024-08-07T10:22:00Z" w:id="5511">
              <w:r w:rsidRPr="002E4822">
                <w:rPr>
                  <w:rFonts w:ascii="Nunito" w:hAnsi="Nunito"/>
                  <w:color w:val="000000" w:themeColor="text1"/>
                  <w:sz w:val="20"/>
                  <w:lang w:val="en-ZA" w:eastAsia="en-ZA"/>
                  <w:rPrChange w:author="Craig Parker" w:date="2024-08-07T12:23:00Z" w16du:dateUtc="2024-08-07T10:23:00Z" w:id="5512">
                    <w:rPr>
                      <w:rFonts w:ascii="Aptos Narrow" w:hAnsi="Aptos Narrow"/>
                      <w:color w:val="000000"/>
                      <w:sz w:val="22"/>
                      <w:szCs w:val="22"/>
                      <w:lang w:val="en-ZA" w:eastAsia="en-ZA"/>
                    </w:rPr>
                  </w:rPrChange>
                </w:rPr>
                <w:t>CP4-A (NERC JASMIN)</w:t>
              </w:r>
            </w:ins>
          </w:p>
        </w:tc>
        <w:tc>
          <w:tcPr>
            <w:tcW w:w="1144" w:type="pct"/>
            <w:hideMark/>
          </w:tcPr>
          <w:p w:rsidRPr="002E4822" w:rsidR="006E7398" w:rsidP="006E7398" w:rsidRDefault="006E7398" w14:paraId="332BA7E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13"/>
                <w:rFonts w:ascii="Nunito" w:hAnsi="Nunito"/>
                <w:color w:val="000000" w:themeColor="text1"/>
                <w:sz w:val="20"/>
                <w:lang w:val="en-ZA" w:eastAsia="en-ZA"/>
                <w:rPrChange w:author="Craig Parker" w:date="2024-08-07T12:23:00Z" w16du:dateUtc="2024-08-07T10:23:00Z" w:id="5514">
                  <w:rPr>
                    <w:ins w:author="Craig Parker" w:date="2024-08-07T12:22:00Z" w16du:dateUtc="2024-08-07T10:22:00Z" w:id="5515"/>
                    <w:rFonts w:ascii="Aptos Narrow" w:hAnsi="Aptos Narrow"/>
                    <w:color w:val="000000"/>
                    <w:sz w:val="22"/>
                    <w:szCs w:val="22"/>
                    <w:lang w:val="en-ZA" w:eastAsia="en-ZA"/>
                  </w:rPr>
                </w:rPrChange>
              </w:rPr>
            </w:pPr>
            <w:ins w:author="Craig Parker" w:date="2024-08-07T12:22:00Z" w16du:dateUtc="2024-08-07T10:22:00Z" w:id="5516">
              <w:r w:rsidRPr="002E4822">
                <w:rPr>
                  <w:rFonts w:ascii="Nunito" w:hAnsi="Nunito"/>
                  <w:color w:val="000000" w:themeColor="text1"/>
                  <w:sz w:val="20"/>
                  <w:lang w:val="en-ZA" w:eastAsia="en-ZA"/>
                  <w:rPrChange w:author="Craig Parker" w:date="2024-08-07T12:23:00Z" w16du:dateUtc="2024-08-07T10:23:00Z" w:id="5517">
                    <w:rPr>
                      <w:rFonts w:ascii="Aptos Narrow" w:hAnsi="Aptos Narrow"/>
                      <w:color w:val="000000"/>
                      <w:sz w:val="22"/>
                      <w:szCs w:val="22"/>
                      <w:lang w:val="en-ZA" w:eastAsia="en-ZA"/>
                    </w:rPr>
                  </w:rPrChange>
                </w:rPr>
                <w:t>Very high resolution (4km) simulations of historical and future climate over Africa</w:t>
              </w:r>
            </w:ins>
          </w:p>
        </w:tc>
        <w:tc>
          <w:tcPr>
            <w:tcW w:w="964" w:type="pct"/>
            <w:hideMark/>
          </w:tcPr>
          <w:p w:rsidRPr="002E4822" w:rsidR="006E7398" w:rsidP="006E7398" w:rsidRDefault="006E7398" w14:paraId="2CD4988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18"/>
                <w:rFonts w:ascii="Nunito" w:hAnsi="Nunito"/>
                <w:color w:val="000000" w:themeColor="text1"/>
                <w:sz w:val="20"/>
                <w:lang w:val="en-ZA" w:eastAsia="en-ZA"/>
                <w:rPrChange w:author="Craig Parker" w:date="2024-08-07T12:23:00Z" w16du:dateUtc="2024-08-07T10:23:00Z" w:id="5519">
                  <w:rPr>
                    <w:ins w:author="Craig Parker" w:date="2024-08-07T12:22:00Z" w16du:dateUtc="2024-08-07T10:22:00Z" w:id="5520"/>
                    <w:rFonts w:ascii="Aptos Narrow" w:hAnsi="Aptos Narrow"/>
                    <w:color w:val="000000"/>
                    <w:sz w:val="22"/>
                    <w:szCs w:val="22"/>
                    <w:lang w:val="en-ZA" w:eastAsia="en-ZA"/>
                  </w:rPr>
                </w:rPrChange>
              </w:rPr>
            </w:pPr>
            <w:ins w:author="Craig Parker" w:date="2024-08-07T12:22:00Z" w16du:dateUtc="2024-08-07T10:22:00Z" w:id="5521">
              <w:r w:rsidRPr="002E4822">
                <w:rPr>
                  <w:rFonts w:ascii="Nunito" w:hAnsi="Nunito"/>
                  <w:color w:val="000000" w:themeColor="text1"/>
                  <w:sz w:val="20"/>
                  <w:lang w:val="en-ZA" w:eastAsia="en-ZA"/>
                  <w:rPrChange w:author="Craig Parker" w:date="2024-08-07T12:23:00Z" w16du:dateUtc="2024-08-07T10:23:00Z" w:id="5522">
                    <w:rPr>
                      <w:rFonts w:ascii="Aptos Narrow" w:hAnsi="Aptos Narrow"/>
                      <w:color w:val="000000"/>
                      <w:sz w:val="22"/>
                      <w:szCs w:val="22"/>
                      <w:lang w:val="en-ZA" w:eastAsia="en-ZA"/>
                    </w:rPr>
                  </w:rPrChange>
                </w:rPr>
                <w:t>Temperature 2m above ground (min, max), daily precipitation (total), multi-level circulation</w:t>
              </w:r>
            </w:ins>
          </w:p>
        </w:tc>
        <w:tc>
          <w:tcPr>
            <w:tcW w:w="963" w:type="pct"/>
            <w:hideMark/>
          </w:tcPr>
          <w:p w:rsidRPr="002E4822" w:rsidR="006E7398" w:rsidP="006E7398" w:rsidRDefault="006E7398" w14:paraId="72EBCC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23"/>
                <w:rFonts w:ascii="Nunito" w:hAnsi="Nunito"/>
                <w:color w:val="000000" w:themeColor="text1"/>
                <w:sz w:val="20"/>
                <w:lang w:val="en-ZA" w:eastAsia="en-ZA"/>
                <w:rPrChange w:author="Craig Parker" w:date="2024-08-07T12:23:00Z" w16du:dateUtc="2024-08-07T10:23:00Z" w:id="5524">
                  <w:rPr>
                    <w:ins w:author="Craig Parker" w:date="2024-08-07T12:22:00Z" w16du:dateUtc="2024-08-07T10:22:00Z" w:id="5525"/>
                    <w:rFonts w:ascii="Aptos Narrow" w:hAnsi="Aptos Narrow"/>
                    <w:color w:val="000000"/>
                    <w:sz w:val="22"/>
                    <w:szCs w:val="22"/>
                    <w:lang w:val="en-ZA" w:eastAsia="en-ZA"/>
                  </w:rPr>
                </w:rPrChange>
              </w:rPr>
            </w:pPr>
            <w:ins w:author="Craig Parker" w:date="2024-08-07T12:22:00Z" w16du:dateUtc="2024-08-07T10:22:00Z" w:id="5526">
              <w:r w:rsidRPr="002E4822">
                <w:rPr>
                  <w:rFonts w:ascii="Nunito" w:hAnsi="Nunito"/>
                  <w:color w:val="000000" w:themeColor="text1"/>
                  <w:sz w:val="20"/>
                  <w:lang w:val="en-ZA" w:eastAsia="en-ZA"/>
                  <w:rPrChange w:author="Craig Parker" w:date="2024-08-07T12:23:00Z" w16du:dateUtc="2024-08-07T10:23:00Z" w:id="5527">
                    <w:rPr>
                      <w:rFonts w:ascii="Aptos Narrow" w:hAnsi="Aptos Narrow"/>
                      <w:color w:val="000000"/>
                      <w:sz w:val="22"/>
                      <w:szCs w:val="22"/>
                      <w:lang w:val="en-ZA" w:eastAsia="en-ZA"/>
                    </w:rPr>
                  </w:rPrChange>
                </w:rPr>
                <w:t>Temporal: hourly</w:t>
              </w:r>
            </w:ins>
          </w:p>
        </w:tc>
        <w:tc>
          <w:tcPr>
            <w:tcW w:w="964" w:type="pct"/>
            <w:hideMark/>
          </w:tcPr>
          <w:p w:rsidRPr="002E4822" w:rsidR="006E7398" w:rsidP="006E7398" w:rsidRDefault="006E7398" w14:paraId="5B1AE8E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28"/>
                <w:rFonts w:ascii="Nunito" w:hAnsi="Nunito"/>
                <w:color w:val="000000" w:themeColor="text1"/>
                <w:sz w:val="20"/>
                <w:lang w:val="en-ZA" w:eastAsia="en-ZA"/>
                <w:rPrChange w:author="Craig Parker" w:date="2024-08-07T12:23:00Z" w16du:dateUtc="2024-08-07T10:23:00Z" w:id="5529">
                  <w:rPr>
                    <w:ins w:author="Craig Parker" w:date="2024-08-07T12:22:00Z" w16du:dateUtc="2024-08-07T10:22:00Z" w:id="5530"/>
                    <w:rFonts w:ascii="Aptos Narrow" w:hAnsi="Aptos Narrow"/>
                    <w:color w:val="000000"/>
                    <w:sz w:val="22"/>
                    <w:szCs w:val="22"/>
                    <w:lang w:val="en-ZA" w:eastAsia="en-ZA"/>
                  </w:rPr>
                </w:rPrChange>
              </w:rPr>
            </w:pPr>
            <w:ins w:author="Craig Parker" w:date="2024-08-07T12:22:00Z" w16du:dateUtc="2024-08-07T10:22:00Z" w:id="5531">
              <w:r w:rsidRPr="002E4822">
                <w:rPr>
                  <w:rFonts w:ascii="Nunito" w:hAnsi="Nunito"/>
                  <w:color w:val="000000" w:themeColor="text1"/>
                  <w:sz w:val="20"/>
                  <w:lang w:val="en-ZA" w:eastAsia="en-ZA"/>
                  <w:rPrChange w:author="Craig Parker" w:date="2024-08-07T12:23:00Z" w16du:dateUtc="2024-08-07T10:23:00Z" w:id="5532">
                    <w:rPr>
                      <w:rFonts w:ascii="Aptos Narrow" w:hAnsi="Aptos Narrow"/>
                      <w:color w:val="000000"/>
                      <w:sz w:val="22"/>
                      <w:szCs w:val="22"/>
                      <w:lang w:val="en-ZA" w:eastAsia="en-ZA"/>
                    </w:rPr>
                  </w:rPrChange>
                </w:rPr>
                <w:t>Dynamical downscaling to support sub-urban temp hazard mapping</w:t>
              </w:r>
            </w:ins>
          </w:p>
        </w:tc>
      </w:tr>
      <w:tr w:rsidRPr="002E4822" w:rsidR="006E7398" w:rsidTr="006E7398" w14:paraId="7190D444" w14:textId="77777777">
        <w:trPr>
          <w:trHeight w:val="580"/>
          <w:ins w:author="Craig Parker" w:date="2024-08-07T12:22:00Z" w:id="5533"/>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1F619149" w14:textId="77777777">
            <w:pPr>
              <w:overflowPunct/>
              <w:autoSpaceDE/>
              <w:autoSpaceDN/>
              <w:adjustRightInd/>
              <w:rPr>
                <w:ins w:author="Craig Parker" w:date="2024-08-07T12:22:00Z" w16du:dateUtc="2024-08-07T10:22:00Z" w:id="5534"/>
                <w:rFonts w:ascii="Nunito" w:hAnsi="Nunito"/>
                <w:color w:val="000000" w:themeColor="text1"/>
                <w:sz w:val="20"/>
                <w:lang w:val="en-ZA" w:eastAsia="en-ZA"/>
                <w:rPrChange w:author="Craig Parker" w:date="2024-08-07T12:23:00Z" w16du:dateUtc="2024-08-07T10:23:00Z" w:id="5535">
                  <w:rPr>
                    <w:ins w:author="Craig Parker" w:date="2024-08-07T12:22:00Z" w16du:dateUtc="2024-08-07T10:22:00Z" w:id="5536"/>
                    <w:rFonts w:ascii="Aptos Narrow" w:hAnsi="Aptos Narrow"/>
                    <w:color w:val="000000"/>
                    <w:sz w:val="22"/>
                    <w:szCs w:val="22"/>
                    <w:lang w:val="en-ZA" w:eastAsia="en-ZA"/>
                  </w:rPr>
                </w:rPrChange>
              </w:rPr>
            </w:pPr>
            <w:ins w:author="Craig Parker" w:date="2024-08-07T12:22:00Z" w16du:dateUtc="2024-08-07T10:22:00Z" w:id="5537">
              <w:r w:rsidRPr="002E4822">
                <w:rPr>
                  <w:rFonts w:ascii="Nunito" w:hAnsi="Nunito"/>
                  <w:color w:val="000000" w:themeColor="text1"/>
                  <w:sz w:val="20"/>
                  <w:lang w:val="en-ZA" w:eastAsia="en-ZA"/>
                  <w:rPrChange w:author="Craig Parker" w:date="2024-08-07T12:23:00Z" w16du:dateUtc="2024-08-07T10:23:00Z" w:id="5538">
                    <w:rPr>
                      <w:rFonts w:ascii="Aptos Narrow" w:hAnsi="Aptos Narrow"/>
                      <w:color w:val="000000"/>
                      <w:sz w:val="22"/>
                      <w:szCs w:val="22"/>
                      <w:lang w:val="en-ZA" w:eastAsia="en-ZA"/>
                    </w:rPr>
                  </w:rPrChange>
                </w:rPr>
                <w:t>CORDEX Africa (ESGF)</w:t>
              </w:r>
            </w:ins>
          </w:p>
        </w:tc>
        <w:tc>
          <w:tcPr>
            <w:tcW w:w="1144" w:type="pct"/>
            <w:hideMark/>
          </w:tcPr>
          <w:p w:rsidRPr="002E4822" w:rsidR="006E7398" w:rsidP="006E7398" w:rsidRDefault="006E7398" w14:paraId="7D0F6838"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39"/>
                <w:rFonts w:ascii="Nunito" w:hAnsi="Nunito"/>
                <w:color w:val="000000" w:themeColor="text1"/>
                <w:sz w:val="20"/>
                <w:lang w:val="en-ZA" w:eastAsia="en-ZA"/>
                <w:rPrChange w:author="Craig Parker" w:date="2024-08-07T12:23:00Z" w16du:dateUtc="2024-08-07T10:23:00Z" w:id="5540">
                  <w:rPr>
                    <w:ins w:author="Craig Parker" w:date="2024-08-07T12:22:00Z" w16du:dateUtc="2024-08-07T10:22:00Z" w:id="5541"/>
                    <w:rFonts w:ascii="Aptos Narrow" w:hAnsi="Aptos Narrow"/>
                    <w:color w:val="000000"/>
                    <w:sz w:val="22"/>
                    <w:szCs w:val="22"/>
                    <w:lang w:val="en-ZA" w:eastAsia="en-ZA"/>
                  </w:rPr>
                </w:rPrChange>
              </w:rPr>
            </w:pPr>
            <w:ins w:author="Craig Parker" w:date="2024-08-07T12:22:00Z" w16du:dateUtc="2024-08-07T10:22:00Z" w:id="5542">
              <w:r w:rsidRPr="002E4822">
                <w:rPr>
                  <w:rFonts w:ascii="Nunito" w:hAnsi="Nunito"/>
                  <w:color w:val="000000" w:themeColor="text1"/>
                  <w:sz w:val="20"/>
                  <w:lang w:val="en-ZA" w:eastAsia="en-ZA"/>
                  <w:rPrChange w:author="Craig Parker" w:date="2024-08-07T12:23:00Z" w16du:dateUtc="2024-08-07T10:23:00Z" w:id="5543">
                    <w:rPr>
                      <w:rFonts w:ascii="Aptos Narrow" w:hAnsi="Aptos Narrow"/>
                      <w:color w:val="000000"/>
                      <w:sz w:val="22"/>
                      <w:szCs w:val="22"/>
                      <w:lang w:val="en-ZA" w:eastAsia="en-ZA"/>
                    </w:rPr>
                  </w:rPrChange>
                </w:rPr>
                <w:t>Ensemble of dynamically downscaled simulations of African climate to 50km, 25km, and 10km resolution</w:t>
              </w:r>
            </w:ins>
          </w:p>
        </w:tc>
        <w:tc>
          <w:tcPr>
            <w:tcW w:w="964" w:type="pct"/>
            <w:hideMark/>
          </w:tcPr>
          <w:p w:rsidRPr="002E4822" w:rsidR="006E7398" w:rsidP="006E7398" w:rsidRDefault="006E7398" w14:paraId="531E3037"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44"/>
                <w:rFonts w:ascii="Nunito" w:hAnsi="Nunito"/>
                <w:color w:val="000000" w:themeColor="text1"/>
                <w:sz w:val="20"/>
                <w:lang w:val="en-ZA" w:eastAsia="en-ZA"/>
                <w:rPrChange w:author="Craig Parker" w:date="2024-08-07T12:23:00Z" w16du:dateUtc="2024-08-07T10:23:00Z" w:id="5545">
                  <w:rPr>
                    <w:ins w:author="Craig Parker" w:date="2024-08-07T12:22:00Z" w16du:dateUtc="2024-08-07T10:22:00Z" w:id="5546"/>
                    <w:rFonts w:ascii="Aptos Narrow" w:hAnsi="Aptos Narrow"/>
                    <w:color w:val="000000"/>
                    <w:sz w:val="22"/>
                    <w:szCs w:val="22"/>
                    <w:lang w:val="en-ZA" w:eastAsia="en-ZA"/>
                  </w:rPr>
                </w:rPrChange>
              </w:rPr>
            </w:pPr>
            <w:ins w:author="Craig Parker" w:date="2024-08-07T12:22:00Z" w16du:dateUtc="2024-08-07T10:22:00Z" w:id="5547">
              <w:r w:rsidRPr="002E4822">
                <w:rPr>
                  <w:rFonts w:ascii="Nunito" w:hAnsi="Nunito"/>
                  <w:color w:val="000000" w:themeColor="text1"/>
                  <w:sz w:val="20"/>
                  <w:lang w:val="en-ZA" w:eastAsia="en-ZA"/>
                  <w:rPrChange w:author="Craig Parker" w:date="2024-08-07T12:23:00Z" w16du:dateUtc="2024-08-07T10:23:00Z" w:id="5548">
                    <w:rPr>
                      <w:rFonts w:ascii="Aptos Narrow" w:hAnsi="Aptos Narrow"/>
                      <w:color w:val="000000"/>
                      <w:sz w:val="22"/>
                      <w:szCs w:val="22"/>
                      <w:lang w:val="en-ZA" w:eastAsia="en-ZA"/>
                    </w:rPr>
                  </w:rPrChange>
                </w:rPr>
                <w:t>Temperature 2m above ground (min, max), daily precipitation (total), multi-level circulation fields</w:t>
              </w:r>
            </w:ins>
          </w:p>
        </w:tc>
        <w:tc>
          <w:tcPr>
            <w:tcW w:w="963" w:type="pct"/>
            <w:hideMark/>
          </w:tcPr>
          <w:p w:rsidRPr="002E4822" w:rsidR="006E7398" w:rsidP="006E7398" w:rsidRDefault="006E7398" w14:paraId="482CA23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49"/>
                <w:rFonts w:ascii="Nunito" w:hAnsi="Nunito"/>
                <w:color w:val="000000" w:themeColor="text1"/>
                <w:sz w:val="20"/>
                <w:lang w:val="en-ZA" w:eastAsia="en-ZA"/>
                <w:rPrChange w:author="Craig Parker" w:date="2024-08-07T12:23:00Z" w16du:dateUtc="2024-08-07T10:23:00Z" w:id="5550">
                  <w:rPr>
                    <w:ins w:author="Craig Parker" w:date="2024-08-07T12:22:00Z" w16du:dateUtc="2024-08-07T10:22:00Z" w:id="5551"/>
                    <w:rFonts w:ascii="Aptos Narrow" w:hAnsi="Aptos Narrow"/>
                    <w:color w:val="000000"/>
                    <w:sz w:val="22"/>
                    <w:szCs w:val="22"/>
                    <w:lang w:val="en-ZA" w:eastAsia="en-ZA"/>
                  </w:rPr>
                </w:rPrChange>
              </w:rPr>
            </w:pPr>
            <w:ins w:author="Craig Parker" w:date="2024-08-07T12:22:00Z" w16du:dateUtc="2024-08-07T10:22:00Z" w:id="5552">
              <w:r w:rsidRPr="002E4822">
                <w:rPr>
                  <w:rFonts w:ascii="Nunito" w:hAnsi="Nunito"/>
                  <w:color w:val="000000" w:themeColor="text1"/>
                  <w:sz w:val="20"/>
                  <w:lang w:val="en-ZA" w:eastAsia="en-ZA"/>
                  <w:rPrChange w:author="Craig Parker" w:date="2024-08-07T12:23:00Z" w16du:dateUtc="2024-08-07T10:23:00Z" w:id="5553">
                    <w:rPr>
                      <w:rFonts w:ascii="Aptos Narrow" w:hAnsi="Aptos Narrow"/>
                      <w:color w:val="000000"/>
                      <w:sz w:val="22"/>
                      <w:szCs w:val="22"/>
                      <w:lang w:val="en-ZA" w:eastAsia="en-ZA"/>
                    </w:rPr>
                  </w:rPrChange>
                </w:rPr>
                <w:t>Temporal: daily and sub-daily (6 hourly)</w:t>
              </w:r>
            </w:ins>
          </w:p>
        </w:tc>
        <w:tc>
          <w:tcPr>
            <w:tcW w:w="964" w:type="pct"/>
            <w:hideMark/>
          </w:tcPr>
          <w:p w:rsidRPr="002E4822" w:rsidR="006E7398" w:rsidP="006E7398" w:rsidRDefault="006E7398" w14:paraId="7357276F"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54"/>
                <w:rFonts w:ascii="Nunito" w:hAnsi="Nunito"/>
                <w:color w:val="000000" w:themeColor="text1"/>
                <w:sz w:val="20"/>
                <w:lang w:val="en-ZA" w:eastAsia="en-ZA"/>
                <w:rPrChange w:author="Craig Parker" w:date="2024-08-07T12:23:00Z" w16du:dateUtc="2024-08-07T10:23:00Z" w:id="5555">
                  <w:rPr>
                    <w:ins w:author="Craig Parker" w:date="2024-08-07T12:22:00Z" w16du:dateUtc="2024-08-07T10:22:00Z" w:id="5556"/>
                    <w:rFonts w:ascii="Aptos Narrow" w:hAnsi="Aptos Narrow"/>
                    <w:color w:val="000000"/>
                    <w:sz w:val="22"/>
                    <w:szCs w:val="22"/>
                    <w:lang w:val="en-ZA" w:eastAsia="en-ZA"/>
                  </w:rPr>
                </w:rPrChange>
              </w:rPr>
            </w:pPr>
            <w:ins w:author="Craig Parker" w:date="2024-08-07T12:22:00Z" w16du:dateUtc="2024-08-07T10:22:00Z" w:id="5557">
              <w:r w:rsidRPr="002E4822">
                <w:rPr>
                  <w:rFonts w:ascii="Nunito" w:hAnsi="Nunito"/>
                  <w:color w:val="000000" w:themeColor="text1"/>
                  <w:sz w:val="20"/>
                  <w:lang w:val="en-ZA" w:eastAsia="en-ZA"/>
                  <w:rPrChange w:author="Craig Parker" w:date="2024-08-07T12:23:00Z" w16du:dateUtc="2024-08-07T10:23:00Z" w:id="5558">
                    <w:rPr>
                      <w:rFonts w:ascii="Aptos Narrow" w:hAnsi="Aptos Narrow"/>
                      <w:color w:val="000000"/>
                      <w:sz w:val="22"/>
                      <w:szCs w:val="22"/>
                      <w:lang w:val="en-ZA" w:eastAsia="en-ZA"/>
                    </w:rPr>
                  </w:rPrChange>
                </w:rPr>
                <w:t>Dynamical downscaling of climate to support sub-urban temperature hazard mapping</w:t>
              </w:r>
            </w:ins>
          </w:p>
        </w:tc>
      </w:tr>
      <w:tr w:rsidRPr="002E4822" w:rsidR="006E7398" w:rsidTr="006E7398" w14:paraId="596D528D" w14:textId="77777777">
        <w:trPr>
          <w:trHeight w:val="290"/>
          <w:ins w:author="Craig Parker" w:date="2024-08-07T12:22:00Z" w:id="5559"/>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5C2C3A26" w14:textId="77777777">
            <w:pPr>
              <w:overflowPunct/>
              <w:autoSpaceDE/>
              <w:autoSpaceDN/>
              <w:adjustRightInd/>
              <w:rPr>
                <w:ins w:author="Craig Parker" w:date="2024-08-07T12:22:00Z" w16du:dateUtc="2024-08-07T10:22:00Z" w:id="5560"/>
                <w:rFonts w:ascii="Nunito" w:hAnsi="Nunito"/>
                <w:color w:val="000000" w:themeColor="text1"/>
                <w:sz w:val="20"/>
                <w:lang w:val="en-ZA" w:eastAsia="en-ZA"/>
                <w:rPrChange w:author="Craig Parker" w:date="2024-08-07T12:23:00Z" w16du:dateUtc="2024-08-07T10:23:00Z" w:id="5561">
                  <w:rPr>
                    <w:ins w:author="Craig Parker" w:date="2024-08-07T12:22:00Z" w16du:dateUtc="2024-08-07T10:22:00Z" w:id="5562"/>
                    <w:rFonts w:ascii="Aptos Narrow" w:hAnsi="Aptos Narrow"/>
                    <w:color w:val="000000"/>
                    <w:sz w:val="22"/>
                    <w:szCs w:val="22"/>
                    <w:lang w:val="en-ZA" w:eastAsia="en-ZA"/>
                  </w:rPr>
                </w:rPrChange>
              </w:rPr>
            </w:pPr>
            <w:ins w:author="Craig Parker" w:date="2024-08-07T12:22:00Z" w16du:dateUtc="2024-08-07T10:22:00Z" w:id="5563">
              <w:r w:rsidRPr="002E4822">
                <w:rPr>
                  <w:rFonts w:ascii="Nunito" w:hAnsi="Nunito"/>
                  <w:color w:val="000000" w:themeColor="text1"/>
                  <w:sz w:val="20"/>
                  <w:lang w:val="en-ZA" w:eastAsia="en-ZA"/>
                  <w:rPrChange w:author="Craig Parker" w:date="2024-08-07T12:23:00Z" w16du:dateUtc="2024-08-07T10:23:00Z" w:id="5564">
                    <w:rPr>
                      <w:rFonts w:ascii="Aptos Narrow" w:hAnsi="Aptos Narrow"/>
                      <w:color w:val="000000"/>
                      <w:sz w:val="22"/>
                      <w:szCs w:val="22"/>
                      <w:lang w:val="en-ZA" w:eastAsia="en-ZA"/>
                    </w:rPr>
                  </w:rPrChange>
                </w:rPr>
                <w:t>GHCN station data (NOAA GHCN)</w:t>
              </w:r>
            </w:ins>
          </w:p>
        </w:tc>
        <w:tc>
          <w:tcPr>
            <w:tcW w:w="1144" w:type="pct"/>
            <w:hideMark/>
          </w:tcPr>
          <w:p w:rsidRPr="002E4822" w:rsidR="006E7398" w:rsidP="006E7398" w:rsidRDefault="006E7398" w14:paraId="27BFB0F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65"/>
                <w:rFonts w:ascii="Nunito" w:hAnsi="Nunito"/>
                <w:color w:val="000000" w:themeColor="text1"/>
                <w:sz w:val="20"/>
                <w:lang w:val="en-ZA" w:eastAsia="en-ZA"/>
                <w:rPrChange w:author="Craig Parker" w:date="2024-08-07T12:23:00Z" w16du:dateUtc="2024-08-07T10:23:00Z" w:id="5566">
                  <w:rPr>
                    <w:ins w:author="Craig Parker" w:date="2024-08-07T12:22:00Z" w16du:dateUtc="2024-08-07T10:22:00Z" w:id="5567"/>
                    <w:rFonts w:ascii="Aptos Narrow" w:hAnsi="Aptos Narrow"/>
                    <w:color w:val="000000"/>
                    <w:sz w:val="22"/>
                    <w:szCs w:val="22"/>
                    <w:lang w:val="en-ZA" w:eastAsia="en-ZA"/>
                  </w:rPr>
                </w:rPrChange>
              </w:rPr>
            </w:pPr>
            <w:ins w:author="Craig Parker" w:date="2024-08-07T12:22:00Z" w16du:dateUtc="2024-08-07T10:22:00Z" w:id="5568">
              <w:r w:rsidRPr="002E4822">
                <w:rPr>
                  <w:rFonts w:ascii="Nunito" w:hAnsi="Nunito"/>
                  <w:color w:val="000000" w:themeColor="text1"/>
                  <w:sz w:val="20"/>
                  <w:lang w:val="en-ZA" w:eastAsia="en-ZA"/>
                  <w:rPrChange w:author="Craig Parker" w:date="2024-08-07T12:23:00Z" w16du:dateUtc="2024-08-07T10:23:00Z" w:id="5569">
                    <w:rPr>
                      <w:rFonts w:ascii="Aptos Narrow" w:hAnsi="Aptos Narrow"/>
                      <w:color w:val="000000"/>
                      <w:sz w:val="22"/>
                      <w:szCs w:val="22"/>
                      <w:lang w:val="en-ZA" w:eastAsia="en-ZA"/>
                    </w:rPr>
                  </w:rPrChange>
                </w:rPr>
                <w:t>Global archive of daily weather station data</w:t>
              </w:r>
            </w:ins>
          </w:p>
        </w:tc>
        <w:tc>
          <w:tcPr>
            <w:tcW w:w="964" w:type="pct"/>
            <w:hideMark/>
          </w:tcPr>
          <w:p w:rsidRPr="002E4822" w:rsidR="006E7398" w:rsidP="006E7398" w:rsidRDefault="006E7398" w14:paraId="7FF5333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70"/>
                <w:rFonts w:ascii="Nunito" w:hAnsi="Nunito"/>
                <w:color w:val="000000" w:themeColor="text1"/>
                <w:sz w:val="20"/>
                <w:lang w:val="en-ZA" w:eastAsia="en-ZA"/>
                <w:rPrChange w:author="Craig Parker" w:date="2024-08-07T12:23:00Z" w16du:dateUtc="2024-08-07T10:23:00Z" w:id="5571">
                  <w:rPr>
                    <w:ins w:author="Craig Parker" w:date="2024-08-07T12:22:00Z" w16du:dateUtc="2024-08-07T10:22:00Z" w:id="5572"/>
                    <w:rFonts w:ascii="Aptos Narrow" w:hAnsi="Aptos Narrow"/>
                    <w:color w:val="000000"/>
                    <w:sz w:val="22"/>
                    <w:szCs w:val="22"/>
                    <w:lang w:val="en-ZA" w:eastAsia="en-ZA"/>
                  </w:rPr>
                </w:rPrChange>
              </w:rPr>
            </w:pPr>
            <w:ins w:author="Craig Parker" w:date="2024-08-07T12:22:00Z" w16du:dateUtc="2024-08-07T10:22:00Z" w:id="5573">
              <w:r w:rsidRPr="002E4822">
                <w:rPr>
                  <w:rFonts w:ascii="Nunito" w:hAnsi="Nunito"/>
                  <w:color w:val="000000" w:themeColor="text1"/>
                  <w:sz w:val="20"/>
                  <w:lang w:val="en-ZA" w:eastAsia="en-ZA"/>
                  <w:rPrChange w:author="Craig Parker" w:date="2024-08-07T12:23:00Z" w16du:dateUtc="2024-08-07T10:23:00Z" w:id="5574">
                    <w:rPr>
                      <w:rFonts w:ascii="Aptos Narrow" w:hAnsi="Aptos Narrow"/>
                      <w:color w:val="000000"/>
                      <w:sz w:val="22"/>
                      <w:szCs w:val="22"/>
                      <w:lang w:val="en-ZA" w:eastAsia="en-ZA"/>
                    </w:rPr>
                  </w:rPrChange>
                </w:rPr>
                <w:t>Temperature 2m above ground, daily precipitation (total)</w:t>
              </w:r>
            </w:ins>
          </w:p>
        </w:tc>
        <w:tc>
          <w:tcPr>
            <w:tcW w:w="963" w:type="pct"/>
            <w:hideMark/>
          </w:tcPr>
          <w:p w:rsidRPr="002E4822" w:rsidR="006E7398" w:rsidP="006E7398" w:rsidRDefault="006E7398" w14:paraId="7CBBDC3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75"/>
                <w:rFonts w:ascii="Nunito" w:hAnsi="Nunito"/>
                <w:color w:val="000000" w:themeColor="text1"/>
                <w:sz w:val="20"/>
                <w:lang w:val="en-ZA" w:eastAsia="en-ZA"/>
                <w:rPrChange w:author="Craig Parker" w:date="2024-08-07T12:23:00Z" w16du:dateUtc="2024-08-07T10:23:00Z" w:id="5576">
                  <w:rPr>
                    <w:ins w:author="Craig Parker" w:date="2024-08-07T12:22:00Z" w16du:dateUtc="2024-08-07T10:22:00Z" w:id="5577"/>
                    <w:rFonts w:ascii="Aptos Narrow" w:hAnsi="Aptos Narrow"/>
                    <w:color w:val="000000"/>
                    <w:sz w:val="22"/>
                    <w:szCs w:val="22"/>
                    <w:lang w:val="en-ZA" w:eastAsia="en-ZA"/>
                  </w:rPr>
                </w:rPrChange>
              </w:rPr>
            </w:pPr>
            <w:ins w:author="Craig Parker" w:date="2024-08-07T12:22:00Z" w16du:dateUtc="2024-08-07T10:22:00Z" w:id="5578">
              <w:r w:rsidRPr="002E4822">
                <w:rPr>
                  <w:rFonts w:ascii="Nunito" w:hAnsi="Nunito"/>
                  <w:color w:val="000000" w:themeColor="text1"/>
                  <w:sz w:val="20"/>
                  <w:lang w:val="en-ZA" w:eastAsia="en-ZA"/>
                  <w:rPrChange w:author="Craig Parker" w:date="2024-08-07T12:23:00Z" w16du:dateUtc="2024-08-07T10:23:00Z" w:id="5579">
                    <w:rPr>
                      <w:rFonts w:ascii="Aptos Narrow" w:hAnsi="Aptos Narrow"/>
                      <w:color w:val="000000"/>
                      <w:sz w:val="22"/>
                      <w:szCs w:val="22"/>
                      <w:lang w:val="en-ZA" w:eastAsia="en-ZA"/>
                    </w:rPr>
                  </w:rPrChange>
                </w:rPr>
                <w:t>Temporal: daily, station locations</w:t>
              </w:r>
            </w:ins>
          </w:p>
        </w:tc>
        <w:tc>
          <w:tcPr>
            <w:tcW w:w="964" w:type="pct"/>
            <w:hideMark/>
          </w:tcPr>
          <w:p w:rsidRPr="002E4822" w:rsidR="006E7398" w:rsidP="006E7398" w:rsidRDefault="006E7398" w14:paraId="4DFC0C3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80"/>
                <w:rFonts w:ascii="Nunito" w:hAnsi="Nunito"/>
                <w:color w:val="000000" w:themeColor="text1"/>
                <w:sz w:val="20"/>
                <w:lang w:val="en-ZA" w:eastAsia="en-ZA"/>
                <w:rPrChange w:author="Craig Parker" w:date="2024-08-07T12:23:00Z" w16du:dateUtc="2024-08-07T10:23:00Z" w:id="5581">
                  <w:rPr>
                    <w:ins w:author="Craig Parker" w:date="2024-08-07T12:22:00Z" w16du:dateUtc="2024-08-07T10:22:00Z" w:id="5582"/>
                    <w:rFonts w:ascii="Aptos Narrow" w:hAnsi="Aptos Narrow"/>
                    <w:color w:val="000000"/>
                    <w:sz w:val="22"/>
                    <w:szCs w:val="22"/>
                    <w:lang w:val="en-ZA" w:eastAsia="en-ZA"/>
                  </w:rPr>
                </w:rPrChange>
              </w:rPr>
            </w:pPr>
            <w:ins w:author="Craig Parker" w:date="2024-08-07T12:22:00Z" w16du:dateUtc="2024-08-07T10:22:00Z" w:id="5583">
              <w:r w:rsidRPr="002E4822">
                <w:rPr>
                  <w:rFonts w:ascii="Nunito" w:hAnsi="Nunito"/>
                  <w:color w:val="000000" w:themeColor="text1"/>
                  <w:sz w:val="20"/>
                  <w:lang w:val="en-ZA" w:eastAsia="en-ZA"/>
                  <w:rPrChange w:author="Craig Parker" w:date="2024-08-07T12:23:00Z" w16du:dateUtc="2024-08-07T10:23:00Z" w:id="5584">
                    <w:rPr>
                      <w:rFonts w:ascii="Aptos Narrow" w:hAnsi="Aptos Narrow"/>
                      <w:color w:val="000000"/>
                      <w:sz w:val="22"/>
                      <w:szCs w:val="22"/>
                      <w:lang w:val="en-ZA" w:eastAsia="en-ZA"/>
                    </w:rPr>
                  </w:rPrChange>
                </w:rPr>
                <w:t>To support statistical downscaling of temperature hazard</w:t>
              </w:r>
            </w:ins>
          </w:p>
        </w:tc>
      </w:tr>
      <w:tr w:rsidRPr="002E4822" w:rsidR="006E7398" w:rsidTr="006E7398" w14:paraId="61BAB32C" w14:textId="77777777">
        <w:trPr>
          <w:trHeight w:val="290"/>
          <w:ins w:author="Craig Parker" w:date="2024-08-07T12:22:00Z" w:id="5585"/>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2E4822" w:rsidR="006E7398" w:rsidRDefault="006E7398" w14:paraId="021E5BF7" w14:textId="73383BE7">
            <w:pPr>
              <w:overflowPunct/>
              <w:autoSpaceDE/>
              <w:autoSpaceDN/>
              <w:adjustRightInd/>
              <w:jc w:val="center"/>
              <w:rPr>
                <w:ins w:author="Craig Parker" w:date="2024-08-07T12:22:00Z" w16du:dateUtc="2024-08-07T10:22:00Z" w:id="5586"/>
                <w:rFonts w:ascii="Nunito" w:hAnsi="Nunito"/>
                <w:color w:val="000000" w:themeColor="text1"/>
                <w:sz w:val="20"/>
                <w:lang w:val="en-ZA" w:eastAsia="en-ZA"/>
                <w:rPrChange w:author="Craig Parker" w:date="2024-08-07T12:23:00Z" w16du:dateUtc="2024-08-07T10:23:00Z" w:id="5587">
                  <w:rPr>
                    <w:ins w:author="Craig Parker" w:date="2024-08-07T12:22:00Z" w16du:dateUtc="2024-08-07T10:22:00Z" w:id="5588"/>
                    <w:rFonts w:ascii="Times New Roman" w:hAnsi="Times New Roman"/>
                    <w:sz w:val="20"/>
                    <w:lang w:val="en-ZA" w:eastAsia="en-ZA"/>
                  </w:rPr>
                </w:rPrChange>
              </w:rPr>
              <w:pPrChange w:author="Craig Parker" w:date="2024-08-07T12:27:00Z" w16du:dateUtc="2024-08-07T10:27:00Z" w:id="5589">
                <w:pPr>
                  <w:overflowPunct/>
                  <w:autoSpaceDE/>
                  <w:autoSpaceDN/>
                  <w:adjustRightInd/>
                </w:pPr>
              </w:pPrChange>
            </w:pPr>
            <w:ins w:author="Craig Parker" w:date="2024-08-07T12:22:00Z" w16du:dateUtc="2024-08-07T10:22:00Z" w:id="5590">
              <w:r w:rsidRPr="002E4822">
                <w:rPr>
                  <w:rFonts w:ascii="Nunito" w:hAnsi="Nunito"/>
                  <w:color w:val="000000" w:themeColor="text1"/>
                  <w:sz w:val="20"/>
                  <w:lang w:val="en-ZA" w:eastAsia="en-ZA"/>
                  <w:rPrChange w:author="Craig Parker" w:date="2024-08-07T12:23:00Z" w16du:dateUtc="2024-08-07T10:23:00Z" w:id="5591">
                    <w:rPr>
                      <w:rFonts w:ascii="Aptos Narrow" w:hAnsi="Aptos Narrow"/>
                      <w:color w:val="000000"/>
                      <w:sz w:val="22"/>
                      <w:szCs w:val="22"/>
                      <w:lang w:val="en-ZA" w:eastAsia="en-ZA"/>
                    </w:rPr>
                  </w:rPrChange>
                </w:rPr>
                <w:t>Remote Sensing Data</w:t>
              </w:r>
            </w:ins>
          </w:p>
        </w:tc>
      </w:tr>
      <w:tr w:rsidRPr="002E4822" w:rsidR="006E7398" w:rsidTr="006E7398" w14:paraId="70367C5C" w14:textId="77777777">
        <w:trPr>
          <w:trHeight w:val="290"/>
          <w:ins w:author="Craig Parker" w:date="2024-08-07T12:22:00Z" w:id="5592"/>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527891C7" w14:textId="77777777">
            <w:pPr>
              <w:overflowPunct/>
              <w:autoSpaceDE/>
              <w:autoSpaceDN/>
              <w:adjustRightInd/>
              <w:rPr>
                <w:ins w:author="Craig Parker" w:date="2024-08-07T12:22:00Z" w16du:dateUtc="2024-08-07T10:22:00Z" w:id="5593"/>
                <w:rFonts w:ascii="Nunito" w:hAnsi="Nunito"/>
                <w:color w:val="000000" w:themeColor="text1"/>
                <w:sz w:val="20"/>
                <w:lang w:val="en-ZA" w:eastAsia="en-ZA"/>
                <w:rPrChange w:author="Craig Parker" w:date="2024-08-07T12:23:00Z" w16du:dateUtc="2024-08-07T10:23:00Z" w:id="5594">
                  <w:rPr>
                    <w:ins w:author="Craig Parker" w:date="2024-08-07T12:22:00Z" w16du:dateUtc="2024-08-07T10:22:00Z" w:id="5595"/>
                    <w:rFonts w:ascii="Aptos Narrow" w:hAnsi="Aptos Narrow"/>
                    <w:color w:val="000000"/>
                    <w:sz w:val="22"/>
                    <w:szCs w:val="22"/>
                    <w:lang w:val="en-ZA" w:eastAsia="en-ZA"/>
                  </w:rPr>
                </w:rPrChange>
              </w:rPr>
            </w:pPr>
            <w:ins w:author="Craig Parker" w:date="2024-08-07T12:22:00Z" w16du:dateUtc="2024-08-07T10:22:00Z" w:id="5596">
              <w:r w:rsidRPr="002E4822">
                <w:rPr>
                  <w:rFonts w:ascii="Nunito" w:hAnsi="Nunito"/>
                  <w:color w:val="000000" w:themeColor="text1"/>
                  <w:sz w:val="20"/>
                  <w:lang w:val="en-ZA" w:eastAsia="en-ZA"/>
                  <w:rPrChange w:author="Craig Parker" w:date="2024-08-07T12:23:00Z" w16du:dateUtc="2024-08-07T10:23:00Z" w:id="5597">
                    <w:rPr>
                      <w:rFonts w:ascii="Aptos Narrow" w:hAnsi="Aptos Narrow"/>
                      <w:color w:val="000000"/>
                      <w:sz w:val="22"/>
                      <w:szCs w:val="22"/>
                      <w:lang w:val="en-ZA" w:eastAsia="en-ZA"/>
                    </w:rPr>
                  </w:rPrChange>
                </w:rPr>
                <w:t>30 m res Elevation (SRTM) (NASA)</w:t>
              </w:r>
            </w:ins>
          </w:p>
        </w:tc>
        <w:tc>
          <w:tcPr>
            <w:tcW w:w="1144" w:type="pct"/>
            <w:hideMark/>
          </w:tcPr>
          <w:p w:rsidRPr="002E4822" w:rsidR="006E7398" w:rsidP="006E7398" w:rsidRDefault="006E7398" w14:paraId="767D544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598"/>
                <w:rFonts w:ascii="Nunito" w:hAnsi="Nunito"/>
                <w:color w:val="000000" w:themeColor="text1"/>
                <w:sz w:val="20"/>
                <w:lang w:val="en-ZA" w:eastAsia="en-ZA"/>
                <w:rPrChange w:author="Craig Parker" w:date="2024-08-07T12:23:00Z" w16du:dateUtc="2024-08-07T10:23:00Z" w:id="5599">
                  <w:rPr>
                    <w:ins w:author="Craig Parker" w:date="2024-08-07T12:22:00Z" w16du:dateUtc="2024-08-07T10:22:00Z" w:id="5600"/>
                    <w:rFonts w:ascii="Aptos Narrow" w:hAnsi="Aptos Narrow"/>
                    <w:color w:val="000000"/>
                    <w:sz w:val="22"/>
                    <w:szCs w:val="22"/>
                    <w:lang w:val="en-ZA" w:eastAsia="en-ZA"/>
                  </w:rPr>
                </w:rPrChange>
              </w:rPr>
            </w:pPr>
            <w:ins w:author="Craig Parker" w:date="2024-08-07T12:22:00Z" w16du:dateUtc="2024-08-07T10:22:00Z" w:id="5601">
              <w:r w:rsidRPr="002E4822">
                <w:rPr>
                  <w:rFonts w:ascii="Nunito" w:hAnsi="Nunito"/>
                  <w:color w:val="000000" w:themeColor="text1"/>
                  <w:sz w:val="20"/>
                  <w:lang w:val="en-ZA" w:eastAsia="en-ZA"/>
                  <w:rPrChange w:author="Craig Parker" w:date="2024-08-07T12:23:00Z" w16du:dateUtc="2024-08-07T10:23:00Z" w:id="5602">
                    <w:rPr>
                      <w:rFonts w:ascii="Aptos Narrow" w:hAnsi="Aptos Narrow"/>
                      <w:color w:val="000000"/>
                      <w:sz w:val="22"/>
                      <w:szCs w:val="22"/>
                      <w:lang w:val="en-ZA" w:eastAsia="en-ZA"/>
                    </w:rPr>
                  </w:rPrChange>
                </w:rPr>
                <w:t>Global elevation data from the Shuttle Radar Topography Mission (SRTM)</w:t>
              </w:r>
            </w:ins>
          </w:p>
        </w:tc>
        <w:tc>
          <w:tcPr>
            <w:tcW w:w="964" w:type="pct"/>
            <w:hideMark/>
          </w:tcPr>
          <w:p w:rsidRPr="002E4822" w:rsidR="006E7398" w:rsidP="006E7398" w:rsidRDefault="006E7398" w14:paraId="4116676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03"/>
                <w:rFonts w:ascii="Nunito" w:hAnsi="Nunito"/>
                <w:color w:val="000000" w:themeColor="text1"/>
                <w:sz w:val="20"/>
                <w:lang w:val="en-ZA" w:eastAsia="en-ZA"/>
                <w:rPrChange w:author="Craig Parker" w:date="2024-08-07T12:23:00Z" w16du:dateUtc="2024-08-07T10:23:00Z" w:id="5604">
                  <w:rPr>
                    <w:ins w:author="Craig Parker" w:date="2024-08-07T12:22:00Z" w16du:dateUtc="2024-08-07T10:22:00Z" w:id="5605"/>
                    <w:rFonts w:ascii="Aptos Narrow" w:hAnsi="Aptos Narrow"/>
                    <w:color w:val="000000"/>
                    <w:sz w:val="22"/>
                    <w:szCs w:val="22"/>
                    <w:lang w:val="en-ZA" w:eastAsia="en-ZA"/>
                  </w:rPr>
                </w:rPrChange>
              </w:rPr>
            </w:pPr>
            <w:ins w:author="Craig Parker" w:date="2024-08-07T12:22:00Z" w16du:dateUtc="2024-08-07T10:22:00Z" w:id="5606">
              <w:r w:rsidRPr="002E4822">
                <w:rPr>
                  <w:rFonts w:ascii="Nunito" w:hAnsi="Nunito"/>
                  <w:color w:val="000000" w:themeColor="text1"/>
                  <w:sz w:val="20"/>
                  <w:lang w:val="en-ZA" w:eastAsia="en-ZA"/>
                  <w:rPrChange w:author="Craig Parker" w:date="2024-08-07T12:23:00Z" w16du:dateUtc="2024-08-07T10:23:00Z" w:id="5607">
                    <w:rPr>
                      <w:rFonts w:ascii="Aptos Narrow" w:hAnsi="Aptos Narrow"/>
                      <w:color w:val="000000"/>
                      <w:sz w:val="22"/>
                      <w:szCs w:val="22"/>
                      <w:lang w:val="en-ZA" w:eastAsia="en-ZA"/>
                    </w:rPr>
                  </w:rPrChange>
                </w:rPr>
                <w:t>Elevation</w:t>
              </w:r>
            </w:ins>
          </w:p>
        </w:tc>
        <w:tc>
          <w:tcPr>
            <w:tcW w:w="963" w:type="pct"/>
            <w:hideMark/>
          </w:tcPr>
          <w:p w:rsidRPr="002E4822" w:rsidR="006E7398" w:rsidP="006E7398" w:rsidRDefault="006E7398" w14:paraId="138ABFC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08"/>
                <w:rFonts w:ascii="Nunito" w:hAnsi="Nunito"/>
                <w:color w:val="000000" w:themeColor="text1"/>
                <w:sz w:val="20"/>
                <w:lang w:val="en-ZA" w:eastAsia="en-ZA"/>
                <w:rPrChange w:author="Craig Parker" w:date="2024-08-07T12:23:00Z" w16du:dateUtc="2024-08-07T10:23:00Z" w:id="5609">
                  <w:rPr>
                    <w:ins w:author="Craig Parker" w:date="2024-08-07T12:22:00Z" w16du:dateUtc="2024-08-07T10:22:00Z" w:id="5610"/>
                    <w:rFonts w:ascii="Aptos Narrow" w:hAnsi="Aptos Narrow"/>
                    <w:color w:val="000000"/>
                    <w:sz w:val="22"/>
                    <w:szCs w:val="22"/>
                    <w:lang w:val="en-ZA" w:eastAsia="en-ZA"/>
                  </w:rPr>
                </w:rPrChange>
              </w:rPr>
            </w:pPr>
            <w:ins w:author="Craig Parker" w:date="2024-08-07T12:22:00Z" w16du:dateUtc="2024-08-07T10:22:00Z" w:id="5611">
              <w:r w:rsidRPr="002E4822">
                <w:rPr>
                  <w:rFonts w:ascii="Nunito" w:hAnsi="Nunito"/>
                  <w:color w:val="000000" w:themeColor="text1"/>
                  <w:sz w:val="20"/>
                  <w:lang w:val="en-ZA" w:eastAsia="en-ZA"/>
                  <w:rPrChange w:author="Craig Parker" w:date="2024-08-07T12:23:00Z" w16du:dateUtc="2024-08-07T10:23:00Z" w:id="5612">
                    <w:rPr>
                      <w:rFonts w:ascii="Aptos Narrow" w:hAnsi="Aptos Narrow"/>
                      <w:color w:val="000000"/>
                      <w:sz w:val="22"/>
                      <w:szCs w:val="22"/>
                      <w:lang w:val="en-ZA" w:eastAsia="en-ZA"/>
                    </w:rPr>
                  </w:rPrChange>
                </w:rPr>
                <w:t>Released in 2013</w:t>
              </w:r>
            </w:ins>
          </w:p>
        </w:tc>
        <w:tc>
          <w:tcPr>
            <w:tcW w:w="964" w:type="pct"/>
            <w:hideMark/>
          </w:tcPr>
          <w:p w:rsidRPr="002E4822" w:rsidR="006E7398" w:rsidP="006E7398" w:rsidRDefault="006E7398" w14:paraId="4CEB0BF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13"/>
                <w:rFonts w:ascii="Nunito" w:hAnsi="Nunito"/>
                <w:color w:val="000000" w:themeColor="text1"/>
                <w:sz w:val="20"/>
                <w:lang w:val="en-ZA" w:eastAsia="en-ZA"/>
                <w:rPrChange w:author="Craig Parker" w:date="2024-08-07T12:23:00Z" w16du:dateUtc="2024-08-07T10:23:00Z" w:id="5614">
                  <w:rPr>
                    <w:ins w:author="Craig Parker" w:date="2024-08-07T12:22:00Z" w16du:dateUtc="2024-08-07T10:22:00Z" w:id="5615"/>
                    <w:rFonts w:ascii="Aptos Narrow" w:hAnsi="Aptos Narrow"/>
                    <w:color w:val="000000"/>
                    <w:sz w:val="22"/>
                    <w:szCs w:val="22"/>
                    <w:lang w:val="en-ZA" w:eastAsia="en-ZA"/>
                  </w:rPr>
                </w:rPrChange>
              </w:rPr>
            </w:pPr>
            <w:ins w:author="Craig Parker" w:date="2024-08-07T12:22:00Z" w16du:dateUtc="2024-08-07T10:22:00Z" w:id="5616">
              <w:r w:rsidRPr="002E4822">
                <w:rPr>
                  <w:rFonts w:ascii="Nunito" w:hAnsi="Nunito"/>
                  <w:color w:val="000000" w:themeColor="text1"/>
                  <w:sz w:val="20"/>
                  <w:lang w:val="en-ZA" w:eastAsia="en-ZA"/>
                  <w:rPrChange w:author="Craig Parker" w:date="2024-08-07T12:23:00Z" w16du:dateUtc="2024-08-07T10:23:00Z" w:id="5617">
                    <w:rPr>
                      <w:rFonts w:ascii="Aptos Narrow" w:hAnsi="Aptos Narrow"/>
                      <w:color w:val="000000"/>
                      <w:sz w:val="22"/>
                      <w:szCs w:val="22"/>
                      <w:lang w:val="en-ZA" w:eastAsia="en-ZA"/>
                    </w:rPr>
                  </w:rPrChange>
                </w:rPr>
                <w:t>Determination of heat hazard; Urban heat Island Effect</w:t>
              </w:r>
            </w:ins>
          </w:p>
        </w:tc>
      </w:tr>
      <w:tr w:rsidRPr="002E4822" w:rsidR="006E7398" w:rsidTr="006E7398" w14:paraId="60BF2AF0" w14:textId="77777777">
        <w:trPr>
          <w:trHeight w:val="870"/>
          <w:ins w:author="Craig Parker" w:date="2024-08-07T12:22:00Z" w:id="5618"/>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754DC4C3" w14:textId="77777777">
            <w:pPr>
              <w:overflowPunct/>
              <w:autoSpaceDE/>
              <w:autoSpaceDN/>
              <w:adjustRightInd/>
              <w:rPr>
                <w:ins w:author="Craig Parker" w:date="2024-08-07T12:22:00Z" w16du:dateUtc="2024-08-07T10:22:00Z" w:id="5619"/>
                <w:rFonts w:ascii="Nunito" w:hAnsi="Nunito"/>
                <w:color w:val="000000" w:themeColor="text1"/>
                <w:sz w:val="20"/>
                <w:lang w:val="en-ZA" w:eastAsia="en-ZA"/>
                <w:rPrChange w:author="Craig Parker" w:date="2024-08-07T12:23:00Z" w16du:dateUtc="2024-08-07T10:23:00Z" w:id="5620">
                  <w:rPr>
                    <w:ins w:author="Craig Parker" w:date="2024-08-07T12:22:00Z" w16du:dateUtc="2024-08-07T10:22:00Z" w:id="5621"/>
                    <w:rFonts w:ascii="Aptos Narrow" w:hAnsi="Aptos Narrow"/>
                    <w:color w:val="000000"/>
                    <w:sz w:val="22"/>
                    <w:szCs w:val="22"/>
                    <w:lang w:val="en-ZA" w:eastAsia="en-ZA"/>
                  </w:rPr>
                </w:rPrChange>
              </w:rPr>
            </w:pPr>
            <w:proofErr w:type="gramStart"/>
            <w:ins w:author="Craig Parker" w:date="2024-08-07T12:22:00Z" w16du:dateUtc="2024-08-07T10:22:00Z" w:id="5622">
              <w:r w:rsidRPr="002E4822">
                <w:rPr>
                  <w:rFonts w:ascii="Nunito" w:hAnsi="Nunito"/>
                  <w:color w:val="000000" w:themeColor="text1"/>
                  <w:sz w:val="20"/>
                  <w:lang w:val="en-ZA" w:eastAsia="en-ZA"/>
                  <w:rPrChange w:author="Craig Parker" w:date="2024-08-07T12:23:00Z" w16du:dateUtc="2024-08-07T10:23:00Z" w:id="5623">
                    <w:rPr>
                      <w:rFonts w:ascii="Aptos Narrow" w:hAnsi="Aptos Narrow"/>
                      <w:color w:val="000000"/>
                      <w:sz w:val="22"/>
                      <w:szCs w:val="22"/>
                      <w:lang w:val="en-ZA" w:eastAsia="en-ZA"/>
                    </w:rPr>
                  </w:rPrChange>
                </w:rPr>
                <w:t>High res</w:t>
              </w:r>
              <w:proofErr w:type="gramEnd"/>
              <w:r w:rsidRPr="002E4822">
                <w:rPr>
                  <w:rFonts w:ascii="Nunito" w:hAnsi="Nunito"/>
                  <w:color w:val="000000" w:themeColor="text1"/>
                  <w:sz w:val="20"/>
                  <w:lang w:val="en-ZA" w:eastAsia="en-ZA"/>
                  <w:rPrChange w:author="Craig Parker" w:date="2024-08-07T12:23:00Z" w16du:dateUtc="2024-08-07T10:23:00Z" w:id="5624">
                    <w:rPr>
                      <w:rFonts w:ascii="Aptos Narrow" w:hAnsi="Aptos Narrow"/>
                      <w:color w:val="000000"/>
                      <w:sz w:val="22"/>
                      <w:szCs w:val="22"/>
                      <w:lang w:val="en-ZA" w:eastAsia="en-ZA"/>
                    </w:rPr>
                  </w:rPrChange>
                </w:rPr>
                <w:t xml:space="preserve"> imagery (ESA Sentinel 2)</w:t>
              </w:r>
            </w:ins>
          </w:p>
        </w:tc>
        <w:tc>
          <w:tcPr>
            <w:tcW w:w="1144" w:type="pct"/>
            <w:hideMark/>
          </w:tcPr>
          <w:p w:rsidRPr="002E4822" w:rsidR="006E7398" w:rsidP="006E7398" w:rsidRDefault="006E7398" w14:paraId="43826A0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25"/>
                <w:rFonts w:ascii="Nunito" w:hAnsi="Nunito"/>
                <w:color w:val="000000" w:themeColor="text1"/>
                <w:sz w:val="20"/>
                <w:lang w:val="en-ZA" w:eastAsia="en-ZA"/>
                <w:rPrChange w:author="Craig Parker" w:date="2024-08-07T12:23:00Z" w16du:dateUtc="2024-08-07T10:23:00Z" w:id="5626">
                  <w:rPr>
                    <w:ins w:author="Craig Parker" w:date="2024-08-07T12:22:00Z" w16du:dateUtc="2024-08-07T10:22:00Z" w:id="5627"/>
                    <w:rFonts w:ascii="Aptos Narrow" w:hAnsi="Aptos Narrow"/>
                    <w:color w:val="000000"/>
                    <w:sz w:val="22"/>
                    <w:szCs w:val="22"/>
                    <w:lang w:val="en-ZA" w:eastAsia="en-ZA"/>
                  </w:rPr>
                </w:rPrChange>
              </w:rPr>
            </w:pPr>
            <w:ins w:author="Craig Parker" w:date="2024-08-07T12:22:00Z" w16du:dateUtc="2024-08-07T10:22:00Z" w:id="5628">
              <w:r w:rsidRPr="002E4822">
                <w:rPr>
                  <w:rFonts w:ascii="Nunito" w:hAnsi="Nunito"/>
                  <w:color w:val="000000" w:themeColor="text1"/>
                  <w:sz w:val="20"/>
                  <w:lang w:val="en-ZA" w:eastAsia="en-ZA"/>
                  <w:rPrChange w:author="Craig Parker" w:date="2024-08-07T12:23:00Z" w16du:dateUtc="2024-08-07T10:23:00Z" w:id="5629">
                    <w:rPr>
                      <w:rFonts w:ascii="Aptos Narrow" w:hAnsi="Aptos Narrow"/>
                      <w:color w:val="000000"/>
                      <w:sz w:val="22"/>
                      <w:szCs w:val="22"/>
                      <w:lang w:val="en-ZA" w:eastAsia="en-ZA"/>
                    </w:rPr>
                  </w:rPrChange>
                </w:rPr>
                <w:t>Images from the Sentinel 2 satellite pair which view land surface regions in 13 spectral bands.</w:t>
              </w:r>
            </w:ins>
          </w:p>
        </w:tc>
        <w:tc>
          <w:tcPr>
            <w:tcW w:w="964" w:type="pct"/>
            <w:hideMark/>
          </w:tcPr>
          <w:p w:rsidRPr="002E4822" w:rsidR="006E7398" w:rsidP="006E7398" w:rsidRDefault="006E7398" w14:paraId="7D2B15EA"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30"/>
                <w:rFonts w:ascii="Nunito" w:hAnsi="Nunito"/>
                <w:color w:val="000000" w:themeColor="text1"/>
                <w:sz w:val="20"/>
                <w:lang w:val="en-ZA" w:eastAsia="en-ZA"/>
                <w:rPrChange w:author="Craig Parker" w:date="2024-08-07T12:23:00Z" w16du:dateUtc="2024-08-07T10:23:00Z" w:id="5631">
                  <w:rPr>
                    <w:ins w:author="Craig Parker" w:date="2024-08-07T12:22:00Z" w16du:dateUtc="2024-08-07T10:22:00Z" w:id="5632"/>
                    <w:rFonts w:ascii="Aptos Narrow" w:hAnsi="Aptos Narrow"/>
                    <w:color w:val="000000"/>
                    <w:sz w:val="22"/>
                    <w:szCs w:val="22"/>
                    <w:lang w:val="en-ZA" w:eastAsia="en-ZA"/>
                  </w:rPr>
                </w:rPrChange>
              </w:rPr>
            </w:pPr>
            <w:ins w:author="Craig Parker" w:date="2024-08-07T12:22:00Z" w16du:dateUtc="2024-08-07T10:22:00Z" w:id="5633">
              <w:r w:rsidRPr="002E4822">
                <w:rPr>
                  <w:rFonts w:ascii="Nunito" w:hAnsi="Nunito"/>
                  <w:color w:val="000000" w:themeColor="text1"/>
                  <w:sz w:val="20"/>
                  <w:lang w:val="en-ZA" w:eastAsia="en-ZA"/>
                  <w:rPrChange w:author="Craig Parker" w:date="2024-08-07T12:23:00Z" w16du:dateUtc="2024-08-07T10:23:00Z" w:id="5634">
                    <w:rPr>
                      <w:rFonts w:ascii="Aptos Narrow" w:hAnsi="Aptos Narrow"/>
                      <w:color w:val="000000"/>
                      <w:sz w:val="22"/>
                      <w:szCs w:val="22"/>
                      <w:lang w:val="en-ZA" w:eastAsia="en-ZA"/>
                    </w:rPr>
                  </w:rPrChange>
                </w:rPr>
                <w:t xml:space="preserve">Urban land cover – vegetation coverage, morphological features, possibly pollution levels (AOT). Bands 4 (red), 8 (NIR) and SCL (Scene Classification); Aerosol Optical Thickness; NDVI </w:t>
              </w:r>
              <w:proofErr w:type="spellStart"/>
              <w:r w:rsidRPr="002E4822">
                <w:rPr>
                  <w:rFonts w:ascii="Nunito" w:hAnsi="Nunito"/>
                  <w:color w:val="000000" w:themeColor="text1"/>
                  <w:sz w:val="20"/>
                  <w:lang w:val="en-ZA" w:eastAsia="en-ZA"/>
                  <w:rPrChange w:author="Craig Parker" w:date="2024-08-07T12:23:00Z" w16du:dateUtc="2024-08-07T10:23:00Z" w:id="5635">
                    <w:rPr>
                      <w:rFonts w:ascii="Aptos Narrow" w:hAnsi="Aptos Narrow"/>
                      <w:color w:val="000000"/>
                      <w:sz w:val="22"/>
                      <w:szCs w:val="22"/>
                      <w:lang w:val="en-ZA" w:eastAsia="en-ZA"/>
                    </w:rPr>
                  </w:rPrChange>
                </w:rPr>
                <w:t>sh</w:t>
              </w:r>
              <w:proofErr w:type="spellEnd"/>
              <w:r w:rsidRPr="002E4822">
                <w:rPr>
                  <w:rFonts w:ascii="Nunito" w:hAnsi="Nunito"/>
                  <w:color w:val="000000" w:themeColor="text1"/>
                  <w:sz w:val="20"/>
                  <w:lang w:val="en-ZA" w:eastAsia="en-ZA"/>
                  <w:rPrChange w:author="Craig Parker" w:date="2024-08-07T12:23:00Z" w16du:dateUtc="2024-08-07T10:23:00Z" w:id="5636">
                    <w:rPr>
                      <w:rFonts w:ascii="Aptos Narrow" w:hAnsi="Aptos Narrow"/>
                      <w:color w:val="000000"/>
                      <w:sz w:val="22"/>
                      <w:szCs w:val="22"/>
                      <w:lang w:val="en-ZA" w:eastAsia="en-ZA"/>
                    </w:rPr>
                  </w:rPrChange>
                </w:rPr>
                <w:t xml:space="preserve"> layer.</w:t>
              </w:r>
            </w:ins>
          </w:p>
        </w:tc>
        <w:tc>
          <w:tcPr>
            <w:tcW w:w="963" w:type="pct"/>
            <w:hideMark/>
          </w:tcPr>
          <w:p w:rsidRPr="002E4822" w:rsidR="006E7398" w:rsidP="006E7398" w:rsidRDefault="006E7398" w14:paraId="78F49D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37"/>
                <w:rFonts w:ascii="Nunito" w:hAnsi="Nunito"/>
                <w:color w:val="000000" w:themeColor="text1"/>
                <w:sz w:val="20"/>
                <w:lang w:val="en-ZA" w:eastAsia="en-ZA"/>
                <w:rPrChange w:author="Craig Parker" w:date="2024-08-07T12:23:00Z" w16du:dateUtc="2024-08-07T10:23:00Z" w:id="5638">
                  <w:rPr>
                    <w:ins w:author="Craig Parker" w:date="2024-08-07T12:22:00Z" w16du:dateUtc="2024-08-07T10:22:00Z" w:id="5639"/>
                    <w:rFonts w:ascii="Aptos Narrow" w:hAnsi="Aptos Narrow"/>
                    <w:color w:val="000000"/>
                    <w:sz w:val="22"/>
                    <w:szCs w:val="22"/>
                    <w:lang w:val="en-ZA" w:eastAsia="en-ZA"/>
                  </w:rPr>
                </w:rPrChange>
              </w:rPr>
            </w:pPr>
            <w:ins w:author="Craig Parker" w:date="2024-08-07T12:22:00Z" w16du:dateUtc="2024-08-07T10:22:00Z" w:id="5640">
              <w:r w:rsidRPr="002E4822">
                <w:rPr>
                  <w:rFonts w:ascii="Nunito" w:hAnsi="Nunito"/>
                  <w:color w:val="000000" w:themeColor="text1"/>
                  <w:sz w:val="20"/>
                  <w:lang w:val="en-ZA" w:eastAsia="en-ZA"/>
                  <w:rPrChange w:author="Craig Parker" w:date="2024-08-07T12:23:00Z" w16du:dateUtc="2024-08-07T10:23:00Z" w:id="5641">
                    <w:rPr>
                      <w:rFonts w:ascii="Aptos Narrow" w:hAnsi="Aptos Narrow"/>
                      <w:color w:val="000000"/>
                      <w:sz w:val="22"/>
                      <w:szCs w:val="22"/>
                      <w:lang w:val="en-ZA" w:eastAsia="en-ZA"/>
                    </w:rPr>
                  </w:rPrChange>
                </w:rPr>
                <w:t xml:space="preserve">Spatial: Global coverage; 0.000064 </w:t>
              </w:r>
              <w:proofErr w:type="spellStart"/>
              <w:r w:rsidRPr="002E4822">
                <w:rPr>
                  <w:rFonts w:ascii="Nunito" w:hAnsi="Nunito"/>
                  <w:color w:val="000000" w:themeColor="text1"/>
                  <w:sz w:val="20"/>
                  <w:lang w:val="en-ZA" w:eastAsia="en-ZA"/>
                  <w:rPrChange w:author="Craig Parker" w:date="2024-08-07T12:23:00Z" w16du:dateUtc="2024-08-07T10:23:00Z" w:id="5642">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author="Craig Parker" w:date="2024-08-07T12:23:00Z" w16du:dateUtc="2024-08-07T10:23:00Z" w:id="5643">
                    <w:rPr>
                      <w:rFonts w:ascii="Aptos Narrow" w:hAnsi="Aptos Narrow"/>
                      <w:color w:val="000000"/>
                      <w:sz w:val="22"/>
                      <w:szCs w:val="22"/>
                      <w:lang w:val="en-ZA" w:eastAsia="en-ZA"/>
                    </w:rPr>
                  </w:rPrChange>
                </w:rPr>
                <w:t xml:space="preserve"> res Temporal: every 5 days or faster; from Aug 2015 – Nov 2020.</w:t>
              </w:r>
            </w:ins>
          </w:p>
        </w:tc>
        <w:tc>
          <w:tcPr>
            <w:tcW w:w="964" w:type="pct"/>
            <w:hideMark/>
          </w:tcPr>
          <w:p w:rsidRPr="002E4822" w:rsidR="006E7398" w:rsidP="006E7398" w:rsidRDefault="006E7398" w14:paraId="5B54D6B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44"/>
                <w:rFonts w:ascii="Nunito" w:hAnsi="Nunito"/>
                <w:color w:val="000000" w:themeColor="text1"/>
                <w:sz w:val="20"/>
                <w:lang w:val="en-ZA" w:eastAsia="en-ZA"/>
                <w:rPrChange w:author="Craig Parker" w:date="2024-08-07T12:23:00Z" w16du:dateUtc="2024-08-07T10:23:00Z" w:id="5645">
                  <w:rPr>
                    <w:ins w:author="Craig Parker" w:date="2024-08-07T12:22:00Z" w16du:dateUtc="2024-08-07T10:22:00Z" w:id="5646"/>
                    <w:rFonts w:ascii="Aptos Narrow" w:hAnsi="Aptos Narrow"/>
                    <w:color w:val="000000"/>
                    <w:sz w:val="22"/>
                    <w:szCs w:val="22"/>
                    <w:lang w:val="en-ZA" w:eastAsia="en-ZA"/>
                  </w:rPr>
                </w:rPrChange>
              </w:rPr>
            </w:pPr>
            <w:ins w:author="Craig Parker" w:date="2024-08-07T12:22:00Z" w16du:dateUtc="2024-08-07T10:22:00Z" w:id="5647">
              <w:r w:rsidRPr="002E4822">
                <w:rPr>
                  <w:rFonts w:ascii="Nunito" w:hAnsi="Nunito"/>
                  <w:color w:val="000000" w:themeColor="text1"/>
                  <w:sz w:val="20"/>
                  <w:lang w:val="en-ZA" w:eastAsia="en-ZA"/>
                  <w:rPrChange w:author="Craig Parker" w:date="2024-08-07T12:23:00Z" w16du:dateUtc="2024-08-07T10:23:00Z" w:id="5648">
                    <w:rPr>
                      <w:rFonts w:ascii="Aptos Narrow" w:hAnsi="Aptos Narrow"/>
                      <w:color w:val="000000"/>
                      <w:sz w:val="22"/>
                      <w:szCs w:val="22"/>
                      <w:lang w:val="en-ZA" w:eastAsia="en-ZA"/>
                    </w:rPr>
                  </w:rPrChange>
                </w:rPr>
                <w:t>If there is a requirement to control for pollution effects or to look at combined heat-pollution exposures</w:t>
              </w:r>
            </w:ins>
          </w:p>
        </w:tc>
      </w:tr>
      <w:tr w:rsidRPr="002E4822" w:rsidR="006E7398" w:rsidTr="006E7398" w14:paraId="0B357395" w14:textId="77777777">
        <w:trPr>
          <w:trHeight w:val="580"/>
          <w:ins w:author="Craig Parker" w:date="2024-08-07T12:22:00Z" w:id="5649"/>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0DF12F4" w14:textId="77777777">
            <w:pPr>
              <w:overflowPunct/>
              <w:autoSpaceDE/>
              <w:autoSpaceDN/>
              <w:adjustRightInd/>
              <w:rPr>
                <w:ins w:author="Craig Parker" w:date="2024-08-07T12:22:00Z" w16du:dateUtc="2024-08-07T10:22:00Z" w:id="5650"/>
                <w:rFonts w:ascii="Nunito" w:hAnsi="Nunito"/>
                <w:color w:val="000000" w:themeColor="text1"/>
                <w:sz w:val="20"/>
                <w:lang w:val="en-ZA" w:eastAsia="en-ZA"/>
                <w:rPrChange w:author="Craig Parker" w:date="2024-08-07T12:23:00Z" w16du:dateUtc="2024-08-07T10:23:00Z" w:id="5651">
                  <w:rPr>
                    <w:ins w:author="Craig Parker" w:date="2024-08-07T12:22:00Z" w16du:dateUtc="2024-08-07T10:22:00Z" w:id="5652"/>
                    <w:rFonts w:ascii="Aptos Narrow" w:hAnsi="Aptos Narrow"/>
                    <w:color w:val="000000"/>
                    <w:sz w:val="22"/>
                    <w:szCs w:val="22"/>
                    <w:lang w:val="en-ZA" w:eastAsia="en-ZA"/>
                  </w:rPr>
                </w:rPrChange>
              </w:rPr>
            </w:pPr>
            <w:ins w:author="Craig Parker" w:date="2024-08-07T12:22:00Z" w16du:dateUtc="2024-08-07T10:22:00Z" w:id="5653">
              <w:r w:rsidRPr="002E4822">
                <w:rPr>
                  <w:rFonts w:ascii="Nunito" w:hAnsi="Nunito"/>
                  <w:color w:val="000000" w:themeColor="text1"/>
                  <w:sz w:val="20"/>
                  <w:lang w:val="en-ZA" w:eastAsia="en-ZA"/>
                  <w:rPrChange w:author="Craig Parker" w:date="2024-08-07T12:23:00Z" w16du:dateUtc="2024-08-07T10:23:00Z" w:id="5654">
                    <w:rPr>
                      <w:rFonts w:ascii="Aptos Narrow" w:hAnsi="Aptos Narrow"/>
                      <w:color w:val="000000"/>
                      <w:sz w:val="22"/>
                      <w:szCs w:val="22"/>
                      <w:lang w:val="en-ZA" w:eastAsia="en-ZA"/>
                    </w:rPr>
                  </w:rPrChange>
                </w:rPr>
                <w:t>Aqua MODIS Land Surface Temperature (MYD21A1D &amp; MYD21A1N)</w:t>
              </w:r>
            </w:ins>
          </w:p>
        </w:tc>
        <w:tc>
          <w:tcPr>
            <w:tcW w:w="1144" w:type="pct"/>
            <w:hideMark/>
          </w:tcPr>
          <w:p w:rsidRPr="002E4822" w:rsidR="006E7398" w:rsidP="006E7398" w:rsidRDefault="006E7398" w14:paraId="28E6E55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55"/>
                <w:rFonts w:ascii="Nunito" w:hAnsi="Nunito"/>
                <w:color w:val="000000" w:themeColor="text1"/>
                <w:sz w:val="20"/>
                <w:lang w:val="en-ZA" w:eastAsia="en-ZA"/>
                <w:rPrChange w:author="Craig Parker" w:date="2024-08-07T12:23:00Z" w16du:dateUtc="2024-08-07T10:23:00Z" w:id="5656">
                  <w:rPr>
                    <w:ins w:author="Craig Parker" w:date="2024-08-07T12:22:00Z" w16du:dateUtc="2024-08-07T10:22:00Z" w:id="5657"/>
                    <w:rFonts w:ascii="Aptos Narrow" w:hAnsi="Aptos Narrow"/>
                    <w:color w:val="000000"/>
                    <w:sz w:val="22"/>
                    <w:szCs w:val="22"/>
                    <w:lang w:val="en-ZA" w:eastAsia="en-ZA"/>
                  </w:rPr>
                </w:rPrChange>
              </w:rPr>
            </w:pPr>
            <w:ins w:author="Craig Parker" w:date="2024-08-07T12:22:00Z" w16du:dateUtc="2024-08-07T10:22:00Z" w:id="5658">
              <w:r w:rsidRPr="002E4822">
                <w:rPr>
                  <w:rFonts w:ascii="Nunito" w:hAnsi="Nunito"/>
                  <w:color w:val="000000" w:themeColor="text1"/>
                  <w:sz w:val="20"/>
                  <w:lang w:val="en-ZA" w:eastAsia="en-ZA"/>
                  <w:rPrChange w:author="Craig Parker" w:date="2024-08-07T12:23:00Z" w16du:dateUtc="2024-08-07T10:23:00Z" w:id="5659">
                    <w:rPr>
                      <w:rFonts w:ascii="Aptos Narrow" w:hAnsi="Aptos Narrow"/>
                      <w:color w:val="000000"/>
                      <w:sz w:val="22"/>
                      <w:szCs w:val="22"/>
                      <w:lang w:val="en-ZA" w:eastAsia="en-ZA"/>
                    </w:rPr>
                  </w:rPrChange>
                </w:rPr>
                <w:t xml:space="preserve">Satellite derived day and </w:t>
              </w:r>
              <w:proofErr w:type="gramStart"/>
              <w:r w:rsidRPr="002E4822">
                <w:rPr>
                  <w:rFonts w:ascii="Nunito" w:hAnsi="Nunito"/>
                  <w:color w:val="000000" w:themeColor="text1"/>
                  <w:sz w:val="20"/>
                  <w:lang w:val="en-ZA" w:eastAsia="en-ZA"/>
                  <w:rPrChange w:author="Craig Parker" w:date="2024-08-07T12:23:00Z" w16du:dateUtc="2024-08-07T10:23:00Z" w:id="5660">
                    <w:rPr>
                      <w:rFonts w:ascii="Aptos Narrow" w:hAnsi="Aptos Narrow"/>
                      <w:color w:val="000000"/>
                      <w:sz w:val="22"/>
                      <w:szCs w:val="22"/>
                      <w:lang w:val="en-ZA" w:eastAsia="en-ZA"/>
                    </w:rPr>
                  </w:rPrChange>
                </w:rPr>
                <w:t>night time</w:t>
              </w:r>
              <w:proofErr w:type="gramEnd"/>
              <w:r w:rsidRPr="002E4822">
                <w:rPr>
                  <w:rFonts w:ascii="Nunito" w:hAnsi="Nunito"/>
                  <w:color w:val="000000" w:themeColor="text1"/>
                  <w:sz w:val="20"/>
                  <w:lang w:val="en-ZA" w:eastAsia="en-ZA"/>
                  <w:rPrChange w:author="Craig Parker" w:date="2024-08-07T12:23:00Z" w16du:dateUtc="2024-08-07T10:23:00Z" w:id="5661">
                    <w:rPr>
                      <w:rFonts w:ascii="Aptos Narrow" w:hAnsi="Aptos Narrow"/>
                      <w:color w:val="000000"/>
                      <w:sz w:val="22"/>
                      <w:szCs w:val="22"/>
                      <w:lang w:val="en-ZA" w:eastAsia="en-ZA"/>
                    </w:rPr>
                  </w:rPrChange>
                </w:rPr>
                <w:t>, high resolution (1KM) land surface temperature dataset.</w:t>
              </w:r>
            </w:ins>
          </w:p>
        </w:tc>
        <w:tc>
          <w:tcPr>
            <w:tcW w:w="964" w:type="pct"/>
            <w:hideMark/>
          </w:tcPr>
          <w:p w:rsidRPr="002E4822" w:rsidR="006E7398" w:rsidP="006E7398" w:rsidRDefault="006E7398" w14:paraId="3CF93E7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62"/>
                <w:rFonts w:ascii="Nunito" w:hAnsi="Nunito"/>
                <w:color w:val="000000" w:themeColor="text1"/>
                <w:sz w:val="20"/>
                <w:lang w:val="en-ZA" w:eastAsia="en-ZA"/>
                <w:rPrChange w:author="Craig Parker" w:date="2024-08-07T12:23:00Z" w16du:dateUtc="2024-08-07T10:23:00Z" w:id="5663">
                  <w:rPr>
                    <w:ins w:author="Craig Parker" w:date="2024-08-07T12:22:00Z" w16du:dateUtc="2024-08-07T10:22:00Z" w:id="5664"/>
                    <w:rFonts w:ascii="Aptos Narrow" w:hAnsi="Aptos Narrow"/>
                    <w:color w:val="000000"/>
                    <w:sz w:val="22"/>
                    <w:szCs w:val="22"/>
                    <w:lang w:val="en-ZA" w:eastAsia="en-ZA"/>
                  </w:rPr>
                </w:rPrChange>
              </w:rPr>
            </w:pPr>
            <w:ins w:author="Craig Parker" w:date="2024-08-07T12:22:00Z" w16du:dateUtc="2024-08-07T10:22:00Z" w:id="5665">
              <w:r w:rsidRPr="002E4822">
                <w:rPr>
                  <w:rFonts w:ascii="Nunito" w:hAnsi="Nunito"/>
                  <w:color w:val="000000" w:themeColor="text1"/>
                  <w:sz w:val="20"/>
                  <w:lang w:val="en-ZA" w:eastAsia="en-ZA"/>
                  <w:rPrChange w:author="Craig Parker" w:date="2024-08-07T12:23:00Z" w16du:dateUtc="2024-08-07T10:23:00Z" w:id="5666">
                    <w:rPr>
                      <w:rFonts w:ascii="Aptos Narrow" w:hAnsi="Aptos Narrow"/>
                      <w:color w:val="000000"/>
                      <w:sz w:val="22"/>
                      <w:szCs w:val="22"/>
                      <w:lang w:val="en-ZA" w:eastAsia="en-ZA"/>
                    </w:rPr>
                  </w:rPrChange>
                </w:rPr>
                <w:t>Land surface temperature</w:t>
              </w:r>
            </w:ins>
          </w:p>
        </w:tc>
        <w:tc>
          <w:tcPr>
            <w:tcW w:w="963" w:type="pct"/>
            <w:hideMark/>
          </w:tcPr>
          <w:p w:rsidRPr="002E4822" w:rsidR="006E7398" w:rsidP="006E7398" w:rsidRDefault="006E7398" w14:paraId="40DEC28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67"/>
                <w:rFonts w:ascii="Nunito" w:hAnsi="Nunito"/>
                <w:color w:val="000000" w:themeColor="text1"/>
                <w:sz w:val="20"/>
                <w:lang w:val="en-ZA" w:eastAsia="en-ZA"/>
                <w:rPrChange w:author="Craig Parker" w:date="2024-08-07T12:23:00Z" w16du:dateUtc="2024-08-07T10:23:00Z" w:id="5668">
                  <w:rPr>
                    <w:ins w:author="Craig Parker" w:date="2024-08-07T12:22:00Z" w16du:dateUtc="2024-08-07T10:22:00Z" w:id="5669"/>
                    <w:rFonts w:ascii="Aptos Narrow" w:hAnsi="Aptos Narrow"/>
                    <w:color w:val="000000"/>
                    <w:sz w:val="22"/>
                    <w:szCs w:val="22"/>
                    <w:lang w:val="en-ZA" w:eastAsia="en-ZA"/>
                  </w:rPr>
                </w:rPrChange>
              </w:rPr>
            </w:pPr>
            <w:ins w:author="Craig Parker" w:date="2024-08-07T12:22:00Z" w16du:dateUtc="2024-08-07T10:22:00Z" w:id="5670">
              <w:r w:rsidRPr="002E4822">
                <w:rPr>
                  <w:rFonts w:ascii="Nunito" w:hAnsi="Nunito"/>
                  <w:color w:val="000000" w:themeColor="text1"/>
                  <w:sz w:val="20"/>
                  <w:lang w:val="en-ZA" w:eastAsia="en-ZA"/>
                  <w:rPrChange w:author="Craig Parker" w:date="2024-08-07T12:23:00Z" w16du:dateUtc="2024-08-07T10:23:00Z" w:id="5671">
                    <w:rPr>
                      <w:rFonts w:ascii="Aptos Narrow" w:hAnsi="Aptos Narrow"/>
                      <w:color w:val="000000"/>
                      <w:sz w:val="22"/>
                      <w:szCs w:val="22"/>
                      <w:lang w:val="en-ZA" w:eastAsia="en-ZA"/>
                    </w:rPr>
                  </w:rPrChange>
                </w:rPr>
                <w:t xml:space="preserve">Spatial: Global land surface coverage; 0.00983 </w:t>
              </w:r>
              <w:proofErr w:type="spellStart"/>
              <w:r w:rsidRPr="002E4822">
                <w:rPr>
                  <w:rFonts w:ascii="Nunito" w:hAnsi="Nunito"/>
                  <w:color w:val="000000" w:themeColor="text1"/>
                  <w:sz w:val="20"/>
                  <w:lang w:val="en-ZA" w:eastAsia="en-ZA"/>
                  <w:rPrChange w:author="Craig Parker" w:date="2024-08-07T12:23:00Z" w16du:dateUtc="2024-08-07T10:23:00Z" w:id="5672">
                    <w:rPr>
                      <w:rFonts w:ascii="Aptos Narrow" w:hAnsi="Aptos Narrow"/>
                      <w:color w:val="000000"/>
                      <w:sz w:val="22"/>
                      <w:szCs w:val="22"/>
                      <w:lang w:val="en-ZA" w:eastAsia="en-ZA"/>
                    </w:rPr>
                  </w:rPrChange>
                </w:rPr>
                <w:t>deg</w:t>
              </w:r>
              <w:proofErr w:type="spellEnd"/>
              <w:r w:rsidRPr="002E4822">
                <w:rPr>
                  <w:rFonts w:ascii="Nunito" w:hAnsi="Nunito"/>
                  <w:color w:val="000000" w:themeColor="text1"/>
                  <w:sz w:val="20"/>
                  <w:lang w:val="en-ZA" w:eastAsia="en-ZA"/>
                  <w:rPrChange w:author="Craig Parker" w:date="2024-08-07T12:23:00Z" w16du:dateUtc="2024-08-07T10:23:00Z" w:id="5673">
                    <w:rPr>
                      <w:rFonts w:ascii="Aptos Narrow" w:hAnsi="Aptos Narrow"/>
                      <w:color w:val="000000"/>
                      <w:sz w:val="22"/>
                      <w:szCs w:val="22"/>
                      <w:lang w:val="en-ZA" w:eastAsia="en-ZA"/>
                    </w:rPr>
                  </w:rPrChange>
                </w:rPr>
                <w:t xml:space="preserve"> res. Temporal: daily; 2002/07/04 to present</w:t>
              </w:r>
            </w:ins>
          </w:p>
        </w:tc>
        <w:tc>
          <w:tcPr>
            <w:tcW w:w="964" w:type="pct"/>
            <w:hideMark/>
          </w:tcPr>
          <w:p w:rsidRPr="002E4822" w:rsidR="006E7398" w:rsidP="006E7398" w:rsidRDefault="006E7398" w14:paraId="3CD9D10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74"/>
                <w:rFonts w:ascii="Nunito" w:hAnsi="Nunito"/>
                <w:color w:val="000000" w:themeColor="text1"/>
                <w:sz w:val="20"/>
                <w:lang w:val="en-ZA" w:eastAsia="en-ZA"/>
                <w:rPrChange w:author="Craig Parker" w:date="2024-08-07T12:23:00Z" w16du:dateUtc="2024-08-07T10:23:00Z" w:id="5675">
                  <w:rPr>
                    <w:ins w:author="Craig Parker" w:date="2024-08-07T12:22:00Z" w16du:dateUtc="2024-08-07T10:22:00Z" w:id="5676"/>
                    <w:rFonts w:ascii="Aptos Narrow" w:hAnsi="Aptos Narrow"/>
                    <w:color w:val="000000"/>
                    <w:sz w:val="22"/>
                    <w:szCs w:val="22"/>
                    <w:lang w:val="en-ZA" w:eastAsia="en-ZA"/>
                  </w:rPr>
                </w:rPrChange>
              </w:rPr>
            </w:pPr>
          </w:p>
        </w:tc>
      </w:tr>
      <w:tr w:rsidRPr="002E4822" w:rsidR="006E7398" w:rsidTr="006E7398" w14:paraId="04F2170D" w14:textId="77777777">
        <w:trPr>
          <w:trHeight w:val="290"/>
          <w:ins w:author="Craig Parker" w:date="2024-08-07T12:22:00Z" w:id="5677"/>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Pr="002E4822" w:rsidR="006E7398" w:rsidRDefault="006E7398" w14:paraId="3D2664B4" w14:textId="52ECC39E">
            <w:pPr>
              <w:overflowPunct/>
              <w:autoSpaceDE/>
              <w:autoSpaceDN/>
              <w:adjustRightInd/>
              <w:jc w:val="center"/>
              <w:rPr>
                <w:ins w:author="Craig Parker" w:date="2024-08-07T12:22:00Z" w16du:dateUtc="2024-08-07T10:22:00Z" w:id="5678"/>
                <w:rFonts w:ascii="Nunito" w:hAnsi="Nunito"/>
                <w:color w:val="000000" w:themeColor="text1"/>
                <w:sz w:val="20"/>
                <w:lang w:val="en-ZA" w:eastAsia="en-ZA"/>
                <w:rPrChange w:author="Craig Parker" w:date="2024-08-07T12:23:00Z" w16du:dateUtc="2024-08-07T10:23:00Z" w:id="5679">
                  <w:rPr>
                    <w:ins w:author="Craig Parker" w:date="2024-08-07T12:22:00Z" w16du:dateUtc="2024-08-07T10:22:00Z" w:id="5680"/>
                    <w:rFonts w:ascii="Times New Roman" w:hAnsi="Times New Roman"/>
                    <w:sz w:val="20"/>
                    <w:lang w:val="en-ZA" w:eastAsia="en-ZA"/>
                  </w:rPr>
                </w:rPrChange>
              </w:rPr>
              <w:pPrChange w:author="Craig Parker" w:date="2024-08-07T12:26:00Z" w16du:dateUtc="2024-08-07T10:26:00Z" w:id="5681">
                <w:pPr>
                  <w:overflowPunct/>
                  <w:autoSpaceDE/>
                  <w:autoSpaceDN/>
                  <w:adjustRightInd/>
                </w:pPr>
              </w:pPrChange>
            </w:pPr>
            <w:ins w:author="Craig Parker" w:date="2024-08-07T12:22:00Z" w16du:dateUtc="2024-08-07T10:22:00Z" w:id="5682">
              <w:r w:rsidRPr="002E4822">
                <w:rPr>
                  <w:rFonts w:ascii="Nunito" w:hAnsi="Nunito"/>
                  <w:color w:val="000000" w:themeColor="text1"/>
                  <w:sz w:val="20"/>
                  <w:lang w:val="en-ZA" w:eastAsia="en-ZA"/>
                  <w:rPrChange w:author="Craig Parker" w:date="2024-08-07T12:23:00Z" w16du:dateUtc="2024-08-07T10:23:00Z" w:id="5683">
                    <w:rPr>
                      <w:rFonts w:ascii="Aptos Narrow" w:hAnsi="Aptos Narrow"/>
                      <w:color w:val="000000"/>
                      <w:sz w:val="22"/>
                      <w:szCs w:val="22"/>
                      <w:lang w:val="en-ZA" w:eastAsia="en-ZA"/>
                    </w:rPr>
                  </w:rPrChange>
                </w:rPr>
                <w:t>Areal/Geospatial Socio-Economic Data</w:t>
              </w:r>
            </w:ins>
          </w:p>
        </w:tc>
      </w:tr>
      <w:tr w:rsidRPr="002E4822" w:rsidR="006E7398" w:rsidTr="006E7398" w14:paraId="73808B83" w14:textId="77777777">
        <w:trPr>
          <w:trHeight w:val="870"/>
          <w:ins w:author="Craig Parker" w:date="2024-08-07T12:22:00Z" w:id="5684"/>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566AF00A" w14:textId="77777777">
            <w:pPr>
              <w:overflowPunct/>
              <w:autoSpaceDE/>
              <w:autoSpaceDN/>
              <w:adjustRightInd/>
              <w:rPr>
                <w:ins w:author="Craig Parker" w:date="2024-08-07T12:22:00Z" w16du:dateUtc="2024-08-07T10:22:00Z" w:id="5685"/>
                <w:rFonts w:ascii="Nunito" w:hAnsi="Nunito"/>
                <w:color w:val="000000" w:themeColor="text1"/>
                <w:sz w:val="20"/>
                <w:lang w:val="en-ZA" w:eastAsia="en-ZA"/>
                <w:rPrChange w:author="Craig Parker" w:date="2024-08-07T12:23:00Z" w16du:dateUtc="2024-08-07T10:23:00Z" w:id="5686">
                  <w:rPr>
                    <w:ins w:author="Craig Parker" w:date="2024-08-07T12:22:00Z" w16du:dateUtc="2024-08-07T10:22:00Z" w:id="5687"/>
                    <w:rFonts w:ascii="Aptos Narrow" w:hAnsi="Aptos Narrow"/>
                    <w:color w:val="000000"/>
                    <w:sz w:val="22"/>
                    <w:szCs w:val="22"/>
                    <w:lang w:val="en-ZA" w:eastAsia="en-ZA"/>
                  </w:rPr>
                </w:rPrChange>
              </w:rPr>
            </w:pPr>
            <w:ins w:author="Craig Parker" w:date="2024-08-07T12:22:00Z" w16du:dateUtc="2024-08-07T10:22:00Z" w:id="5688">
              <w:r w:rsidRPr="002E4822">
                <w:rPr>
                  <w:rFonts w:ascii="Nunito" w:hAnsi="Nunito"/>
                  <w:color w:val="000000" w:themeColor="text1"/>
                  <w:sz w:val="20"/>
                  <w:lang w:val="en-ZA" w:eastAsia="en-ZA"/>
                  <w:rPrChange w:author="Craig Parker" w:date="2024-08-07T12:23:00Z" w16du:dateUtc="2024-08-07T10:23:00Z" w:id="5689">
                    <w:rPr>
                      <w:rFonts w:ascii="Aptos Narrow" w:hAnsi="Aptos Narrow"/>
                      <w:color w:val="000000"/>
                      <w:sz w:val="22"/>
                      <w:szCs w:val="22"/>
                      <w:lang w:val="en-ZA" w:eastAsia="en-ZA"/>
                    </w:rPr>
                  </w:rPrChange>
                </w:rPr>
                <w:t>Gauteng City-Region Observatory</w:t>
              </w:r>
            </w:ins>
          </w:p>
        </w:tc>
        <w:tc>
          <w:tcPr>
            <w:tcW w:w="1144" w:type="pct"/>
            <w:hideMark/>
          </w:tcPr>
          <w:p w:rsidRPr="002E4822" w:rsidR="006E7398" w:rsidP="006E7398" w:rsidRDefault="006E7398" w14:paraId="5F8790D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90"/>
                <w:rFonts w:ascii="Nunito" w:hAnsi="Nunito"/>
                <w:color w:val="000000" w:themeColor="text1"/>
                <w:sz w:val="20"/>
                <w:lang w:val="en-ZA" w:eastAsia="en-ZA"/>
                <w:rPrChange w:author="Craig Parker" w:date="2024-08-07T12:23:00Z" w16du:dateUtc="2024-08-07T10:23:00Z" w:id="5691">
                  <w:rPr>
                    <w:ins w:author="Craig Parker" w:date="2024-08-07T12:22:00Z" w16du:dateUtc="2024-08-07T10:22:00Z" w:id="5692"/>
                    <w:rFonts w:ascii="Aptos Narrow" w:hAnsi="Aptos Narrow"/>
                    <w:color w:val="000000"/>
                    <w:sz w:val="22"/>
                    <w:szCs w:val="22"/>
                    <w:lang w:val="en-ZA" w:eastAsia="en-ZA"/>
                  </w:rPr>
                </w:rPrChange>
              </w:rPr>
            </w:pPr>
            <w:ins w:author="Craig Parker" w:date="2024-08-07T12:22:00Z" w16du:dateUtc="2024-08-07T10:22:00Z" w:id="5693">
              <w:r w:rsidRPr="002E4822">
                <w:rPr>
                  <w:rFonts w:ascii="Nunito" w:hAnsi="Nunito"/>
                  <w:color w:val="000000" w:themeColor="text1"/>
                  <w:sz w:val="20"/>
                  <w:lang w:val="en-ZA" w:eastAsia="en-ZA"/>
                  <w:rPrChange w:author="Craig Parker" w:date="2024-08-07T12:23:00Z" w16du:dateUtc="2024-08-07T10:23:00Z" w:id="5694">
                    <w:rPr>
                      <w:rFonts w:ascii="Aptos Narrow" w:hAnsi="Aptos Narrow"/>
                      <w:color w:val="000000"/>
                      <w:sz w:val="22"/>
                      <w:szCs w:val="22"/>
                      <w:lang w:val="en-ZA" w:eastAsia="en-ZA"/>
                    </w:rPr>
                  </w:rPrChange>
                </w:rPr>
                <w:t>GIS raster and shapefiles for the Gauteng City-Region area</w:t>
              </w:r>
            </w:ins>
          </w:p>
        </w:tc>
        <w:tc>
          <w:tcPr>
            <w:tcW w:w="964" w:type="pct"/>
            <w:hideMark/>
          </w:tcPr>
          <w:p w:rsidRPr="002E4822" w:rsidR="006E7398" w:rsidP="006E7398" w:rsidRDefault="006E7398" w14:paraId="6ECB6BF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695"/>
                <w:rFonts w:ascii="Nunito" w:hAnsi="Nunito"/>
                <w:color w:val="000000" w:themeColor="text1"/>
                <w:sz w:val="20"/>
                <w:lang w:val="en-ZA" w:eastAsia="en-ZA"/>
                <w:rPrChange w:author="Craig Parker" w:date="2024-08-07T12:23:00Z" w16du:dateUtc="2024-08-07T10:23:00Z" w:id="5696">
                  <w:rPr>
                    <w:ins w:author="Craig Parker" w:date="2024-08-07T12:22:00Z" w16du:dateUtc="2024-08-07T10:22:00Z" w:id="5697"/>
                    <w:rFonts w:ascii="Aptos Narrow" w:hAnsi="Aptos Narrow"/>
                    <w:color w:val="000000"/>
                    <w:sz w:val="22"/>
                    <w:szCs w:val="22"/>
                    <w:lang w:val="en-ZA" w:eastAsia="en-ZA"/>
                  </w:rPr>
                </w:rPrChange>
              </w:rPr>
            </w:pPr>
            <w:ins w:author="Craig Parker" w:date="2024-08-07T12:22:00Z" w16du:dateUtc="2024-08-07T10:22:00Z" w:id="5698">
              <w:r w:rsidRPr="002E4822">
                <w:rPr>
                  <w:rFonts w:ascii="Nunito" w:hAnsi="Nunito"/>
                  <w:color w:val="000000" w:themeColor="text1"/>
                  <w:sz w:val="20"/>
                  <w:lang w:val="en-ZA" w:eastAsia="en-ZA"/>
                  <w:rPrChange w:author="Craig Parker" w:date="2024-08-07T12:23:00Z" w16du:dateUtc="2024-08-07T10:23:00Z" w:id="5699">
                    <w:rPr>
                      <w:rFonts w:ascii="Aptos Narrow" w:hAnsi="Aptos Narrow"/>
                      <w:color w:val="000000"/>
                      <w:sz w:val="22"/>
                      <w:szCs w:val="22"/>
                      <w:lang w:val="en-ZA" w:eastAsia="en-ZA"/>
                    </w:rPr>
                  </w:rPrChange>
                </w:rPr>
                <w:t>Demographics, economics, environmental, spatial structure, spatial change and transport</w:t>
              </w:r>
            </w:ins>
          </w:p>
        </w:tc>
        <w:tc>
          <w:tcPr>
            <w:tcW w:w="963" w:type="pct"/>
            <w:hideMark/>
          </w:tcPr>
          <w:p w:rsidRPr="002E4822" w:rsidR="006E7398" w:rsidP="006E7398" w:rsidRDefault="006E7398" w14:paraId="0CF95B2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00"/>
                <w:rFonts w:ascii="Nunito" w:hAnsi="Nunito"/>
                <w:color w:val="000000" w:themeColor="text1"/>
                <w:sz w:val="20"/>
                <w:lang w:val="en-ZA" w:eastAsia="en-ZA"/>
                <w:rPrChange w:author="Craig Parker" w:date="2024-08-07T12:23:00Z" w16du:dateUtc="2024-08-07T10:23:00Z" w:id="5701">
                  <w:rPr>
                    <w:ins w:author="Craig Parker" w:date="2024-08-07T12:22:00Z" w16du:dateUtc="2024-08-07T10:22:00Z" w:id="5702"/>
                    <w:rFonts w:ascii="Aptos Narrow" w:hAnsi="Aptos Narrow"/>
                    <w:color w:val="000000"/>
                    <w:sz w:val="22"/>
                    <w:szCs w:val="22"/>
                    <w:lang w:val="en-ZA" w:eastAsia="en-ZA"/>
                  </w:rPr>
                </w:rPrChange>
              </w:rPr>
            </w:pPr>
            <w:ins w:author="Craig Parker" w:date="2024-08-07T12:22:00Z" w16du:dateUtc="2024-08-07T10:22:00Z" w:id="5703">
              <w:r w:rsidRPr="002E4822">
                <w:rPr>
                  <w:rFonts w:ascii="Nunito" w:hAnsi="Nunito"/>
                  <w:color w:val="000000" w:themeColor="text1"/>
                  <w:sz w:val="20"/>
                  <w:lang w:val="en-ZA" w:eastAsia="en-ZA"/>
                  <w:rPrChange w:author="Craig Parker" w:date="2024-08-07T12:23:00Z" w16du:dateUtc="2024-08-07T10:23:00Z" w:id="5704">
                    <w:rPr>
                      <w:rFonts w:ascii="Aptos Narrow" w:hAnsi="Aptos Narrow"/>
                      <w:color w:val="000000"/>
                      <w:sz w:val="22"/>
                      <w:szCs w:val="22"/>
                      <w:lang w:val="en-ZA" w:eastAsia="en-ZA"/>
                    </w:rPr>
                  </w:rPrChange>
                </w:rPr>
                <w:t>Spatial: Gauteng city-region. Temporal: various depending on the variable</w:t>
              </w:r>
            </w:ins>
          </w:p>
        </w:tc>
        <w:tc>
          <w:tcPr>
            <w:tcW w:w="964" w:type="pct"/>
            <w:hideMark/>
          </w:tcPr>
          <w:p w:rsidRPr="002E4822" w:rsidR="006E7398" w:rsidP="006E7398" w:rsidRDefault="006E7398" w14:paraId="552B26E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05"/>
                <w:rFonts w:ascii="Nunito" w:hAnsi="Nunito"/>
                <w:color w:val="000000" w:themeColor="text1"/>
                <w:sz w:val="20"/>
                <w:lang w:val="en-ZA" w:eastAsia="en-ZA"/>
                <w:rPrChange w:author="Craig Parker" w:date="2024-08-07T12:23:00Z" w16du:dateUtc="2024-08-07T10:23:00Z" w:id="5706">
                  <w:rPr>
                    <w:ins w:author="Craig Parker" w:date="2024-08-07T12:22:00Z" w16du:dateUtc="2024-08-07T10:22:00Z" w:id="5707"/>
                    <w:rFonts w:ascii="Aptos Narrow" w:hAnsi="Aptos Narrow"/>
                    <w:color w:val="000000"/>
                    <w:sz w:val="22"/>
                    <w:szCs w:val="22"/>
                    <w:lang w:val="en-ZA" w:eastAsia="en-ZA"/>
                  </w:rPr>
                </w:rPrChange>
              </w:rPr>
            </w:pPr>
            <w:ins w:author="Craig Parker" w:date="2024-08-07T12:22:00Z" w16du:dateUtc="2024-08-07T10:22:00Z" w:id="5708">
              <w:r w:rsidRPr="002E4822">
                <w:rPr>
                  <w:rFonts w:ascii="Nunito" w:hAnsi="Nunito"/>
                  <w:color w:val="000000" w:themeColor="text1"/>
                  <w:sz w:val="20"/>
                  <w:lang w:val="en-ZA" w:eastAsia="en-ZA"/>
                  <w:rPrChange w:author="Craig Parker" w:date="2024-08-07T12:23:00Z" w16du:dateUtc="2024-08-07T10:23:00Z" w:id="5709">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Pr="002E4822" w:rsidR="006E7398" w:rsidTr="006E7398" w14:paraId="24E91F5D" w14:textId="77777777">
        <w:trPr>
          <w:trHeight w:val="870"/>
          <w:ins w:author="Craig Parker" w:date="2024-08-07T12:22:00Z" w:id="5710"/>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25751CBF" w14:textId="77777777">
            <w:pPr>
              <w:overflowPunct/>
              <w:autoSpaceDE/>
              <w:autoSpaceDN/>
              <w:adjustRightInd/>
              <w:rPr>
                <w:ins w:author="Craig Parker" w:date="2024-08-07T12:22:00Z" w16du:dateUtc="2024-08-07T10:22:00Z" w:id="5711"/>
                <w:rFonts w:ascii="Nunito" w:hAnsi="Nunito"/>
                <w:color w:val="000000" w:themeColor="text1"/>
                <w:sz w:val="20"/>
                <w:lang w:val="en-ZA" w:eastAsia="en-ZA"/>
                <w:rPrChange w:author="Craig Parker" w:date="2024-08-07T12:23:00Z" w16du:dateUtc="2024-08-07T10:23:00Z" w:id="5712">
                  <w:rPr>
                    <w:ins w:author="Craig Parker" w:date="2024-08-07T12:22:00Z" w16du:dateUtc="2024-08-07T10:22:00Z" w:id="5713"/>
                    <w:rFonts w:ascii="Aptos Narrow" w:hAnsi="Aptos Narrow"/>
                    <w:color w:val="000000"/>
                    <w:sz w:val="22"/>
                    <w:szCs w:val="22"/>
                    <w:lang w:val="en-ZA" w:eastAsia="en-ZA"/>
                  </w:rPr>
                </w:rPrChange>
              </w:rPr>
            </w:pPr>
            <w:ins w:author="Craig Parker" w:date="2024-08-07T12:22:00Z" w16du:dateUtc="2024-08-07T10:22:00Z" w:id="5714">
              <w:r w:rsidRPr="002E4822">
                <w:rPr>
                  <w:rFonts w:ascii="Nunito" w:hAnsi="Nunito"/>
                  <w:color w:val="000000" w:themeColor="text1"/>
                  <w:sz w:val="20"/>
                  <w:lang w:val="en-ZA" w:eastAsia="en-ZA"/>
                  <w:rPrChange w:author="Craig Parker" w:date="2024-08-07T12:23:00Z" w16du:dateUtc="2024-08-07T10:23:00Z" w:id="5715">
                    <w:rPr>
                      <w:rFonts w:ascii="Aptos Narrow" w:hAnsi="Aptos Narrow"/>
                      <w:color w:val="000000"/>
                      <w:sz w:val="22"/>
                      <w:szCs w:val="22"/>
                      <w:lang w:val="en-ZA" w:eastAsia="en-ZA"/>
                    </w:rPr>
                  </w:rPrChange>
                </w:rPr>
                <w:t>General Household Surveys, Statistics South Africa</w:t>
              </w:r>
            </w:ins>
          </w:p>
        </w:tc>
        <w:tc>
          <w:tcPr>
            <w:tcW w:w="1144" w:type="pct"/>
            <w:hideMark/>
          </w:tcPr>
          <w:p w:rsidRPr="002E4822" w:rsidR="006E7398" w:rsidP="006E7398" w:rsidRDefault="006E7398" w14:paraId="18DCA47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16"/>
                <w:rFonts w:ascii="Nunito" w:hAnsi="Nunito"/>
                <w:color w:val="000000" w:themeColor="text1"/>
                <w:sz w:val="20"/>
                <w:lang w:val="en-ZA" w:eastAsia="en-ZA"/>
                <w:rPrChange w:author="Craig Parker" w:date="2024-08-07T12:23:00Z" w16du:dateUtc="2024-08-07T10:23:00Z" w:id="5717">
                  <w:rPr>
                    <w:ins w:author="Craig Parker" w:date="2024-08-07T12:22:00Z" w16du:dateUtc="2024-08-07T10:22:00Z" w:id="5718"/>
                    <w:rFonts w:ascii="Aptos Narrow" w:hAnsi="Aptos Narrow"/>
                    <w:color w:val="000000"/>
                    <w:sz w:val="22"/>
                    <w:szCs w:val="22"/>
                    <w:lang w:val="en-ZA" w:eastAsia="en-ZA"/>
                  </w:rPr>
                </w:rPrChange>
              </w:rPr>
            </w:pPr>
            <w:ins w:author="Craig Parker" w:date="2024-08-07T12:22:00Z" w16du:dateUtc="2024-08-07T10:22:00Z" w:id="5719">
              <w:r w:rsidRPr="002E4822">
                <w:rPr>
                  <w:rFonts w:ascii="Nunito" w:hAnsi="Nunito"/>
                  <w:color w:val="000000" w:themeColor="text1"/>
                  <w:sz w:val="20"/>
                  <w:lang w:val="en-ZA" w:eastAsia="en-ZA"/>
                  <w:rPrChange w:author="Craig Parker" w:date="2024-08-07T12:23:00Z" w16du:dateUtc="2024-08-07T10:23:00Z" w:id="5720">
                    <w:rPr>
                      <w:rFonts w:ascii="Aptos Narrow" w:hAnsi="Aptos Narrow"/>
                      <w:color w:val="000000"/>
                      <w:sz w:val="22"/>
                      <w:szCs w:val="22"/>
                      <w:lang w:val="en-ZA" w:eastAsia="en-ZA"/>
                    </w:rPr>
                  </w:rPrChange>
                </w:rPr>
                <w:t>Annual household Survey</w:t>
              </w:r>
            </w:ins>
          </w:p>
        </w:tc>
        <w:tc>
          <w:tcPr>
            <w:tcW w:w="964" w:type="pct"/>
            <w:hideMark/>
          </w:tcPr>
          <w:p w:rsidRPr="002E4822" w:rsidR="006E7398" w:rsidP="006E7398" w:rsidRDefault="006E7398" w14:paraId="639EB50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21"/>
                <w:rFonts w:ascii="Nunito" w:hAnsi="Nunito"/>
                <w:color w:val="000000" w:themeColor="text1"/>
                <w:sz w:val="20"/>
                <w:lang w:val="en-ZA" w:eastAsia="en-ZA"/>
                <w:rPrChange w:author="Craig Parker" w:date="2024-08-07T12:23:00Z" w16du:dateUtc="2024-08-07T10:23:00Z" w:id="5722">
                  <w:rPr>
                    <w:ins w:author="Craig Parker" w:date="2024-08-07T12:22:00Z" w16du:dateUtc="2024-08-07T10:22:00Z" w:id="5723"/>
                    <w:rFonts w:ascii="Aptos Narrow" w:hAnsi="Aptos Narrow"/>
                    <w:color w:val="000000"/>
                    <w:sz w:val="22"/>
                    <w:szCs w:val="22"/>
                    <w:lang w:val="en-ZA" w:eastAsia="en-ZA"/>
                  </w:rPr>
                </w:rPrChange>
              </w:rPr>
            </w:pPr>
            <w:ins w:author="Craig Parker" w:date="2024-08-07T12:22:00Z" w16du:dateUtc="2024-08-07T10:22:00Z" w:id="5724">
              <w:r w:rsidRPr="002E4822">
                <w:rPr>
                  <w:rFonts w:ascii="Nunito" w:hAnsi="Nunito"/>
                  <w:color w:val="000000" w:themeColor="text1"/>
                  <w:sz w:val="20"/>
                  <w:lang w:val="en-ZA" w:eastAsia="en-ZA"/>
                  <w:rPrChange w:author="Craig Parker" w:date="2024-08-07T12:23:00Z" w16du:dateUtc="2024-08-07T10:23:00Z" w:id="5725">
                    <w:rPr>
                      <w:rFonts w:ascii="Aptos Narrow" w:hAnsi="Aptos Narrow"/>
                      <w:color w:val="000000"/>
                      <w:sz w:val="22"/>
                      <w:szCs w:val="22"/>
                      <w:lang w:val="en-ZA" w:eastAsia="en-ZA"/>
                    </w:rPr>
                  </w:rPrChange>
                </w:rPr>
                <w:t xml:space="preserve">Living circumstances of South African households: education, health, social development, housing, </w:t>
              </w:r>
              <w:r w:rsidRPr="002E4822">
                <w:rPr>
                  <w:rFonts w:ascii="Nunito" w:hAnsi="Nunito"/>
                  <w:color w:val="000000" w:themeColor="text1"/>
                  <w:sz w:val="20"/>
                  <w:lang w:val="en-ZA" w:eastAsia="en-ZA"/>
                  <w:rPrChange w:author="Craig Parker" w:date="2024-08-07T12:23:00Z" w16du:dateUtc="2024-08-07T10:23:00Z" w:id="5726">
                    <w:rPr>
                      <w:rFonts w:ascii="Aptos Narrow" w:hAnsi="Aptos Narrow"/>
                      <w:color w:val="000000"/>
                      <w:sz w:val="22"/>
                      <w:szCs w:val="22"/>
                      <w:lang w:val="en-ZA" w:eastAsia="en-ZA"/>
                    </w:rPr>
                  </w:rPrChange>
                </w:rPr>
                <w:t>access to services and facilities, food security and agriculture.</w:t>
              </w:r>
            </w:ins>
          </w:p>
        </w:tc>
        <w:tc>
          <w:tcPr>
            <w:tcW w:w="963" w:type="pct"/>
            <w:hideMark/>
          </w:tcPr>
          <w:p w:rsidRPr="002E4822" w:rsidR="006E7398" w:rsidP="006E7398" w:rsidRDefault="006E7398" w14:paraId="5A93F68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27"/>
                <w:rFonts w:ascii="Nunito" w:hAnsi="Nunito"/>
                <w:color w:val="000000" w:themeColor="text1"/>
                <w:sz w:val="20"/>
                <w:lang w:val="en-ZA" w:eastAsia="en-ZA"/>
                <w:rPrChange w:author="Craig Parker" w:date="2024-08-07T12:23:00Z" w16du:dateUtc="2024-08-07T10:23:00Z" w:id="5728">
                  <w:rPr>
                    <w:ins w:author="Craig Parker" w:date="2024-08-07T12:22:00Z" w16du:dateUtc="2024-08-07T10:22:00Z" w:id="5729"/>
                    <w:rFonts w:ascii="Aptos Narrow" w:hAnsi="Aptos Narrow"/>
                    <w:color w:val="000000"/>
                    <w:sz w:val="22"/>
                    <w:szCs w:val="22"/>
                    <w:lang w:val="en-ZA" w:eastAsia="en-ZA"/>
                  </w:rPr>
                </w:rPrChange>
              </w:rPr>
            </w:pPr>
            <w:ins w:author="Craig Parker" w:date="2024-08-07T12:22:00Z" w16du:dateUtc="2024-08-07T10:22:00Z" w:id="5730">
              <w:r w:rsidRPr="002E4822">
                <w:rPr>
                  <w:rFonts w:ascii="Nunito" w:hAnsi="Nunito"/>
                  <w:color w:val="000000" w:themeColor="text1"/>
                  <w:sz w:val="20"/>
                  <w:lang w:val="en-ZA" w:eastAsia="en-ZA"/>
                  <w:rPrChange w:author="Craig Parker" w:date="2024-08-07T12:23:00Z" w16du:dateUtc="2024-08-07T10:23:00Z" w:id="5731">
                    <w:rPr>
                      <w:rFonts w:ascii="Aptos Narrow" w:hAnsi="Aptos Narrow"/>
                      <w:color w:val="000000"/>
                      <w:sz w:val="22"/>
                      <w:szCs w:val="22"/>
                      <w:lang w:val="en-ZA" w:eastAsia="en-ZA"/>
                    </w:rPr>
                  </w:rPrChange>
                </w:rPr>
                <w:t>Sample survey data, units are households and individuals</w:t>
              </w:r>
            </w:ins>
          </w:p>
        </w:tc>
        <w:tc>
          <w:tcPr>
            <w:tcW w:w="964" w:type="pct"/>
            <w:hideMark/>
          </w:tcPr>
          <w:p w:rsidRPr="002E4822" w:rsidR="006E7398" w:rsidP="006E7398" w:rsidRDefault="006E7398" w14:paraId="7964A3B4"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32"/>
                <w:rFonts w:ascii="Nunito" w:hAnsi="Nunito"/>
                <w:color w:val="000000" w:themeColor="text1"/>
                <w:sz w:val="20"/>
                <w:lang w:val="en-ZA" w:eastAsia="en-ZA"/>
                <w:rPrChange w:author="Craig Parker" w:date="2024-08-07T12:23:00Z" w16du:dateUtc="2024-08-07T10:23:00Z" w:id="5733">
                  <w:rPr>
                    <w:ins w:author="Craig Parker" w:date="2024-08-07T12:22:00Z" w16du:dateUtc="2024-08-07T10:22:00Z" w:id="5734"/>
                    <w:rFonts w:ascii="Aptos Narrow" w:hAnsi="Aptos Narrow"/>
                    <w:color w:val="000000"/>
                    <w:sz w:val="22"/>
                    <w:szCs w:val="22"/>
                    <w:lang w:val="en-ZA" w:eastAsia="en-ZA"/>
                  </w:rPr>
                </w:rPrChange>
              </w:rPr>
            </w:pPr>
            <w:ins w:author="Craig Parker" w:date="2024-08-07T12:22:00Z" w16du:dateUtc="2024-08-07T10:22:00Z" w:id="5735">
              <w:r w:rsidRPr="002E4822">
                <w:rPr>
                  <w:rFonts w:ascii="Nunito" w:hAnsi="Nunito"/>
                  <w:color w:val="000000" w:themeColor="text1"/>
                  <w:sz w:val="20"/>
                  <w:lang w:val="en-ZA" w:eastAsia="en-ZA"/>
                  <w:rPrChange w:author="Craig Parker" w:date="2024-08-07T12:23:00Z" w16du:dateUtc="2024-08-07T10:23:00Z" w:id="5736">
                    <w:rPr>
                      <w:rFonts w:ascii="Aptos Narrow" w:hAnsi="Aptos Narrow"/>
                      <w:color w:val="000000"/>
                      <w:sz w:val="22"/>
                      <w:szCs w:val="22"/>
                      <w:lang w:val="en-ZA" w:eastAsia="en-ZA"/>
                    </w:rPr>
                  </w:rPrChange>
                </w:rPr>
                <w:t xml:space="preserve">Research Project 2: provides information on socio-economic circumstances of </w:t>
              </w:r>
              <w:r w:rsidRPr="002E4822">
                <w:rPr>
                  <w:rFonts w:ascii="Nunito" w:hAnsi="Nunito"/>
                  <w:color w:val="000000" w:themeColor="text1"/>
                  <w:sz w:val="20"/>
                  <w:lang w:val="en-ZA" w:eastAsia="en-ZA"/>
                  <w:rPrChange w:author="Craig Parker" w:date="2024-08-07T12:23:00Z" w16du:dateUtc="2024-08-07T10:23:00Z" w:id="5737">
                    <w:rPr>
                      <w:rFonts w:ascii="Aptos Narrow" w:hAnsi="Aptos Narrow"/>
                      <w:color w:val="000000"/>
                      <w:sz w:val="22"/>
                      <w:szCs w:val="22"/>
                      <w:lang w:val="en-ZA" w:eastAsia="en-ZA"/>
                    </w:rPr>
                  </w:rPrChange>
                </w:rPr>
                <w:t>residents within the Gauteng City-Region.</w:t>
              </w:r>
            </w:ins>
          </w:p>
        </w:tc>
      </w:tr>
      <w:tr w:rsidRPr="002E4822" w:rsidR="006E7398" w:rsidTr="006E7398" w14:paraId="50CDE678" w14:textId="77777777">
        <w:trPr>
          <w:trHeight w:val="870"/>
          <w:ins w:author="Craig Parker" w:date="2024-08-07T12:22:00Z" w:id="5738"/>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1E64E6B6" w14:textId="77777777">
            <w:pPr>
              <w:overflowPunct/>
              <w:autoSpaceDE/>
              <w:autoSpaceDN/>
              <w:adjustRightInd/>
              <w:rPr>
                <w:ins w:author="Craig Parker" w:date="2024-08-07T12:22:00Z" w16du:dateUtc="2024-08-07T10:22:00Z" w:id="5739"/>
                <w:rFonts w:ascii="Nunito" w:hAnsi="Nunito"/>
                <w:color w:val="000000" w:themeColor="text1"/>
                <w:sz w:val="20"/>
                <w:lang w:val="en-ZA" w:eastAsia="en-ZA"/>
                <w:rPrChange w:author="Craig Parker" w:date="2024-08-07T12:23:00Z" w16du:dateUtc="2024-08-07T10:23:00Z" w:id="5740">
                  <w:rPr>
                    <w:ins w:author="Craig Parker" w:date="2024-08-07T12:22:00Z" w16du:dateUtc="2024-08-07T10:22:00Z" w:id="5741"/>
                    <w:rFonts w:ascii="Aptos Narrow" w:hAnsi="Aptos Narrow"/>
                    <w:color w:val="000000"/>
                    <w:sz w:val="22"/>
                    <w:szCs w:val="22"/>
                    <w:lang w:val="en-ZA" w:eastAsia="en-ZA"/>
                  </w:rPr>
                </w:rPrChange>
              </w:rPr>
            </w:pPr>
            <w:ins w:author="Craig Parker" w:date="2024-08-07T12:22:00Z" w16du:dateUtc="2024-08-07T10:22:00Z" w:id="5742">
              <w:r w:rsidRPr="002E4822">
                <w:rPr>
                  <w:rFonts w:ascii="Nunito" w:hAnsi="Nunito"/>
                  <w:color w:val="000000" w:themeColor="text1"/>
                  <w:sz w:val="20"/>
                  <w:lang w:val="en-ZA" w:eastAsia="en-ZA"/>
                  <w:rPrChange w:author="Craig Parker" w:date="2024-08-07T12:23:00Z" w16du:dateUtc="2024-08-07T10:23:00Z" w:id="5743">
                    <w:rPr>
                      <w:rFonts w:ascii="Aptos Narrow" w:hAnsi="Aptos Narrow"/>
                      <w:color w:val="000000"/>
                      <w:sz w:val="22"/>
                      <w:szCs w:val="22"/>
                      <w:lang w:val="en-ZA" w:eastAsia="en-ZA"/>
                    </w:rPr>
                  </w:rPrChange>
                </w:rPr>
                <w:t>Quality of Life Surveys, Gauteng City-Region Observatory (GCRO)</w:t>
              </w:r>
            </w:ins>
          </w:p>
        </w:tc>
        <w:tc>
          <w:tcPr>
            <w:tcW w:w="1144" w:type="pct"/>
            <w:hideMark/>
          </w:tcPr>
          <w:p w:rsidRPr="002E4822" w:rsidR="006E7398" w:rsidP="006E7398" w:rsidRDefault="006E7398" w14:paraId="1FF3A93D"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44"/>
                <w:rFonts w:ascii="Nunito" w:hAnsi="Nunito"/>
                <w:color w:val="000000" w:themeColor="text1"/>
                <w:sz w:val="20"/>
                <w:lang w:val="en-ZA" w:eastAsia="en-ZA"/>
                <w:rPrChange w:author="Craig Parker" w:date="2024-08-07T12:23:00Z" w16du:dateUtc="2024-08-07T10:23:00Z" w:id="5745">
                  <w:rPr>
                    <w:ins w:author="Craig Parker" w:date="2024-08-07T12:22:00Z" w16du:dateUtc="2024-08-07T10:22:00Z" w:id="5746"/>
                    <w:rFonts w:ascii="Aptos Narrow" w:hAnsi="Aptos Narrow"/>
                    <w:color w:val="000000"/>
                    <w:sz w:val="22"/>
                    <w:szCs w:val="22"/>
                    <w:lang w:val="en-ZA" w:eastAsia="en-ZA"/>
                  </w:rPr>
                </w:rPrChange>
              </w:rPr>
            </w:pPr>
            <w:ins w:author="Craig Parker" w:date="2024-08-07T12:22:00Z" w16du:dateUtc="2024-08-07T10:22:00Z" w:id="5747">
              <w:r w:rsidRPr="002E4822">
                <w:rPr>
                  <w:rFonts w:ascii="Nunito" w:hAnsi="Nunito"/>
                  <w:color w:val="000000" w:themeColor="text1"/>
                  <w:sz w:val="20"/>
                  <w:lang w:val="en-ZA" w:eastAsia="en-ZA"/>
                  <w:rPrChange w:author="Craig Parker" w:date="2024-08-07T12:23:00Z" w16du:dateUtc="2024-08-07T10:23:00Z" w:id="5748">
                    <w:rPr>
                      <w:rFonts w:ascii="Aptos Narrow" w:hAnsi="Aptos Narrow"/>
                      <w:color w:val="000000"/>
                      <w:sz w:val="22"/>
                      <w:szCs w:val="22"/>
                      <w:lang w:val="en-ZA" w:eastAsia="en-ZA"/>
                    </w:rPr>
                  </w:rPrChange>
                </w:rPr>
                <w:t>Household Survey</w:t>
              </w:r>
            </w:ins>
          </w:p>
        </w:tc>
        <w:tc>
          <w:tcPr>
            <w:tcW w:w="964" w:type="pct"/>
            <w:hideMark/>
          </w:tcPr>
          <w:p w:rsidRPr="002E4822" w:rsidR="006E7398" w:rsidP="006E7398" w:rsidRDefault="006E7398" w14:paraId="61B049D2"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49"/>
                <w:rFonts w:ascii="Nunito" w:hAnsi="Nunito"/>
                <w:color w:val="000000" w:themeColor="text1"/>
                <w:sz w:val="20"/>
                <w:lang w:val="en-ZA" w:eastAsia="en-ZA"/>
                <w:rPrChange w:author="Craig Parker" w:date="2024-08-07T12:23:00Z" w16du:dateUtc="2024-08-07T10:23:00Z" w:id="5750">
                  <w:rPr>
                    <w:ins w:author="Craig Parker" w:date="2024-08-07T12:22:00Z" w16du:dateUtc="2024-08-07T10:22:00Z" w:id="5751"/>
                    <w:rFonts w:ascii="Aptos Narrow" w:hAnsi="Aptos Narrow"/>
                    <w:color w:val="000000"/>
                    <w:sz w:val="22"/>
                    <w:szCs w:val="22"/>
                    <w:lang w:val="en-ZA" w:eastAsia="en-ZA"/>
                  </w:rPr>
                </w:rPrChange>
              </w:rPr>
            </w:pPr>
            <w:ins w:author="Craig Parker" w:date="2024-08-07T12:22:00Z" w16du:dateUtc="2024-08-07T10:22:00Z" w:id="5752">
              <w:r w:rsidRPr="002E4822">
                <w:rPr>
                  <w:rFonts w:ascii="Nunito" w:hAnsi="Nunito"/>
                  <w:color w:val="000000" w:themeColor="text1"/>
                  <w:sz w:val="20"/>
                  <w:lang w:val="en-ZA" w:eastAsia="en-ZA"/>
                  <w:rPrChange w:author="Craig Parker" w:date="2024-08-07T12:23:00Z" w16du:dateUtc="2024-08-07T10:23:00Z" w:id="5753">
                    <w:rPr>
                      <w:rFonts w:ascii="Aptos Narrow" w:hAnsi="Aptos Narrow"/>
                      <w:color w:val="000000"/>
                      <w:sz w:val="22"/>
                      <w:szCs w:val="22"/>
                      <w:lang w:val="en-ZA" w:eastAsia="en-ZA"/>
                    </w:rPr>
                  </w:rPrChange>
                </w:rPr>
                <w:t>Quality of life, socio-economic circumstances, attitudes to service delivery, psycho-social attitudes, value-base and other characteristics of residents of the Gauteng City-Region.</w:t>
              </w:r>
            </w:ins>
          </w:p>
        </w:tc>
        <w:tc>
          <w:tcPr>
            <w:tcW w:w="963" w:type="pct"/>
            <w:hideMark/>
          </w:tcPr>
          <w:p w:rsidRPr="002E4822" w:rsidR="006E7398" w:rsidP="006E7398" w:rsidRDefault="006E7398" w14:paraId="430CF42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54"/>
                <w:rFonts w:ascii="Nunito" w:hAnsi="Nunito"/>
                <w:color w:val="000000" w:themeColor="text1"/>
                <w:sz w:val="20"/>
                <w:lang w:val="en-ZA" w:eastAsia="en-ZA"/>
                <w:rPrChange w:author="Craig Parker" w:date="2024-08-07T12:23:00Z" w16du:dateUtc="2024-08-07T10:23:00Z" w:id="5755">
                  <w:rPr>
                    <w:ins w:author="Craig Parker" w:date="2024-08-07T12:22:00Z" w16du:dateUtc="2024-08-07T10:22:00Z" w:id="5756"/>
                    <w:rFonts w:ascii="Aptos Narrow" w:hAnsi="Aptos Narrow"/>
                    <w:color w:val="000000"/>
                    <w:sz w:val="22"/>
                    <w:szCs w:val="22"/>
                    <w:lang w:val="en-ZA" w:eastAsia="en-ZA"/>
                  </w:rPr>
                </w:rPrChange>
              </w:rPr>
            </w:pPr>
            <w:ins w:author="Craig Parker" w:date="2024-08-07T12:22:00Z" w16du:dateUtc="2024-08-07T10:22:00Z" w:id="5757">
              <w:r w:rsidRPr="002E4822">
                <w:rPr>
                  <w:rFonts w:ascii="Nunito" w:hAnsi="Nunito"/>
                  <w:color w:val="000000" w:themeColor="text1"/>
                  <w:sz w:val="20"/>
                  <w:lang w:val="en-ZA" w:eastAsia="en-ZA"/>
                  <w:rPrChange w:author="Craig Parker" w:date="2024-08-07T12:23:00Z" w16du:dateUtc="2024-08-07T10:23:00Z" w:id="5758">
                    <w:rPr>
                      <w:rFonts w:ascii="Aptos Narrow" w:hAnsi="Aptos Narrow"/>
                      <w:color w:val="000000"/>
                      <w:sz w:val="22"/>
                      <w:szCs w:val="22"/>
                      <w:lang w:val="en-ZA" w:eastAsia="en-ZA"/>
                    </w:rPr>
                  </w:rPrChange>
                </w:rPr>
                <w:t>Sample survey data, units are households and individuals</w:t>
              </w:r>
            </w:ins>
          </w:p>
        </w:tc>
        <w:tc>
          <w:tcPr>
            <w:tcW w:w="964" w:type="pct"/>
            <w:hideMark/>
          </w:tcPr>
          <w:p w:rsidRPr="002E4822" w:rsidR="006E7398" w:rsidP="006E7398" w:rsidRDefault="006E7398" w14:paraId="62FE4C9C"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59"/>
                <w:rFonts w:ascii="Nunito" w:hAnsi="Nunito"/>
                <w:color w:val="000000" w:themeColor="text1"/>
                <w:sz w:val="20"/>
                <w:lang w:val="en-ZA" w:eastAsia="en-ZA"/>
                <w:rPrChange w:author="Craig Parker" w:date="2024-08-07T12:23:00Z" w16du:dateUtc="2024-08-07T10:23:00Z" w:id="5760">
                  <w:rPr>
                    <w:ins w:author="Craig Parker" w:date="2024-08-07T12:22:00Z" w16du:dateUtc="2024-08-07T10:22:00Z" w:id="5761"/>
                    <w:rFonts w:ascii="Aptos Narrow" w:hAnsi="Aptos Narrow"/>
                    <w:color w:val="000000"/>
                    <w:sz w:val="22"/>
                    <w:szCs w:val="22"/>
                    <w:lang w:val="en-ZA" w:eastAsia="en-ZA"/>
                  </w:rPr>
                </w:rPrChange>
              </w:rPr>
            </w:pPr>
            <w:ins w:author="Craig Parker" w:date="2024-08-07T12:22:00Z" w16du:dateUtc="2024-08-07T10:22:00Z" w:id="5762">
              <w:r w:rsidRPr="002E4822">
                <w:rPr>
                  <w:rFonts w:ascii="Nunito" w:hAnsi="Nunito"/>
                  <w:color w:val="000000" w:themeColor="text1"/>
                  <w:sz w:val="20"/>
                  <w:lang w:val="en-ZA" w:eastAsia="en-ZA"/>
                  <w:rPrChange w:author="Craig Parker" w:date="2024-08-07T12:23:00Z" w16du:dateUtc="2024-08-07T10:23:00Z" w:id="5763">
                    <w:rPr>
                      <w:rFonts w:ascii="Aptos Narrow" w:hAnsi="Aptos Narrow"/>
                      <w:color w:val="000000"/>
                      <w:sz w:val="22"/>
                      <w:szCs w:val="22"/>
                      <w:lang w:val="en-ZA" w:eastAsia="en-ZA"/>
                    </w:rPr>
                  </w:rPrChange>
                </w:rPr>
                <w:t>Research Project 2: provides information on socio-economic circumstances and attitudes of residents within the Gauteng City-Region.</w:t>
              </w:r>
            </w:ins>
          </w:p>
        </w:tc>
      </w:tr>
      <w:tr w:rsidRPr="002E4822" w:rsidR="006E7398" w:rsidTr="006E7398" w14:paraId="0C8A4BF1" w14:textId="77777777">
        <w:trPr>
          <w:trHeight w:val="870"/>
          <w:ins w:author="Craig Parker" w:date="2024-08-07T12:22:00Z" w:id="5764"/>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060F75B8" w14:textId="77777777">
            <w:pPr>
              <w:overflowPunct/>
              <w:autoSpaceDE/>
              <w:autoSpaceDN/>
              <w:adjustRightInd/>
              <w:rPr>
                <w:ins w:author="Craig Parker" w:date="2024-08-07T12:22:00Z" w16du:dateUtc="2024-08-07T10:22:00Z" w:id="5765"/>
                <w:rFonts w:ascii="Nunito" w:hAnsi="Nunito"/>
                <w:color w:val="000000" w:themeColor="text1"/>
                <w:sz w:val="20"/>
                <w:lang w:val="en-ZA" w:eastAsia="en-ZA"/>
                <w:rPrChange w:author="Craig Parker" w:date="2024-08-07T12:23:00Z" w16du:dateUtc="2024-08-07T10:23:00Z" w:id="5766">
                  <w:rPr>
                    <w:ins w:author="Craig Parker" w:date="2024-08-07T12:22:00Z" w16du:dateUtc="2024-08-07T10:22:00Z" w:id="5767"/>
                    <w:rFonts w:ascii="Aptos Narrow" w:hAnsi="Aptos Narrow"/>
                    <w:color w:val="000000"/>
                    <w:sz w:val="22"/>
                    <w:szCs w:val="22"/>
                    <w:lang w:val="en-ZA" w:eastAsia="en-ZA"/>
                  </w:rPr>
                </w:rPrChange>
              </w:rPr>
            </w:pPr>
            <w:ins w:author="Craig Parker" w:date="2024-08-07T12:22:00Z" w16du:dateUtc="2024-08-07T10:22:00Z" w:id="5768">
              <w:r w:rsidRPr="002E4822">
                <w:rPr>
                  <w:rFonts w:ascii="Nunito" w:hAnsi="Nunito"/>
                  <w:color w:val="000000" w:themeColor="text1"/>
                  <w:sz w:val="20"/>
                  <w:lang w:val="en-ZA" w:eastAsia="en-ZA"/>
                  <w:rPrChange w:author="Craig Parker" w:date="2024-08-07T12:23:00Z" w16du:dateUtc="2024-08-07T10:23:00Z" w:id="5769">
                    <w:rPr>
                      <w:rFonts w:ascii="Aptos Narrow" w:hAnsi="Aptos Narrow"/>
                      <w:color w:val="000000"/>
                      <w:sz w:val="22"/>
                      <w:szCs w:val="22"/>
                      <w:lang w:val="en-ZA" w:eastAsia="en-ZA"/>
                    </w:rPr>
                  </w:rPrChange>
                </w:rPr>
                <w:t>Global Population (SEDAC) - Gridded Population of the World (GPW), v4</w:t>
              </w:r>
            </w:ins>
          </w:p>
        </w:tc>
        <w:tc>
          <w:tcPr>
            <w:tcW w:w="1144" w:type="pct"/>
            <w:hideMark/>
          </w:tcPr>
          <w:p w:rsidRPr="002E4822" w:rsidR="006E7398" w:rsidP="006E7398" w:rsidRDefault="006E7398" w14:paraId="1A23CB7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70"/>
                <w:rFonts w:ascii="Nunito" w:hAnsi="Nunito"/>
                <w:color w:val="000000" w:themeColor="text1"/>
                <w:sz w:val="20"/>
                <w:lang w:val="en-ZA" w:eastAsia="en-ZA"/>
                <w:rPrChange w:author="Craig Parker" w:date="2024-08-07T12:23:00Z" w16du:dateUtc="2024-08-07T10:23:00Z" w:id="5771">
                  <w:rPr>
                    <w:ins w:author="Craig Parker" w:date="2024-08-07T12:22:00Z" w16du:dateUtc="2024-08-07T10:22:00Z" w:id="5772"/>
                    <w:rFonts w:ascii="Aptos Narrow" w:hAnsi="Aptos Narrow"/>
                    <w:color w:val="000000"/>
                    <w:sz w:val="22"/>
                    <w:szCs w:val="22"/>
                    <w:lang w:val="en-ZA" w:eastAsia="en-ZA"/>
                  </w:rPr>
                </w:rPrChange>
              </w:rPr>
            </w:pPr>
            <w:ins w:author="Craig Parker" w:date="2024-08-07T12:22:00Z" w16du:dateUtc="2024-08-07T10:22:00Z" w:id="5773">
              <w:r w:rsidRPr="002E4822">
                <w:rPr>
                  <w:rFonts w:ascii="Nunito" w:hAnsi="Nunito"/>
                  <w:color w:val="000000" w:themeColor="text1"/>
                  <w:sz w:val="20"/>
                  <w:lang w:val="en-ZA" w:eastAsia="en-ZA"/>
                  <w:rPrChange w:author="Craig Parker" w:date="2024-08-07T12:23:00Z" w16du:dateUtc="2024-08-07T10:23:00Z" w:id="5774">
                    <w:rPr>
                      <w:rFonts w:ascii="Aptos Narrow" w:hAnsi="Aptos Narrow"/>
                      <w:color w:val="000000"/>
                      <w:sz w:val="22"/>
                      <w:szCs w:val="22"/>
                      <w:lang w:val="en-ZA" w:eastAsia="en-ZA"/>
                    </w:rPr>
                  </w:rPrChange>
                </w:rPr>
                <w:t>Distribution of human population (counts and densities) on continuous global raster surface. Input data are extrapolated to produce population estimates for 5-year intervals</w:t>
              </w:r>
            </w:ins>
          </w:p>
        </w:tc>
        <w:tc>
          <w:tcPr>
            <w:tcW w:w="964" w:type="pct"/>
            <w:hideMark/>
          </w:tcPr>
          <w:p w:rsidRPr="002E4822" w:rsidR="006E7398" w:rsidP="006E7398" w:rsidRDefault="006E7398" w14:paraId="6A407F59"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75"/>
                <w:rFonts w:ascii="Nunito" w:hAnsi="Nunito"/>
                <w:color w:val="000000" w:themeColor="text1"/>
                <w:sz w:val="20"/>
                <w:lang w:val="en-ZA" w:eastAsia="en-ZA"/>
                <w:rPrChange w:author="Craig Parker" w:date="2024-08-07T12:23:00Z" w16du:dateUtc="2024-08-07T10:23:00Z" w:id="5776">
                  <w:rPr>
                    <w:ins w:author="Craig Parker" w:date="2024-08-07T12:22:00Z" w16du:dateUtc="2024-08-07T10:22:00Z" w:id="5777"/>
                    <w:rFonts w:ascii="Aptos Narrow" w:hAnsi="Aptos Narrow"/>
                    <w:color w:val="000000"/>
                    <w:sz w:val="22"/>
                    <w:szCs w:val="22"/>
                    <w:lang w:val="en-ZA" w:eastAsia="en-ZA"/>
                  </w:rPr>
                </w:rPrChange>
              </w:rPr>
            </w:pPr>
            <w:ins w:author="Craig Parker" w:date="2024-08-07T12:22:00Z" w16du:dateUtc="2024-08-07T10:22:00Z" w:id="5778">
              <w:r w:rsidRPr="002E4822">
                <w:rPr>
                  <w:rFonts w:ascii="Nunito" w:hAnsi="Nunito"/>
                  <w:color w:val="000000" w:themeColor="text1"/>
                  <w:sz w:val="20"/>
                  <w:lang w:val="en-ZA" w:eastAsia="en-ZA"/>
                  <w:rPrChange w:author="Craig Parker" w:date="2024-08-07T12:23:00Z" w16du:dateUtc="2024-08-07T10:23:00Z" w:id="5779">
                    <w:rPr>
                      <w:rFonts w:ascii="Aptos Narrow" w:hAnsi="Aptos Narrow"/>
                      <w:color w:val="000000"/>
                      <w:sz w:val="22"/>
                      <w:szCs w:val="22"/>
                      <w:lang w:val="en-ZA" w:eastAsia="en-ZA"/>
                    </w:rPr>
                  </w:rPrChange>
                </w:rPr>
                <w:t>Population counts and density estimates</w:t>
              </w:r>
            </w:ins>
          </w:p>
        </w:tc>
        <w:tc>
          <w:tcPr>
            <w:tcW w:w="963" w:type="pct"/>
            <w:hideMark/>
          </w:tcPr>
          <w:p w:rsidRPr="002E4822" w:rsidR="006E7398" w:rsidP="006E7398" w:rsidRDefault="006E7398" w14:paraId="4762563E"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80"/>
                <w:rFonts w:ascii="Nunito" w:hAnsi="Nunito"/>
                <w:color w:val="000000" w:themeColor="text1"/>
                <w:sz w:val="20"/>
                <w:lang w:val="en-ZA" w:eastAsia="en-ZA"/>
                <w:rPrChange w:author="Craig Parker" w:date="2024-08-07T12:23:00Z" w16du:dateUtc="2024-08-07T10:23:00Z" w:id="5781">
                  <w:rPr>
                    <w:ins w:author="Craig Parker" w:date="2024-08-07T12:22:00Z" w16du:dateUtc="2024-08-07T10:22:00Z" w:id="5782"/>
                    <w:rFonts w:ascii="Aptos Narrow" w:hAnsi="Aptos Narrow"/>
                    <w:color w:val="000000"/>
                    <w:sz w:val="22"/>
                    <w:szCs w:val="22"/>
                    <w:lang w:val="en-ZA" w:eastAsia="en-ZA"/>
                  </w:rPr>
                </w:rPrChange>
              </w:rPr>
            </w:pPr>
            <w:ins w:author="Craig Parker" w:date="2024-08-07T12:22:00Z" w16du:dateUtc="2024-08-07T10:22:00Z" w:id="5783">
              <w:r w:rsidRPr="002E4822">
                <w:rPr>
                  <w:rFonts w:ascii="Nunito" w:hAnsi="Nunito"/>
                  <w:color w:val="000000" w:themeColor="text1"/>
                  <w:sz w:val="20"/>
                  <w:lang w:val="en-ZA" w:eastAsia="en-ZA"/>
                  <w:rPrChange w:author="Craig Parker" w:date="2024-08-07T12:23:00Z" w16du:dateUtc="2024-08-07T10:23:00Z" w:id="5784">
                    <w:rPr>
                      <w:rFonts w:ascii="Aptos Narrow" w:hAnsi="Aptos Narrow"/>
                      <w:color w:val="000000"/>
                      <w:sz w:val="22"/>
                      <w:szCs w:val="22"/>
                      <w:lang w:val="en-ZA" w:eastAsia="en-ZA"/>
                    </w:rPr>
                  </w:rPrChange>
                </w:rPr>
                <w:t>Spatial: Global coverage, 1km grid res Temporal: 5-yearly; coverage from Jan 2000 to Jan 2020</w:t>
              </w:r>
            </w:ins>
          </w:p>
        </w:tc>
        <w:tc>
          <w:tcPr>
            <w:tcW w:w="964" w:type="pct"/>
            <w:hideMark/>
          </w:tcPr>
          <w:p w:rsidRPr="002E4822" w:rsidR="006E7398" w:rsidP="006E7398" w:rsidRDefault="006E7398" w14:paraId="22936B5B"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85"/>
                <w:rFonts w:ascii="Nunito" w:hAnsi="Nunito"/>
                <w:color w:val="000000" w:themeColor="text1"/>
                <w:sz w:val="20"/>
                <w:lang w:val="en-ZA" w:eastAsia="en-ZA"/>
                <w:rPrChange w:author="Craig Parker" w:date="2024-08-07T12:23:00Z" w16du:dateUtc="2024-08-07T10:23:00Z" w:id="5786">
                  <w:rPr>
                    <w:ins w:author="Craig Parker" w:date="2024-08-07T12:22:00Z" w16du:dateUtc="2024-08-07T10:22:00Z" w:id="5787"/>
                    <w:rFonts w:ascii="Aptos Narrow" w:hAnsi="Aptos Narrow"/>
                    <w:color w:val="000000"/>
                    <w:sz w:val="22"/>
                    <w:szCs w:val="22"/>
                    <w:lang w:val="en-ZA" w:eastAsia="en-ZA"/>
                  </w:rPr>
                </w:rPrChange>
              </w:rPr>
            </w:pPr>
            <w:ins w:author="Craig Parker" w:date="2024-08-07T12:22:00Z" w16du:dateUtc="2024-08-07T10:22:00Z" w:id="5788">
              <w:r w:rsidRPr="002E4822">
                <w:rPr>
                  <w:rFonts w:ascii="Nunito" w:hAnsi="Nunito"/>
                  <w:color w:val="000000" w:themeColor="text1"/>
                  <w:sz w:val="20"/>
                  <w:lang w:val="en-ZA" w:eastAsia="en-ZA"/>
                  <w:rPrChange w:author="Craig Parker" w:date="2024-08-07T12:23:00Z" w16du:dateUtc="2024-08-07T10:23:00Z" w:id="5789">
                    <w:rPr>
                      <w:rFonts w:ascii="Aptos Narrow" w:hAnsi="Aptos Narrow"/>
                      <w:color w:val="000000"/>
                      <w:sz w:val="22"/>
                      <w:szCs w:val="22"/>
                      <w:lang w:val="en-ZA" w:eastAsia="en-ZA"/>
                    </w:rPr>
                  </w:rPrChange>
                </w:rPr>
                <w:t>Accounting for the population exposed</w:t>
              </w:r>
            </w:ins>
          </w:p>
        </w:tc>
      </w:tr>
      <w:tr w:rsidRPr="002E4822" w:rsidR="006E7398" w:rsidTr="006E7398" w14:paraId="6E40C08C" w14:textId="77777777">
        <w:trPr>
          <w:trHeight w:val="290"/>
          <w:ins w:author="Craig Parker" w:date="2024-08-07T12:22:00Z" w:id="5790"/>
        </w:trPr>
        <w:tc>
          <w:tcPr>
            <w:cnfStyle w:val="001000000000" w:firstRow="0" w:lastRow="0" w:firstColumn="1" w:lastColumn="0" w:oddVBand="0" w:evenVBand="0" w:oddHBand="0" w:evenHBand="0" w:firstRowFirstColumn="0" w:firstRowLastColumn="0" w:lastRowFirstColumn="0" w:lastRowLastColumn="0"/>
            <w:tcW w:w="965" w:type="pct"/>
            <w:hideMark/>
          </w:tcPr>
          <w:p w:rsidRPr="002E4822" w:rsidR="006E7398" w:rsidP="006E7398" w:rsidRDefault="006E7398" w14:paraId="309013C6" w14:textId="77777777">
            <w:pPr>
              <w:overflowPunct/>
              <w:autoSpaceDE/>
              <w:autoSpaceDN/>
              <w:adjustRightInd/>
              <w:rPr>
                <w:ins w:author="Craig Parker" w:date="2024-08-07T12:22:00Z" w16du:dateUtc="2024-08-07T10:22:00Z" w:id="5791"/>
                <w:rFonts w:ascii="Nunito" w:hAnsi="Nunito"/>
                <w:color w:val="000000" w:themeColor="text1"/>
                <w:sz w:val="20"/>
                <w:lang w:val="en-ZA" w:eastAsia="en-ZA"/>
                <w:rPrChange w:author="Craig Parker" w:date="2024-08-07T12:23:00Z" w16du:dateUtc="2024-08-07T10:23:00Z" w:id="5792">
                  <w:rPr>
                    <w:ins w:author="Craig Parker" w:date="2024-08-07T12:22:00Z" w16du:dateUtc="2024-08-07T10:22:00Z" w:id="5793"/>
                    <w:rFonts w:ascii="Aptos Narrow" w:hAnsi="Aptos Narrow"/>
                    <w:color w:val="000000"/>
                    <w:sz w:val="22"/>
                    <w:szCs w:val="22"/>
                    <w:lang w:val="en-ZA" w:eastAsia="en-ZA"/>
                  </w:rPr>
                </w:rPrChange>
              </w:rPr>
            </w:pPr>
            <w:ins w:author="Craig Parker" w:date="2024-08-07T12:22:00Z" w16du:dateUtc="2024-08-07T10:22:00Z" w:id="5794">
              <w:r w:rsidRPr="002E4822">
                <w:rPr>
                  <w:rFonts w:ascii="Nunito" w:hAnsi="Nunito"/>
                  <w:color w:val="000000" w:themeColor="text1"/>
                  <w:sz w:val="20"/>
                  <w:lang w:val="en-ZA" w:eastAsia="en-ZA"/>
                  <w:rPrChange w:author="Craig Parker" w:date="2024-08-07T12:23:00Z" w16du:dateUtc="2024-08-07T10:23:00Z" w:id="5795">
                    <w:rPr>
                      <w:rFonts w:ascii="Aptos Narrow" w:hAnsi="Aptos Narrow"/>
                      <w:color w:val="000000"/>
                      <w:sz w:val="22"/>
                      <w:szCs w:val="22"/>
                      <w:lang w:val="en-ZA" w:eastAsia="en-ZA"/>
                    </w:rPr>
                  </w:rPrChange>
                </w:rPr>
                <w:t>News Coverage (GDELT)</w:t>
              </w:r>
            </w:ins>
          </w:p>
        </w:tc>
        <w:tc>
          <w:tcPr>
            <w:tcW w:w="1144" w:type="pct"/>
            <w:hideMark/>
          </w:tcPr>
          <w:p w:rsidRPr="002E4822" w:rsidR="006E7398" w:rsidP="006E7398" w:rsidRDefault="006E7398" w14:paraId="225367C0"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796"/>
                <w:rFonts w:ascii="Nunito" w:hAnsi="Nunito"/>
                <w:color w:val="000000" w:themeColor="text1"/>
                <w:sz w:val="20"/>
                <w:lang w:val="en-ZA" w:eastAsia="en-ZA"/>
                <w:rPrChange w:author="Craig Parker" w:date="2024-08-07T12:23:00Z" w16du:dateUtc="2024-08-07T10:23:00Z" w:id="5797">
                  <w:rPr>
                    <w:ins w:author="Craig Parker" w:date="2024-08-07T12:22:00Z" w16du:dateUtc="2024-08-07T10:22:00Z" w:id="5798"/>
                    <w:rFonts w:ascii="Aptos Narrow" w:hAnsi="Aptos Narrow"/>
                    <w:color w:val="000000"/>
                    <w:sz w:val="22"/>
                    <w:szCs w:val="22"/>
                    <w:lang w:val="en-ZA" w:eastAsia="en-ZA"/>
                  </w:rPr>
                </w:rPrChange>
              </w:rPr>
            </w:pPr>
            <w:ins w:author="Craig Parker" w:date="2024-08-07T12:22:00Z" w16du:dateUtc="2024-08-07T10:22:00Z" w:id="5799">
              <w:r w:rsidRPr="002E4822">
                <w:rPr>
                  <w:rFonts w:ascii="Nunito" w:hAnsi="Nunito"/>
                  <w:color w:val="000000" w:themeColor="text1"/>
                  <w:sz w:val="20"/>
                  <w:lang w:val="en-ZA" w:eastAsia="en-ZA"/>
                  <w:rPrChange w:author="Craig Parker" w:date="2024-08-07T12:23:00Z" w16du:dateUtc="2024-08-07T10:23:00Z" w:id="5800">
                    <w:rPr>
                      <w:rFonts w:ascii="Aptos Narrow" w:hAnsi="Aptos Narrow"/>
                      <w:color w:val="000000"/>
                      <w:sz w:val="22"/>
                      <w:szCs w:val="22"/>
                      <w:lang w:val="en-ZA" w:eastAsia="en-ZA"/>
                    </w:rPr>
                  </w:rPrChange>
                </w:rPr>
                <w:t>Portion of news coverage about specific area and time related to Covid-19</w:t>
              </w:r>
            </w:ins>
          </w:p>
        </w:tc>
        <w:tc>
          <w:tcPr>
            <w:tcW w:w="964" w:type="pct"/>
            <w:hideMark/>
          </w:tcPr>
          <w:p w:rsidRPr="002E4822" w:rsidR="006E7398" w:rsidP="006E7398" w:rsidRDefault="006E7398" w14:paraId="74BFFBE6"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801"/>
                <w:rFonts w:ascii="Nunito" w:hAnsi="Nunito"/>
                <w:color w:val="000000" w:themeColor="text1"/>
                <w:sz w:val="20"/>
                <w:lang w:val="en-ZA" w:eastAsia="en-ZA"/>
                <w:rPrChange w:author="Craig Parker" w:date="2024-08-07T12:23:00Z" w16du:dateUtc="2024-08-07T10:23:00Z" w:id="5802">
                  <w:rPr>
                    <w:ins w:author="Craig Parker" w:date="2024-08-07T12:22:00Z" w16du:dateUtc="2024-08-07T10:22:00Z" w:id="5803"/>
                    <w:rFonts w:ascii="Aptos Narrow" w:hAnsi="Aptos Narrow"/>
                    <w:color w:val="000000"/>
                    <w:sz w:val="22"/>
                    <w:szCs w:val="22"/>
                    <w:lang w:val="en-ZA" w:eastAsia="en-ZA"/>
                  </w:rPr>
                </w:rPrChange>
              </w:rPr>
            </w:pPr>
            <w:ins w:author="Craig Parker" w:date="2024-08-07T12:22:00Z" w16du:dateUtc="2024-08-07T10:22:00Z" w:id="5804">
              <w:r w:rsidRPr="002E4822">
                <w:rPr>
                  <w:rFonts w:ascii="Nunito" w:hAnsi="Nunito"/>
                  <w:color w:val="000000" w:themeColor="text1"/>
                  <w:sz w:val="20"/>
                  <w:lang w:val="en-ZA" w:eastAsia="en-ZA"/>
                  <w:rPrChange w:author="Craig Parker" w:date="2024-08-07T12:23:00Z" w16du:dateUtc="2024-08-07T10:23:00Z" w:id="5805">
                    <w:rPr>
                      <w:rFonts w:ascii="Aptos Narrow" w:hAnsi="Aptos Narrow"/>
                      <w:color w:val="000000"/>
                      <w:sz w:val="22"/>
                      <w:szCs w:val="22"/>
                      <w:lang w:val="en-ZA" w:eastAsia="en-ZA"/>
                    </w:rPr>
                  </w:rPrChange>
                </w:rPr>
                <w:t>Global events derived from worldwide news coverage.</w:t>
              </w:r>
            </w:ins>
          </w:p>
        </w:tc>
        <w:tc>
          <w:tcPr>
            <w:tcW w:w="963" w:type="pct"/>
            <w:hideMark/>
          </w:tcPr>
          <w:p w:rsidRPr="002E4822" w:rsidR="006E7398" w:rsidP="006E7398" w:rsidRDefault="006E7398" w14:paraId="042FADE1"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806"/>
                <w:rFonts w:ascii="Nunito" w:hAnsi="Nunito"/>
                <w:color w:val="000000" w:themeColor="text1"/>
                <w:sz w:val="20"/>
                <w:lang w:val="en-ZA" w:eastAsia="en-ZA"/>
                <w:rPrChange w:author="Craig Parker" w:date="2024-08-07T12:23:00Z" w16du:dateUtc="2024-08-07T10:23:00Z" w:id="5807">
                  <w:rPr>
                    <w:ins w:author="Craig Parker" w:date="2024-08-07T12:22:00Z" w16du:dateUtc="2024-08-07T10:22:00Z" w:id="5808"/>
                    <w:rFonts w:ascii="Aptos Narrow" w:hAnsi="Aptos Narrow"/>
                    <w:color w:val="000000"/>
                    <w:sz w:val="22"/>
                    <w:szCs w:val="22"/>
                    <w:lang w:val="en-ZA" w:eastAsia="en-ZA"/>
                  </w:rPr>
                </w:rPrChange>
              </w:rPr>
            </w:pPr>
            <w:ins w:author="Craig Parker" w:date="2024-08-07T12:22:00Z" w16du:dateUtc="2024-08-07T10:22:00Z" w:id="5809">
              <w:r w:rsidRPr="002E4822">
                <w:rPr>
                  <w:rFonts w:ascii="Nunito" w:hAnsi="Nunito"/>
                  <w:color w:val="000000" w:themeColor="text1"/>
                  <w:sz w:val="20"/>
                  <w:lang w:val="en-ZA" w:eastAsia="en-ZA"/>
                  <w:rPrChange w:author="Craig Parker" w:date="2024-08-07T12:23:00Z" w16du:dateUtc="2024-08-07T10:23:00Z" w:id="5810">
                    <w:rPr>
                      <w:rFonts w:ascii="Aptos Narrow" w:hAnsi="Aptos Narrow"/>
                      <w:color w:val="000000"/>
                      <w:sz w:val="22"/>
                      <w:szCs w:val="22"/>
                      <w:lang w:val="en-ZA" w:eastAsia="en-ZA"/>
                    </w:rPr>
                  </w:rPrChange>
                </w:rPr>
                <w:t>Spatial: Global coverage, 0.008192 deg. res</w:t>
              </w:r>
            </w:ins>
          </w:p>
        </w:tc>
        <w:tc>
          <w:tcPr>
            <w:tcW w:w="964" w:type="pct"/>
            <w:hideMark/>
          </w:tcPr>
          <w:p w:rsidRPr="002E4822" w:rsidR="006E7398" w:rsidP="006E7398" w:rsidRDefault="006E7398" w14:paraId="342E4603" w14:textId="77777777">
            <w:pPr>
              <w:overflowPunct/>
              <w:autoSpaceDE/>
              <w:autoSpaceDN/>
              <w:adjustRightInd/>
              <w:cnfStyle w:val="000000000000" w:firstRow="0" w:lastRow="0" w:firstColumn="0" w:lastColumn="0" w:oddVBand="0" w:evenVBand="0" w:oddHBand="0" w:evenHBand="0" w:firstRowFirstColumn="0" w:firstRowLastColumn="0" w:lastRowFirstColumn="0" w:lastRowLastColumn="0"/>
              <w:rPr>
                <w:ins w:author="Craig Parker" w:date="2024-08-07T12:22:00Z" w16du:dateUtc="2024-08-07T10:22:00Z" w:id="5811"/>
                <w:rFonts w:ascii="Nunito" w:hAnsi="Nunito"/>
                <w:color w:val="000000" w:themeColor="text1"/>
                <w:sz w:val="20"/>
                <w:lang w:val="en-ZA" w:eastAsia="en-ZA"/>
                <w:rPrChange w:author="Craig Parker" w:date="2024-08-07T12:23:00Z" w16du:dateUtc="2024-08-07T10:23:00Z" w:id="5812">
                  <w:rPr>
                    <w:ins w:author="Craig Parker" w:date="2024-08-07T12:22:00Z" w16du:dateUtc="2024-08-07T10:22:00Z" w:id="5813"/>
                    <w:rFonts w:ascii="Aptos Narrow" w:hAnsi="Aptos Narrow"/>
                    <w:color w:val="000000"/>
                    <w:sz w:val="22"/>
                    <w:szCs w:val="22"/>
                    <w:lang w:val="en-ZA" w:eastAsia="en-ZA"/>
                  </w:rPr>
                </w:rPrChange>
              </w:rPr>
            </w:pPr>
            <w:ins w:author="Craig Parker" w:date="2024-08-07T12:22:00Z" w16du:dateUtc="2024-08-07T10:22:00Z" w:id="5814">
              <w:r w:rsidRPr="002E4822">
                <w:rPr>
                  <w:rFonts w:ascii="Nunito" w:hAnsi="Nunito"/>
                  <w:color w:val="000000" w:themeColor="text1"/>
                  <w:sz w:val="20"/>
                  <w:lang w:val="en-ZA" w:eastAsia="en-ZA"/>
                  <w:rPrChange w:author="Craig Parker" w:date="2024-08-07T12:23:00Z" w16du:dateUtc="2024-08-07T10:23:00Z" w:id="5815">
                    <w:rPr>
                      <w:rFonts w:ascii="Aptos Narrow" w:hAnsi="Aptos Narrow"/>
                      <w:color w:val="000000"/>
                      <w:sz w:val="22"/>
                      <w:szCs w:val="22"/>
                      <w:lang w:val="en-ZA" w:eastAsia="en-ZA"/>
                    </w:rPr>
                  </w:rPrChange>
                </w:rPr>
                <w:t>Example for production of spatial data layer for news events</w:t>
              </w:r>
            </w:ins>
          </w:p>
        </w:tc>
      </w:tr>
    </w:tbl>
    <w:p w:rsidRPr="002E4822" w:rsidR="007813F4" w:rsidRDefault="007813F4" w14:paraId="000002BF" w14:textId="77777777">
      <w:pPr>
        <w:widowControl w:val="0"/>
        <w:rPr>
          <w:rFonts w:ascii="Nunito" w:hAnsi="Nunito"/>
          <w:color w:val="000000" w:themeColor="text1"/>
          <w:sz w:val="20"/>
          <w:rPrChange w:author="Craig Parker" w:date="2024-08-07T12:23:00Z" w16du:dateUtc="2024-08-07T10:23:00Z" w:id="5816">
            <w:rPr/>
          </w:rPrChange>
        </w:rPr>
      </w:pPr>
    </w:p>
    <w:p w:rsidRPr="002E4822" w:rsidR="007813F4" w:rsidRDefault="007813F4" w14:paraId="000002C0" w14:textId="77777777">
      <w:pPr>
        <w:widowControl w:val="0"/>
        <w:rPr>
          <w:rFonts w:ascii="Nunito" w:hAnsi="Nunito"/>
          <w:color w:val="000000" w:themeColor="text1"/>
          <w:sz w:val="20"/>
          <w:rPrChange w:author="Craig Parker" w:date="2024-08-07T12:23:00Z" w16du:dateUtc="2024-08-07T10:23:00Z" w:id="5817">
            <w:rPr/>
          </w:rPrChange>
        </w:rPr>
      </w:pPr>
    </w:p>
    <w:p w:rsidRPr="002E4822" w:rsidR="007813F4" w:rsidRDefault="009511AE" w14:paraId="000002C1" w14:textId="16CC0FE0">
      <w:pPr>
        <w:overflowPunct/>
        <w:autoSpaceDE/>
        <w:autoSpaceDN/>
        <w:adjustRightInd/>
        <w:rPr>
          <w:rFonts w:ascii="Nunito" w:hAnsi="Nunito"/>
          <w:color w:val="000000" w:themeColor="text1"/>
          <w:sz w:val="20"/>
          <w:rPrChange w:author="Craig Parker" w:date="2024-08-07T12:23:00Z" w16du:dateUtc="2024-08-07T10:23:00Z" w:id="5818">
            <w:rPr/>
          </w:rPrChange>
        </w:rPr>
        <w:pPrChange w:author="Craig Parker" w:date="2024-07-08T12:04:00Z" w:id="5819">
          <w:pPr>
            <w:pStyle w:val="Heading1"/>
          </w:pPr>
        </w:pPrChange>
      </w:pPr>
      <w:bookmarkStart w:name="_heading=h.s3xe5yp367hy" w:id="5820"/>
      <w:bookmarkEnd w:id="5820"/>
      <w:r w:rsidRPr="002E4822">
        <w:rPr>
          <w:rFonts w:ascii="Nunito" w:hAnsi="Nunito"/>
          <w:color w:val="000000" w:themeColor="text1"/>
          <w:sz w:val="20"/>
          <w:rPrChange w:author="Craig Parker" w:date="2024-08-07T12:23:00Z" w16du:dateUtc="2024-08-07T10:23:00Z" w:id="5821">
            <w:rPr>
              <w:rFonts w:ascii="Nunito" w:hAnsi="Nunito"/>
            </w:rPr>
          </w:rPrChange>
        </w:rPr>
        <w:br w:type="page"/>
      </w:r>
    </w:p>
    <w:tbl>
      <w:tblPr>
        <w:tblW w:w="0" w:type="auto"/>
        <w:tblLayout w:type="fixed"/>
        <w:tblLook w:val="06A0" w:firstRow="1" w:lastRow="0" w:firstColumn="1" w:lastColumn="0" w:noHBand="1" w:noVBand="1"/>
      </w:tblPr>
      <w:tblGrid>
        <w:gridCol w:w="3671"/>
        <w:gridCol w:w="3097"/>
        <w:gridCol w:w="3095"/>
        <w:gridCol w:w="3097"/>
      </w:tblGrid>
      <w:tr w:rsidRPr="002E4822" w:rsidR="006E7398" w:rsidDel="006E7398" w:rsidTr="3DE9DB2F" w14:paraId="77FA94E1" w14:textId="77777777">
        <w:trPr>
          <w:trHeight w:val="285"/>
          <w:del w:author="Craig Parker" w:date="2024-08-07T12:22:00Z" w:id="866291952"/>
        </w:trPr>
        <w:tc>
          <w:tcPr>
            <w:tcW w:w="3671"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2E4822" w:rsidR="3E93EB8D" w:rsidDel="006E7398" w:rsidP="3E93EB8D" w:rsidRDefault="3E93EB8D" w14:paraId="22FFEEB6" w14:textId="0F36B8EA">
            <w:pPr>
              <w:rPr>
                <w:del w:author="Craig Parker" w:date="2024-08-07T12:22:00Z" w16du:dateUtc="2024-08-07T10:22:00Z" w:id="5823"/>
                <w:rFonts w:ascii="Nunito" w:hAnsi="Nunito"/>
                <w:color w:val="000000" w:themeColor="text1"/>
                <w:sz w:val="20"/>
                <w:rPrChange w:author="Craig Parker" w:date="2024-08-07T12:23:00Z" w16du:dateUtc="2024-08-07T10:23:00Z" w:id="5824">
                  <w:rPr>
                    <w:del w:author="Craig Parker" w:date="2024-08-07T12:22:00Z" w16du:dateUtc="2024-08-07T10:22:00Z" w:id="5825"/>
                  </w:rPr>
                </w:rPrChange>
              </w:rPr>
            </w:pPr>
            <w:del w:author="Craig Parker" w:date="2024-08-07T12:22:00Z" w16du:dateUtc="2024-08-07T10:22:00Z" w:id="5826">
              <w:r w:rsidRPr="002E4822" w:rsidDel="006E7398">
                <w:rPr>
                  <w:rFonts w:ascii="Nunito" w:hAnsi="Nunito" w:eastAsia="Aptos Narrow" w:cs="Aptos Narrow"/>
                  <w:b/>
                  <w:bCs/>
                  <w:color w:val="000000" w:themeColor="text1"/>
                  <w:sz w:val="20"/>
                  <w:rPrChange w:author="Craig Parker" w:date="2024-08-07T12:23:00Z" w16du:dateUtc="2024-08-07T10:23:00Z" w:id="5827">
                    <w:rPr>
                      <w:rFonts w:ascii="Aptos Narrow" w:hAnsi="Aptos Narrow" w:eastAsia="Aptos Narrow" w:cs="Aptos Narrow"/>
                      <w:b/>
                      <w:bCs/>
                      <w:color w:val="FFFFFF" w:themeColor="background1"/>
                      <w:sz w:val="22"/>
                      <w:szCs w:val="22"/>
                    </w:rPr>
                  </w:rPrChange>
                </w:rPr>
                <w:delText>Description</w:delText>
              </w:r>
            </w:del>
          </w:p>
        </w:tc>
        <w:tc>
          <w:tcPr>
            <w:tcW w:w="3097"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2E4822" w:rsidR="3E93EB8D" w:rsidDel="006E7398" w:rsidP="3E93EB8D" w:rsidRDefault="3E93EB8D" w14:paraId="2044C176" w14:textId="34E115E1">
            <w:pPr>
              <w:rPr>
                <w:del w:author="Craig Parker" w:date="2024-08-07T12:22:00Z" w16du:dateUtc="2024-08-07T10:22:00Z" w:id="5828"/>
                <w:rFonts w:ascii="Nunito" w:hAnsi="Nunito"/>
                <w:color w:val="000000" w:themeColor="text1"/>
                <w:sz w:val="20"/>
                <w:rPrChange w:author="Craig Parker" w:date="2024-08-07T12:23:00Z" w16du:dateUtc="2024-08-07T10:23:00Z" w:id="5829">
                  <w:rPr>
                    <w:del w:author="Craig Parker" w:date="2024-08-07T12:22:00Z" w16du:dateUtc="2024-08-07T10:22:00Z" w:id="5830"/>
                  </w:rPr>
                </w:rPrChange>
              </w:rPr>
            </w:pPr>
            <w:del w:author="Craig Parker" w:date="2024-08-07T12:22:00Z" w16du:dateUtc="2024-08-07T10:22:00Z" w:id="5831">
              <w:r w:rsidRPr="002E4822" w:rsidDel="006E7398">
                <w:rPr>
                  <w:rFonts w:ascii="Nunito" w:hAnsi="Nunito" w:eastAsia="Aptos Narrow" w:cs="Aptos Narrow"/>
                  <w:b/>
                  <w:bCs/>
                  <w:color w:val="000000" w:themeColor="text1"/>
                  <w:sz w:val="20"/>
                  <w:rPrChange w:author="Craig Parker" w:date="2024-08-07T12:23:00Z" w16du:dateUtc="2024-08-07T10:23:00Z" w:id="5832">
                    <w:rPr>
                      <w:rFonts w:ascii="Aptos Narrow" w:hAnsi="Aptos Narrow" w:eastAsia="Aptos Narrow" w:cs="Aptos Narrow"/>
                      <w:b/>
                      <w:bCs/>
                      <w:color w:val="FFFFFF" w:themeColor="background1"/>
                      <w:sz w:val="22"/>
                      <w:szCs w:val="22"/>
                    </w:rPr>
                  </w:rPrChange>
                </w:rPr>
                <w:delText>Key Variables</w:delText>
              </w:r>
            </w:del>
          </w:p>
        </w:tc>
        <w:tc>
          <w:tcPr>
            <w:tcW w:w="3095" w:type="dxa"/>
            <w:tcBorders>
              <w:top w:val="single" w:color="44B3E1" w:sz="4" w:space="0"/>
              <w:left w:val="nil"/>
              <w:bottom w:val="single" w:color="44B3E1" w:sz="4" w:space="0"/>
              <w:right w:val="nil"/>
            </w:tcBorders>
            <w:shd w:val="clear" w:color="auto" w:fill="156082"/>
            <w:tcMar>
              <w:top w:w="15" w:type="dxa"/>
              <w:left w:w="15" w:type="dxa"/>
              <w:right w:w="15" w:type="dxa"/>
            </w:tcMar>
            <w:vAlign w:val="bottom"/>
          </w:tcPr>
          <w:p w:rsidRPr="002E4822" w:rsidR="3E93EB8D" w:rsidDel="006E7398" w:rsidP="3E93EB8D" w:rsidRDefault="3E93EB8D" w14:paraId="57867CBA" w14:textId="40FF073D">
            <w:pPr>
              <w:rPr>
                <w:del w:author="Craig Parker" w:date="2024-08-07T12:22:00Z" w16du:dateUtc="2024-08-07T10:22:00Z" w:id="5833"/>
                <w:rFonts w:ascii="Nunito" w:hAnsi="Nunito"/>
                <w:color w:val="000000" w:themeColor="text1"/>
                <w:sz w:val="20"/>
                <w:rPrChange w:author="Craig Parker" w:date="2024-08-07T12:23:00Z" w16du:dateUtc="2024-08-07T10:23:00Z" w:id="5834">
                  <w:rPr>
                    <w:del w:author="Craig Parker" w:date="2024-08-07T12:22:00Z" w16du:dateUtc="2024-08-07T10:22:00Z" w:id="5835"/>
                  </w:rPr>
                </w:rPrChange>
              </w:rPr>
            </w:pPr>
            <w:del w:author="Craig Parker" w:date="2024-08-07T12:22:00Z" w16du:dateUtc="2024-08-07T10:22:00Z" w:id="5836">
              <w:r w:rsidRPr="002E4822" w:rsidDel="006E7398">
                <w:rPr>
                  <w:rFonts w:ascii="Nunito" w:hAnsi="Nunito" w:eastAsia="Aptos Narrow" w:cs="Aptos Narrow"/>
                  <w:b/>
                  <w:bCs/>
                  <w:color w:val="000000" w:themeColor="text1"/>
                  <w:sz w:val="20"/>
                  <w:rPrChange w:author="Craig Parker" w:date="2024-08-07T12:23:00Z" w16du:dateUtc="2024-08-07T10:23:00Z" w:id="5837">
                    <w:rPr>
                      <w:rFonts w:ascii="Aptos Narrow" w:hAnsi="Aptos Narrow" w:eastAsia="Aptos Narrow" w:cs="Aptos Narrow"/>
                      <w:b/>
                      <w:bCs/>
                      <w:color w:val="FFFFFF" w:themeColor="background1"/>
                      <w:sz w:val="22"/>
                      <w:szCs w:val="22"/>
                    </w:rPr>
                  </w:rPrChange>
                </w:rPr>
                <w:delText>Spatio-Temporal Coverage</w:delText>
              </w:r>
            </w:del>
          </w:p>
        </w:tc>
        <w:tc>
          <w:tcPr>
            <w:tcW w:w="3097" w:type="dxa"/>
            <w:tcBorders>
              <w:top w:val="single" w:color="44B3E1" w:sz="4" w:space="0"/>
              <w:left w:val="nil"/>
              <w:bottom w:val="single" w:color="44B3E1" w:sz="4" w:space="0"/>
              <w:right w:val="single" w:color="44B3E1" w:sz="4" w:space="0"/>
            </w:tcBorders>
            <w:shd w:val="clear" w:color="auto" w:fill="156082"/>
            <w:tcMar>
              <w:top w:w="15" w:type="dxa"/>
              <w:left w:w="15" w:type="dxa"/>
              <w:right w:w="15" w:type="dxa"/>
            </w:tcMar>
            <w:vAlign w:val="bottom"/>
          </w:tcPr>
          <w:p w:rsidRPr="002E4822" w:rsidR="3E93EB8D" w:rsidDel="006E7398" w:rsidP="3E93EB8D" w:rsidRDefault="3E93EB8D" w14:paraId="2BC38DF5" w14:textId="40142BF0">
            <w:pPr>
              <w:rPr>
                <w:del w:author="Craig Parker" w:date="2024-08-07T12:22:00Z" w16du:dateUtc="2024-08-07T10:22:00Z" w:id="5838"/>
                <w:rFonts w:ascii="Nunito" w:hAnsi="Nunito"/>
                <w:color w:val="000000" w:themeColor="text1"/>
                <w:sz w:val="20"/>
                <w:rPrChange w:author="Craig Parker" w:date="2024-08-07T12:23:00Z" w16du:dateUtc="2024-08-07T10:23:00Z" w:id="5839">
                  <w:rPr>
                    <w:del w:author="Craig Parker" w:date="2024-08-07T12:22:00Z" w16du:dateUtc="2024-08-07T10:22:00Z" w:id="5840"/>
                  </w:rPr>
                </w:rPrChange>
              </w:rPr>
            </w:pPr>
            <w:del w:author="Craig Parker" w:date="2024-08-07T12:22:00Z" w16du:dateUtc="2024-08-07T10:22:00Z" w:id="5841">
              <w:r w:rsidRPr="002E4822" w:rsidDel="006E7398">
                <w:rPr>
                  <w:rFonts w:ascii="Nunito" w:hAnsi="Nunito" w:eastAsia="Aptos Narrow" w:cs="Aptos Narrow"/>
                  <w:b/>
                  <w:bCs/>
                  <w:color w:val="000000" w:themeColor="text1"/>
                  <w:sz w:val="20"/>
                  <w:rPrChange w:author="Craig Parker" w:date="2024-08-07T12:23:00Z" w16du:dateUtc="2024-08-07T10:23:00Z" w:id="5842">
                    <w:rPr>
                      <w:rFonts w:ascii="Aptos Narrow" w:hAnsi="Aptos Narrow" w:eastAsia="Aptos Narrow" w:cs="Aptos Narrow"/>
                      <w:b/>
                      <w:bCs/>
                      <w:color w:val="FFFFFF" w:themeColor="background1"/>
                      <w:sz w:val="22"/>
                      <w:szCs w:val="22"/>
                    </w:rPr>
                  </w:rPrChange>
                </w:rPr>
                <w:delText>Relevance</w:delText>
              </w:r>
            </w:del>
          </w:p>
        </w:tc>
      </w:tr>
      <w:tr w:rsidRPr="002E4822" w:rsidR="006E7398" w:rsidDel="006E7398" w:rsidTr="3DE9DB2F" w14:paraId="632E6BC1" w14:textId="77777777">
        <w:trPr>
          <w:trHeight w:val="285"/>
          <w:del w:author="Craig Parker" w:date="2024-08-07T12:22:00Z" w:id="1984339164"/>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366F0420" w14:textId="03CEE96F">
            <w:pPr>
              <w:rPr>
                <w:del w:author="Craig Parker" w:date="2024-08-07T12:22:00Z" w16du:dateUtc="2024-08-07T10:22:00Z" w:id="5844"/>
                <w:rFonts w:ascii="Nunito" w:hAnsi="Nunito"/>
                <w:color w:val="000000" w:themeColor="text1"/>
                <w:sz w:val="20"/>
                <w:rPrChange w:author="Craig Parker" w:date="2024-08-07T12:23:00Z" w16du:dateUtc="2024-08-07T10:23:00Z" w:id="5845">
                  <w:rPr>
                    <w:del w:author="Craig Parker" w:date="2024-08-07T12:22:00Z" w16du:dateUtc="2024-08-07T10:22:00Z" w:id="5846"/>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6B2F76A4" w14:textId="33DDFB53">
            <w:pPr>
              <w:rPr>
                <w:del w:author="Craig Parker" w:date="2024-08-07T12:22:00Z" w16du:dateUtc="2024-08-07T10:22:00Z" w:id="5847"/>
                <w:rFonts w:ascii="Nunito" w:hAnsi="Nunito"/>
                <w:color w:val="000000" w:themeColor="text1"/>
                <w:sz w:val="20"/>
                <w:rPrChange w:author="Craig Parker" w:date="2024-08-07T12:23:00Z" w16du:dateUtc="2024-08-07T10:23:00Z" w:id="5848">
                  <w:rPr>
                    <w:del w:author="Craig Parker" w:date="2024-08-07T12:22:00Z" w16du:dateUtc="2024-08-07T10:22:00Z" w:id="5849"/>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11FEB8B8" w14:textId="65FF7B3D">
            <w:pPr>
              <w:rPr>
                <w:del w:author="Craig Parker" w:date="2024-08-07T12:22:00Z" w16du:dateUtc="2024-08-07T10:22:00Z" w:id="5850"/>
                <w:rFonts w:ascii="Nunito" w:hAnsi="Nunito"/>
                <w:color w:val="000000" w:themeColor="text1"/>
                <w:sz w:val="20"/>
                <w:rPrChange w:author="Craig Parker" w:date="2024-08-07T12:23:00Z" w16du:dateUtc="2024-08-07T10:23:00Z" w:id="5851">
                  <w:rPr>
                    <w:del w:author="Craig Parker" w:date="2024-08-07T12:22:00Z" w16du:dateUtc="2024-08-07T10:22:00Z" w:id="5852"/>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RDefault="3E93EB8D" w14:paraId="7AD64C62" w14:textId="1527B612">
            <w:pPr>
              <w:rPr>
                <w:del w:author="Craig Parker" w:date="2024-08-07T12:22:00Z" w16du:dateUtc="2024-08-07T10:22:00Z" w:id="5853"/>
                <w:rFonts w:ascii="Nunito" w:hAnsi="Nunito"/>
                <w:color w:val="000000" w:themeColor="text1"/>
                <w:sz w:val="20"/>
                <w:rPrChange w:author="Craig Parker" w:date="2024-08-07T12:23:00Z" w16du:dateUtc="2024-08-07T10:23:00Z" w:id="5854">
                  <w:rPr>
                    <w:del w:author="Craig Parker" w:date="2024-08-07T12:22:00Z" w16du:dateUtc="2024-08-07T10:22:00Z" w:id="5855"/>
                  </w:rPr>
                </w:rPrChange>
              </w:rPr>
            </w:pPr>
          </w:p>
        </w:tc>
      </w:tr>
      <w:tr w:rsidRPr="002E4822" w:rsidR="006E7398" w:rsidDel="006E7398" w:rsidTr="3DE9DB2F" w14:paraId="06E8BA3C" w14:textId="77777777">
        <w:trPr>
          <w:trHeight w:val="870"/>
          <w:del w:author="Craig Parker" w:date="2024-08-07T12:22:00Z" w:id="544767794"/>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7E27C9D" w14:textId="652D8522">
            <w:pPr>
              <w:rPr>
                <w:del w:author="Craig Parker" w:date="2024-08-07T12:22:00Z" w16du:dateUtc="2024-08-07T10:22:00Z" w:id="5857"/>
                <w:rFonts w:ascii="Nunito" w:hAnsi="Nunito"/>
                <w:color w:val="000000" w:themeColor="text1"/>
                <w:sz w:val="20"/>
                <w:rPrChange w:author="Craig Parker" w:date="2024-08-07T12:23:00Z" w16du:dateUtc="2024-08-07T10:23:00Z" w:id="5858">
                  <w:rPr>
                    <w:del w:author="Craig Parker" w:date="2024-08-07T12:22:00Z" w16du:dateUtc="2024-08-07T10:22:00Z" w:id="5859"/>
                  </w:rPr>
                </w:rPrChange>
              </w:rPr>
            </w:pPr>
            <w:del w:author="Craig Parker" w:date="2024-08-07T12:22:00Z" w16du:dateUtc="2024-08-07T10:22:00Z" w:id="5860">
              <w:r w:rsidRPr="002E4822" w:rsidDel="006E7398">
                <w:rPr>
                  <w:rFonts w:ascii="Nunito" w:hAnsi="Nunito" w:eastAsia="Aptos Narrow" w:cs="Aptos Narrow"/>
                  <w:color w:val="000000" w:themeColor="text1"/>
                  <w:sz w:val="20"/>
                </w:rPr>
                <w:delText>Collation of prospectively collected high-quality data from pregnant women &amp; and/or neonates (PROSPERO: CRD42020214637). Data owners: ki platform and NICD repository</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833B78C" w14:textId="647B9D8E">
            <w:pPr>
              <w:rPr>
                <w:del w:author="Craig Parker" w:date="2024-08-07T12:22:00Z" w16du:dateUtc="2024-08-07T10:22:00Z" w:id="5861"/>
                <w:rFonts w:ascii="Nunito" w:hAnsi="Nunito"/>
                <w:color w:val="000000" w:themeColor="text1"/>
                <w:sz w:val="20"/>
                <w:rPrChange w:author="Craig Parker" w:date="2024-08-07T12:23:00Z" w16du:dateUtc="2024-08-07T10:23:00Z" w:id="5862">
                  <w:rPr>
                    <w:del w:author="Craig Parker" w:date="2024-08-07T12:22:00Z" w16du:dateUtc="2024-08-07T10:22:00Z" w:id="5863"/>
                  </w:rPr>
                </w:rPrChange>
              </w:rPr>
            </w:pPr>
            <w:del w:author="Craig Parker" w:date="2024-08-07T12:22:00Z" w16du:dateUtc="2024-08-07T10:22:00Z" w:id="5864">
              <w:r w:rsidRPr="002E4822" w:rsidDel="006E7398">
                <w:rPr>
                  <w:rFonts w:ascii="Nunito" w:hAnsi="Nunito" w:eastAsia="Aptos Narrow" w:cs="Aptos Narrow"/>
                  <w:color w:val="000000" w:themeColor="text1"/>
                  <w:sz w:val="20"/>
                </w:rPr>
                <w:delText>Preterm birth, pre-eclampsia, neonatal admission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056C989E" w14:textId="52496A4E">
            <w:pPr>
              <w:rPr>
                <w:del w:author="Craig Parker" w:date="2024-08-07T12:22:00Z" w16du:dateUtc="2024-08-07T10:22:00Z" w:id="5865"/>
                <w:rFonts w:ascii="Nunito" w:hAnsi="Nunito"/>
                <w:color w:val="000000" w:themeColor="text1"/>
                <w:sz w:val="20"/>
                <w:rPrChange w:author="Craig Parker" w:date="2024-08-07T12:23:00Z" w16du:dateUtc="2024-08-07T10:23:00Z" w:id="5866">
                  <w:rPr>
                    <w:del w:author="Craig Parker" w:date="2024-08-07T12:22:00Z" w16du:dateUtc="2024-08-07T10:22:00Z" w:id="5867"/>
                  </w:rPr>
                </w:rPrChange>
              </w:rPr>
            </w:pPr>
            <w:del w:author="Craig Parker" w:date="2024-08-07T12:22:00Z" w16du:dateUtc="2024-08-07T10:22:00Z" w:id="5868">
              <w:r w:rsidRPr="002E4822" w:rsidDel="006E7398">
                <w:rPr>
                  <w:rFonts w:ascii="Nunito" w:hAnsi="Nunito" w:eastAsia="Aptos Narrow" w:cs="Aptos Narrow"/>
                  <w:color w:val="000000" w:themeColor="text1"/>
                  <w:sz w:val="20"/>
                </w:rPr>
                <w:delText>African cohorts and trials conducted between 2000 and Oct 2020</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291323EB" w14:textId="7B8575D8">
            <w:pPr>
              <w:rPr>
                <w:del w:author="Craig Parker" w:date="2024-08-07T12:22:00Z" w16du:dateUtc="2024-08-07T10:22:00Z" w:id="5869"/>
                <w:rFonts w:ascii="Nunito" w:hAnsi="Nunito"/>
                <w:color w:val="000000" w:themeColor="text1"/>
                <w:sz w:val="20"/>
                <w:rPrChange w:author="Craig Parker" w:date="2024-08-07T12:23:00Z" w16du:dateUtc="2024-08-07T10:23:00Z" w:id="5870">
                  <w:rPr>
                    <w:del w:author="Craig Parker" w:date="2024-08-07T12:22:00Z" w16du:dateUtc="2024-08-07T10:22:00Z" w:id="5871"/>
                  </w:rPr>
                </w:rPrChange>
              </w:rPr>
            </w:pPr>
            <w:del w:author="Craig Parker" w:date="2024-08-07T12:22:00Z" w16du:dateUtc="2024-08-07T10:22:00Z" w:id="5872">
              <w:r w:rsidRPr="002E4822" w:rsidDel="006E7398">
                <w:rPr>
                  <w:rFonts w:ascii="Nunito" w:hAnsi="Nunito" w:eastAsia="Aptos Narrow" w:cs="Aptos Narrow"/>
                  <w:color w:val="000000" w:themeColor="text1"/>
                  <w:sz w:val="20"/>
                </w:rPr>
                <w:delText>Research Project 1</w:delText>
              </w:r>
            </w:del>
          </w:p>
        </w:tc>
      </w:tr>
      <w:tr w:rsidRPr="002E4822" w:rsidR="006E7398" w:rsidDel="006E7398" w:rsidTr="3DE9DB2F" w14:paraId="293D5196" w14:textId="77777777">
        <w:trPr>
          <w:trHeight w:val="870"/>
          <w:del w:author="Craig Parker" w:date="2024-08-07T12:22:00Z" w:id="1209816804"/>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60D96142" w14:textId="0158D3AC">
            <w:pPr>
              <w:rPr>
                <w:del w:author="Craig Parker" w:date="2024-08-07T12:22:00Z" w16du:dateUtc="2024-08-07T10:22:00Z" w:id="5874"/>
                <w:rFonts w:ascii="Nunito" w:hAnsi="Nunito"/>
                <w:color w:val="000000" w:themeColor="text1"/>
                <w:sz w:val="20"/>
                <w:rPrChange w:author="Craig Parker" w:date="2024-08-07T12:23:00Z" w16du:dateUtc="2024-08-07T10:23:00Z" w:id="5875">
                  <w:rPr>
                    <w:del w:author="Craig Parker" w:date="2024-08-07T12:22:00Z" w16du:dateUtc="2024-08-07T10:22:00Z" w:id="5876"/>
                  </w:rPr>
                </w:rPrChange>
              </w:rPr>
            </w:pPr>
            <w:del w:author="Craig Parker" w:date="2024-08-07T12:22:00Z" w16du:dateUtc="2024-08-07T10:22:00Z" w:id="5877">
              <w:r w:rsidRPr="002E4822" w:rsidDel="006E7398">
                <w:rPr>
                  <w:rFonts w:ascii="Nunito" w:hAnsi="Nunito" w:eastAsia="Aptos Narrow" w:cs="Aptos Narrow"/>
                  <w:color w:val="000000" w:themeColor="text1"/>
                  <w:sz w:val="20"/>
                </w:rPr>
                <w:delText>Pooled health database from multiple large HIV trials conducted among adults in Johannesburg, South Africa (WHC studies)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2287FD39" w14:textId="3AAC9150">
            <w:pPr>
              <w:rPr>
                <w:del w:author="Craig Parker" w:date="2024-08-07T12:22:00Z" w16du:dateUtc="2024-08-07T10:22:00Z" w:id="5878"/>
                <w:rFonts w:ascii="Nunito" w:hAnsi="Nunito"/>
                <w:color w:val="000000" w:themeColor="text1"/>
                <w:sz w:val="20"/>
                <w:rPrChange w:author="Craig Parker" w:date="2024-08-07T12:23:00Z" w16du:dateUtc="2024-08-07T10:23:00Z" w:id="5879">
                  <w:rPr>
                    <w:del w:author="Craig Parker" w:date="2024-08-07T12:22:00Z" w16du:dateUtc="2024-08-07T10:22:00Z" w:id="5880"/>
                  </w:rPr>
                </w:rPrChange>
              </w:rPr>
            </w:pPr>
            <w:del w:author="Craig Parker" w:date="2024-08-07T12:22:00Z" w16du:dateUtc="2024-08-07T10:22:00Z" w:id="5881">
              <w:r w:rsidRPr="002E4822" w:rsidDel="006E7398">
                <w:rPr>
                  <w:rFonts w:ascii="Nunito" w:hAnsi="Nunito" w:eastAsia="Aptos Narrow" w:cs="Aptos Narrow"/>
                  <w:color w:val="000000" w:themeColor="text1"/>
                  <w:sz w:val="20"/>
                </w:rPr>
                <w:delText>Participants are followed up every 3-months for several years, with a multitude of physical measurements, laboratory tests, images and health questionnaires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23B9DECA" w14:textId="094F7A77">
            <w:pPr>
              <w:rPr>
                <w:del w:author="Craig Parker" w:date="2024-08-07T12:22:00Z" w16du:dateUtc="2024-08-07T10:22:00Z" w:id="5882"/>
                <w:rFonts w:ascii="Nunito" w:hAnsi="Nunito"/>
                <w:color w:val="000000" w:themeColor="text1"/>
                <w:sz w:val="20"/>
                <w:rPrChange w:author="Craig Parker" w:date="2024-08-07T12:23:00Z" w16du:dateUtc="2024-08-07T10:23:00Z" w:id="5883">
                  <w:rPr>
                    <w:del w:author="Craig Parker" w:date="2024-08-07T12:22:00Z" w16du:dateUtc="2024-08-07T10:22:00Z" w:id="5884"/>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2C7C8608" w14:textId="7F558A05">
            <w:pPr>
              <w:rPr>
                <w:del w:author="Craig Parker" w:date="2024-08-07T12:22:00Z" w16du:dateUtc="2024-08-07T10:22:00Z" w:id="5885"/>
                <w:rFonts w:ascii="Nunito" w:hAnsi="Nunito"/>
                <w:color w:val="000000" w:themeColor="text1"/>
                <w:sz w:val="20"/>
                <w:rPrChange w:author="Craig Parker" w:date="2024-08-07T12:23:00Z" w16du:dateUtc="2024-08-07T10:23:00Z" w:id="5886">
                  <w:rPr>
                    <w:del w:author="Craig Parker" w:date="2024-08-07T12:22:00Z" w16du:dateUtc="2024-08-07T10:22:00Z" w:id="5887"/>
                  </w:rPr>
                </w:rPrChange>
              </w:rPr>
            </w:pPr>
            <w:del w:author="Craig Parker" w:date="2024-08-07T12:22:00Z" w16du:dateUtc="2024-08-07T10:22:00Z" w:id="5888">
              <w:r w:rsidRPr="002E4822" w:rsidDel="006E7398">
                <w:rPr>
                  <w:rFonts w:ascii="Nunito" w:hAnsi="Nunito" w:eastAsia="Aptos Narrow" w:cs="Aptos Narrow"/>
                  <w:color w:val="000000" w:themeColor="text1"/>
                  <w:sz w:val="20"/>
                </w:rPr>
                <w:delText>Research Project 2: The study population has high rates of co-morbidities and adverse health outcomes</w:delText>
              </w:r>
            </w:del>
          </w:p>
        </w:tc>
      </w:tr>
      <w:tr w:rsidRPr="002E4822" w:rsidR="006E7398" w:rsidDel="006E7398" w:rsidTr="3DE9DB2F" w14:paraId="306FAD67" w14:textId="77777777">
        <w:trPr>
          <w:trHeight w:val="285"/>
          <w:del w:author="Craig Parker" w:date="2024-08-07T12:22:00Z" w:id="503446189"/>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RDefault="3E93EB8D" w14:paraId="6EF0A125" w14:textId="0D86EEF3">
            <w:pPr>
              <w:rPr>
                <w:del w:author="Craig Parker" w:date="2024-08-07T12:22:00Z" w16du:dateUtc="2024-08-07T10:22:00Z" w:id="5890"/>
                <w:rFonts w:ascii="Nunito" w:hAnsi="Nunito"/>
                <w:color w:val="000000" w:themeColor="text1"/>
                <w:sz w:val="20"/>
                <w:rPrChange w:author="Craig Parker" w:date="2024-08-07T12:23:00Z" w16du:dateUtc="2024-08-07T10:23:00Z" w:id="5891">
                  <w:rPr>
                    <w:del w:author="Craig Parker" w:date="2024-08-07T12:22:00Z" w16du:dateUtc="2024-08-07T10:22:00Z" w:id="5892"/>
                  </w:rPr>
                </w:rPrChange>
              </w:rPr>
            </w:pPr>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RDefault="3E93EB8D" w14:paraId="6160641A" w14:textId="0C898765">
            <w:pPr>
              <w:rPr>
                <w:del w:author="Craig Parker" w:date="2024-08-07T12:22:00Z" w16du:dateUtc="2024-08-07T10:22:00Z" w:id="5893"/>
                <w:rFonts w:ascii="Nunito" w:hAnsi="Nunito"/>
                <w:color w:val="000000" w:themeColor="text1"/>
                <w:sz w:val="20"/>
                <w:rPrChange w:author="Craig Parker" w:date="2024-08-07T12:23:00Z" w16du:dateUtc="2024-08-07T10:23:00Z" w:id="5894">
                  <w:rPr>
                    <w:del w:author="Craig Parker" w:date="2024-08-07T12:22:00Z" w16du:dateUtc="2024-08-07T10:22:00Z" w:id="5895"/>
                  </w:rPr>
                </w:rPrChange>
              </w:rPr>
            </w:pPr>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RDefault="3E93EB8D" w14:paraId="074D0888" w14:textId="131BDA21">
            <w:pPr>
              <w:rPr>
                <w:del w:author="Craig Parker" w:date="2024-08-07T12:22:00Z" w16du:dateUtc="2024-08-07T10:22:00Z" w:id="5896"/>
                <w:rFonts w:ascii="Nunito" w:hAnsi="Nunito"/>
                <w:color w:val="000000" w:themeColor="text1"/>
                <w:sz w:val="20"/>
                <w:rPrChange w:author="Craig Parker" w:date="2024-08-07T12:23:00Z" w16du:dateUtc="2024-08-07T10:23:00Z" w:id="5897">
                  <w:rPr>
                    <w:del w:author="Craig Parker" w:date="2024-08-07T12:22:00Z" w16du:dateUtc="2024-08-07T10:22:00Z" w:id="5898"/>
                  </w:rPr>
                </w:rPrChange>
              </w:rPr>
            </w:pPr>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RDefault="3E93EB8D" w14:paraId="59CFF1AB" w14:textId="2E8BCC73">
            <w:pPr>
              <w:rPr>
                <w:del w:author="Craig Parker" w:date="2024-08-07T12:22:00Z" w16du:dateUtc="2024-08-07T10:22:00Z" w:id="5899"/>
                <w:rFonts w:ascii="Nunito" w:hAnsi="Nunito"/>
                <w:color w:val="000000" w:themeColor="text1"/>
                <w:sz w:val="20"/>
                <w:rPrChange w:author="Craig Parker" w:date="2024-08-07T12:23:00Z" w16du:dateUtc="2024-08-07T10:23:00Z" w:id="5900">
                  <w:rPr>
                    <w:del w:author="Craig Parker" w:date="2024-08-07T12:22:00Z" w16du:dateUtc="2024-08-07T10:22:00Z" w:id="5901"/>
                  </w:rPr>
                </w:rPrChange>
              </w:rPr>
            </w:pPr>
          </w:p>
        </w:tc>
      </w:tr>
      <w:tr w:rsidRPr="002E4822" w:rsidR="006E7398" w:rsidDel="006E7398" w:rsidTr="3DE9DB2F" w14:paraId="475C0DF4" w14:textId="77777777">
        <w:trPr>
          <w:trHeight w:val="870"/>
          <w:del w:author="Craig Parker" w:date="2024-08-07T12:22:00Z" w:id="101364751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4905D48D" w14:textId="45805B1E">
            <w:pPr>
              <w:rPr>
                <w:del w:author="Craig Parker" w:date="2024-08-07T12:22:00Z" w16du:dateUtc="2024-08-07T10:22:00Z" w:id="5903"/>
                <w:rFonts w:ascii="Nunito" w:hAnsi="Nunito"/>
                <w:color w:val="000000" w:themeColor="text1"/>
                <w:sz w:val="20"/>
                <w:rPrChange w:author="Craig Parker" w:date="2024-08-07T12:23:00Z" w16du:dateUtc="2024-08-07T10:23:00Z" w:id="5904">
                  <w:rPr>
                    <w:del w:author="Craig Parker" w:date="2024-08-07T12:22:00Z" w16du:dateUtc="2024-08-07T10:22:00Z" w:id="5905"/>
                  </w:rPr>
                </w:rPrChange>
              </w:rPr>
            </w:pPr>
            <w:del w:author="Craig Parker" w:date="2024-08-07T12:22:00Z" w16du:dateUtc="2024-08-07T10:22:00Z" w:id="5906">
              <w:r w:rsidRPr="002E4822" w:rsidDel="006E7398">
                <w:rPr>
                  <w:rFonts w:ascii="Nunito" w:hAnsi="Nunito" w:eastAsia="Aptos Narrow" w:cs="Aptos Narrow"/>
                  <w:color w:val="000000" w:themeColor="text1"/>
                  <w:sz w:val="20"/>
                </w:rPr>
                <w:delText>Outputs from a numerical weather prediction system, run twice daily, designed to produce state-of-the-art medium (10 days) global forecasts (contains only the latest forecast).</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620D5D5F" w14:textId="6E746C29">
            <w:pPr>
              <w:rPr>
                <w:del w:author="Craig Parker" w:date="2024-08-07T12:22:00Z" w16du:dateUtc="2024-08-07T10:22:00Z" w:id="5907"/>
                <w:rFonts w:ascii="Nunito" w:hAnsi="Nunito"/>
                <w:color w:val="000000" w:themeColor="text1"/>
                <w:sz w:val="20"/>
                <w:rPrChange w:author="Craig Parker" w:date="2024-08-07T12:23:00Z" w16du:dateUtc="2024-08-07T10:23:00Z" w:id="5908">
                  <w:rPr>
                    <w:del w:author="Craig Parker" w:date="2024-08-07T12:22:00Z" w16du:dateUtc="2024-08-07T10:22:00Z" w:id="5909"/>
                  </w:rPr>
                </w:rPrChange>
              </w:rPr>
            </w:pPr>
            <w:del w:author="Craig Parker" w:date="2024-08-07T12:22:00Z" w16du:dateUtc="2024-08-07T10:22:00Z" w:id="5910">
              <w:r w:rsidRPr="002E4822" w:rsidDel="006E7398">
                <w:rPr>
                  <w:rFonts w:ascii="Nunito" w:hAnsi="Nunito" w:eastAsia="Aptos Narrow" w:cs="Aptos Narrow"/>
                  <w:color w:val="000000" w:themeColor="text1"/>
                  <w:sz w:val="20"/>
                </w:rPr>
                <w:delText>Temperature (Ground, Min, Max) at 2 m above ground; Solar irradiance; Wind speed (toward east, north) at 10 m above ground; Daily precipitation (total, rate); Dewpoint; Pressure</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99D3657" w14:textId="05D0BA10">
            <w:pPr>
              <w:rPr>
                <w:del w:author="Craig Parker" w:date="2024-08-07T12:22:00Z" w16du:dateUtc="2024-08-07T10:22:00Z" w:id="5911"/>
                <w:rFonts w:ascii="Nunito" w:hAnsi="Nunito"/>
                <w:color w:val="000000" w:themeColor="text1"/>
                <w:sz w:val="20"/>
                <w:rPrChange w:author="Craig Parker" w:date="2024-08-07T12:23:00Z" w16du:dateUtc="2024-08-07T10:23:00Z" w:id="5912">
                  <w:rPr>
                    <w:del w:author="Craig Parker" w:date="2024-08-07T12:22:00Z" w16du:dateUtc="2024-08-07T10:22:00Z" w:id="5913"/>
                  </w:rPr>
                </w:rPrChange>
              </w:rPr>
            </w:pPr>
            <w:del w:author="Craig Parker" w:date="2024-08-07T12:22:00Z" w16du:dateUtc="2024-08-07T10:22:00Z" w:id="5914">
              <w:r w:rsidRPr="002E4822" w:rsidDel="006E7398">
                <w:rPr>
                  <w:rFonts w:ascii="Nunito" w:hAnsi="Nunito" w:eastAsia="Aptos Narrow" w:cs="Aptos Narrow"/>
                  <w:color w:val="000000" w:themeColor="text1"/>
                  <w:sz w:val="20"/>
                </w:rPr>
                <w:delText>Spatial: Global coverage, 0.065536 deg. Temporal: 3 – 6 hourly &amp; daily res.; Jan 2014 – Oct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167B9D18" w14:textId="1CF6EDA3">
            <w:pPr>
              <w:rPr>
                <w:del w:author="Craig Parker" w:date="2024-08-07T12:22:00Z" w16du:dateUtc="2024-08-07T10:22:00Z" w:id="5915"/>
                <w:rFonts w:ascii="Nunito" w:hAnsi="Nunito"/>
                <w:color w:val="000000" w:themeColor="text1"/>
                <w:sz w:val="20"/>
                <w:rPrChange w:author="Craig Parker" w:date="2024-08-07T12:23:00Z" w16du:dateUtc="2024-08-07T10:23:00Z" w:id="5916">
                  <w:rPr>
                    <w:del w:author="Craig Parker" w:date="2024-08-07T12:22:00Z" w16du:dateUtc="2024-08-07T10:22:00Z" w:id="5917"/>
                  </w:rPr>
                </w:rPrChange>
              </w:rPr>
            </w:pPr>
            <w:del w:author="Craig Parker" w:date="2024-08-07T12:22:00Z" w16du:dateUtc="2024-08-07T10:22:00Z" w:id="5918">
              <w:r w:rsidRPr="002E4822" w:rsidDel="006E7398">
                <w:rPr>
                  <w:rFonts w:ascii="Nunito" w:hAnsi="Nunito" w:eastAsia="Aptos Narrow" w:cs="Aptos Narrow"/>
                  <w:color w:val="000000" w:themeColor="text1"/>
                  <w:sz w:val="20"/>
                </w:rPr>
                <w:delText>Determination of heat hazard; Thermal comfort metrics; combined climate exposures (forecasts)</w:delText>
              </w:r>
            </w:del>
          </w:p>
        </w:tc>
      </w:tr>
      <w:tr w:rsidRPr="002E4822" w:rsidR="006E7398" w:rsidDel="006E7398" w:rsidTr="3DE9DB2F" w14:paraId="319012B2" w14:textId="77777777">
        <w:trPr>
          <w:trHeight w:val="870"/>
          <w:del w:author="Craig Parker" w:date="2024-08-07T12:22:00Z" w:id="752776213"/>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A6AE2D6" w14:textId="686161C4">
            <w:pPr>
              <w:rPr>
                <w:del w:author="Craig Parker" w:date="2024-08-07T12:22:00Z" w16du:dateUtc="2024-08-07T10:22:00Z" w:id="5920"/>
                <w:rFonts w:ascii="Nunito" w:hAnsi="Nunito"/>
                <w:color w:val="000000" w:themeColor="text1"/>
                <w:sz w:val="20"/>
                <w:rPrChange w:author="Craig Parker" w:date="2024-08-07T12:23:00Z" w16du:dateUtc="2024-08-07T10:23:00Z" w:id="5921">
                  <w:rPr>
                    <w:del w:author="Craig Parker" w:date="2024-08-07T12:22:00Z" w16du:dateUtc="2024-08-07T10:22:00Z" w:id="5922"/>
                  </w:rPr>
                </w:rPrChange>
              </w:rPr>
            </w:pPr>
            <w:del w:author="Craig Parker" w:date="2024-08-07T12:22:00Z" w16du:dateUtc="2024-08-07T10:22:00Z" w:id="5923">
              <w:r w:rsidRPr="002E4822" w:rsidDel="006E7398">
                <w:rPr>
                  <w:rFonts w:ascii="Nunito" w:hAnsi="Nunito" w:eastAsia="Aptos Narrow" w:cs="Aptos Narrow"/>
                  <w:color w:val="000000" w:themeColor="text1"/>
                  <w:sz w:val="20"/>
                </w:rPr>
                <w:delText>Current and historical weather Data layers from The Weather Company, an IBM Business</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119660EF" w14:textId="614F513D">
            <w:pPr>
              <w:rPr>
                <w:del w:author="Craig Parker" w:date="2024-08-07T12:22:00Z" w16du:dateUtc="2024-08-07T10:22:00Z" w:id="5924"/>
                <w:rFonts w:ascii="Nunito" w:hAnsi="Nunito"/>
                <w:color w:val="000000" w:themeColor="text1"/>
                <w:sz w:val="20"/>
                <w:rPrChange w:author="Craig Parker" w:date="2024-08-07T12:23:00Z" w16du:dateUtc="2024-08-07T10:23:00Z" w:id="5925">
                  <w:rPr>
                    <w:del w:author="Craig Parker" w:date="2024-08-07T12:22:00Z" w16du:dateUtc="2024-08-07T10:22:00Z" w:id="5926"/>
                  </w:rPr>
                </w:rPrChange>
              </w:rPr>
            </w:pPr>
            <w:del w:author="Craig Parker" w:date="2024-08-07T12:22:00Z" w16du:dateUtc="2024-08-07T10:22:00Z" w:id="5927">
              <w:r w:rsidRPr="002E4822" w:rsidDel="006E7398">
                <w:rPr>
                  <w:rFonts w:ascii="Nunito" w:hAnsi="Nunito" w:eastAsia="Aptos Narrow" w:cs="Aptos Narrow"/>
                  <w:color w:val="000000" w:themeColor="text1"/>
                  <w:sz w:val="20"/>
                </w:rPr>
                <w:delText>Temperature (Change, Min, Max, Feels like); Solar irradiance; Wind (speed, gust &amp; dir.); Rel. Humidity; Daily precipitation (total, rate); Dewpoint; 3-hrly Pressure Change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04486E0B" w14:textId="1D8F111E">
            <w:pPr>
              <w:rPr>
                <w:del w:author="Craig Parker" w:date="2024-08-07T12:22:00Z" w16du:dateUtc="2024-08-07T10:22:00Z" w:id="5928"/>
                <w:rFonts w:ascii="Nunito" w:hAnsi="Nunito"/>
                <w:color w:val="000000" w:themeColor="text1"/>
                <w:sz w:val="20"/>
                <w:rPrChange w:author="Craig Parker" w:date="2024-08-07T12:23:00Z" w16du:dateUtc="2024-08-07T10:23:00Z" w:id="5929">
                  <w:rPr>
                    <w:del w:author="Craig Parker" w:date="2024-08-07T12:22:00Z" w16du:dateUtc="2024-08-07T10:22:00Z" w:id="5930"/>
                  </w:rPr>
                </w:rPrChange>
              </w:rPr>
            </w:pPr>
            <w:del w:author="Craig Parker" w:date="2024-08-07T12:22:00Z" w16du:dateUtc="2024-08-07T10:22:00Z" w:id="5931">
              <w:r w:rsidRPr="002E4822" w:rsidDel="006E7398">
                <w:rPr>
                  <w:rFonts w:ascii="Nunito" w:hAnsi="Nunito" w:eastAsia="Aptos Narrow" w:cs="Aptos Narrow"/>
                  <w:color w:val="000000" w:themeColor="text1"/>
                  <w:sz w:val="20"/>
                </w:rPr>
                <w:delText>Spatial: Global coverage, 4km landmass and coastal waterways (hourly &amp; daily res from 2015)</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7E39DBCF" w14:textId="061FC414">
            <w:pPr>
              <w:rPr>
                <w:del w:author="Craig Parker" w:date="2024-08-07T12:22:00Z" w16du:dateUtc="2024-08-07T10:22:00Z" w:id="5932"/>
                <w:rFonts w:ascii="Nunito" w:hAnsi="Nunito"/>
                <w:color w:val="000000" w:themeColor="text1"/>
                <w:sz w:val="20"/>
                <w:rPrChange w:author="Craig Parker" w:date="2024-08-07T12:23:00Z" w16du:dateUtc="2024-08-07T10:23:00Z" w:id="5933">
                  <w:rPr>
                    <w:del w:author="Craig Parker" w:date="2024-08-07T12:22:00Z" w16du:dateUtc="2024-08-07T10:22:00Z" w:id="5934"/>
                  </w:rPr>
                </w:rPrChange>
              </w:rPr>
            </w:pPr>
            <w:del w:author="Craig Parker" w:date="2024-08-07T12:22:00Z" w16du:dateUtc="2024-08-07T10:22:00Z" w:id="5935">
              <w:r w:rsidRPr="002E4822" w:rsidDel="006E7398">
                <w:rPr>
                  <w:rFonts w:ascii="Nunito" w:hAnsi="Nunito" w:eastAsia="Aptos Narrow" w:cs="Aptos Narrow"/>
                  <w:color w:val="000000" w:themeColor="text1"/>
                  <w:sz w:val="20"/>
                </w:rPr>
                <w:delText>Determination of heat hazard; Thermal comfort metrics; combined climate exposures (historical)</w:delText>
              </w:r>
            </w:del>
          </w:p>
        </w:tc>
      </w:tr>
      <w:tr w:rsidRPr="002E4822" w:rsidR="006E7398" w:rsidDel="006E7398" w:rsidTr="3DE9DB2F" w14:paraId="7F2A1452" w14:textId="77777777">
        <w:trPr>
          <w:trHeight w:val="1155"/>
          <w:del w:author="Craig Parker" w:date="2024-08-07T12:22:00Z" w:id="132708456"/>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15C75B1A" w14:textId="6AA0A0EE">
            <w:pPr>
              <w:rPr>
                <w:del w:author="Craig Parker" w:date="2024-08-07T12:22:00Z" w16du:dateUtc="2024-08-07T10:22:00Z" w:id="5937"/>
                <w:rFonts w:ascii="Nunito" w:hAnsi="Nunito"/>
                <w:color w:val="000000" w:themeColor="text1"/>
                <w:sz w:val="20"/>
                <w:rPrChange w:author="Craig Parker" w:date="2024-08-07T12:23:00Z" w16du:dateUtc="2024-08-07T10:23:00Z" w:id="5938">
                  <w:rPr>
                    <w:del w:author="Craig Parker" w:date="2024-08-07T12:22:00Z" w16du:dateUtc="2024-08-07T10:22:00Z" w:id="5939"/>
                  </w:rPr>
                </w:rPrChange>
              </w:rPr>
            </w:pPr>
            <w:del w:author="Craig Parker" w:date="2024-08-07T12:22:00Z" w16du:dateUtc="2024-08-07T10:22:00Z" w:id="5940">
              <w:r w:rsidRPr="002E4822" w:rsidDel="006E7398">
                <w:rPr>
                  <w:rFonts w:ascii="Nunito" w:hAnsi="Nunito" w:eastAsia="Aptos Narrow" w:cs="Aptos Narrow"/>
                  <w:color w:val="000000" w:themeColor="text1"/>
                  <w:sz w:val="20"/>
                </w:rPr>
                <w:delText>A global reanalysis dataset combining observed data with the output of meteorological models.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7AC8089" w14:textId="599577AD">
            <w:pPr>
              <w:rPr>
                <w:del w:author="Craig Parker" w:date="2024-08-07T12:22:00Z" w16du:dateUtc="2024-08-07T10:22:00Z" w:id="5941"/>
                <w:rFonts w:ascii="Nunito" w:hAnsi="Nunito"/>
                <w:color w:val="000000" w:themeColor="text1"/>
                <w:sz w:val="20"/>
                <w:rPrChange w:author="Craig Parker" w:date="2024-08-07T12:23:00Z" w16du:dateUtc="2024-08-07T10:23:00Z" w:id="5942">
                  <w:rPr>
                    <w:del w:author="Craig Parker" w:date="2024-08-07T12:22:00Z" w16du:dateUtc="2024-08-07T10:22:00Z" w:id="5943"/>
                  </w:rPr>
                </w:rPrChange>
              </w:rPr>
            </w:pPr>
            <w:del w:author="Craig Parker" w:date="2024-08-07T12:22:00Z" w16du:dateUtc="2024-08-07T10:22:00Z" w:id="5944">
              <w:r w:rsidRPr="002E4822" w:rsidDel="006E7398">
                <w:rPr>
                  <w:rFonts w:ascii="Nunito" w:hAnsi="Nunito" w:eastAsia="Aptos Narrow" w:cs="Aptos Narrow"/>
                  <w:color w:val="000000" w:themeColor="text1"/>
                  <w:sz w:val="20"/>
                </w:rPr>
                <w:delText>Temperature (2 m above ground, Min, Max); Wind speed (toward east, north); Daily precipitation (total, rate, type); Atmospheric water/water vapour content; Thermal radiation; Soil temperature; Vegetation types and cover (high, low)</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6AA645B8" w14:textId="3215CBC4">
            <w:pPr>
              <w:rPr>
                <w:del w:author="Craig Parker" w:date="2024-08-07T12:22:00Z" w16du:dateUtc="2024-08-07T10:22:00Z" w:id="5945"/>
                <w:rFonts w:ascii="Nunito" w:hAnsi="Nunito"/>
                <w:color w:val="000000" w:themeColor="text1"/>
                <w:sz w:val="20"/>
                <w:rPrChange w:author="Craig Parker" w:date="2024-08-07T12:23:00Z" w16du:dateUtc="2024-08-07T10:23:00Z" w:id="5946">
                  <w:rPr>
                    <w:del w:author="Craig Parker" w:date="2024-08-07T12:22:00Z" w16du:dateUtc="2024-08-07T10:22:00Z" w:id="5947"/>
                  </w:rPr>
                </w:rPrChange>
              </w:rPr>
            </w:pPr>
            <w:del w:author="Craig Parker" w:date="2024-08-07T12:22:00Z" w16du:dateUtc="2024-08-07T10:22:00Z" w:id="5948">
              <w:r w:rsidRPr="002E4822" w:rsidDel="006E7398">
                <w:rPr>
                  <w:rFonts w:ascii="Nunito" w:hAnsi="Nunito" w:eastAsia="Aptos Narrow" w:cs="Aptos Narrow"/>
                  <w:color w:val="000000" w:themeColor="text1"/>
                  <w:sz w:val="20"/>
                </w:rPr>
                <w:delText>Spatial: Global coverage, 0.131072 degrees PAIRS resolution (raw: 0.25 deg.) Temporal: hourly; coverage from Jan 1980 – Jun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49F02190" w14:textId="1AAEA880">
            <w:pPr>
              <w:rPr>
                <w:del w:author="Craig Parker" w:date="2024-08-07T12:22:00Z" w16du:dateUtc="2024-08-07T10:22:00Z" w:id="5949"/>
                <w:rFonts w:ascii="Nunito" w:hAnsi="Nunito"/>
                <w:color w:val="000000" w:themeColor="text1"/>
                <w:sz w:val="20"/>
                <w:rPrChange w:author="Craig Parker" w:date="2024-08-07T12:23:00Z" w16du:dateUtc="2024-08-07T10:23:00Z" w:id="5950">
                  <w:rPr>
                    <w:del w:author="Craig Parker" w:date="2024-08-07T12:22:00Z" w16du:dateUtc="2024-08-07T10:22:00Z" w:id="5951"/>
                  </w:rPr>
                </w:rPrChange>
              </w:rPr>
            </w:pPr>
            <w:del w:author="Craig Parker" w:date="2024-08-07T12:22:00Z" w16du:dateUtc="2024-08-07T10:22:00Z" w:id="5952">
              <w:r w:rsidRPr="002E4822" w:rsidDel="006E7398">
                <w:rPr>
                  <w:rFonts w:ascii="Nunito" w:hAnsi="Nunito" w:eastAsia="Aptos Narrow" w:cs="Aptos Narrow"/>
                  <w:color w:val="000000" w:themeColor="text1"/>
                  <w:sz w:val="20"/>
                </w:rPr>
                <w:delText>Determination of heat hazard; Thermal comfort metrics; combined climate exposures (historical)</w:delText>
              </w:r>
            </w:del>
          </w:p>
        </w:tc>
      </w:tr>
      <w:tr w:rsidRPr="002E4822" w:rsidR="006E7398" w:rsidDel="006E7398" w:rsidTr="3DE9DB2F" w14:paraId="0C5A8FF1" w14:textId="77777777">
        <w:trPr>
          <w:trHeight w:val="870"/>
          <w:del w:author="Craig Parker" w:date="2024-08-07T12:22:00Z" w:id="2012980264"/>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58C54DEC" w14:textId="5A3FB5D4">
            <w:pPr>
              <w:rPr>
                <w:del w:author="Craig Parker" w:date="2024-08-07T12:22:00Z" w16du:dateUtc="2024-08-07T10:22:00Z" w:id="5954"/>
                <w:rFonts w:ascii="Nunito" w:hAnsi="Nunito"/>
                <w:color w:val="000000" w:themeColor="text1"/>
                <w:sz w:val="20"/>
                <w:rPrChange w:author="Craig Parker" w:date="2024-08-07T12:23:00Z" w16du:dateUtc="2024-08-07T10:23:00Z" w:id="5955">
                  <w:rPr>
                    <w:del w:author="Craig Parker" w:date="2024-08-07T12:22:00Z" w16du:dateUtc="2024-08-07T10:22:00Z" w:id="5956"/>
                  </w:rPr>
                </w:rPrChange>
              </w:rPr>
            </w:pPr>
            <w:del w:author="Craig Parker" w:date="2024-08-07T12:22:00Z" w16du:dateUtc="2024-08-07T10:22:00Z" w:id="5957">
              <w:r w:rsidRPr="002E4822" w:rsidDel="006E7398">
                <w:rPr>
                  <w:rFonts w:ascii="Nunito" w:hAnsi="Nunito" w:eastAsia="Aptos Narrow" w:cs="Aptos Narrow"/>
                  <w:color w:val="000000" w:themeColor="text1"/>
                  <w:sz w:val="20"/>
                </w:rPr>
                <w:delText>A global reanalysis dataset combining observed data with the output of meteorological models. Contains hourly data from 1950 to present.</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6ED23137" w14:textId="7D02A3F6">
            <w:pPr>
              <w:rPr>
                <w:del w:author="Craig Parker" w:date="2024-08-07T12:22:00Z" w16du:dateUtc="2024-08-07T10:22:00Z" w:id="5958"/>
                <w:rFonts w:ascii="Nunito" w:hAnsi="Nunito"/>
                <w:color w:val="000000" w:themeColor="text1"/>
                <w:sz w:val="20"/>
                <w:rPrChange w:author="Craig Parker" w:date="2024-08-07T12:23:00Z" w16du:dateUtc="2024-08-07T10:23:00Z" w:id="5959">
                  <w:rPr>
                    <w:del w:author="Craig Parker" w:date="2024-08-07T12:22:00Z" w16du:dateUtc="2024-08-07T10:22:00Z" w:id="5960"/>
                  </w:rPr>
                </w:rPrChange>
              </w:rPr>
            </w:pPr>
            <w:del w:author="Craig Parker" w:date="2024-08-07T12:22:00Z" w16du:dateUtc="2024-08-07T10:22:00Z" w:id="5961">
              <w:r w:rsidRPr="002E4822" w:rsidDel="006E7398">
                <w:rPr>
                  <w:rFonts w:ascii="Nunito" w:hAnsi="Nunito" w:eastAsia="Aptos Narrow" w:cs="Aptos Narrow"/>
                  <w:color w:val="000000" w:themeColor="text1"/>
                  <w:sz w:val="20"/>
                </w:rPr>
                <w:delText>Includes a range of surface and near-surface variables including: 2m temperature and dewpoint temperature, surface skin temperature, precipitation, near-surface winds, surface net thermal radiation.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6F97E62" w14:textId="16BC7624">
            <w:pPr>
              <w:rPr>
                <w:del w:author="Craig Parker" w:date="2024-08-07T12:22:00Z" w16du:dateUtc="2024-08-07T10:22:00Z" w:id="5962"/>
                <w:rFonts w:ascii="Nunito" w:hAnsi="Nunito"/>
                <w:color w:val="000000" w:themeColor="text1"/>
                <w:sz w:val="20"/>
                <w:rPrChange w:author="Craig Parker" w:date="2024-08-07T12:23:00Z" w16du:dateUtc="2024-08-07T10:23:00Z" w:id="5963">
                  <w:rPr>
                    <w:del w:author="Craig Parker" w:date="2024-08-07T12:22:00Z" w16du:dateUtc="2024-08-07T10:22:00Z" w:id="5964"/>
                  </w:rPr>
                </w:rPrChange>
              </w:rPr>
            </w:pPr>
            <w:del w:author="Craig Parker" w:date="2024-08-07T12:22:00Z" w16du:dateUtc="2024-08-07T10:22:00Z" w:id="5965">
              <w:r w:rsidRPr="002E4822" w:rsidDel="006E7398">
                <w:rPr>
                  <w:rFonts w:ascii="Nunito" w:hAnsi="Nunito" w:eastAsia="Aptos Narrow" w:cs="Aptos Narrow"/>
                  <w:color w:val="000000" w:themeColor="text1"/>
                  <w:sz w:val="20"/>
                </w:rPr>
                <w:delText>Spatial: Global coverage, 0.1 deg. Temporal: hourly 1950 - present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278EA19B" w14:textId="27E2912E">
            <w:pPr>
              <w:rPr>
                <w:del w:author="Craig Parker" w:date="2024-08-07T12:22:00Z" w16du:dateUtc="2024-08-07T10:22:00Z" w:id="5966"/>
                <w:rFonts w:ascii="Nunito" w:hAnsi="Nunito"/>
                <w:color w:val="000000" w:themeColor="text1"/>
                <w:sz w:val="20"/>
                <w:rPrChange w:author="Craig Parker" w:date="2024-08-07T12:23:00Z" w16du:dateUtc="2024-08-07T10:23:00Z" w:id="5967">
                  <w:rPr>
                    <w:del w:author="Craig Parker" w:date="2024-08-07T12:22:00Z" w16du:dateUtc="2024-08-07T10:22:00Z" w:id="5968"/>
                  </w:rPr>
                </w:rPrChange>
              </w:rPr>
            </w:pPr>
            <w:del w:author="Craig Parker" w:date="2024-08-07T12:22:00Z" w16du:dateUtc="2024-08-07T10:22:00Z" w:id="5969">
              <w:r w:rsidRPr="002E4822" w:rsidDel="006E7398">
                <w:rPr>
                  <w:rFonts w:ascii="Nunito" w:hAnsi="Nunito" w:eastAsia="Aptos Narrow" w:cs="Aptos Narrow"/>
                  <w:color w:val="000000" w:themeColor="text1"/>
                  <w:sz w:val="20"/>
                </w:rPr>
                <w:delText>Determination of heat hazard; Thermal comfort metrics; combined climate exposures (historical)</w:delText>
              </w:r>
            </w:del>
          </w:p>
        </w:tc>
      </w:tr>
      <w:tr w:rsidRPr="002E4822" w:rsidR="006E7398" w:rsidDel="006E7398" w:rsidTr="3DE9DB2F" w14:paraId="0950D7A9" w14:textId="77777777">
        <w:trPr>
          <w:trHeight w:val="870"/>
          <w:del w:author="Craig Parker" w:date="2024-08-07T12:22:00Z" w:id="171053756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46C4F74A" w14:textId="096444F9">
            <w:pPr>
              <w:rPr>
                <w:del w:author="Craig Parker" w:date="2024-08-07T12:22:00Z" w16du:dateUtc="2024-08-07T10:22:00Z" w:id="5971"/>
                <w:rFonts w:ascii="Nunito" w:hAnsi="Nunito"/>
                <w:color w:val="000000" w:themeColor="text1"/>
                <w:sz w:val="20"/>
                <w:rPrChange w:author="Craig Parker" w:date="2024-08-07T12:23:00Z" w16du:dateUtc="2024-08-07T10:23:00Z" w:id="5972">
                  <w:rPr>
                    <w:del w:author="Craig Parker" w:date="2024-08-07T12:22:00Z" w16du:dateUtc="2024-08-07T10:22:00Z" w:id="5973"/>
                  </w:rPr>
                </w:rPrChange>
              </w:rPr>
            </w:pPr>
            <w:del w:author="Craig Parker" w:date="2024-08-07T12:22:00Z" w16du:dateUtc="2024-08-07T10:22:00Z" w:id="5974">
              <w:r w:rsidRPr="002E4822" w:rsidDel="006E7398">
                <w:rPr>
                  <w:rFonts w:ascii="Nunito" w:hAnsi="Nunito" w:eastAsia="Aptos Narrow" w:cs="Aptos Narrow"/>
                  <w:color w:val="000000" w:themeColor="text1"/>
                  <w:sz w:val="20"/>
                </w:rPr>
                <w:delText>A global bias-corrected reconstruction of near-surface meteorological variables derived from the ERA5.</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7D84CD96" w14:textId="4AF6F871">
            <w:pPr>
              <w:rPr>
                <w:del w:author="Craig Parker" w:date="2024-08-07T12:22:00Z" w16du:dateUtc="2024-08-07T10:22:00Z" w:id="5975"/>
                <w:rFonts w:ascii="Nunito" w:hAnsi="Nunito"/>
                <w:color w:val="000000" w:themeColor="text1"/>
                <w:sz w:val="20"/>
                <w:rPrChange w:author="Craig Parker" w:date="2024-08-07T12:23:00Z" w16du:dateUtc="2024-08-07T10:23:00Z" w:id="5976">
                  <w:rPr>
                    <w:del w:author="Craig Parker" w:date="2024-08-07T12:22:00Z" w16du:dateUtc="2024-08-07T10:22:00Z" w:id="5977"/>
                  </w:rPr>
                </w:rPrChange>
              </w:rPr>
            </w:pPr>
            <w:del w:author="Craig Parker" w:date="2024-08-07T12:22:00Z" w16du:dateUtc="2024-08-07T10:22:00Z" w:id="5978">
              <w:r w:rsidRPr="002E4822" w:rsidDel="006E7398">
                <w:rPr>
                  <w:rFonts w:ascii="Nunito" w:hAnsi="Nunito" w:eastAsia="Aptos Narrow" w:cs="Aptos Narrow"/>
                  <w:color w:val="000000" w:themeColor="text1"/>
                  <w:sz w:val="20"/>
                </w:rPr>
                <w:delText>Includes a range of surface and near-surface variables including: near surface air temperature, specific humidity, rainfall, wind speed, air pressure and surface longwave and shortwave radiation</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75D4432D" w14:textId="17CB925C">
            <w:pPr>
              <w:rPr>
                <w:del w:author="Craig Parker" w:date="2024-08-07T12:22:00Z" w16du:dateUtc="2024-08-07T10:22:00Z" w:id="5979"/>
                <w:rFonts w:ascii="Nunito" w:hAnsi="Nunito"/>
                <w:color w:val="000000" w:themeColor="text1"/>
                <w:sz w:val="20"/>
                <w:rPrChange w:author="Craig Parker" w:date="2024-08-07T12:23:00Z" w16du:dateUtc="2024-08-07T10:23:00Z" w:id="5980">
                  <w:rPr>
                    <w:del w:author="Craig Parker" w:date="2024-08-07T12:22:00Z" w16du:dateUtc="2024-08-07T10:22:00Z" w:id="5981"/>
                  </w:rPr>
                </w:rPrChange>
              </w:rPr>
            </w:pPr>
            <w:del w:author="Craig Parker" w:date="2024-08-07T12:22:00Z" w16du:dateUtc="2024-08-07T10:22:00Z" w:id="5982">
              <w:r w:rsidRPr="002E4822" w:rsidDel="006E7398">
                <w:rPr>
                  <w:rFonts w:ascii="Nunito" w:hAnsi="Nunito" w:eastAsia="Aptos Narrow" w:cs="Aptos Narrow"/>
                  <w:color w:val="000000" w:themeColor="text1"/>
                  <w:sz w:val="20"/>
                </w:rPr>
                <w:delText>Spatial: Global land Temporal: Hourly 1979 - 2019</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7AC9650A" w14:textId="4AAAADA8">
            <w:pPr>
              <w:rPr>
                <w:del w:author="Craig Parker" w:date="2024-08-07T12:22:00Z" w16du:dateUtc="2024-08-07T10:22:00Z" w:id="5983"/>
                <w:rFonts w:ascii="Nunito" w:hAnsi="Nunito"/>
                <w:color w:val="000000" w:themeColor="text1"/>
                <w:sz w:val="20"/>
                <w:rPrChange w:author="Craig Parker" w:date="2024-08-07T12:23:00Z" w16du:dateUtc="2024-08-07T10:23:00Z" w:id="5984">
                  <w:rPr>
                    <w:del w:author="Craig Parker" w:date="2024-08-07T12:22:00Z" w16du:dateUtc="2024-08-07T10:22:00Z" w:id="5985"/>
                  </w:rPr>
                </w:rPrChange>
              </w:rPr>
            </w:pPr>
            <w:del w:author="Craig Parker" w:date="2024-08-07T12:22:00Z" w16du:dateUtc="2024-08-07T10:22:00Z" w:id="5986">
              <w:r w:rsidRPr="002E4822" w:rsidDel="006E7398">
                <w:rPr>
                  <w:rFonts w:ascii="Nunito" w:hAnsi="Nunito" w:eastAsia="Aptos Narrow" w:cs="Aptos Narrow"/>
                  <w:color w:val="000000" w:themeColor="text1"/>
                  <w:sz w:val="20"/>
                </w:rPr>
                <w:delText>Determination of heat hazard; Thermal comfort metrics; combined climate exposures (historical)</w:delText>
              </w:r>
            </w:del>
          </w:p>
        </w:tc>
      </w:tr>
      <w:tr w:rsidRPr="002E4822" w:rsidR="006E7398" w:rsidDel="006E7398" w:rsidTr="3DE9DB2F" w14:paraId="7D6E3054" w14:textId="77777777">
        <w:trPr>
          <w:trHeight w:val="585"/>
          <w:del w:author="Craig Parker" w:date="2024-08-07T12:22:00Z" w:id="1878126852"/>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C53B2D4" w14:textId="36213BC7">
            <w:pPr>
              <w:rPr>
                <w:del w:author="Craig Parker" w:date="2024-08-07T12:22:00Z" w16du:dateUtc="2024-08-07T10:22:00Z" w:id="5988"/>
                <w:rFonts w:ascii="Nunito" w:hAnsi="Nunito"/>
                <w:color w:val="000000" w:themeColor="text1"/>
                <w:sz w:val="20"/>
                <w:rPrChange w:author="Craig Parker" w:date="2024-08-07T12:23:00Z" w16du:dateUtc="2024-08-07T10:23:00Z" w:id="5989">
                  <w:rPr>
                    <w:del w:author="Craig Parker" w:date="2024-08-07T12:22:00Z" w16du:dateUtc="2024-08-07T10:22:00Z" w:id="5990"/>
                  </w:rPr>
                </w:rPrChange>
              </w:rPr>
            </w:pPr>
            <w:del w:author="Craig Parker" w:date="2024-08-07T12:22:00Z" w16du:dateUtc="2024-08-07T10:22:00Z" w:id="5991">
              <w:r w:rsidRPr="002E4822" w:rsidDel="006E7398">
                <w:rPr>
                  <w:rFonts w:ascii="Nunito" w:hAnsi="Nunito" w:eastAsia="Aptos Narrow" w:cs="Aptos Narrow"/>
                  <w:color w:val="000000" w:themeColor="text1"/>
                  <w:sz w:val="20"/>
                </w:rPr>
                <w:delText>Temperature and precipitation from different datasets including: GISTEMP, Berkeley Earth, CPC and CPC-CONUS, CHIRPS, IMERG, CMORPH, GPCC and CRU</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76C41C00" w14:textId="5C22A023">
            <w:pPr>
              <w:rPr>
                <w:del w:author="Craig Parker" w:date="2024-08-07T12:22:00Z" w16du:dateUtc="2024-08-07T10:22:00Z" w:id="5992"/>
                <w:rFonts w:ascii="Nunito" w:hAnsi="Nunito"/>
                <w:color w:val="000000" w:themeColor="text1"/>
                <w:sz w:val="20"/>
                <w:rPrChange w:author="Craig Parker" w:date="2024-08-07T12:23:00Z" w16du:dateUtc="2024-08-07T10:23:00Z" w:id="5993">
                  <w:rPr>
                    <w:del w:author="Craig Parker" w:date="2024-08-07T12:22:00Z" w16du:dateUtc="2024-08-07T10:22:00Z" w:id="5994"/>
                  </w:rPr>
                </w:rPrChange>
              </w:rPr>
            </w:pPr>
            <w:del w:author="Craig Parker" w:date="2024-08-07T12:22:00Z" w16du:dateUtc="2024-08-07T10:22:00Z" w:id="5995">
              <w:r w:rsidRPr="002E4822" w:rsidDel="006E7398">
                <w:rPr>
                  <w:rFonts w:ascii="Nunito" w:hAnsi="Nunito" w:eastAsia="Aptos Narrow" w:cs="Aptos Narrow"/>
                  <w:color w:val="000000" w:themeColor="text1"/>
                  <w:sz w:val="20"/>
                </w:rPr>
                <w:delText>Precipitation, maximum, mean and minimum temperature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36061BF0" w14:textId="7035DE29">
            <w:pPr>
              <w:rPr>
                <w:del w:author="Craig Parker" w:date="2024-08-07T12:22:00Z" w16du:dateUtc="2024-08-07T10:22:00Z" w:id="5996"/>
                <w:rFonts w:ascii="Nunito" w:hAnsi="Nunito"/>
                <w:color w:val="000000" w:themeColor="text1"/>
                <w:sz w:val="20"/>
                <w:rPrChange w:author="Craig Parker" w:date="2024-08-07T12:23:00Z" w16du:dateUtc="2024-08-07T10:23:00Z" w:id="5997">
                  <w:rPr>
                    <w:del w:author="Craig Parker" w:date="2024-08-07T12:22:00Z" w16du:dateUtc="2024-08-07T10:22:00Z" w:id="5998"/>
                  </w:rPr>
                </w:rPrChange>
              </w:rPr>
            </w:pPr>
            <w:del w:author="Craig Parker" w:date="2024-08-07T12:22:00Z" w16du:dateUtc="2024-08-07T10:22:00Z" w:id="5999">
              <w:r w:rsidRPr="002E4822" w:rsidDel="006E7398">
                <w:rPr>
                  <w:rFonts w:ascii="Nunito" w:hAnsi="Nunito" w:eastAsia="Aptos Narrow" w:cs="Aptos Narrow"/>
                  <w:color w:val="000000" w:themeColor="text1"/>
                  <w:sz w:val="20"/>
                </w:rPr>
                <w:delText>Spatial: Global, quasi-global, Africa depending on the dataset. Temporal: daily or monthly depending on the dataset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471EBC82" w14:textId="44FD0625">
            <w:pPr>
              <w:rPr>
                <w:del w:author="Craig Parker" w:date="2024-08-07T12:22:00Z" w16du:dateUtc="2024-08-07T10:22:00Z" w:id="6000"/>
                <w:rFonts w:ascii="Nunito" w:hAnsi="Nunito"/>
                <w:color w:val="000000" w:themeColor="text1"/>
                <w:sz w:val="20"/>
                <w:rPrChange w:author="Craig Parker" w:date="2024-08-07T12:23:00Z" w16du:dateUtc="2024-08-07T10:23:00Z" w:id="6001">
                  <w:rPr>
                    <w:del w:author="Craig Parker" w:date="2024-08-07T12:22:00Z" w16du:dateUtc="2024-08-07T10:22:00Z" w:id="6002"/>
                  </w:rPr>
                </w:rPrChange>
              </w:rPr>
            </w:pPr>
            <w:del w:author="Craig Parker" w:date="2024-08-07T12:22:00Z" w16du:dateUtc="2024-08-07T10:22:00Z" w:id="6003">
              <w:r w:rsidRPr="002E4822" w:rsidDel="006E7398">
                <w:rPr>
                  <w:rFonts w:ascii="Nunito" w:hAnsi="Nunito" w:eastAsia="Aptos Narrow" w:cs="Aptos Narrow"/>
                  <w:color w:val="000000" w:themeColor="text1"/>
                  <w:sz w:val="20"/>
                </w:rPr>
                <w:delText>Determination of heat hazard; Thermal comfort metrics; combined climate exposures (historical)</w:delText>
              </w:r>
            </w:del>
          </w:p>
        </w:tc>
      </w:tr>
      <w:tr w:rsidRPr="002E4822" w:rsidR="006E7398" w:rsidDel="006E7398" w:rsidTr="3DE9DB2F" w14:paraId="074100BA" w14:textId="77777777">
        <w:trPr>
          <w:trHeight w:val="585"/>
          <w:del w:author="Craig Parker" w:date="2024-08-07T12:22:00Z" w:id="2046374115"/>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2587E164" w14:textId="5BCF69D0">
            <w:pPr>
              <w:rPr>
                <w:del w:author="Craig Parker" w:date="2024-08-07T12:22:00Z" w16du:dateUtc="2024-08-07T10:22:00Z" w:id="6005"/>
                <w:rFonts w:ascii="Nunito" w:hAnsi="Nunito"/>
                <w:color w:val="000000" w:themeColor="text1"/>
                <w:sz w:val="20"/>
                <w:rPrChange w:author="Craig Parker" w:date="2024-08-07T12:23:00Z" w16du:dateUtc="2024-08-07T10:23:00Z" w:id="6006">
                  <w:rPr>
                    <w:del w:author="Craig Parker" w:date="2024-08-07T12:22:00Z" w16du:dateUtc="2024-08-07T10:22:00Z" w:id="6007"/>
                  </w:rPr>
                </w:rPrChange>
              </w:rPr>
            </w:pPr>
            <w:del w:author="Craig Parker" w:date="2024-08-07T12:22:00Z" w16du:dateUtc="2024-08-07T10:22:00Z" w:id="6008">
              <w:r w:rsidRPr="002E4822" w:rsidDel="006E7398">
                <w:rPr>
                  <w:rFonts w:ascii="Nunito" w:hAnsi="Nunito" w:eastAsia="Aptos Narrow" w:cs="Aptos Narrow"/>
                  <w:color w:val="000000" w:themeColor="text1"/>
                  <w:sz w:val="20"/>
                </w:rPr>
                <w:delText>Model outputs forecasting climate conditions over the three months following the forecast initialization</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4797F0C" w14:textId="110579C8">
            <w:pPr>
              <w:rPr>
                <w:del w:author="Craig Parker" w:date="2024-08-07T12:22:00Z" w16du:dateUtc="2024-08-07T10:22:00Z" w:id="6009"/>
                <w:rFonts w:ascii="Nunito" w:hAnsi="Nunito"/>
                <w:color w:val="000000" w:themeColor="text1"/>
                <w:sz w:val="20"/>
                <w:rPrChange w:author="Craig Parker" w:date="2024-08-07T12:23:00Z" w16du:dateUtc="2024-08-07T10:23:00Z" w:id="6010">
                  <w:rPr>
                    <w:del w:author="Craig Parker" w:date="2024-08-07T12:22:00Z" w16du:dateUtc="2024-08-07T10:22:00Z" w:id="6011"/>
                  </w:rPr>
                </w:rPrChange>
              </w:rPr>
            </w:pPr>
            <w:del w:author="Craig Parker" w:date="2024-08-07T12:22:00Z" w16du:dateUtc="2024-08-07T10:22:00Z" w:id="6012">
              <w:r w:rsidRPr="002E4822" w:rsidDel="006E7398">
                <w:rPr>
                  <w:rFonts w:ascii="Nunito" w:hAnsi="Nunito" w:eastAsia="Aptos Narrow" w:cs="Aptos Narrow"/>
                  <w:color w:val="000000" w:themeColor="text1"/>
                  <w:sz w:val="20"/>
                </w:rPr>
                <w:delText>Temperature 2m above ground (min, max), Daily precipitation (total)</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023DC3DF" w14:textId="7F311635">
            <w:pPr>
              <w:rPr>
                <w:del w:author="Craig Parker" w:date="2024-08-07T12:22:00Z" w16du:dateUtc="2024-08-07T10:22:00Z" w:id="6013"/>
                <w:rFonts w:ascii="Nunito" w:hAnsi="Nunito"/>
                <w:color w:val="000000" w:themeColor="text1"/>
                <w:sz w:val="20"/>
                <w:rPrChange w:author="Craig Parker" w:date="2024-08-07T12:23:00Z" w16du:dateUtc="2024-08-07T10:23:00Z" w:id="6014">
                  <w:rPr>
                    <w:del w:author="Craig Parker" w:date="2024-08-07T12:22:00Z" w16du:dateUtc="2024-08-07T10:22:00Z" w:id="6015"/>
                  </w:rPr>
                </w:rPrChange>
              </w:rPr>
            </w:pPr>
            <w:del w:author="Craig Parker" w:date="2024-08-07T12:22:00Z" w16du:dateUtc="2024-08-07T10:22:00Z" w:id="6016">
              <w:r w:rsidRPr="002E4822" w:rsidDel="006E7398">
                <w:rPr>
                  <w:rFonts w:ascii="Nunito" w:hAnsi="Nunito" w:eastAsia="Aptos Narrow" w:cs="Aptos Narrow"/>
                  <w:color w:val="000000" w:themeColor="text1"/>
                  <w:sz w:val="20"/>
                </w:rPr>
                <w:delText>Temporal: daily</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61C0DA67" w14:textId="126AABB4">
            <w:pPr>
              <w:rPr>
                <w:del w:author="Craig Parker" w:date="2024-08-07T12:22:00Z" w16du:dateUtc="2024-08-07T10:22:00Z" w:id="6017"/>
                <w:rFonts w:ascii="Nunito" w:hAnsi="Nunito"/>
                <w:color w:val="000000" w:themeColor="text1"/>
                <w:sz w:val="20"/>
                <w:rPrChange w:author="Craig Parker" w:date="2024-08-07T12:23:00Z" w16du:dateUtc="2024-08-07T10:23:00Z" w:id="6018">
                  <w:rPr>
                    <w:del w:author="Craig Parker" w:date="2024-08-07T12:22:00Z" w16du:dateUtc="2024-08-07T10:22:00Z" w:id="6019"/>
                  </w:rPr>
                </w:rPrChange>
              </w:rPr>
            </w:pPr>
            <w:del w:author="Craig Parker" w:date="2024-08-07T12:22:00Z" w16du:dateUtc="2024-08-07T10:22:00Z" w:id="6020">
              <w:r w:rsidRPr="002E4822" w:rsidDel="006E7398">
                <w:rPr>
                  <w:rFonts w:ascii="Nunito" w:hAnsi="Nunito" w:eastAsia="Aptos Narrow" w:cs="Aptos Narrow"/>
                  <w:color w:val="000000" w:themeColor="text1"/>
                  <w:sz w:val="20"/>
                </w:rPr>
                <w:delText>Seasonal (weeks to 3 months) time horizon forecasting of relevant weather conditions (heat hazard) for early warning</w:delText>
              </w:r>
            </w:del>
          </w:p>
        </w:tc>
      </w:tr>
      <w:tr w:rsidRPr="002E4822" w:rsidR="006E7398" w:rsidDel="006E7398" w:rsidTr="3DE9DB2F" w14:paraId="63C59CEF" w14:textId="77777777">
        <w:trPr>
          <w:trHeight w:val="585"/>
          <w:del w:author="Craig Parker" w:date="2024-08-07T12:22:00Z" w:id="2140701953"/>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836C1D4" w14:textId="4AAE8A91">
            <w:pPr>
              <w:rPr>
                <w:del w:author="Craig Parker" w:date="2024-08-07T12:22:00Z" w16du:dateUtc="2024-08-07T10:22:00Z" w:id="6022"/>
                <w:rFonts w:ascii="Nunito" w:hAnsi="Nunito"/>
                <w:color w:val="000000" w:themeColor="text1"/>
                <w:sz w:val="20"/>
                <w:rPrChange w:author="Craig Parker" w:date="2024-08-07T12:23:00Z" w16du:dateUtc="2024-08-07T10:23:00Z" w:id="6023">
                  <w:rPr>
                    <w:del w:author="Craig Parker" w:date="2024-08-07T12:22:00Z" w16du:dateUtc="2024-08-07T10:22:00Z" w:id="6024"/>
                  </w:rPr>
                </w:rPrChange>
              </w:rPr>
            </w:pPr>
            <w:del w:author="Craig Parker" w:date="2024-08-07T12:22:00Z" w16du:dateUtc="2024-08-07T10:22:00Z" w:id="6025">
              <w:r w:rsidRPr="002E4822" w:rsidDel="006E7398">
                <w:rPr>
                  <w:rFonts w:ascii="Nunito" w:hAnsi="Nunito" w:eastAsia="Aptos Narrow" w:cs="Aptos Narrow"/>
                  <w:color w:val="000000" w:themeColor="text1"/>
                  <w:sz w:val="20"/>
                </w:rPr>
                <w:delText>Very high resolution (4km) simulations of historical and future climate over Africa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044DB21D" w14:textId="0EEAC83D">
            <w:pPr>
              <w:rPr>
                <w:del w:author="Craig Parker" w:date="2024-08-07T12:22:00Z" w16du:dateUtc="2024-08-07T10:22:00Z" w:id="6026"/>
                <w:rFonts w:ascii="Nunito" w:hAnsi="Nunito"/>
                <w:color w:val="000000" w:themeColor="text1"/>
                <w:sz w:val="20"/>
                <w:rPrChange w:author="Craig Parker" w:date="2024-08-07T12:23:00Z" w16du:dateUtc="2024-08-07T10:23:00Z" w:id="6027">
                  <w:rPr>
                    <w:del w:author="Craig Parker" w:date="2024-08-07T12:22:00Z" w16du:dateUtc="2024-08-07T10:22:00Z" w:id="6028"/>
                  </w:rPr>
                </w:rPrChange>
              </w:rPr>
            </w:pPr>
            <w:del w:author="Craig Parker" w:date="2024-08-07T12:22:00Z" w16du:dateUtc="2024-08-07T10:22:00Z" w:id="6029">
              <w:r w:rsidRPr="002E4822" w:rsidDel="006E7398">
                <w:rPr>
                  <w:rFonts w:ascii="Nunito" w:hAnsi="Nunito" w:eastAsia="Aptos Narrow" w:cs="Aptos Narrow"/>
                  <w:color w:val="000000" w:themeColor="text1"/>
                  <w:sz w:val="20"/>
                </w:rPr>
                <w:delText>Temperature 2m above ground (min, max), daily precipitation (total), multi-level circulation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7F9A6DA3" w14:textId="752B344E">
            <w:pPr>
              <w:rPr>
                <w:del w:author="Craig Parker" w:date="2024-08-07T12:22:00Z" w16du:dateUtc="2024-08-07T10:22:00Z" w:id="6030"/>
                <w:rFonts w:ascii="Nunito" w:hAnsi="Nunito"/>
                <w:color w:val="000000" w:themeColor="text1"/>
                <w:sz w:val="20"/>
                <w:rPrChange w:author="Craig Parker" w:date="2024-08-07T12:23:00Z" w16du:dateUtc="2024-08-07T10:23:00Z" w:id="6031">
                  <w:rPr>
                    <w:del w:author="Craig Parker" w:date="2024-08-07T12:22:00Z" w16du:dateUtc="2024-08-07T10:22:00Z" w:id="6032"/>
                  </w:rPr>
                </w:rPrChange>
              </w:rPr>
            </w:pPr>
            <w:del w:author="Craig Parker" w:date="2024-08-07T12:22:00Z" w16du:dateUtc="2024-08-07T10:22:00Z" w:id="6033">
              <w:r w:rsidRPr="002E4822" w:rsidDel="006E7398">
                <w:rPr>
                  <w:rFonts w:ascii="Nunito" w:hAnsi="Nunito" w:eastAsia="Aptos Narrow" w:cs="Aptos Narrow"/>
                  <w:color w:val="000000" w:themeColor="text1"/>
                  <w:sz w:val="20"/>
                </w:rPr>
                <w:delText>Temporal: hourly</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53F242E4" w14:textId="4BDCF739">
            <w:pPr>
              <w:rPr>
                <w:del w:author="Craig Parker" w:date="2024-08-07T12:22:00Z" w16du:dateUtc="2024-08-07T10:22:00Z" w:id="6034"/>
                <w:rFonts w:ascii="Nunito" w:hAnsi="Nunito"/>
                <w:color w:val="000000" w:themeColor="text1"/>
                <w:sz w:val="20"/>
                <w:rPrChange w:author="Craig Parker" w:date="2024-08-07T12:23:00Z" w16du:dateUtc="2024-08-07T10:23:00Z" w:id="6035">
                  <w:rPr>
                    <w:del w:author="Craig Parker" w:date="2024-08-07T12:22:00Z" w16du:dateUtc="2024-08-07T10:22:00Z" w:id="6036"/>
                  </w:rPr>
                </w:rPrChange>
              </w:rPr>
            </w:pPr>
            <w:del w:author="Craig Parker" w:date="2024-08-07T12:22:00Z" w16du:dateUtc="2024-08-07T10:22:00Z" w:id="6037">
              <w:r w:rsidRPr="002E4822" w:rsidDel="006E7398">
                <w:rPr>
                  <w:rFonts w:ascii="Nunito" w:hAnsi="Nunito" w:eastAsia="Aptos Narrow" w:cs="Aptos Narrow"/>
                  <w:color w:val="000000" w:themeColor="text1"/>
                  <w:sz w:val="20"/>
                </w:rPr>
                <w:delText>Dynamical downscaling to support sub-urban temp hazard mapping</w:delText>
              </w:r>
            </w:del>
          </w:p>
        </w:tc>
      </w:tr>
      <w:tr w:rsidRPr="002E4822" w:rsidR="006E7398" w:rsidDel="006E7398" w:rsidTr="3DE9DB2F" w14:paraId="2F2273F6" w14:textId="77777777">
        <w:trPr>
          <w:trHeight w:val="585"/>
          <w:del w:author="Craig Parker" w:date="2024-08-07T12:22:00Z" w:id="1605613547"/>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649F8D3D" w14:textId="15E06E50">
            <w:pPr>
              <w:rPr>
                <w:del w:author="Craig Parker" w:date="2024-08-07T12:22:00Z" w16du:dateUtc="2024-08-07T10:22:00Z" w:id="6039"/>
                <w:rFonts w:ascii="Nunito" w:hAnsi="Nunito"/>
                <w:color w:val="000000" w:themeColor="text1"/>
                <w:sz w:val="20"/>
                <w:rPrChange w:author="Craig Parker" w:date="2024-08-07T12:23:00Z" w16du:dateUtc="2024-08-07T10:23:00Z" w:id="6040">
                  <w:rPr>
                    <w:del w:author="Craig Parker" w:date="2024-08-07T12:22:00Z" w16du:dateUtc="2024-08-07T10:22:00Z" w:id="6041"/>
                  </w:rPr>
                </w:rPrChange>
              </w:rPr>
            </w:pPr>
            <w:del w:author="Craig Parker" w:date="2024-08-07T12:22:00Z" w16du:dateUtc="2024-08-07T10:22:00Z" w:id="6042">
              <w:r w:rsidRPr="002E4822" w:rsidDel="006E7398">
                <w:rPr>
                  <w:rFonts w:ascii="Nunito" w:hAnsi="Nunito" w:eastAsia="Aptos Narrow" w:cs="Aptos Narrow"/>
                  <w:color w:val="000000" w:themeColor="text1"/>
                  <w:sz w:val="20"/>
                </w:rPr>
                <w:delText>Ensemble of dynamically downscaled simulations of African climate to 50km, 25km, and 10km resolution</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392E6D5B" w14:textId="11D31DB3">
            <w:pPr>
              <w:rPr>
                <w:del w:author="Craig Parker" w:date="2024-08-07T12:22:00Z" w16du:dateUtc="2024-08-07T10:22:00Z" w:id="6043"/>
                <w:rFonts w:ascii="Nunito" w:hAnsi="Nunito"/>
                <w:color w:val="000000" w:themeColor="text1"/>
                <w:sz w:val="20"/>
                <w:rPrChange w:author="Craig Parker" w:date="2024-08-07T12:23:00Z" w16du:dateUtc="2024-08-07T10:23:00Z" w:id="6044">
                  <w:rPr>
                    <w:del w:author="Craig Parker" w:date="2024-08-07T12:22:00Z" w16du:dateUtc="2024-08-07T10:22:00Z" w:id="6045"/>
                  </w:rPr>
                </w:rPrChange>
              </w:rPr>
            </w:pPr>
            <w:del w:author="Craig Parker" w:date="2024-08-07T12:22:00Z" w16du:dateUtc="2024-08-07T10:22:00Z" w:id="6046">
              <w:r w:rsidRPr="002E4822" w:rsidDel="006E7398">
                <w:rPr>
                  <w:rFonts w:ascii="Nunito" w:hAnsi="Nunito" w:eastAsia="Aptos Narrow" w:cs="Aptos Narrow"/>
                  <w:color w:val="000000" w:themeColor="text1"/>
                  <w:sz w:val="20"/>
                </w:rPr>
                <w:delText>Temperature 2m above ground (min, max), daily precipitation (total), multi-level circulation fields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72B8AEC9" w14:textId="54B2D7B9">
            <w:pPr>
              <w:rPr>
                <w:del w:author="Craig Parker" w:date="2024-08-07T12:22:00Z" w16du:dateUtc="2024-08-07T10:22:00Z" w:id="6047"/>
                <w:rFonts w:ascii="Nunito" w:hAnsi="Nunito"/>
                <w:color w:val="000000" w:themeColor="text1"/>
                <w:sz w:val="20"/>
                <w:rPrChange w:author="Craig Parker" w:date="2024-08-07T12:23:00Z" w16du:dateUtc="2024-08-07T10:23:00Z" w:id="6048">
                  <w:rPr>
                    <w:del w:author="Craig Parker" w:date="2024-08-07T12:22:00Z" w16du:dateUtc="2024-08-07T10:22:00Z" w:id="6049"/>
                  </w:rPr>
                </w:rPrChange>
              </w:rPr>
            </w:pPr>
            <w:del w:author="Craig Parker" w:date="2024-08-07T12:22:00Z" w16du:dateUtc="2024-08-07T10:22:00Z" w:id="6050">
              <w:r w:rsidRPr="002E4822" w:rsidDel="006E7398">
                <w:rPr>
                  <w:rFonts w:ascii="Nunito" w:hAnsi="Nunito" w:eastAsia="Aptos Narrow" w:cs="Aptos Narrow"/>
                  <w:color w:val="000000" w:themeColor="text1"/>
                  <w:sz w:val="20"/>
                </w:rPr>
                <w:delText>Temporal: daily and sub-daily (6 hourly)</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4B77724A" w14:textId="738CB3F5">
            <w:pPr>
              <w:rPr>
                <w:del w:author="Craig Parker" w:date="2024-08-07T12:22:00Z" w16du:dateUtc="2024-08-07T10:22:00Z" w:id="6051"/>
                <w:rFonts w:ascii="Nunito" w:hAnsi="Nunito"/>
                <w:color w:val="000000" w:themeColor="text1"/>
                <w:sz w:val="20"/>
                <w:rPrChange w:author="Craig Parker" w:date="2024-08-07T12:23:00Z" w16du:dateUtc="2024-08-07T10:23:00Z" w:id="6052">
                  <w:rPr>
                    <w:del w:author="Craig Parker" w:date="2024-08-07T12:22:00Z" w16du:dateUtc="2024-08-07T10:22:00Z" w:id="6053"/>
                  </w:rPr>
                </w:rPrChange>
              </w:rPr>
            </w:pPr>
            <w:del w:author="Craig Parker" w:date="2024-08-07T12:22:00Z" w16du:dateUtc="2024-08-07T10:22:00Z" w:id="6054">
              <w:r w:rsidRPr="002E4822" w:rsidDel="006E7398">
                <w:rPr>
                  <w:rFonts w:ascii="Nunito" w:hAnsi="Nunito" w:eastAsia="Aptos Narrow" w:cs="Aptos Narrow"/>
                  <w:color w:val="000000" w:themeColor="text1"/>
                  <w:sz w:val="20"/>
                </w:rPr>
                <w:delText>Dynamical downscaling of climate to support sub-urban temperature hazard mapping</w:delText>
              </w:r>
            </w:del>
          </w:p>
        </w:tc>
      </w:tr>
      <w:tr w:rsidRPr="002E4822" w:rsidR="006E7398" w:rsidDel="006E7398" w:rsidTr="3DE9DB2F" w14:paraId="57C776DD" w14:textId="77777777">
        <w:trPr>
          <w:trHeight w:val="285"/>
          <w:del w:author="Craig Parker" w:date="2024-08-07T12:22:00Z" w:id="1100641717"/>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325B75C4" w14:textId="50F391BB">
            <w:pPr>
              <w:rPr>
                <w:del w:author="Craig Parker" w:date="2024-08-07T12:22:00Z" w16du:dateUtc="2024-08-07T10:22:00Z" w:id="6056"/>
                <w:rFonts w:ascii="Nunito" w:hAnsi="Nunito"/>
                <w:color w:val="000000" w:themeColor="text1"/>
                <w:sz w:val="20"/>
                <w:rPrChange w:author="Craig Parker" w:date="2024-08-07T12:23:00Z" w16du:dateUtc="2024-08-07T10:23:00Z" w:id="6057">
                  <w:rPr>
                    <w:del w:author="Craig Parker" w:date="2024-08-07T12:22:00Z" w16du:dateUtc="2024-08-07T10:22:00Z" w:id="6058"/>
                  </w:rPr>
                </w:rPrChange>
              </w:rPr>
            </w:pPr>
            <w:del w:author="Craig Parker" w:date="2024-08-07T12:22:00Z" w16du:dateUtc="2024-08-07T10:22:00Z" w:id="6059">
              <w:r w:rsidRPr="002E4822" w:rsidDel="006E7398">
                <w:rPr>
                  <w:rFonts w:ascii="Nunito" w:hAnsi="Nunito" w:eastAsia="Aptos Narrow" w:cs="Aptos Narrow"/>
                  <w:color w:val="000000" w:themeColor="text1"/>
                  <w:sz w:val="20"/>
                </w:rPr>
                <w:delText>Global archive of daily weather station data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14A53B41" w14:textId="1D7264F1">
            <w:pPr>
              <w:rPr>
                <w:del w:author="Craig Parker" w:date="2024-08-07T12:22:00Z" w16du:dateUtc="2024-08-07T10:22:00Z" w:id="6060"/>
                <w:rFonts w:ascii="Nunito" w:hAnsi="Nunito"/>
                <w:color w:val="000000" w:themeColor="text1"/>
                <w:sz w:val="20"/>
                <w:rPrChange w:author="Craig Parker" w:date="2024-08-07T12:23:00Z" w16du:dateUtc="2024-08-07T10:23:00Z" w:id="6061">
                  <w:rPr>
                    <w:del w:author="Craig Parker" w:date="2024-08-07T12:22:00Z" w16du:dateUtc="2024-08-07T10:22:00Z" w:id="6062"/>
                  </w:rPr>
                </w:rPrChange>
              </w:rPr>
            </w:pPr>
            <w:del w:author="Craig Parker" w:date="2024-08-07T12:22:00Z" w16du:dateUtc="2024-08-07T10:22:00Z" w:id="6063">
              <w:r w:rsidRPr="002E4822" w:rsidDel="006E7398">
                <w:rPr>
                  <w:rFonts w:ascii="Nunito" w:hAnsi="Nunito" w:eastAsia="Aptos Narrow" w:cs="Aptos Narrow"/>
                  <w:color w:val="000000" w:themeColor="text1"/>
                  <w:sz w:val="20"/>
                </w:rPr>
                <w:delText>Temperature 2m above ground, daily precipitation (total)</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5B047045" w14:textId="6DC6FD6C">
            <w:pPr>
              <w:rPr>
                <w:del w:author="Craig Parker" w:date="2024-08-07T12:22:00Z" w16du:dateUtc="2024-08-07T10:22:00Z" w:id="6064"/>
                <w:rFonts w:ascii="Nunito" w:hAnsi="Nunito"/>
                <w:color w:val="000000" w:themeColor="text1"/>
                <w:sz w:val="20"/>
                <w:rPrChange w:author="Craig Parker" w:date="2024-08-07T12:23:00Z" w16du:dateUtc="2024-08-07T10:23:00Z" w:id="6065">
                  <w:rPr>
                    <w:del w:author="Craig Parker" w:date="2024-08-07T12:22:00Z" w16du:dateUtc="2024-08-07T10:22:00Z" w:id="6066"/>
                  </w:rPr>
                </w:rPrChange>
              </w:rPr>
            </w:pPr>
            <w:del w:author="Craig Parker" w:date="2024-08-07T12:22:00Z" w16du:dateUtc="2024-08-07T10:22:00Z" w:id="6067">
              <w:r w:rsidRPr="002E4822" w:rsidDel="006E7398">
                <w:rPr>
                  <w:rFonts w:ascii="Nunito" w:hAnsi="Nunito" w:eastAsia="Aptos Narrow" w:cs="Aptos Narrow"/>
                  <w:color w:val="000000" w:themeColor="text1"/>
                  <w:sz w:val="20"/>
                </w:rPr>
                <w:delText>Temporal: daily, station locations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60E5724B" w14:textId="24980AF4">
            <w:pPr>
              <w:rPr>
                <w:del w:author="Craig Parker" w:date="2024-08-07T12:22:00Z" w16du:dateUtc="2024-08-07T10:22:00Z" w:id="6068"/>
                <w:rFonts w:ascii="Nunito" w:hAnsi="Nunito"/>
                <w:color w:val="000000" w:themeColor="text1"/>
                <w:sz w:val="20"/>
                <w:rPrChange w:author="Craig Parker" w:date="2024-08-07T12:23:00Z" w16du:dateUtc="2024-08-07T10:23:00Z" w:id="6069">
                  <w:rPr>
                    <w:del w:author="Craig Parker" w:date="2024-08-07T12:22:00Z" w16du:dateUtc="2024-08-07T10:22:00Z" w:id="6070"/>
                  </w:rPr>
                </w:rPrChange>
              </w:rPr>
            </w:pPr>
            <w:del w:author="Craig Parker" w:date="2024-08-07T12:22:00Z" w16du:dateUtc="2024-08-07T10:22:00Z" w:id="6071">
              <w:r w:rsidRPr="002E4822" w:rsidDel="006E7398">
                <w:rPr>
                  <w:rFonts w:ascii="Nunito" w:hAnsi="Nunito" w:eastAsia="Aptos Narrow" w:cs="Aptos Narrow"/>
                  <w:color w:val="000000" w:themeColor="text1"/>
                  <w:sz w:val="20"/>
                </w:rPr>
                <w:delText>To support statistical downscaling of temperature hazard</w:delText>
              </w:r>
            </w:del>
          </w:p>
        </w:tc>
      </w:tr>
      <w:tr w:rsidRPr="002E4822" w:rsidR="006E7398" w:rsidDel="006E7398" w:rsidTr="3DE9DB2F" w14:paraId="1A27D59A" w14:textId="77777777">
        <w:trPr>
          <w:trHeight w:val="285"/>
          <w:del w:author="Craig Parker" w:date="2024-08-07T12:22:00Z" w:id="209166705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6CE09B99" w14:textId="4093D33F">
            <w:pPr>
              <w:rPr>
                <w:del w:author="Craig Parker" w:date="2024-08-07T12:22:00Z" w16du:dateUtc="2024-08-07T10:22:00Z" w:id="6073"/>
                <w:rFonts w:ascii="Nunito" w:hAnsi="Nunito"/>
                <w:color w:val="000000" w:themeColor="text1"/>
                <w:sz w:val="20"/>
                <w:rPrChange w:author="Craig Parker" w:date="2024-08-07T12:23:00Z" w16du:dateUtc="2024-08-07T10:23:00Z" w:id="6074">
                  <w:rPr>
                    <w:del w:author="Craig Parker" w:date="2024-08-07T12:22:00Z" w16du:dateUtc="2024-08-07T10:22:00Z" w:id="6075"/>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3E89E74A" w14:textId="021BF1E1">
            <w:pPr>
              <w:rPr>
                <w:del w:author="Craig Parker" w:date="2024-08-07T12:22:00Z" w16du:dateUtc="2024-08-07T10:22:00Z" w:id="6076"/>
                <w:rFonts w:ascii="Nunito" w:hAnsi="Nunito"/>
                <w:color w:val="000000" w:themeColor="text1"/>
                <w:sz w:val="20"/>
                <w:rPrChange w:author="Craig Parker" w:date="2024-08-07T12:23:00Z" w16du:dateUtc="2024-08-07T10:23:00Z" w:id="6077">
                  <w:rPr>
                    <w:del w:author="Craig Parker" w:date="2024-08-07T12:22:00Z" w16du:dateUtc="2024-08-07T10:22:00Z" w:id="6078"/>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688E7DE5" w14:textId="051AFDFD">
            <w:pPr>
              <w:rPr>
                <w:del w:author="Craig Parker" w:date="2024-08-07T12:22:00Z" w16du:dateUtc="2024-08-07T10:22:00Z" w:id="6079"/>
                <w:rFonts w:ascii="Nunito" w:hAnsi="Nunito"/>
                <w:color w:val="000000" w:themeColor="text1"/>
                <w:sz w:val="20"/>
                <w:rPrChange w:author="Craig Parker" w:date="2024-08-07T12:23:00Z" w16du:dateUtc="2024-08-07T10:23:00Z" w:id="6080">
                  <w:rPr>
                    <w:del w:author="Craig Parker" w:date="2024-08-07T12:22:00Z" w16du:dateUtc="2024-08-07T10:22:00Z" w:id="6081"/>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RDefault="3E93EB8D" w14:paraId="6623BA8B" w14:textId="778E7DB2">
            <w:pPr>
              <w:rPr>
                <w:del w:author="Craig Parker" w:date="2024-08-07T12:22:00Z" w16du:dateUtc="2024-08-07T10:22:00Z" w:id="6082"/>
                <w:rFonts w:ascii="Nunito" w:hAnsi="Nunito"/>
                <w:color w:val="000000" w:themeColor="text1"/>
                <w:sz w:val="20"/>
                <w:rPrChange w:author="Craig Parker" w:date="2024-08-07T12:23:00Z" w16du:dateUtc="2024-08-07T10:23:00Z" w:id="6083">
                  <w:rPr>
                    <w:del w:author="Craig Parker" w:date="2024-08-07T12:22:00Z" w16du:dateUtc="2024-08-07T10:22:00Z" w:id="6084"/>
                  </w:rPr>
                </w:rPrChange>
              </w:rPr>
            </w:pPr>
          </w:p>
        </w:tc>
      </w:tr>
      <w:tr w:rsidRPr="002E4822" w:rsidR="006E7398" w:rsidDel="006E7398" w:rsidTr="3DE9DB2F" w14:paraId="053A3C35" w14:textId="77777777">
        <w:trPr>
          <w:trHeight w:val="285"/>
          <w:del w:author="Craig Parker" w:date="2024-08-07T12:22:00Z" w:id="1040422545"/>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0A0C06A1" w14:textId="1EA1D722">
            <w:pPr>
              <w:rPr>
                <w:del w:author="Craig Parker" w:date="2024-08-07T12:22:00Z" w16du:dateUtc="2024-08-07T10:22:00Z" w:id="6086"/>
                <w:rFonts w:ascii="Nunito" w:hAnsi="Nunito"/>
                <w:color w:val="000000" w:themeColor="text1"/>
                <w:sz w:val="20"/>
                <w:rPrChange w:author="Craig Parker" w:date="2024-08-07T12:23:00Z" w16du:dateUtc="2024-08-07T10:23:00Z" w:id="6087">
                  <w:rPr>
                    <w:del w:author="Craig Parker" w:date="2024-08-07T12:22:00Z" w16du:dateUtc="2024-08-07T10:22:00Z" w:id="6088"/>
                  </w:rPr>
                </w:rPrChange>
              </w:rPr>
            </w:pPr>
            <w:del w:author="Craig Parker" w:date="2024-08-07T12:22:00Z" w16du:dateUtc="2024-08-07T10:22:00Z" w:id="6089">
              <w:r w:rsidRPr="002E4822" w:rsidDel="006E7398">
                <w:rPr>
                  <w:rFonts w:ascii="Nunito" w:hAnsi="Nunito" w:eastAsia="Aptos Narrow" w:cs="Aptos Narrow"/>
                  <w:color w:val="000000" w:themeColor="text1"/>
                  <w:sz w:val="20"/>
                </w:rPr>
                <w:delText>Global elevation data from the Shuttle Radar Topography Mission (SRTM)</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56E9571F" w14:textId="07109F00">
            <w:pPr>
              <w:rPr>
                <w:del w:author="Craig Parker" w:date="2024-08-07T12:22:00Z" w16du:dateUtc="2024-08-07T10:22:00Z" w:id="6090"/>
                <w:rFonts w:ascii="Nunito" w:hAnsi="Nunito"/>
                <w:color w:val="000000" w:themeColor="text1"/>
                <w:sz w:val="20"/>
                <w:rPrChange w:author="Craig Parker" w:date="2024-08-07T12:23:00Z" w16du:dateUtc="2024-08-07T10:23:00Z" w:id="6091">
                  <w:rPr>
                    <w:del w:author="Craig Parker" w:date="2024-08-07T12:22:00Z" w16du:dateUtc="2024-08-07T10:22:00Z" w:id="6092"/>
                  </w:rPr>
                </w:rPrChange>
              </w:rPr>
            </w:pPr>
            <w:del w:author="Craig Parker" w:date="2024-08-07T12:22:00Z" w16du:dateUtc="2024-08-07T10:22:00Z" w:id="6093">
              <w:r w:rsidRPr="002E4822" w:rsidDel="006E7398">
                <w:rPr>
                  <w:rFonts w:ascii="Nunito" w:hAnsi="Nunito" w:eastAsia="Aptos Narrow" w:cs="Aptos Narrow"/>
                  <w:color w:val="000000" w:themeColor="text1"/>
                  <w:sz w:val="20"/>
                </w:rPr>
                <w:delText>Elevation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6AA67CC" w14:textId="453F26AA">
            <w:pPr>
              <w:rPr>
                <w:del w:author="Craig Parker" w:date="2024-08-07T12:22:00Z" w16du:dateUtc="2024-08-07T10:22:00Z" w:id="6094"/>
                <w:rFonts w:ascii="Nunito" w:hAnsi="Nunito"/>
                <w:color w:val="000000" w:themeColor="text1"/>
                <w:sz w:val="20"/>
                <w:rPrChange w:author="Craig Parker" w:date="2024-08-07T12:23:00Z" w16du:dateUtc="2024-08-07T10:23:00Z" w:id="6095">
                  <w:rPr>
                    <w:del w:author="Craig Parker" w:date="2024-08-07T12:22:00Z" w16du:dateUtc="2024-08-07T10:22:00Z" w:id="6096"/>
                  </w:rPr>
                </w:rPrChange>
              </w:rPr>
            </w:pPr>
            <w:del w:author="Craig Parker" w:date="2024-08-07T12:22:00Z" w16du:dateUtc="2024-08-07T10:22:00Z" w:id="6097">
              <w:r w:rsidRPr="002E4822" w:rsidDel="006E7398">
                <w:rPr>
                  <w:rFonts w:ascii="Nunito" w:hAnsi="Nunito" w:eastAsia="Aptos Narrow" w:cs="Aptos Narrow"/>
                  <w:color w:val="000000" w:themeColor="text1"/>
                  <w:sz w:val="20"/>
                </w:rPr>
                <w:delText>Released in 2013</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5A0CC454" w14:textId="7DAED726">
            <w:pPr>
              <w:rPr>
                <w:del w:author="Craig Parker" w:date="2024-08-07T12:22:00Z" w16du:dateUtc="2024-08-07T10:22:00Z" w:id="6098"/>
                <w:rFonts w:ascii="Nunito" w:hAnsi="Nunito"/>
                <w:color w:val="000000" w:themeColor="text1"/>
                <w:sz w:val="20"/>
                <w:rPrChange w:author="Craig Parker" w:date="2024-08-07T12:23:00Z" w16du:dateUtc="2024-08-07T10:23:00Z" w:id="6099">
                  <w:rPr>
                    <w:del w:author="Craig Parker" w:date="2024-08-07T12:22:00Z" w16du:dateUtc="2024-08-07T10:22:00Z" w:id="6100"/>
                  </w:rPr>
                </w:rPrChange>
              </w:rPr>
            </w:pPr>
            <w:del w:author="Craig Parker" w:date="2024-08-07T12:22:00Z" w16du:dateUtc="2024-08-07T10:22:00Z" w:id="6101">
              <w:r w:rsidRPr="002E4822" w:rsidDel="006E7398">
                <w:rPr>
                  <w:rFonts w:ascii="Nunito" w:hAnsi="Nunito" w:eastAsia="Aptos Narrow" w:cs="Aptos Narrow"/>
                  <w:color w:val="000000" w:themeColor="text1"/>
                  <w:sz w:val="20"/>
                </w:rPr>
                <w:delText>Determination of heat hazard; Urban heat Island Effect</w:delText>
              </w:r>
            </w:del>
          </w:p>
        </w:tc>
      </w:tr>
      <w:tr w:rsidRPr="002E4822" w:rsidR="006E7398" w:rsidDel="006E7398" w:rsidTr="3DE9DB2F" w14:paraId="262466C4" w14:textId="77777777">
        <w:trPr>
          <w:trHeight w:val="870"/>
          <w:del w:author="Craig Parker" w:date="2024-08-07T12:22:00Z" w:id="1994367405"/>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421FFD51" w14:textId="3A932EBA">
            <w:pPr>
              <w:rPr>
                <w:del w:author="Craig Parker" w:date="2024-08-07T12:22:00Z" w16du:dateUtc="2024-08-07T10:22:00Z" w:id="6103"/>
                <w:rFonts w:ascii="Nunito" w:hAnsi="Nunito"/>
                <w:color w:val="000000" w:themeColor="text1"/>
                <w:sz w:val="20"/>
                <w:rPrChange w:author="Craig Parker" w:date="2024-08-07T12:23:00Z" w16du:dateUtc="2024-08-07T10:23:00Z" w:id="6104">
                  <w:rPr>
                    <w:del w:author="Craig Parker" w:date="2024-08-07T12:22:00Z" w16du:dateUtc="2024-08-07T10:22:00Z" w:id="6105"/>
                  </w:rPr>
                </w:rPrChange>
              </w:rPr>
            </w:pPr>
            <w:del w:author="Craig Parker" w:date="2024-08-07T12:22:00Z" w16du:dateUtc="2024-08-07T10:22:00Z" w:id="6106">
              <w:r w:rsidRPr="002E4822" w:rsidDel="006E7398">
                <w:rPr>
                  <w:rFonts w:ascii="Nunito" w:hAnsi="Nunito" w:eastAsia="Aptos Narrow" w:cs="Aptos Narrow"/>
                  <w:color w:val="000000" w:themeColor="text1"/>
                  <w:sz w:val="20"/>
                </w:rPr>
                <w:delText>Images from the Sentinel 2 satellite pair which view land surface regions in 13 spectral bands.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48B6808" w14:textId="7E52D042">
            <w:pPr>
              <w:rPr>
                <w:del w:author="Craig Parker" w:date="2024-08-07T12:22:00Z" w16du:dateUtc="2024-08-07T10:22:00Z" w:id="6107"/>
                <w:rFonts w:ascii="Nunito" w:hAnsi="Nunito"/>
                <w:color w:val="000000" w:themeColor="text1"/>
                <w:sz w:val="20"/>
                <w:rPrChange w:author="Craig Parker" w:date="2024-08-07T12:23:00Z" w16du:dateUtc="2024-08-07T10:23:00Z" w:id="6108">
                  <w:rPr>
                    <w:del w:author="Craig Parker" w:date="2024-08-07T12:22:00Z" w16du:dateUtc="2024-08-07T10:22:00Z" w:id="6109"/>
                  </w:rPr>
                </w:rPrChange>
              </w:rPr>
            </w:pPr>
            <w:del w:author="Craig Parker" w:date="2024-08-07T12:22:00Z" w16du:dateUtc="2024-08-07T10:22:00Z" w:id="6110">
              <w:r w:rsidRPr="002E4822" w:rsidDel="006E7398">
                <w:rPr>
                  <w:rFonts w:ascii="Nunito" w:hAnsi="Nunito" w:eastAsia="Aptos Narrow" w:cs="Aptos Narrow"/>
                  <w:color w:val="000000" w:themeColor="text1"/>
                  <w:sz w:val="20"/>
                </w:rPr>
                <w:delText>Urban land cover – vegetation coverage, morphological features, possibly pollution levels (AOT). Bands 4 (red), 8 (NIR) and SCL (Scene Classification); Aerosol Optical Thickness; NDVI sh layer.</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4BA0AFCC" w14:textId="5C308AAE">
            <w:pPr>
              <w:rPr>
                <w:del w:author="Craig Parker" w:date="2024-08-07T12:22:00Z" w16du:dateUtc="2024-08-07T10:22:00Z" w:id="6111"/>
                <w:rFonts w:ascii="Nunito" w:hAnsi="Nunito"/>
                <w:color w:val="000000" w:themeColor="text1"/>
                <w:sz w:val="20"/>
                <w:rPrChange w:author="Craig Parker" w:date="2024-08-07T12:23:00Z" w16du:dateUtc="2024-08-07T10:23:00Z" w:id="6112">
                  <w:rPr>
                    <w:del w:author="Craig Parker" w:date="2024-08-07T12:22:00Z" w16du:dateUtc="2024-08-07T10:22:00Z" w:id="6113"/>
                  </w:rPr>
                </w:rPrChange>
              </w:rPr>
            </w:pPr>
            <w:del w:author="Craig Parker" w:date="2024-08-07T12:22:00Z" w16du:dateUtc="2024-08-07T10:22:00Z" w:id="6114">
              <w:r w:rsidRPr="002E4822" w:rsidDel="006E7398">
                <w:rPr>
                  <w:rFonts w:ascii="Nunito" w:hAnsi="Nunito" w:eastAsia="Aptos Narrow" w:cs="Aptos Narrow"/>
                  <w:color w:val="000000" w:themeColor="text1"/>
                  <w:sz w:val="20"/>
                </w:rPr>
                <w:delText>Spatial: Global coverage; 0.000064 deg res Temporal: every 5 days or faster; from Aug 2015 – Nov 2020.</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69CD9652" w14:textId="6DBE1320">
            <w:pPr>
              <w:rPr>
                <w:del w:author="Craig Parker" w:date="2024-08-07T12:22:00Z" w16du:dateUtc="2024-08-07T10:22:00Z" w:id="6115"/>
                <w:rFonts w:ascii="Nunito" w:hAnsi="Nunito"/>
                <w:color w:val="000000" w:themeColor="text1"/>
                <w:sz w:val="20"/>
                <w:rPrChange w:author="Craig Parker" w:date="2024-08-07T12:23:00Z" w16du:dateUtc="2024-08-07T10:23:00Z" w:id="6116">
                  <w:rPr>
                    <w:del w:author="Craig Parker" w:date="2024-08-07T12:22:00Z" w16du:dateUtc="2024-08-07T10:22:00Z" w:id="6117"/>
                  </w:rPr>
                </w:rPrChange>
              </w:rPr>
            </w:pPr>
            <w:del w:author="Craig Parker" w:date="2024-08-07T12:22:00Z" w16du:dateUtc="2024-08-07T10:22:00Z" w:id="6118">
              <w:r w:rsidRPr="002E4822" w:rsidDel="006E7398">
                <w:rPr>
                  <w:rFonts w:ascii="Nunito" w:hAnsi="Nunito" w:eastAsia="Aptos Narrow" w:cs="Aptos Narrow"/>
                  <w:color w:val="000000" w:themeColor="text1"/>
                  <w:sz w:val="20"/>
                </w:rPr>
                <w:delText>If there is a requirement to control for pollution effects or to look at combined heat-pollution exposures</w:delText>
              </w:r>
            </w:del>
          </w:p>
        </w:tc>
      </w:tr>
      <w:tr w:rsidRPr="002E4822" w:rsidR="006E7398" w:rsidDel="006E7398" w:rsidTr="3DE9DB2F" w14:paraId="5D8738CE" w14:textId="77777777">
        <w:trPr>
          <w:trHeight w:val="585"/>
          <w:del w:author="Craig Parker" w:date="2024-08-07T12:22:00Z" w:id="1848693529"/>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57C3ADF" w14:textId="79A5563A">
            <w:pPr>
              <w:rPr>
                <w:del w:author="Craig Parker" w:date="2024-08-07T12:22:00Z" w16du:dateUtc="2024-08-07T10:22:00Z" w:id="6120"/>
                <w:rFonts w:ascii="Nunito" w:hAnsi="Nunito"/>
                <w:color w:val="000000" w:themeColor="text1"/>
                <w:sz w:val="20"/>
                <w:rPrChange w:author="Craig Parker" w:date="2024-08-07T12:23:00Z" w16du:dateUtc="2024-08-07T10:23:00Z" w:id="6121">
                  <w:rPr>
                    <w:del w:author="Craig Parker" w:date="2024-08-07T12:22:00Z" w16du:dateUtc="2024-08-07T10:22:00Z" w:id="6122"/>
                  </w:rPr>
                </w:rPrChange>
              </w:rPr>
            </w:pPr>
            <w:del w:author="Craig Parker" w:date="2024-08-07T12:22:00Z" w16du:dateUtc="2024-08-07T10:22:00Z" w:id="6123">
              <w:r w:rsidRPr="002E4822" w:rsidDel="006E7398">
                <w:rPr>
                  <w:rFonts w:ascii="Nunito" w:hAnsi="Nunito" w:eastAsia="Aptos Narrow" w:cs="Aptos Narrow"/>
                  <w:color w:val="000000" w:themeColor="text1"/>
                  <w:sz w:val="20"/>
                </w:rPr>
                <w:delText>Satellite derived day and night time, high resolution (1KM) land surface temperature dataset.</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34E368C6" w14:textId="5609458B">
            <w:pPr>
              <w:rPr>
                <w:del w:author="Craig Parker" w:date="2024-08-07T12:22:00Z" w16du:dateUtc="2024-08-07T10:22:00Z" w:id="6124"/>
                <w:rFonts w:ascii="Nunito" w:hAnsi="Nunito"/>
                <w:color w:val="000000" w:themeColor="text1"/>
                <w:sz w:val="20"/>
                <w:rPrChange w:author="Craig Parker" w:date="2024-08-07T12:23:00Z" w16du:dateUtc="2024-08-07T10:23:00Z" w:id="6125">
                  <w:rPr>
                    <w:del w:author="Craig Parker" w:date="2024-08-07T12:22:00Z" w16du:dateUtc="2024-08-07T10:22:00Z" w:id="6126"/>
                  </w:rPr>
                </w:rPrChange>
              </w:rPr>
            </w:pPr>
            <w:del w:author="Craig Parker" w:date="2024-08-07T12:22:00Z" w16du:dateUtc="2024-08-07T10:22:00Z" w:id="6127">
              <w:r w:rsidRPr="002E4822" w:rsidDel="006E7398">
                <w:rPr>
                  <w:rFonts w:ascii="Nunito" w:hAnsi="Nunito" w:eastAsia="Aptos Narrow" w:cs="Aptos Narrow"/>
                  <w:color w:val="000000" w:themeColor="text1"/>
                  <w:sz w:val="20"/>
                </w:rPr>
                <w:delText>Land surface temperature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6CD7487B" w14:textId="56E09239">
            <w:pPr>
              <w:rPr>
                <w:del w:author="Craig Parker" w:date="2024-08-07T12:22:00Z" w16du:dateUtc="2024-08-07T10:22:00Z" w:id="6128"/>
                <w:rFonts w:ascii="Nunito" w:hAnsi="Nunito"/>
                <w:color w:val="000000" w:themeColor="text1"/>
                <w:sz w:val="20"/>
                <w:rPrChange w:author="Craig Parker" w:date="2024-08-07T12:23:00Z" w16du:dateUtc="2024-08-07T10:23:00Z" w:id="6129">
                  <w:rPr>
                    <w:del w:author="Craig Parker" w:date="2024-08-07T12:22:00Z" w16du:dateUtc="2024-08-07T10:22:00Z" w:id="6130"/>
                  </w:rPr>
                </w:rPrChange>
              </w:rPr>
            </w:pPr>
            <w:del w:author="Craig Parker" w:date="2024-08-07T12:22:00Z" w16du:dateUtc="2024-08-07T10:22:00Z" w:id="6131">
              <w:r w:rsidRPr="002E4822" w:rsidDel="006E7398">
                <w:rPr>
                  <w:rFonts w:ascii="Nunito" w:hAnsi="Nunito" w:eastAsia="Aptos Narrow" w:cs="Aptos Narrow"/>
                  <w:color w:val="000000" w:themeColor="text1"/>
                  <w:sz w:val="20"/>
                </w:rPr>
                <w:delText>Spatial: Global land surface coverage; 0.00983 deg res. Temporal: daily; 2002/07/04 to present</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RDefault="3E93EB8D" w14:paraId="70FFE9D1" w14:textId="00567897">
            <w:pPr>
              <w:rPr>
                <w:del w:author="Craig Parker" w:date="2024-08-07T12:22:00Z" w16du:dateUtc="2024-08-07T10:22:00Z" w:id="6132"/>
                <w:rFonts w:ascii="Nunito" w:hAnsi="Nunito"/>
                <w:color w:val="000000" w:themeColor="text1"/>
                <w:sz w:val="20"/>
                <w:rPrChange w:author="Craig Parker" w:date="2024-08-07T12:23:00Z" w16du:dateUtc="2024-08-07T10:23:00Z" w:id="6133">
                  <w:rPr>
                    <w:del w:author="Craig Parker" w:date="2024-08-07T12:22:00Z" w16du:dateUtc="2024-08-07T10:22:00Z" w:id="6134"/>
                  </w:rPr>
                </w:rPrChange>
              </w:rPr>
            </w:pPr>
          </w:p>
        </w:tc>
      </w:tr>
      <w:tr w:rsidRPr="002E4822" w:rsidR="006E7398" w:rsidDel="006E7398" w:rsidTr="3DE9DB2F" w14:paraId="279B1B3E" w14:textId="77777777">
        <w:trPr>
          <w:trHeight w:val="285"/>
          <w:del w:author="Craig Parker" w:date="2024-08-07T12:22:00Z" w:id="217705107"/>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739113C9" w14:textId="589E2225">
            <w:pPr>
              <w:rPr>
                <w:del w:author="Craig Parker" w:date="2024-08-07T12:22:00Z" w16du:dateUtc="2024-08-07T10:22:00Z" w:id="6136"/>
                <w:rFonts w:ascii="Nunito" w:hAnsi="Nunito"/>
                <w:color w:val="000000" w:themeColor="text1"/>
                <w:sz w:val="20"/>
                <w:rPrChange w:author="Craig Parker" w:date="2024-08-07T12:23:00Z" w16du:dateUtc="2024-08-07T10:23:00Z" w:id="6137">
                  <w:rPr>
                    <w:del w:author="Craig Parker" w:date="2024-08-07T12:22:00Z" w16du:dateUtc="2024-08-07T10:22:00Z" w:id="6138"/>
                  </w:rPr>
                </w:rPrChange>
              </w:rPr>
            </w:pPr>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071E2013" w14:textId="4590CDDF">
            <w:pPr>
              <w:rPr>
                <w:del w:author="Craig Parker" w:date="2024-08-07T12:22:00Z" w16du:dateUtc="2024-08-07T10:22:00Z" w:id="6139"/>
                <w:rFonts w:ascii="Nunito" w:hAnsi="Nunito"/>
                <w:color w:val="000000" w:themeColor="text1"/>
                <w:sz w:val="20"/>
                <w:rPrChange w:author="Craig Parker" w:date="2024-08-07T12:23:00Z" w16du:dateUtc="2024-08-07T10:23:00Z" w:id="6140">
                  <w:rPr>
                    <w:del w:author="Craig Parker" w:date="2024-08-07T12:22:00Z" w16du:dateUtc="2024-08-07T10:22:00Z" w:id="6141"/>
                  </w:rPr>
                </w:rPrChange>
              </w:rPr>
            </w:pPr>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RDefault="3E93EB8D" w14:paraId="25D3D2BA" w14:textId="5F36CDA9">
            <w:pPr>
              <w:rPr>
                <w:del w:author="Craig Parker" w:date="2024-08-07T12:22:00Z" w16du:dateUtc="2024-08-07T10:22:00Z" w:id="6142"/>
                <w:rFonts w:ascii="Nunito" w:hAnsi="Nunito"/>
                <w:color w:val="000000" w:themeColor="text1"/>
                <w:sz w:val="20"/>
                <w:rPrChange w:author="Craig Parker" w:date="2024-08-07T12:23:00Z" w16du:dateUtc="2024-08-07T10:23:00Z" w:id="6143">
                  <w:rPr>
                    <w:del w:author="Craig Parker" w:date="2024-08-07T12:22:00Z" w16du:dateUtc="2024-08-07T10:22:00Z" w:id="6144"/>
                  </w:rPr>
                </w:rPrChange>
              </w:rPr>
            </w:pPr>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RDefault="3E93EB8D" w14:paraId="347FF8B8" w14:textId="547CAA94">
            <w:pPr>
              <w:rPr>
                <w:del w:author="Craig Parker" w:date="2024-08-07T12:22:00Z" w16du:dateUtc="2024-08-07T10:22:00Z" w:id="6145"/>
                <w:rFonts w:ascii="Nunito" w:hAnsi="Nunito"/>
                <w:color w:val="000000" w:themeColor="text1"/>
                <w:sz w:val="20"/>
                <w:rPrChange w:author="Craig Parker" w:date="2024-08-07T12:23:00Z" w16du:dateUtc="2024-08-07T10:23:00Z" w:id="6146">
                  <w:rPr>
                    <w:del w:author="Craig Parker" w:date="2024-08-07T12:22:00Z" w16du:dateUtc="2024-08-07T10:22:00Z" w:id="6147"/>
                  </w:rPr>
                </w:rPrChange>
              </w:rPr>
            </w:pPr>
          </w:p>
        </w:tc>
      </w:tr>
      <w:tr w:rsidRPr="002E4822" w:rsidR="006E7398" w:rsidDel="006E7398" w:rsidTr="3DE9DB2F" w14:paraId="0470DC4A" w14:textId="77777777">
        <w:trPr>
          <w:trHeight w:val="870"/>
          <w:del w:author="Craig Parker" w:date="2024-08-07T12:22:00Z" w:id="286385703"/>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6373B1DC" w14:textId="71398688">
            <w:pPr>
              <w:rPr>
                <w:del w:author="Craig Parker" w:date="2024-08-07T12:22:00Z" w16du:dateUtc="2024-08-07T10:22:00Z" w:id="6149"/>
                <w:rFonts w:ascii="Nunito" w:hAnsi="Nunito"/>
                <w:color w:val="000000" w:themeColor="text1"/>
                <w:sz w:val="20"/>
                <w:rPrChange w:author="Craig Parker" w:date="2024-08-07T12:23:00Z" w16du:dateUtc="2024-08-07T10:23:00Z" w:id="6150">
                  <w:rPr>
                    <w:del w:author="Craig Parker" w:date="2024-08-07T12:22:00Z" w16du:dateUtc="2024-08-07T10:22:00Z" w:id="6151"/>
                  </w:rPr>
                </w:rPrChange>
              </w:rPr>
            </w:pPr>
            <w:del w:author="Craig Parker" w:date="2024-08-07T12:22:00Z" w16du:dateUtc="2024-08-07T10:22:00Z" w:id="6152">
              <w:r w:rsidRPr="002E4822" w:rsidDel="006E7398">
                <w:rPr>
                  <w:rFonts w:ascii="Nunito" w:hAnsi="Nunito" w:eastAsia="Aptos Narrow" w:cs="Aptos Narrow"/>
                  <w:color w:val="000000" w:themeColor="text1"/>
                  <w:sz w:val="20"/>
                </w:rPr>
                <w:delText>GIS raster and shapefiles for the Gauteng City-Region area</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F9D6D29" w14:textId="42F26CEF">
            <w:pPr>
              <w:rPr>
                <w:del w:author="Craig Parker" w:date="2024-08-07T12:22:00Z" w16du:dateUtc="2024-08-07T10:22:00Z" w:id="6153"/>
                <w:rFonts w:ascii="Nunito" w:hAnsi="Nunito"/>
                <w:color w:val="000000" w:themeColor="text1"/>
                <w:sz w:val="20"/>
                <w:rPrChange w:author="Craig Parker" w:date="2024-08-07T12:23:00Z" w16du:dateUtc="2024-08-07T10:23:00Z" w:id="6154">
                  <w:rPr>
                    <w:del w:author="Craig Parker" w:date="2024-08-07T12:22:00Z" w16du:dateUtc="2024-08-07T10:22:00Z" w:id="6155"/>
                  </w:rPr>
                </w:rPrChange>
              </w:rPr>
            </w:pPr>
            <w:del w:author="Craig Parker" w:date="2024-08-07T12:22:00Z" w16du:dateUtc="2024-08-07T10:22:00Z" w:id="6156">
              <w:r w:rsidRPr="002E4822" w:rsidDel="006E7398">
                <w:rPr>
                  <w:rFonts w:ascii="Nunito" w:hAnsi="Nunito" w:eastAsia="Aptos Narrow" w:cs="Aptos Narrow"/>
                  <w:color w:val="000000" w:themeColor="text1"/>
                  <w:sz w:val="20"/>
                </w:rPr>
                <w:delText>Demographics, economics, environmental, spatial structure, spatial change and transport</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227AB0BE" w14:textId="53E650A2">
            <w:pPr>
              <w:rPr>
                <w:del w:author="Craig Parker" w:date="2024-08-07T12:22:00Z" w16du:dateUtc="2024-08-07T10:22:00Z" w:id="6157"/>
                <w:rFonts w:ascii="Nunito" w:hAnsi="Nunito"/>
                <w:color w:val="000000" w:themeColor="text1"/>
                <w:sz w:val="20"/>
                <w:rPrChange w:author="Craig Parker" w:date="2024-08-07T12:23:00Z" w16du:dateUtc="2024-08-07T10:23:00Z" w:id="6158">
                  <w:rPr>
                    <w:del w:author="Craig Parker" w:date="2024-08-07T12:22:00Z" w16du:dateUtc="2024-08-07T10:22:00Z" w:id="6159"/>
                  </w:rPr>
                </w:rPrChange>
              </w:rPr>
            </w:pPr>
            <w:del w:author="Craig Parker" w:date="2024-08-07T12:22:00Z" w16du:dateUtc="2024-08-07T10:22:00Z" w:id="6160">
              <w:r w:rsidRPr="002E4822" w:rsidDel="006E7398">
                <w:rPr>
                  <w:rFonts w:ascii="Nunito" w:hAnsi="Nunito" w:eastAsia="Aptos Narrow" w:cs="Aptos Narrow"/>
                  <w:color w:val="000000" w:themeColor="text1"/>
                  <w:sz w:val="20"/>
                </w:rPr>
                <w:delText>Spatial: Gauteng city-region. Temporal: various depending on the variable</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5AA9D8A6" w14:textId="1736DAB6">
            <w:pPr>
              <w:rPr>
                <w:del w:author="Craig Parker" w:date="2024-08-07T12:22:00Z" w16du:dateUtc="2024-08-07T10:22:00Z" w:id="6161"/>
                <w:rFonts w:ascii="Nunito" w:hAnsi="Nunito"/>
                <w:color w:val="000000" w:themeColor="text1"/>
                <w:sz w:val="20"/>
                <w:rPrChange w:author="Craig Parker" w:date="2024-08-07T12:23:00Z" w16du:dateUtc="2024-08-07T10:23:00Z" w:id="6162">
                  <w:rPr>
                    <w:del w:author="Craig Parker" w:date="2024-08-07T12:22:00Z" w16du:dateUtc="2024-08-07T10:22:00Z" w:id="6163"/>
                  </w:rPr>
                </w:rPrChange>
              </w:rPr>
            </w:pPr>
            <w:del w:author="Craig Parker" w:date="2024-08-07T12:22:00Z" w16du:dateUtc="2024-08-07T10:22:00Z" w:id="6164">
              <w:r w:rsidRPr="002E4822" w:rsidDel="006E7398">
                <w:rPr>
                  <w:rFonts w:ascii="Nunito" w:hAnsi="Nunito" w:eastAsia="Aptos Narrow" w:cs="Aptos Narrow"/>
                  <w:color w:val="000000" w:themeColor="text1"/>
                  <w:sz w:val="20"/>
                </w:rPr>
                <w:delText>Research Project 2: provides information on socio-economic circumstances and attitudes of residents within the Gauteng City-Region.</w:delText>
              </w:r>
            </w:del>
          </w:p>
        </w:tc>
      </w:tr>
      <w:tr w:rsidRPr="002E4822" w:rsidR="006E7398" w:rsidDel="006E7398" w:rsidTr="3DE9DB2F" w14:paraId="78BFB049" w14:textId="77777777">
        <w:trPr>
          <w:trHeight w:val="870"/>
          <w:del w:author="Craig Parker" w:date="2024-08-07T12:22:00Z" w:id="1933603108"/>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492ACE0E" w14:textId="4A587E1F">
            <w:pPr>
              <w:rPr>
                <w:del w:author="Craig Parker" w:date="2024-08-07T12:22:00Z" w16du:dateUtc="2024-08-07T10:22:00Z" w:id="6166"/>
                <w:rFonts w:ascii="Nunito" w:hAnsi="Nunito"/>
                <w:color w:val="000000" w:themeColor="text1"/>
                <w:sz w:val="20"/>
                <w:rPrChange w:author="Craig Parker" w:date="2024-08-07T12:23:00Z" w16du:dateUtc="2024-08-07T10:23:00Z" w:id="6167">
                  <w:rPr>
                    <w:del w:author="Craig Parker" w:date="2024-08-07T12:22:00Z" w16du:dateUtc="2024-08-07T10:22:00Z" w:id="6168"/>
                  </w:rPr>
                </w:rPrChange>
              </w:rPr>
            </w:pPr>
            <w:del w:author="Craig Parker" w:date="2024-08-07T12:22:00Z" w16du:dateUtc="2024-08-07T10:22:00Z" w:id="6169">
              <w:r w:rsidRPr="002E4822" w:rsidDel="006E7398">
                <w:rPr>
                  <w:rFonts w:ascii="Nunito" w:hAnsi="Nunito" w:eastAsia="Aptos Narrow" w:cs="Aptos Narrow"/>
                  <w:color w:val="000000" w:themeColor="text1"/>
                  <w:sz w:val="20"/>
                </w:rPr>
                <w:delText>Annual household Survey</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3901CD4D" w14:textId="41593603">
            <w:pPr>
              <w:rPr>
                <w:del w:author="Craig Parker" w:date="2024-08-07T12:22:00Z" w16du:dateUtc="2024-08-07T10:22:00Z" w:id="6170"/>
                <w:rFonts w:ascii="Nunito" w:hAnsi="Nunito"/>
                <w:color w:val="000000" w:themeColor="text1"/>
                <w:sz w:val="20"/>
                <w:rPrChange w:author="Craig Parker" w:date="2024-08-07T12:23:00Z" w16du:dateUtc="2024-08-07T10:23:00Z" w:id="6171">
                  <w:rPr>
                    <w:del w:author="Craig Parker" w:date="2024-08-07T12:22:00Z" w16du:dateUtc="2024-08-07T10:22:00Z" w:id="6172"/>
                  </w:rPr>
                </w:rPrChange>
              </w:rPr>
            </w:pPr>
            <w:del w:author="Craig Parker" w:date="2024-08-07T12:22:00Z" w16du:dateUtc="2024-08-07T10:22:00Z" w:id="6173">
              <w:r w:rsidRPr="002E4822" w:rsidDel="006E7398">
                <w:rPr>
                  <w:rFonts w:ascii="Nunito" w:hAnsi="Nunito" w:eastAsia="Aptos Narrow" w:cs="Aptos Narrow"/>
                  <w:color w:val="000000" w:themeColor="text1"/>
                  <w:sz w:val="20"/>
                </w:rPr>
                <w:delText>Living circumstances of South African households: education, health, social development, housing, access to services and facilities, food security and agriculture.</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19E375B8" w14:textId="5DEBC17E">
            <w:pPr>
              <w:rPr>
                <w:del w:author="Craig Parker" w:date="2024-08-07T12:22:00Z" w16du:dateUtc="2024-08-07T10:22:00Z" w:id="6174"/>
                <w:rFonts w:ascii="Nunito" w:hAnsi="Nunito"/>
                <w:color w:val="000000" w:themeColor="text1"/>
                <w:sz w:val="20"/>
                <w:rPrChange w:author="Craig Parker" w:date="2024-08-07T12:23:00Z" w16du:dateUtc="2024-08-07T10:23:00Z" w:id="6175">
                  <w:rPr>
                    <w:del w:author="Craig Parker" w:date="2024-08-07T12:22:00Z" w16du:dateUtc="2024-08-07T10:22:00Z" w:id="6176"/>
                  </w:rPr>
                </w:rPrChange>
              </w:rPr>
            </w:pPr>
            <w:del w:author="Craig Parker" w:date="2024-08-07T12:22:00Z" w16du:dateUtc="2024-08-07T10:22:00Z" w:id="6177">
              <w:r w:rsidRPr="002E4822" w:rsidDel="006E7398">
                <w:rPr>
                  <w:rFonts w:ascii="Nunito" w:hAnsi="Nunito" w:eastAsia="Aptos Narrow" w:cs="Aptos Narrow"/>
                  <w:color w:val="000000" w:themeColor="text1"/>
                  <w:sz w:val="20"/>
                </w:rPr>
                <w:delText>Sample survey data, units are households and individuals</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554371DA" w14:textId="7A829CF9">
            <w:pPr>
              <w:rPr>
                <w:del w:author="Craig Parker" w:date="2024-08-07T12:22:00Z" w16du:dateUtc="2024-08-07T10:22:00Z" w:id="6178"/>
                <w:rFonts w:ascii="Nunito" w:hAnsi="Nunito"/>
                <w:color w:val="000000" w:themeColor="text1"/>
                <w:sz w:val="20"/>
                <w:rPrChange w:author="Craig Parker" w:date="2024-08-07T12:23:00Z" w16du:dateUtc="2024-08-07T10:23:00Z" w:id="6179">
                  <w:rPr>
                    <w:del w:author="Craig Parker" w:date="2024-08-07T12:22:00Z" w16du:dateUtc="2024-08-07T10:22:00Z" w:id="6180"/>
                  </w:rPr>
                </w:rPrChange>
              </w:rPr>
            </w:pPr>
            <w:del w:author="Craig Parker" w:date="2024-08-07T12:22:00Z" w16du:dateUtc="2024-08-07T10:22:00Z" w:id="6181">
              <w:r w:rsidRPr="002E4822" w:rsidDel="006E7398">
                <w:rPr>
                  <w:rFonts w:ascii="Nunito" w:hAnsi="Nunito" w:eastAsia="Aptos Narrow" w:cs="Aptos Narrow"/>
                  <w:color w:val="000000" w:themeColor="text1"/>
                  <w:sz w:val="20"/>
                </w:rPr>
                <w:delText>Research Project 2: provides information on socio-economic circumstances of residents within the Gauteng City-Region.</w:delText>
              </w:r>
            </w:del>
          </w:p>
        </w:tc>
      </w:tr>
      <w:tr w:rsidRPr="002E4822" w:rsidR="006E7398" w:rsidDel="006E7398" w:rsidTr="3DE9DB2F" w14:paraId="6CDAE391" w14:textId="77777777">
        <w:trPr>
          <w:trHeight w:val="870"/>
          <w:del w:author="Craig Parker" w:date="2024-08-07T12:22:00Z" w:id="274431135"/>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217A21D" w14:textId="2229B56B">
            <w:pPr>
              <w:rPr>
                <w:del w:author="Craig Parker" w:date="2024-08-07T12:22:00Z" w16du:dateUtc="2024-08-07T10:22:00Z" w:id="6183"/>
                <w:rFonts w:ascii="Nunito" w:hAnsi="Nunito"/>
                <w:color w:val="000000" w:themeColor="text1"/>
                <w:sz w:val="20"/>
                <w:rPrChange w:author="Craig Parker" w:date="2024-08-07T12:23:00Z" w16du:dateUtc="2024-08-07T10:23:00Z" w:id="6184">
                  <w:rPr>
                    <w:del w:author="Craig Parker" w:date="2024-08-07T12:22:00Z" w16du:dateUtc="2024-08-07T10:22:00Z" w:id="6185"/>
                  </w:rPr>
                </w:rPrChange>
              </w:rPr>
            </w:pPr>
            <w:del w:author="Craig Parker" w:date="2024-08-07T12:22:00Z" w16du:dateUtc="2024-08-07T10:22:00Z" w:id="6186">
              <w:r w:rsidRPr="002E4822" w:rsidDel="006E7398">
                <w:rPr>
                  <w:rFonts w:ascii="Nunito" w:hAnsi="Nunito" w:eastAsia="Aptos Narrow" w:cs="Aptos Narrow"/>
                  <w:color w:val="000000" w:themeColor="text1"/>
                  <w:sz w:val="20"/>
                </w:rPr>
                <w:delText>Household Survey</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4194FBDE" w14:textId="27BE27FE">
            <w:pPr>
              <w:rPr>
                <w:del w:author="Craig Parker" w:date="2024-08-07T12:22:00Z" w16du:dateUtc="2024-08-07T10:22:00Z" w:id="6187"/>
                <w:rFonts w:ascii="Nunito" w:hAnsi="Nunito"/>
                <w:color w:val="000000" w:themeColor="text1"/>
                <w:sz w:val="20"/>
                <w:rPrChange w:author="Craig Parker" w:date="2024-08-07T12:23:00Z" w16du:dateUtc="2024-08-07T10:23:00Z" w:id="6188">
                  <w:rPr>
                    <w:del w:author="Craig Parker" w:date="2024-08-07T12:22:00Z" w16du:dateUtc="2024-08-07T10:22:00Z" w:id="6189"/>
                  </w:rPr>
                </w:rPrChange>
              </w:rPr>
            </w:pPr>
            <w:del w:author="Craig Parker" w:date="2024-08-07T12:22:00Z" w16du:dateUtc="2024-08-07T10:22:00Z" w:id="6190">
              <w:r w:rsidRPr="002E4822" w:rsidDel="006E7398">
                <w:rPr>
                  <w:rFonts w:ascii="Nunito" w:hAnsi="Nunito" w:eastAsia="Aptos Narrow" w:cs="Aptos Narrow"/>
                  <w:color w:val="000000" w:themeColor="text1"/>
                  <w:sz w:val="20"/>
                </w:rPr>
                <w:delText>Quality of life, socio-economic circumstances, attitudes to service delivery, psycho-social attitudes, value-base and other characteristics of residents of the Gauteng City-Region.</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00B910A0" w14:textId="35F1A9EE">
            <w:pPr>
              <w:rPr>
                <w:del w:author="Craig Parker" w:date="2024-08-07T12:22:00Z" w16du:dateUtc="2024-08-07T10:22:00Z" w:id="6191"/>
                <w:rFonts w:ascii="Nunito" w:hAnsi="Nunito"/>
                <w:color w:val="000000" w:themeColor="text1"/>
                <w:sz w:val="20"/>
                <w:rPrChange w:author="Craig Parker" w:date="2024-08-07T12:23:00Z" w16du:dateUtc="2024-08-07T10:23:00Z" w:id="6192">
                  <w:rPr>
                    <w:del w:author="Craig Parker" w:date="2024-08-07T12:22:00Z" w16du:dateUtc="2024-08-07T10:22:00Z" w:id="6193"/>
                  </w:rPr>
                </w:rPrChange>
              </w:rPr>
            </w:pPr>
            <w:del w:author="Craig Parker" w:date="2024-08-07T12:22:00Z" w16du:dateUtc="2024-08-07T10:22:00Z" w:id="6194">
              <w:r w:rsidRPr="002E4822" w:rsidDel="006E7398">
                <w:rPr>
                  <w:rFonts w:ascii="Nunito" w:hAnsi="Nunito" w:eastAsia="Aptos Narrow" w:cs="Aptos Narrow"/>
                  <w:color w:val="000000" w:themeColor="text1"/>
                  <w:sz w:val="20"/>
                </w:rPr>
                <w:delText>Sample survey data, units are households and individuals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33F3A99F" w14:textId="0B545AD4">
            <w:pPr>
              <w:rPr>
                <w:del w:author="Craig Parker" w:date="2024-08-07T12:22:00Z" w16du:dateUtc="2024-08-07T10:22:00Z" w:id="6195"/>
                <w:rFonts w:ascii="Nunito" w:hAnsi="Nunito"/>
                <w:color w:val="000000" w:themeColor="text1"/>
                <w:sz w:val="20"/>
                <w:rPrChange w:author="Craig Parker" w:date="2024-08-07T12:23:00Z" w16du:dateUtc="2024-08-07T10:23:00Z" w:id="6196">
                  <w:rPr>
                    <w:del w:author="Craig Parker" w:date="2024-08-07T12:22:00Z" w16du:dateUtc="2024-08-07T10:22:00Z" w:id="6197"/>
                  </w:rPr>
                </w:rPrChange>
              </w:rPr>
            </w:pPr>
            <w:del w:author="Craig Parker" w:date="2024-08-07T12:22:00Z" w16du:dateUtc="2024-08-07T10:22:00Z" w:id="6198">
              <w:r w:rsidRPr="002E4822" w:rsidDel="006E7398">
                <w:rPr>
                  <w:rFonts w:ascii="Nunito" w:hAnsi="Nunito" w:eastAsia="Aptos Narrow" w:cs="Aptos Narrow"/>
                  <w:color w:val="000000" w:themeColor="text1"/>
                  <w:sz w:val="20"/>
                </w:rPr>
                <w:delText>Research Project 2: provides information on socio-economic circumstances and attitudes of residents within the Gauteng City-Region.</w:delText>
              </w:r>
            </w:del>
          </w:p>
        </w:tc>
      </w:tr>
      <w:tr w:rsidRPr="002E4822" w:rsidR="006E7398" w:rsidDel="006E7398" w:rsidTr="3DE9DB2F" w14:paraId="2459260B" w14:textId="77777777">
        <w:trPr>
          <w:trHeight w:val="870"/>
          <w:del w:author="Craig Parker" w:date="2024-08-07T12:22:00Z" w:id="1688201303"/>
        </w:trPr>
        <w:tc>
          <w:tcPr>
            <w:tcW w:w="3671"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048C0EE3" w14:textId="31669D2B">
            <w:pPr>
              <w:rPr>
                <w:del w:author="Craig Parker" w:date="2024-08-07T12:22:00Z" w16du:dateUtc="2024-08-07T10:22:00Z" w:id="6200"/>
                <w:rFonts w:ascii="Nunito" w:hAnsi="Nunito"/>
                <w:color w:val="000000" w:themeColor="text1"/>
                <w:sz w:val="20"/>
                <w:rPrChange w:author="Craig Parker" w:date="2024-08-07T12:23:00Z" w16du:dateUtc="2024-08-07T10:23:00Z" w:id="6201">
                  <w:rPr>
                    <w:del w:author="Craig Parker" w:date="2024-08-07T12:22:00Z" w16du:dateUtc="2024-08-07T10:22:00Z" w:id="6202"/>
                  </w:rPr>
                </w:rPrChange>
              </w:rPr>
            </w:pPr>
            <w:del w:author="Craig Parker" w:date="2024-08-07T12:22:00Z" w16du:dateUtc="2024-08-07T10:22:00Z" w:id="6203">
              <w:r w:rsidRPr="002E4822" w:rsidDel="006E7398">
                <w:rPr>
                  <w:rFonts w:ascii="Nunito" w:hAnsi="Nunito" w:eastAsia="Aptos Narrow" w:cs="Aptos Narrow"/>
                  <w:color w:val="000000" w:themeColor="text1"/>
                  <w:sz w:val="20"/>
                </w:rPr>
                <w:delText>Distribution of human population (counts and densities) on continuous global raster surface. Input data are extrapolated to produce population estimates for 5-year intervals</w:delText>
              </w:r>
            </w:del>
          </w:p>
        </w:tc>
        <w:tc>
          <w:tcPr>
            <w:tcW w:w="3097"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224D9A0" w14:textId="79AF27B6">
            <w:pPr>
              <w:rPr>
                <w:del w:author="Craig Parker" w:date="2024-08-07T12:22:00Z" w16du:dateUtc="2024-08-07T10:22:00Z" w:id="6204"/>
                <w:rFonts w:ascii="Nunito" w:hAnsi="Nunito"/>
                <w:color w:val="000000" w:themeColor="text1"/>
                <w:sz w:val="20"/>
                <w:rPrChange w:author="Craig Parker" w:date="2024-08-07T12:23:00Z" w16du:dateUtc="2024-08-07T10:23:00Z" w:id="6205">
                  <w:rPr>
                    <w:del w:author="Craig Parker" w:date="2024-08-07T12:22:00Z" w16du:dateUtc="2024-08-07T10:22:00Z" w:id="6206"/>
                  </w:rPr>
                </w:rPrChange>
              </w:rPr>
            </w:pPr>
            <w:del w:author="Craig Parker" w:date="2024-08-07T12:22:00Z" w16du:dateUtc="2024-08-07T10:22:00Z" w:id="6207">
              <w:r w:rsidRPr="002E4822" w:rsidDel="006E7398">
                <w:rPr>
                  <w:rFonts w:ascii="Nunito" w:hAnsi="Nunito" w:eastAsia="Aptos Narrow" w:cs="Aptos Narrow"/>
                  <w:color w:val="000000" w:themeColor="text1"/>
                  <w:sz w:val="20"/>
                </w:rPr>
                <w:delText>Population counts and density estimates</w:delText>
              </w:r>
            </w:del>
          </w:p>
        </w:tc>
        <w:tc>
          <w:tcPr>
            <w:tcW w:w="3095" w:type="dxa"/>
            <w:tcBorders>
              <w:top w:val="single" w:color="44B3E1" w:sz="4" w:space="0"/>
              <w:left w:val="nil"/>
              <w:bottom w:val="single" w:color="44B3E1" w:sz="4" w:space="0"/>
              <w:right w:val="nil"/>
            </w:tcBorders>
            <w:shd w:val="clear" w:color="auto" w:fill="C0E6F5"/>
            <w:tcMar>
              <w:top w:w="15" w:type="dxa"/>
              <w:left w:w="15" w:type="dxa"/>
              <w:right w:w="15" w:type="dxa"/>
            </w:tcMar>
            <w:vAlign w:val="bottom"/>
          </w:tcPr>
          <w:p w:rsidRPr="002E4822" w:rsidR="3E93EB8D" w:rsidDel="006E7398" w:rsidP="3E93EB8D" w:rsidRDefault="3E93EB8D" w14:paraId="551AFF0F" w14:textId="679FDAD3">
            <w:pPr>
              <w:rPr>
                <w:del w:author="Craig Parker" w:date="2024-08-07T12:22:00Z" w16du:dateUtc="2024-08-07T10:22:00Z" w:id="6208"/>
                <w:rFonts w:ascii="Nunito" w:hAnsi="Nunito"/>
                <w:color w:val="000000" w:themeColor="text1"/>
                <w:sz w:val="20"/>
                <w:rPrChange w:author="Craig Parker" w:date="2024-08-07T12:23:00Z" w16du:dateUtc="2024-08-07T10:23:00Z" w:id="6209">
                  <w:rPr>
                    <w:del w:author="Craig Parker" w:date="2024-08-07T12:22:00Z" w16du:dateUtc="2024-08-07T10:22:00Z" w:id="6210"/>
                  </w:rPr>
                </w:rPrChange>
              </w:rPr>
            </w:pPr>
            <w:del w:author="Craig Parker" w:date="2024-08-07T12:22:00Z" w16du:dateUtc="2024-08-07T10:22:00Z" w:id="6211">
              <w:r w:rsidRPr="002E4822" w:rsidDel="006E7398">
                <w:rPr>
                  <w:rFonts w:ascii="Nunito" w:hAnsi="Nunito" w:eastAsia="Aptos Narrow" w:cs="Aptos Narrow"/>
                  <w:color w:val="000000" w:themeColor="text1"/>
                  <w:sz w:val="20"/>
                </w:rPr>
                <w:delText>Spatial: Global coverage, 1km grid res Temporal: 5-yearly; coverage from Jan 2000 to Jan 2020</w:delText>
              </w:r>
            </w:del>
          </w:p>
        </w:tc>
        <w:tc>
          <w:tcPr>
            <w:tcW w:w="3097" w:type="dxa"/>
            <w:tcBorders>
              <w:top w:val="single" w:color="44B3E1" w:sz="4" w:space="0"/>
              <w:left w:val="nil"/>
              <w:bottom w:val="single" w:color="44B3E1" w:sz="4" w:space="0"/>
              <w:right w:val="single" w:color="44B3E1" w:sz="4" w:space="0"/>
            </w:tcBorders>
            <w:shd w:val="clear" w:color="auto" w:fill="C0E6F5"/>
            <w:tcMar>
              <w:top w:w="15" w:type="dxa"/>
              <w:left w:w="15" w:type="dxa"/>
              <w:right w:w="15" w:type="dxa"/>
            </w:tcMar>
            <w:vAlign w:val="bottom"/>
          </w:tcPr>
          <w:p w:rsidRPr="002E4822" w:rsidR="3E93EB8D" w:rsidDel="006E7398" w:rsidP="3E93EB8D" w:rsidRDefault="3E93EB8D" w14:paraId="515FBB8B" w14:textId="1F0C2197">
            <w:pPr>
              <w:rPr>
                <w:del w:author="Craig Parker" w:date="2024-08-07T12:22:00Z" w16du:dateUtc="2024-08-07T10:22:00Z" w:id="6212"/>
                <w:rFonts w:ascii="Nunito" w:hAnsi="Nunito"/>
                <w:color w:val="000000" w:themeColor="text1"/>
                <w:sz w:val="20"/>
                <w:rPrChange w:author="Craig Parker" w:date="2024-08-07T12:23:00Z" w16du:dateUtc="2024-08-07T10:23:00Z" w:id="6213">
                  <w:rPr>
                    <w:del w:author="Craig Parker" w:date="2024-08-07T12:22:00Z" w16du:dateUtc="2024-08-07T10:22:00Z" w:id="6214"/>
                  </w:rPr>
                </w:rPrChange>
              </w:rPr>
            </w:pPr>
            <w:del w:author="Craig Parker" w:date="2024-08-07T12:22:00Z" w16du:dateUtc="2024-08-07T10:22:00Z" w:id="6215">
              <w:r w:rsidRPr="002E4822" w:rsidDel="006E7398">
                <w:rPr>
                  <w:rFonts w:ascii="Nunito" w:hAnsi="Nunito" w:eastAsia="Aptos Narrow" w:cs="Aptos Narrow"/>
                  <w:color w:val="000000" w:themeColor="text1"/>
                  <w:sz w:val="20"/>
                </w:rPr>
                <w:delText>Accounting for the population exposed</w:delText>
              </w:r>
            </w:del>
          </w:p>
        </w:tc>
      </w:tr>
      <w:tr w:rsidRPr="002E4822" w:rsidR="006E7398" w:rsidDel="006E7398" w:rsidTr="3DE9DB2F" w14:paraId="0B152AEC" w14:textId="77777777">
        <w:trPr>
          <w:trHeight w:val="285"/>
          <w:del w:author="Craig Parker" w:date="2024-08-07T12:22:00Z" w:id="596089340"/>
        </w:trPr>
        <w:tc>
          <w:tcPr>
            <w:tcW w:w="3671"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3F3B690C" w14:textId="2229F66D">
            <w:pPr>
              <w:rPr>
                <w:del w:author="Craig Parker" w:date="2024-08-07T12:22:00Z" w16du:dateUtc="2024-08-07T10:22:00Z" w:id="6217"/>
                <w:rFonts w:ascii="Nunito" w:hAnsi="Nunito"/>
                <w:color w:val="000000" w:themeColor="text1"/>
                <w:sz w:val="20"/>
                <w:rPrChange w:author="Craig Parker" w:date="2024-08-07T12:23:00Z" w16du:dateUtc="2024-08-07T10:23:00Z" w:id="6218">
                  <w:rPr>
                    <w:del w:author="Craig Parker" w:date="2024-08-07T12:22:00Z" w16du:dateUtc="2024-08-07T10:22:00Z" w:id="6219"/>
                  </w:rPr>
                </w:rPrChange>
              </w:rPr>
            </w:pPr>
            <w:del w:author="Craig Parker" w:date="2024-08-07T12:22:00Z" w16du:dateUtc="2024-08-07T10:22:00Z" w:id="6220">
              <w:r w:rsidRPr="002E4822" w:rsidDel="006E7398">
                <w:rPr>
                  <w:rFonts w:ascii="Nunito" w:hAnsi="Nunito" w:eastAsia="Aptos Narrow" w:cs="Aptos Narrow"/>
                  <w:color w:val="000000" w:themeColor="text1"/>
                  <w:sz w:val="20"/>
                </w:rPr>
                <w:delText>Portion of news coverage about specific area and time related to Covid-19</w:delText>
              </w:r>
            </w:del>
          </w:p>
        </w:tc>
        <w:tc>
          <w:tcPr>
            <w:tcW w:w="3097"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7E4825DB" w14:textId="1D0BE3DC">
            <w:pPr>
              <w:rPr>
                <w:del w:author="Craig Parker" w:date="2024-08-07T12:22:00Z" w16du:dateUtc="2024-08-07T10:22:00Z" w:id="6221"/>
                <w:rFonts w:ascii="Nunito" w:hAnsi="Nunito"/>
                <w:color w:val="000000" w:themeColor="text1"/>
                <w:sz w:val="20"/>
                <w:rPrChange w:author="Craig Parker" w:date="2024-08-07T12:23:00Z" w16du:dateUtc="2024-08-07T10:23:00Z" w:id="6222">
                  <w:rPr>
                    <w:del w:author="Craig Parker" w:date="2024-08-07T12:22:00Z" w16du:dateUtc="2024-08-07T10:22:00Z" w:id="6223"/>
                  </w:rPr>
                </w:rPrChange>
              </w:rPr>
            </w:pPr>
            <w:del w:author="Craig Parker" w:date="2024-08-07T12:22:00Z" w16du:dateUtc="2024-08-07T10:22:00Z" w:id="6224">
              <w:r w:rsidRPr="002E4822" w:rsidDel="006E7398">
                <w:rPr>
                  <w:rFonts w:ascii="Nunito" w:hAnsi="Nunito" w:eastAsia="Aptos Narrow" w:cs="Aptos Narrow"/>
                  <w:color w:val="000000" w:themeColor="text1"/>
                  <w:sz w:val="20"/>
                </w:rPr>
                <w:delText>Global events derived from worldwide news coverage.</w:delText>
              </w:r>
            </w:del>
          </w:p>
        </w:tc>
        <w:tc>
          <w:tcPr>
            <w:tcW w:w="3095" w:type="dxa"/>
            <w:tcBorders>
              <w:top w:val="single" w:color="44B3E1" w:sz="4" w:space="0"/>
              <w:left w:val="nil"/>
              <w:bottom w:val="single" w:color="44B3E1" w:sz="4" w:space="0"/>
              <w:right w:val="nil"/>
            </w:tcBorders>
            <w:tcMar>
              <w:top w:w="15" w:type="dxa"/>
              <w:left w:w="15" w:type="dxa"/>
              <w:right w:w="15" w:type="dxa"/>
            </w:tcMar>
            <w:vAlign w:val="bottom"/>
          </w:tcPr>
          <w:p w:rsidRPr="002E4822" w:rsidR="3E93EB8D" w:rsidDel="006E7398" w:rsidP="3E93EB8D" w:rsidRDefault="3E93EB8D" w14:paraId="3382221A" w14:textId="17235BD7">
            <w:pPr>
              <w:rPr>
                <w:del w:author="Craig Parker" w:date="2024-08-07T12:22:00Z" w16du:dateUtc="2024-08-07T10:22:00Z" w:id="6225"/>
                <w:rFonts w:ascii="Nunito" w:hAnsi="Nunito"/>
                <w:color w:val="000000" w:themeColor="text1"/>
                <w:sz w:val="20"/>
                <w:rPrChange w:author="Craig Parker" w:date="2024-08-07T12:23:00Z" w16du:dateUtc="2024-08-07T10:23:00Z" w:id="6226">
                  <w:rPr>
                    <w:del w:author="Craig Parker" w:date="2024-08-07T12:22:00Z" w16du:dateUtc="2024-08-07T10:22:00Z" w:id="6227"/>
                  </w:rPr>
                </w:rPrChange>
              </w:rPr>
            </w:pPr>
            <w:del w:author="Craig Parker" w:date="2024-08-07T12:22:00Z" w16du:dateUtc="2024-08-07T10:22:00Z" w:id="6228">
              <w:r w:rsidRPr="002E4822" w:rsidDel="006E7398">
                <w:rPr>
                  <w:rFonts w:ascii="Nunito" w:hAnsi="Nunito" w:eastAsia="Aptos Narrow" w:cs="Aptos Narrow"/>
                  <w:color w:val="000000" w:themeColor="text1"/>
                  <w:sz w:val="20"/>
                </w:rPr>
                <w:delText>Spatial: Global coverage, 0.008192 deg. res</w:delText>
              </w:r>
            </w:del>
          </w:p>
        </w:tc>
        <w:tc>
          <w:tcPr>
            <w:tcW w:w="3097" w:type="dxa"/>
            <w:tcBorders>
              <w:top w:val="single" w:color="44B3E1" w:sz="4" w:space="0"/>
              <w:left w:val="nil"/>
              <w:bottom w:val="single" w:color="44B3E1" w:sz="4" w:space="0"/>
              <w:right w:val="single" w:color="44B3E1" w:sz="4" w:space="0"/>
            </w:tcBorders>
            <w:tcMar>
              <w:top w:w="15" w:type="dxa"/>
              <w:left w:w="15" w:type="dxa"/>
              <w:right w:w="15" w:type="dxa"/>
            </w:tcMar>
            <w:vAlign w:val="bottom"/>
          </w:tcPr>
          <w:p w:rsidRPr="002E4822" w:rsidR="3E93EB8D" w:rsidDel="006E7398" w:rsidP="3E93EB8D" w:rsidRDefault="3E93EB8D" w14:paraId="16214ABA" w14:textId="50A3C827">
            <w:pPr>
              <w:rPr>
                <w:del w:author="Craig Parker" w:date="2024-08-07T12:22:00Z" w16du:dateUtc="2024-08-07T10:22:00Z" w:id="6229"/>
                <w:rFonts w:ascii="Nunito" w:hAnsi="Nunito"/>
                <w:color w:val="000000" w:themeColor="text1"/>
                <w:sz w:val="20"/>
                <w:rPrChange w:author="Craig Parker" w:date="2024-08-07T12:23:00Z" w16du:dateUtc="2024-08-07T10:23:00Z" w:id="6230">
                  <w:rPr>
                    <w:del w:author="Craig Parker" w:date="2024-08-07T12:22:00Z" w16du:dateUtc="2024-08-07T10:22:00Z" w:id="6231"/>
                  </w:rPr>
                </w:rPrChange>
              </w:rPr>
            </w:pPr>
            <w:del w:author="Craig Parker" w:date="2024-08-07T12:22:00Z" w16du:dateUtc="2024-08-07T10:22:00Z" w:id="6232">
              <w:r w:rsidRPr="002E4822" w:rsidDel="006E7398">
                <w:rPr>
                  <w:rFonts w:ascii="Nunito" w:hAnsi="Nunito" w:eastAsia="Aptos Narrow" w:cs="Aptos Narrow"/>
                  <w:color w:val="000000" w:themeColor="text1"/>
                  <w:sz w:val="20"/>
                </w:rPr>
                <w:delText>Example for production of spatial data layer for news events</w:delText>
              </w:r>
            </w:del>
          </w:p>
        </w:tc>
      </w:tr>
    </w:tbl>
    <w:p w:rsidR="3DE9DB2F" w:rsidP="3DE9DB2F" w:rsidRDefault="3DE9DB2F" w14:paraId="6FAD9360" w14:textId="4BC966E6">
      <w:pPr>
        <w:pStyle w:val="Heading1"/>
        <w:rPr>
          <w:rFonts w:ascii="Nunito" w:hAnsi="Nunito"/>
          <w:b w:val="1"/>
          <w:bCs w:val="1"/>
          <w:color w:val="000000" w:themeColor="text1" w:themeTint="FF" w:themeShade="FF"/>
          <w:sz w:val="20"/>
          <w:szCs w:val="20"/>
          <w:highlight w:val="yellow"/>
          <w:rPrChange w:author="" w16du:dateUtc="2024-08-07T10:23:00Z" w:id="1847103479"/>
        </w:rPr>
      </w:pPr>
      <w:r w:rsidRPr="3DE9DB2F" w:rsidR="3DE9DB2F">
        <w:rPr>
          <w:rFonts w:ascii="Nunito" w:hAnsi="Nunito"/>
          <w:b w:val="1"/>
          <w:bCs w:val="1"/>
          <w:color w:val="000000" w:themeColor="text1" w:themeTint="FF" w:themeShade="FF"/>
          <w:sz w:val="20"/>
          <w:szCs w:val="20"/>
          <w:highlight w:val="yellow"/>
        </w:rPr>
        <w:t>Portrait from here onwards</w:t>
      </w:r>
    </w:p>
    <w:p w:rsidRPr="00594D30" w:rsidR="007813F4" w:rsidRDefault="52A8C99F" w14:paraId="000002C2" w14:textId="7AD7D561">
      <w:pPr>
        <w:pStyle w:val="Heading1"/>
        <w:rPr>
          <w:rFonts w:ascii="Nunito" w:hAnsi="Nunito"/>
          <w:b/>
          <w:bCs/>
          <w:color w:val="000000" w:themeColor="text1"/>
          <w:sz w:val="20"/>
          <w:szCs w:val="20"/>
          <w:rPrChange w:author="Craig Parker" w:date="2024-08-07T12:23:00Z" w16du:dateUtc="2024-08-07T10:23:00Z" w:id="6233">
            <w:rPr/>
          </w:rPrChange>
        </w:rPr>
      </w:pPr>
      <w:bookmarkStart w:name="_Toc172635240" w:id="6234"/>
      <w:bookmarkStart w:name="_Toc173777830" w:id="6235"/>
      <w:bookmarkStart w:name="_Toc173963688" w:id="6236"/>
      <w:ins w:author="Craig Parker" w:date="2024-07-09T11:55:00Z" w:id="6237">
        <w:r w:rsidRPr="00594D30">
          <w:rPr>
            <w:rFonts w:ascii="Nunito" w:hAnsi="Nunito"/>
            <w:b/>
            <w:bCs/>
            <w:color w:val="000000" w:themeColor="text1"/>
            <w:sz w:val="20"/>
            <w:szCs w:val="20"/>
            <w:rPrChange w:author="Craig Parker" w:date="2024-08-07T12:23:00Z" w16du:dateUtc="2024-08-07T10:23:00Z" w:id="6238">
              <w:rPr/>
            </w:rPrChange>
          </w:rPr>
          <w:t>Annex</w:t>
        </w:r>
      </w:ins>
      <w:del w:author="Matthew Chersich" w:date="2024-08-04T20:11:00Z" w:id="6239">
        <w:r w:rsidRPr="00594D30" w:rsidDel="52A8C99F" w:rsidR="6E1C0E23">
          <w:rPr>
            <w:rFonts w:ascii="Nunito" w:hAnsi="Nunito"/>
            <w:b/>
            <w:bCs/>
            <w:color w:val="000000" w:themeColor="text1"/>
            <w:sz w:val="20"/>
            <w:szCs w:val="20"/>
            <w:rPrChange w:author="Craig Parker" w:date="2024-08-07T12:23:00Z" w16du:dateUtc="2024-08-07T10:23:00Z" w:id="6240">
              <w:rPr/>
            </w:rPrChange>
          </w:rPr>
          <w:delText>e</w:delText>
        </w:r>
      </w:del>
      <w:ins w:author="Craig Parker" w:date="2024-07-09T11:55:00Z" w:id="6241">
        <w:r w:rsidRPr="00594D30">
          <w:rPr>
            <w:rFonts w:ascii="Nunito" w:hAnsi="Nunito"/>
            <w:b/>
            <w:bCs/>
            <w:color w:val="000000" w:themeColor="text1"/>
            <w:sz w:val="20"/>
            <w:szCs w:val="20"/>
            <w:rPrChange w:author="Craig Parker" w:date="2024-08-07T12:23:00Z" w16du:dateUtc="2024-08-07T10:23:00Z" w:id="6242">
              <w:rPr/>
            </w:rPrChange>
          </w:rPr>
          <w:t xml:space="preserve"> </w:t>
        </w:r>
      </w:ins>
      <w:r w:rsidRPr="00594D30">
        <w:rPr>
          <w:rFonts w:ascii="Nunito" w:hAnsi="Nunito"/>
          <w:b/>
          <w:bCs/>
          <w:color w:val="000000" w:themeColor="text1"/>
          <w:sz w:val="20"/>
          <w:szCs w:val="20"/>
          <w:rPrChange w:author="Craig Parker" w:date="2024-08-07T12:23:00Z" w16du:dateUtc="2024-08-07T10:23:00Z" w:id="6243">
            <w:rPr/>
          </w:rPrChange>
        </w:rPr>
        <w:t>2</w:t>
      </w:r>
      <w:del w:author="Matthew Chersich" w:date="2024-08-04T20:12:00Z" w:id="6244">
        <w:r w:rsidRPr="00594D30" w:rsidDel="52A8C99F" w:rsidR="6E1C0E23">
          <w:rPr>
            <w:rFonts w:ascii="Nunito" w:hAnsi="Nunito"/>
            <w:b/>
            <w:bCs/>
            <w:color w:val="000000" w:themeColor="text1"/>
            <w:sz w:val="20"/>
            <w:szCs w:val="20"/>
            <w:rPrChange w:author="Craig Parker" w:date="2024-08-07T12:23:00Z" w16du:dateUtc="2024-08-07T10:23:00Z" w:id="6245">
              <w:rPr/>
            </w:rPrChange>
          </w:rPr>
          <w:delText xml:space="preserve"> </w:delText>
        </w:r>
      </w:del>
      <w:r w:rsidRPr="00594D30">
        <w:rPr>
          <w:rFonts w:ascii="Nunito" w:hAnsi="Nunito"/>
          <w:b/>
          <w:bCs/>
          <w:color w:val="000000" w:themeColor="text1"/>
          <w:sz w:val="20"/>
          <w:szCs w:val="20"/>
          <w:rPrChange w:author="Craig Parker" w:date="2024-08-07T12:23:00Z" w16du:dateUtc="2024-08-07T10:23:00Z" w:id="6246">
            <w:rPr/>
          </w:rPrChange>
        </w:rPr>
        <w:t>: Personal information processing agreement</w:t>
      </w:r>
      <w:bookmarkEnd w:id="6234"/>
      <w:bookmarkEnd w:id="6235"/>
      <w:bookmarkEnd w:id="6236"/>
    </w:p>
    <w:p w:rsidRPr="002E4822" w:rsidR="007813F4" w:rsidRDefault="009511AE" w14:paraId="000002C3" w14:textId="77777777">
      <w:pPr>
        <w:rPr>
          <w:rFonts w:ascii="Nunito" w:hAnsi="Nunito"/>
          <w:color w:val="000000" w:themeColor="text1"/>
          <w:sz w:val="20"/>
          <w:rPrChange w:author="Craig Parker" w:date="2024-08-07T12:23:00Z" w16du:dateUtc="2024-08-07T10:23:00Z" w:id="6247">
            <w:rPr/>
          </w:rPrChange>
        </w:rPr>
      </w:pPr>
      <w:r w:rsidRPr="002E4822">
        <w:rPr>
          <w:rFonts w:ascii="Nunito" w:hAnsi="Nunito"/>
          <w:color w:val="000000" w:themeColor="text1"/>
          <w:sz w:val="20"/>
          <w:rPrChange w:author="Craig Parker" w:date="2024-08-07T12:23:00Z" w16du:dateUtc="2024-08-07T10:23:00Z" w:id="6248">
            <w:rPr/>
          </w:rPrChange>
        </w:rPr>
        <w:t>The following agreement will be signed by each person (Operator under POPIA definitions) involved in processing personal information used by the project.</w:t>
      </w:r>
    </w:p>
    <w:p w:rsidRPr="002E4822" w:rsidR="007813F4" w:rsidRDefault="007813F4" w14:paraId="000002C4" w14:textId="77777777">
      <w:pPr>
        <w:rPr>
          <w:rFonts w:ascii="Nunito" w:hAnsi="Nunito"/>
          <w:color w:val="000000" w:themeColor="text1"/>
          <w:sz w:val="20"/>
          <w:rPrChange w:author="Craig Parker" w:date="2024-08-07T12:23:00Z" w16du:dateUtc="2024-08-07T10:23:00Z" w:id="6249">
            <w:rPr/>
          </w:rPrChange>
        </w:rPr>
      </w:pPr>
    </w:p>
    <w:p w:rsidRPr="002E4822" w:rsidR="007813F4" w:rsidRDefault="009511AE" w14:paraId="000002C5" w14:textId="3623D5AD">
      <w:pPr>
        <w:rPr>
          <w:rFonts w:ascii="Nunito" w:hAnsi="Nunito"/>
          <w:color w:val="000000" w:themeColor="text1"/>
          <w:sz w:val="20"/>
          <w:rPrChange w:author="Craig Parker" w:date="2024-08-07T12:23:00Z" w16du:dateUtc="2024-08-07T10:23:00Z" w:id="6250">
            <w:rPr/>
          </w:rPrChange>
        </w:rPr>
      </w:pPr>
      <w:r w:rsidRPr="002E4822">
        <w:rPr>
          <w:rFonts w:ascii="Nunito" w:hAnsi="Nunito"/>
          <w:color w:val="000000" w:themeColor="text1"/>
          <w:sz w:val="20"/>
          <w:rPrChange w:author="Craig Parker" w:date="2024-08-07T12:23:00Z" w16du:dateUtc="2024-08-07T10:23:00Z" w:id="6251">
            <w:rPr/>
          </w:rPrChange>
        </w:rPr>
        <w:t xml:space="preserve">[Full name] hereby </w:t>
      </w:r>
      <w:del w:author="Craig Parker" w:date="2024-07-08T12:02:00Z" w:id="6252">
        <w:r w:rsidRPr="002E4822" w:rsidDel="003C65B3">
          <w:rPr>
            <w:rFonts w:ascii="Nunito" w:hAnsi="Nunito"/>
            <w:color w:val="000000" w:themeColor="text1"/>
            <w:sz w:val="20"/>
            <w:rPrChange w:author="Craig Parker" w:date="2024-08-07T12:23:00Z" w16du:dateUtc="2024-08-07T10:23:00Z" w:id="6253">
              <w:rPr/>
            </w:rPrChange>
          </w:rPr>
          <w:delText xml:space="preserve">agree to comply with the requirements of the POPIA Act of South Africa as regards </w:delText>
        </w:r>
      </w:del>
      <w:ins w:author="Craig Parker" w:date="2024-07-08T12:02:00Z" w:id="6254">
        <w:r w:rsidRPr="002E4822" w:rsidR="003C65B3">
          <w:rPr>
            <w:rFonts w:ascii="Nunito" w:hAnsi="Nunito"/>
            <w:color w:val="000000" w:themeColor="text1"/>
            <w:sz w:val="20"/>
            <w:rPrChange w:author="Craig Parker" w:date="2024-08-07T12:23:00Z" w16du:dateUtc="2024-08-07T10:23:00Z" w:id="6255">
              <w:rPr/>
            </w:rPrChange>
          </w:rPr>
          <w:t xml:space="preserve">agrees to comply with the requirements of the POPIA Act of South Africa as regards the </w:t>
        </w:r>
      </w:ins>
      <w:r w:rsidRPr="002E4822">
        <w:rPr>
          <w:rFonts w:ascii="Nunito" w:hAnsi="Nunito"/>
          <w:color w:val="000000" w:themeColor="text1"/>
          <w:sz w:val="20"/>
          <w:rPrChange w:author="Craig Parker" w:date="2024-08-07T12:23:00Z" w16du:dateUtc="2024-08-07T10:23:00Z" w:id="6256">
            <w:rPr/>
          </w:rPrChange>
        </w:rPr>
        <w:t>processing of personal information.  These requirements include:</w:t>
      </w:r>
    </w:p>
    <w:p w:rsidRPr="002E4822" w:rsidR="007813F4" w:rsidRDefault="007813F4" w14:paraId="000002C6" w14:textId="77777777">
      <w:pPr>
        <w:rPr>
          <w:rFonts w:ascii="Nunito" w:hAnsi="Nunito"/>
          <w:color w:val="000000" w:themeColor="text1"/>
          <w:sz w:val="20"/>
          <w:rPrChange w:author="Craig Parker" w:date="2024-08-07T12:23:00Z" w16du:dateUtc="2024-08-07T10:23:00Z" w:id="6257">
            <w:rPr/>
          </w:rPrChange>
        </w:rPr>
      </w:pPr>
    </w:p>
    <w:p w:rsidRPr="002E4822" w:rsidR="007813F4" w:rsidRDefault="54FBA741" w14:paraId="000002C7" w14:textId="02DAFE61">
      <w:pPr>
        <w:numPr>
          <w:ilvl w:val="0"/>
          <w:numId w:val="18"/>
        </w:numPr>
        <w:rPr>
          <w:rFonts w:ascii="Nunito" w:hAnsi="Nunito"/>
          <w:color w:val="000000" w:themeColor="text1"/>
          <w:sz w:val="20"/>
          <w:rPrChange w:author="Craig Parker" w:date="2024-08-07T12:23:00Z" w16du:dateUtc="2024-08-07T10:23:00Z" w:id="6258">
            <w:rPr/>
          </w:rPrChange>
        </w:rPr>
      </w:pPr>
      <w:r w:rsidRPr="002E4822">
        <w:rPr>
          <w:rFonts w:ascii="Nunito" w:hAnsi="Nunito"/>
          <w:color w:val="000000" w:themeColor="text1"/>
          <w:sz w:val="20"/>
          <w:rPrChange w:author="Craig Parker" w:date="2024-08-07T12:23:00Z" w16du:dateUtc="2024-08-07T10:23:00Z" w:id="6259">
            <w:rPr/>
          </w:rPrChange>
        </w:rPr>
        <w:t xml:space="preserve">Only processing personal information for the purposes described in the </w:t>
      </w:r>
      <w:del w:author="Craig Parker" w:date="2024-07-08T09:29:00Z" w:id="6260">
        <w:r w:rsidRPr="002E4822" w:rsidDel="54FBA741" w:rsidR="009511AE">
          <w:rPr>
            <w:rFonts w:ascii="Nunito" w:hAnsi="Nunito"/>
            <w:color w:val="000000" w:themeColor="text1"/>
            <w:sz w:val="20"/>
            <w:rPrChange w:author="Craig Parker" w:date="2024-08-07T12:23:00Z" w16du:dateUtc="2024-08-07T10:23:00Z" w:id="6261">
              <w:rPr/>
            </w:rPrChange>
          </w:rPr>
          <w:delText>HE2AT</w:delText>
        </w:r>
      </w:del>
      <w:ins w:author="Craig Parker" w:date="2024-07-08T09:29:00Z" w:id="6262">
        <w:r w:rsidRPr="002E4822">
          <w:rPr>
            <w:rFonts w:ascii="Nunito" w:hAnsi="Nunito"/>
            <w:color w:val="000000" w:themeColor="text1"/>
            <w:sz w:val="20"/>
            <w:rPrChange w:author="Craig Parker" w:date="2024-08-07T12:23:00Z" w16du:dateUtc="2024-08-07T10:23:00Z" w:id="6263">
              <w:rPr/>
            </w:rPrChange>
          </w:rPr>
          <w:t>HE²AT</w:t>
        </w:r>
      </w:ins>
      <w:r w:rsidRPr="002E4822">
        <w:rPr>
          <w:rFonts w:ascii="Nunito" w:hAnsi="Nunito"/>
          <w:color w:val="000000" w:themeColor="text1"/>
          <w:sz w:val="20"/>
          <w:rPrChange w:author="Craig Parker" w:date="2024-08-07T12:23:00Z" w16du:dateUtc="2024-08-07T10:23:00Z" w:id="6264">
            <w:rPr/>
          </w:rPrChange>
        </w:rPr>
        <w:t xml:space="preserve"> center research protocols</w:t>
      </w:r>
    </w:p>
    <w:p w:rsidRPr="002E4822" w:rsidR="007813F4" w:rsidRDefault="009511AE" w14:paraId="000002C8" w14:textId="77777777">
      <w:pPr>
        <w:numPr>
          <w:ilvl w:val="0"/>
          <w:numId w:val="18"/>
        </w:numPr>
        <w:rPr>
          <w:rFonts w:ascii="Nunito" w:hAnsi="Nunito"/>
          <w:color w:val="000000" w:themeColor="text1"/>
          <w:sz w:val="20"/>
          <w:rPrChange w:author="Craig Parker" w:date="2024-08-07T12:23:00Z" w16du:dateUtc="2024-08-07T10:23:00Z" w:id="6265">
            <w:rPr/>
          </w:rPrChange>
        </w:rPr>
      </w:pPr>
      <w:r w:rsidRPr="002E4822">
        <w:rPr>
          <w:rFonts w:ascii="Nunito" w:hAnsi="Nunito"/>
          <w:color w:val="000000" w:themeColor="text1"/>
          <w:sz w:val="20"/>
          <w:rPrChange w:author="Craig Parker" w:date="2024-08-07T12:23:00Z" w16du:dateUtc="2024-08-07T10:23:00Z" w:id="6266">
            <w:rPr/>
          </w:rPrChange>
        </w:rPr>
        <w:t>Only processing personal information that is required for these purposes</w:t>
      </w:r>
    </w:p>
    <w:p w:rsidRPr="002E4822" w:rsidR="007813F4" w:rsidRDefault="009511AE" w14:paraId="000002C9" w14:textId="77777777">
      <w:pPr>
        <w:numPr>
          <w:ilvl w:val="0"/>
          <w:numId w:val="18"/>
        </w:numPr>
        <w:rPr>
          <w:rFonts w:ascii="Nunito" w:hAnsi="Nunito"/>
          <w:color w:val="000000" w:themeColor="text1"/>
          <w:sz w:val="20"/>
          <w:rPrChange w:author="Craig Parker" w:date="2024-08-07T12:23:00Z" w16du:dateUtc="2024-08-07T10:23:00Z" w:id="6267">
            <w:rPr/>
          </w:rPrChange>
        </w:rPr>
      </w:pPr>
      <w:r w:rsidRPr="002E4822">
        <w:rPr>
          <w:rFonts w:ascii="Nunito" w:hAnsi="Nunito"/>
          <w:color w:val="000000" w:themeColor="text1"/>
          <w:sz w:val="20"/>
          <w:rPrChange w:author="Craig Parker" w:date="2024-08-07T12:23:00Z" w16du:dateUtc="2024-08-07T10:23:00Z" w:id="6268">
            <w:rPr/>
          </w:rPrChange>
        </w:rPr>
        <w:t>Not enabling or allowing access to personal information to anyone who does not have authorization for such access</w:t>
      </w:r>
    </w:p>
    <w:p w:rsidRPr="002E4822" w:rsidR="007813F4" w:rsidRDefault="54FBA741" w14:paraId="000002CA" w14:textId="6D2F3D5F">
      <w:pPr>
        <w:numPr>
          <w:ilvl w:val="0"/>
          <w:numId w:val="18"/>
        </w:numPr>
        <w:rPr>
          <w:rFonts w:ascii="Nunito" w:hAnsi="Nunito"/>
          <w:color w:val="000000" w:themeColor="text1"/>
          <w:sz w:val="20"/>
          <w:rPrChange w:author="Craig Parker" w:date="2024-08-07T12:23:00Z" w16du:dateUtc="2024-08-07T10:23:00Z" w:id="6269">
            <w:rPr/>
          </w:rPrChange>
        </w:rPr>
      </w:pPr>
      <w:r w:rsidRPr="002E4822">
        <w:rPr>
          <w:rFonts w:ascii="Nunito" w:hAnsi="Nunito"/>
          <w:color w:val="000000" w:themeColor="text1"/>
          <w:sz w:val="20"/>
          <w:rPrChange w:author="Craig Parker" w:date="2024-08-07T12:23:00Z" w16du:dateUtc="2024-08-07T10:23:00Z" w:id="6270">
            <w:rPr/>
          </w:rPrChange>
        </w:rPr>
        <w:t xml:space="preserve">Notifying the </w:t>
      </w:r>
      <w:del w:author="Craig Parker" w:date="2024-07-08T09:29:00Z" w:id="6271">
        <w:r w:rsidRPr="002E4822" w:rsidDel="54FBA741" w:rsidR="009511AE">
          <w:rPr>
            <w:rFonts w:ascii="Nunito" w:hAnsi="Nunito"/>
            <w:color w:val="000000" w:themeColor="text1"/>
            <w:sz w:val="20"/>
            <w:rPrChange w:author="Craig Parker" w:date="2024-08-07T12:23:00Z" w16du:dateUtc="2024-08-07T10:23:00Z" w:id="6272">
              <w:rPr/>
            </w:rPrChange>
          </w:rPr>
          <w:delText>HE2AT</w:delText>
        </w:r>
      </w:del>
      <w:ins w:author="Craig Parker" w:date="2024-07-08T09:29:00Z" w:id="6273">
        <w:r w:rsidRPr="002E4822">
          <w:rPr>
            <w:rFonts w:ascii="Nunito" w:hAnsi="Nunito"/>
            <w:color w:val="000000" w:themeColor="text1"/>
            <w:sz w:val="20"/>
            <w:rPrChange w:author="Craig Parker" w:date="2024-08-07T12:23:00Z" w16du:dateUtc="2024-08-07T10:23:00Z" w:id="6274">
              <w:rPr/>
            </w:rPrChange>
          </w:rPr>
          <w:t>HE²AT</w:t>
        </w:r>
      </w:ins>
      <w:r w:rsidRPr="002E4822">
        <w:rPr>
          <w:rFonts w:ascii="Nunito" w:hAnsi="Nunito"/>
          <w:color w:val="000000" w:themeColor="text1"/>
          <w:sz w:val="20"/>
          <w:rPrChange w:author="Craig Parker" w:date="2024-08-07T12:23:00Z" w16du:dateUtc="2024-08-07T10:23:00Z" w:id="6275">
            <w:rPr/>
          </w:rPrChange>
        </w:rPr>
        <w:t xml:space="preserve">, Steering Committee as the responsible party, if there is any reason to believe that personal information has been accessed or made available to an </w:t>
      </w:r>
      <w:del w:author="Craig Parker" w:date="2024-07-08T12:02:00Z" w:id="6276">
        <w:r w:rsidRPr="002E4822" w:rsidDel="003C65B3">
          <w:rPr>
            <w:rFonts w:ascii="Nunito" w:hAnsi="Nunito"/>
            <w:color w:val="000000" w:themeColor="text1"/>
            <w:sz w:val="20"/>
            <w:rPrChange w:author="Craig Parker" w:date="2024-08-07T12:23:00Z" w16du:dateUtc="2024-08-07T10:23:00Z" w:id="6277">
              <w:rPr/>
            </w:rPrChange>
          </w:rPr>
          <w:delText xml:space="preserve">unauthorized </w:delText>
        </w:r>
      </w:del>
      <w:proofErr w:type="spellStart"/>
      <w:ins w:author="Craig Parker" w:date="2024-07-08T12:02:00Z" w:id="6278">
        <w:r w:rsidRPr="002E4822" w:rsidR="003C65B3">
          <w:rPr>
            <w:rFonts w:ascii="Nunito" w:hAnsi="Nunito"/>
            <w:color w:val="000000" w:themeColor="text1"/>
            <w:sz w:val="20"/>
            <w:rPrChange w:author="Craig Parker" w:date="2024-08-07T12:23:00Z" w16du:dateUtc="2024-08-07T10:23:00Z" w:id="6279">
              <w:rPr/>
            </w:rPrChange>
          </w:rPr>
          <w:t>unauthorised</w:t>
        </w:r>
        <w:proofErr w:type="spellEnd"/>
        <w:r w:rsidRPr="002E4822" w:rsidR="003C65B3">
          <w:rPr>
            <w:rFonts w:ascii="Nunito" w:hAnsi="Nunito"/>
            <w:color w:val="000000" w:themeColor="text1"/>
            <w:sz w:val="20"/>
            <w:rPrChange w:author="Craig Parker" w:date="2024-08-07T12:23:00Z" w16du:dateUtc="2024-08-07T10:23:00Z" w:id="6280">
              <w:rPr/>
            </w:rPrChange>
          </w:rPr>
          <w:t xml:space="preserve"> </w:t>
        </w:r>
      </w:ins>
      <w:r w:rsidRPr="002E4822">
        <w:rPr>
          <w:rFonts w:ascii="Nunito" w:hAnsi="Nunito"/>
          <w:color w:val="000000" w:themeColor="text1"/>
          <w:sz w:val="20"/>
          <w:rPrChange w:author="Craig Parker" w:date="2024-08-07T12:23:00Z" w16du:dateUtc="2024-08-07T10:23:00Z" w:id="6281">
            <w:rPr/>
          </w:rPrChange>
        </w:rPr>
        <w:t>person</w:t>
      </w:r>
    </w:p>
    <w:p w:rsidRPr="002E4822" w:rsidR="007813F4" w:rsidRDefault="007813F4" w14:paraId="000002CB" w14:textId="77777777">
      <w:pPr>
        <w:rPr>
          <w:rFonts w:ascii="Nunito" w:hAnsi="Nunito"/>
          <w:color w:val="000000" w:themeColor="text1"/>
          <w:sz w:val="20"/>
          <w:rPrChange w:author="Craig Parker" w:date="2024-08-07T12:23:00Z" w16du:dateUtc="2024-08-07T10:23:00Z" w:id="6282">
            <w:rPr/>
          </w:rPrChange>
        </w:rPr>
      </w:pPr>
    </w:p>
    <w:p w:rsidRPr="002E4822" w:rsidR="007813F4" w:rsidRDefault="007813F4" w14:paraId="000002CC" w14:textId="77777777">
      <w:pPr>
        <w:rPr>
          <w:rFonts w:ascii="Nunito" w:hAnsi="Nunito"/>
          <w:color w:val="000000" w:themeColor="text1"/>
          <w:sz w:val="20"/>
          <w:rPrChange w:author="Craig Parker" w:date="2024-08-07T12:23:00Z" w16du:dateUtc="2024-08-07T10:23:00Z" w:id="6283">
            <w:rPr/>
          </w:rPrChange>
        </w:rPr>
      </w:pPr>
    </w:p>
    <w:p w:rsidRPr="002E4822" w:rsidR="007813F4" w:rsidRDefault="007813F4" w14:paraId="000002CD" w14:textId="77777777">
      <w:pPr>
        <w:rPr>
          <w:rFonts w:ascii="Nunito" w:hAnsi="Nunito"/>
          <w:color w:val="000000" w:themeColor="text1"/>
          <w:sz w:val="20"/>
          <w:rPrChange w:author="Craig Parker" w:date="2024-08-07T12:23:00Z" w16du:dateUtc="2024-08-07T10:23:00Z" w:id="6284">
            <w:rPr/>
          </w:rPrChange>
        </w:rPr>
      </w:pPr>
    </w:p>
    <w:p w:rsidRPr="002E4822" w:rsidR="007813F4" w:rsidRDefault="007813F4" w14:paraId="000002CE" w14:textId="77777777">
      <w:pPr>
        <w:rPr>
          <w:rFonts w:ascii="Nunito" w:hAnsi="Nunito"/>
          <w:color w:val="000000" w:themeColor="text1"/>
          <w:sz w:val="20"/>
          <w:rPrChange w:author="Craig Parker" w:date="2024-08-07T12:23:00Z" w16du:dateUtc="2024-08-07T10:23:00Z" w:id="6285">
            <w:rPr/>
          </w:rPrChange>
        </w:rPr>
      </w:pPr>
    </w:p>
    <w:p w:rsidRPr="002E4822" w:rsidR="007813F4" w:rsidRDefault="009511AE" w14:paraId="000002CF" w14:textId="77777777">
      <w:pPr>
        <w:rPr>
          <w:rFonts w:ascii="Nunito" w:hAnsi="Nunito"/>
          <w:color w:val="000000" w:themeColor="text1"/>
          <w:sz w:val="20"/>
          <w:rPrChange w:author="Craig Parker" w:date="2024-08-07T12:23:00Z" w16du:dateUtc="2024-08-07T10:23:00Z" w:id="6286">
            <w:rPr/>
          </w:rPrChange>
        </w:rPr>
      </w:pPr>
      <w:r w:rsidRPr="002E4822">
        <w:rPr>
          <w:rFonts w:ascii="Nunito" w:hAnsi="Nunito"/>
          <w:color w:val="000000" w:themeColor="text1"/>
          <w:sz w:val="20"/>
          <w:rPrChange w:author="Craig Parker" w:date="2024-08-07T12:23:00Z" w16du:dateUtc="2024-08-07T10:23:00Z" w:id="6287">
            <w:rPr/>
          </w:rPrChange>
        </w:rPr>
        <w:t>Signed ________________________________ at _________________ on this ___ day of __ in the year _______</w:t>
      </w:r>
    </w:p>
    <w:p w:rsidRPr="002E4822" w:rsidR="007813F4" w:rsidRDefault="007813F4" w14:paraId="000002D0" w14:textId="77777777">
      <w:pPr>
        <w:rPr>
          <w:rFonts w:ascii="Nunito" w:hAnsi="Nunito"/>
          <w:color w:val="000000" w:themeColor="text1"/>
          <w:sz w:val="20"/>
          <w:rPrChange w:author="Craig Parker" w:date="2024-08-07T12:23:00Z" w16du:dateUtc="2024-08-07T10:23:00Z" w:id="6288">
            <w:rPr/>
          </w:rPrChange>
        </w:rPr>
      </w:pPr>
    </w:p>
    <w:p w:rsidRPr="002E4822" w:rsidR="00E348AE" w:rsidRDefault="00E348AE" w14:paraId="000002D1" w14:textId="479AC55A">
      <w:pPr>
        <w:overflowPunct/>
        <w:autoSpaceDE/>
        <w:autoSpaceDN/>
        <w:adjustRightInd/>
        <w:rPr>
          <w:ins w:author="Craig Parker" w:date="2024-07-23T13:49:00Z" w:id="6289"/>
          <w:rFonts w:ascii="Nunito" w:hAnsi="Nunito"/>
          <w:color w:val="000000" w:themeColor="text1"/>
          <w:sz w:val="20"/>
          <w:rPrChange w:author="Craig Parker" w:date="2024-08-07T12:23:00Z" w16du:dateUtc="2024-08-07T10:23:00Z" w:id="6290">
            <w:rPr>
              <w:ins w:author="Craig Parker" w:date="2024-07-23T13:49:00Z" w:id="6291"/>
            </w:rPr>
          </w:rPrChange>
        </w:rPr>
      </w:pPr>
      <w:bookmarkStart w:name="_heading=h.ut6guqapo7m" w:colFirst="0" w:colLast="0" w:id="6292"/>
      <w:bookmarkEnd w:id="6292"/>
      <w:ins w:author="Craig Parker" w:date="2024-07-23T13:49:00Z" w:id="6293">
        <w:r w:rsidRPr="002E4822">
          <w:rPr>
            <w:rFonts w:ascii="Nunito" w:hAnsi="Nunito"/>
            <w:color w:val="000000" w:themeColor="text1"/>
            <w:sz w:val="20"/>
            <w:rPrChange w:author="Craig Parker" w:date="2024-08-07T12:23:00Z" w16du:dateUtc="2024-08-07T10:23:00Z" w:id="6294">
              <w:rPr/>
            </w:rPrChange>
          </w:rPr>
          <w:br w:type="page"/>
        </w:r>
      </w:ins>
    </w:p>
    <w:p w:rsidRPr="002E4822" w:rsidR="007813F4" w:rsidDel="00E348AE" w:rsidRDefault="007813F4" w14:paraId="1791F207" w14:textId="77777777">
      <w:pPr>
        <w:pStyle w:val="Heading1"/>
        <w:rPr>
          <w:del w:author="Craig Parker" w:date="2024-07-23T13:49:00Z" w:id="6295"/>
          <w:rFonts w:ascii="Nunito" w:hAnsi="Nunito"/>
          <w:color w:val="000000" w:themeColor="text1"/>
          <w:sz w:val="20"/>
          <w:szCs w:val="20"/>
          <w:rPrChange w:author="Craig Parker" w:date="2024-08-07T12:23:00Z" w16du:dateUtc="2024-08-07T10:23:00Z" w:id="6296">
            <w:rPr>
              <w:del w:author="Craig Parker" w:date="2024-07-23T13:49:00Z" w:id="6297"/>
            </w:rPr>
          </w:rPrChange>
        </w:rPr>
      </w:pPr>
    </w:p>
    <w:p w:rsidRPr="002E4822" w:rsidR="007813F4" w:rsidDel="00400083" w:rsidP="00400083" w:rsidRDefault="009511AE" w14:paraId="000002D2" w14:textId="77777777">
      <w:pPr>
        <w:pStyle w:val="Heading1"/>
        <w:rPr>
          <w:del w:author="Craig Parker" w:date="2024-07-09T11:55:00Z" w:id="6298"/>
          <w:rFonts w:ascii="Nunito" w:hAnsi="Nunito"/>
          <w:color w:val="000000" w:themeColor="text1"/>
          <w:sz w:val="20"/>
          <w:szCs w:val="20"/>
          <w:rPrChange w:author="Craig Parker" w:date="2024-08-07T12:23:00Z" w16du:dateUtc="2024-08-07T10:23:00Z" w:id="6299">
            <w:rPr>
              <w:del w:author="Craig Parker" w:date="2024-07-09T11:55:00Z" w:id="6300"/>
            </w:rPr>
          </w:rPrChange>
        </w:rPr>
      </w:pPr>
      <w:bookmarkStart w:name="_heading=h.el2vygt3jnod" w:colFirst="0" w:colLast="0" w:id="6301"/>
      <w:bookmarkEnd w:id="6301"/>
      <w:del w:author="Craig Parker" w:date="2024-07-09T11:55:00Z" w:id="6302">
        <w:r w:rsidRPr="002E4822" w:rsidDel="00400083">
          <w:rPr>
            <w:rFonts w:ascii="Nunito" w:hAnsi="Nunito"/>
            <w:color w:val="000000" w:themeColor="text1"/>
            <w:sz w:val="20"/>
            <w:szCs w:val="20"/>
            <w:rPrChange w:author="Craig Parker" w:date="2024-08-07T12:23:00Z" w16du:dateUtc="2024-08-07T10:23:00Z" w:id="6303">
              <w:rPr/>
            </w:rPrChange>
          </w:rPr>
          <w:br w:type="page"/>
        </w:r>
      </w:del>
    </w:p>
    <w:p w:rsidRPr="002E4822" w:rsidR="00400083" w:rsidRDefault="00400083" w14:paraId="1B1B6C0D" w14:textId="77777777">
      <w:pPr>
        <w:rPr>
          <w:ins w:author="Craig Parker" w:date="2024-07-09T11:55:00Z" w:id="6304"/>
          <w:rFonts w:ascii="Nunito" w:hAnsi="Nunito"/>
          <w:color w:val="000000" w:themeColor="text1"/>
          <w:sz w:val="20"/>
          <w:rPrChange w:author="Craig Parker" w:date="2024-08-07T12:23:00Z" w16du:dateUtc="2024-08-07T10:23:00Z" w:id="6305">
            <w:rPr>
              <w:ins w:author="Craig Parker" w:date="2024-07-09T11:55:00Z" w:id="6306"/>
            </w:rPr>
          </w:rPrChange>
        </w:rPr>
        <w:pPrChange w:author="Craig Parker" w:date="2024-07-09T11:55:00Z" w:id="6307">
          <w:pPr>
            <w:pStyle w:val="Heading1"/>
          </w:pPr>
        </w:pPrChange>
      </w:pPr>
    </w:p>
    <w:p w:rsidRPr="002E4822" w:rsidR="007813F4" w:rsidDel="00400083" w:rsidRDefault="009511AE" w14:paraId="000002D3" w14:textId="7C3C2F97">
      <w:pPr>
        <w:pStyle w:val="Heading1"/>
        <w:rPr>
          <w:del w:author="Craig Parker" w:date="2024-07-09T11:55:00Z" w:id="6308"/>
          <w:rFonts w:ascii="Nunito" w:hAnsi="Nunito"/>
          <w:color w:val="000000" w:themeColor="text1"/>
          <w:sz w:val="20"/>
          <w:szCs w:val="20"/>
          <w:rPrChange w:author="Craig Parker" w:date="2024-08-07T12:23:00Z" w16du:dateUtc="2024-08-07T10:23:00Z" w:id="6309">
            <w:rPr>
              <w:del w:author="Craig Parker" w:date="2024-07-09T11:55:00Z" w:id="6310"/>
            </w:rPr>
          </w:rPrChange>
        </w:rPr>
      </w:pPr>
      <w:bookmarkStart w:name="_heading=h.chb2dbfpizax" w:colFirst="0" w:colLast="0" w:id="6311"/>
      <w:bookmarkEnd w:id="6311"/>
      <w:del w:author="Craig Parker" w:date="2024-07-09T11:55:00Z" w:id="6312">
        <w:r w:rsidRPr="002E4822" w:rsidDel="00400083">
          <w:rPr>
            <w:rFonts w:ascii="Nunito" w:hAnsi="Nunito"/>
            <w:color w:val="000000" w:themeColor="text1"/>
            <w:sz w:val="20"/>
            <w:szCs w:val="20"/>
            <w:rPrChange w:author="Craig Parker" w:date="2024-08-07T12:23:00Z" w16du:dateUtc="2024-08-07T10:23:00Z" w:id="6313">
              <w:rPr/>
            </w:rPrChange>
          </w:rPr>
          <w:delText>References</w:delText>
        </w:r>
      </w:del>
    </w:p>
    <w:p w:rsidRPr="002E4822" w:rsidR="007813F4" w:rsidDel="00E348AE" w:rsidRDefault="009511AE" w14:paraId="000002D4" w14:textId="0F6B13B6">
      <w:pPr>
        <w:rPr>
          <w:del w:author="Craig Parker" w:date="2024-07-09T11:55:00Z" w:id="6314"/>
          <w:rFonts w:ascii="Nunito" w:hAnsi="Nunito"/>
          <w:color w:val="000000" w:themeColor="text1"/>
          <w:sz w:val="20"/>
          <w:rPrChange w:author="Craig Parker" w:date="2024-08-07T12:23:00Z" w16du:dateUtc="2024-08-07T10:23:00Z" w:id="6315">
            <w:rPr>
              <w:del w:author="Craig Parker" w:date="2024-07-09T11:55:00Z" w:id="6316"/>
            </w:rPr>
          </w:rPrChange>
        </w:rPr>
      </w:pPr>
      <w:del w:author="Craig Parker" w:date="2024-07-09T11:55:00Z" w:id="6317">
        <w:r w:rsidRPr="002E4822" w:rsidDel="00400083">
          <w:rPr>
            <w:rFonts w:ascii="Nunito" w:hAnsi="Nunito"/>
            <w:color w:val="000000" w:themeColor="text1"/>
            <w:sz w:val="20"/>
            <w:rPrChange w:author="Craig Parker" w:date="2024-08-07T12:23:00Z" w16du:dateUtc="2024-08-07T10:23:00Z" w:id="6318">
              <w:rPr/>
            </w:rPrChange>
          </w:rPr>
          <w:delText xml:space="preserve">Zandbergen, P. A. (2014). Ensuring confidentiality of geocoded health data: assessing geographic masking strategies for individual-level data. </w:delText>
        </w:r>
        <w:r w:rsidRPr="002E4822" w:rsidDel="00400083">
          <w:rPr>
            <w:rFonts w:ascii="Nunito" w:hAnsi="Nunito"/>
            <w:i/>
            <w:color w:val="000000" w:themeColor="text1"/>
            <w:sz w:val="20"/>
            <w:rPrChange w:author="Craig Parker" w:date="2024-08-07T12:23:00Z" w16du:dateUtc="2024-08-07T10:23:00Z" w:id="6319">
              <w:rPr>
                <w:i/>
              </w:rPr>
            </w:rPrChange>
          </w:rPr>
          <w:delText>Advances in medicine</w:delText>
        </w:r>
        <w:r w:rsidRPr="002E4822" w:rsidDel="00400083">
          <w:rPr>
            <w:rFonts w:ascii="Nunito" w:hAnsi="Nunito"/>
            <w:color w:val="000000" w:themeColor="text1"/>
            <w:sz w:val="20"/>
            <w:rPrChange w:author="Craig Parker" w:date="2024-08-07T12:23:00Z" w16du:dateUtc="2024-08-07T10:23:00Z" w:id="6320">
              <w:rPr/>
            </w:rPrChange>
          </w:rPr>
          <w:delText xml:space="preserve">, </w:delText>
        </w:r>
        <w:r w:rsidRPr="002E4822" w:rsidDel="00400083">
          <w:rPr>
            <w:rFonts w:ascii="Nunito" w:hAnsi="Nunito"/>
            <w:i/>
            <w:color w:val="000000" w:themeColor="text1"/>
            <w:sz w:val="20"/>
            <w:rPrChange w:author="Craig Parker" w:date="2024-08-07T12:23:00Z" w16du:dateUtc="2024-08-07T10:23:00Z" w:id="6321">
              <w:rPr>
                <w:i/>
              </w:rPr>
            </w:rPrChange>
          </w:rPr>
          <w:delText>2014</w:delText>
        </w:r>
        <w:r w:rsidRPr="002E4822" w:rsidDel="00400083">
          <w:rPr>
            <w:rFonts w:ascii="Nunito" w:hAnsi="Nunito"/>
            <w:color w:val="000000" w:themeColor="text1"/>
            <w:sz w:val="20"/>
            <w:rPrChange w:author="Craig Parker" w:date="2024-08-07T12:23:00Z" w16du:dateUtc="2024-08-07T10:23:00Z" w:id="6322">
              <w:rPr/>
            </w:rPrChange>
          </w:rPr>
          <w:delText>.</w:delText>
        </w:r>
      </w:del>
    </w:p>
    <w:p w:rsidRPr="002E4822" w:rsidR="007813F4" w:rsidDel="00E348AE" w:rsidRDefault="007813F4" w14:paraId="000002D5" w14:textId="77777777">
      <w:pPr>
        <w:pStyle w:val="Heading1"/>
        <w:rPr>
          <w:del w:author="Craig Parker" w:date="2024-07-23T13:48:00Z" w:id="6323"/>
          <w:rFonts w:ascii="Nunito" w:hAnsi="Nunito"/>
          <w:color w:val="000000" w:themeColor="text1"/>
          <w:sz w:val="20"/>
          <w:rPrChange w:author="Craig Parker" w:date="2024-08-07T12:23:00Z" w16du:dateUtc="2024-08-07T10:23:00Z" w:id="6324">
            <w:rPr>
              <w:del w:author="Craig Parker" w:date="2024-07-23T13:48:00Z" w:id="6325"/>
            </w:rPr>
          </w:rPrChange>
        </w:rPr>
        <w:pPrChange w:author="Craig Parker" w:date="2024-07-09T11:55:00Z" w:id="6326">
          <w:pPr/>
        </w:pPrChange>
      </w:pPr>
    </w:p>
    <w:p w:rsidRPr="002E4822" w:rsidR="007813F4" w:rsidRDefault="007813F4" w14:paraId="000002D6" w14:textId="77777777">
      <w:pPr>
        <w:rPr>
          <w:rFonts w:ascii="Nunito" w:hAnsi="Nunito" w:eastAsia="Nunito" w:cs="Nunito"/>
          <w:color w:val="000000" w:themeColor="text1"/>
          <w:sz w:val="20"/>
          <w:rPrChange w:author="Craig Parker" w:date="2024-08-07T12:23:00Z" w16du:dateUtc="2024-08-07T10:23:00Z" w:id="6327">
            <w:rPr>
              <w:rFonts w:ascii="Nunito" w:hAnsi="Nunito" w:eastAsia="Nunito" w:cs="Nunito"/>
            </w:rPr>
          </w:rPrChange>
        </w:rPr>
      </w:pPr>
    </w:p>
    <w:p w:rsidRPr="00594D30" w:rsidR="007813F4" w:rsidRDefault="52A8C99F" w14:paraId="000002D7" w14:textId="70FFFC7E">
      <w:pPr>
        <w:pStyle w:val="Heading1"/>
        <w:rPr>
          <w:ins w:author="Craig Parker" w:date="2024-07-16T12:20:00Z" w:id="6328"/>
          <w:rFonts w:ascii="Nunito" w:hAnsi="Nunito" w:eastAsia="Nunito"/>
          <w:b/>
          <w:bCs/>
          <w:color w:val="000000" w:themeColor="text1"/>
          <w:sz w:val="20"/>
          <w:szCs w:val="20"/>
          <w:rPrChange w:author="Craig Parker" w:date="2024-08-07T12:23:00Z" w16du:dateUtc="2024-08-07T10:23:00Z" w:id="6329">
            <w:rPr>
              <w:ins w:author="Craig Parker" w:date="2024-07-16T12:20:00Z" w:id="6330"/>
              <w:rFonts w:eastAsia="Nunito"/>
            </w:rPr>
          </w:rPrChange>
        </w:rPr>
      </w:pPr>
      <w:bookmarkStart w:name="_Toc172635241" w:id="6331"/>
      <w:bookmarkStart w:name="_Toc173777831" w:id="6332"/>
      <w:bookmarkStart w:name="_Toc173963689" w:id="6333"/>
      <w:ins w:author="Craig Parker" w:date="2024-07-09T11:49:00Z" w:id="6334">
        <w:r w:rsidRPr="00594D30">
          <w:rPr>
            <w:rFonts w:ascii="Nunito" w:hAnsi="Nunito" w:eastAsia="Nunito"/>
            <w:b/>
            <w:bCs/>
            <w:color w:val="000000" w:themeColor="text1"/>
            <w:sz w:val="20"/>
            <w:szCs w:val="20"/>
            <w:rPrChange w:author="Craig Parker" w:date="2024-08-07T12:23:00Z" w16du:dateUtc="2024-08-07T10:23:00Z" w:id="6335">
              <w:rPr>
                <w:rFonts w:eastAsia="Nunito"/>
              </w:rPr>
            </w:rPrChange>
          </w:rPr>
          <w:t>Annex</w:t>
        </w:r>
      </w:ins>
      <w:del w:author="Matthew Chersich" w:date="2024-08-04T18:05:00Z" w:id="6336">
        <w:r w:rsidRPr="00594D30" w:rsidDel="52A8C99F" w:rsidR="6E1C0E23">
          <w:rPr>
            <w:rFonts w:ascii="Nunito" w:hAnsi="Nunito" w:eastAsia="Nunito"/>
            <w:b/>
            <w:bCs/>
            <w:color w:val="000000" w:themeColor="text1"/>
            <w:sz w:val="20"/>
            <w:szCs w:val="20"/>
            <w:rPrChange w:author="Craig Parker" w:date="2024-08-07T12:23:00Z" w16du:dateUtc="2024-08-07T10:23:00Z" w:id="6337">
              <w:rPr>
                <w:rFonts w:eastAsia="Nunito"/>
              </w:rPr>
            </w:rPrChange>
          </w:rPr>
          <w:delText>e</w:delText>
        </w:r>
      </w:del>
      <w:ins w:author="Craig Parker" w:date="2024-07-09T11:49:00Z" w:id="6338">
        <w:r w:rsidRPr="00594D30">
          <w:rPr>
            <w:rFonts w:ascii="Nunito" w:hAnsi="Nunito" w:eastAsia="Nunito"/>
            <w:b/>
            <w:bCs/>
            <w:color w:val="000000" w:themeColor="text1"/>
            <w:sz w:val="20"/>
            <w:szCs w:val="20"/>
            <w:rPrChange w:author="Craig Parker" w:date="2024-08-07T12:23:00Z" w16du:dateUtc="2024-08-07T10:23:00Z" w:id="6339">
              <w:rPr>
                <w:rFonts w:eastAsia="Nunito"/>
              </w:rPr>
            </w:rPrChange>
          </w:rPr>
          <w:t xml:space="preserve"> 3</w:t>
        </w:r>
      </w:ins>
      <w:ins w:author="Craig Parker" w:date="2024-07-09T11:54:00Z" w:id="6340">
        <w:r w:rsidRPr="00594D30">
          <w:rPr>
            <w:rFonts w:ascii="Nunito" w:hAnsi="Nunito" w:eastAsia="Nunito"/>
            <w:b/>
            <w:bCs/>
            <w:color w:val="000000" w:themeColor="text1"/>
            <w:sz w:val="20"/>
            <w:szCs w:val="20"/>
            <w:rPrChange w:author="Craig Parker" w:date="2024-08-07T12:23:00Z" w16du:dateUtc="2024-08-07T10:23:00Z" w:id="6341">
              <w:rPr>
                <w:rFonts w:eastAsia="Nunito"/>
              </w:rPr>
            </w:rPrChange>
          </w:rPr>
          <w:t>: Ethic</w:t>
        </w:r>
      </w:ins>
      <w:ins w:author="Matthew Chersich" w:date="2024-08-04T18:13:00Z" w:id="6342">
        <w:r w:rsidRPr="00594D30">
          <w:rPr>
            <w:rFonts w:ascii="Nunito" w:hAnsi="Nunito" w:eastAsia="Nunito"/>
            <w:b/>
            <w:bCs/>
            <w:color w:val="000000" w:themeColor="text1"/>
            <w:sz w:val="20"/>
            <w:szCs w:val="20"/>
            <w:rPrChange w:author="Craig Parker" w:date="2024-08-07T12:23:00Z" w16du:dateUtc="2024-08-07T10:23:00Z" w:id="6343">
              <w:rPr>
                <w:rFonts w:eastAsia="Nunito"/>
              </w:rPr>
            </w:rPrChange>
          </w:rPr>
          <w:t>s</w:t>
        </w:r>
      </w:ins>
      <w:ins w:author="Craig Parker" w:date="2024-07-09T11:54:00Z" w:id="6344">
        <w:r w:rsidRPr="00594D30">
          <w:rPr>
            <w:rFonts w:ascii="Nunito" w:hAnsi="Nunito" w:eastAsia="Nunito"/>
            <w:b/>
            <w:bCs/>
            <w:color w:val="000000" w:themeColor="text1"/>
            <w:sz w:val="20"/>
            <w:szCs w:val="20"/>
            <w:rPrChange w:author="Craig Parker" w:date="2024-08-07T12:23:00Z" w16du:dateUtc="2024-08-07T10:23:00Z" w:id="6345">
              <w:rPr>
                <w:rFonts w:eastAsia="Nunito"/>
              </w:rPr>
            </w:rPrChange>
          </w:rPr>
          <w:t xml:space="preserve"> </w:t>
        </w:r>
      </w:ins>
      <w:ins w:author="Craig Parker" w:date="2024-07-09T11:56:00Z" w:id="6346">
        <w:r w:rsidRPr="00594D30">
          <w:rPr>
            <w:rFonts w:ascii="Nunito" w:hAnsi="Nunito" w:eastAsia="Nunito"/>
            <w:b/>
            <w:bCs/>
            <w:color w:val="000000" w:themeColor="text1"/>
            <w:sz w:val="20"/>
            <w:szCs w:val="20"/>
            <w:rPrChange w:author="Craig Parker" w:date="2024-08-07T12:23:00Z" w16du:dateUtc="2024-08-07T10:23:00Z" w:id="6347">
              <w:rPr>
                <w:rFonts w:eastAsia="Nunito"/>
              </w:rPr>
            </w:rPrChange>
          </w:rPr>
          <w:t>n</w:t>
        </w:r>
      </w:ins>
      <w:ins w:author="Craig Parker" w:date="2024-07-09T11:54:00Z" w:id="6348">
        <w:r w:rsidRPr="00594D30">
          <w:rPr>
            <w:rFonts w:ascii="Nunito" w:hAnsi="Nunito" w:eastAsia="Nunito"/>
            <w:b/>
            <w:bCs/>
            <w:color w:val="000000" w:themeColor="text1"/>
            <w:sz w:val="20"/>
            <w:szCs w:val="20"/>
            <w:rPrChange w:author="Craig Parker" w:date="2024-08-07T12:23:00Z" w16du:dateUtc="2024-08-07T10:23:00Z" w:id="6349">
              <w:rPr>
                <w:rFonts w:eastAsia="Nunito"/>
              </w:rPr>
            </w:rPrChange>
          </w:rPr>
          <w:t xml:space="preserve">otification </w:t>
        </w:r>
      </w:ins>
      <w:ins w:author="Craig Parker" w:date="2024-07-09T11:56:00Z" w:id="6350">
        <w:r w:rsidRPr="00594D30">
          <w:rPr>
            <w:rFonts w:ascii="Nunito" w:hAnsi="Nunito" w:eastAsia="Nunito"/>
            <w:b/>
            <w:bCs/>
            <w:color w:val="000000" w:themeColor="text1"/>
            <w:sz w:val="20"/>
            <w:szCs w:val="20"/>
            <w:rPrChange w:author="Craig Parker" w:date="2024-08-07T12:23:00Z" w16du:dateUtc="2024-08-07T10:23:00Z" w:id="6351">
              <w:rPr>
                <w:rFonts w:eastAsia="Nunito"/>
              </w:rPr>
            </w:rPrChange>
          </w:rPr>
          <w:t>l</w:t>
        </w:r>
      </w:ins>
      <w:ins w:author="Craig Parker" w:date="2024-07-09T11:54:00Z" w:id="6352">
        <w:r w:rsidRPr="00594D30">
          <w:rPr>
            <w:rFonts w:ascii="Nunito" w:hAnsi="Nunito" w:eastAsia="Nunito"/>
            <w:b/>
            <w:bCs/>
            <w:color w:val="000000" w:themeColor="text1"/>
            <w:sz w:val="20"/>
            <w:szCs w:val="20"/>
            <w:rPrChange w:author="Craig Parker" w:date="2024-08-07T12:23:00Z" w16du:dateUtc="2024-08-07T10:23:00Z" w:id="6353">
              <w:rPr>
                <w:rFonts w:eastAsia="Nunito"/>
              </w:rPr>
            </w:rPrChange>
          </w:rPr>
          <w:t>etter</w:t>
        </w:r>
      </w:ins>
      <w:bookmarkEnd w:id="6331"/>
      <w:bookmarkEnd w:id="6332"/>
      <w:bookmarkEnd w:id="6333"/>
    </w:p>
    <w:p w:rsidRPr="002E4822" w:rsidR="00BF3362" w:rsidP="00BF3362" w:rsidRDefault="00BF3362" w14:paraId="2795B9D6" w14:textId="77777777">
      <w:pPr>
        <w:rPr>
          <w:ins w:author="Craig Parker" w:date="2024-07-23T13:44:00Z" w:id="6354"/>
          <w:rFonts w:ascii="Nunito" w:hAnsi="Nunito" w:eastAsia="Nunito"/>
          <w:color w:val="000000" w:themeColor="text1"/>
          <w:sz w:val="20"/>
          <w:rPrChange w:author="Craig Parker" w:date="2024-08-07T12:23:00Z" w16du:dateUtc="2024-08-07T10:23:00Z" w:id="6355">
            <w:rPr>
              <w:ins w:author="Craig Parker" w:date="2024-07-23T13:44:00Z" w:id="6356"/>
              <w:rFonts w:eastAsia="Nunito"/>
            </w:rPr>
          </w:rPrChange>
        </w:rPr>
      </w:pPr>
    </w:p>
    <w:p w:rsidRPr="002E4822" w:rsidR="008734CC" w:rsidP="008734CC" w:rsidRDefault="008734CC" w14:paraId="778D9870" w14:textId="0141EDD6">
      <w:pPr>
        <w:ind w:left="720"/>
        <w:jc w:val="both"/>
        <w:rPr>
          <w:ins w:author="Craig Parker" w:date="2024-07-23T13:47:00Z" w:id="6357"/>
          <w:rFonts w:ascii="Nunito" w:hAnsi="Nunito" w:cs="Arial"/>
          <w:b/>
          <w:i/>
          <w:color w:val="000000" w:themeColor="text1"/>
          <w:sz w:val="20"/>
          <w:rPrChange w:author="Craig Parker" w:date="2024-08-07T12:23:00Z" w16du:dateUtc="2024-08-07T10:23:00Z" w:id="6358">
            <w:rPr>
              <w:ins w:author="Craig Parker" w:date="2024-07-23T13:47:00Z" w:id="6359"/>
              <w:rFonts w:cs="Arial"/>
              <w:b/>
              <w:i/>
            </w:rPr>
          </w:rPrChange>
        </w:rPr>
      </w:pPr>
      <w:ins w:author="Craig Parker" w:date="2024-07-23T13:47:00Z" w:id="6360">
        <w:r w:rsidRPr="002E4822">
          <w:rPr>
            <w:rFonts w:ascii="Nunito" w:hAnsi="Nunito"/>
            <w:noProof/>
            <w:color w:val="000000" w:themeColor="text1"/>
            <w:sz w:val="20"/>
            <w:rPrChange w:author="Craig Parker" w:date="2024-08-07T12:23:00Z" w16du:dateUtc="2024-08-07T10:23:00Z" w:id="6361">
              <w:rPr>
                <w:noProof/>
              </w:rPr>
            </w:rPrChange>
          </w:rPr>
          <w:drawing>
            <wp:anchor distT="0" distB="0" distL="114300" distR="114300" simplePos="0" relativeHeight="251659264" behindDoc="0" locked="0" layoutInCell="1" allowOverlap="1" wp14:anchorId="69803C13" wp14:editId="4C852FB3">
              <wp:simplePos x="0" y="0"/>
              <wp:positionH relativeFrom="column">
                <wp:posOffset>-289560</wp:posOffset>
              </wp:positionH>
              <wp:positionV relativeFrom="paragraph">
                <wp:posOffset>-91440</wp:posOffset>
              </wp:positionV>
              <wp:extent cx="1165860" cy="1066800"/>
              <wp:effectExtent l="0" t="0" r="0" b="0"/>
              <wp:wrapSquare wrapText="right"/>
              <wp:docPr id="19664331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318" name="Picture 1" descr="A logo of a universit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5860" cy="106680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Pr="002E4822" w:rsidR="008734CC" w:rsidP="008734CC" w:rsidRDefault="008734CC" w14:paraId="0E1E0457" w14:textId="77777777">
      <w:pPr>
        <w:rPr>
          <w:ins w:author="Craig Parker" w:date="2024-07-23T13:47:00Z" w:id="6362"/>
          <w:rFonts w:ascii="Nunito" w:hAnsi="Nunito"/>
          <w:color w:val="000000" w:themeColor="text1"/>
          <w:sz w:val="20"/>
          <w:rPrChange w:author="Craig Parker" w:date="2024-08-07T12:23:00Z" w16du:dateUtc="2024-08-07T10:23:00Z" w:id="6363">
            <w:rPr>
              <w:ins w:author="Craig Parker" w:date="2024-07-23T13:47:00Z" w:id="6364"/>
            </w:rPr>
          </w:rPrChange>
        </w:rPr>
      </w:pPr>
    </w:p>
    <w:p w:rsidRPr="002E4822" w:rsidR="008734CC" w:rsidP="008734CC" w:rsidRDefault="008734CC" w14:paraId="309936A1" w14:textId="77777777">
      <w:pPr>
        <w:ind w:left="1588" w:firstLine="397"/>
        <w:jc w:val="center"/>
        <w:rPr>
          <w:ins w:author="Craig Parker" w:date="2024-07-23T13:47:00Z" w:id="6365"/>
          <w:rFonts w:ascii="Nunito" w:hAnsi="Nunito" w:cs="Arial"/>
          <w:b/>
          <w:iCs/>
          <w:color w:val="000000" w:themeColor="text1"/>
          <w:sz w:val="20"/>
          <w:rPrChange w:author="Craig Parker" w:date="2024-08-07T12:23:00Z" w16du:dateUtc="2024-08-07T10:23:00Z" w:id="6366">
            <w:rPr>
              <w:ins w:author="Craig Parker" w:date="2024-07-23T13:47:00Z" w:id="6367"/>
              <w:rFonts w:cs="Arial"/>
              <w:b/>
              <w:iCs/>
              <w:color w:val="000000"/>
              <w:sz w:val="28"/>
              <w:szCs w:val="28"/>
            </w:rPr>
          </w:rPrChange>
        </w:rPr>
      </w:pPr>
    </w:p>
    <w:p w:rsidRPr="002E4822" w:rsidR="008734CC" w:rsidP="008734CC" w:rsidRDefault="008734CC" w14:paraId="00D17ABC" w14:textId="77777777">
      <w:pPr>
        <w:ind w:left="1588" w:firstLine="397"/>
        <w:jc w:val="center"/>
        <w:rPr>
          <w:ins w:author="Craig Parker" w:date="2024-07-23T13:47:00Z" w:id="6368"/>
          <w:rFonts w:ascii="Nunito" w:hAnsi="Nunito" w:cs="Arial"/>
          <w:b/>
          <w:iCs/>
          <w:color w:val="000000" w:themeColor="text1"/>
          <w:sz w:val="20"/>
          <w:rPrChange w:author="Craig Parker" w:date="2024-08-07T12:23:00Z" w16du:dateUtc="2024-08-07T10:23:00Z" w:id="6369">
            <w:rPr>
              <w:ins w:author="Craig Parker" w:date="2024-07-23T13:47:00Z" w:id="6370"/>
              <w:rFonts w:cs="Arial"/>
              <w:b/>
              <w:iCs/>
              <w:color w:val="000000"/>
              <w:sz w:val="28"/>
              <w:szCs w:val="28"/>
            </w:rPr>
          </w:rPrChange>
        </w:rPr>
      </w:pPr>
      <w:ins w:author="Craig Parker" w:date="2024-07-23T13:47:00Z" w:id="6371">
        <w:r w:rsidRPr="002E4822">
          <w:rPr>
            <w:rFonts w:ascii="Nunito" w:hAnsi="Nunito" w:cs="Arial"/>
            <w:b/>
            <w:iCs/>
            <w:color w:val="000000" w:themeColor="text1"/>
            <w:sz w:val="20"/>
            <w:rPrChange w:author="Craig Parker" w:date="2024-08-07T12:23:00Z" w16du:dateUtc="2024-08-07T10:23:00Z" w:id="6372">
              <w:rPr>
                <w:rFonts w:cs="Arial"/>
                <w:b/>
                <w:iCs/>
                <w:color w:val="000000"/>
                <w:sz w:val="28"/>
                <w:szCs w:val="28"/>
              </w:rPr>
            </w:rPrChange>
          </w:rPr>
          <w:t>APPLICATION FOR A NOTIFICATION REGARDING AN APPROVED STUDY</w:t>
        </w:r>
      </w:ins>
    </w:p>
    <w:p w:rsidRPr="002E4822" w:rsidR="008734CC" w:rsidP="008734CC" w:rsidRDefault="008734CC" w14:paraId="7F5E3345" w14:textId="77777777">
      <w:pPr>
        <w:jc w:val="both"/>
        <w:rPr>
          <w:ins w:author="Craig Parker" w:date="2024-07-23T13:47:00Z" w:id="6373"/>
          <w:rFonts w:ascii="Nunito" w:hAnsi="Nunito" w:cs="Arial"/>
          <w:b/>
          <w:bCs/>
          <w:color w:val="000000" w:themeColor="text1"/>
          <w:sz w:val="20"/>
          <w:rPrChange w:author="Craig Parker" w:date="2024-08-07T12:23:00Z" w16du:dateUtc="2024-08-07T10:23:00Z" w:id="6374">
            <w:rPr>
              <w:ins w:author="Craig Parker" w:date="2024-07-23T13:47:00Z" w:id="6375"/>
              <w:rFonts w:cs="Arial"/>
              <w:b/>
              <w:bCs/>
              <w:color w:val="000000"/>
            </w:rPr>
          </w:rPrChange>
        </w:rPr>
      </w:pPr>
    </w:p>
    <w:p w:rsidRPr="002E4822" w:rsidR="008734CC" w:rsidP="008734CC" w:rsidRDefault="008734CC" w14:paraId="5BE1C804" w14:textId="77777777">
      <w:pPr>
        <w:tabs>
          <w:tab w:val="left" w:pos="4524"/>
        </w:tabs>
        <w:jc w:val="both"/>
        <w:rPr>
          <w:ins w:author="Craig Parker" w:date="2024-07-23T13:47:00Z" w:id="6376"/>
          <w:rFonts w:ascii="Nunito" w:hAnsi="Nunito" w:cs="Arial"/>
          <w:b/>
          <w:bCs/>
          <w:color w:val="000000" w:themeColor="text1"/>
          <w:sz w:val="20"/>
          <w:rPrChange w:author="Craig Parker" w:date="2024-08-07T12:23:00Z" w16du:dateUtc="2024-08-07T10:23:00Z" w:id="6377">
            <w:rPr>
              <w:ins w:author="Craig Parker" w:date="2024-07-23T13:47:00Z" w:id="6378"/>
              <w:rFonts w:cs="Arial"/>
              <w:b/>
              <w:bCs/>
              <w:color w:val="0000FF"/>
            </w:rPr>
          </w:rPrChange>
        </w:rPr>
      </w:pPr>
      <w:ins w:author="Craig Parker" w:date="2024-07-23T13:47:00Z" w:id="6379">
        <w:r w:rsidRPr="002E4822">
          <w:rPr>
            <w:rFonts w:ascii="Nunito" w:hAnsi="Nunito" w:cs="Arial"/>
            <w:b/>
            <w:bCs/>
            <w:color w:val="000000" w:themeColor="text1"/>
            <w:sz w:val="20"/>
            <w:rPrChange w:author="Craig Parker" w:date="2024-08-07T12:23:00Z" w16du:dateUtc="2024-08-07T10:23:00Z" w:id="6380">
              <w:rPr>
                <w:rFonts w:cs="Arial"/>
                <w:b/>
                <w:bCs/>
                <w:color w:val="0000FF"/>
              </w:rPr>
            </w:rPrChange>
          </w:rPr>
          <w:tab/>
        </w:r>
      </w:ins>
    </w:p>
    <w:tbl>
      <w:tblPr>
        <w:tblW w:w="991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07"/>
        <w:gridCol w:w="7111"/>
      </w:tblGrid>
      <w:tr w:rsidRPr="002E4822" w:rsidR="006E7398" w:rsidTr="00E35E7F" w14:paraId="329CAA7B" w14:textId="77777777">
        <w:trPr>
          <w:ins w:author="Craig Parker" w:date="2024-07-23T13:47:00Z" w:id="6381"/>
        </w:trPr>
        <w:tc>
          <w:tcPr>
            <w:tcW w:w="9918" w:type="dxa"/>
            <w:gridSpan w:val="2"/>
            <w:shd w:val="clear" w:color="auto" w:fill="auto"/>
          </w:tcPr>
          <w:p w:rsidRPr="002E4822" w:rsidR="008734CC" w:rsidP="00E35E7F" w:rsidRDefault="008734CC" w14:paraId="7FC320AF" w14:textId="77777777">
            <w:pPr>
              <w:rPr>
                <w:ins w:author="Craig Parker" w:date="2024-07-23T13:47:00Z" w:id="6382"/>
                <w:rFonts w:ascii="Nunito" w:hAnsi="Nunito" w:eastAsia="Calibri" w:cs="Arial"/>
                <w:b/>
                <w:color w:val="000000" w:themeColor="text1"/>
                <w:sz w:val="20"/>
                <w:rPrChange w:author="Craig Parker" w:date="2024-08-07T12:23:00Z" w16du:dateUtc="2024-08-07T10:23:00Z" w:id="6383">
                  <w:rPr>
                    <w:ins w:author="Craig Parker" w:date="2024-07-23T13:47:00Z" w:id="6384"/>
                    <w:rFonts w:eastAsia="Calibri" w:cs="Arial"/>
                    <w:b/>
                  </w:rPr>
                </w:rPrChange>
              </w:rPr>
            </w:pPr>
            <w:ins w:author="Craig Parker" w:date="2024-07-23T13:47:00Z" w:id="6385">
              <w:r w:rsidRPr="002E4822">
                <w:rPr>
                  <w:rFonts w:ascii="Nunito" w:hAnsi="Nunito" w:eastAsia="Calibri" w:cs="Arial"/>
                  <w:b/>
                  <w:color w:val="000000" w:themeColor="text1"/>
                  <w:sz w:val="20"/>
                  <w:rPrChange w:author="Craig Parker" w:date="2024-08-07T12:23:00Z" w16du:dateUtc="2024-08-07T10:23:00Z" w:id="6386">
                    <w:rPr>
                      <w:rFonts w:eastAsia="Calibri" w:cs="Arial"/>
                      <w:b/>
                    </w:rPr>
                  </w:rPrChange>
                </w:rPr>
                <w:t xml:space="preserve">PART 1: ADMINISTRATIVE </w:t>
              </w:r>
            </w:ins>
          </w:p>
          <w:p w:rsidRPr="002E4822" w:rsidR="008734CC" w:rsidP="00E35E7F" w:rsidRDefault="008734CC" w14:paraId="7BC9D49A" w14:textId="77777777">
            <w:pPr>
              <w:rPr>
                <w:ins w:author="Craig Parker" w:date="2024-07-23T13:47:00Z" w:id="6387"/>
                <w:rFonts w:ascii="Nunito" w:hAnsi="Nunito" w:eastAsia="Calibri" w:cs="Arial"/>
                <w:b/>
                <w:color w:val="000000" w:themeColor="text1"/>
                <w:sz w:val="20"/>
                <w:rPrChange w:author="Craig Parker" w:date="2024-08-07T12:23:00Z" w16du:dateUtc="2024-08-07T10:23:00Z" w:id="6388">
                  <w:rPr>
                    <w:ins w:author="Craig Parker" w:date="2024-07-23T13:47:00Z" w:id="6389"/>
                    <w:rFonts w:eastAsia="Calibri" w:cs="Arial"/>
                    <w:b/>
                  </w:rPr>
                </w:rPrChange>
              </w:rPr>
            </w:pPr>
            <w:ins w:author="Craig Parker" w:date="2024-07-23T13:47:00Z" w:id="6390">
              <w:r w:rsidRPr="002E4822">
                <w:rPr>
                  <w:rFonts w:ascii="Nunito" w:hAnsi="Nunito" w:eastAsia="Calibri" w:cs="Arial"/>
                  <w:bCs/>
                  <w:i/>
                  <w:iCs/>
                  <w:color w:val="000000" w:themeColor="text1"/>
                  <w:sz w:val="20"/>
                  <w:rPrChange w:author="Craig Parker" w:date="2024-08-07T12:23:00Z" w16du:dateUtc="2024-08-07T10:23:00Z" w:id="6391">
                    <w:rPr>
                      <w:rFonts w:eastAsia="Calibri" w:cs="Arial"/>
                      <w:bCs/>
                      <w:i/>
                      <w:iCs/>
                    </w:rPr>
                  </w:rPrChange>
                </w:rPr>
                <w:t>(Blocks will expand to contain the information required, no extra references or pages should be added)</w:t>
              </w:r>
            </w:ins>
          </w:p>
          <w:p w:rsidRPr="002E4822" w:rsidR="008734CC" w:rsidP="00E35E7F" w:rsidRDefault="008734CC" w14:paraId="08EE220B" w14:textId="77777777">
            <w:pPr>
              <w:rPr>
                <w:ins w:author="Craig Parker" w:date="2024-07-23T13:47:00Z" w:id="6392"/>
                <w:rFonts w:ascii="Nunito" w:hAnsi="Nunito" w:eastAsia="Calibri" w:cs="Arial"/>
                <w:b/>
                <w:color w:val="000000" w:themeColor="text1"/>
                <w:sz w:val="20"/>
                <w:rPrChange w:author="Craig Parker" w:date="2024-08-07T12:23:00Z" w16du:dateUtc="2024-08-07T10:23:00Z" w:id="6393">
                  <w:rPr>
                    <w:ins w:author="Craig Parker" w:date="2024-07-23T13:47:00Z" w:id="6394"/>
                    <w:rFonts w:eastAsia="Calibri" w:cs="Arial"/>
                    <w:b/>
                  </w:rPr>
                </w:rPrChange>
              </w:rPr>
            </w:pPr>
          </w:p>
        </w:tc>
      </w:tr>
      <w:tr w:rsidRPr="002E4822" w:rsidR="006E7398" w:rsidTr="00E35E7F" w14:paraId="4C68ACA2" w14:textId="77777777">
        <w:trPr>
          <w:ins w:author="Craig Parker" w:date="2024-07-23T13:47:00Z" w:id="6395"/>
        </w:trPr>
        <w:tc>
          <w:tcPr>
            <w:tcW w:w="2807" w:type="dxa"/>
            <w:shd w:val="clear" w:color="auto" w:fill="auto"/>
          </w:tcPr>
          <w:p w:rsidRPr="002E4822" w:rsidR="008734CC" w:rsidP="00E35E7F" w:rsidRDefault="008734CC" w14:paraId="3F450A26" w14:textId="77777777">
            <w:pPr>
              <w:rPr>
                <w:ins w:author="Craig Parker" w:date="2024-07-23T13:47:00Z" w:id="6396"/>
                <w:rFonts w:ascii="Nunito" w:hAnsi="Nunito" w:eastAsia="Calibri" w:cs="Arial"/>
                <w:bCs/>
                <w:color w:val="000000" w:themeColor="text1"/>
                <w:sz w:val="20"/>
                <w:rPrChange w:author="Craig Parker" w:date="2024-08-07T12:23:00Z" w16du:dateUtc="2024-08-07T10:23:00Z" w:id="6397">
                  <w:rPr>
                    <w:ins w:author="Craig Parker" w:date="2024-07-23T13:47:00Z" w:id="6398"/>
                    <w:rFonts w:eastAsia="Calibri" w:cs="Arial"/>
                    <w:bCs/>
                  </w:rPr>
                </w:rPrChange>
              </w:rPr>
            </w:pPr>
            <w:ins w:author="Craig Parker" w:date="2024-07-23T13:47:00Z" w:id="6399">
              <w:r w:rsidRPr="002E4822">
                <w:rPr>
                  <w:rFonts w:ascii="Nunito" w:hAnsi="Nunito" w:eastAsia="Calibri" w:cs="Arial"/>
                  <w:bCs/>
                  <w:color w:val="000000" w:themeColor="text1"/>
                  <w:sz w:val="20"/>
                  <w:rPrChange w:author="Craig Parker" w:date="2024-08-07T12:23:00Z" w16du:dateUtc="2024-08-07T10:23:00Z" w:id="6400">
                    <w:rPr>
                      <w:rFonts w:eastAsia="Calibri" w:cs="Arial"/>
                      <w:bCs/>
                    </w:rPr>
                  </w:rPrChange>
                </w:rPr>
                <w:t>Ethics Reference Number:</w:t>
              </w:r>
            </w:ins>
          </w:p>
        </w:tc>
        <w:tc>
          <w:tcPr>
            <w:tcW w:w="7111" w:type="dxa"/>
            <w:shd w:val="clear" w:color="auto" w:fill="auto"/>
          </w:tcPr>
          <w:p w:rsidRPr="002E4822" w:rsidR="008734CC" w:rsidP="00E35E7F" w:rsidRDefault="008734CC" w14:paraId="56A328FF" w14:textId="77777777">
            <w:pPr>
              <w:rPr>
                <w:ins w:author="Craig Parker" w:date="2024-07-23T13:47:00Z" w:id="6401"/>
                <w:rFonts w:ascii="Nunito" w:hAnsi="Nunito" w:eastAsia="Calibri" w:cs="Arial"/>
                <w:b/>
                <w:color w:val="000000" w:themeColor="text1"/>
                <w:sz w:val="20"/>
                <w:rPrChange w:author="Craig Parker" w:date="2024-08-07T12:23:00Z" w16du:dateUtc="2024-08-07T10:23:00Z" w:id="6402">
                  <w:rPr>
                    <w:ins w:author="Craig Parker" w:date="2024-07-23T13:47:00Z" w:id="6403"/>
                    <w:rFonts w:eastAsia="Calibri" w:cs="Arial"/>
                    <w:b/>
                  </w:rPr>
                </w:rPrChange>
              </w:rPr>
            </w:pPr>
          </w:p>
        </w:tc>
      </w:tr>
      <w:tr w:rsidRPr="002E4822" w:rsidR="006E7398" w:rsidTr="00E35E7F" w14:paraId="1A8B03C9" w14:textId="77777777">
        <w:trPr>
          <w:ins w:author="Craig Parker" w:date="2024-07-23T13:47:00Z" w:id="6404"/>
        </w:trPr>
        <w:tc>
          <w:tcPr>
            <w:tcW w:w="2807" w:type="dxa"/>
            <w:shd w:val="clear" w:color="auto" w:fill="auto"/>
          </w:tcPr>
          <w:p w:rsidRPr="002E4822" w:rsidR="008734CC" w:rsidP="00E35E7F" w:rsidRDefault="008734CC" w14:paraId="66B38F34" w14:textId="77777777">
            <w:pPr>
              <w:rPr>
                <w:ins w:author="Craig Parker" w:date="2024-07-23T13:47:00Z" w:id="6405"/>
                <w:rFonts w:ascii="Nunito" w:hAnsi="Nunito" w:eastAsia="Calibri" w:cs="Arial"/>
                <w:bCs/>
                <w:color w:val="000000" w:themeColor="text1"/>
                <w:sz w:val="20"/>
                <w:rPrChange w:author="Craig Parker" w:date="2024-08-07T12:23:00Z" w16du:dateUtc="2024-08-07T10:23:00Z" w:id="6406">
                  <w:rPr>
                    <w:ins w:author="Craig Parker" w:date="2024-07-23T13:47:00Z" w:id="6407"/>
                    <w:rFonts w:eastAsia="Calibri" w:cs="Arial"/>
                    <w:bCs/>
                  </w:rPr>
                </w:rPrChange>
              </w:rPr>
            </w:pPr>
            <w:ins w:author="Craig Parker" w:date="2024-07-23T13:47:00Z" w:id="6408">
              <w:r w:rsidRPr="002E4822">
                <w:rPr>
                  <w:rFonts w:ascii="Nunito" w:hAnsi="Nunito" w:eastAsia="Calibri" w:cs="Arial"/>
                  <w:bCs/>
                  <w:color w:val="000000" w:themeColor="text1"/>
                  <w:sz w:val="20"/>
                  <w:rPrChange w:author="Craig Parker" w:date="2024-08-07T12:23:00Z" w16du:dateUtc="2024-08-07T10:23:00Z" w:id="6409">
                    <w:rPr>
                      <w:rFonts w:eastAsia="Calibri" w:cs="Arial"/>
                      <w:bCs/>
                    </w:rPr>
                  </w:rPrChange>
                </w:rPr>
                <w:t>Study Title:</w:t>
              </w:r>
            </w:ins>
          </w:p>
          <w:p w:rsidRPr="002E4822" w:rsidR="008734CC" w:rsidP="00E35E7F" w:rsidRDefault="008734CC" w14:paraId="11899B41" w14:textId="77777777">
            <w:pPr>
              <w:tabs>
                <w:tab w:val="left" w:pos="720"/>
              </w:tabs>
              <w:rPr>
                <w:ins w:author="Craig Parker" w:date="2024-07-23T13:47:00Z" w:id="6410"/>
                <w:rFonts w:ascii="Nunito" w:hAnsi="Nunito" w:eastAsia="Calibri" w:cs="Arial"/>
                <w:bCs/>
                <w:color w:val="000000" w:themeColor="text1"/>
                <w:sz w:val="20"/>
                <w:rPrChange w:author="Craig Parker" w:date="2024-08-07T12:23:00Z" w16du:dateUtc="2024-08-07T10:23:00Z" w:id="6411">
                  <w:rPr>
                    <w:ins w:author="Craig Parker" w:date="2024-07-23T13:47:00Z" w:id="6412"/>
                    <w:rFonts w:eastAsia="Calibri" w:cs="Arial"/>
                    <w:bCs/>
                  </w:rPr>
                </w:rPrChange>
              </w:rPr>
            </w:pPr>
          </w:p>
        </w:tc>
        <w:tc>
          <w:tcPr>
            <w:tcW w:w="7111" w:type="dxa"/>
            <w:shd w:val="clear" w:color="auto" w:fill="auto"/>
          </w:tcPr>
          <w:p w:rsidRPr="002E4822" w:rsidR="008734CC" w:rsidP="00E35E7F" w:rsidRDefault="008734CC" w14:paraId="6715CC86" w14:textId="77777777">
            <w:pPr>
              <w:rPr>
                <w:ins w:author="Craig Parker" w:date="2024-07-23T13:47:00Z" w:id="6413"/>
                <w:rFonts w:ascii="Nunito" w:hAnsi="Nunito" w:eastAsia="Calibri" w:cs="Arial"/>
                <w:b/>
                <w:color w:val="000000" w:themeColor="text1"/>
                <w:sz w:val="20"/>
                <w:rPrChange w:author="Craig Parker" w:date="2024-08-07T12:23:00Z" w16du:dateUtc="2024-08-07T10:23:00Z" w:id="6414">
                  <w:rPr>
                    <w:ins w:author="Craig Parker" w:date="2024-07-23T13:47:00Z" w:id="6415"/>
                    <w:rFonts w:eastAsia="Calibri" w:cs="Arial"/>
                    <w:b/>
                  </w:rPr>
                </w:rPrChange>
              </w:rPr>
            </w:pPr>
          </w:p>
          <w:p w:rsidRPr="002E4822" w:rsidR="008734CC" w:rsidP="00E35E7F" w:rsidRDefault="008734CC" w14:paraId="4A542E8F" w14:textId="77777777">
            <w:pPr>
              <w:rPr>
                <w:ins w:author="Craig Parker" w:date="2024-07-23T13:47:00Z" w:id="6416"/>
                <w:rFonts w:ascii="Nunito" w:hAnsi="Nunito" w:eastAsia="Calibri" w:cs="Arial"/>
                <w:b/>
                <w:color w:val="000000" w:themeColor="text1"/>
                <w:sz w:val="20"/>
                <w:rPrChange w:author="Craig Parker" w:date="2024-08-07T12:23:00Z" w16du:dateUtc="2024-08-07T10:23:00Z" w:id="6417">
                  <w:rPr>
                    <w:ins w:author="Craig Parker" w:date="2024-07-23T13:47:00Z" w:id="6418"/>
                    <w:rFonts w:eastAsia="Calibri" w:cs="Arial"/>
                    <w:b/>
                  </w:rPr>
                </w:rPrChange>
              </w:rPr>
            </w:pPr>
          </w:p>
        </w:tc>
      </w:tr>
      <w:tr w:rsidRPr="002E4822" w:rsidR="006E7398" w:rsidTr="00E35E7F" w14:paraId="586D1421" w14:textId="77777777">
        <w:trPr>
          <w:ins w:author="Craig Parker" w:date="2024-07-23T13:47:00Z" w:id="6419"/>
        </w:trPr>
        <w:tc>
          <w:tcPr>
            <w:tcW w:w="2807" w:type="dxa"/>
            <w:shd w:val="clear" w:color="auto" w:fill="auto"/>
          </w:tcPr>
          <w:p w:rsidRPr="002E4822" w:rsidR="008734CC" w:rsidP="00E35E7F" w:rsidRDefault="008734CC" w14:paraId="621CF5B5" w14:textId="77777777">
            <w:pPr>
              <w:rPr>
                <w:ins w:author="Craig Parker" w:date="2024-07-23T13:47:00Z" w:id="6420"/>
                <w:rFonts w:ascii="Nunito" w:hAnsi="Nunito" w:eastAsia="Calibri" w:cs="Arial"/>
                <w:bCs/>
                <w:color w:val="000000" w:themeColor="text1"/>
                <w:sz w:val="20"/>
                <w:rPrChange w:author="Craig Parker" w:date="2024-08-07T12:23:00Z" w16du:dateUtc="2024-08-07T10:23:00Z" w:id="6421">
                  <w:rPr>
                    <w:ins w:author="Craig Parker" w:date="2024-07-23T13:47:00Z" w:id="6422"/>
                    <w:rFonts w:eastAsia="Calibri" w:cs="Arial"/>
                    <w:bCs/>
                  </w:rPr>
                </w:rPrChange>
              </w:rPr>
            </w:pPr>
            <w:ins w:author="Craig Parker" w:date="2024-07-23T13:47:00Z" w:id="6423">
              <w:r w:rsidRPr="002E4822">
                <w:rPr>
                  <w:rFonts w:ascii="Nunito" w:hAnsi="Nunito" w:eastAsia="Calibri" w:cs="Arial"/>
                  <w:bCs/>
                  <w:color w:val="000000" w:themeColor="text1"/>
                  <w:sz w:val="20"/>
                  <w:rPrChange w:author="Craig Parker" w:date="2024-08-07T12:23:00Z" w16du:dateUtc="2024-08-07T10:23:00Z" w:id="6424">
                    <w:rPr>
                      <w:rFonts w:eastAsia="Calibri" w:cs="Arial"/>
                      <w:bCs/>
                    </w:rPr>
                  </w:rPrChange>
                </w:rPr>
                <w:t>Phase of trial:</w:t>
              </w:r>
            </w:ins>
          </w:p>
          <w:p w:rsidRPr="002E4822" w:rsidR="008734CC" w:rsidP="00E35E7F" w:rsidRDefault="008734CC" w14:paraId="0C0B09BB" w14:textId="77777777">
            <w:pPr>
              <w:rPr>
                <w:ins w:author="Craig Parker" w:date="2024-07-23T13:47:00Z" w:id="6425"/>
                <w:rFonts w:ascii="Nunito" w:hAnsi="Nunito" w:eastAsia="Calibri" w:cs="Arial"/>
                <w:bCs/>
                <w:color w:val="000000" w:themeColor="text1"/>
                <w:sz w:val="20"/>
                <w:rPrChange w:author="Craig Parker" w:date="2024-08-07T12:23:00Z" w16du:dateUtc="2024-08-07T10:23:00Z" w:id="6426">
                  <w:rPr>
                    <w:ins w:author="Craig Parker" w:date="2024-07-23T13:47:00Z" w:id="6427"/>
                    <w:rFonts w:eastAsia="Calibri" w:cs="Arial"/>
                    <w:bCs/>
                  </w:rPr>
                </w:rPrChange>
              </w:rPr>
            </w:pPr>
          </w:p>
        </w:tc>
        <w:tc>
          <w:tcPr>
            <w:tcW w:w="7111" w:type="dxa"/>
            <w:shd w:val="clear" w:color="auto" w:fill="auto"/>
          </w:tcPr>
          <w:p w:rsidRPr="002E4822" w:rsidR="008734CC" w:rsidP="00E35E7F" w:rsidRDefault="008734CC" w14:paraId="1E8110C5" w14:textId="77777777">
            <w:pPr>
              <w:rPr>
                <w:ins w:author="Craig Parker" w:date="2024-07-23T13:47:00Z" w:id="6428"/>
                <w:rFonts w:ascii="Nunito" w:hAnsi="Nunito" w:eastAsia="Calibri" w:cs="Arial"/>
                <w:b/>
                <w:color w:val="000000" w:themeColor="text1"/>
                <w:sz w:val="20"/>
                <w:rPrChange w:author="Craig Parker" w:date="2024-08-07T12:23:00Z" w16du:dateUtc="2024-08-07T10:23:00Z" w:id="6429">
                  <w:rPr>
                    <w:ins w:author="Craig Parker" w:date="2024-07-23T13:47:00Z" w:id="6430"/>
                    <w:rFonts w:eastAsia="Calibri" w:cs="Arial"/>
                    <w:b/>
                  </w:rPr>
                </w:rPrChange>
              </w:rPr>
            </w:pPr>
          </w:p>
        </w:tc>
      </w:tr>
      <w:tr w:rsidRPr="002E4822" w:rsidR="006E7398" w:rsidTr="00E35E7F" w14:paraId="06D3601B" w14:textId="77777777">
        <w:trPr>
          <w:ins w:author="Craig Parker" w:date="2024-07-23T13:47:00Z" w:id="6431"/>
        </w:trPr>
        <w:tc>
          <w:tcPr>
            <w:tcW w:w="2807" w:type="dxa"/>
            <w:shd w:val="clear" w:color="auto" w:fill="auto"/>
          </w:tcPr>
          <w:p w:rsidRPr="002E4822" w:rsidR="008734CC" w:rsidP="00E35E7F" w:rsidRDefault="008734CC" w14:paraId="6BAA2986" w14:textId="77777777">
            <w:pPr>
              <w:rPr>
                <w:ins w:author="Craig Parker" w:date="2024-07-23T13:47:00Z" w:id="6432"/>
                <w:rFonts w:ascii="Nunito" w:hAnsi="Nunito" w:eastAsia="Calibri" w:cs="Arial"/>
                <w:color w:val="000000" w:themeColor="text1"/>
                <w:sz w:val="20"/>
                <w:rPrChange w:author="Craig Parker" w:date="2024-08-07T12:23:00Z" w16du:dateUtc="2024-08-07T10:23:00Z" w:id="6433">
                  <w:rPr>
                    <w:ins w:author="Craig Parker" w:date="2024-07-23T13:47:00Z" w:id="6434"/>
                    <w:rFonts w:eastAsia="Calibri" w:cs="Arial"/>
                  </w:rPr>
                </w:rPrChange>
              </w:rPr>
            </w:pPr>
            <w:ins w:author="Craig Parker" w:date="2024-07-23T13:47:00Z" w:id="6435">
              <w:r w:rsidRPr="002E4822">
                <w:rPr>
                  <w:rFonts w:ascii="Nunito" w:hAnsi="Nunito" w:eastAsia="Calibri" w:cs="Arial"/>
                  <w:color w:val="000000" w:themeColor="text1"/>
                  <w:sz w:val="20"/>
                  <w:rPrChange w:author="Craig Parker" w:date="2024-08-07T12:23:00Z" w16du:dateUtc="2024-08-07T10:23:00Z" w:id="6436">
                    <w:rPr>
                      <w:rFonts w:eastAsia="Calibri" w:cs="Arial"/>
                    </w:rPr>
                  </w:rPrChange>
                </w:rPr>
                <w:t xml:space="preserve">Protocol/Project/Study Number: </w:t>
              </w:r>
            </w:ins>
          </w:p>
        </w:tc>
        <w:tc>
          <w:tcPr>
            <w:tcW w:w="7111" w:type="dxa"/>
            <w:shd w:val="clear" w:color="auto" w:fill="auto"/>
          </w:tcPr>
          <w:p w:rsidRPr="002E4822" w:rsidR="008734CC" w:rsidP="00E35E7F" w:rsidRDefault="008734CC" w14:paraId="7A07FD53" w14:textId="77777777">
            <w:pPr>
              <w:rPr>
                <w:ins w:author="Craig Parker" w:date="2024-07-23T13:47:00Z" w:id="6437"/>
                <w:rFonts w:ascii="Nunito" w:hAnsi="Nunito" w:eastAsia="Calibri" w:cs="Arial"/>
                <w:color w:val="000000" w:themeColor="text1"/>
                <w:sz w:val="20"/>
                <w:rPrChange w:author="Craig Parker" w:date="2024-08-07T12:23:00Z" w16du:dateUtc="2024-08-07T10:23:00Z" w:id="6438">
                  <w:rPr>
                    <w:ins w:author="Craig Parker" w:date="2024-07-23T13:47:00Z" w:id="6439"/>
                    <w:rFonts w:eastAsia="Calibri" w:cs="Arial"/>
                  </w:rPr>
                </w:rPrChange>
              </w:rPr>
            </w:pPr>
          </w:p>
          <w:p w:rsidRPr="002E4822" w:rsidR="008734CC" w:rsidP="00E35E7F" w:rsidRDefault="008734CC" w14:paraId="1F8E5EE7" w14:textId="77777777">
            <w:pPr>
              <w:rPr>
                <w:ins w:author="Craig Parker" w:date="2024-07-23T13:47:00Z" w:id="6440"/>
                <w:rFonts w:ascii="Nunito" w:hAnsi="Nunito" w:eastAsia="Calibri" w:cs="Arial"/>
                <w:color w:val="000000" w:themeColor="text1"/>
                <w:sz w:val="20"/>
                <w:rPrChange w:author="Craig Parker" w:date="2024-08-07T12:23:00Z" w16du:dateUtc="2024-08-07T10:23:00Z" w:id="6441">
                  <w:rPr>
                    <w:ins w:author="Craig Parker" w:date="2024-07-23T13:47:00Z" w:id="6442"/>
                    <w:rFonts w:eastAsia="Calibri" w:cs="Arial"/>
                  </w:rPr>
                </w:rPrChange>
              </w:rPr>
            </w:pPr>
          </w:p>
          <w:p w:rsidRPr="002E4822" w:rsidR="008734CC" w:rsidP="00E35E7F" w:rsidRDefault="008734CC" w14:paraId="33DB803C" w14:textId="77777777">
            <w:pPr>
              <w:rPr>
                <w:ins w:author="Craig Parker" w:date="2024-07-23T13:47:00Z" w:id="6443"/>
                <w:rFonts w:ascii="Nunito" w:hAnsi="Nunito" w:eastAsia="Calibri" w:cs="Arial"/>
                <w:color w:val="000000" w:themeColor="text1"/>
                <w:sz w:val="20"/>
                <w:rPrChange w:author="Craig Parker" w:date="2024-08-07T12:23:00Z" w16du:dateUtc="2024-08-07T10:23:00Z" w:id="6444">
                  <w:rPr>
                    <w:ins w:author="Craig Parker" w:date="2024-07-23T13:47:00Z" w:id="6445"/>
                    <w:rFonts w:eastAsia="Calibri" w:cs="Arial"/>
                  </w:rPr>
                </w:rPrChange>
              </w:rPr>
            </w:pPr>
          </w:p>
        </w:tc>
      </w:tr>
      <w:tr w:rsidRPr="002E4822" w:rsidR="006E7398" w:rsidTr="00E35E7F" w14:paraId="68CDB0D8" w14:textId="77777777">
        <w:trPr>
          <w:ins w:author="Craig Parker" w:date="2024-07-23T13:47:00Z" w:id="6446"/>
        </w:trPr>
        <w:tc>
          <w:tcPr>
            <w:tcW w:w="2807" w:type="dxa"/>
            <w:shd w:val="clear" w:color="auto" w:fill="auto"/>
          </w:tcPr>
          <w:p w:rsidRPr="002E4822" w:rsidR="008734CC" w:rsidP="00E35E7F" w:rsidRDefault="008734CC" w14:paraId="761AAB45" w14:textId="77777777">
            <w:pPr>
              <w:rPr>
                <w:ins w:author="Craig Parker" w:date="2024-07-23T13:47:00Z" w:id="6447"/>
                <w:rFonts w:ascii="Nunito" w:hAnsi="Nunito" w:eastAsia="Calibri" w:cs="Arial"/>
                <w:color w:val="000000" w:themeColor="text1"/>
                <w:sz w:val="20"/>
                <w:rPrChange w:author="Craig Parker" w:date="2024-08-07T12:23:00Z" w16du:dateUtc="2024-08-07T10:23:00Z" w:id="6448">
                  <w:rPr>
                    <w:ins w:author="Craig Parker" w:date="2024-07-23T13:47:00Z" w:id="6449"/>
                    <w:rFonts w:eastAsia="Calibri" w:cs="Arial"/>
                  </w:rPr>
                </w:rPrChange>
              </w:rPr>
            </w:pPr>
            <w:ins w:author="Craig Parker" w:date="2024-07-23T13:47:00Z" w:id="6450">
              <w:r w:rsidRPr="002E4822">
                <w:rPr>
                  <w:rFonts w:ascii="Nunito" w:hAnsi="Nunito" w:eastAsia="Calibri" w:cs="Arial"/>
                  <w:color w:val="000000" w:themeColor="text1"/>
                  <w:sz w:val="20"/>
                  <w:rPrChange w:author="Craig Parker" w:date="2024-08-07T12:23:00Z" w16du:dateUtc="2024-08-07T10:23:00Z" w:id="6451">
                    <w:rPr>
                      <w:rFonts w:eastAsia="Calibri" w:cs="Arial"/>
                    </w:rPr>
                  </w:rPrChange>
                </w:rPr>
                <w:t>Approved Version/No. and Date:</w:t>
              </w:r>
            </w:ins>
          </w:p>
        </w:tc>
        <w:tc>
          <w:tcPr>
            <w:tcW w:w="7111" w:type="dxa"/>
            <w:shd w:val="clear" w:color="auto" w:fill="auto"/>
          </w:tcPr>
          <w:p w:rsidRPr="002E4822" w:rsidR="008734CC" w:rsidP="00E35E7F" w:rsidRDefault="008734CC" w14:paraId="7829707F" w14:textId="77777777">
            <w:pPr>
              <w:rPr>
                <w:ins w:author="Craig Parker" w:date="2024-07-23T13:47:00Z" w:id="6452"/>
                <w:rFonts w:ascii="Nunito" w:hAnsi="Nunito" w:eastAsia="Calibri" w:cs="Arial"/>
                <w:color w:val="000000" w:themeColor="text1"/>
                <w:sz w:val="20"/>
                <w:rPrChange w:author="Craig Parker" w:date="2024-08-07T12:23:00Z" w16du:dateUtc="2024-08-07T10:23:00Z" w:id="6453">
                  <w:rPr>
                    <w:ins w:author="Craig Parker" w:date="2024-07-23T13:47:00Z" w:id="6454"/>
                    <w:rFonts w:eastAsia="Calibri" w:cs="Arial"/>
                  </w:rPr>
                </w:rPrChange>
              </w:rPr>
            </w:pPr>
          </w:p>
        </w:tc>
      </w:tr>
      <w:tr w:rsidRPr="002E4822" w:rsidR="006E7398" w:rsidTr="00E35E7F" w14:paraId="404AFE07" w14:textId="77777777">
        <w:trPr>
          <w:ins w:author="Craig Parker" w:date="2024-07-23T13:47:00Z" w:id="6455"/>
        </w:trPr>
        <w:tc>
          <w:tcPr>
            <w:tcW w:w="2807" w:type="dxa"/>
            <w:shd w:val="clear" w:color="auto" w:fill="auto"/>
          </w:tcPr>
          <w:p w:rsidRPr="002E4822" w:rsidR="008734CC" w:rsidP="00E35E7F" w:rsidRDefault="008734CC" w14:paraId="36064049" w14:textId="77777777">
            <w:pPr>
              <w:rPr>
                <w:ins w:author="Craig Parker" w:date="2024-07-23T13:47:00Z" w:id="6456"/>
                <w:rFonts w:ascii="Nunito" w:hAnsi="Nunito" w:eastAsia="Calibri" w:cs="Arial"/>
                <w:color w:val="000000" w:themeColor="text1"/>
                <w:sz w:val="20"/>
                <w:rPrChange w:author="Craig Parker" w:date="2024-08-07T12:23:00Z" w16du:dateUtc="2024-08-07T10:23:00Z" w:id="6457">
                  <w:rPr>
                    <w:ins w:author="Craig Parker" w:date="2024-07-23T13:47:00Z" w:id="6458"/>
                    <w:rFonts w:eastAsia="Calibri" w:cs="Arial"/>
                  </w:rPr>
                </w:rPrChange>
              </w:rPr>
            </w:pPr>
            <w:ins w:author="Craig Parker" w:date="2024-07-23T13:47:00Z" w:id="6459">
              <w:r w:rsidRPr="002E4822">
                <w:rPr>
                  <w:rFonts w:ascii="Nunito" w:hAnsi="Nunito" w:eastAsia="Calibri" w:cs="Arial"/>
                  <w:color w:val="000000" w:themeColor="text1"/>
                  <w:sz w:val="20"/>
                  <w:rPrChange w:author="Craig Parker" w:date="2024-08-07T12:23:00Z" w16du:dateUtc="2024-08-07T10:23:00Z" w:id="6460">
                    <w:rPr>
                      <w:rFonts w:eastAsia="Calibri" w:cs="Arial"/>
                    </w:rPr>
                  </w:rPrChange>
                </w:rPr>
                <w:t>Amended Version/No.  and Date:</w:t>
              </w:r>
            </w:ins>
          </w:p>
          <w:p w:rsidRPr="002E4822" w:rsidR="008734CC" w:rsidP="00E35E7F" w:rsidRDefault="008734CC" w14:paraId="28DD06FD" w14:textId="77777777">
            <w:pPr>
              <w:rPr>
                <w:ins w:author="Craig Parker" w:date="2024-07-23T13:47:00Z" w:id="6461"/>
                <w:rFonts w:ascii="Nunito" w:hAnsi="Nunito" w:eastAsia="Calibri" w:cs="Arial"/>
                <w:color w:val="000000" w:themeColor="text1"/>
                <w:sz w:val="20"/>
                <w:rPrChange w:author="Craig Parker" w:date="2024-08-07T12:23:00Z" w16du:dateUtc="2024-08-07T10:23:00Z" w:id="6462">
                  <w:rPr>
                    <w:ins w:author="Craig Parker" w:date="2024-07-23T13:47:00Z" w:id="6463"/>
                    <w:rFonts w:eastAsia="Calibri" w:cs="Arial"/>
                  </w:rPr>
                </w:rPrChange>
              </w:rPr>
            </w:pPr>
          </w:p>
        </w:tc>
        <w:tc>
          <w:tcPr>
            <w:tcW w:w="7111" w:type="dxa"/>
            <w:shd w:val="clear" w:color="auto" w:fill="auto"/>
          </w:tcPr>
          <w:p w:rsidRPr="002E4822" w:rsidR="008734CC" w:rsidP="00E35E7F" w:rsidRDefault="008734CC" w14:paraId="4261E2EA" w14:textId="77777777">
            <w:pPr>
              <w:rPr>
                <w:ins w:author="Craig Parker" w:date="2024-07-23T13:47:00Z" w:id="6464"/>
                <w:rFonts w:ascii="Nunito" w:hAnsi="Nunito" w:eastAsia="Calibri" w:cs="Arial"/>
                <w:color w:val="000000" w:themeColor="text1"/>
                <w:sz w:val="20"/>
                <w:rPrChange w:author="Craig Parker" w:date="2024-08-07T12:23:00Z" w16du:dateUtc="2024-08-07T10:23:00Z" w:id="6465">
                  <w:rPr>
                    <w:ins w:author="Craig Parker" w:date="2024-07-23T13:47:00Z" w:id="6466"/>
                    <w:rFonts w:eastAsia="Calibri" w:cs="Arial"/>
                  </w:rPr>
                </w:rPrChange>
              </w:rPr>
            </w:pPr>
          </w:p>
        </w:tc>
      </w:tr>
      <w:tr w:rsidRPr="002E4822" w:rsidR="006E7398" w:rsidTr="00E35E7F" w14:paraId="2283056A" w14:textId="77777777">
        <w:trPr>
          <w:ins w:author="Craig Parker" w:date="2024-07-23T13:47:00Z" w:id="6467"/>
        </w:trPr>
        <w:tc>
          <w:tcPr>
            <w:tcW w:w="2807" w:type="dxa"/>
            <w:shd w:val="clear" w:color="auto" w:fill="auto"/>
          </w:tcPr>
          <w:p w:rsidRPr="002E4822" w:rsidR="008734CC" w:rsidP="00E35E7F" w:rsidRDefault="008734CC" w14:paraId="18003646" w14:textId="77777777">
            <w:pPr>
              <w:rPr>
                <w:ins w:author="Craig Parker" w:date="2024-07-23T13:47:00Z" w:id="6468"/>
                <w:rFonts w:ascii="Nunito" w:hAnsi="Nunito" w:eastAsia="Calibri" w:cs="Arial"/>
                <w:color w:val="000000" w:themeColor="text1"/>
                <w:sz w:val="20"/>
                <w:rPrChange w:author="Craig Parker" w:date="2024-08-07T12:23:00Z" w16du:dateUtc="2024-08-07T10:23:00Z" w:id="6469">
                  <w:rPr>
                    <w:ins w:author="Craig Parker" w:date="2024-07-23T13:47:00Z" w:id="6470"/>
                    <w:rFonts w:eastAsia="Calibri" w:cs="Arial"/>
                  </w:rPr>
                </w:rPrChange>
              </w:rPr>
            </w:pPr>
            <w:ins w:author="Craig Parker" w:date="2024-07-23T13:47:00Z" w:id="6471">
              <w:r w:rsidRPr="002E4822">
                <w:rPr>
                  <w:rFonts w:ascii="Nunito" w:hAnsi="Nunito" w:eastAsia="Calibri" w:cs="Arial"/>
                  <w:color w:val="000000" w:themeColor="text1"/>
                  <w:sz w:val="20"/>
                  <w:rPrChange w:author="Craig Parker" w:date="2024-08-07T12:23:00Z" w16du:dateUtc="2024-08-07T10:23:00Z" w:id="6472">
                    <w:rPr>
                      <w:rFonts w:eastAsia="Calibri" w:cs="Arial"/>
                    </w:rPr>
                  </w:rPrChange>
                </w:rPr>
                <w:t>Health product being studied:</w:t>
              </w:r>
            </w:ins>
          </w:p>
        </w:tc>
        <w:tc>
          <w:tcPr>
            <w:tcW w:w="7111" w:type="dxa"/>
            <w:shd w:val="clear" w:color="auto" w:fill="auto"/>
          </w:tcPr>
          <w:p w:rsidRPr="002E4822" w:rsidR="008734CC" w:rsidP="00E35E7F" w:rsidRDefault="008734CC" w14:paraId="5B2EEC33" w14:textId="77777777">
            <w:pPr>
              <w:rPr>
                <w:ins w:author="Craig Parker" w:date="2024-07-23T13:47:00Z" w:id="6473"/>
                <w:rFonts w:ascii="Nunito" w:hAnsi="Nunito" w:eastAsia="Calibri" w:cs="Arial"/>
                <w:color w:val="000000" w:themeColor="text1"/>
                <w:sz w:val="20"/>
                <w:rPrChange w:author="Craig Parker" w:date="2024-08-07T12:23:00Z" w16du:dateUtc="2024-08-07T10:23:00Z" w:id="6474">
                  <w:rPr>
                    <w:ins w:author="Craig Parker" w:date="2024-07-23T13:47:00Z" w:id="6475"/>
                    <w:rFonts w:eastAsia="Calibri" w:cs="Arial"/>
                  </w:rPr>
                </w:rPrChange>
              </w:rPr>
            </w:pPr>
          </w:p>
          <w:p w:rsidRPr="002E4822" w:rsidR="008734CC" w:rsidP="00E35E7F" w:rsidRDefault="008734CC" w14:paraId="32285963" w14:textId="77777777">
            <w:pPr>
              <w:rPr>
                <w:ins w:author="Craig Parker" w:date="2024-07-23T13:47:00Z" w:id="6476"/>
                <w:rFonts w:ascii="Nunito" w:hAnsi="Nunito" w:eastAsia="Calibri" w:cs="Arial"/>
                <w:color w:val="000000" w:themeColor="text1"/>
                <w:sz w:val="20"/>
                <w:rPrChange w:author="Craig Parker" w:date="2024-08-07T12:23:00Z" w16du:dateUtc="2024-08-07T10:23:00Z" w:id="6477">
                  <w:rPr>
                    <w:ins w:author="Craig Parker" w:date="2024-07-23T13:47:00Z" w:id="6478"/>
                    <w:rFonts w:eastAsia="Calibri" w:cs="Arial"/>
                  </w:rPr>
                </w:rPrChange>
              </w:rPr>
            </w:pPr>
          </w:p>
          <w:p w:rsidRPr="002E4822" w:rsidR="008734CC" w:rsidP="00E35E7F" w:rsidRDefault="008734CC" w14:paraId="50FA0447" w14:textId="77777777">
            <w:pPr>
              <w:rPr>
                <w:ins w:author="Craig Parker" w:date="2024-07-23T13:47:00Z" w:id="6479"/>
                <w:rFonts w:ascii="Nunito" w:hAnsi="Nunito" w:eastAsia="Calibri" w:cs="Arial"/>
                <w:color w:val="000000" w:themeColor="text1"/>
                <w:sz w:val="20"/>
                <w:rPrChange w:author="Craig Parker" w:date="2024-08-07T12:23:00Z" w16du:dateUtc="2024-08-07T10:23:00Z" w:id="6480">
                  <w:rPr>
                    <w:ins w:author="Craig Parker" w:date="2024-07-23T13:47:00Z" w:id="6481"/>
                    <w:rFonts w:eastAsia="Calibri" w:cs="Arial"/>
                  </w:rPr>
                </w:rPrChange>
              </w:rPr>
            </w:pPr>
          </w:p>
        </w:tc>
      </w:tr>
      <w:tr w:rsidRPr="002E4822" w:rsidR="006E7398" w:rsidTr="00E35E7F" w14:paraId="0791DB60" w14:textId="77777777">
        <w:trPr>
          <w:ins w:author="Craig Parker" w:date="2024-07-23T13:47:00Z" w:id="6482"/>
        </w:trPr>
        <w:tc>
          <w:tcPr>
            <w:tcW w:w="2807" w:type="dxa"/>
            <w:tcBorders>
              <w:top w:val="nil"/>
            </w:tcBorders>
            <w:shd w:val="clear" w:color="auto" w:fill="auto"/>
          </w:tcPr>
          <w:p w:rsidRPr="002E4822" w:rsidR="008734CC" w:rsidP="00E35E7F" w:rsidRDefault="008734CC" w14:paraId="17738362" w14:textId="77777777">
            <w:pPr>
              <w:rPr>
                <w:ins w:author="Craig Parker" w:date="2024-07-23T13:47:00Z" w:id="6483"/>
                <w:rFonts w:ascii="Nunito" w:hAnsi="Nunito" w:eastAsia="Calibri" w:cs="Arial"/>
                <w:color w:val="000000" w:themeColor="text1"/>
                <w:sz w:val="20"/>
                <w:rPrChange w:author="Craig Parker" w:date="2024-08-07T12:23:00Z" w16du:dateUtc="2024-08-07T10:23:00Z" w:id="6484">
                  <w:rPr>
                    <w:ins w:author="Craig Parker" w:date="2024-07-23T13:47:00Z" w:id="6485"/>
                    <w:rFonts w:eastAsia="Calibri" w:cs="Arial"/>
                  </w:rPr>
                </w:rPrChange>
              </w:rPr>
            </w:pPr>
            <w:ins w:author="Craig Parker" w:date="2024-07-23T13:47:00Z" w:id="6486">
              <w:r w:rsidRPr="002E4822">
                <w:rPr>
                  <w:rFonts w:ascii="Nunito" w:hAnsi="Nunito" w:eastAsia="Calibri" w:cs="Arial"/>
                  <w:color w:val="000000" w:themeColor="text1"/>
                  <w:sz w:val="20"/>
                  <w:rPrChange w:author="Craig Parker" w:date="2024-08-07T12:23:00Z" w16du:dateUtc="2024-08-07T10:23:00Z" w:id="6487">
                    <w:rPr>
                      <w:rFonts w:eastAsia="Calibri" w:cs="Arial"/>
                    </w:rPr>
                  </w:rPrChange>
                </w:rPr>
                <w:t>Sponsor/Funder/Donor:</w:t>
              </w:r>
            </w:ins>
          </w:p>
        </w:tc>
        <w:tc>
          <w:tcPr>
            <w:tcW w:w="7111" w:type="dxa"/>
            <w:shd w:val="clear" w:color="auto" w:fill="auto"/>
          </w:tcPr>
          <w:p w:rsidRPr="002E4822" w:rsidR="008734CC" w:rsidP="00E35E7F" w:rsidRDefault="008734CC" w14:paraId="45841234" w14:textId="77777777">
            <w:pPr>
              <w:rPr>
                <w:ins w:author="Craig Parker" w:date="2024-07-23T13:47:00Z" w:id="6488"/>
                <w:rFonts w:ascii="Nunito" w:hAnsi="Nunito" w:eastAsia="Calibri" w:cs="Arial"/>
                <w:color w:val="000000" w:themeColor="text1"/>
                <w:sz w:val="20"/>
                <w:rPrChange w:author="Craig Parker" w:date="2024-08-07T12:23:00Z" w16du:dateUtc="2024-08-07T10:23:00Z" w:id="6489">
                  <w:rPr>
                    <w:ins w:author="Craig Parker" w:date="2024-07-23T13:47:00Z" w:id="6490"/>
                    <w:rFonts w:eastAsia="Calibri" w:cs="Arial"/>
                  </w:rPr>
                </w:rPrChange>
              </w:rPr>
            </w:pPr>
          </w:p>
          <w:p w:rsidRPr="002E4822" w:rsidR="008734CC" w:rsidP="00E35E7F" w:rsidRDefault="008734CC" w14:paraId="76BB394B" w14:textId="77777777">
            <w:pPr>
              <w:rPr>
                <w:ins w:author="Craig Parker" w:date="2024-07-23T13:47:00Z" w:id="6491"/>
                <w:rFonts w:ascii="Nunito" w:hAnsi="Nunito" w:eastAsia="Calibri" w:cs="Arial"/>
                <w:color w:val="000000" w:themeColor="text1"/>
                <w:sz w:val="20"/>
                <w:rPrChange w:author="Craig Parker" w:date="2024-08-07T12:23:00Z" w16du:dateUtc="2024-08-07T10:23:00Z" w:id="6492">
                  <w:rPr>
                    <w:ins w:author="Craig Parker" w:date="2024-07-23T13:47:00Z" w:id="6493"/>
                    <w:rFonts w:eastAsia="Calibri" w:cs="Arial"/>
                  </w:rPr>
                </w:rPrChange>
              </w:rPr>
            </w:pPr>
          </w:p>
        </w:tc>
      </w:tr>
      <w:tr w:rsidRPr="002E4822" w:rsidR="006E7398" w:rsidTr="00E35E7F" w14:paraId="60B0C1C0" w14:textId="77777777">
        <w:trPr>
          <w:ins w:author="Craig Parker" w:date="2024-07-23T13:47:00Z" w:id="6494"/>
        </w:trPr>
        <w:tc>
          <w:tcPr>
            <w:tcW w:w="2807" w:type="dxa"/>
            <w:tcBorders>
              <w:top w:val="nil"/>
            </w:tcBorders>
            <w:shd w:val="clear" w:color="auto" w:fill="auto"/>
          </w:tcPr>
          <w:p w:rsidRPr="002E4822" w:rsidR="008734CC" w:rsidP="00E35E7F" w:rsidRDefault="008734CC" w14:paraId="01999F5C" w14:textId="77777777">
            <w:pPr>
              <w:rPr>
                <w:ins w:author="Craig Parker" w:date="2024-07-23T13:47:00Z" w:id="6495"/>
                <w:rFonts w:ascii="Nunito" w:hAnsi="Nunito" w:eastAsia="Calibri" w:cs="Arial"/>
                <w:color w:val="000000" w:themeColor="text1"/>
                <w:sz w:val="20"/>
                <w:rPrChange w:author="Craig Parker" w:date="2024-08-07T12:23:00Z" w16du:dateUtc="2024-08-07T10:23:00Z" w:id="6496">
                  <w:rPr>
                    <w:ins w:author="Craig Parker" w:date="2024-07-23T13:47:00Z" w:id="6497"/>
                    <w:rFonts w:eastAsia="Calibri" w:cs="Arial"/>
                  </w:rPr>
                </w:rPrChange>
              </w:rPr>
            </w:pPr>
            <w:ins w:author="Craig Parker" w:date="2024-07-23T13:47:00Z" w:id="6498">
              <w:r w:rsidRPr="002E4822">
                <w:rPr>
                  <w:rFonts w:ascii="Nunito" w:hAnsi="Nunito" w:eastAsia="Calibri" w:cs="Arial"/>
                  <w:color w:val="000000" w:themeColor="text1"/>
                  <w:sz w:val="20"/>
                  <w:rPrChange w:author="Craig Parker" w:date="2024-08-07T12:23:00Z" w16du:dateUtc="2024-08-07T10:23:00Z" w:id="6499">
                    <w:rPr>
                      <w:rFonts w:eastAsia="Calibri" w:cs="Arial"/>
                    </w:rPr>
                  </w:rPrChange>
                </w:rPr>
                <w:t>Applicant:</w:t>
              </w:r>
            </w:ins>
          </w:p>
        </w:tc>
        <w:tc>
          <w:tcPr>
            <w:tcW w:w="7111" w:type="dxa"/>
            <w:shd w:val="clear" w:color="auto" w:fill="auto"/>
          </w:tcPr>
          <w:p w:rsidRPr="002E4822" w:rsidR="008734CC" w:rsidP="00E35E7F" w:rsidRDefault="008734CC" w14:paraId="7D8349B6" w14:textId="77777777">
            <w:pPr>
              <w:rPr>
                <w:ins w:author="Craig Parker" w:date="2024-07-23T13:47:00Z" w:id="6500"/>
                <w:rFonts w:ascii="Nunito" w:hAnsi="Nunito" w:eastAsia="Calibri" w:cs="Arial"/>
                <w:color w:val="000000" w:themeColor="text1"/>
                <w:sz w:val="20"/>
                <w:rPrChange w:author="Craig Parker" w:date="2024-08-07T12:23:00Z" w16du:dateUtc="2024-08-07T10:23:00Z" w:id="6501">
                  <w:rPr>
                    <w:ins w:author="Craig Parker" w:date="2024-07-23T13:47:00Z" w:id="6502"/>
                    <w:rFonts w:eastAsia="Calibri" w:cs="Arial"/>
                  </w:rPr>
                </w:rPrChange>
              </w:rPr>
            </w:pPr>
          </w:p>
          <w:p w:rsidRPr="002E4822" w:rsidR="008734CC" w:rsidP="00E35E7F" w:rsidRDefault="008734CC" w14:paraId="30AFBB4A" w14:textId="77777777">
            <w:pPr>
              <w:rPr>
                <w:ins w:author="Craig Parker" w:date="2024-07-23T13:47:00Z" w:id="6503"/>
                <w:rFonts w:ascii="Nunito" w:hAnsi="Nunito" w:eastAsia="Calibri" w:cs="Arial"/>
                <w:color w:val="000000" w:themeColor="text1"/>
                <w:sz w:val="20"/>
                <w:rPrChange w:author="Craig Parker" w:date="2024-08-07T12:23:00Z" w16du:dateUtc="2024-08-07T10:23:00Z" w:id="6504">
                  <w:rPr>
                    <w:ins w:author="Craig Parker" w:date="2024-07-23T13:47:00Z" w:id="6505"/>
                    <w:rFonts w:eastAsia="Calibri" w:cs="Arial"/>
                  </w:rPr>
                </w:rPrChange>
              </w:rPr>
            </w:pPr>
          </w:p>
        </w:tc>
      </w:tr>
      <w:tr w:rsidRPr="002E4822" w:rsidR="006E7398" w:rsidTr="00E35E7F" w14:paraId="0B10C002" w14:textId="77777777">
        <w:trPr>
          <w:ins w:author="Craig Parker" w:date="2024-07-23T13:47:00Z" w:id="6506"/>
        </w:trPr>
        <w:tc>
          <w:tcPr>
            <w:tcW w:w="2807" w:type="dxa"/>
            <w:shd w:val="clear" w:color="auto" w:fill="auto"/>
          </w:tcPr>
          <w:p w:rsidRPr="002E4822" w:rsidR="008734CC" w:rsidP="00E35E7F" w:rsidRDefault="008734CC" w14:paraId="7805C19B" w14:textId="77777777">
            <w:pPr>
              <w:rPr>
                <w:ins w:author="Craig Parker" w:date="2024-07-23T13:47:00Z" w:id="6507"/>
                <w:rFonts w:ascii="Nunito" w:hAnsi="Nunito" w:eastAsia="Calibri" w:cs="Arial"/>
                <w:color w:val="000000" w:themeColor="text1"/>
                <w:sz w:val="20"/>
                <w:rPrChange w:author="Craig Parker" w:date="2024-08-07T12:23:00Z" w16du:dateUtc="2024-08-07T10:23:00Z" w:id="6508">
                  <w:rPr>
                    <w:ins w:author="Craig Parker" w:date="2024-07-23T13:47:00Z" w:id="6509"/>
                    <w:rFonts w:eastAsia="Calibri" w:cs="Arial"/>
                  </w:rPr>
                </w:rPrChange>
              </w:rPr>
            </w:pPr>
            <w:ins w:author="Craig Parker" w:date="2024-07-23T13:47:00Z" w:id="6510">
              <w:r w:rsidRPr="002E4822">
                <w:rPr>
                  <w:rFonts w:ascii="Nunito" w:hAnsi="Nunito" w:eastAsia="Calibri" w:cs="Arial"/>
                  <w:color w:val="000000" w:themeColor="text1"/>
                  <w:sz w:val="20"/>
                  <w:rPrChange w:author="Craig Parker" w:date="2024-08-07T12:23:00Z" w16du:dateUtc="2024-08-07T10:23:00Z" w:id="6511">
                    <w:rPr>
                      <w:rFonts w:eastAsia="Calibri" w:cs="Arial"/>
                    </w:rPr>
                  </w:rPrChange>
                </w:rPr>
                <w:t>Contact Person:</w:t>
              </w:r>
            </w:ins>
          </w:p>
        </w:tc>
        <w:tc>
          <w:tcPr>
            <w:tcW w:w="7111" w:type="dxa"/>
            <w:shd w:val="clear" w:color="auto" w:fill="auto"/>
          </w:tcPr>
          <w:p w:rsidRPr="002E4822" w:rsidR="008734CC" w:rsidP="00E35E7F" w:rsidRDefault="008734CC" w14:paraId="0FE155DE" w14:textId="77777777">
            <w:pPr>
              <w:rPr>
                <w:ins w:author="Craig Parker" w:date="2024-07-23T13:47:00Z" w:id="6512"/>
                <w:rFonts w:ascii="Nunito" w:hAnsi="Nunito" w:eastAsia="Calibri" w:cs="Arial"/>
                <w:color w:val="000000" w:themeColor="text1"/>
                <w:sz w:val="20"/>
                <w:rPrChange w:author="Craig Parker" w:date="2024-08-07T12:23:00Z" w16du:dateUtc="2024-08-07T10:23:00Z" w:id="6513">
                  <w:rPr>
                    <w:ins w:author="Craig Parker" w:date="2024-07-23T13:47:00Z" w:id="6514"/>
                    <w:rFonts w:eastAsia="Calibri" w:cs="Arial"/>
                  </w:rPr>
                </w:rPrChange>
              </w:rPr>
            </w:pPr>
          </w:p>
          <w:p w:rsidRPr="002E4822" w:rsidR="008734CC" w:rsidP="00E35E7F" w:rsidRDefault="008734CC" w14:paraId="52A7D12E" w14:textId="77777777">
            <w:pPr>
              <w:rPr>
                <w:ins w:author="Craig Parker" w:date="2024-07-23T13:47:00Z" w:id="6515"/>
                <w:rFonts w:ascii="Nunito" w:hAnsi="Nunito" w:eastAsia="Calibri" w:cs="Arial"/>
                <w:color w:val="000000" w:themeColor="text1"/>
                <w:sz w:val="20"/>
                <w:rPrChange w:author="Craig Parker" w:date="2024-08-07T12:23:00Z" w16du:dateUtc="2024-08-07T10:23:00Z" w:id="6516">
                  <w:rPr>
                    <w:ins w:author="Craig Parker" w:date="2024-07-23T13:47:00Z" w:id="6517"/>
                    <w:rFonts w:eastAsia="Calibri" w:cs="Arial"/>
                  </w:rPr>
                </w:rPrChange>
              </w:rPr>
            </w:pPr>
          </w:p>
        </w:tc>
      </w:tr>
      <w:tr w:rsidRPr="002E4822" w:rsidR="006E7398" w:rsidTr="00E35E7F" w14:paraId="5F9BC38C" w14:textId="77777777">
        <w:trPr>
          <w:ins w:author="Craig Parker" w:date="2024-07-23T13:47:00Z" w:id="6518"/>
        </w:trPr>
        <w:tc>
          <w:tcPr>
            <w:tcW w:w="2807" w:type="dxa"/>
            <w:shd w:val="clear" w:color="auto" w:fill="auto"/>
          </w:tcPr>
          <w:p w:rsidRPr="002E4822" w:rsidR="008734CC" w:rsidP="00E35E7F" w:rsidRDefault="008734CC" w14:paraId="1CA2CE97" w14:textId="77777777">
            <w:pPr>
              <w:rPr>
                <w:ins w:author="Craig Parker" w:date="2024-07-23T13:47:00Z" w:id="6519"/>
                <w:rFonts w:ascii="Nunito" w:hAnsi="Nunito" w:eastAsia="Calibri" w:cs="Arial"/>
                <w:color w:val="000000" w:themeColor="text1"/>
                <w:sz w:val="20"/>
                <w:rPrChange w:author="Craig Parker" w:date="2024-08-07T12:23:00Z" w16du:dateUtc="2024-08-07T10:23:00Z" w:id="6520">
                  <w:rPr>
                    <w:ins w:author="Craig Parker" w:date="2024-07-23T13:47:00Z" w:id="6521"/>
                    <w:rFonts w:eastAsia="Calibri" w:cs="Arial"/>
                  </w:rPr>
                </w:rPrChange>
              </w:rPr>
            </w:pPr>
            <w:ins w:author="Craig Parker" w:date="2024-07-23T13:47:00Z" w:id="6522">
              <w:r w:rsidRPr="002E4822">
                <w:rPr>
                  <w:rFonts w:ascii="Nunito" w:hAnsi="Nunito" w:eastAsia="Calibri" w:cs="Arial"/>
                  <w:color w:val="000000" w:themeColor="text1"/>
                  <w:sz w:val="20"/>
                  <w:rPrChange w:author="Craig Parker" w:date="2024-08-07T12:23:00Z" w16du:dateUtc="2024-08-07T10:23:00Z" w:id="6523">
                    <w:rPr>
                      <w:rFonts w:eastAsia="Calibri" w:cs="Arial"/>
                    </w:rPr>
                  </w:rPrChange>
                </w:rPr>
                <w:t>Address:</w:t>
              </w:r>
            </w:ins>
          </w:p>
        </w:tc>
        <w:tc>
          <w:tcPr>
            <w:tcW w:w="7111" w:type="dxa"/>
            <w:shd w:val="clear" w:color="auto" w:fill="auto"/>
          </w:tcPr>
          <w:p w:rsidRPr="002E4822" w:rsidR="008734CC" w:rsidP="00E35E7F" w:rsidRDefault="008734CC" w14:paraId="2CDC43BC" w14:textId="77777777">
            <w:pPr>
              <w:rPr>
                <w:ins w:author="Craig Parker" w:date="2024-07-23T13:47:00Z" w:id="6524"/>
                <w:rFonts w:ascii="Nunito" w:hAnsi="Nunito" w:eastAsia="Calibri" w:cs="Arial"/>
                <w:color w:val="000000" w:themeColor="text1"/>
                <w:sz w:val="20"/>
                <w:rPrChange w:author="Craig Parker" w:date="2024-08-07T12:23:00Z" w16du:dateUtc="2024-08-07T10:23:00Z" w:id="6525">
                  <w:rPr>
                    <w:ins w:author="Craig Parker" w:date="2024-07-23T13:47:00Z" w:id="6526"/>
                    <w:rFonts w:eastAsia="Calibri" w:cs="Arial"/>
                  </w:rPr>
                </w:rPrChange>
              </w:rPr>
            </w:pPr>
          </w:p>
          <w:p w:rsidRPr="002E4822" w:rsidR="008734CC" w:rsidP="00E35E7F" w:rsidRDefault="008734CC" w14:paraId="191F44B6" w14:textId="77777777">
            <w:pPr>
              <w:rPr>
                <w:ins w:author="Craig Parker" w:date="2024-07-23T13:47:00Z" w:id="6527"/>
                <w:rFonts w:ascii="Nunito" w:hAnsi="Nunito" w:eastAsia="Calibri" w:cs="Arial"/>
                <w:color w:val="000000" w:themeColor="text1"/>
                <w:sz w:val="20"/>
                <w:rPrChange w:author="Craig Parker" w:date="2024-08-07T12:23:00Z" w16du:dateUtc="2024-08-07T10:23:00Z" w:id="6528">
                  <w:rPr>
                    <w:ins w:author="Craig Parker" w:date="2024-07-23T13:47:00Z" w:id="6529"/>
                    <w:rFonts w:eastAsia="Calibri" w:cs="Arial"/>
                  </w:rPr>
                </w:rPrChange>
              </w:rPr>
            </w:pPr>
          </w:p>
        </w:tc>
      </w:tr>
      <w:tr w:rsidRPr="002E4822" w:rsidR="006E7398" w:rsidTr="00E35E7F" w14:paraId="26616EA7" w14:textId="77777777">
        <w:trPr>
          <w:ins w:author="Craig Parker" w:date="2024-07-23T13:47:00Z" w:id="6530"/>
        </w:trPr>
        <w:tc>
          <w:tcPr>
            <w:tcW w:w="2807" w:type="dxa"/>
            <w:shd w:val="clear" w:color="auto" w:fill="auto"/>
          </w:tcPr>
          <w:p w:rsidRPr="002E4822" w:rsidR="008734CC" w:rsidP="00E35E7F" w:rsidRDefault="008734CC" w14:paraId="75A9ABFF" w14:textId="77777777">
            <w:pPr>
              <w:rPr>
                <w:ins w:author="Craig Parker" w:date="2024-07-23T13:47:00Z" w:id="6531"/>
                <w:rFonts w:ascii="Nunito" w:hAnsi="Nunito" w:eastAsia="Calibri" w:cs="Arial"/>
                <w:color w:val="000000" w:themeColor="text1"/>
                <w:sz w:val="20"/>
                <w:rPrChange w:author="Craig Parker" w:date="2024-08-07T12:23:00Z" w16du:dateUtc="2024-08-07T10:23:00Z" w:id="6532">
                  <w:rPr>
                    <w:ins w:author="Craig Parker" w:date="2024-07-23T13:47:00Z" w:id="6533"/>
                    <w:rFonts w:eastAsia="Calibri" w:cs="Arial"/>
                  </w:rPr>
                </w:rPrChange>
              </w:rPr>
            </w:pPr>
            <w:ins w:author="Craig Parker" w:date="2024-07-23T13:47:00Z" w:id="6534">
              <w:r w:rsidRPr="002E4822">
                <w:rPr>
                  <w:rFonts w:ascii="Nunito" w:hAnsi="Nunito" w:eastAsia="Calibri" w:cs="Arial"/>
                  <w:color w:val="000000" w:themeColor="text1"/>
                  <w:sz w:val="20"/>
                  <w:rPrChange w:author="Craig Parker" w:date="2024-08-07T12:23:00Z" w16du:dateUtc="2024-08-07T10:23:00Z" w:id="6535">
                    <w:rPr>
                      <w:rFonts w:eastAsia="Calibri" w:cs="Arial"/>
                    </w:rPr>
                  </w:rPrChange>
                </w:rPr>
                <w:t>Cell No.:</w:t>
              </w:r>
            </w:ins>
          </w:p>
        </w:tc>
        <w:tc>
          <w:tcPr>
            <w:tcW w:w="7111" w:type="dxa"/>
            <w:shd w:val="clear" w:color="auto" w:fill="auto"/>
          </w:tcPr>
          <w:p w:rsidRPr="002E4822" w:rsidR="008734CC" w:rsidP="00E35E7F" w:rsidRDefault="008734CC" w14:paraId="09384330" w14:textId="77777777">
            <w:pPr>
              <w:rPr>
                <w:ins w:author="Craig Parker" w:date="2024-07-23T13:47:00Z" w:id="6536"/>
                <w:rFonts w:ascii="Nunito" w:hAnsi="Nunito" w:eastAsia="Calibri" w:cs="Arial"/>
                <w:color w:val="000000" w:themeColor="text1"/>
                <w:sz w:val="20"/>
                <w:rPrChange w:author="Craig Parker" w:date="2024-08-07T12:23:00Z" w16du:dateUtc="2024-08-07T10:23:00Z" w:id="6537">
                  <w:rPr>
                    <w:ins w:author="Craig Parker" w:date="2024-07-23T13:47:00Z" w:id="6538"/>
                    <w:rFonts w:eastAsia="Calibri" w:cs="Arial"/>
                  </w:rPr>
                </w:rPrChange>
              </w:rPr>
            </w:pPr>
          </w:p>
          <w:p w:rsidRPr="002E4822" w:rsidR="008734CC" w:rsidP="00E35E7F" w:rsidRDefault="008734CC" w14:paraId="4E762B21" w14:textId="77777777">
            <w:pPr>
              <w:rPr>
                <w:ins w:author="Craig Parker" w:date="2024-07-23T13:47:00Z" w:id="6539"/>
                <w:rFonts w:ascii="Nunito" w:hAnsi="Nunito" w:eastAsia="Calibri" w:cs="Arial"/>
                <w:color w:val="000000" w:themeColor="text1"/>
                <w:sz w:val="20"/>
                <w:rPrChange w:author="Craig Parker" w:date="2024-08-07T12:23:00Z" w16du:dateUtc="2024-08-07T10:23:00Z" w:id="6540">
                  <w:rPr>
                    <w:ins w:author="Craig Parker" w:date="2024-07-23T13:47:00Z" w:id="6541"/>
                    <w:rFonts w:eastAsia="Calibri" w:cs="Arial"/>
                  </w:rPr>
                </w:rPrChange>
              </w:rPr>
            </w:pPr>
          </w:p>
        </w:tc>
      </w:tr>
      <w:tr w:rsidRPr="002E4822" w:rsidR="006E7398" w:rsidTr="00E35E7F" w14:paraId="1E62D09A" w14:textId="77777777">
        <w:trPr>
          <w:ins w:author="Craig Parker" w:date="2024-07-23T13:47:00Z" w:id="6542"/>
        </w:trPr>
        <w:tc>
          <w:tcPr>
            <w:tcW w:w="2807" w:type="dxa"/>
            <w:shd w:val="clear" w:color="auto" w:fill="auto"/>
          </w:tcPr>
          <w:p w:rsidRPr="002E4822" w:rsidR="008734CC" w:rsidP="00E35E7F" w:rsidRDefault="008734CC" w14:paraId="02DEB219" w14:textId="77777777">
            <w:pPr>
              <w:rPr>
                <w:ins w:author="Craig Parker" w:date="2024-07-23T13:47:00Z" w:id="6543"/>
                <w:rFonts w:ascii="Nunito" w:hAnsi="Nunito" w:eastAsia="Calibri" w:cs="Arial"/>
                <w:color w:val="000000" w:themeColor="text1"/>
                <w:sz w:val="20"/>
                <w:rPrChange w:author="Craig Parker" w:date="2024-08-07T12:23:00Z" w16du:dateUtc="2024-08-07T10:23:00Z" w:id="6544">
                  <w:rPr>
                    <w:ins w:author="Craig Parker" w:date="2024-07-23T13:47:00Z" w:id="6545"/>
                    <w:rFonts w:eastAsia="Calibri" w:cs="Arial"/>
                  </w:rPr>
                </w:rPrChange>
              </w:rPr>
            </w:pPr>
            <w:ins w:author="Craig Parker" w:date="2024-07-23T13:47:00Z" w:id="6546">
              <w:r w:rsidRPr="002E4822">
                <w:rPr>
                  <w:rFonts w:ascii="Nunito" w:hAnsi="Nunito" w:eastAsia="Calibri" w:cs="Arial"/>
                  <w:color w:val="000000" w:themeColor="text1"/>
                  <w:sz w:val="20"/>
                  <w:rPrChange w:author="Craig Parker" w:date="2024-08-07T12:23:00Z" w16du:dateUtc="2024-08-07T10:23:00Z" w:id="6547">
                    <w:rPr>
                      <w:rFonts w:eastAsia="Calibri" w:cs="Arial"/>
                    </w:rPr>
                  </w:rPrChange>
                </w:rPr>
                <w:t>E-mail address:</w:t>
              </w:r>
            </w:ins>
          </w:p>
        </w:tc>
        <w:tc>
          <w:tcPr>
            <w:tcW w:w="7111" w:type="dxa"/>
            <w:shd w:val="clear" w:color="auto" w:fill="auto"/>
          </w:tcPr>
          <w:p w:rsidRPr="002E4822" w:rsidR="008734CC" w:rsidP="00E35E7F" w:rsidRDefault="008734CC" w14:paraId="346309C0" w14:textId="77777777">
            <w:pPr>
              <w:rPr>
                <w:ins w:author="Craig Parker" w:date="2024-07-23T13:47:00Z" w:id="6548"/>
                <w:rFonts w:ascii="Nunito" w:hAnsi="Nunito" w:eastAsia="Calibri" w:cs="Arial"/>
                <w:color w:val="000000" w:themeColor="text1"/>
                <w:sz w:val="20"/>
                <w:rPrChange w:author="Craig Parker" w:date="2024-08-07T12:23:00Z" w16du:dateUtc="2024-08-07T10:23:00Z" w:id="6549">
                  <w:rPr>
                    <w:ins w:author="Craig Parker" w:date="2024-07-23T13:47:00Z" w:id="6550"/>
                    <w:rFonts w:eastAsia="Calibri" w:cs="Arial"/>
                  </w:rPr>
                </w:rPrChange>
              </w:rPr>
            </w:pPr>
          </w:p>
          <w:p w:rsidRPr="002E4822" w:rsidR="008734CC" w:rsidP="00E35E7F" w:rsidRDefault="008734CC" w14:paraId="5679EC15" w14:textId="77777777">
            <w:pPr>
              <w:rPr>
                <w:ins w:author="Craig Parker" w:date="2024-07-23T13:47:00Z" w:id="6551"/>
                <w:rFonts w:ascii="Nunito" w:hAnsi="Nunito" w:eastAsia="Calibri" w:cs="Arial"/>
                <w:color w:val="000000" w:themeColor="text1"/>
                <w:sz w:val="20"/>
                <w:rPrChange w:author="Craig Parker" w:date="2024-08-07T12:23:00Z" w16du:dateUtc="2024-08-07T10:23:00Z" w:id="6552">
                  <w:rPr>
                    <w:ins w:author="Craig Parker" w:date="2024-07-23T13:47:00Z" w:id="6553"/>
                    <w:rFonts w:eastAsia="Calibri" w:cs="Arial"/>
                  </w:rPr>
                </w:rPrChange>
              </w:rPr>
            </w:pPr>
          </w:p>
        </w:tc>
      </w:tr>
      <w:tr w:rsidRPr="002E4822" w:rsidR="006E7398" w:rsidTr="00E35E7F" w14:paraId="6089E1B9" w14:textId="77777777">
        <w:trPr>
          <w:ins w:author="Craig Parker" w:date="2024-07-23T13:47:00Z" w:id="6554"/>
        </w:trPr>
        <w:tc>
          <w:tcPr>
            <w:tcW w:w="2807" w:type="dxa"/>
            <w:shd w:val="clear" w:color="auto" w:fill="auto"/>
          </w:tcPr>
          <w:p w:rsidRPr="002E4822" w:rsidR="008734CC" w:rsidP="00E35E7F" w:rsidRDefault="008734CC" w14:paraId="4FE957CC" w14:textId="77777777">
            <w:pPr>
              <w:rPr>
                <w:ins w:author="Craig Parker" w:date="2024-07-23T13:47:00Z" w:id="6555"/>
                <w:rFonts w:ascii="Nunito" w:hAnsi="Nunito" w:eastAsia="Calibri" w:cs="Arial"/>
                <w:color w:val="000000" w:themeColor="text1"/>
                <w:sz w:val="20"/>
                <w:rPrChange w:author="Craig Parker" w:date="2024-08-07T12:23:00Z" w16du:dateUtc="2024-08-07T10:23:00Z" w:id="6556">
                  <w:rPr>
                    <w:ins w:author="Craig Parker" w:date="2024-07-23T13:47:00Z" w:id="6557"/>
                    <w:rFonts w:eastAsia="Calibri" w:cs="Arial"/>
                  </w:rPr>
                </w:rPrChange>
              </w:rPr>
            </w:pPr>
            <w:ins w:author="Craig Parker" w:date="2024-07-23T13:47:00Z" w:id="6558">
              <w:r w:rsidRPr="002E4822">
                <w:rPr>
                  <w:rFonts w:ascii="Nunito" w:hAnsi="Nunito" w:eastAsia="Calibri" w:cs="Arial"/>
                  <w:color w:val="000000" w:themeColor="text1"/>
                  <w:sz w:val="20"/>
                  <w:rPrChange w:author="Craig Parker" w:date="2024-08-07T12:23:00Z" w16du:dateUtc="2024-08-07T10:23:00Z" w:id="6559">
                    <w:rPr>
                      <w:rFonts w:eastAsia="Calibri" w:cs="Arial"/>
                    </w:rPr>
                  </w:rPrChange>
                </w:rPr>
                <w:t xml:space="preserve">Date of Application: </w:t>
              </w:r>
            </w:ins>
          </w:p>
        </w:tc>
        <w:tc>
          <w:tcPr>
            <w:tcW w:w="7111" w:type="dxa"/>
            <w:shd w:val="clear" w:color="auto" w:fill="auto"/>
          </w:tcPr>
          <w:p w:rsidRPr="002E4822" w:rsidR="008734CC" w:rsidP="00E35E7F" w:rsidRDefault="008734CC" w14:paraId="45D9FB42" w14:textId="77777777">
            <w:pPr>
              <w:rPr>
                <w:ins w:author="Craig Parker" w:date="2024-07-23T13:47:00Z" w:id="6560"/>
                <w:rFonts w:ascii="Nunito" w:hAnsi="Nunito" w:eastAsia="Calibri" w:cs="Arial"/>
                <w:color w:val="000000" w:themeColor="text1"/>
                <w:sz w:val="20"/>
                <w:rPrChange w:author="Craig Parker" w:date="2024-08-07T12:23:00Z" w16du:dateUtc="2024-08-07T10:23:00Z" w:id="6561">
                  <w:rPr>
                    <w:ins w:author="Craig Parker" w:date="2024-07-23T13:47:00Z" w:id="6562"/>
                    <w:rFonts w:eastAsia="Calibri" w:cs="Arial"/>
                  </w:rPr>
                </w:rPrChange>
              </w:rPr>
            </w:pPr>
          </w:p>
          <w:p w:rsidRPr="002E4822" w:rsidR="008734CC" w:rsidP="00E35E7F" w:rsidRDefault="008734CC" w14:paraId="5688FE1F" w14:textId="77777777">
            <w:pPr>
              <w:rPr>
                <w:ins w:author="Craig Parker" w:date="2024-07-23T13:47:00Z" w:id="6563"/>
                <w:rFonts w:ascii="Nunito" w:hAnsi="Nunito" w:eastAsia="Calibri" w:cs="Arial"/>
                <w:color w:val="000000" w:themeColor="text1"/>
                <w:sz w:val="20"/>
                <w:rPrChange w:author="Craig Parker" w:date="2024-08-07T12:23:00Z" w16du:dateUtc="2024-08-07T10:23:00Z" w:id="6564">
                  <w:rPr>
                    <w:ins w:author="Craig Parker" w:date="2024-07-23T13:47:00Z" w:id="6565"/>
                    <w:rFonts w:eastAsia="Calibri" w:cs="Arial"/>
                  </w:rPr>
                </w:rPrChange>
              </w:rPr>
            </w:pPr>
          </w:p>
        </w:tc>
      </w:tr>
    </w:tbl>
    <w:p w:rsidRPr="002E4822" w:rsidR="008734CC" w:rsidP="008734CC" w:rsidRDefault="008734CC" w14:paraId="24A556B7" w14:textId="77777777">
      <w:pPr>
        <w:rPr>
          <w:ins w:author="Craig Parker" w:date="2024-07-23T13:47:00Z" w:id="6566"/>
          <w:rFonts w:ascii="Nunito" w:hAnsi="Nunito" w:eastAsia="Calibri"/>
          <w:b/>
          <w:color w:val="000000" w:themeColor="text1"/>
          <w:sz w:val="20"/>
          <w:rPrChange w:author="Craig Parker" w:date="2024-08-07T12:23:00Z" w16du:dateUtc="2024-08-07T10:23:00Z" w:id="6567">
            <w:rPr>
              <w:ins w:author="Craig Parker" w:date="2024-07-23T13:47:00Z" w:id="6568"/>
              <w:rFonts w:ascii="Calibri" w:hAnsi="Calibri" w:eastAsia="Calibri"/>
              <w:b/>
            </w:rPr>
          </w:rPrChange>
        </w:rPr>
      </w:pPr>
    </w:p>
    <w:p w:rsidRPr="002E4822" w:rsidR="008734CC" w:rsidP="008734CC" w:rsidRDefault="008734CC" w14:paraId="75FC8285" w14:textId="77777777">
      <w:pPr>
        <w:rPr>
          <w:ins w:author="Craig Parker" w:date="2024-07-23T13:47:00Z" w:id="6569"/>
          <w:rFonts w:ascii="Nunito" w:hAnsi="Nunito" w:eastAsia="Calibri"/>
          <w:b/>
          <w:color w:val="000000" w:themeColor="text1"/>
          <w:sz w:val="20"/>
          <w:rPrChange w:author="Craig Parker" w:date="2024-08-07T12:23:00Z" w16du:dateUtc="2024-08-07T10:23:00Z" w:id="6570">
            <w:rPr>
              <w:ins w:author="Craig Parker" w:date="2024-07-23T13:47:00Z" w:id="6571"/>
              <w:rFonts w:ascii="Calibri" w:hAnsi="Calibri" w:eastAsia="Calibri"/>
              <w:b/>
            </w:rPr>
          </w:rPrChange>
        </w:rPr>
      </w:pPr>
    </w:p>
    <w:p w:rsidRPr="002E4822" w:rsidR="008734CC" w:rsidP="008734CC" w:rsidRDefault="008734CC" w14:paraId="73281290" w14:textId="77777777">
      <w:pPr>
        <w:rPr>
          <w:ins w:author="Craig Parker" w:date="2024-07-23T13:47:00Z" w:id="6572"/>
          <w:rFonts w:ascii="Nunito" w:hAnsi="Nunito" w:eastAsia="Calibri"/>
          <w:b/>
          <w:color w:val="000000" w:themeColor="text1"/>
          <w:sz w:val="20"/>
          <w:rPrChange w:author="Craig Parker" w:date="2024-08-07T12:23:00Z" w16du:dateUtc="2024-08-07T10:23:00Z" w:id="6573">
            <w:rPr>
              <w:ins w:author="Craig Parker" w:date="2024-07-23T13:47:00Z" w:id="6574"/>
              <w:rFonts w:ascii="Calibri" w:hAnsi="Calibri" w:eastAsia="Calibri"/>
              <w:b/>
            </w:rPr>
          </w:rPrChange>
        </w:rPr>
      </w:pPr>
    </w:p>
    <w:p w:rsidRPr="002E4822" w:rsidR="008734CC" w:rsidP="008734CC" w:rsidRDefault="008734CC" w14:paraId="635D0E07" w14:textId="77777777">
      <w:pPr>
        <w:spacing w:after="160" w:line="259" w:lineRule="auto"/>
        <w:rPr>
          <w:ins w:author="Craig Parker" w:date="2024-07-23T13:47:00Z" w:id="6575"/>
          <w:rFonts w:ascii="Nunito" w:hAnsi="Nunito" w:eastAsia="Calibri" w:cs="Arial"/>
          <w:b/>
          <w:color w:val="000000" w:themeColor="text1"/>
          <w:sz w:val="20"/>
          <w:rPrChange w:author="Craig Parker" w:date="2024-08-07T12:23:00Z" w16du:dateUtc="2024-08-07T10:23:00Z" w:id="6576">
            <w:rPr>
              <w:ins w:author="Craig Parker" w:date="2024-07-23T13:47:00Z" w:id="6577"/>
              <w:rFonts w:eastAsia="Calibri" w:cs="Arial"/>
              <w:b/>
            </w:rPr>
          </w:rPrChange>
        </w:rPr>
      </w:pPr>
      <w:ins w:author="Craig Parker" w:date="2024-07-23T13:47:00Z" w:id="6578">
        <w:r w:rsidRPr="002E4822">
          <w:rPr>
            <w:rFonts w:ascii="Nunito" w:hAnsi="Nunito" w:eastAsia="Calibri"/>
            <w:b/>
            <w:color w:val="000000" w:themeColor="text1"/>
            <w:sz w:val="20"/>
            <w:rPrChange w:author="Craig Parker" w:date="2024-08-07T12:23:00Z" w16du:dateUtc="2024-08-07T10:23:00Z" w:id="6579">
              <w:rPr>
                <w:rFonts w:ascii="Calibri" w:hAnsi="Calibri" w:eastAsia="Calibri"/>
                <w:b/>
              </w:rPr>
            </w:rPrChange>
          </w:rPr>
          <w:br w:type="page"/>
        </w:r>
      </w:ins>
    </w:p>
    <w:p w:rsidRPr="002E4822" w:rsidR="008734CC" w:rsidP="008734CC" w:rsidRDefault="008734CC" w14:paraId="03F01C28" w14:textId="77777777">
      <w:pPr>
        <w:rPr>
          <w:ins w:author="Craig Parker" w:date="2024-07-23T13:47:00Z" w:id="6580"/>
          <w:rFonts w:ascii="Nunito" w:hAnsi="Nunito" w:eastAsia="Calibri" w:cs="Arial"/>
          <w:color w:val="000000" w:themeColor="text1"/>
          <w:sz w:val="20"/>
          <w:rPrChange w:author="Craig Parker" w:date="2024-08-07T12:23:00Z" w16du:dateUtc="2024-08-07T10:23:00Z" w:id="6581">
            <w:rPr>
              <w:ins w:author="Craig Parker" w:date="2024-07-23T13:47:00Z" w:id="6582"/>
              <w:rFonts w:eastAsia="Calibri" w:cs="Arial"/>
            </w:rPr>
          </w:rPrChange>
        </w:rPr>
      </w:pPr>
      <w:ins w:author="Craig Parker" w:date="2024-07-23T13:47:00Z" w:id="6583">
        <w:r w:rsidRPr="002E4822">
          <w:rPr>
            <w:rFonts w:ascii="Nunito" w:hAnsi="Nunito" w:eastAsia="Calibri" w:cs="Arial"/>
            <w:color w:val="000000" w:themeColor="text1"/>
            <w:sz w:val="20"/>
            <w:rPrChange w:author="Craig Parker" w:date="2024-08-07T12:23:00Z" w16du:dateUtc="2024-08-07T10:23:00Z" w:id="6584">
              <w:rPr>
                <w:rFonts w:eastAsia="Calibri" w:cs="Arial"/>
              </w:rPr>
            </w:rPrChange>
          </w:rPr>
          <w:t xml:space="preserve"> </w:t>
        </w:r>
      </w:ins>
    </w:p>
    <w:tbl>
      <w:tblPr>
        <w:tblW w:w="9923" w:type="dxa"/>
        <w:tblInd w:w="-147" w:type="dxa"/>
        <w:tblCellMar>
          <w:left w:w="10" w:type="dxa"/>
          <w:right w:w="10" w:type="dxa"/>
        </w:tblCellMar>
        <w:tblLook w:val="0000" w:firstRow="0" w:lastRow="0" w:firstColumn="0" w:lastColumn="0" w:noHBand="0" w:noVBand="0"/>
      </w:tblPr>
      <w:tblGrid>
        <w:gridCol w:w="9923"/>
      </w:tblGrid>
      <w:tr w:rsidRPr="002E4822" w:rsidR="006E7398" w:rsidTr="00E35E7F" w14:paraId="76537175" w14:textId="77777777">
        <w:trPr>
          <w:ins w:author="Craig Parker" w:date="2024-07-23T13:47:00Z" w:id="6585"/>
        </w:trPr>
        <w:tc>
          <w:tcPr>
            <w:tcW w:w="99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2E4822" w:rsidR="008734CC" w:rsidP="00E35E7F" w:rsidRDefault="008734CC" w14:paraId="2D74D671" w14:textId="77777777">
            <w:pPr>
              <w:rPr>
                <w:ins w:author="Craig Parker" w:date="2024-07-23T13:47:00Z" w:id="6586"/>
                <w:rFonts w:ascii="Nunito" w:hAnsi="Nunito" w:eastAsia="Calibri" w:cs="Arial"/>
                <w:color w:val="000000" w:themeColor="text1"/>
                <w:sz w:val="20"/>
                <w:rPrChange w:author="Craig Parker" w:date="2024-08-07T12:23:00Z" w16du:dateUtc="2024-08-07T10:23:00Z" w:id="6587">
                  <w:rPr>
                    <w:ins w:author="Craig Parker" w:date="2024-07-23T13:47:00Z" w:id="6588"/>
                    <w:rFonts w:eastAsia="Calibri" w:cs="Arial"/>
                  </w:rPr>
                </w:rPrChange>
              </w:rPr>
            </w:pPr>
            <w:ins w:author="Craig Parker" w:date="2024-07-23T13:47:00Z" w:id="6589">
              <w:r w:rsidRPr="002E4822">
                <w:rPr>
                  <w:rFonts w:ascii="Nunito" w:hAnsi="Nunito" w:eastAsia="Calibri" w:cs="Arial"/>
                  <w:b/>
                  <w:color w:val="000000" w:themeColor="text1"/>
                  <w:sz w:val="20"/>
                  <w:rPrChange w:author="Craig Parker" w:date="2024-08-07T12:23:00Z" w16du:dateUtc="2024-08-07T10:23:00Z" w:id="6590">
                    <w:rPr>
                      <w:rFonts w:eastAsia="Calibri" w:cs="Arial"/>
                      <w:b/>
                    </w:rPr>
                  </w:rPrChange>
                </w:rPr>
                <w:t>PART 2: DETAILS OF NOTIFICATION</w:t>
              </w:r>
            </w:ins>
          </w:p>
        </w:tc>
      </w:tr>
    </w:tbl>
    <w:p w:rsidRPr="002E4822" w:rsidR="008734CC" w:rsidP="008734CC" w:rsidRDefault="008734CC" w14:paraId="7A348F7C" w14:textId="77777777">
      <w:pPr>
        <w:rPr>
          <w:ins w:author="Craig Parker" w:date="2024-07-23T13:47:00Z" w:id="6591"/>
          <w:rFonts w:ascii="Nunito" w:hAnsi="Nunito" w:eastAsia="Calibri" w:cs="Arial"/>
          <w:b/>
          <w:color w:val="000000" w:themeColor="text1"/>
          <w:sz w:val="20"/>
          <w:rPrChange w:author="Craig Parker" w:date="2024-08-07T12:23:00Z" w16du:dateUtc="2024-08-07T10:23:00Z" w:id="6592">
            <w:rPr>
              <w:ins w:author="Craig Parker" w:date="2024-07-23T13:47:00Z" w:id="6593"/>
              <w:rFonts w:eastAsia="Calibri" w:cs="Arial"/>
              <w:b/>
            </w:rPr>
          </w:rPrChange>
        </w:rPr>
      </w:pPr>
    </w:p>
    <w:p w:rsidRPr="002E4822" w:rsidR="008734CC" w:rsidP="008734CC" w:rsidRDefault="008734CC" w14:paraId="4D717D29" w14:textId="77777777">
      <w:pPr>
        <w:rPr>
          <w:ins w:author="Craig Parker" w:date="2024-07-23T13:47:00Z" w:id="6594"/>
          <w:rFonts w:ascii="Nunito" w:hAnsi="Nunito" w:eastAsia="Calibri" w:cs="Arial"/>
          <w:b/>
          <w:color w:val="000000" w:themeColor="text1"/>
          <w:sz w:val="20"/>
          <w:rPrChange w:author="Craig Parker" w:date="2024-08-07T12:23:00Z" w16du:dateUtc="2024-08-07T10:23:00Z" w:id="6595">
            <w:rPr>
              <w:ins w:author="Craig Parker" w:date="2024-07-23T13:47:00Z" w:id="6596"/>
              <w:rFonts w:eastAsia="Calibri" w:cs="Arial"/>
              <w:b/>
            </w:rPr>
          </w:rPrChange>
        </w:rPr>
      </w:pPr>
      <w:ins w:author="Craig Parker" w:date="2024-07-23T13:47:00Z" w:id="6597">
        <w:r w:rsidRPr="002E4822">
          <w:rPr>
            <w:rFonts w:ascii="Nunito" w:hAnsi="Nunito" w:eastAsia="Calibri" w:cs="Arial"/>
            <w:b/>
            <w:color w:val="000000" w:themeColor="text1"/>
            <w:sz w:val="20"/>
            <w:rPrChange w:author="Craig Parker" w:date="2024-08-07T12:23:00Z" w16du:dateUtc="2024-08-07T10:23:00Z" w:id="6598">
              <w:rPr>
                <w:rFonts w:eastAsia="Calibri" w:cs="Arial"/>
                <w:b/>
              </w:rPr>
            </w:rPrChange>
          </w:rPr>
          <w:t>Briefly provide:</w:t>
        </w:r>
      </w:ins>
    </w:p>
    <w:p w:rsidRPr="002E4822" w:rsidR="008734CC" w:rsidP="008734CC" w:rsidRDefault="008734CC" w14:paraId="15DB6424" w14:textId="77777777">
      <w:pPr>
        <w:rPr>
          <w:ins w:author="Craig Parker" w:date="2024-07-23T13:47:00Z" w:id="6599"/>
          <w:rFonts w:ascii="Nunito" w:hAnsi="Nunito" w:eastAsia="Calibri" w:cs="Arial"/>
          <w:b/>
          <w:color w:val="000000" w:themeColor="text1"/>
          <w:sz w:val="20"/>
          <w:rPrChange w:author="Craig Parker" w:date="2024-08-07T12:23:00Z" w16du:dateUtc="2024-08-07T10:23:00Z" w:id="6600">
            <w:rPr>
              <w:ins w:author="Craig Parker" w:date="2024-07-23T13:47:00Z" w:id="6601"/>
              <w:rFonts w:eastAsia="Calibri" w:cs="Arial"/>
              <w:b/>
            </w:rPr>
          </w:rPrChange>
        </w:rPr>
      </w:pPr>
    </w:p>
    <w:p w:rsidRPr="002E4822" w:rsidR="008734CC" w:rsidP="008734CC" w:rsidRDefault="008734CC" w14:paraId="1C9D6F2E" w14:textId="77777777">
      <w:pPr>
        <w:rPr>
          <w:ins w:author="Craig Parker" w:date="2024-07-23T13:47:00Z" w:id="6602"/>
          <w:rFonts w:ascii="Nunito" w:hAnsi="Nunito" w:eastAsia="Calibri" w:cs="Arial"/>
          <w:bCs/>
          <w:color w:val="000000" w:themeColor="text1"/>
          <w:sz w:val="20"/>
          <w:rPrChange w:author="Craig Parker" w:date="2024-08-07T12:23:00Z" w16du:dateUtc="2024-08-07T10:23:00Z" w:id="6603">
            <w:rPr>
              <w:ins w:author="Craig Parker" w:date="2024-07-23T13:47:00Z" w:id="6604"/>
              <w:rFonts w:eastAsia="Calibri" w:cs="Arial"/>
              <w:b/>
            </w:rPr>
          </w:rPrChange>
        </w:rPr>
      </w:pPr>
    </w:p>
    <w:p w:rsidRPr="002E4822" w:rsidR="008734CC" w:rsidP="008734CC" w:rsidRDefault="008734CC" w14:paraId="5EBEF0BB" w14:textId="77777777">
      <w:pPr>
        <w:rPr>
          <w:ins w:author="Craig Parker" w:date="2024-07-23T13:47:00Z" w:id="6605"/>
          <w:rFonts w:ascii="Nunito" w:hAnsi="Nunito" w:eastAsia="Calibri" w:cs="Arial"/>
          <w:bCs/>
          <w:color w:val="000000" w:themeColor="text1"/>
          <w:sz w:val="20"/>
          <w:rPrChange w:author="Craig Parker" w:date="2024-08-07T12:23:00Z" w16du:dateUtc="2024-08-07T10:23:00Z" w:id="6606">
            <w:rPr>
              <w:ins w:author="Craig Parker" w:date="2024-07-23T13:47:00Z" w:id="6607"/>
              <w:rFonts w:eastAsia="Calibri" w:cs="Arial"/>
              <w:b/>
            </w:rPr>
          </w:rPrChange>
        </w:rPr>
      </w:pPr>
      <w:ins w:author="Craig Parker" w:date="2024-07-23T13:47:00Z" w:id="6608">
        <w:r w:rsidRPr="002E4822">
          <w:rPr>
            <w:rFonts w:ascii="Nunito" w:hAnsi="Nunito" w:eastAsia="Calibri" w:cs="Arial"/>
            <w:bCs/>
            <w:color w:val="000000" w:themeColor="text1"/>
            <w:sz w:val="20"/>
            <w:rPrChange w:author="Craig Parker" w:date="2024-08-07T12:23:00Z" w16du:dateUtc="2024-08-07T10:23:00Z" w:id="6609">
              <w:rPr>
                <w:rFonts w:eastAsia="Calibri" w:cs="Arial"/>
                <w:b/>
              </w:rPr>
            </w:rPrChange>
          </w:rPr>
          <w:t>1. Motivation / Background:</w:t>
        </w:r>
      </w:ins>
    </w:p>
    <w:p w:rsidRPr="002E4822" w:rsidR="008734CC" w:rsidP="008734CC" w:rsidRDefault="008734CC" w14:paraId="5E26188A" w14:textId="77777777">
      <w:pPr>
        <w:rPr>
          <w:ins w:author="Craig Parker" w:date="2024-07-23T13:47:00Z" w:id="6610"/>
          <w:rFonts w:ascii="Nunito" w:hAnsi="Nunito" w:eastAsia="Calibri" w:cs="Arial"/>
          <w:b/>
          <w:color w:val="000000" w:themeColor="text1"/>
          <w:sz w:val="20"/>
          <w:rPrChange w:author="Craig Parker" w:date="2024-08-07T12:23:00Z" w16du:dateUtc="2024-08-07T10:23:00Z" w:id="6611">
            <w:rPr>
              <w:ins w:author="Craig Parker" w:date="2024-07-23T13:47:00Z" w:id="6612"/>
              <w:rFonts w:eastAsia="Calibri" w:cs="Arial"/>
              <w:b/>
            </w:rPr>
          </w:rPrChange>
        </w:rPr>
      </w:pPr>
    </w:p>
    <w:p w:rsidRPr="002E4822" w:rsidR="008734CC" w:rsidP="008734CC" w:rsidRDefault="008734CC" w14:paraId="76884178" w14:textId="77777777">
      <w:pPr>
        <w:rPr>
          <w:ins w:author="Craig Parker" w:date="2024-07-23T13:47:00Z" w:id="6613"/>
          <w:rFonts w:ascii="Nunito" w:hAnsi="Nunito" w:eastAsia="Calibri" w:cs="Arial"/>
          <w:b/>
          <w:color w:val="000000" w:themeColor="text1"/>
          <w:sz w:val="20"/>
          <w:rPrChange w:author="Craig Parker" w:date="2024-08-07T12:23:00Z" w16du:dateUtc="2024-08-07T10:23:00Z" w:id="6614">
            <w:rPr>
              <w:ins w:author="Craig Parker" w:date="2024-07-23T13:47:00Z" w:id="6615"/>
              <w:rFonts w:eastAsia="Calibri" w:cs="Arial"/>
              <w:b/>
            </w:rPr>
          </w:rPrChange>
        </w:rPr>
      </w:pPr>
    </w:p>
    <w:p w:rsidRPr="002E4822" w:rsidR="008734CC" w:rsidP="008734CC" w:rsidRDefault="008734CC" w14:paraId="6444828A" w14:textId="77777777">
      <w:pPr>
        <w:rPr>
          <w:ins w:author="Craig Parker" w:date="2024-07-23T13:47:00Z" w:id="6616"/>
          <w:rFonts w:ascii="Nunito" w:hAnsi="Nunito" w:eastAsia="Calibri" w:cs="Arial"/>
          <w:b/>
          <w:color w:val="000000" w:themeColor="text1"/>
          <w:sz w:val="20"/>
          <w:rPrChange w:author="Craig Parker" w:date="2024-08-07T12:23:00Z" w16du:dateUtc="2024-08-07T10:23:00Z" w:id="6617">
            <w:rPr>
              <w:ins w:author="Craig Parker" w:date="2024-07-23T13:47:00Z" w:id="6618"/>
              <w:rFonts w:eastAsia="Calibri" w:cs="Arial"/>
              <w:b/>
            </w:rPr>
          </w:rPrChange>
        </w:rPr>
      </w:pPr>
    </w:p>
    <w:p w:rsidRPr="002E4822" w:rsidR="008734CC" w:rsidRDefault="008734CC" w14:paraId="3350E258" w14:textId="77777777">
      <w:pPr>
        <w:rPr>
          <w:ins w:author="Craig Parker" w:date="2024-07-23T13:47:00Z" w:id="6619"/>
          <w:rFonts w:ascii="Nunito" w:hAnsi="Nunito" w:eastAsia="Calibri"/>
          <w:color w:val="000000" w:themeColor="text1"/>
          <w:sz w:val="20"/>
          <w:rPrChange w:author="Craig Parker" w:date="2024-08-07T12:23:00Z" w16du:dateUtc="2024-08-07T10:23:00Z" w:id="6620">
            <w:rPr>
              <w:ins w:author="Craig Parker" w:date="2024-07-23T13:47:00Z" w:id="6621"/>
              <w:rFonts w:eastAsia="Calibri"/>
            </w:rPr>
          </w:rPrChange>
        </w:rPr>
        <w:pPrChange w:author="Craig Parker" w:date="2024-07-23T13:51:00Z" w:id="6622">
          <w:pPr>
            <w:keepNext/>
            <w:keepLines/>
            <w:spacing w:after="120"/>
            <w:outlineLvl w:val="1"/>
          </w:pPr>
        </w:pPrChange>
      </w:pPr>
      <w:ins w:author="Craig Parker" w:date="2024-07-23T13:47:00Z" w:id="6623">
        <w:r w:rsidRPr="002E4822">
          <w:rPr>
            <w:rFonts w:ascii="Nunito" w:hAnsi="Nunito" w:eastAsia="Calibri"/>
            <w:color w:val="000000" w:themeColor="text1"/>
            <w:sz w:val="20"/>
            <w:rPrChange w:author="Craig Parker" w:date="2024-08-07T12:23:00Z" w16du:dateUtc="2024-08-07T10:23:00Z" w:id="6624">
              <w:rPr>
                <w:rFonts w:eastAsia="Calibri"/>
              </w:rPr>
            </w:rPrChange>
          </w:rPr>
          <w:t>2. Study Plan:</w:t>
        </w:r>
      </w:ins>
    </w:p>
    <w:p w:rsidRPr="002E4822" w:rsidR="008734CC" w:rsidP="008734CC" w:rsidRDefault="008734CC" w14:paraId="41080743" w14:textId="77777777">
      <w:pPr>
        <w:keepNext/>
        <w:keepLines/>
        <w:spacing w:after="120"/>
        <w:outlineLvl w:val="1"/>
        <w:rPr>
          <w:ins w:author="Craig Parker" w:date="2024-07-23T13:47:00Z" w:id="6625"/>
          <w:rFonts w:ascii="Nunito" w:hAnsi="Nunito" w:eastAsia="Calibri" w:cs="Arial"/>
          <w:b/>
          <w:color w:val="000000" w:themeColor="text1"/>
          <w:sz w:val="20"/>
          <w:rPrChange w:author="Craig Parker" w:date="2024-08-07T12:23:00Z" w16du:dateUtc="2024-08-07T10:23:00Z" w:id="6626">
            <w:rPr>
              <w:ins w:author="Craig Parker" w:date="2024-07-23T13:47:00Z" w:id="6627"/>
              <w:rFonts w:eastAsia="Calibri" w:cs="Arial"/>
              <w:b/>
            </w:rPr>
          </w:rPrChange>
        </w:rPr>
      </w:pPr>
    </w:p>
    <w:p w:rsidRPr="002E4822" w:rsidR="008734CC" w:rsidP="008734CC" w:rsidRDefault="008734CC" w14:paraId="6C0B5F24" w14:textId="77777777">
      <w:pPr>
        <w:keepNext/>
        <w:keepLines/>
        <w:spacing w:after="120"/>
        <w:outlineLvl w:val="1"/>
        <w:rPr>
          <w:ins w:author="Craig Parker" w:date="2024-07-23T13:47:00Z" w:id="6628"/>
          <w:rFonts w:ascii="Nunito" w:hAnsi="Nunito" w:eastAsia="Calibri" w:cs="Arial"/>
          <w:b/>
          <w:color w:val="000000" w:themeColor="text1"/>
          <w:sz w:val="20"/>
          <w:rPrChange w:author="Craig Parker" w:date="2024-08-07T12:23:00Z" w16du:dateUtc="2024-08-07T10:23:00Z" w:id="6629">
            <w:rPr>
              <w:ins w:author="Craig Parker" w:date="2024-07-23T13:47:00Z" w:id="6630"/>
              <w:rFonts w:eastAsia="Calibri" w:cs="Arial"/>
              <w:b/>
            </w:rPr>
          </w:rPrChange>
        </w:rPr>
      </w:pPr>
      <w:ins w:author="Craig Parker" w:date="2024-07-23T13:47:00Z" w:id="6631">
        <w:r w:rsidRPr="002E4822">
          <w:rPr>
            <w:rFonts w:ascii="Nunito" w:hAnsi="Nunito" w:eastAsia="Calibri" w:cs="Arial"/>
            <w:b/>
            <w:color w:val="000000" w:themeColor="text1"/>
            <w:sz w:val="20"/>
            <w:rPrChange w:author="Craig Parker" w:date="2024-08-07T12:23:00Z" w16du:dateUtc="2024-08-07T10:23:00Z" w:id="6632">
              <w:rPr>
                <w:rFonts w:eastAsia="Calibri" w:cs="Arial"/>
                <w:b/>
              </w:rPr>
            </w:rPrChange>
          </w:rPr>
          <w:t xml:space="preserve"> </w:t>
        </w:r>
      </w:ins>
    </w:p>
    <w:p w:rsidRPr="002E4822" w:rsidR="008734CC" w:rsidP="008734CC" w:rsidRDefault="008734CC" w14:paraId="0B4DE510" w14:textId="77777777">
      <w:pPr>
        <w:keepNext/>
        <w:keepLines/>
        <w:spacing w:after="120"/>
        <w:outlineLvl w:val="1"/>
        <w:rPr>
          <w:ins w:author="Craig Parker" w:date="2024-07-23T13:47:00Z" w:id="6633"/>
          <w:rFonts w:ascii="Nunito" w:hAnsi="Nunito" w:eastAsia="Calibri" w:cs="Arial"/>
          <w:b/>
          <w:color w:val="000000" w:themeColor="text1"/>
          <w:sz w:val="20"/>
          <w:rPrChange w:author="Craig Parker" w:date="2024-08-07T12:23:00Z" w16du:dateUtc="2024-08-07T10:23:00Z" w:id="6634">
            <w:rPr>
              <w:ins w:author="Craig Parker" w:date="2024-07-23T13:47:00Z" w:id="6635"/>
              <w:rFonts w:eastAsia="Calibri" w:cs="Arial"/>
              <w:b/>
            </w:rPr>
          </w:rPrChange>
        </w:rPr>
      </w:pPr>
    </w:p>
    <w:p w:rsidRPr="002E4822" w:rsidR="008734CC" w:rsidP="008734CC" w:rsidRDefault="008734CC" w14:paraId="46594964" w14:textId="77777777">
      <w:pPr>
        <w:keepNext/>
        <w:keepLines/>
        <w:spacing w:after="120"/>
        <w:outlineLvl w:val="1"/>
        <w:rPr>
          <w:ins w:author="Craig Parker" w:date="2024-07-23T13:47:00Z" w:id="6636"/>
          <w:rFonts w:ascii="Nunito" w:hAnsi="Nunito" w:eastAsia="Calibri" w:cs="Arial"/>
          <w:b/>
          <w:color w:val="000000" w:themeColor="text1"/>
          <w:sz w:val="20"/>
          <w:rPrChange w:author="Craig Parker" w:date="2024-08-07T12:23:00Z" w16du:dateUtc="2024-08-07T10:23:00Z" w:id="6637">
            <w:rPr>
              <w:ins w:author="Craig Parker" w:date="2024-07-23T13:47:00Z" w:id="6638"/>
              <w:rFonts w:eastAsia="Calibri" w:cs="Arial"/>
              <w:b/>
            </w:rPr>
          </w:rPrChange>
        </w:rPr>
      </w:pPr>
    </w:p>
    <w:p w:rsidRPr="002E4822" w:rsidR="008734CC" w:rsidP="008734CC" w:rsidRDefault="008734CC" w14:paraId="6A614C1B" w14:textId="77777777">
      <w:pPr>
        <w:keepNext/>
        <w:keepLines/>
        <w:spacing w:after="120"/>
        <w:outlineLvl w:val="1"/>
        <w:rPr>
          <w:ins w:author="Craig Parker" w:date="2024-07-23T13:47:00Z" w:id="6639"/>
          <w:rFonts w:ascii="Nunito" w:hAnsi="Nunito" w:eastAsia="Calibri" w:cs="Arial"/>
          <w:b/>
          <w:color w:val="000000" w:themeColor="text1"/>
          <w:sz w:val="20"/>
          <w:rPrChange w:author="Craig Parker" w:date="2024-08-07T12:23:00Z" w16du:dateUtc="2024-08-07T10:23:00Z" w:id="6640">
            <w:rPr>
              <w:ins w:author="Craig Parker" w:date="2024-07-23T13:47:00Z" w:id="6641"/>
              <w:rFonts w:eastAsia="Calibri" w:cs="Arial"/>
              <w:b/>
            </w:rPr>
          </w:rPrChange>
        </w:rPr>
      </w:pPr>
    </w:p>
    <w:p w:rsidRPr="002E4822" w:rsidR="008734CC" w:rsidP="008734CC" w:rsidRDefault="008734CC" w14:paraId="31B18C4A" w14:textId="77777777">
      <w:pPr>
        <w:keepNext/>
        <w:keepLines/>
        <w:spacing w:after="120"/>
        <w:outlineLvl w:val="1"/>
        <w:rPr>
          <w:ins w:author="Craig Parker" w:date="2024-07-23T13:47:00Z" w:id="6642"/>
          <w:rFonts w:ascii="Nunito" w:hAnsi="Nunito" w:cs="Arial"/>
          <w:b/>
          <w:color w:val="000000" w:themeColor="text1"/>
          <w:sz w:val="20"/>
          <w:rPrChange w:author="Craig Parker" w:date="2024-08-07T12:23:00Z" w16du:dateUtc="2024-08-07T10:23:00Z" w:id="6643">
            <w:rPr>
              <w:ins w:author="Craig Parker" w:date="2024-07-23T13:47:00Z" w:id="6644"/>
              <w:rFonts w:cs="Arial"/>
              <w:b/>
              <w:color w:val="0077A0"/>
            </w:rPr>
          </w:rPrChange>
        </w:rPr>
      </w:pPr>
    </w:p>
    <w:tbl>
      <w:tblPr>
        <w:tblW w:w="9923" w:type="dxa"/>
        <w:tblInd w:w="-5" w:type="dxa"/>
        <w:tblCellMar>
          <w:left w:w="10" w:type="dxa"/>
          <w:right w:w="10" w:type="dxa"/>
        </w:tblCellMar>
        <w:tblLook w:val="0000" w:firstRow="0" w:lastRow="0" w:firstColumn="0" w:lastColumn="0" w:noHBand="0" w:noVBand="0"/>
      </w:tblPr>
      <w:tblGrid>
        <w:gridCol w:w="5128"/>
        <w:gridCol w:w="4795"/>
      </w:tblGrid>
      <w:tr w:rsidRPr="002E4822" w:rsidR="006E7398" w:rsidTr="00E35E7F" w14:paraId="0AD3A2B0" w14:textId="77777777">
        <w:trPr>
          <w:ins w:author="Craig Parker" w:date="2024-07-23T13:47:00Z" w:id="6645"/>
        </w:trPr>
        <w:tc>
          <w:tcPr>
            <w:tcW w:w="9923"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2E4822" w:rsidR="008734CC" w:rsidP="00E35E7F" w:rsidRDefault="008734CC" w14:paraId="035FBC9E" w14:textId="77777777">
            <w:pPr>
              <w:rPr>
                <w:ins w:author="Craig Parker" w:date="2024-07-23T13:47:00Z" w:id="6646"/>
                <w:rFonts w:ascii="Nunito" w:hAnsi="Nunito" w:eastAsia="Calibri" w:cs="Arial"/>
                <w:color w:val="000000" w:themeColor="text1"/>
                <w:sz w:val="20"/>
                <w:rPrChange w:author="Craig Parker" w:date="2024-08-07T12:23:00Z" w16du:dateUtc="2024-08-07T10:23:00Z" w:id="6647">
                  <w:rPr>
                    <w:ins w:author="Craig Parker" w:date="2024-07-23T13:47:00Z" w:id="6648"/>
                    <w:rFonts w:eastAsia="Calibri" w:cs="Arial"/>
                  </w:rPr>
                </w:rPrChange>
              </w:rPr>
            </w:pPr>
            <w:ins w:author="Craig Parker" w:date="2024-07-23T13:47:00Z" w:id="6649">
              <w:r w:rsidRPr="002E4822">
                <w:rPr>
                  <w:rFonts w:ascii="Nunito" w:hAnsi="Nunito" w:eastAsia="Calibri" w:cs="Arial"/>
                  <w:color w:val="000000" w:themeColor="text1"/>
                  <w:sz w:val="20"/>
                  <w:rPrChange w:author="Craig Parker" w:date="2024-08-07T12:23:00Z" w16du:dateUtc="2024-08-07T10:23:00Z" w:id="6650">
                    <w:rPr>
                      <w:rFonts w:eastAsia="Calibri" w:cs="Arial"/>
                    </w:rPr>
                  </w:rPrChange>
                </w:rPr>
                <w:t>I, the undersigned, agree to conduct/manage the above-mentioned study under the conditions as stated in this application</w:t>
              </w:r>
            </w:ins>
          </w:p>
        </w:tc>
      </w:tr>
      <w:tr w:rsidRPr="002E4822" w:rsidR="006E7398" w:rsidTr="00E35E7F" w14:paraId="21787BE5" w14:textId="77777777">
        <w:trPr>
          <w:ins w:author="Craig Parker" w:date="2024-07-23T13:47:00Z" w:id="6651"/>
        </w:trPr>
        <w:tc>
          <w:tcPr>
            <w:tcW w:w="51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2E4822" w:rsidR="008734CC" w:rsidP="00E35E7F" w:rsidRDefault="008734CC" w14:paraId="7414F0A2" w14:textId="77777777">
            <w:pPr>
              <w:rPr>
                <w:ins w:author="Craig Parker" w:date="2024-07-23T13:47:00Z" w:id="6652"/>
                <w:rFonts w:ascii="Nunito" w:hAnsi="Nunito" w:eastAsia="Calibri" w:cs="Arial"/>
                <w:color w:val="000000" w:themeColor="text1"/>
                <w:sz w:val="20"/>
                <w:rPrChange w:author="Craig Parker" w:date="2024-08-07T12:23:00Z" w16du:dateUtc="2024-08-07T10:23:00Z" w:id="6653">
                  <w:rPr>
                    <w:ins w:author="Craig Parker" w:date="2024-07-23T13:47:00Z" w:id="6654"/>
                    <w:rFonts w:eastAsia="Calibri" w:cs="Arial"/>
                  </w:rPr>
                </w:rPrChange>
              </w:rPr>
            </w:pPr>
          </w:p>
          <w:p w:rsidRPr="002E4822" w:rsidR="008734CC" w:rsidP="00E35E7F" w:rsidRDefault="008734CC" w14:paraId="6260679E" w14:textId="77777777">
            <w:pPr>
              <w:rPr>
                <w:ins w:author="Craig Parker" w:date="2024-07-23T13:47:00Z" w:id="6655"/>
                <w:rFonts w:ascii="Nunito" w:hAnsi="Nunito" w:eastAsia="Calibri" w:cs="Arial"/>
                <w:color w:val="000000" w:themeColor="text1"/>
                <w:sz w:val="20"/>
                <w:rPrChange w:author="Craig Parker" w:date="2024-08-07T12:23:00Z" w16du:dateUtc="2024-08-07T10:23:00Z" w:id="6656">
                  <w:rPr>
                    <w:ins w:author="Craig Parker" w:date="2024-07-23T13:47:00Z" w:id="6657"/>
                    <w:rFonts w:eastAsia="Calibri" w:cs="Arial"/>
                  </w:rPr>
                </w:rPrChange>
              </w:rPr>
            </w:pPr>
            <w:ins w:author="Craig Parker" w:date="2024-07-23T13:47:00Z" w:id="6658">
              <w:r w:rsidRPr="002E4822">
                <w:rPr>
                  <w:rFonts w:ascii="Nunito" w:hAnsi="Nunito" w:eastAsia="Calibri" w:cs="Arial"/>
                  <w:color w:val="000000" w:themeColor="text1"/>
                  <w:sz w:val="20"/>
                  <w:rPrChange w:author="Craig Parker" w:date="2024-08-07T12:23:00Z" w16du:dateUtc="2024-08-07T10:23:00Z" w:id="6659">
                    <w:rPr>
                      <w:rFonts w:eastAsia="Calibri" w:cs="Arial"/>
                    </w:rPr>
                  </w:rPrChange>
                </w:rPr>
                <w:t>Applicant/Principal Investigator:</w:t>
              </w:r>
            </w:ins>
          </w:p>
          <w:p w:rsidRPr="002E4822" w:rsidR="008734CC" w:rsidP="00E35E7F" w:rsidRDefault="008734CC" w14:paraId="2774007A" w14:textId="77777777">
            <w:pPr>
              <w:rPr>
                <w:ins w:author="Craig Parker" w:date="2024-07-23T13:47:00Z" w:id="6660"/>
                <w:rFonts w:ascii="Nunito" w:hAnsi="Nunito" w:eastAsia="Calibri" w:cs="Arial"/>
                <w:color w:val="000000" w:themeColor="text1"/>
                <w:sz w:val="20"/>
                <w:rPrChange w:author="Craig Parker" w:date="2024-08-07T12:23:00Z" w16du:dateUtc="2024-08-07T10:23:00Z" w:id="6661">
                  <w:rPr>
                    <w:ins w:author="Craig Parker" w:date="2024-07-23T13:47:00Z" w:id="6662"/>
                    <w:rFonts w:eastAsia="Calibri" w:cs="Arial"/>
                  </w:rPr>
                </w:rPrChange>
              </w:rPr>
            </w:pPr>
          </w:p>
          <w:p w:rsidRPr="002E4822" w:rsidR="008734CC" w:rsidP="00E35E7F" w:rsidRDefault="008734CC" w14:paraId="28430743" w14:textId="77777777">
            <w:pPr>
              <w:rPr>
                <w:ins w:author="Craig Parker" w:date="2024-07-23T13:47:00Z" w:id="6663"/>
                <w:rFonts w:ascii="Nunito" w:hAnsi="Nunito" w:eastAsia="Calibri" w:cs="Arial"/>
                <w:color w:val="000000" w:themeColor="text1"/>
                <w:sz w:val="20"/>
                <w:rPrChange w:author="Craig Parker" w:date="2024-08-07T12:23:00Z" w16du:dateUtc="2024-08-07T10:23:00Z" w:id="6664">
                  <w:rPr>
                    <w:ins w:author="Craig Parker" w:date="2024-07-23T13:47:00Z" w:id="6665"/>
                    <w:rFonts w:eastAsia="Calibri" w:cs="Arial"/>
                  </w:rPr>
                </w:rPrChange>
              </w:rPr>
            </w:pPr>
          </w:p>
          <w:p w:rsidRPr="002E4822" w:rsidR="008734CC" w:rsidP="00E35E7F" w:rsidRDefault="008734CC" w14:paraId="2E7A5EFF" w14:textId="77777777">
            <w:pPr>
              <w:rPr>
                <w:ins w:author="Craig Parker" w:date="2024-07-23T13:47:00Z" w:id="6666"/>
                <w:rFonts w:ascii="Nunito" w:hAnsi="Nunito" w:eastAsia="Calibri" w:cs="Arial"/>
                <w:color w:val="000000" w:themeColor="text1"/>
                <w:sz w:val="20"/>
                <w:rPrChange w:author="Craig Parker" w:date="2024-08-07T12:23:00Z" w16du:dateUtc="2024-08-07T10:23:00Z" w:id="6667">
                  <w:rPr>
                    <w:ins w:author="Craig Parker" w:date="2024-07-23T13:47:00Z" w:id="6668"/>
                    <w:rFonts w:eastAsia="Calibri" w:cs="Arial"/>
                  </w:rPr>
                </w:rPrChange>
              </w:rPr>
            </w:pPr>
            <w:ins w:author="Craig Parker" w:date="2024-07-23T13:47:00Z" w:id="6669">
              <w:r w:rsidRPr="002E4822">
                <w:rPr>
                  <w:rFonts w:ascii="Nunito" w:hAnsi="Nunito" w:eastAsia="Calibri" w:cs="Arial"/>
                  <w:color w:val="000000" w:themeColor="text1"/>
                  <w:sz w:val="20"/>
                  <w:rPrChange w:author="Craig Parker" w:date="2024-08-07T12:23:00Z" w16du:dateUtc="2024-08-07T10:23:00Z" w:id="6670">
                    <w:rPr>
                      <w:rFonts w:eastAsia="Calibri" w:cs="Arial"/>
                    </w:rPr>
                  </w:rPrChange>
                </w:rPr>
                <w:t xml:space="preserve">Signature: </w:t>
              </w:r>
            </w:ins>
          </w:p>
          <w:p w:rsidRPr="002E4822" w:rsidR="008734CC" w:rsidP="00E35E7F" w:rsidRDefault="008734CC" w14:paraId="279B2552" w14:textId="77777777">
            <w:pPr>
              <w:rPr>
                <w:ins w:author="Craig Parker" w:date="2024-07-23T13:47:00Z" w:id="6671"/>
                <w:rFonts w:ascii="Nunito" w:hAnsi="Nunito" w:eastAsia="Calibri" w:cs="Arial"/>
                <w:color w:val="000000" w:themeColor="text1"/>
                <w:sz w:val="20"/>
                <w:rPrChange w:author="Craig Parker" w:date="2024-08-07T12:23:00Z" w16du:dateUtc="2024-08-07T10:23:00Z" w:id="6672">
                  <w:rPr>
                    <w:ins w:author="Craig Parker" w:date="2024-07-23T13:47:00Z" w:id="6673"/>
                    <w:rFonts w:eastAsia="Calibri" w:cs="Arial"/>
                  </w:rPr>
                </w:rPrChange>
              </w:rPr>
            </w:pPr>
            <w:ins w:author="Craig Parker" w:date="2024-07-23T13:47:00Z" w:id="6674">
              <w:r w:rsidRPr="002E4822">
                <w:rPr>
                  <w:rFonts w:ascii="Nunito" w:hAnsi="Nunito" w:eastAsia="Calibri" w:cs="Arial"/>
                  <w:color w:val="000000" w:themeColor="text1"/>
                  <w:sz w:val="20"/>
                  <w:rPrChange w:author="Craig Parker" w:date="2024-08-07T12:23:00Z" w16du:dateUtc="2024-08-07T10:23:00Z" w:id="6675">
                    <w:rPr>
                      <w:rFonts w:eastAsia="Calibri" w:cs="Arial"/>
                    </w:rPr>
                  </w:rPrChange>
                </w:rPr>
                <w:t>…………………………………………………</w:t>
              </w:r>
            </w:ins>
          </w:p>
        </w:tc>
        <w:tc>
          <w:tcPr>
            <w:tcW w:w="479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2E4822" w:rsidR="008734CC" w:rsidP="00E35E7F" w:rsidRDefault="008734CC" w14:paraId="05F3759D" w14:textId="77777777">
            <w:pPr>
              <w:rPr>
                <w:ins w:author="Craig Parker" w:date="2024-07-23T13:47:00Z" w:id="6676"/>
                <w:rFonts w:ascii="Nunito" w:hAnsi="Nunito" w:eastAsia="Calibri" w:cs="Arial"/>
                <w:color w:val="000000" w:themeColor="text1"/>
                <w:sz w:val="20"/>
                <w:rPrChange w:author="Craig Parker" w:date="2024-08-07T12:23:00Z" w16du:dateUtc="2024-08-07T10:23:00Z" w:id="6677">
                  <w:rPr>
                    <w:ins w:author="Craig Parker" w:date="2024-07-23T13:47:00Z" w:id="6678"/>
                    <w:rFonts w:eastAsia="Calibri" w:cs="Arial"/>
                  </w:rPr>
                </w:rPrChange>
              </w:rPr>
            </w:pPr>
          </w:p>
          <w:p w:rsidRPr="002E4822" w:rsidR="008734CC" w:rsidP="00E35E7F" w:rsidRDefault="008734CC" w14:paraId="67F3ABB3" w14:textId="77777777">
            <w:pPr>
              <w:rPr>
                <w:ins w:author="Craig Parker" w:date="2024-07-23T13:47:00Z" w:id="6679"/>
                <w:rFonts w:ascii="Nunito" w:hAnsi="Nunito" w:eastAsia="Calibri" w:cs="Arial"/>
                <w:color w:val="000000" w:themeColor="text1"/>
                <w:sz w:val="20"/>
                <w:rPrChange w:author="Craig Parker" w:date="2024-08-07T12:23:00Z" w16du:dateUtc="2024-08-07T10:23:00Z" w:id="6680">
                  <w:rPr>
                    <w:ins w:author="Craig Parker" w:date="2024-07-23T13:47:00Z" w:id="6681"/>
                    <w:rFonts w:eastAsia="Calibri" w:cs="Arial"/>
                  </w:rPr>
                </w:rPrChange>
              </w:rPr>
            </w:pPr>
            <w:ins w:author="Craig Parker" w:date="2024-07-23T13:47:00Z" w:id="6682">
              <w:r w:rsidRPr="002E4822">
                <w:rPr>
                  <w:rFonts w:ascii="Nunito" w:hAnsi="Nunito" w:eastAsia="Calibri" w:cs="Arial"/>
                  <w:color w:val="000000" w:themeColor="text1"/>
                  <w:sz w:val="20"/>
                  <w:rPrChange w:author="Craig Parker" w:date="2024-08-07T12:23:00Z" w16du:dateUtc="2024-08-07T10:23:00Z" w:id="6683">
                    <w:rPr>
                      <w:rFonts w:eastAsia="Calibri" w:cs="Arial"/>
                    </w:rPr>
                  </w:rPrChange>
                </w:rPr>
                <w:t>Date</w:t>
              </w:r>
            </w:ins>
          </w:p>
          <w:p w:rsidRPr="002E4822" w:rsidR="008734CC" w:rsidP="00E35E7F" w:rsidRDefault="008734CC" w14:paraId="0A0EDD8E" w14:textId="77777777">
            <w:pPr>
              <w:rPr>
                <w:ins w:author="Craig Parker" w:date="2024-07-23T13:47:00Z" w:id="6684"/>
                <w:rFonts w:ascii="Nunito" w:hAnsi="Nunito" w:eastAsia="Calibri" w:cs="Arial"/>
                <w:color w:val="000000" w:themeColor="text1"/>
                <w:sz w:val="20"/>
                <w:rPrChange w:author="Craig Parker" w:date="2024-08-07T12:23:00Z" w16du:dateUtc="2024-08-07T10:23:00Z" w:id="6685">
                  <w:rPr>
                    <w:ins w:author="Craig Parker" w:date="2024-07-23T13:47:00Z" w:id="6686"/>
                    <w:rFonts w:eastAsia="Calibri" w:cs="Arial"/>
                  </w:rPr>
                </w:rPrChange>
              </w:rPr>
            </w:pPr>
          </w:p>
          <w:p w:rsidRPr="002E4822" w:rsidR="008734CC" w:rsidP="00E35E7F" w:rsidRDefault="008734CC" w14:paraId="775636CC" w14:textId="77777777">
            <w:pPr>
              <w:rPr>
                <w:ins w:author="Craig Parker" w:date="2024-07-23T13:47:00Z" w:id="6687"/>
                <w:rFonts w:ascii="Nunito" w:hAnsi="Nunito" w:eastAsia="Calibri" w:cs="Arial"/>
                <w:color w:val="000000" w:themeColor="text1"/>
                <w:sz w:val="20"/>
                <w:rPrChange w:author="Craig Parker" w:date="2024-08-07T12:23:00Z" w16du:dateUtc="2024-08-07T10:23:00Z" w:id="6688">
                  <w:rPr>
                    <w:ins w:author="Craig Parker" w:date="2024-07-23T13:47:00Z" w:id="6689"/>
                    <w:rFonts w:eastAsia="Calibri" w:cs="Arial"/>
                  </w:rPr>
                </w:rPrChange>
              </w:rPr>
            </w:pPr>
          </w:p>
          <w:p w:rsidRPr="002E4822" w:rsidR="008734CC" w:rsidP="00E35E7F" w:rsidRDefault="008734CC" w14:paraId="41812260" w14:textId="77777777">
            <w:pPr>
              <w:rPr>
                <w:ins w:author="Craig Parker" w:date="2024-07-23T13:47:00Z" w:id="6690"/>
                <w:rFonts w:ascii="Nunito" w:hAnsi="Nunito" w:eastAsia="Calibri" w:cs="Arial"/>
                <w:color w:val="000000" w:themeColor="text1"/>
                <w:sz w:val="20"/>
                <w:rPrChange w:author="Craig Parker" w:date="2024-08-07T12:23:00Z" w16du:dateUtc="2024-08-07T10:23:00Z" w:id="6691">
                  <w:rPr>
                    <w:ins w:author="Craig Parker" w:date="2024-07-23T13:47:00Z" w:id="6692"/>
                    <w:rFonts w:eastAsia="Calibri" w:cs="Arial"/>
                  </w:rPr>
                </w:rPrChange>
              </w:rPr>
            </w:pPr>
          </w:p>
          <w:p w:rsidRPr="002E4822" w:rsidR="008734CC" w:rsidP="00E35E7F" w:rsidRDefault="008734CC" w14:paraId="121096DE" w14:textId="77777777">
            <w:pPr>
              <w:rPr>
                <w:ins w:author="Craig Parker" w:date="2024-07-23T13:47:00Z" w:id="6693"/>
                <w:rFonts w:ascii="Nunito" w:hAnsi="Nunito" w:eastAsia="Calibri" w:cs="Arial"/>
                <w:color w:val="000000" w:themeColor="text1"/>
                <w:sz w:val="20"/>
                <w:rPrChange w:author="Craig Parker" w:date="2024-08-07T12:23:00Z" w16du:dateUtc="2024-08-07T10:23:00Z" w:id="6694">
                  <w:rPr>
                    <w:ins w:author="Craig Parker" w:date="2024-07-23T13:47:00Z" w:id="6695"/>
                    <w:rFonts w:eastAsia="Calibri" w:cs="Arial"/>
                  </w:rPr>
                </w:rPrChange>
              </w:rPr>
            </w:pPr>
            <w:ins w:author="Craig Parker" w:date="2024-07-23T13:47:00Z" w:id="6696">
              <w:r w:rsidRPr="002E4822">
                <w:rPr>
                  <w:rFonts w:ascii="Nunito" w:hAnsi="Nunito" w:eastAsia="Calibri" w:cs="Arial"/>
                  <w:color w:val="000000" w:themeColor="text1"/>
                  <w:sz w:val="20"/>
                  <w:rPrChange w:author="Craig Parker" w:date="2024-08-07T12:23:00Z" w16du:dateUtc="2024-08-07T10:23:00Z" w:id="6697">
                    <w:rPr>
                      <w:rFonts w:eastAsia="Calibri" w:cs="Arial"/>
                    </w:rPr>
                  </w:rPrChange>
                </w:rPr>
                <w:t>…………………………………….</w:t>
              </w:r>
            </w:ins>
          </w:p>
        </w:tc>
      </w:tr>
    </w:tbl>
    <w:p w:rsidRPr="002E4822" w:rsidR="008734CC" w:rsidP="008734CC" w:rsidRDefault="008734CC" w14:paraId="2635D157" w14:textId="77777777">
      <w:pPr>
        <w:ind w:left="397"/>
        <w:jc w:val="both"/>
        <w:rPr>
          <w:ins w:author="Craig Parker" w:date="2024-07-23T13:47:00Z" w:id="6698"/>
          <w:rFonts w:ascii="Nunito" w:hAnsi="Nunito" w:cs="Arial"/>
          <w:i/>
          <w:iCs/>
          <w:color w:val="000000" w:themeColor="text1"/>
          <w:sz w:val="20"/>
          <w:rPrChange w:author="Craig Parker" w:date="2024-08-07T12:23:00Z" w16du:dateUtc="2024-08-07T10:23:00Z" w:id="6699">
            <w:rPr>
              <w:ins w:author="Craig Parker" w:date="2024-07-23T13:47:00Z" w:id="6700"/>
              <w:rFonts w:cs="Arial"/>
              <w:i/>
              <w:iCs/>
            </w:rPr>
          </w:rPrChange>
        </w:rPr>
      </w:pPr>
    </w:p>
    <w:p w:rsidRPr="002E4822" w:rsidR="008734CC" w:rsidP="008734CC" w:rsidRDefault="008734CC" w14:paraId="79ACC594" w14:textId="77777777">
      <w:pPr>
        <w:rPr>
          <w:ins w:author="Craig Parker" w:date="2024-07-23T13:47:00Z" w:id="6701"/>
          <w:rFonts w:ascii="Nunito" w:hAnsi="Nunito" w:eastAsia="Calibri" w:cs="Arial"/>
          <w:b/>
          <w:color w:val="000000" w:themeColor="text1"/>
          <w:sz w:val="20"/>
          <w:u w:val="single"/>
          <w:rPrChange w:author="Craig Parker" w:date="2024-08-07T12:23:00Z" w16du:dateUtc="2024-08-07T10:23:00Z" w:id="6702">
            <w:rPr>
              <w:ins w:author="Craig Parker" w:date="2024-07-23T13:47:00Z" w:id="6703"/>
              <w:rFonts w:eastAsia="Calibri" w:cs="Arial"/>
              <w:b/>
              <w:u w:val="single"/>
            </w:rPr>
          </w:rPrChange>
        </w:rPr>
      </w:pPr>
    </w:p>
    <w:bookmarkEnd w:id="1"/>
    <w:p w:rsidRPr="002E4822" w:rsidR="008734CC" w:rsidP="00BF3362" w:rsidRDefault="008734CC" w14:paraId="30624A82" w14:textId="77777777">
      <w:pPr>
        <w:rPr>
          <w:rFonts w:ascii="Nunito" w:hAnsi="Nunito" w:eastAsia="Nunito"/>
          <w:color w:val="000000" w:themeColor="text1"/>
          <w:sz w:val="20"/>
          <w:rPrChange w:author="Craig Parker" w:date="2024-08-07T12:23:00Z" w16du:dateUtc="2024-08-07T10:23:00Z" w:id="6704">
            <w:rPr>
              <w:rFonts w:ascii="Nunito" w:hAnsi="Nunito" w:eastAsia="Nunito"/>
            </w:rPr>
          </w:rPrChange>
        </w:rPr>
      </w:pPr>
    </w:p>
    <w:p w:rsidRPr="002E4822" w:rsidR="0024430E" w:rsidRDefault="0024430E" w14:paraId="15B97A4A" w14:textId="77777777">
      <w:pPr>
        <w:pStyle w:val="Heading1"/>
        <w:ind w:left="360"/>
        <w:rPr>
          <w:ins w:author="Craig Parker" w:date="2024-08-07T12:35:00Z" w16du:dateUtc="2024-08-07T10:35:00Z" w:id="6705"/>
          <w:rFonts w:ascii="Nunito" w:hAnsi="Nunito"/>
          <w:color w:val="000000" w:themeColor="text1"/>
          <w:sz w:val="20"/>
          <w:szCs w:val="20"/>
        </w:rPr>
        <w:pPrChange w:author="Craig Parker" w:date="2024-08-07T12:35:00Z" w16du:dateUtc="2024-08-07T10:35:00Z" w:id="6706">
          <w:pPr>
            <w:pStyle w:val="Heading1"/>
            <w:numPr>
              <w:numId w:val="43"/>
            </w:numPr>
            <w:ind w:left="360" w:hanging="360"/>
          </w:pPr>
        </w:pPrChange>
      </w:pPr>
      <w:bookmarkStart w:name="_Toc172635238" w:id="6707"/>
      <w:bookmarkStart w:name="_Toc173777828" w:id="6708"/>
      <w:bookmarkStart w:name="_Toc173963690" w:id="6709"/>
      <w:ins w:author="Craig Parker" w:date="2024-08-07T12:35:00Z" w16du:dateUtc="2024-08-07T10:35:00Z" w:id="6710">
        <w:r w:rsidRPr="002E4822">
          <w:rPr>
            <w:rFonts w:ascii="Nunito" w:hAnsi="Nunito"/>
            <w:color w:val="000000" w:themeColor="text1"/>
            <w:sz w:val="20"/>
            <w:szCs w:val="20"/>
          </w:rPr>
          <w:t>References</w:t>
        </w:r>
        <w:bookmarkEnd w:id="6707"/>
        <w:bookmarkEnd w:id="6708"/>
        <w:bookmarkEnd w:id="6709"/>
      </w:ins>
    </w:p>
    <w:p w:rsidRPr="002E4822" w:rsidR="00EC6E6B" w:rsidP="00EC6E6B" w:rsidRDefault="00EC6E6B" w14:paraId="561CB307" w14:textId="77777777">
      <w:pPr>
        <w:rPr>
          <w:rFonts w:ascii="Nunito" w:hAnsi="Nunito" w:eastAsia="Nunito"/>
          <w:color w:val="000000" w:themeColor="text1"/>
          <w:sz w:val="20"/>
          <w:rPrChange w:author="Craig Parker" w:date="2024-08-07T12:23:00Z" w16du:dateUtc="2024-08-07T10:23:00Z" w:id="6711">
            <w:rPr>
              <w:rFonts w:ascii="Nunito" w:hAnsi="Nunito" w:eastAsia="Nunito"/>
            </w:rPr>
          </w:rPrChange>
        </w:rPr>
      </w:pPr>
    </w:p>
    <w:p w:rsidRPr="002E4822" w:rsidR="00EC6E6B" w:rsidP="00EC6E6B" w:rsidRDefault="00EC6E6B" w14:paraId="57AE2946" w14:textId="77777777">
      <w:pPr>
        <w:rPr>
          <w:rFonts w:ascii="Nunito" w:hAnsi="Nunito" w:eastAsia="Nunito"/>
          <w:color w:val="000000" w:themeColor="text1"/>
          <w:sz w:val="20"/>
          <w:rPrChange w:author="Craig Parker" w:date="2024-08-07T12:23:00Z" w16du:dateUtc="2024-08-07T10:23:00Z" w:id="6712">
            <w:rPr>
              <w:rFonts w:ascii="Nunito" w:hAnsi="Nunito" w:eastAsia="Nunito"/>
            </w:rPr>
          </w:rPrChange>
        </w:rPr>
      </w:pPr>
    </w:p>
    <w:p w:rsidRPr="002E4822" w:rsidR="0024430E" w:rsidP="0024430E" w:rsidRDefault="00EC6E6B" w14:paraId="7827ACDA" w14:textId="77777777">
      <w:pPr>
        <w:pStyle w:val="EndNoteBibliography"/>
        <w:ind w:left="720" w:hanging="720"/>
        <w:rPr>
          <w:rFonts w:ascii="Nunito" w:hAnsi="Nunito"/>
          <w:sz w:val="20"/>
        </w:rPr>
      </w:pPr>
      <w:r w:rsidRPr="002E4822">
        <w:rPr>
          <w:rFonts w:ascii="Nunito" w:hAnsi="Nunito" w:eastAsia="Nunito"/>
          <w:color w:val="000000" w:themeColor="text1"/>
          <w:sz w:val="20"/>
          <w:rPrChange w:author="Craig Parker" w:date="2024-08-07T12:23:00Z" w16du:dateUtc="2024-08-07T10:23:00Z" w:id="6713">
            <w:rPr>
              <w:rFonts w:ascii="Nunito" w:hAnsi="Nunito" w:eastAsia="Nunito"/>
            </w:rPr>
          </w:rPrChange>
        </w:rPr>
        <w:fldChar w:fldCharType="begin"/>
      </w:r>
      <w:r w:rsidRPr="002E4822">
        <w:rPr>
          <w:rFonts w:ascii="Nunito" w:hAnsi="Nunito" w:eastAsia="Nunito"/>
          <w:color w:val="000000" w:themeColor="text1"/>
          <w:sz w:val="20"/>
          <w:rPrChange w:author="Craig Parker" w:date="2024-08-07T12:23:00Z" w16du:dateUtc="2024-08-07T10:23:00Z" w:id="6714">
            <w:rPr>
              <w:rFonts w:ascii="Nunito" w:hAnsi="Nunito" w:eastAsia="Nunito"/>
            </w:rPr>
          </w:rPrChange>
        </w:rPr>
        <w:instrText xml:space="preserve"> ADDIN EN.REFLIST </w:instrText>
      </w:r>
      <w:r w:rsidRPr="002E4822">
        <w:rPr>
          <w:rFonts w:ascii="Nunito" w:hAnsi="Nunito" w:eastAsia="Nunito"/>
          <w:color w:val="000000" w:themeColor="text1"/>
          <w:sz w:val="20"/>
          <w:rPrChange w:author="Craig Parker" w:date="2024-08-07T12:23:00Z" w16du:dateUtc="2024-08-07T10:23:00Z" w:id="6715">
            <w:rPr>
              <w:rFonts w:ascii="Nunito" w:hAnsi="Nunito" w:eastAsia="Nunito" w:cs="Times New Roman"/>
              <w:noProof w:val="0"/>
            </w:rPr>
          </w:rPrChange>
        </w:rPr>
        <w:fldChar w:fldCharType="separate"/>
      </w:r>
      <w:r w:rsidRPr="002E4822" w:rsidR="0024430E">
        <w:rPr>
          <w:rFonts w:ascii="Nunito" w:hAnsi="Nunito"/>
          <w:sz w:val="20"/>
        </w:rPr>
        <w:t>1.</w:t>
      </w:r>
      <w:r w:rsidRPr="002E4822" w:rsidR="0024430E">
        <w:rPr>
          <w:rFonts w:ascii="Nunito" w:hAnsi="Nunito"/>
          <w:sz w:val="20"/>
        </w:rPr>
        <w:tab/>
      </w:r>
      <w:r w:rsidRPr="002E4822" w:rsidR="0024430E">
        <w:rPr>
          <w:rFonts w:ascii="Nunito" w:hAnsi="Nunito"/>
          <w:sz w:val="20"/>
        </w:rPr>
        <w:t xml:space="preserve">Lakhoo, D.P., et al., </w:t>
      </w:r>
      <w:r w:rsidRPr="002E4822" w:rsidR="0024430E">
        <w:rPr>
          <w:rFonts w:ascii="Nunito" w:hAnsi="Nunito"/>
          <w:i/>
          <w:sz w:val="20"/>
        </w:rPr>
        <w:t>Protocol of an individual participant data meta-analysis to quantify the impact of high ambient temperatures on maternal and child health in Africa (HE(2)AT IPD).</w:t>
      </w:r>
      <w:r w:rsidRPr="002E4822" w:rsidR="0024430E">
        <w:rPr>
          <w:rFonts w:ascii="Nunito" w:hAnsi="Nunito"/>
          <w:sz w:val="20"/>
        </w:rPr>
        <w:t xml:space="preserve"> BMJ Open, 2024. </w:t>
      </w:r>
      <w:r w:rsidRPr="002E4822" w:rsidR="0024430E">
        <w:rPr>
          <w:rFonts w:ascii="Nunito" w:hAnsi="Nunito"/>
          <w:b/>
          <w:sz w:val="20"/>
        </w:rPr>
        <w:t>14</w:t>
      </w:r>
      <w:r w:rsidRPr="002E4822" w:rsidR="0024430E">
        <w:rPr>
          <w:rFonts w:ascii="Nunito" w:hAnsi="Nunito"/>
          <w:sz w:val="20"/>
        </w:rPr>
        <w:t>(1): p. e077768.</w:t>
      </w:r>
    </w:p>
    <w:p w:rsidRPr="002E4822" w:rsidR="0024430E" w:rsidP="0024430E" w:rsidRDefault="0024430E" w14:paraId="5AD1DEAE" w14:textId="77777777">
      <w:pPr>
        <w:pStyle w:val="EndNoteBibliography"/>
        <w:ind w:left="720" w:hanging="720"/>
        <w:rPr>
          <w:rFonts w:ascii="Nunito" w:hAnsi="Nunito"/>
          <w:sz w:val="20"/>
        </w:rPr>
      </w:pPr>
      <w:r w:rsidRPr="002E4822">
        <w:rPr>
          <w:rFonts w:ascii="Nunito" w:hAnsi="Nunito"/>
          <w:sz w:val="20"/>
        </w:rPr>
        <w:t>2.</w:t>
      </w:r>
      <w:r w:rsidRPr="002E4822">
        <w:rPr>
          <w:rFonts w:ascii="Nunito" w:hAnsi="Nunito"/>
          <w:sz w:val="20"/>
        </w:rPr>
        <w:tab/>
      </w:r>
      <w:r w:rsidRPr="002E4822">
        <w:rPr>
          <w:rFonts w:ascii="Nunito" w:hAnsi="Nunito"/>
          <w:sz w:val="20"/>
        </w:rPr>
        <w:t xml:space="preserve">Jack, C., et al., </w:t>
      </w:r>
      <w:r w:rsidRPr="002E4822">
        <w:rPr>
          <w:rFonts w:ascii="Nunito" w:hAnsi="Nunito"/>
          <w:i/>
          <w:sz w:val="20"/>
        </w:rPr>
        <w:t>Leveraging data science and machine learning for urban climate adaptation in two major African cities: a HE(2)AT Center study protocol.</w:t>
      </w:r>
      <w:r w:rsidRPr="002E4822">
        <w:rPr>
          <w:rFonts w:ascii="Nunito" w:hAnsi="Nunito"/>
          <w:sz w:val="20"/>
        </w:rPr>
        <w:t xml:space="preserve"> BMJ Open, 2024. </w:t>
      </w:r>
      <w:r w:rsidRPr="002E4822">
        <w:rPr>
          <w:rFonts w:ascii="Nunito" w:hAnsi="Nunito"/>
          <w:b/>
          <w:sz w:val="20"/>
        </w:rPr>
        <w:t>14</w:t>
      </w:r>
      <w:r w:rsidRPr="002E4822">
        <w:rPr>
          <w:rFonts w:ascii="Nunito" w:hAnsi="Nunito"/>
          <w:sz w:val="20"/>
        </w:rPr>
        <w:t>(6): p. e077529.</w:t>
      </w:r>
    </w:p>
    <w:p w:rsidRPr="002E4822" w:rsidR="0024430E" w:rsidP="0024430E" w:rsidRDefault="0024430E" w14:paraId="17FE36FE" w14:textId="77777777">
      <w:pPr>
        <w:pStyle w:val="EndNoteBibliography"/>
        <w:ind w:left="720" w:hanging="720"/>
        <w:rPr>
          <w:rFonts w:ascii="Nunito" w:hAnsi="Nunito"/>
          <w:sz w:val="20"/>
        </w:rPr>
      </w:pPr>
      <w:r w:rsidRPr="002E4822">
        <w:rPr>
          <w:rFonts w:ascii="Nunito" w:hAnsi="Nunito"/>
          <w:sz w:val="20"/>
        </w:rPr>
        <w:t>3.</w:t>
      </w:r>
      <w:r w:rsidRPr="002E4822">
        <w:rPr>
          <w:rFonts w:ascii="Nunito" w:hAnsi="Nunito"/>
          <w:sz w:val="20"/>
        </w:rPr>
        <w:tab/>
      </w:r>
      <w:r w:rsidRPr="002E4822">
        <w:rPr>
          <w:rFonts w:ascii="Nunito" w:hAnsi="Nunito"/>
          <w:sz w:val="20"/>
        </w:rPr>
        <w:t xml:space="preserve">Zandbergen, P.A., </w:t>
      </w:r>
      <w:r w:rsidRPr="002E4822">
        <w:rPr>
          <w:rFonts w:ascii="Nunito" w:hAnsi="Nunito"/>
          <w:i/>
          <w:sz w:val="20"/>
        </w:rPr>
        <w:t>Ensuring Confidentiality of Geocoded Health Data: Assessing Geographic Masking Strategies for Individual-Level Data.</w:t>
      </w:r>
      <w:r w:rsidRPr="002E4822">
        <w:rPr>
          <w:rFonts w:ascii="Nunito" w:hAnsi="Nunito"/>
          <w:sz w:val="20"/>
        </w:rPr>
        <w:t xml:space="preserve"> Adv Med, 2014. </w:t>
      </w:r>
      <w:r w:rsidRPr="002E4822">
        <w:rPr>
          <w:rFonts w:ascii="Nunito" w:hAnsi="Nunito"/>
          <w:b/>
          <w:sz w:val="20"/>
        </w:rPr>
        <w:t>2014</w:t>
      </w:r>
      <w:r w:rsidRPr="002E4822">
        <w:rPr>
          <w:rFonts w:ascii="Nunito" w:hAnsi="Nunito"/>
          <w:sz w:val="20"/>
        </w:rPr>
        <w:t>: p. 567049.</w:t>
      </w:r>
    </w:p>
    <w:p w:rsidRPr="002E4822" w:rsidR="00EC6E6B" w:rsidP="00EC6E6B" w:rsidRDefault="00EC6E6B" w14:paraId="6D6D2904" w14:textId="21E2E1D4">
      <w:pPr>
        <w:rPr>
          <w:rFonts w:ascii="Nunito" w:hAnsi="Nunito" w:eastAsia="Nunito"/>
          <w:color w:val="000000" w:themeColor="text1"/>
          <w:sz w:val="20"/>
          <w:rPrChange w:author="Craig Parker" w:date="2024-08-07T12:23:00Z" w16du:dateUtc="2024-08-07T10:23:00Z" w:id="6716">
            <w:rPr>
              <w:rFonts w:eastAsia="Nunito"/>
            </w:rPr>
          </w:rPrChange>
        </w:rPr>
      </w:pPr>
      <w:r w:rsidRPr="002E4822">
        <w:rPr>
          <w:rFonts w:ascii="Nunito" w:hAnsi="Nunito" w:eastAsia="Nunito"/>
          <w:color w:val="000000" w:themeColor="text1"/>
          <w:sz w:val="20"/>
          <w:rPrChange w:author="Craig Parker" w:date="2024-08-07T12:23:00Z" w16du:dateUtc="2024-08-07T10:23:00Z" w:id="6717">
            <w:rPr>
              <w:rFonts w:ascii="Nunito" w:hAnsi="Nunito" w:eastAsia="Nunito"/>
            </w:rPr>
          </w:rPrChange>
        </w:rPr>
        <w:fldChar w:fldCharType="end"/>
      </w:r>
    </w:p>
    <w:sectPr w:rsidRPr="002E4822" w:rsidR="00EC6E6B" w:rsidSect="003C65B3">
      <w:pgSz w:w="15840" w:h="12240" w:orient="landscape"/>
      <w:pgMar w:top="1440" w:right="1440" w:bottom="1440" w:left="1440" w:header="708" w:footer="708" w:gutter="0"/>
      <w:pgNumType w:start="1"/>
      <w:cols w:space="720"/>
      <w:docGrid w:linePitch="245"/>
      <w:sectPrChange w:author="Craig Parker" w:date="2024-07-08T12:01:00Z" w:id="6718">
        <w:sectPr w:rsidRPr="002E4822" w:rsidR="00EC6E6B" w:rsidSect="003C65B3">
          <w:pgSz w:w="12240" w:h="15840" w:orient="portrait"/>
          <w:pgMar w:top="1440" w:right="1440" w:bottom="1440" w:left="1440" w:header="708" w:footer="708" w:gutter="0"/>
          <w:docGrid w:linePitch="0"/>
        </w:sectPr>
      </w:sectPrChange>
      <w:footerReference w:type="default" r:id="R94e21055818549b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P" w:author="Craig Parker" w:date="2024-08-08T10:14:00Z" w:id="702">
    <w:p w:rsidR="60C54407" w:rsidRDefault="60C54407" w14:paraId="139FE760" w14:textId="256075F5">
      <w:pPr>
        <w:pStyle w:val="CommentText"/>
      </w:pPr>
      <w:r>
        <w:t>as defined by the consortium agreement: living document</w:t>
      </w:r>
      <w:r>
        <w:rPr>
          <w:rStyle w:val="CommentReference"/>
        </w:rPr>
        <w:annotationRef/>
      </w:r>
    </w:p>
  </w:comment>
  <w:comment w:initials="CP" w:author="Craig Parker" w:date="2024-08-08T10:16:00Z" w:id="703">
    <w:p w:rsidR="60C54407" w:rsidRDefault="60C54407" w14:paraId="2B1F1BEA" w14:textId="6F10BDAA">
      <w:pPr>
        <w:pStyle w:val="CommentText"/>
      </w:pPr>
      <w:r>
        <w:t xml:space="preserve">reference consortium data sharing agreement. </w:t>
      </w:r>
      <w:r>
        <w:rPr>
          <w:rStyle w:val="CommentReference"/>
        </w:rPr>
        <w:annotationRef/>
      </w:r>
    </w:p>
  </w:comment>
  <w:comment w:initials="CP" w:author="Craig Parker" w:date="2024-08-08T10:11:00Z" w:id="736">
    <w:p w:rsidR="60C54407" w:rsidRDefault="60C54407" w14:paraId="44FF40CD" w14:textId="754BBBC0">
      <w:pPr>
        <w:pStyle w:val="CommentText"/>
      </w:pPr>
      <w:r>
        <w:t>define boundaries</w:t>
      </w:r>
      <w:r>
        <w:rPr>
          <w:rStyle w:val="CommentReference"/>
        </w:rPr>
        <w:annotationRef/>
      </w:r>
    </w:p>
  </w:comment>
  <w:comment w:initials="MC" w:author="Matthew Chersich" w:date="2024-08-04T16:54:00Z" w:id="914">
    <w:p w:rsidR="00AD1F92" w:rsidP="002A7BBE" w:rsidRDefault="00AD1F92" w14:paraId="73DBFEE6" w14:textId="77777777">
      <w:pPr>
        <w:pStyle w:val="CommentText"/>
      </w:pPr>
      <w:r>
        <w:rPr>
          <w:rStyle w:val="CommentReference"/>
        </w:rPr>
        <w:annotationRef/>
      </w:r>
      <w:r>
        <w:t>Is this true?</w:t>
      </w:r>
    </w:p>
  </w:comment>
  <w:comment w:initials="CJ" w:author="Christopher Jack" w:date="2024-08-05T14:54:00Z" w:id="915">
    <w:p w:rsidR="0E3CF60B" w:rsidRDefault="0E3CF60B" w14:paraId="41C2EDA0" w14:textId="48C01FC5">
      <w:pPr>
        <w:pStyle w:val="CommentText"/>
      </w:pPr>
      <w:r>
        <w:t>Not neccesarily, we have to assume it might not be unless we want to push this onto the data providers.</w:t>
      </w:r>
      <w:r>
        <w:rPr>
          <w:rStyle w:val="CommentReference"/>
        </w:rPr>
        <w:annotationRef/>
      </w:r>
    </w:p>
  </w:comment>
  <w:comment w:initials="LA" w:author="Lisa van Aardenne" w:date="2024-03-19T11:19:00Z" w:id="1121">
    <w:p w:rsidR="5D4A789A" w:rsidRDefault="5D4A789A" w14:paraId="1786D0A1" w14:textId="65FA1B7E">
      <w:pPr>
        <w:pStyle w:val="CommentText"/>
      </w:pPr>
      <w:r>
        <w:t>IBM please confirm if this is still the correct name and if you are still storing data on your system that can be accessed by the group?</w:t>
      </w:r>
      <w:r>
        <w:rPr>
          <w:rStyle w:val="CommentReference"/>
        </w:rPr>
        <w:annotationRef/>
      </w:r>
    </w:p>
  </w:comment>
  <w:comment w:initials="CP" w:author="Craig Parker" w:date="2024-07-09T16:02:00Z" w:id="1122">
    <w:p w:rsidR="00C475CF" w:rsidP="00C475CF" w:rsidRDefault="00C475CF" w14:paraId="23BF4BA3" w14:textId="77777777">
      <w:pPr>
        <w:pStyle w:val="CommentText"/>
      </w:pPr>
      <w:r>
        <w:rPr>
          <w:rStyle w:val="CommentReference"/>
        </w:rPr>
        <w:annotationRef/>
      </w:r>
      <w:r>
        <w:t>Will make this more generic terminology</w:t>
      </w:r>
    </w:p>
  </w:comment>
  <w:comment w:initials="MC" w:author="Matthew Chersich" w:date="2024-08-04T17:11:00Z" w:id="1261">
    <w:p w:rsidR="00EE434A" w:rsidP="005726E8" w:rsidRDefault="00EE434A" w14:paraId="0CCE63C2" w14:textId="77777777">
      <w:pPr>
        <w:pStyle w:val="CommentText"/>
      </w:pPr>
      <w:r>
        <w:rPr>
          <w:rStyle w:val="CommentReference"/>
        </w:rPr>
        <w:annotationRef/>
      </w:r>
      <w:r>
        <w:t>IBM team, please update this</w:t>
      </w:r>
    </w:p>
  </w:comment>
  <w:comment w:initials="MC" w:author="Matthew Chersich" w:date="2024-08-04T17:06:00Z" w:id="1313">
    <w:p w:rsidR="00EE434A" w:rsidP="00D04D15" w:rsidRDefault="00EE434A" w14:paraId="3FDA69FB" w14:textId="77777777">
      <w:pPr>
        <w:pStyle w:val="CommentText"/>
      </w:pPr>
      <w:r>
        <w:rPr>
          <w:rStyle w:val="CommentReference"/>
        </w:rPr>
        <w:annotationRef/>
      </w:r>
      <w:r>
        <w:t>Please fix the IBM termonilogy, its not PAIRS</w:t>
      </w:r>
    </w:p>
  </w:comment>
  <w:comment w:initials="MC" w:author="Matthew Chersich" w:date="2024-08-05T06:53:00Z" w:id="1345">
    <w:p w:rsidR="00C40AB7" w:rsidP="00B658C3" w:rsidRDefault="00C40AB7" w14:paraId="791FCD14" w14:textId="77777777">
      <w:pPr>
        <w:pStyle w:val="CommentText"/>
      </w:pPr>
      <w:r>
        <w:rPr>
          <w:rStyle w:val="CommentReference"/>
        </w:rPr>
        <w:annotationRef/>
      </w:r>
      <w:r>
        <w:t>This covers only until consortium shared data, data use agreement is consortium agreement?</w:t>
      </w:r>
    </w:p>
  </w:comment>
  <w:comment w:initials="CP" w:author="Craig Parker" w:date="2024-08-05T10:41:00Z" w:id="1351">
    <w:p w:rsidR="0E3CF60B" w:rsidRDefault="0E3CF60B" w14:paraId="3867E4AA" w14:textId="1EC638FF">
      <w:pPr>
        <w:pStyle w:val="CommentText"/>
      </w:pPr>
      <w:r>
        <w:t>re-design this diagram based on categorization of data categories. Differentiate between individual researchers and large research orgs</w:t>
      </w:r>
      <w:r>
        <w:rPr>
          <w:rStyle w:val="CommentReference"/>
        </w:rPr>
        <w:annotationRef/>
      </w:r>
    </w:p>
  </w:comment>
  <w:comment w:initials="CP" w:author="Craig Parker" w:date="2024-07-09T16:06:00Z" w:id="1381">
    <w:p w:rsidR="00C475CF" w:rsidP="00C475CF" w:rsidRDefault="00C475CF" w14:paraId="0BCF082D" w14:textId="6C1ACFD0">
      <w:pPr>
        <w:pStyle w:val="CommentText"/>
      </w:pPr>
      <w:r>
        <w:rPr>
          <w:rStyle w:val="CommentReference"/>
        </w:rPr>
        <w:annotationRef/>
      </w:r>
      <w:r>
        <w:t>Change this to current process.</w:t>
      </w:r>
    </w:p>
  </w:comment>
  <w:comment w:initials="CP" w:author="Craig Parker" w:date="2024-07-09T16:06:00Z" w:id="1382">
    <w:p w:rsidR="00C475CF" w:rsidP="00C475CF" w:rsidRDefault="00C475CF" w14:paraId="7FE06FB7" w14:textId="77777777">
      <w:pPr>
        <w:pStyle w:val="CommentText"/>
      </w:pPr>
      <w:r>
        <w:rPr>
          <w:rStyle w:val="CommentReference"/>
        </w:rPr>
        <w:annotationRef/>
      </w:r>
      <w:r>
        <w:t>Take this out</w:t>
      </w:r>
    </w:p>
  </w:comment>
  <w:comment w:initials="CP" w:author="Craig Parker" w:date="2024-07-09T16:10:00Z" w:id="1387">
    <w:p w:rsidR="00C475CF" w:rsidP="00C475CF" w:rsidRDefault="00C475CF" w14:paraId="50806C6F" w14:textId="77777777">
      <w:pPr>
        <w:pStyle w:val="CommentText"/>
      </w:pPr>
      <w:r>
        <w:rPr>
          <w:rStyle w:val="CommentReference"/>
        </w:rPr>
        <w:annotationRef/>
      </w:r>
      <w:r>
        <w:t>This should go</w:t>
      </w:r>
    </w:p>
  </w:comment>
  <w:comment w:initials="MC" w:author="Matthew Chersich" w:date="2024-08-04T17:23:00Z" w:id="1516">
    <w:p w:rsidR="00BC1CA9" w:rsidP="00D55AF9" w:rsidRDefault="00BC1CA9" w14:paraId="76E4B1DF" w14:textId="77777777">
      <w:pPr>
        <w:pStyle w:val="CommentText"/>
      </w:pPr>
      <w:r>
        <w:rPr>
          <w:rStyle w:val="CommentReference"/>
        </w:rPr>
        <w:annotationRef/>
      </w:r>
      <w:r>
        <w:t>Craig, please complete this</w:t>
      </w:r>
    </w:p>
  </w:comment>
  <w:comment w:initials="MC" w:author="Matthew Chersich" w:date="2024-08-04T17:25:00Z" w:id="1517">
    <w:p w:rsidR="00860274" w:rsidP="00C439F4" w:rsidRDefault="00860274" w14:paraId="675E4EB8" w14:textId="77777777">
      <w:pPr>
        <w:pStyle w:val="CommentText"/>
      </w:pPr>
      <w:r>
        <w:rPr>
          <w:rStyle w:val="CommentReference"/>
        </w:rPr>
        <w:annotationRef/>
      </w:r>
      <w:r>
        <w:t>Is this correct for RP1</w:t>
      </w:r>
    </w:p>
  </w:comment>
  <w:comment w:initials="" w:author="Lisa van Aardenne" w:date="2024-02-09T11:41:00Z" w:id="1789">
    <w:p w:rsidR="007813F4" w:rsidRDefault="009511AE" w14:paraId="000002DC" w14:textId="43CD63EC">
      <w:pPr>
        <w:widowControl w:val="0"/>
        <w:pBdr>
          <w:top w:val="nil"/>
          <w:left w:val="nil"/>
          <w:bottom w:val="nil"/>
          <w:right w:val="nil"/>
          <w:between w:val="nil"/>
        </w:pBdr>
        <w:spacing w:line="240" w:lineRule="auto"/>
        <w:rPr>
          <w:rFonts w:eastAsia="Arial" w:cs="Arial"/>
          <w:color w:val="000000"/>
          <w:sz w:val="22"/>
          <w:szCs w:val="22"/>
        </w:rPr>
      </w:pPr>
      <w:r>
        <w:rPr>
          <w:rFonts w:eastAsia="Arial" w:cs="Arial"/>
          <w:color w:val="000000"/>
          <w:sz w:val="22"/>
          <w:szCs w:val="22"/>
        </w:rPr>
        <w:t>This needs to be amended to show that Wits RHI can is also signing DTAs, and to explain that the data still goes directly to UCT because of the consortium wide data sharing agreement.</w:t>
      </w:r>
    </w:p>
  </w:comment>
  <w:comment w:initials="LA" w:author="Lisa van Aardenne" w:date="2024-03-19T11:25:00Z" w:id="1855">
    <w:p w:rsidR="5D4A789A" w:rsidRDefault="5D4A789A" w14:paraId="66789026" w14:textId="322543CB">
      <w:pPr>
        <w:pStyle w:val="CommentText"/>
      </w:pPr>
      <w:r>
        <w:t xml:space="preserve">I'm not sure if we should include this option since it makes data breaches far more likely. </w:t>
      </w:r>
      <w:r>
        <w:rPr>
          <w:rStyle w:val="CommentReference"/>
        </w:rPr>
        <w:annotationRef/>
      </w:r>
    </w:p>
  </w:comment>
  <w:comment w:initials="CP" w:author="Craig Parker" w:date="2024-07-08T12:20:00Z" w:id="1856">
    <w:p w:rsidR="00DB2411" w:rsidP="00DB2411" w:rsidRDefault="00DB2411" w14:paraId="3E8E682F" w14:textId="77777777">
      <w:pPr>
        <w:pStyle w:val="CommentText"/>
      </w:pPr>
      <w:r>
        <w:rPr>
          <w:rStyle w:val="CommentReference"/>
        </w:rPr>
        <w:annotationRef/>
      </w:r>
      <w:r>
        <w:t>I think it is fine to remove as we have not had this as a case yet.</w:t>
      </w:r>
    </w:p>
  </w:comment>
  <w:comment w:initials="PM" w:author="Peter Marsh" w:date="2024-08-05T10:15:00Z" w:id="1908">
    <w:p w:rsidR="0E3CF60B" w:rsidRDefault="0E3CF60B" w14:paraId="40A10E6F" w14:textId="1C0702C1">
      <w:pPr>
        <w:pStyle w:val="CommentText"/>
      </w:pPr>
      <w:r>
        <w:t>My understanding is this is being done using FileSender but the data is downloaded locally before being uploaded to the protected (ie core access only) 'incoming' folder before the local copy is deleted again. Lisa is best positioned to describe, I am not involved</w:t>
      </w:r>
      <w:r>
        <w:rPr>
          <w:rStyle w:val="CommentReference"/>
        </w:rPr>
        <w:annotationRef/>
      </w:r>
    </w:p>
  </w:comment>
  <w:comment w:initials="PM" w:author="Peter Marsh" w:date="2024-08-05T10:32:00Z" w:id="2005">
    <w:p w:rsidR="0E3CF60B" w:rsidRDefault="0E3CF60B" w14:paraId="0D4481B9" w14:textId="71A319EC">
      <w:pPr>
        <w:pStyle w:val="CommentText"/>
      </w:pPr>
      <w:r>
        <w:t xml:space="preserve">is this needed here, if it is it should be very explicit so that the data harmonising team can actually follow. At present the only de identification planned from source to consortium level is to anonymise/change Patient IDs (although they are already anonymised) and the plan to jitter street level addresses and make them available as lat/lon/ So no street addresses will be available but hospital names or ward names etc will be available in the consortium level data </w:t>
      </w:r>
      <w:r>
        <w:rPr>
          <w:rStyle w:val="CommentReference"/>
        </w:rPr>
        <w:annotationRef/>
      </w:r>
    </w:p>
  </w:comment>
  <w:comment w:initials="CP" w:author="Craig Parker" w:date="2024-08-07T22:42:00Z" w:id="2246">
    <w:p w:rsidR="00B5464D" w:rsidP="00B5464D" w:rsidRDefault="00B5464D" w14:paraId="7980BB85" w14:textId="77777777">
      <w:pPr>
        <w:pStyle w:val="CommentText"/>
      </w:pPr>
      <w:r>
        <w:rPr>
          <w:rStyle w:val="CommentReference"/>
        </w:rPr>
        <w:annotationRef/>
      </w:r>
      <w:r>
        <w:t>Add to defintions</w:t>
      </w:r>
    </w:p>
  </w:comment>
  <w:comment w:initials="CP" w:author="Craig Parker" w:date="2024-08-07T15:16:00Z" w:id="2272">
    <w:p w:rsidR="00494AE0" w:rsidP="00494AE0" w:rsidRDefault="00494AE0" w14:paraId="7D2C782C" w14:textId="5D2731A6">
      <w:pPr>
        <w:pStyle w:val="CommentText"/>
      </w:pPr>
      <w:r>
        <w:rPr>
          <w:rStyle w:val="CommentReference"/>
        </w:rPr>
        <w:annotationRef/>
      </w:r>
      <w:r>
        <w:rPr>
          <w:color w:val="000000"/>
        </w:rPr>
        <w:t>(Revise – integrate w/above section; focus on the development of integrated relational database)</w:t>
      </w:r>
    </w:p>
  </w:comment>
  <w:comment w:initials="LA" w:author="Lisa van Aardenne" w:date="2024-03-19T11:36:00Z" w:id="2380">
    <w:p w:rsidR="00807103" w:rsidP="00807103" w:rsidRDefault="00807103" w14:paraId="6260E1D2" w14:textId="6D394730">
      <w:pPr>
        <w:pStyle w:val="CommentText"/>
      </w:pPr>
      <w:r>
        <w:t>Does this correctly describe our workflow?</w:t>
      </w:r>
      <w:r>
        <w:rPr>
          <w:rStyle w:val="CommentReference"/>
        </w:rPr>
        <w:annotationRef/>
      </w:r>
    </w:p>
  </w:comment>
  <w:comment w:initials="CP" w:author="Craig Parker" w:date="2024-07-08T12:28:00Z" w:id="2381">
    <w:p w:rsidR="00807103" w:rsidP="00807103" w:rsidRDefault="00807103" w14:paraId="39C41AF8" w14:textId="77777777">
      <w:pPr>
        <w:pStyle w:val="CommentText"/>
      </w:pPr>
      <w:r>
        <w:rPr>
          <w:rStyle w:val="CommentReference"/>
        </w:rPr>
        <w:annotationRef/>
      </w:r>
      <w:r>
        <w:t>from the DTA:</w:t>
      </w:r>
    </w:p>
    <w:p w:rsidR="00807103" w:rsidP="00807103" w:rsidRDefault="00807103" w14:paraId="334B623A" w14:textId="77777777">
      <w:pPr>
        <w:pStyle w:val="CommentText"/>
      </w:pPr>
      <w:r>
        <w:rPr>
          <w:b/>
          <w:bCs/>
        </w:rPr>
        <w:t>To be added/detailed in DMP</w:t>
      </w:r>
    </w:p>
    <w:p w:rsidR="00807103" w:rsidP="00807103" w:rsidRDefault="00807103" w14:paraId="6E042582" w14:textId="77777777">
      <w:pPr>
        <w:pStyle w:val="CommentText"/>
      </w:pPr>
      <w:r>
        <w:rPr>
          <w:b/>
          <w:bCs/>
        </w:rPr>
        <w:t>Harmonization:</w:t>
      </w:r>
      <w:r>
        <w:t xml:space="preserve"> In alignment with NIH grant funding policies and to enhance research collaborations, all 'Study Data' slated for dissemination beyond the core research team will be harmonized and subjected to robust de-identification techniques. Adhering to the principles similar to the HIPAA Privacy Rule, we will implement data jittering methods and other de-identification strategies to obscure specific geolocations, dates, or any other detail that could potentially re-identify individuals. The process ensures the omission of direct identifiers, while maintaining the integrity and utility of the data for high-level analysis. These methods will allow us to retain essential information for research without compromising individual privacy.</w:t>
      </w:r>
    </w:p>
  </w:comment>
  <w:comment w:initials="CP" w:author="Craig Parker" w:date="2024-08-07T16:15:00Z" w:id="2539">
    <w:p w:rsidR="000A3B7B" w:rsidP="000A3B7B" w:rsidRDefault="000A3B7B" w14:paraId="4B993052" w14:textId="6F399C83">
      <w:pPr>
        <w:pStyle w:val="CommentText"/>
      </w:pPr>
      <w:r>
        <w:rPr>
          <w:rStyle w:val="CommentReference"/>
        </w:rPr>
        <w:annotationRef/>
      </w:r>
      <w:r>
        <w:t>Check if Sibu is happy with this</w:t>
      </w:r>
    </w:p>
  </w:comment>
  <w:comment w:initials="TG" w:author="Tamara Rosemary Govindasamy" w:date="2024-08-05T11:23:00Z" w:id="2615">
    <w:p w:rsidR="0E3CF60B" w:rsidRDefault="0E3CF60B" w14:paraId="57ABEE20" w14:textId="69385260">
      <w:pPr>
        <w:pStyle w:val="CommentText"/>
      </w:pPr>
      <w:r>
        <w:t xml:space="preserve">Not sure if this makes sense? We can work on developing an internal (HEAT centre partners) data sharing procedure for upload to the CSAG platform. </w:t>
      </w:r>
      <w:r>
        <w:rPr>
          <w:rStyle w:val="CommentReference"/>
        </w:rPr>
        <w:annotationRef/>
      </w:r>
    </w:p>
  </w:comment>
  <w:comment w:initials="PM" w:author="Peter Marsh" w:date="2024-08-05T10:56:00Z" w:id="2693">
    <w:p w:rsidR="0E3CF60B" w:rsidRDefault="0E3CF60B" w14:paraId="2843E87D" w14:textId="65890B30">
      <w:pPr>
        <w:pStyle w:val="CommentText"/>
      </w:pPr>
      <w:r>
        <w:t xml:space="preserve">We are not version controlling datasets as this will be very hard to implement. Data is backed up and remapping instructions are version controlled </w:t>
      </w:r>
      <w:r>
        <w:rPr>
          <w:rStyle w:val="CommentReference"/>
        </w:rPr>
        <w:annotationRef/>
      </w:r>
    </w:p>
  </w:comment>
  <w:comment w:initials="CP" w:author="Craig Parker" w:date="2024-07-23T13:11:00Z" w:id="2817">
    <w:p w:rsidR="002B122D" w:rsidP="002B122D" w:rsidRDefault="00F76D5E" w14:paraId="28698553" w14:textId="77777777">
      <w:pPr>
        <w:pStyle w:val="CommentText"/>
      </w:pPr>
      <w:r>
        <w:rPr>
          <w:rStyle w:val="CommentReference"/>
        </w:rPr>
        <w:annotationRef/>
      </w:r>
      <w:r w:rsidR="002B122D">
        <w:t xml:space="preserve">We can redo a lot of this section based on the </w:t>
      </w:r>
      <w:r w:rsidR="002B122D">
        <w:rPr>
          <w:lang w:val="en-GB"/>
        </w:rPr>
        <w:t xml:space="preserve">Data Sharing and Access Guideline for DS-I Africa </w:t>
      </w:r>
    </w:p>
  </w:comment>
  <w:comment w:initials="CP" w:author="Craig Parker" w:date="2024-07-23T13:38:00Z" w:id="2818">
    <w:p w:rsidR="00065720" w:rsidP="00065720" w:rsidRDefault="00065720" w14:paraId="5AB06BB4" w14:textId="77777777">
      <w:pPr>
        <w:pStyle w:val="CommentText"/>
        <w:numPr>
          <w:ilvl w:val="0"/>
          <w:numId w:val="30"/>
        </w:numPr>
        <w:ind w:left="360"/>
      </w:pPr>
      <w:r>
        <w:rPr>
          <w:rStyle w:val="CommentReference"/>
        </w:rPr>
        <w:annotationRef/>
      </w:r>
      <w:r>
        <w:t xml:space="preserve">Things to add: </w:t>
      </w:r>
      <w:r>
        <w:rPr>
          <w:b/>
          <w:bCs/>
        </w:rPr>
        <w:t>Data Sharing Modalities</w:t>
      </w:r>
      <w:r>
        <w:t>: The DSI Africa Consortium uses Data Downloads and Data Visiting to share data, considering dataset sensitivity, legal and ethical obligations, research requirements, and technical capacity. Leveraging the eLwazi Platform for secure analytical workspaces is recommended for those lacking infrastructure(DSI-Africa Data_Sharing…).</w:t>
      </w:r>
    </w:p>
    <w:p w:rsidR="00065720" w:rsidP="00065720" w:rsidRDefault="00065720" w14:paraId="3D20AE2F" w14:textId="77777777">
      <w:pPr>
        <w:pStyle w:val="CommentText"/>
        <w:numPr>
          <w:ilvl w:val="0"/>
          <w:numId w:val="30"/>
        </w:numPr>
        <w:ind w:left="360"/>
      </w:pPr>
      <w:r>
        <w:rPr>
          <w:b/>
          <w:bCs/>
        </w:rPr>
        <w:t>Data Description</w:t>
      </w:r>
      <w:r>
        <w:t>: Projects must describe their datasets publicly and comprehensively, working with eLwazi ODSP to ensure data findability and accessibility. Descriptions should be maintained on dedicated websites or provided to eLwazi ODSP(DSI-Africa Data_Sharing…).</w:t>
      </w:r>
    </w:p>
    <w:p w:rsidR="00065720" w:rsidP="00065720" w:rsidRDefault="00065720" w14:paraId="25C9AD1F" w14:textId="77777777">
      <w:pPr>
        <w:pStyle w:val="CommentText"/>
        <w:numPr>
          <w:ilvl w:val="0"/>
          <w:numId w:val="30"/>
        </w:numPr>
        <w:ind w:left="360"/>
      </w:pPr>
      <w:r>
        <w:rPr>
          <w:b/>
          <w:bCs/>
        </w:rPr>
        <w:t>Dataset Citation Requirements</w:t>
      </w:r>
      <w:r>
        <w:t>: Each dataset must carry a citation including authors, title, publication date, publisher, version number, location, and a statement acknowledging DS-I Africa(DSI-Africa Data_Sharing…).</w:t>
      </w:r>
    </w:p>
  </w:comment>
  <w:comment w:initials="CP" w:author="Craig Parker" w:date="2024-07-23T13:39:00Z" w:id="2819">
    <w:p w:rsidR="00065720" w:rsidP="00065720" w:rsidRDefault="00065720" w14:paraId="1843D47D" w14:textId="77777777">
      <w:pPr>
        <w:pStyle w:val="CommentText"/>
      </w:pPr>
      <w:r>
        <w:rPr>
          <w:rStyle w:val="CommentReference"/>
        </w:rPr>
        <w:annotationRef/>
      </w:r>
      <w:r>
        <w:rPr>
          <w:b/>
          <w:bCs/>
        </w:rPr>
        <w:t>FAIR Principles</w:t>
      </w:r>
      <w:r>
        <w:t>: Projects should make datasets conform to FAIR principles, describing data collection methods, sources, cleaning steps, and other relevant information to enhance transparency and reusability​(DSI-Africa Data_Sharing…)​.</w:t>
      </w:r>
    </w:p>
    <w:p w:rsidR="00065720" w:rsidP="00065720" w:rsidRDefault="00065720" w14:paraId="7D3B8D7B" w14:textId="77777777">
      <w:pPr>
        <w:pStyle w:val="CommentText"/>
      </w:pPr>
      <w:r>
        <w:rPr>
          <w:b/>
          <w:bCs/>
        </w:rPr>
        <w:t>Ethical Considerations</w:t>
      </w:r>
      <w:r>
        <w:t>: Ethical approvals must be detailed, including the ethics committee's name, approval date, consent procedures, anonymization practices, and other data use restrictions​(DSI-Africa Data_Sharing…)​.</w:t>
      </w:r>
    </w:p>
    <w:p w:rsidR="00065720" w:rsidP="00065720" w:rsidRDefault="00065720" w14:paraId="5446D351" w14:textId="77777777">
      <w:pPr>
        <w:pStyle w:val="CommentText"/>
      </w:pPr>
      <w:r>
        <w:rPr>
          <w:b/>
          <w:bCs/>
        </w:rPr>
        <w:t>Personal Data Indication</w:t>
      </w:r>
      <w:r>
        <w:t>: Clearly state if datasets contain personal data and the measures to protect privacy, including de-identification and anonymization. Risk assessments and data transfer agreements should be in place for sensitive data​(DSI-Africa Data_Sharing…)​.</w:t>
      </w:r>
    </w:p>
  </w:comment>
  <w:comment w:initials="MC" w:author="Matthew Chersich" w:date="2024-08-05T09:41:00Z" w:id="3032">
    <w:p w:rsidR="0E3CF60B" w:rsidRDefault="0E3CF60B" w14:paraId="464CEFB7" w14:textId="55C5EB8C">
      <w:pPr>
        <w:pStyle w:val="CommentText"/>
      </w:pPr>
      <w:r>
        <w:t>check with DTA align with that text</w:t>
      </w:r>
      <w:r>
        <w:rPr>
          <w:rStyle w:val="CommentReference"/>
        </w:rPr>
        <w:annotationRef/>
      </w:r>
    </w:p>
  </w:comment>
  <w:comment w:initials="MC" w:author="Matthew Chersich" w:date="2024-08-05T10:52:00Z" w:id="3168">
    <w:p w:rsidR="0E3CF60B" w:rsidRDefault="0E3CF60B" w14:paraId="65833B16" w14:textId="626A0721">
      <w:pPr>
        <w:pStyle w:val="CommentText"/>
      </w:pPr>
      <w:r>
        <w:t>have section about briing new partners and sharing data within the consortium</w:t>
      </w:r>
      <w:r>
        <w:rPr>
          <w:rStyle w:val="CommentReference"/>
        </w:rPr>
        <w:annotationRef/>
      </w:r>
    </w:p>
  </w:comment>
  <w:comment w:initials="MC" w:author="Matthew Chersich" w:date="2024-08-05T10:55:00Z" w:id="3206">
    <w:p w:rsidR="0E3CF60B" w:rsidRDefault="0E3CF60B" w14:paraId="493914C1" w14:textId="0FCA705D">
      <w:pPr>
        <w:pStyle w:val="CommentText"/>
      </w:pPr>
      <w:r>
        <w:t>add to DTA that new partners may join the HC</w:t>
      </w:r>
      <w:r>
        <w:rPr>
          <w:rStyle w:val="CommentReference"/>
        </w:rPr>
        <w:annotationRef/>
      </w:r>
    </w:p>
  </w:comment>
  <w:comment w:initials="CP" w:author="Craig Parker" w:date="2024-07-09T11:47:00Z" w:id="4013">
    <w:p w:rsidR="00707C35" w:rsidP="00707C35" w:rsidRDefault="00707C35" w14:paraId="2154E919" w14:textId="1F552F5E">
      <w:pPr>
        <w:pStyle w:val="CommentText"/>
      </w:pPr>
      <w:r>
        <w:rPr>
          <w:rStyle w:val="CommentReference"/>
        </w:rPr>
        <w:annotationRef/>
      </w:r>
      <w:r>
        <w:t xml:space="preserve">This needs to align with the new proposed definitions of data </w:t>
      </w:r>
    </w:p>
  </w:comment>
  <w:comment w:initials="MC" w:author="Matthew Chersich" w:date="2024-08-04T20:18:00Z" w:id="4442">
    <w:p w:rsidR="00AE02E3" w:rsidP="00F536CD" w:rsidRDefault="00AE02E3" w14:paraId="0A03B5BB" w14:textId="77777777">
      <w:pPr>
        <w:pStyle w:val="CommentText"/>
      </w:pPr>
      <w:r>
        <w:rPr>
          <w:rStyle w:val="CommentReference"/>
        </w:rPr>
        <w:annotationRef/>
      </w:r>
      <w:r>
        <w:t>Does the DMP cover analysis as well?</w:t>
      </w:r>
    </w:p>
  </w:comment>
  <w:comment w:initials="MC" w:author="Matthew Chersich" w:date="2024-08-04T20:16:00Z" w:id="4709">
    <w:p w:rsidR="00AE02E3" w:rsidRDefault="00AE02E3" w14:paraId="4A4B80D8" w14:textId="7B758AFB">
      <w:pPr>
        <w:pStyle w:val="CommentText"/>
      </w:pPr>
      <w:r>
        <w:rPr>
          <w:rStyle w:val="CommentReference"/>
        </w:rPr>
        <w:annotationRef/>
      </w:r>
      <w:r>
        <w:t>Pls update this</w:t>
      </w:r>
    </w:p>
    <w:p w:rsidR="00AE02E3" w:rsidP="0046144A" w:rsidRDefault="00AE02E3" w14:paraId="7DD099B8" w14:textId="77777777">
      <w:pPr>
        <w:pStyle w:val="CommentText"/>
      </w:pPr>
      <w:r>
        <w:t>Please make this match the list of 4 data types above</w:t>
      </w:r>
    </w:p>
  </w:comment>
  <w:comment w:initials="JS" w:author="Jessica Senekal" w:date="2024-09-04T20:32:56" w:id="1206620801">
    <w:p w:rsidR="18209DDF" w:rsidRDefault="18209DDF" w14:paraId="47710DFF" w14:textId="78F70381">
      <w:pPr>
        <w:pStyle w:val="CommentText"/>
      </w:pPr>
      <w:r w:rsidR="18209DDF">
        <w:rPr/>
        <w:t>is this referring to the HEAT Project or the original cohort study?</w:t>
      </w:r>
      <w:r>
        <w:rPr>
          <w:rStyle w:val="CommentReference"/>
        </w:rPr>
        <w:annotationRef/>
      </w:r>
    </w:p>
  </w:comment>
  <w:comment w:initials="JS" w:author="Jessica Senekal" w:date="2024-09-04T20:51:15" w:id="1818394567">
    <w:p w:rsidR="18209DDF" w:rsidP="6C35A1FA" w:rsidRDefault="18209DDF" w14:paraId="4C06FB61" w14:textId="78B4B968">
      <w:pPr>
        <w:pStyle w:val="CommentText"/>
      </w:pPr>
      <w:r w:rsidR="6C35A1FA">
        <w:rPr/>
        <w:t>"partner researchers" what is this referring to? Is this referring to CHEAQI etc..?</w:t>
      </w:r>
      <w:r>
        <w:rPr>
          <w:rStyle w:val="CommentReference"/>
        </w:rPr>
        <w:annotationRef/>
      </w:r>
    </w:p>
  </w:comment>
  <w:comment w:initials="JS" w:author="Jessica Senekal" w:date="2024-09-05T08:49:20" w:id="2071188028">
    <w:p w:rsidR="6C35A1FA" w:rsidRDefault="6C35A1FA" w14:paraId="755FCEA5" w14:textId="18F16898">
      <w:pPr>
        <w:pStyle w:val="CommentText"/>
      </w:pPr>
      <w:r w:rsidR="6C35A1FA">
        <w:rPr/>
        <w:t>Please include the relevant insitution of the listed person</w:t>
      </w:r>
      <w:r>
        <w:rPr>
          <w:rStyle w:val="CommentReference"/>
        </w:rPr>
        <w:annotationRef/>
      </w:r>
    </w:p>
    <w:p w:rsidR="6C35A1FA" w:rsidRDefault="6C35A1FA" w14:paraId="267C9020" w14:textId="543663D5">
      <w:pPr>
        <w:pStyle w:val="CommentText"/>
      </w:pPr>
    </w:p>
  </w:comment>
  <w:comment w:initials="JS" w:author="Jessica Senekal" w:date="2024-09-05T09:03:09" w:id="671878867">
    <w:p w:rsidR="6C35A1FA" w:rsidRDefault="6C35A1FA" w14:paraId="02B47725" w14:textId="5CF69353">
      <w:pPr>
        <w:pStyle w:val="CommentText"/>
      </w:pPr>
      <w:r w:rsidR="6C35A1FA">
        <w:rPr/>
        <w:t>the new partners will become a part of the HEAT Center Consortium so no need to state "and can be extended to new partners"</w:t>
      </w:r>
      <w:r>
        <w:rPr>
          <w:rStyle w:val="CommentReference"/>
        </w:rPr>
        <w:annotationRef/>
      </w:r>
    </w:p>
  </w:comment>
  <w:comment w:initials="EW" w:author="Este Su Van Wyk" w:date="2024-09-06T11:14:37" w:id="814970334">
    <w:p w:rsidR="337760E0" w:rsidRDefault="337760E0" w14:paraId="6DAC4F12" w14:textId="247BA238">
      <w:pPr>
        <w:pStyle w:val="CommentText"/>
      </w:pPr>
      <w:r w:rsidR="337760E0">
        <w:rPr/>
        <w:t>Per discussion with Matthew - we want to include WHC as a whole, and not just the Wits PHR Division</w:t>
      </w:r>
      <w:r>
        <w:rPr>
          <w:rStyle w:val="CommentReference"/>
        </w:rPr>
        <w:annotationRef/>
      </w:r>
    </w:p>
  </w:comment>
  <w:comment w:initials="EW" w:author="Este Su Van Wyk" w:date="2024-09-06T11:21:40" w:id="767096961">
    <w:p w:rsidR="337760E0" w:rsidRDefault="337760E0" w14:paraId="4BC8590B" w14:textId="2FBAB910">
      <w:pPr>
        <w:pStyle w:val="CommentText"/>
      </w:pPr>
      <w:r w:rsidR="337760E0">
        <w:rPr/>
        <w:t>Are these external researchers that will apply to DAC for use of the Data?</w:t>
      </w:r>
      <w:r>
        <w:rPr>
          <w:rStyle w:val="CommentReference"/>
        </w:rPr>
        <w:annotationRef/>
      </w:r>
    </w:p>
  </w:comment>
  <w:comment w:initials="EW" w:author="Este Su Van Wyk" w:date="2024-09-06T11:40:27" w:id="38838789">
    <w:p w:rsidR="337760E0" w:rsidRDefault="337760E0" w14:paraId="0758C613" w14:textId="2BB1E842">
      <w:pPr>
        <w:pStyle w:val="CommentText"/>
      </w:pPr>
      <w:r w:rsidR="337760E0">
        <w:rPr/>
        <w:t xml:space="preserve">Our DTA only refers to retention of original study data for 5 years, and does not limit the consortium shared data retention.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39FE760"/>
  <w15:commentEx w15:done="0" w15:paraId="2B1F1BEA" w15:paraIdParent="139FE760"/>
  <w15:commentEx w15:done="0" w15:paraId="44FF40CD"/>
  <w15:commentEx w15:done="0" w15:paraId="73DBFEE6"/>
  <w15:commentEx w15:done="0" w15:paraId="41C2EDA0" w15:paraIdParent="73DBFEE6"/>
  <w15:commentEx w15:done="0" w15:paraId="1786D0A1"/>
  <w15:commentEx w15:done="0" w15:paraId="23BF4BA3" w15:paraIdParent="1786D0A1"/>
  <w15:commentEx w15:done="0" w15:paraId="0CCE63C2"/>
  <w15:commentEx w15:done="1" w15:paraId="3FDA69FB"/>
  <w15:commentEx w15:done="0" w15:paraId="791FCD14"/>
  <w15:commentEx w15:done="0" w15:paraId="3867E4AA"/>
  <w15:commentEx w15:done="1" w15:paraId="0BCF082D"/>
  <w15:commentEx w15:done="1" w15:paraId="7FE06FB7" w15:paraIdParent="0BCF082D"/>
  <w15:commentEx w15:done="1" w15:paraId="50806C6F"/>
  <w15:commentEx w15:done="1" w15:paraId="76E4B1DF"/>
  <w15:commentEx w15:done="1" w15:paraId="675E4EB8" w15:paraIdParent="76E4B1DF"/>
  <w15:commentEx w15:done="1" w15:paraId="000002DC"/>
  <w15:commentEx w15:done="0" w15:paraId="66789026"/>
  <w15:commentEx w15:done="0" w15:paraId="3E8E682F" w15:paraIdParent="66789026"/>
  <w15:commentEx w15:done="0" w15:paraId="40A10E6F"/>
  <w15:commentEx w15:done="0" w15:paraId="0D4481B9"/>
  <w15:commentEx w15:done="1" w15:paraId="7980BB85"/>
  <w15:commentEx w15:done="0" w15:paraId="7D2C782C"/>
  <w15:commentEx w15:done="1" w15:paraId="6260E1D2"/>
  <w15:commentEx w15:done="1" w15:paraId="6E042582" w15:paraIdParent="6260E1D2"/>
  <w15:commentEx w15:done="0" w15:paraId="4B993052"/>
  <w15:commentEx w15:done="0" w15:paraId="57ABEE20"/>
  <w15:commentEx w15:done="0" w15:paraId="2843E87D"/>
  <w15:commentEx w15:done="0" w15:paraId="28698553"/>
  <w15:commentEx w15:done="0" w15:paraId="25C9AD1F" w15:paraIdParent="28698553"/>
  <w15:commentEx w15:done="0" w15:paraId="5446D351" w15:paraIdParent="28698553"/>
  <w15:commentEx w15:done="0" w15:paraId="464CEFB7"/>
  <w15:commentEx w15:done="0" w15:paraId="65833B16"/>
  <w15:commentEx w15:done="0" w15:paraId="493914C1"/>
  <w15:commentEx w15:done="0" w15:paraId="2154E919"/>
  <w15:commentEx w15:done="0" w15:paraId="0A03B5BB"/>
  <w15:commentEx w15:done="0" w15:paraId="7DD099B8"/>
  <w15:commentEx w15:done="0" w15:paraId="47710DFF"/>
  <w15:commentEx w15:done="0" w15:paraId="4C06FB61"/>
  <w15:commentEx w15:done="0" w15:paraId="267C9020"/>
  <w15:commentEx w15:done="0" w15:paraId="02B47725"/>
  <w15:commentEx w15:done="0" w15:paraId="6DAC4F12"/>
  <w15:commentEx w15:done="0" w15:paraId="4BC8590B" w15:paraIdParent="4C06FB61"/>
  <w15:commentEx w15:done="0" w15:paraId="0758C61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C5E8D31" w16cex:dateUtc="2024-08-08T08:14:00Z"/>
  <w16cex:commentExtensible w16cex:durableId="111E6586" w16cex:dateUtc="2024-08-08T08:16:00Z"/>
  <w16cex:commentExtensible w16cex:durableId="51D20697" w16cex:dateUtc="2024-08-08T08:11:00Z"/>
  <w16cex:commentExtensible w16cex:durableId="2A5A30E1" w16cex:dateUtc="2024-08-04T15:54:00Z"/>
  <w16cex:commentExtensible w16cex:durableId="4AF3F462" w16cex:dateUtc="2024-08-05T12:54:00Z"/>
  <w16cex:commentExtensible w16cex:durableId="598719DD" w16cex:dateUtc="2024-03-19T09:19:00Z"/>
  <w16cex:commentExtensible w16cex:durableId="4EC57CAC" w16cex:dateUtc="2024-07-09T14:02:00Z"/>
  <w16cex:commentExtensible w16cex:durableId="2A5A34C4" w16cex:dateUtc="2024-08-04T16:11:00Z"/>
  <w16cex:commentExtensible w16cex:durableId="2A5A337E" w16cex:dateUtc="2024-08-04T16:06:00Z"/>
  <w16cex:commentExtensible w16cex:durableId="2A5AF568" w16cex:dateUtc="2024-08-05T05:53:00Z"/>
  <w16cex:commentExtensible w16cex:durableId="59EFDABD" w16cex:dateUtc="2024-08-05T08:41:00Z"/>
  <w16cex:commentExtensible w16cex:durableId="0FFEFD7A" w16cex:dateUtc="2024-07-09T14:06:00Z"/>
  <w16cex:commentExtensible w16cex:durableId="586B1FF4" w16cex:dateUtc="2024-07-09T14:06:00Z"/>
  <w16cex:commentExtensible w16cex:durableId="343AE3FE" w16cex:dateUtc="2024-07-09T14:10:00Z"/>
  <w16cex:commentExtensible w16cex:durableId="2A5A3775" w16cex:dateUtc="2024-08-04T16:23:00Z"/>
  <w16cex:commentExtensible w16cex:durableId="2A5A37FC" w16cex:dateUtc="2024-08-04T16:25:00Z"/>
  <w16cex:commentExtensible w16cex:durableId="45B0D683" w16cex:dateUtc="2024-03-19T09:25:00Z"/>
  <w16cex:commentExtensible w16cex:durableId="1AA6DA48" w16cex:dateUtc="2024-07-08T10:20:00Z"/>
  <w16cex:commentExtensible w16cex:durableId="7E0C6AB1" w16cex:dateUtc="2024-08-05T08:15:00Z"/>
  <w16cex:commentExtensible w16cex:durableId="6BAE5A9E" w16cex:dateUtc="2024-08-05T08:32:00Z"/>
  <w16cex:commentExtensible w16cex:durableId="3AB2C9AB" w16cex:dateUtc="2024-08-07T20:42:00Z"/>
  <w16cex:commentExtensible w16cex:durableId="544AB221" w16cex:dateUtc="2024-08-07T13:16:00Z"/>
  <w16cex:commentExtensible w16cex:durableId="73F55D8E" w16cex:dateUtc="2024-03-19T09:36:00Z"/>
  <w16cex:commentExtensible w16cex:durableId="4E59C7F8" w16cex:dateUtc="2024-07-08T10:28:00Z"/>
  <w16cex:commentExtensible w16cex:durableId="2BCF89BE" w16cex:dateUtc="2024-08-07T14:15:00Z"/>
  <w16cex:commentExtensible w16cex:durableId="7E7FF78B" w16cex:dateUtc="2024-08-05T09:23:00Z"/>
  <w16cex:commentExtensible w16cex:durableId="7712186C" w16cex:dateUtc="2024-08-05T08:56:00Z"/>
  <w16cex:commentExtensible w16cex:durableId="3790B7FD" w16cex:dateUtc="2024-07-23T11:11:00Z"/>
  <w16cex:commentExtensible w16cex:durableId="69B26B5A" w16cex:dateUtc="2024-07-23T11:38:00Z"/>
  <w16cex:commentExtensible w16cex:durableId="309217E4" w16cex:dateUtc="2024-07-23T11:39:00Z"/>
  <w16cex:commentExtensible w16cex:durableId="5598F35A" w16cex:dateUtc="2024-08-05T08:41:00Z"/>
  <w16cex:commentExtensible w16cex:durableId="176BE9E6" w16cex:dateUtc="2024-08-05T09:52:00Z"/>
  <w16cex:commentExtensible w16cex:durableId="68CE8FBA" w16cex:dateUtc="2024-08-05T09:55:00Z"/>
  <w16cex:commentExtensible w16cex:durableId="17D9DE71" w16cex:dateUtc="2024-07-09T09:47:00Z"/>
  <w16cex:commentExtensible w16cex:durableId="2A5A60AF" w16cex:dateUtc="2024-08-04T19:18:00Z"/>
  <w16cex:commentExtensible w16cex:durableId="2A5A6000" w16cex:dateUtc="2024-08-04T19:16:00Z"/>
  <w16cex:commentExtensible w16cex:durableId="5C9C8EF9" w16cex:dateUtc="2024-09-05T06:49:20.568Z"/>
  <w16cex:commentExtensible w16cex:durableId="7F21BD2C" w16cex:dateUtc="2024-09-04T18:32:56.977Z"/>
  <w16cex:commentExtensible w16cex:durableId="10129CEE" w16cex:dateUtc="2024-09-04T18:51:15.16Z"/>
  <w16cex:commentExtensible w16cex:durableId="77D34E32" w16cex:dateUtc="2024-09-05T07:03:09.988Z"/>
  <w16cex:commentExtensible w16cex:durableId="55CE1420" w16cex:dateUtc="2024-09-06T09:14:37.642Z"/>
  <w16cex:commentExtensible w16cex:durableId="63B372FB" w16cex:dateUtc="2024-09-06T09:21:40.995Z"/>
  <w16cex:commentExtensible w16cex:durableId="0C1D110D" w16cex:dateUtc="2024-09-06T09:40:27.48Z"/>
</w16cex:commentsExtensible>
</file>

<file path=word/commentsIds.xml><?xml version="1.0" encoding="utf-8"?>
<w16cid:commentsIds xmlns:mc="http://schemas.openxmlformats.org/markup-compatibility/2006" xmlns:w16cid="http://schemas.microsoft.com/office/word/2016/wordml/cid" mc:Ignorable="w16cid">
  <w16cid:commentId w16cid:paraId="139FE760" w16cid:durableId="4C5E8D31"/>
  <w16cid:commentId w16cid:paraId="2B1F1BEA" w16cid:durableId="111E6586"/>
  <w16cid:commentId w16cid:paraId="44FF40CD" w16cid:durableId="51D20697"/>
  <w16cid:commentId w16cid:paraId="73DBFEE6" w16cid:durableId="2A5A30E1"/>
  <w16cid:commentId w16cid:paraId="41C2EDA0" w16cid:durableId="4AF3F462"/>
  <w16cid:commentId w16cid:paraId="1786D0A1" w16cid:durableId="598719DD"/>
  <w16cid:commentId w16cid:paraId="23BF4BA3" w16cid:durableId="4EC57CAC"/>
  <w16cid:commentId w16cid:paraId="0CCE63C2" w16cid:durableId="2A5A34C4"/>
  <w16cid:commentId w16cid:paraId="3FDA69FB" w16cid:durableId="2A5A337E"/>
  <w16cid:commentId w16cid:paraId="791FCD14" w16cid:durableId="2A5AF568"/>
  <w16cid:commentId w16cid:paraId="3867E4AA" w16cid:durableId="59EFDABD"/>
  <w16cid:commentId w16cid:paraId="0BCF082D" w16cid:durableId="0FFEFD7A"/>
  <w16cid:commentId w16cid:paraId="7FE06FB7" w16cid:durableId="586B1FF4"/>
  <w16cid:commentId w16cid:paraId="50806C6F" w16cid:durableId="343AE3FE"/>
  <w16cid:commentId w16cid:paraId="76E4B1DF" w16cid:durableId="2A5A3775"/>
  <w16cid:commentId w16cid:paraId="675E4EB8" w16cid:durableId="2A5A37FC"/>
  <w16cid:commentId w16cid:paraId="000002DC" w16cid:durableId="29A36C80"/>
  <w16cid:commentId w16cid:paraId="66789026" w16cid:durableId="45B0D683"/>
  <w16cid:commentId w16cid:paraId="3E8E682F" w16cid:durableId="1AA6DA48"/>
  <w16cid:commentId w16cid:paraId="40A10E6F" w16cid:durableId="7E0C6AB1"/>
  <w16cid:commentId w16cid:paraId="0D4481B9" w16cid:durableId="6BAE5A9E"/>
  <w16cid:commentId w16cid:paraId="7980BB85" w16cid:durableId="3AB2C9AB"/>
  <w16cid:commentId w16cid:paraId="7D2C782C" w16cid:durableId="544AB221"/>
  <w16cid:commentId w16cid:paraId="6260E1D2" w16cid:durableId="73F55D8E"/>
  <w16cid:commentId w16cid:paraId="6E042582" w16cid:durableId="4E59C7F8"/>
  <w16cid:commentId w16cid:paraId="4B993052" w16cid:durableId="2BCF89BE"/>
  <w16cid:commentId w16cid:paraId="57ABEE20" w16cid:durableId="7E7FF78B"/>
  <w16cid:commentId w16cid:paraId="2843E87D" w16cid:durableId="7712186C"/>
  <w16cid:commentId w16cid:paraId="28698553" w16cid:durableId="3790B7FD"/>
  <w16cid:commentId w16cid:paraId="25C9AD1F" w16cid:durableId="69B26B5A"/>
  <w16cid:commentId w16cid:paraId="5446D351" w16cid:durableId="309217E4"/>
  <w16cid:commentId w16cid:paraId="464CEFB7" w16cid:durableId="5598F35A"/>
  <w16cid:commentId w16cid:paraId="65833B16" w16cid:durableId="176BE9E6"/>
  <w16cid:commentId w16cid:paraId="493914C1" w16cid:durableId="68CE8FBA"/>
  <w16cid:commentId w16cid:paraId="2154E919" w16cid:durableId="17D9DE71"/>
  <w16cid:commentId w16cid:paraId="0A03B5BB" w16cid:durableId="2A5A60AF"/>
  <w16cid:commentId w16cid:paraId="7DD099B8" w16cid:durableId="2A5A6000"/>
  <w16cid:commentId w16cid:paraId="47710DFF" w16cid:durableId="7F21BD2C"/>
  <w16cid:commentId w16cid:paraId="4C06FB61" w16cid:durableId="10129CEE"/>
  <w16cid:commentId w16cid:paraId="267C9020" w16cid:durableId="5C9C8EF9"/>
  <w16cid:commentId w16cid:paraId="02B47725" w16cid:durableId="77D34E32"/>
  <w16cid:commentId w16cid:paraId="6DAC4F12" w16cid:durableId="55CE1420"/>
  <w16cid:commentId w16cid:paraId="4BC8590B" w16cid:durableId="63B372FB"/>
  <w16cid:commentId w16cid:paraId="0758C613" w16cid:durableId="0C1D11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B00A2" w:rsidRDefault="004B00A2" w14:paraId="430B50C5" w14:textId="77777777">
      <w:pPr>
        <w:spacing w:line="240" w:lineRule="auto"/>
      </w:pPr>
      <w:r>
        <w:separator/>
      </w:r>
    </w:p>
  </w:endnote>
  <w:endnote w:type="continuationSeparator" w:id="0">
    <w:p w:rsidR="004B00A2" w:rsidRDefault="004B00A2" w14:paraId="723EF26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w:fontKey="{3F27CAB9-839E-4EFF-A7D8-5296C50C3D4C}" r:id="rId1"/>
  </w:font>
  <w:font w:name="Calibri">
    <w:panose1 w:val="020F0502020204030204"/>
    <w:charset w:val="00"/>
    <w:family w:val="swiss"/>
    <w:pitch w:val="variable"/>
    <w:sig w:usb0="E4002EFF" w:usb1="C200247B" w:usb2="00000009" w:usb3="00000000" w:csb0="000001FF" w:csb1="00000000"/>
    <w:embedRegular w:fontKey="{D39E9BF8-5C14-40DE-98E9-421F5771560D}" r:id="rId2"/>
    <w:embedBold w:fontKey="{440786C9-2AEE-451E-91B5-069B98B87159}" r:id="rId3"/>
    <w:embedItalic w:fontKey="{D9978D54-E581-4760-B655-EFA483861BA3}" r:id="rId4"/>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embedRegular w:fontKey="{5C573D62-442D-4BEA-9445-BFCBEDAA3202}" r:id="rId5"/>
    <w:embedBold w:fontKey="{3000121B-C244-492A-9996-2CE941C26110}" r:id="rId6"/>
    <w:embedItalic w:fontKey="{FC3762DD-4071-4AAC-A09C-3EC5693BECAD}" r:id="rId7"/>
    <w:embedBoldItalic w:fontKey="{048A9CE9-C01A-48D3-84C8-20168CF4E883}" r:id="rId8"/>
  </w:font>
  <w:font w:name="Segoe UI">
    <w:panose1 w:val="020B0502040204020203"/>
    <w:charset w:val="00"/>
    <w:family w:val="swiss"/>
    <w:pitch w:val="variable"/>
    <w:sig w:usb0="E4002EFF" w:usb1="C000E47F" w:usb2="00000009" w:usb3="00000000" w:csb0="000001FF" w:csb1="00000000"/>
    <w:embedRegular w:fontKey="{D72A2FB5-D1A2-4A1C-B699-57CFB0718716}" r:id="rId9"/>
  </w:font>
  <w:font w:name="Aptos">
    <w:charset w:val="00"/>
    <w:family w:val="swiss"/>
    <w:pitch w:val="variable"/>
    <w:sig w:usb0="20000287" w:usb1="00000003" w:usb2="00000000" w:usb3="00000000" w:csb0="0000019F" w:csb1="00000000"/>
    <w:embedRegular w:fontKey="{4F0987F2-34AA-4DEC-A5F4-6C08655D1987}" r:id="rId10"/>
  </w:font>
  <w:font w:name="Aptos Narrow">
    <w:charset w:val="00"/>
    <w:family w:val="swiss"/>
    <w:pitch w:val="variable"/>
    <w:sig w:usb0="20000287" w:usb1="00000003" w:usb2="00000000" w:usb3="00000000" w:csb0="0000019F" w:csb1="00000000"/>
    <w:embedRegular w:fontKey="{8AC4DDFF-B09B-4F45-B52F-C2CC5E6D429F}" r:id="rId11"/>
    <w:embedBold w:fontKey="{73B7148C-8678-46A0-90D1-14B6D62DB62C}" r:id="rId12"/>
  </w:font>
  <w:font w:name="Calibri Light">
    <w:panose1 w:val="020F0302020204030204"/>
    <w:charset w:val="00"/>
    <w:family w:val="swiss"/>
    <w:pitch w:val="variable"/>
    <w:sig w:usb0="E4002EFF" w:usb1="C200247B" w:usb2="00000009" w:usb3="00000000" w:csb0="000001FF" w:csb1="00000000"/>
    <w:embedRegular w:fontKey="{B7421F34-5345-4AB4-994E-EC8BA1EA4E0D}" r:id="rId13"/>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DE9DB2F" w:rsidTr="3DE9DB2F" w14:paraId="112060F0">
      <w:trPr>
        <w:trHeight w:val="300"/>
      </w:trPr>
      <w:tc>
        <w:tcPr>
          <w:tcW w:w="3120" w:type="dxa"/>
          <w:tcMar/>
        </w:tcPr>
        <w:p w:rsidR="3DE9DB2F" w:rsidP="3DE9DB2F" w:rsidRDefault="3DE9DB2F" w14:paraId="1FE16362" w14:textId="5F4AB8A3">
          <w:pPr>
            <w:pStyle w:val="Header"/>
            <w:bidi w:val="0"/>
            <w:ind w:left="-115"/>
            <w:jc w:val="left"/>
          </w:pPr>
        </w:p>
      </w:tc>
      <w:tc>
        <w:tcPr>
          <w:tcW w:w="3120" w:type="dxa"/>
          <w:tcMar/>
        </w:tcPr>
        <w:p w:rsidR="3DE9DB2F" w:rsidP="3DE9DB2F" w:rsidRDefault="3DE9DB2F" w14:paraId="59A7FD39" w14:textId="693E4656">
          <w:pPr>
            <w:pStyle w:val="Header"/>
            <w:bidi w:val="0"/>
            <w:jc w:val="center"/>
          </w:pPr>
        </w:p>
      </w:tc>
      <w:tc>
        <w:tcPr>
          <w:tcW w:w="3120" w:type="dxa"/>
          <w:tcMar/>
        </w:tcPr>
        <w:p w:rsidR="3DE9DB2F" w:rsidP="3DE9DB2F" w:rsidRDefault="3DE9DB2F" w14:paraId="6F1D3691" w14:textId="26036C0F">
          <w:pPr>
            <w:pStyle w:val="Header"/>
            <w:bidi w:val="0"/>
            <w:ind w:right="-115"/>
            <w:jc w:val="right"/>
          </w:pPr>
        </w:p>
      </w:tc>
    </w:tr>
  </w:tbl>
  <w:p w:rsidR="3DE9DB2F" w:rsidP="3DE9DB2F" w:rsidRDefault="3DE9DB2F" w14:paraId="0D484D2F" w14:textId="48F6A7F4">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320"/>
      <w:gridCol w:w="4320"/>
      <w:gridCol w:w="4320"/>
    </w:tblGrid>
    <w:tr w:rsidR="3DE9DB2F" w:rsidTr="3DE9DB2F" w14:paraId="13C114AC">
      <w:trPr>
        <w:trHeight w:val="300"/>
      </w:trPr>
      <w:tc>
        <w:tcPr>
          <w:tcW w:w="4320" w:type="dxa"/>
          <w:tcMar/>
        </w:tcPr>
        <w:p w:rsidR="3DE9DB2F" w:rsidP="3DE9DB2F" w:rsidRDefault="3DE9DB2F" w14:paraId="289A8D6C" w14:textId="3BC24B01">
          <w:pPr>
            <w:pStyle w:val="Header"/>
            <w:bidi w:val="0"/>
            <w:ind w:left="-115"/>
            <w:jc w:val="left"/>
          </w:pPr>
        </w:p>
      </w:tc>
      <w:tc>
        <w:tcPr>
          <w:tcW w:w="4320" w:type="dxa"/>
          <w:tcMar/>
        </w:tcPr>
        <w:p w:rsidR="3DE9DB2F" w:rsidP="3DE9DB2F" w:rsidRDefault="3DE9DB2F" w14:paraId="0CEFA871" w14:textId="2542E54E">
          <w:pPr>
            <w:pStyle w:val="Header"/>
            <w:bidi w:val="0"/>
            <w:jc w:val="center"/>
          </w:pPr>
        </w:p>
      </w:tc>
      <w:tc>
        <w:tcPr>
          <w:tcW w:w="4320" w:type="dxa"/>
          <w:tcMar/>
        </w:tcPr>
        <w:p w:rsidR="3DE9DB2F" w:rsidP="3DE9DB2F" w:rsidRDefault="3DE9DB2F" w14:paraId="3F59D14A" w14:textId="1FDC8A3D">
          <w:pPr>
            <w:pStyle w:val="Header"/>
            <w:bidi w:val="0"/>
            <w:ind w:right="-115"/>
            <w:jc w:val="right"/>
          </w:pPr>
        </w:p>
      </w:tc>
    </w:tr>
  </w:tbl>
  <w:p w:rsidR="3DE9DB2F" w:rsidP="3DE9DB2F" w:rsidRDefault="3DE9DB2F" w14:paraId="23F5C32A" w14:textId="072BBF1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B00A2" w:rsidRDefault="004B00A2" w14:paraId="6450B0A0" w14:textId="77777777">
      <w:pPr>
        <w:spacing w:line="240" w:lineRule="auto"/>
      </w:pPr>
      <w:r>
        <w:separator/>
      </w:r>
    </w:p>
  </w:footnote>
  <w:footnote w:type="continuationSeparator" w:id="0">
    <w:p w:rsidR="004B00A2" w:rsidRDefault="004B00A2" w14:paraId="17BB0F01" w14:textId="77777777">
      <w:pPr>
        <w:spacing w:line="240" w:lineRule="auto"/>
      </w:pPr>
      <w:r>
        <w:continuationSeparator/>
      </w:r>
    </w:p>
  </w:footnote>
  <w:footnote w:id="1">
    <w:p w:rsidR="00D17044" w:rsidP="00D17044" w:rsidRDefault="00D17044" w14:paraId="3C0644F1" w14:textId="77777777">
      <w:pPr>
        <w:spacing w:line="240" w:lineRule="auto"/>
        <w:rPr>
          <w:ins w:author="Craig Parker" w:date="2024-08-07T13:39:00Z" w16du:dateUtc="2024-08-07T11:39:00Z" w:id="1933"/>
          <w:sz w:val="20"/>
        </w:rPr>
      </w:pPr>
      <w:ins w:author="Craig Parker" w:date="2024-08-07T13:39:00Z" w16du:dateUtc="2024-08-07T11:39:00Z" w:id="1934">
        <w:r>
          <w:rPr>
            <w:vertAlign w:val="superscript"/>
          </w:rPr>
          <w:footnoteRef/>
        </w:r>
        <w:r>
          <w:rPr>
            <w:sz w:val="20"/>
          </w:rPr>
          <w:t xml:space="preserve"> https://www.hhs.gov/hipaa/for-professionals/privacy/special-topics/de-identification/index.html</w:t>
        </w:r>
      </w:ins>
    </w:p>
  </w:footnote>
  <w:footnote w:id="2">
    <w:p w:rsidR="00D17044" w:rsidP="00D17044" w:rsidRDefault="00D17044" w14:paraId="578FB1AF" w14:textId="77777777">
      <w:pPr>
        <w:spacing w:line="240" w:lineRule="auto"/>
        <w:rPr>
          <w:ins w:author="Craig Parker" w:date="2024-08-07T13:39:00Z" w16du:dateUtc="2024-08-07T11:39:00Z" w:id="1998"/>
          <w:sz w:val="20"/>
        </w:rPr>
      </w:pPr>
      <w:ins w:author="Craig Parker" w:date="2024-08-07T13:39:00Z" w16du:dateUtc="2024-08-07T11:39:00Z" w:id="1999">
        <w:r>
          <w:rPr>
            <w:vertAlign w:val="superscript"/>
          </w:rPr>
          <w:footnoteRef/>
        </w:r>
        <w:r>
          <w:rPr>
            <w:sz w:val="20"/>
          </w:rPr>
          <w:t xml:space="preserve"> https://www.hhs.gov/hipaa/for-professionals/privacy/special-topics/de-identification/index.html</w:t>
        </w:r>
      </w:ins>
    </w:p>
  </w:footnote>
  <w:footnote w:id="3">
    <w:p w:rsidR="007813F4" w:rsidDel="00D17044" w:rsidRDefault="009511AE" w14:paraId="000002DA" w14:textId="77777777">
      <w:pPr>
        <w:spacing w:line="240" w:lineRule="auto"/>
        <w:rPr>
          <w:del w:author="Craig Parker" w:date="2024-08-07T13:38:00Z" w16du:dateUtc="2024-08-07T11:38:00Z" w:id="2746"/>
          <w:sz w:val="20"/>
        </w:rPr>
      </w:pPr>
      <w:del w:author="Craig Parker" w:date="2024-08-07T13:38:00Z" w16du:dateUtc="2024-08-07T11:38:00Z" w:id="2747">
        <w:r w:rsidDel="00D17044">
          <w:rPr>
            <w:vertAlign w:val="superscript"/>
          </w:rPr>
          <w:footnoteRef/>
        </w:r>
        <w:r w:rsidDel="00D17044">
          <w:rPr>
            <w:sz w:val="20"/>
          </w:rPr>
          <w:delText xml:space="preserve"> https://www.hhs.gov/hipaa/for-professionals/privacy/special-topics/de-identification/index.html</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3DE9DB2F" w:rsidP="3DE9DB2F" w:rsidRDefault="3DE9DB2F" w14:paraId="1CE14535" w14:textId="0A932B4C">
    <w:pPr>
      <w:pStyle w:val="Header"/>
      <w:jc w:val="center"/>
    </w:pPr>
    <w:r>
      <w:fldChar w:fldCharType="begin"/>
    </w:r>
    <w:r>
      <w:instrText xml:space="preserve">PAGE</w:instrText>
    </w:r>
    <w:r>
      <w:fldChar w:fldCharType="separate"/>
    </w:r>
    <w:r>
      <w:fldChar w:fldCharType="end"/>
    </w:r>
  </w:p>
  <w:p w:rsidR="007813F4" w:rsidRDefault="009511AE" w14:paraId="000002D8" w14:textId="77777777">
    <w:pPr>
      <w:pBdr>
        <w:top w:val="nil"/>
        <w:left w:val="nil"/>
        <w:bottom w:val="nil"/>
        <w:right w:val="nil"/>
        <w:between w:val="nil"/>
      </w:pBdr>
      <w:tabs>
        <w:tab w:val="center" w:pos="4513"/>
        <w:tab w:val="right" w:pos="9026"/>
      </w:tabs>
      <w:spacing w:line="240" w:lineRule="auto"/>
      <w:jc w:val="right"/>
      <w:rPr>
        <w:rFonts w:eastAsia="Arial" w:cs="Arial"/>
        <w:color w:val="000000"/>
        <w:szCs w:val="18"/>
      </w:rPr>
    </w:pPr>
    <w:r>
      <w:rPr>
        <w:rFonts w:eastAsia="Arial" w:cs="Arial"/>
        <w:noProof/>
        <w:color w:val="000000"/>
        <w:szCs w:val="18"/>
      </w:rPr>
      <w:drawing>
        <wp:inline distT="0" distB="0" distL="0" distR="0" wp14:anchorId="663801CE" wp14:editId="07777777">
          <wp:extent cx="761710" cy="789155"/>
          <wp:effectExtent l="0" t="0" r="0" b="0"/>
          <wp:docPr id="1074859449" name="image2.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con&#10;&#10;Description automatically generated"/>
                  <pic:cNvPicPr preferRelativeResize="0"/>
                </pic:nvPicPr>
                <pic:blipFill>
                  <a:blip r:embed="rId1"/>
                  <a:srcRect/>
                  <a:stretch>
                    <a:fillRect/>
                  </a:stretch>
                </pic:blipFill>
                <pic:spPr>
                  <a:xfrm>
                    <a:off x="0" y="0"/>
                    <a:ext cx="761710" cy="789155"/>
                  </a:xfrm>
                  <a:prstGeom prst="rect">
                    <a:avLst/>
                  </a:prstGeom>
                  <a:ln/>
                </pic:spPr>
              </pic:pic>
            </a:graphicData>
          </a:graphic>
        </wp:inline>
      </w:drawing>
    </w:r>
  </w:p>
  <w:p w:rsidR="007813F4" w:rsidRDefault="007813F4" w14:paraId="000002D9" w14:textId="77777777">
    <w:pPr>
      <w:pBdr>
        <w:top w:val="nil"/>
        <w:left w:val="nil"/>
        <w:bottom w:val="nil"/>
        <w:right w:val="nil"/>
        <w:between w:val="nil"/>
      </w:pBdr>
      <w:tabs>
        <w:tab w:val="center" w:pos="4513"/>
        <w:tab w:val="right" w:pos="9026"/>
      </w:tabs>
      <w:spacing w:line="240" w:lineRule="auto"/>
      <w:rPr>
        <w:rFonts w:eastAsia="Arial" w:cs="Arial"/>
        <w:color w:val="000000"/>
        <w:szCs w:val="18"/>
      </w:rPr>
    </w:pPr>
  </w:p>
</w:hdr>
</file>

<file path=word/intelligence2.xml><?xml version="1.0" encoding="utf-8"?>
<int2:intelligence xmlns:int2="http://schemas.microsoft.com/office/intelligence/2020/intelligence" xmlns:oel="http://schemas.microsoft.com/office/2019/extlst">
  <int2:observations>
    <int2:textHash int2:hashCode="AM5Bx2YHZQqbeS" int2:id="IIQiCVVp">
      <int2:state int2:value="Rejected" int2:type="LegacyProofing"/>
    </int2:textHash>
    <int2:textHash int2:hashCode="UuEgcJB2Ztsqaj" int2:id="LNoPCDOD">
      <int2:state int2:value="Rejected" int2:type="LegacyProofing"/>
    </int2:textHash>
    <int2:textHash int2:hashCode="AqfgSyRHC4nxz9" int2:id="CRmZwCv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77">
    <w:nsid w:val="2097d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b5e7b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80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8A30DB"/>
    <w:multiLevelType w:val="multilevel"/>
    <w:tmpl w:val="E84A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70079"/>
    <w:multiLevelType w:val="multilevel"/>
    <w:tmpl w:val="B51442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0718F3"/>
    <w:multiLevelType w:val="multilevel"/>
    <w:tmpl w:val="A52E6A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D60159"/>
    <w:multiLevelType w:val="hybridMultilevel"/>
    <w:tmpl w:val="BAA25E5E"/>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4" w15:restartNumberingAfterBreak="0">
    <w:nsid w:val="0624506C"/>
    <w:multiLevelType w:val="multilevel"/>
    <w:tmpl w:val="243A28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7672974"/>
    <w:multiLevelType w:val="multilevel"/>
    <w:tmpl w:val="282EF36A"/>
    <w:lvl w:ilvl="0">
      <w:start w:val="10"/>
      <w:numFmt w:val="decimal"/>
      <w:lvlText w:val="%1."/>
      <w:lvlJc w:val="left"/>
      <w:pPr>
        <w:ind w:left="430" w:hanging="430"/>
      </w:pPr>
      <w:rPr>
        <w:rFonts w:hint="default"/>
        <w:b/>
      </w:rPr>
    </w:lvl>
    <w:lvl w:ilvl="1">
      <w:start w:val="1"/>
      <w:numFmt w:val="decimal"/>
      <w:lvlText w:val="%1.%2."/>
      <w:lvlJc w:val="left"/>
      <w:pPr>
        <w:ind w:left="1150" w:hanging="43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6" w15:restartNumberingAfterBreak="0">
    <w:nsid w:val="0AAE6175"/>
    <w:multiLevelType w:val="multilevel"/>
    <w:tmpl w:val="130C2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BB00520"/>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D7C06A8"/>
    <w:multiLevelType w:val="multilevel"/>
    <w:tmpl w:val="2766C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E5B719E"/>
    <w:multiLevelType w:val="multilevel"/>
    <w:tmpl w:val="FFFFFFFF"/>
    <w:lvl w:ilvl="0">
      <w:start w:val="1"/>
      <w:numFmt w:val="bullet"/>
      <w:lvlText w:val="●"/>
      <w:lvlJc w:val="left"/>
      <w:pPr>
        <w:ind w:left="770" w:hanging="360"/>
      </w:pPr>
      <w:rPr>
        <w:rFonts w:ascii="Noto Sans Symbols" w:hAnsi="Noto Sans Symbols" w:eastAsia="Noto Sans Symbols" w:cs="Noto Sans Symbols"/>
      </w:rPr>
    </w:lvl>
    <w:lvl w:ilvl="1">
      <w:start w:val="1"/>
      <w:numFmt w:val="bullet"/>
      <w:lvlText w:val="o"/>
      <w:lvlJc w:val="left"/>
      <w:pPr>
        <w:ind w:left="1490" w:hanging="360"/>
      </w:pPr>
      <w:rPr>
        <w:rFonts w:ascii="Courier New" w:hAnsi="Courier New" w:eastAsia="Courier New" w:cs="Courier New"/>
      </w:rPr>
    </w:lvl>
    <w:lvl w:ilvl="2">
      <w:start w:val="1"/>
      <w:numFmt w:val="bullet"/>
      <w:lvlText w:val="▪"/>
      <w:lvlJc w:val="left"/>
      <w:pPr>
        <w:ind w:left="2210" w:hanging="360"/>
      </w:pPr>
      <w:rPr>
        <w:rFonts w:ascii="Noto Sans Symbols" w:hAnsi="Noto Sans Symbols" w:eastAsia="Noto Sans Symbols" w:cs="Noto Sans Symbols"/>
      </w:rPr>
    </w:lvl>
    <w:lvl w:ilvl="3">
      <w:start w:val="1"/>
      <w:numFmt w:val="bullet"/>
      <w:lvlText w:val="●"/>
      <w:lvlJc w:val="left"/>
      <w:pPr>
        <w:ind w:left="2930" w:hanging="360"/>
      </w:pPr>
      <w:rPr>
        <w:rFonts w:ascii="Noto Sans Symbols" w:hAnsi="Noto Sans Symbols" w:eastAsia="Noto Sans Symbols" w:cs="Noto Sans Symbols"/>
      </w:rPr>
    </w:lvl>
    <w:lvl w:ilvl="4">
      <w:start w:val="1"/>
      <w:numFmt w:val="bullet"/>
      <w:lvlText w:val="o"/>
      <w:lvlJc w:val="left"/>
      <w:pPr>
        <w:ind w:left="3650" w:hanging="360"/>
      </w:pPr>
      <w:rPr>
        <w:rFonts w:ascii="Courier New" w:hAnsi="Courier New" w:eastAsia="Courier New" w:cs="Courier New"/>
      </w:rPr>
    </w:lvl>
    <w:lvl w:ilvl="5">
      <w:start w:val="1"/>
      <w:numFmt w:val="bullet"/>
      <w:lvlText w:val="▪"/>
      <w:lvlJc w:val="left"/>
      <w:pPr>
        <w:ind w:left="4370" w:hanging="360"/>
      </w:pPr>
      <w:rPr>
        <w:rFonts w:ascii="Noto Sans Symbols" w:hAnsi="Noto Sans Symbols" w:eastAsia="Noto Sans Symbols" w:cs="Noto Sans Symbols"/>
      </w:rPr>
    </w:lvl>
    <w:lvl w:ilvl="6">
      <w:start w:val="1"/>
      <w:numFmt w:val="bullet"/>
      <w:lvlText w:val="●"/>
      <w:lvlJc w:val="left"/>
      <w:pPr>
        <w:ind w:left="5090" w:hanging="360"/>
      </w:pPr>
      <w:rPr>
        <w:rFonts w:ascii="Noto Sans Symbols" w:hAnsi="Noto Sans Symbols" w:eastAsia="Noto Sans Symbols" w:cs="Noto Sans Symbols"/>
      </w:rPr>
    </w:lvl>
    <w:lvl w:ilvl="7">
      <w:start w:val="1"/>
      <w:numFmt w:val="bullet"/>
      <w:lvlText w:val="o"/>
      <w:lvlJc w:val="left"/>
      <w:pPr>
        <w:ind w:left="5810" w:hanging="360"/>
      </w:pPr>
      <w:rPr>
        <w:rFonts w:ascii="Courier New" w:hAnsi="Courier New" w:eastAsia="Courier New" w:cs="Courier New"/>
      </w:rPr>
    </w:lvl>
    <w:lvl w:ilvl="8">
      <w:start w:val="1"/>
      <w:numFmt w:val="bullet"/>
      <w:lvlText w:val="▪"/>
      <w:lvlJc w:val="left"/>
      <w:pPr>
        <w:ind w:left="6530" w:hanging="360"/>
      </w:pPr>
      <w:rPr>
        <w:rFonts w:ascii="Noto Sans Symbols" w:hAnsi="Noto Sans Symbols" w:eastAsia="Noto Sans Symbols" w:cs="Noto Sans Symbols"/>
      </w:rPr>
    </w:lvl>
  </w:abstractNum>
  <w:abstractNum w:abstractNumId="10" w15:restartNumberingAfterBreak="0">
    <w:nsid w:val="0EB6EB14"/>
    <w:multiLevelType w:val="hybridMultilevel"/>
    <w:tmpl w:val="F134D8F4"/>
    <w:lvl w:ilvl="0" w:tplc="A8EAC5FC">
      <w:start w:val="1"/>
      <w:numFmt w:val="bullet"/>
      <w:lvlText w:val="-"/>
      <w:lvlJc w:val="left"/>
      <w:pPr>
        <w:ind w:left="720" w:hanging="360"/>
      </w:pPr>
      <w:rPr>
        <w:rFonts w:hint="default" w:ascii="Calibri" w:hAnsi="Calibri"/>
      </w:rPr>
    </w:lvl>
    <w:lvl w:ilvl="1" w:tplc="F702BEBE">
      <w:start w:val="1"/>
      <w:numFmt w:val="bullet"/>
      <w:lvlText w:val="o"/>
      <w:lvlJc w:val="left"/>
      <w:pPr>
        <w:ind w:left="1440" w:hanging="360"/>
      </w:pPr>
      <w:rPr>
        <w:rFonts w:hint="default" w:ascii="Courier New" w:hAnsi="Courier New"/>
      </w:rPr>
    </w:lvl>
    <w:lvl w:ilvl="2" w:tplc="045C817C">
      <w:start w:val="1"/>
      <w:numFmt w:val="bullet"/>
      <w:lvlText w:val=""/>
      <w:lvlJc w:val="left"/>
      <w:pPr>
        <w:ind w:left="2160" w:hanging="360"/>
      </w:pPr>
      <w:rPr>
        <w:rFonts w:hint="default" w:ascii="Wingdings" w:hAnsi="Wingdings"/>
      </w:rPr>
    </w:lvl>
    <w:lvl w:ilvl="3" w:tplc="E202EFE0">
      <w:start w:val="1"/>
      <w:numFmt w:val="bullet"/>
      <w:lvlText w:val=""/>
      <w:lvlJc w:val="left"/>
      <w:pPr>
        <w:ind w:left="2880" w:hanging="360"/>
      </w:pPr>
      <w:rPr>
        <w:rFonts w:hint="default" w:ascii="Symbol" w:hAnsi="Symbol"/>
      </w:rPr>
    </w:lvl>
    <w:lvl w:ilvl="4" w:tplc="030E8734">
      <w:start w:val="1"/>
      <w:numFmt w:val="bullet"/>
      <w:lvlText w:val="o"/>
      <w:lvlJc w:val="left"/>
      <w:pPr>
        <w:ind w:left="3600" w:hanging="360"/>
      </w:pPr>
      <w:rPr>
        <w:rFonts w:hint="default" w:ascii="Courier New" w:hAnsi="Courier New"/>
      </w:rPr>
    </w:lvl>
    <w:lvl w:ilvl="5" w:tplc="4178102E">
      <w:start w:val="1"/>
      <w:numFmt w:val="bullet"/>
      <w:lvlText w:val=""/>
      <w:lvlJc w:val="left"/>
      <w:pPr>
        <w:ind w:left="4320" w:hanging="360"/>
      </w:pPr>
      <w:rPr>
        <w:rFonts w:hint="default" w:ascii="Wingdings" w:hAnsi="Wingdings"/>
      </w:rPr>
    </w:lvl>
    <w:lvl w:ilvl="6" w:tplc="2DAC9DC6">
      <w:start w:val="1"/>
      <w:numFmt w:val="bullet"/>
      <w:lvlText w:val=""/>
      <w:lvlJc w:val="left"/>
      <w:pPr>
        <w:ind w:left="5040" w:hanging="360"/>
      </w:pPr>
      <w:rPr>
        <w:rFonts w:hint="default" w:ascii="Symbol" w:hAnsi="Symbol"/>
      </w:rPr>
    </w:lvl>
    <w:lvl w:ilvl="7" w:tplc="44DE437A">
      <w:start w:val="1"/>
      <w:numFmt w:val="bullet"/>
      <w:lvlText w:val="o"/>
      <w:lvlJc w:val="left"/>
      <w:pPr>
        <w:ind w:left="5760" w:hanging="360"/>
      </w:pPr>
      <w:rPr>
        <w:rFonts w:hint="default" w:ascii="Courier New" w:hAnsi="Courier New"/>
      </w:rPr>
    </w:lvl>
    <w:lvl w:ilvl="8" w:tplc="1C7E6FDE">
      <w:start w:val="1"/>
      <w:numFmt w:val="bullet"/>
      <w:lvlText w:val=""/>
      <w:lvlJc w:val="left"/>
      <w:pPr>
        <w:ind w:left="6480" w:hanging="360"/>
      </w:pPr>
      <w:rPr>
        <w:rFonts w:hint="default" w:ascii="Wingdings" w:hAnsi="Wingdings"/>
      </w:rPr>
    </w:lvl>
  </w:abstractNum>
  <w:abstractNum w:abstractNumId="11" w15:restartNumberingAfterBreak="0">
    <w:nsid w:val="10374E6A"/>
    <w:multiLevelType w:val="multilevel"/>
    <w:tmpl w:val="DD5A3E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2DC3D7A"/>
    <w:multiLevelType w:val="multilevel"/>
    <w:tmpl w:val="7F148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696798"/>
    <w:multiLevelType w:val="multilevel"/>
    <w:tmpl w:val="DE9A4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723632"/>
    <w:multiLevelType w:val="hybridMultilevel"/>
    <w:tmpl w:val="AB24ED76"/>
    <w:lvl w:ilvl="0" w:tplc="83EA412E">
      <w:start w:val="1"/>
      <w:numFmt w:val="decimal"/>
      <w:lvlText w:val="%1."/>
      <w:lvlJc w:val="left"/>
      <w:pPr>
        <w:ind w:left="720" w:hanging="360"/>
      </w:pPr>
    </w:lvl>
    <w:lvl w:ilvl="1" w:tplc="D9EE155C">
      <w:start w:val="1"/>
      <w:numFmt w:val="lowerLetter"/>
      <w:lvlText w:val="%2."/>
      <w:lvlJc w:val="left"/>
      <w:pPr>
        <w:ind w:left="1440" w:hanging="360"/>
      </w:pPr>
    </w:lvl>
    <w:lvl w:ilvl="2" w:tplc="C0120872">
      <w:start w:val="1"/>
      <w:numFmt w:val="lowerRoman"/>
      <w:lvlText w:val="%3."/>
      <w:lvlJc w:val="right"/>
      <w:pPr>
        <w:ind w:left="2160" w:hanging="180"/>
      </w:pPr>
    </w:lvl>
    <w:lvl w:ilvl="3" w:tplc="77AEC382">
      <w:start w:val="1"/>
      <w:numFmt w:val="decimal"/>
      <w:lvlText w:val="%4."/>
      <w:lvlJc w:val="left"/>
      <w:pPr>
        <w:ind w:left="2880" w:hanging="360"/>
      </w:pPr>
    </w:lvl>
    <w:lvl w:ilvl="4" w:tplc="0588962A">
      <w:start w:val="1"/>
      <w:numFmt w:val="lowerLetter"/>
      <w:lvlText w:val="%5."/>
      <w:lvlJc w:val="left"/>
      <w:pPr>
        <w:ind w:left="3600" w:hanging="360"/>
      </w:pPr>
    </w:lvl>
    <w:lvl w:ilvl="5" w:tplc="61EC0E84">
      <w:start w:val="1"/>
      <w:numFmt w:val="lowerRoman"/>
      <w:lvlText w:val="%6."/>
      <w:lvlJc w:val="right"/>
      <w:pPr>
        <w:ind w:left="4320" w:hanging="180"/>
      </w:pPr>
    </w:lvl>
    <w:lvl w:ilvl="6" w:tplc="336053C6">
      <w:start w:val="1"/>
      <w:numFmt w:val="decimal"/>
      <w:lvlText w:val="%7."/>
      <w:lvlJc w:val="left"/>
      <w:pPr>
        <w:ind w:left="5040" w:hanging="360"/>
      </w:pPr>
    </w:lvl>
    <w:lvl w:ilvl="7" w:tplc="5A26CEC4">
      <w:start w:val="1"/>
      <w:numFmt w:val="lowerLetter"/>
      <w:lvlText w:val="%8."/>
      <w:lvlJc w:val="left"/>
      <w:pPr>
        <w:ind w:left="5760" w:hanging="360"/>
      </w:pPr>
    </w:lvl>
    <w:lvl w:ilvl="8" w:tplc="CE3687B8">
      <w:start w:val="1"/>
      <w:numFmt w:val="lowerRoman"/>
      <w:lvlText w:val="%9."/>
      <w:lvlJc w:val="right"/>
      <w:pPr>
        <w:ind w:left="6480" w:hanging="180"/>
      </w:pPr>
    </w:lvl>
  </w:abstractNum>
  <w:abstractNum w:abstractNumId="15" w15:restartNumberingAfterBreak="0">
    <w:nsid w:val="150633C3"/>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5B7A57"/>
    <w:multiLevelType w:val="multilevel"/>
    <w:tmpl w:val="7F901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7308BA"/>
    <w:multiLevelType w:val="multilevel"/>
    <w:tmpl w:val="FE940A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68C213E"/>
    <w:multiLevelType w:val="multilevel"/>
    <w:tmpl w:val="12C09C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739272F"/>
    <w:multiLevelType w:val="multilevel"/>
    <w:tmpl w:val="C86A47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8035E90"/>
    <w:multiLevelType w:val="hybridMultilevel"/>
    <w:tmpl w:val="FC388E88"/>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1" w15:restartNumberingAfterBreak="0">
    <w:nsid w:val="181A1784"/>
    <w:multiLevelType w:val="hybridMultilevel"/>
    <w:tmpl w:val="9E1C0A5A"/>
    <w:lvl w:ilvl="0" w:tplc="64F69520">
      <w:start w:val="1"/>
      <w:numFmt w:val="bullet"/>
      <w:lvlText w:val=""/>
      <w:lvlJc w:val="left"/>
      <w:pPr>
        <w:ind w:left="720" w:hanging="360"/>
      </w:pPr>
      <w:rPr>
        <w:rFonts w:hint="default" w:ascii="Symbol" w:hAnsi="Symbol"/>
      </w:rPr>
    </w:lvl>
    <w:lvl w:ilvl="1" w:tplc="8C5083D8">
      <w:start w:val="1"/>
      <w:numFmt w:val="bullet"/>
      <w:lvlText w:val="o"/>
      <w:lvlJc w:val="left"/>
      <w:pPr>
        <w:ind w:left="1440" w:hanging="360"/>
      </w:pPr>
      <w:rPr>
        <w:rFonts w:hint="default" w:ascii="Courier New" w:hAnsi="Courier New"/>
      </w:rPr>
    </w:lvl>
    <w:lvl w:ilvl="2" w:tplc="67E42D0A">
      <w:start w:val="1"/>
      <w:numFmt w:val="bullet"/>
      <w:lvlText w:val=""/>
      <w:lvlJc w:val="left"/>
      <w:pPr>
        <w:ind w:left="2160" w:hanging="360"/>
      </w:pPr>
      <w:rPr>
        <w:rFonts w:hint="default" w:ascii="Wingdings" w:hAnsi="Wingdings"/>
      </w:rPr>
    </w:lvl>
    <w:lvl w:ilvl="3" w:tplc="2CECA7C4">
      <w:start w:val="1"/>
      <w:numFmt w:val="bullet"/>
      <w:lvlText w:val=""/>
      <w:lvlJc w:val="left"/>
      <w:pPr>
        <w:ind w:left="2880" w:hanging="360"/>
      </w:pPr>
      <w:rPr>
        <w:rFonts w:hint="default" w:ascii="Symbol" w:hAnsi="Symbol"/>
      </w:rPr>
    </w:lvl>
    <w:lvl w:ilvl="4" w:tplc="8974CFD2">
      <w:start w:val="1"/>
      <w:numFmt w:val="bullet"/>
      <w:lvlText w:val="o"/>
      <w:lvlJc w:val="left"/>
      <w:pPr>
        <w:ind w:left="3600" w:hanging="360"/>
      </w:pPr>
      <w:rPr>
        <w:rFonts w:hint="default" w:ascii="Courier New" w:hAnsi="Courier New"/>
      </w:rPr>
    </w:lvl>
    <w:lvl w:ilvl="5" w:tplc="4E08F65C">
      <w:start w:val="1"/>
      <w:numFmt w:val="bullet"/>
      <w:lvlText w:val=""/>
      <w:lvlJc w:val="left"/>
      <w:pPr>
        <w:ind w:left="4320" w:hanging="360"/>
      </w:pPr>
      <w:rPr>
        <w:rFonts w:hint="default" w:ascii="Wingdings" w:hAnsi="Wingdings"/>
      </w:rPr>
    </w:lvl>
    <w:lvl w:ilvl="6" w:tplc="C1627124">
      <w:start w:val="1"/>
      <w:numFmt w:val="bullet"/>
      <w:lvlText w:val=""/>
      <w:lvlJc w:val="left"/>
      <w:pPr>
        <w:ind w:left="5040" w:hanging="360"/>
      </w:pPr>
      <w:rPr>
        <w:rFonts w:hint="default" w:ascii="Symbol" w:hAnsi="Symbol"/>
      </w:rPr>
    </w:lvl>
    <w:lvl w:ilvl="7" w:tplc="E7F4FF18">
      <w:start w:val="1"/>
      <w:numFmt w:val="bullet"/>
      <w:lvlText w:val="o"/>
      <w:lvlJc w:val="left"/>
      <w:pPr>
        <w:ind w:left="5760" w:hanging="360"/>
      </w:pPr>
      <w:rPr>
        <w:rFonts w:hint="default" w:ascii="Courier New" w:hAnsi="Courier New"/>
      </w:rPr>
    </w:lvl>
    <w:lvl w:ilvl="8" w:tplc="F4121AD4">
      <w:start w:val="1"/>
      <w:numFmt w:val="bullet"/>
      <w:lvlText w:val=""/>
      <w:lvlJc w:val="left"/>
      <w:pPr>
        <w:ind w:left="6480" w:hanging="360"/>
      </w:pPr>
      <w:rPr>
        <w:rFonts w:hint="default" w:ascii="Wingdings" w:hAnsi="Wingdings"/>
      </w:rPr>
    </w:lvl>
  </w:abstractNum>
  <w:abstractNum w:abstractNumId="22" w15:restartNumberingAfterBreak="0">
    <w:nsid w:val="18260DC0"/>
    <w:multiLevelType w:val="multilevel"/>
    <w:tmpl w:val="76BC7ACC"/>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18A07934"/>
    <w:multiLevelType w:val="multilevel"/>
    <w:tmpl w:val="118EB2EC"/>
    <w:lvl w:ilvl="0">
      <w:start w:val="6"/>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192D7C46"/>
    <w:multiLevelType w:val="multilevel"/>
    <w:tmpl w:val="C8DC16FC"/>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A25207D"/>
    <w:multiLevelType w:val="multilevel"/>
    <w:tmpl w:val="052A8872"/>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1CA40177"/>
    <w:multiLevelType w:val="multilevel"/>
    <w:tmpl w:val="A134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1AC9D3"/>
    <w:multiLevelType w:val="hybridMultilevel"/>
    <w:tmpl w:val="A314C35E"/>
    <w:lvl w:ilvl="0" w:tplc="89DAFC48">
      <w:start w:val="1"/>
      <w:numFmt w:val="bullet"/>
      <w:lvlText w:val=""/>
      <w:lvlJc w:val="left"/>
      <w:pPr>
        <w:ind w:left="720" w:hanging="360"/>
      </w:pPr>
      <w:rPr>
        <w:rFonts w:hint="default" w:ascii="Symbol" w:hAnsi="Symbol"/>
      </w:rPr>
    </w:lvl>
    <w:lvl w:ilvl="1" w:tplc="F086DEB8">
      <w:start w:val="1"/>
      <w:numFmt w:val="bullet"/>
      <w:lvlText w:val="o"/>
      <w:lvlJc w:val="left"/>
      <w:pPr>
        <w:ind w:left="1440" w:hanging="360"/>
      </w:pPr>
      <w:rPr>
        <w:rFonts w:hint="default" w:ascii="Courier New" w:hAnsi="Courier New"/>
      </w:rPr>
    </w:lvl>
    <w:lvl w:ilvl="2" w:tplc="FA3C7CA0">
      <w:start w:val="1"/>
      <w:numFmt w:val="bullet"/>
      <w:lvlText w:val=""/>
      <w:lvlJc w:val="left"/>
      <w:pPr>
        <w:ind w:left="2160" w:hanging="360"/>
      </w:pPr>
      <w:rPr>
        <w:rFonts w:hint="default" w:ascii="Wingdings" w:hAnsi="Wingdings"/>
      </w:rPr>
    </w:lvl>
    <w:lvl w:ilvl="3" w:tplc="6FC40EE2">
      <w:start w:val="1"/>
      <w:numFmt w:val="bullet"/>
      <w:lvlText w:val=""/>
      <w:lvlJc w:val="left"/>
      <w:pPr>
        <w:ind w:left="2880" w:hanging="360"/>
      </w:pPr>
      <w:rPr>
        <w:rFonts w:hint="default" w:ascii="Symbol" w:hAnsi="Symbol"/>
      </w:rPr>
    </w:lvl>
    <w:lvl w:ilvl="4" w:tplc="6BB4722E">
      <w:start w:val="1"/>
      <w:numFmt w:val="bullet"/>
      <w:lvlText w:val="o"/>
      <w:lvlJc w:val="left"/>
      <w:pPr>
        <w:ind w:left="3600" w:hanging="360"/>
      </w:pPr>
      <w:rPr>
        <w:rFonts w:hint="default" w:ascii="Courier New" w:hAnsi="Courier New"/>
      </w:rPr>
    </w:lvl>
    <w:lvl w:ilvl="5" w:tplc="C7FA59DC">
      <w:start w:val="1"/>
      <w:numFmt w:val="bullet"/>
      <w:lvlText w:val=""/>
      <w:lvlJc w:val="left"/>
      <w:pPr>
        <w:ind w:left="4320" w:hanging="360"/>
      </w:pPr>
      <w:rPr>
        <w:rFonts w:hint="default" w:ascii="Wingdings" w:hAnsi="Wingdings"/>
      </w:rPr>
    </w:lvl>
    <w:lvl w:ilvl="6" w:tplc="D1E01EDC">
      <w:start w:val="1"/>
      <w:numFmt w:val="bullet"/>
      <w:lvlText w:val=""/>
      <w:lvlJc w:val="left"/>
      <w:pPr>
        <w:ind w:left="5040" w:hanging="360"/>
      </w:pPr>
      <w:rPr>
        <w:rFonts w:hint="default" w:ascii="Symbol" w:hAnsi="Symbol"/>
      </w:rPr>
    </w:lvl>
    <w:lvl w:ilvl="7" w:tplc="3A4E0B80">
      <w:start w:val="1"/>
      <w:numFmt w:val="bullet"/>
      <w:lvlText w:val="o"/>
      <w:lvlJc w:val="left"/>
      <w:pPr>
        <w:ind w:left="5760" w:hanging="360"/>
      </w:pPr>
      <w:rPr>
        <w:rFonts w:hint="default" w:ascii="Courier New" w:hAnsi="Courier New"/>
      </w:rPr>
    </w:lvl>
    <w:lvl w:ilvl="8" w:tplc="7B26D2B4">
      <w:start w:val="1"/>
      <w:numFmt w:val="bullet"/>
      <w:lvlText w:val=""/>
      <w:lvlJc w:val="left"/>
      <w:pPr>
        <w:ind w:left="6480" w:hanging="360"/>
      </w:pPr>
      <w:rPr>
        <w:rFonts w:hint="default" w:ascii="Wingdings" w:hAnsi="Wingdings"/>
      </w:rPr>
    </w:lvl>
  </w:abstractNum>
  <w:abstractNum w:abstractNumId="28" w15:restartNumberingAfterBreak="0">
    <w:nsid w:val="1EBB3668"/>
    <w:multiLevelType w:val="multilevel"/>
    <w:tmpl w:val="EC5AE29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F7C035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25978CA"/>
    <w:multiLevelType w:val="multilevel"/>
    <w:tmpl w:val="53FEA0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26959E2"/>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4C7238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60B2A08"/>
    <w:multiLevelType w:val="multilevel"/>
    <w:tmpl w:val="534E3C84"/>
    <w:lvl w:ilvl="0">
      <w:start w:val="1"/>
      <w:numFmt w:val="bullet"/>
      <w:lvlText w:val=""/>
      <w:lvlJc w:val="left"/>
      <w:pPr>
        <w:ind w:left="720" w:hanging="360"/>
      </w:pPr>
      <w:rPr>
        <w:rFonts w:hint="default" w:ascii="Symbol" w:hAnsi="Symbo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6E013D0"/>
    <w:multiLevelType w:val="multilevel"/>
    <w:tmpl w:val="819471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8B02B4C"/>
    <w:multiLevelType w:val="multilevel"/>
    <w:tmpl w:val="5DF6FC24"/>
    <w:lvl w:ilvl="0">
      <w:start w:val="5"/>
      <w:numFmt w:val="decimal"/>
      <w:lvlText w:val="%1."/>
      <w:lvlJc w:val="left"/>
      <w:pPr>
        <w:ind w:left="680" w:hanging="680"/>
      </w:pPr>
      <w:rPr>
        <w:rFonts w:hint="default"/>
        <w:b/>
      </w:rPr>
    </w:lvl>
    <w:lvl w:ilvl="1">
      <w:start w:val="6"/>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680" w:hanging="1800"/>
      </w:pPr>
      <w:rPr>
        <w:rFonts w:hint="default"/>
        <w:b/>
      </w:rPr>
    </w:lvl>
    <w:lvl w:ilvl="5">
      <w:start w:val="1"/>
      <w:numFmt w:val="decimal"/>
      <w:lvlText w:val="%1.%2.%3.%4.%5.%6."/>
      <w:lvlJc w:val="left"/>
      <w:pPr>
        <w:ind w:left="5760" w:hanging="2160"/>
      </w:pPr>
      <w:rPr>
        <w:rFonts w:hint="default"/>
        <w:b/>
      </w:rPr>
    </w:lvl>
    <w:lvl w:ilvl="6">
      <w:start w:val="1"/>
      <w:numFmt w:val="decimal"/>
      <w:lvlText w:val="%1.%2.%3.%4.%5.%6.%7."/>
      <w:lvlJc w:val="left"/>
      <w:pPr>
        <w:ind w:left="6840" w:hanging="2520"/>
      </w:pPr>
      <w:rPr>
        <w:rFonts w:hint="default"/>
        <w:b/>
      </w:rPr>
    </w:lvl>
    <w:lvl w:ilvl="7">
      <w:start w:val="1"/>
      <w:numFmt w:val="decimal"/>
      <w:lvlText w:val="%1.%2.%3.%4.%5.%6.%7.%8."/>
      <w:lvlJc w:val="left"/>
      <w:pPr>
        <w:ind w:left="7920" w:hanging="2880"/>
      </w:pPr>
      <w:rPr>
        <w:rFonts w:hint="default"/>
        <w:b/>
      </w:rPr>
    </w:lvl>
    <w:lvl w:ilvl="8">
      <w:start w:val="1"/>
      <w:numFmt w:val="decimal"/>
      <w:lvlText w:val="%1.%2.%3.%4.%5.%6.%7.%8.%9."/>
      <w:lvlJc w:val="left"/>
      <w:pPr>
        <w:ind w:left="9000" w:hanging="3240"/>
      </w:pPr>
      <w:rPr>
        <w:rFonts w:hint="default"/>
        <w:b/>
      </w:rPr>
    </w:lvl>
  </w:abstractNum>
  <w:abstractNum w:abstractNumId="36" w15:restartNumberingAfterBreak="0">
    <w:nsid w:val="294B6920"/>
    <w:multiLevelType w:val="multilevel"/>
    <w:tmpl w:val="639A9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B190180"/>
    <w:multiLevelType w:val="hybridMultilevel"/>
    <w:tmpl w:val="58DE9576"/>
    <w:lvl w:ilvl="0" w:tplc="7CAE8046">
      <w:start w:val="1"/>
      <w:numFmt w:val="bullet"/>
      <w:lvlText w:val=""/>
      <w:lvlJc w:val="left"/>
      <w:pPr>
        <w:ind w:left="720" w:hanging="360"/>
      </w:pPr>
      <w:rPr>
        <w:rFonts w:hint="default" w:ascii="Symbol" w:hAnsi="Symbol"/>
      </w:rPr>
    </w:lvl>
    <w:lvl w:ilvl="1" w:tplc="81FAB7F0">
      <w:start w:val="1"/>
      <w:numFmt w:val="bullet"/>
      <w:lvlText w:val="o"/>
      <w:lvlJc w:val="left"/>
      <w:pPr>
        <w:ind w:left="1440" w:hanging="360"/>
      </w:pPr>
      <w:rPr>
        <w:rFonts w:hint="default" w:ascii="Courier New" w:hAnsi="Courier New"/>
      </w:rPr>
    </w:lvl>
    <w:lvl w:ilvl="2" w:tplc="1A1C0F34">
      <w:start w:val="1"/>
      <w:numFmt w:val="bullet"/>
      <w:lvlText w:val=""/>
      <w:lvlJc w:val="left"/>
      <w:pPr>
        <w:ind w:left="2160" w:hanging="360"/>
      </w:pPr>
      <w:rPr>
        <w:rFonts w:hint="default" w:ascii="Wingdings" w:hAnsi="Wingdings"/>
      </w:rPr>
    </w:lvl>
    <w:lvl w:ilvl="3" w:tplc="AF2A6D9C">
      <w:start w:val="1"/>
      <w:numFmt w:val="bullet"/>
      <w:lvlText w:val=""/>
      <w:lvlJc w:val="left"/>
      <w:pPr>
        <w:ind w:left="2880" w:hanging="360"/>
      </w:pPr>
      <w:rPr>
        <w:rFonts w:hint="default" w:ascii="Symbol" w:hAnsi="Symbol"/>
      </w:rPr>
    </w:lvl>
    <w:lvl w:ilvl="4" w:tplc="7FAC82EC">
      <w:start w:val="1"/>
      <w:numFmt w:val="bullet"/>
      <w:lvlText w:val="o"/>
      <w:lvlJc w:val="left"/>
      <w:pPr>
        <w:ind w:left="3600" w:hanging="360"/>
      </w:pPr>
      <w:rPr>
        <w:rFonts w:hint="default" w:ascii="Courier New" w:hAnsi="Courier New"/>
      </w:rPr>
    </w:lvl>
    <w:lvl w:ilvl="5" w:tplc="40D6D434">
      <w:start w:val="1"/>
      <w:numFmt w:val="bullet"/>
      <w:lvlText w:val=""/>
      <w:lvlJc w:val="left"/>
      <w:pPr>
        <w:ind w:left="4320" w:hanging="360"/>
      </w:pPr>
      <w:rPr>
        <w:rFonts w:hint="default" w:ascii="Wingdings" w:hAnsi="Wingdings"/>
      </w:rPr>
    </w:lvl>
    <w:lvl w:ilvl="6" w:tplc="47A879B0">
      <w:start w:val="1"/>
      <w:numFmt w:val="bullet"/>
      <w:lvlText w:val=""/>
      <w:lvlJc w:val="left"/>
      <w:pPr>
        <w:ind w:left="5040" w:hanging="360"/>
      </w:pPr>
      <w:rPr>
        <w:rFonts w:hint="default" w:ascii="Symbol" w:hAnsi="Symbol"/>
      </w:rPr>
    </w:lvl>
    <w:lvl w:ilvl="7" w:tplc="F424BD96">
      <w:start w:val="1"/>
      <w:numFmt w:val="bullet"/>
      <w:lvlText w:val="o"/>
      <w:lvlJc w:val="left"/>
      <w:pPr>
        <w:ind w:left="5760" w:hanging="360"/>
      </w:pPr>
      <w:rPr>
        <w:rFonts w:hint="default" w:ascii="Courier New" w:hAnsi="Courier New"/>
      </w:rPr>
    </w:lvl>
    <w:lvl w:ilvl="8" w:tplc="AC62CCD4">
      <w:start w:val="1"/>
      <w:numFmt w:val="bullet"/>
      <w:lvlText w:val=""/>
      <w:lvlJc w:val="left"/>
      <w:pPr>
        <w:ind w:left="6480" w:hanging="360"/>
      </w:pPr>
      <w:rPr>
        <w:rFonts w:hint="default" w:ascii="Wingdings" w:hAnsi="Wingdings"/>
      </w:rPr>
    </w:lvl>
  </w:abstractNum>
  <w:abstractNum w:abstractNumId="38" w15:restartNumberingAfterBreak="0">
    <w:nsid w:val="2B9943D3"/>
    <w:multiLevelType w:val="hybridMultilevel"/>
    <w:tmpl w:val="55CAAD2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9" w15:restartNumberingAfterBreak="0">
    <w:nsid w:val="2BE06FE4"/>
    <w:multiLevelType w:val="multilevel"/>
    <w:tmpl w:val="A73059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309041EB"/>
    <w:multiLevelType w:val="multilevel"/>
    <w:tmpl w:val="56D0E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4F12D7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38EB8FD5"/>
    <w:multiLevelType w:val="hybridMultilevel"/>
    <w:tmpl w:val="0E5072C4"/>
    <w:lvl w:ilvl="0" w:tplc="5A10A5D6">
      <w:start w:val="1"/>
      <w:numFmt w:val="bullet"/>
      <w:lvlText w:val=""/>
      <w:lvlJc w:val="left"/>
      <w:pPr>
        <w:ind w:left="720" w:hanging="360"/>
      </w:pPr>
      <w:rPr>
        <w:rFonts w:hint="default" w:ascii="Symbol" w:hAnsi="Symbol"/>
      </w:rPr>
    </w:lvl>
    <w:lvl w:ilvl="1" w:tplc="7BC4917C">
      <w:start w:val="1"/>
      <w:numFmt w:val="bullet"/>
      <w:lvlText w:val="o"/>
      <w:lvlJc w:val="left"/>
      <w:pPr>
        <w:ind w:left="1440" w:hanging="360"/>
      </w:pPr>
      <w:rPr>
        <w:rFonts w:hint="default" w:ascii="Courier New" w:hAnsi="Courier New"/>
      </w:rPr>
    </w:lvl>
    <w:lvl w:ilvl="2" w:tplc="BB5407DC">
      <w:start w:val="1"/>
      <w:numFmt w:val="bullet"/>
      <w:lvlText w:val=""/>
      <w:lvlJc w:val="left"/>
      <w:pPr>
        <w:ind w:left="2160" w:hanging="360"/>
      </w:pPr>
      <w:rPr>
        <w:rFonts w:hint="default" w:ascii="Wingdings" w:hAnsi="Wingdings"/>
      </w:rPr>
    </w:lvl>
    <w:lvl w:ilvl="3" w:tplc="EDE03B6E">
      <w:start w:val="1"/>
      <w:numFmt w:val="bullet"/>
      <w:lvlText w:val=""/>
      <w:lvlJc w:val="left"/>
      <w:pPr>
        <w:ind w:left="2880" w:hanging="360"/>
      </w:pPr>
      <w:rPr>
        <w:rFonts w:hint="default" w:ascii="Symbol" w:hAnsi="Symbol"/>
      </w:rPr>
    </w:lvl>
    <w:lvl w:ilvl="4" w:tplc="4DD2F960">
      <w:start w:val="1"/>
      <w:numFmt w:val="bullet"/>
      <w:lvlText w:val="o"/>
      <w:lvlJc w:val="left"/>
      <w:pPr>
        <w:ind w:left="3600" w:hanging="360"/>
      </w:pPr>
      <w:rPr>
        <w:rFonts w:hint="default" w:ascii="Courier New" w:hAnsi="Courier New"/>
      </w:rPr>
    </w:lvl>
    <w:lvl w:ilvl="5" w:tplc="8438D9DA">
      <w:start w:val="1"/>
      <w:numFmt w:val="bullet"/>
      <w:lvlText w:val=""/>
      <w:lvlJc w:val="left"/>
      <w:pPr>
        <w:ind w:left="4320" w:hanging="360"/>
      </w:pPr>
      <w:rPr>
        <w:rFonts w:hint="default" w:ascii="Wingdings" w:hAnsi="Wingdings"/>
      </w:rPr>
    </w:lvl>
    <w:lvl w:ilvl="6" w:tplc="3AD685EA">
      <w:start w:val="1"/>
      <w:numFmt w:val="bullet"/>
      <w:lvlText w:val=""/>
      <w:lvlJc w:val="left"/>
      <w:pPr>
        <w:ind w:left="5040" w:hanging="360"/>
      </w:pPr>
      <w:rPr>
        <w:rFonts w:hint="default" w:ascii="Symbol" w:hAnsi="Symbol"/>
      </w:rPr>
    </w:lvl>
    <w:lvl w:ilvl="7" w:tplc="E3BC51FE">
      <w:start w:val="1"/>
      <w:numFmt w:val="bullet"/>
      <w:lvlText w:val="o"/>
      <w:lvlJc w:val="left"/>
      <w:pPr>
        <w:ind w:left="5760" w:hanging="360"/>
      </w:pPr>
      <w:rPr>
        <w:rFonts w:hint="default" w:ascii="Courier New" w:hAnsi="Courier New"/>
      </w:rPr>
    </w:lvl>
    <w:lvl w:ilvl="8" w:tplc="F7AC2026">
      <w:start w:val="1"/>
      <w:numFmt w:val="bullet"/>
      <w:lvlText w:val=""/>
      <w:lvlJc w:val="left"/>
      <w:pPr>
        <w:ind w:left="6480" w:hanging="360"/>
      </w:pPr>
      <w:rPr>
        <w:rFonts w:hint="default" w:ascii="Wingdings" w:hAnsi="Wingdings"/>
      </w:rPr>
    </w:lvl>
  </w:abstractNum>
  <w:abstractNum w:abstractNumId="43" w15:restartNumberingAfterBreak="0">
    <w:nsid w:val="3B393AA6"/>
    <w:multiLevelType w:val="multilevel"/>
    <w:tmpl w:val="4590F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B7407D1"/>
    <w:multiLevelType w:val="multilevel"/>
    <w:tmpl w:val="414A0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E4C2D42"/>
    <w:multiLevelType w:val="multilevel"/>
    <w:tmpl w:val="607CF66A"/>
    <w:lvl w:ilvl="0">
      <w:start w:val="1"/>
      <w:numFmt w:val="bullet"/>
      <w:lvlText w:val=""/>
      <w:lvlJc w:val="left"/>
      <w:pPr>
        <w:tabs>
          <w:tab w:val="num" w:pos="720"/>
        </w:tabs>
        <w:ind w:left="720" w:hanging="360"/>
      </w:pPr>
      <w:rPr>
        <w:rFonts w:hint="default" w:ascii="Symbol" w:hAnsi="Symbol"/>
        <w:sz w:val="20"/>
      </w:rPr>
    </w:lvl>
    <w:lvl w:ilvl="1">
      <w:start w:val="9"/>
      <w:numFmt w:val="decimal"/>
      <w:lvlText w:val="%2."/>
      <w:lvlJc w:val="left"/>
      <w:pPr>
        <w:ind w:left="1440" w:hanging="360"/>
      </w:pPr>
      <w:rPr>
        <w:rFonts w:hint="default" w:ascii="Arial" w:hAnsi="Arial" w:cs="Times New Roman"/>
        <w:b/>
        <w:color w:val="auto"/>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6002902"/>
    <w:multiLevelType w:val="multilevel"/>
    <w:tmpl w:val="EBA020E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491F6BB3"/>
    <w:multiLevelType w:val="multilevel"/>
    <w:tmpl w:val="EFEE3628"/>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AC5D542"/>
    <w:multiLevelType w:val="hybridMultilevel"/>
    <w:tmpl w:val="9042A6A4"/>
    <w:lvl w:ilvl="0" w:tplc="4F246712">
      <w:start w:val="1"/>
      <w:numFmt w:val="bullet"/>
      <w:lvlText w:val=""/>
      <w:lvlJc w:val="left"/>
      <w:pPr>
        <w:ind w:left="720" w:hanging="360"/>
      </w:pPr>
      <w:rPr>
        <w:rFonts w:hint="default" w:ascii="Symbol" w:hAnsi="Symbol"/>
      </w:rPr>
    </w:lvl>
    <w:lvl w:ilvl="1" w:tplc="B0A07688">
      <w:start w:val="1"/>
      <w:numFmt w:val="bullet"/>
      <w:lvlText w:val="o"/>
      <w:lvlJc w:val="left"/>
      <w:pPr>
        <w:ind w:left="1440" w:hanging="360"/>
      </w:pPr>
      <w:rPr>
        <w:rFonts w:hint="default" w:ascii="Courier New" w:hAnsi="Courier New"/>
      </w:rPr>
    </w:lvl>
    <w:lvl w:ilvl="2" w:tplc="A5761652">
      <w:start w:val="1"/>
      <w:numFmt w:val="bullet"/>
      <w:lvlText w:val=""/>
      <w:lvlJc w:val="left"/>
      <w:pPr>
        <w:ind w:left="2160" w:hanging="360"/>
      </w:pPr>
      <w:rPr>
        <w:rFonts w:hint="default" w:ascii="Wingdings" w:hAnsi="Wingdings"/>
      </w:rPr>
    </w:lvl>
    <w:lvl w:ilvl="3" w:tplc="A4B40408">
      <w:start w:val="1"/>
      <w:numFmt w:val="bullet"/>
      <w:lvlText w:val=""/>
      <w:lvlJc w:val="left"/>
      <w:pPr>
        <w:ind w:left="2880" w:hanging="360"/>
      </w:pPr>
      <w:rPr>
        <w:rFonts w:hint="default" w:ascii="Symbol" w:hAnsi="Symbol"/>
      </w:rPr>
    </w:lvl>
    <w:lvl w:ilvl="4" w:tplc="101EC954">
      <w:start w:val="1"/>
      <w:numFmt w:val="bullet"/>
      <w:lvlText w:val="o"/>
      <w:lvlJc w:val="left"/>
      <w:pPr>
        <w:ind w:left="3600" w:hanging="360"/>
      </w:pPr>
      <w:rPr>
        <w:rFonts w:hint="default" w:ascii="Courier New" w:hAnsi="Courier New"/>
      </w:rPr>
    </w:lvl>
    <w:lvl w:ilvl="5" w:tplc="4D7629AA">
      <w:start w:val="1"/>
      <w:numFmt w:val="bullet"/>
      <w:lvlText w:val=""/>
      <w:lvlJc w:val="left"/>
      <w:pPr>
        <w:ind w:left="4320" w:hanging="360"/>
      </w:pPr>
      <w:rPr>
        <w:rFonts w:hint="default" w:ascii="Wingdings" w:hAnsi="Wingdings"/>
      </w:rPr>
    </w:lvl>
    <w:lvl w:ilvl="6" w:tplc="B734FC38">
      <w:start w:val="1"/>
      <w:numFmt w:val="bullet"/>
      <w:lvlText w:val=""/>
      <w:lvlJc w:val="left"/>
      <w:pPr>
        <w:ind w:left="5040" w:hanging="360"/>
      </w:pPr>
      <w:rPr>
        <w:rFonts w:hint="default" w:ascii="Symbol" w:hAnsi="Symbol"/>
      </w:rPr>
    </w:lvl>
    <w:lvl w:ilvl="7" w:tplc="B680EB04">
      <w:start w:val="1"/>
      <w:numFmt w:val="bullet"/>
      <w:lvlText w:val="o"/>
      <w:lvlJc w:val="left"/>
      <w:pPr>
        <w:ind w:left="5760" w:hanging="360"/>
      </w:pPr>
      <w:rPr>
        <w:rFonts w:hint="default" w:ascii="Courier New" w:hAnsi="Courier New"/>
      </w:rPr>
    </w:lvl>
    <w:lvl w:ilvl="8" w:tplc="7C22C8F0">
      <w:start w:val="1"/>
      <w:numFmt w:val="bullet"/>
      <w:lvlText w:val=""/>
      <w:lvlJc w:val="left"/>
      <w:pPr>
        <w:ind w:left="6480" w:hanging="360"/>
      </w:pPr>
      <w:rPr>
        <w:rFonts w:hint="default" w:ascii="Wingdings" w:hAnsi="Wingdings"/>
      </w:rPr>
    </w:lvl>
  </w:abstractNum>
  <w:abstractNum w:abstractNumId="49" w15:restartNumberingAfterBreak="0">
    <w:nsid w:val="4BE25F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CB4643D"/>
    <w:multiLevelType w:val="multilevel"/>
    <w:tmpl w:val="AE9887D4"/>
    <w:lvl w:ilvl="0">
      <w:start w:val="1"/>
      <w:numFmt w:val="decimal"/>
      <w:lvlText w:val="%1."/>
      <w:lvlJc w:val="left"/>
      <w:pPr>
        <w:ind w:left="360" w:hanging="360"/>
      </w:pPr>
      <w:rPr>
        <w:rFonts w:hint="default" w:ascii="Arial" w:hAnsi="Arial" w:eastAsiaTheme="majorEastAsia" w:cstheme="majorBidi"/>
        <w:b/>
        <w:color w:val="auto"/>
      </w:rPr>
    </w:lvl>
    <w:lvl w:ilvl="1">
      <w:start w:val="3"/>
      <w:numFmt w:val="decimal"/>
      <w:lvlText w:val="%1.%2."/>
      <w:lvlJc w:val="left"/>
      <w:pPr>
        <w:ind w:left="360" w:hanging="360"/>
      </w:pPr>
      <w:rPr>
        <w:rFonts w:hint="default" w:ascii="Arial" w:hAnsi="Arial" w:eastAsiaTheme="majorEastAsia" w:cstheme="majorBidi"/>
        <w:b/>
        <w:color w:val="auto"/>
      </w:rPr>
    </w:lvl>
    <w:lvl w:ilvl="2">
      <w:start w:val="1"/>
      <w:numFmt w:val="decimal"/>
      <w:lvlText w:val="%1.%2.%3."/>
      <w:lvlJc w:val="left"/>
      <w:pPr>
        <w:ind w:left="720" w:hanging="720"/>
      </w:pPr>
      <w:rPr>
        <w:rFonts w:hint="default" w:ascii="Arial" w:hAnsi="Arial" w:eastAsiaTheme="majorEastAsia" w:cstheme="majorBidi"/>
        <w:b/>
        <w:color w:val="auto"/>
      </w:rPr>
    </w:lvl>
    <w:lvl w:ilvl="3">
      <w:start w:val="1"/>
      <w:numFmt w:val="decimal"/>
      <w:lvlText w:val="%1.%2.%3.%4."/>
      <w:lvlJc w:val="left"/>
      <w:pPr>
        <w:ind w:left="720" w:hanging="720"/>
      </w:pPr>
      <w:rPr>
        <w:rFonts w:hint="default" w:ascii="Arial" w:hAnsi="Arial" w:eastAsiaTheme="majorEastAsia" w:cstheme="majorBidi"/>
        <w:b/>
        <w:color w:val="auto"/>
      </w:rPr>
    </w:lvl>
    <w:lvl w:ilvl="4">
      <w:start w:val="1"/>
      <w:numFmt w:val="decimal"/>
      <w:lvlText w:val="%1.%2.%3.%4.%5."/>
      <w:lvlJc w:val="left"/>
      <w:pPr>
        <w:ind w:left="1080" w:hanging="1080"/>
      </w:pPr>
      <w:rPr>
        <w:rFonts w:hint="default" w:ascii="Arial" w:hAnsi="Arial" w:eastAsiaTheme="majorEastAsia" w:cstheme="majorBidi"/>
        <w:b/>
        <w:color w:val="auto"/>
      </w:rPr>
    </w:lvl>
    <w:lvl w:ilvl="5">
      <w:start w:val="1"/>
      <w:numFmt w:val="decimal"/>
      <w:lvlText w:val="%1.%2.%3.%4.%5.%6."/>
      <w:lvlJc w:val="left"/>
      <w:pPr>
        <w:ind w:left="1080" w:hanging="1080"/>
      </w:pPr>
      <w:rPr>
        <w:rFonts w:hint="default" w:ascii="Arial" w:hAnsi="Arial" w:eastAsiaTheme="majorEastAsia" w:cstheme="majorBidi"/>
        <w:b/>
        <w:color w:val="auto"/>
      </w:rPr>
    </w:lvl>
    <w:lvl w:ilvl="6">
      <w:start w:val="1"/>
      <w:numFmt w:val="decimal"/>
      <w:lvlText w:val="%1.%2.%3.%4.%5.%6.%7."/>
      <w:lvlJc w:val="left"/>
      <w:pPr>
        <w:ind w:left="1440" w:hanging="1440"/>
      </w:pPr>
      <w:rPr>
        <w:rFonts w:hint="default" w:ascii="Arial" w:hAnsi="Arial" w:eastAsiaTheme="majorEastAsia" w:cstheme="majorBidi"/>
        <w:b/>
        <w:color w:val="auto"/>
      </w:rPr>
    </w:lvl>
    <w:lvl w:ilvl="7">
      <w:start w:val="1"/>
      <w:numFmt w:val="decimal"/>
      <w:lvlText w:val="%1.%2.%3.%4.%5.%6.%7.%8."/>
      <w:lvlJc w:val="left"/>
      <w:pPr>
        <w:ind w:left="1440" w:hanging="1440"/>
      </w:pPr>
      <w:rPr>
        <w:rFonts w:hint="default" w:ascii="Arial" w:hAnsi="Arial" w:eastAsiaTheme="majorEastAsia" w:cstheme="majorBidi"/>
        <w:b/>
        <w:color w:val="auto"/>
      </w:rPr>
    </w:lvl>
    <w:lvl w:ilvl="8">
      <w:start w:val="1"/>
      <w:numFmt w:val="decimal"/>
      <w:lvlText w:val="%1.%2.%3.%4.%5.%6.%7.%8.%9."/>
      <w:lvlJc w:val="left"/>
      <w:pPr>
        <w:ind w:left="1800" w:hanging="1800"/>
      </w:pPr>
      <w:rPr>
        <w:rFonts w:hint="default" w:ascii="Arial" w:hAnsi="Arial" w:eastAsiaTheme="majorEastAsia" w:cstheme="majorBidi"/>
        <w:b/>
        <w:color w:val="auto"/>
      </w:rPr>
    </w:lvl>
  </w:abstractNum>
  <w:abstractNum w:abstractNumId="51" w15:restartNumberingAfterBreak="0">
    <w:nsid w:val="55EC76C6"/>
    <w:multiLevelType w:val="multilevel"/>
    <w:tmpl w:val="B4D02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B74723"/>
    <w:multiLevelType w:val="multilevel"/>
    <w:tmpl w:val="AF002B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5914147D"/>
    <w:multiLevelType w:val="multilevel"/>
    <w:tmpl w:val="576E6AF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5A9C6E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ACC01AB"/>
    <w:multiLevelType w:val="multilevel"/>
    <w:tmpl w:val="3E28D6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5D57209D"/>
    <w:multiLevelType w:val="hybridMultilevel"/>
    <w:tmpl w:val="A18AC30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7" w15:restartNumberingAfterBreak="0">
    <w:nsid w:val="612B00E9"/>
    <w:multiLevelType w:val="multilevel"/>
    <w:tmpl w:val="17A6B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15410A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1F949C3"/>
    <w:multiLevelType w:val="hybridMultilevel"/>
    <w:tmpl w:val="F89E8174"/>
    <w:lvl w:ilvl="0" w:tplc="D520CF4A">
      <w:start w:val="1"/>
      <w:numFmt w:val="bullet"/>
      <w:lvlText w:val=""/>
      <w:lvlJc w:val="left"/>
      <w:pPr>
        <w:ind w:left="1080" w:hanging="360"/>
      </w:pPr>
      <w:rPr>
        <w:rFonts w:ascii="Symbol" w:hAnsi="Symbol"/>
      </w:rPr>
    </w:lvl>
    <w:lvl w:ilvl="1" w:tplc="CF0204CA">
      <w:start w:val="1"/>
      <w:numFmt w:val="bullet"/>
      <w:lvlText w:val=""/>
      <w:lvlJc w:val="left"/>
      <w:pPr>
        <w:ind w:left="1080" w:hanging="360"/>
      </w:pPr>
      <w:rPr>
        <w:rFonts w:ascii="Symbol" w:hAnsi="Symbol"/>
      </w:rPr>
    </w:lvl>
    <w:lvl w:ilvl="2" w:tplc="FA867188">
      <w:start w:val="1"/>
      <w:numFmt w:val="bullet"/>
      <w:lvlText w:val=""/>
      <w:lvlJc w:val="left"/>
      <w:pPr>
        <w:ind w:left="1080" w:hanging="360"/>
      </w:pPr>
      <w:rPr>
        <w:rFonts w:ascii="Symbol" w:hAnsi="Symbol"/>
      </w:rPr>
    </w:lvl>
    <w:lvl w:ilvl="3" w:tplc="0DFCF478">
      <w:start w:val="1"/>
      <w:numFmt w:val="bullet"/>
      <w:lvlText w:val=""/>
      <w:lvlJc w:val="left"/>
      <w:pPr>
        <w:ind w:left="1080" w:hanging="360"/>
      </w:pPr>
      <w:rPr>
        <w:rFonts w:ascii="Symbol" w:hAnsi="Symbol"/>
      </w:rPr>
    </w:lvl>
    <w:lvl w:ilvl="4" w:tplc="333E243C">
      <w:start w:val="1"/>
      <w:numFmt w:val="bullet"/>
      <w:lvlText w:val=""/>
      <w:lvlJc w:val="left"/>
      <w:pPr>
        <w:ind w:left="1080" w:hanging="360"/>
      </w:pPr>
      <w:rPr>
        <w:rFonts w:ascii="Symbol" w:hAnsi="Symbol"/>
      </w:rPr>
    </w:lvl>
    <w:lvl w:ilvl="5" w:tplc="66B4A322">
      <w:start w:val="1"/>
      <w:numFmt w:val="bullet"/>
      <w:lvlText w:val=""/>
      <w:lvlJc w:val="left"/>
      <w:pPr>
        <w:ind w:left="1080" w:hanging="360"/>
      </w:pPr>
      <w:rPr>
        <w:rFonts w:ascii="Symbol" w:hAnsi="Symbol"/>
      </w:rPr>
    </w:lvl>
    <w:lvl w:ilvl="6" w:tplc="ED268D60">
      <w:start w:val="1"/>
      <w:numFmt w:val="bullet"/>
      <w:lvlText w:val=""/>
      <w:lvlJc w:val="left"/>
      <w:pPr>
        <w:ind w:left="1080" w:hanging="360"/>
      </w:pPr>
      <w:rPr>
        <w:rFonts w:ascii="Symbol" w:hAnsi="Symbol"/>
      </w:rPr>
    </w:lvl>
    <w:lvl w:ilvl="7" w:tplc="07129BC2">
      <w:start w:val="1"/>
      <w:numFmt w:val="bullet"/>
      <w:lvlText w:val=""/>
      <w:lvlJc w:val="left"/>
      <w:pPr>
        <w:ind w:left="1080" w:hanging="360"/>
      </w:pPr>
      <w:rPr>
        <w:rFonts w:ascii="Symbol" w:hAnsi="Symbol"/>
      </w:rPr>
    </w:lvl>
    <w:lvl w:ilvl="8" w:tplc="D87CCC98">
      <w:start w:val="1"/>
      <w:numFmt w:val="bullet"/>
      <w:lvlText w:val=""/>
      <w:lvlJc w:val="left"/>
      <w:pPr>
        <w:ind w:left="1080" w:hanging="360"/>
      </w:pPr>
      <w:rPr>
        <w:rFonts w:ascii="Symbol" w:hAnsi="Symbol"/>
      </w:rPr>
    </w:lvl>
  </w:abstractNum>
  <w:abstractNum w:abstractNumId="60" w15:restartNumberingAfterBreak="0">
    <w:nsid w:val="62397B16"/>
    <w:multiLevelType w:val="multilevel"/>
    <w:tmpl w:val="8716E5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647C29F4"/>
    <w:multiLevelType w:val="hybridMultilevel"/>
    <w:tmpl w:val="41CCA956"/>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2" w15:restartNumberingAfterBreak="0">
    <w:nsid w:val="64C86D8E"/>
    <w:multiLevelType w:val="hybridMultilevel"/>
    <w:tmpl w:val="85A6D2A0"/>
    <w:lvl w:ilvl="0" w:tplc="F722726A">
      <w:start w:val="1"/>
      <w:numFmt w:val="bullet"/>
      <w:lvlText w:val=""/>
      <w:lvlJc w:val="left"/>
      <w:pPr>
        <w:ind w:left="720" w:hanging="360"/>
      </w:pPr>
      <w:rPr>
        <w:rFonts w:hint="default" w:ascii="Symbol" w:hAnsi="Symbol"/>
      </w:rPr>
    </w:lvl>
    <w:lvl w:ilvl="1" w:tplc="E5743DA2">
      <w:start w:val="1"/>
      <w:numFmt w:val="bullet"/>
      <w:lvlText w:val="o"/>
      <w:lvlJc w:val="left"/>
      <w:pPr>
        <w:ind w:left="1440" w:hanging="360"/>
      </w:pPr>
      <w:rPr>
        <w:rFonts w:hint="default" w:ascii="Courier New" w:hAnsi="Courier New"/>
      </w:rPr>
    </w:lvl>
    <w:lvl w:ilvl="2" w:tplc="DBCA62A2">
      <w:start w:val="1"/>
      <w:numFmt w:val="bullet"/>
      <w:lvlText w:val=""/>
      <w:lvlJc w:val="left"/>
      <w:pPr>
        <w:ind w:left="2160" w:hanging="360"/>
      </w:pPr>
      <w:rPr>
        <w:rFonts w:hint="default" w:ascii="Wingdings" w:hAnsi="Wingdings"/>
      </w:rPr>
    </w:lvl>
    <w:lvl w:ilvl="3" w:tplc="7A628BD2">
      <w:start w:val="1"/>
      <w:numFmt w:val="bullet"/>
      <w:lvlText w:val=""/>
      <w:lvlJc w:val="left"/>
      <w:pPr>
        <w:ind w:left="2880" w:hanging="360"/>
      </w:pPr>
      <w:rPr>
        <w:rFonts w:hint="default" w:ascii="Symbol" w:hAnsi="Symbol"/>
      </w:rPr>
    </w:lvl>
    <w:lvl w:ilvl="4" w:tplc="786E843A">
      <w:start w:val="1"/>
      <w:numFmt w:val="bullet"/>
      <w:lvlText w:val="o"/>
      <w:lvlJc w:val="left"/>
      <w:pPr>
        <w:ind w:left="3600" w:hanging="360"/>
      </w:pPr>
      <w:rPr>
        <w:rFonts w:hint="default" w:ascii="Courier New" w:hAnsi="Courier New"/>
      </w:rPr>
    </w:lvl>
    <w:lvl w:ilvl="5" w:tplc="1DDE2674">
      <w:start w:val="1"/>
      <w:numFmt w:val="bullet"/>
      <w:lvlText w:val=""/>
      <w:lvlJc w:val="left"/>
      <w:pPr>
        <w:ind w:left="4320" w:hanging="360"/>
      </w:pPr>
      <w:rPr>
        <w:rFonts w:hint="default" w:ascii="Wingdings" w:hAnsi="Wingdings"/>
      </w:rPr>
    </w:lvl>
    <w:lvl w:ilvl="6" w:tplc="8D601DA4">
      <w:start w:val="1"/>
      <w:numFmt w:val="bullet"/>
      <w:lvlText w:val=""/>
      <w:lvlJc w:val="left"/>
      <w:pPr>
        <w:ind w:left="5040" w:hanging="360"/>
      </w:pPr>
      <w:rPr>
        <w:rFonts w:hint="default" w:ascii="Symbol" w:hAnsi="Symbol"/>
      </w:rPr>
    </w:lvl>
    <w:lvl w:ilvl="7" w:tplc="848EC62A">
      <w:start w:val="1"/>
      <w:numFmt w:val="bullet"/>
      <w:lvlText w:val="o"/>
      <w:lvlJc w:val="left"/>
      <w:pPr>
        <w:ind w:left="5760" w:hanging="360"/>
      </w:pPr>
      <w:rPr>
        <w:rFonts w:hint="default" w:ascii="Courier New" w:hAnsi="Courier New"/>
      </w:rPr>
    </w:lvl>
    <w:lvl w:ilvl="8" w:tplc="B8E00AA0">
      <w:start w:val="1"/>
      <w:numFmt w:val="bullet"/>
      <w:lvlText w:val=""/>
      <w:lvlJc w:val="left"/>
      <w:pPr>
        <w:ind w:left="6480" w:hanging="360"/>
      </w:pPr>
      <w:rPr>
        <w:rFonts w:hint="default" w:ascii="Wingdings" w:hAnsi="Wingdings"/>
      </w:rPr>
    </w:lvl>
  </w:abstractNum>
  <w:abstractNum w:abstractNumId="63" w15:restartNumberingAfterBreak="0">
    <w:nsid w:val="6E4B765D"/>
    <w:multiLevelType w:val="multilevel"/>
    <w:tmpl w:val="45180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766A9D"/>
    <w:multiLevelType w:val="multilevel"/>
    <w:tmpl w:val="CDFAAA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726B4884"/>
    <w:multiLevelType w:val="multilevel"/>
    <w:tmpl w:val="8452B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882C50"/>
    <w:multiLevelType w:val="multilevel"/>
    <w:tmpl w:val="45345D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731416B3"/>
    <w:multiLevelType w:val="hybridMultilevel"/>
    <w:tmpl w:val="4ADE7DB4"/>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8" w15:restartNumberingAfterBreak="0">
    <w:nsid w:val="7684008C"/>
    <w:multiLevelType w:val="multilevel"/>
    <w:tmpl w:val="67F82A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76F275FD"/>
    <w:multiLevelType w:val="multilevel"/>
    <w:tmpl w:val="891C64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7BBE43D3"/>
    <w:multiLevelType w:val="hybridMultilevel"/>
    <w:tmpl w:val="916C7668"/>
    <w:lvl w:ilvl="0" w:tplc="12E8A8EA">
      <w:start w:val="1"/>
      <w:numFmt w:val="bullet"/>
      <w:lvlText w:val=""/>
      <w:lvlJc w:val="left"/>
      <w:pPr>
        <w:ind w:left="720" w:hanging="360"/>
      </w:pPr>
      <w:rPr>
        <w:rFonts w:hint="default" w:ascii="Symbol" w:hAnsi="Symbol"/>
      </w:rPr>
    </w:lvl>
    <w:lvl w:ilvl="1" w:tplc="B784B35C">
      <w:start w:val="1"/>
      <w:numFmt w:val="bullet"/>
      <w:lvlText w:val="o"/>
      <w:lvlJc w:val="left"/>
      <w:pPr>
        <w:ind w:left="1440" w:hanging="360"/>
      </w:pPr>
      <w:rPr>
        <w:rFonts w:hint="default" w:ascii="Courier New" w:hAnsi="Courier New"/>
      </w:rPr>
    </w:lvl>
    <w:lvl w:ilvl="2" w:tplc="514E92EC">
      <w:start w:val="1"/>
      <w:numFmt w:val="bullet"/>
      <w:lvlText w:val=""/>
      <w:lvlJc w:val="left"/>
      <w:pPr>
        <w:ind w:left="2160" w:hanging="360"/>
      </w:pPr>
      <w:rPr>
        <w:rFonts w:hint="default" w:ascii="Wingdings" w:hAnsi="Wingdings"/>
      </w:rPr>
    </w:lvl>
    <w:lvl w:ilvl="3" w:tplc="CA86F352">
      <w:start w:val="1"/>
      <w:numFmt w:val="bullet"/>
      <w:lvlText w:val=""/>
      <w:lvlJc w:val="left"/>
      <w:pPr>
        <w:ind w:left="2880" w:hanging="360"/>
      </w:pPr>
      <w:rPr>
        <w:rFonts w:hint="default" w:ascii="Symbol" w:hAnsi="Symbol"/>
      </w:rPr>
    </w:lvl>
    <w:lvl w:ilvl="4" w:tplc="49E68B2E">
      <w:start w:val="1"/>
      <w:numFmt w:val="bullet"/>
      <w:lvlText w:val="o"/>
      <w:lvlJc w:val="left"/>
      <w:pPr>
        <w:ind w:left="3600" w:hanging="360"/>
      </w:pPr>
      <w:rPr>
        <w:rFonts w:hint="default" w:ascii="Courier New" w:hAnsi="Courier New"/>
      </w:rPr>
    </w:lvl>
    <w:lvl w:ilvl="5" w:tplc="0F4E906E">
      <w:start w:val="1"/>
      <w:numFmt w:val="bullet"/>
      <w:lvlText w:val=""/>
      <w:lvlJc w:val="left"/>
      <w:pPr>
        <w:ind w:left="4320" w:hanging="360"/>
      </w:pPr>
      <w:rPr>
        <w:rFonts w:hint="default" w:ascii="Wingdings" w:hAnsi="Wingdings"/>
      </w:rPr>
    </w:lvl>
    <w:lvl w:ilvl="6" w:tplc="3C26EF5C">
      <w:start w:val="1"/>
      <w:numFmt w:val="bullet"/>
      <w:lvlText w:val=""/>
      <w:lvlJc w:val="left"/>
      <w:pPr>
        <w:ind w:left="5040" w:hanging="360"/>
      </w:pPr>
      <w:rPr>
        <w:rFonts w:hint="default" w:ascii="Symbol" w:hAnsi="Symbol"/>
      </w:rPr>
    </w:lvl>
    <w:lvl w:ilvl="7" w:tplc="626083B6">
      <w:start w:val="1"/>
      <w:numFmt w:val="bullet"/>
      <w:lvlText w:val="o"/>
      <w:lvlJc w:val="left"/>
      <w:pPr>
        <w:ind w:left="5760" w:hanging="360"/>
      </w:pPr>
      <w:rPr>
        <w:rFonts w:hint="default" w:ascii="Courier New" w:hAnsi="Courier New"/>
      </w:rPr>
    </w:lvl>
    <w:lvl w:ilvl="8" w:tplc="6D02749C">
      <w:start w:val="1"/>
      <w:numFmt w:val="bullet"/>
      <w:lvlText w:val=""/>
      <w:lvlJc w:val="left"/>
      <w:pPr>
        <w:ind w:left="6480" w:hanging="360"/>
      </w:pPr>
      <w:rPr>
        <w:rFonts w:hint="default" w:ascii="Wingdings" w:hAnsi="Wingdings"/>
      </w:rPr>
    </w:lvl>
  </w:abstractNum>
  <w:abstractNum w:abstractNumId="71" w15:restartNumberingAfterBreak="0">
    <w:nsid w:val="7C701C9A"/>
    <w:multiLevelType w:val="multilevel"/>
    <w:tmpl w:val="7DF82CF4"/>
    <w:lvl w:ilvl="0">
      <w:start w:val="5"/>
      <w:numFmt w:val="decimal"/>
      <w:lvlText w:val="%1."/>
      <w:lvlJc w:val="left"/>
      <w:pPr>
        <w:ind w:left="360" w:hanging="360"/>
      </w:pPr>
      <w:rPr>
        <w:rFonts w:hint="default" w:ascii="Arial" w:hAnsi="Arial"/>
      </w:rPr>
    </w:lvl>
    <w:lvl w:ilvl="1">
      <w:start w:val="6"/>
      <w:numFmt w:val="decimal"/>
      <w:lvlText w:val="%1.%2."/>
      <w:lvlJc w:val="left"/>
      <w:pPr>
        <w:ind w:left="720" w:hanging="360"/>
      </w:pPr>
      <w:rPr>
        <w:rFonts w:hint="default" w:ascii="Arial" w:hAnsi="Arial"/>
      </w:rPr>
    </w:lvl>
    <w:lvl w:ilvl="2">
      <w:start w:val="1"/>
      <w:numFmt w:val="decimal"/>
      <w:lvlText w:val="%1.%2.%3."/>
      <w:lvlJc w:val="left"/>
      <w:pPr>
        <w:ind w:left="1440" w:hanging="720"/>
      </w:pPr>
      <w:rPr>
        <w:rFonts w:hint="default" w:ascii="Arial" w:hAnsi="Arial"/>
      </w:rPr>
    </w:lvl>
    <w:lvl w:ilvl="3">
      <w:start w:val="1"/>
      <w:numFmt w:val="decimal"/>
      <w:lvlText w:val="%1.%2.%3.%4."/>
      <w:lvlJc w:val="left"/>
      <w:pPr>
        <w:ind w:left="1800" w:hanging="720"/>
      </w:pPr>
      <w:rPr>
        <w:rFonts w:hint="default" w:ascii="Arial" w:hAnsi="Arial"/>
      </w:rPr>
    </w:lvl>
    <w:lvl w:ilvl="4">
      <w:start w:val="1"/>
      <w:numFmt w:val="decimal"/>
      <w:lvlText w:val="%1.%2.%3.%4.%5."/>
      <w:lvlJc w:val="left"/>
      <w:pPr>
        <w:ind w:left="2520" w:hanging="1080"/>
      </w:pPr>
      <w:rPr>
        <w:rFonts w:hint="default" w:ascii="Arial" w:hAnsi="Arial"/>
      </w:rPr>
    </w:lvl>
    <w:lvl w:ilvl="5">
      <w:start w:val="1"/>
      <w:numFmt w:val="decimal"/>
      <w:lvlText w:val="%1.%2.%3.%4.%5.%6."/>
      <w:lvlJc w:val="left"/>
      <w:pPr>
        <w:ind w:left="2880" w:hanging="1080"/>
      </w:pPr>
      <w:rPr>
        <w:rFonts w:hint="default" w:ascii="Arial" w:hAnsi="Arial"/>
      </w:rPr>
    </w:lvl>
    <w:lvl w:ilvl="6">
      <w:start w:val="1"/>
      <w:numFmt w:val="decimal"/>
      <w:lvlText w:val="%1.%2.%3.%4.%5.%6.%7."/>
      <w:lvlJc w:val="left"/>
      <w:pPr>
        <w:ind w:left="3600" w:hanging="1440"/>
      </w:pPr>
      <w:rPr>
        <w:rFonts w:hint="default" w:ascii="Arial" w:hAnsi="Arial"/>
      </w:rPr>
    </w:lvl>
    <w:lvl w:ilvl="7">
      <w:start w:val="1"/>
      <w:numFmt w:val="decimal"/>
      <w:lvlText w:val="%1.%2.%3.%4.%5.%6.%7.%8."/>
      <w:lvlJc w:val="left"/>
      <w:pPr>
        <w:ind w:left="3960" w:hanging="1440"/>
      </w:pPr>
      <w:rPr>
        <w:rFonts w:hint="default" w:ascii="Arial" w:hAnsi="Arial"/>
      </w:rPr>
    </w:lvl>
    <w:lvl w:ilvl="8">
      <w:start w:val="1"/>
      <w:numFmt w:val="decimal"/>
      <w:lvlText w:val="%1.%2.%3.%4.%5.%6.%7.%8.%9."/>
      <w:lvlJc w:val="left"/>
      <w:pPr>
        <w:ind w:left="4680" w:hanging="1800"/>
      </w:pPr>
      <w:rPr>
        <w:rFonts w:hint="default" w:ascii="Arial" w:hAnsi="Arial"/>
      </w:rPr>
    </w:lvl>
  </w:abstractNum>
  <w:abstractNum w:abstractNumId="72" w15:restartNumberingAfterBreak="0">
    <w:nsid w:val="7CFF19BA"/>
    <w:multiLevelType w:val="multilevel"/>
    <w:tmpl w:val="75860546"/>
    <w:lvl w:ilvl="0">
      <w:start w:val="1"/>
      <w:numFmt w:val="decimal"/>
      <w:lvlText w:val="%1."/>
      <w:lvlJc w:val="left"/>
      <w:pPr>
        <w:ind w:left="360" w:hanging="360"/>
      </w:pPr>
      <w:rPr>
        <w:rFonts w:hint="default"/>
        <w:b w:val="0"/>
      </w:rPr>
    </w:lvl>
    <w:lvl w:ilvl="1">
      <w:start w:val="3"/>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73" w15:restartNumberingAfterBreak="0">
    <w:nsid w:val="7D8A12A1"/>
    <w:multiLevelType w:val="hybridMultilevel"/>
    <w:tmpl w:val="E124BB30"/>
    <w:lvl w:ilvl="0" w:tplc="9800DF60">
      <w:start w:val="1"/>
      <w:numFmt w:val="bullet"/>
      <w:lvlText w:val=""/>
      <w:lvlJc w:val="left"/>
      <w:pPr>
        <w:ind w:left="720" w:hanging="360"/>
      </w:pPr>
      <w:rPr>
        <w:rFonts w:hint="default" w:ascii="Symbol" w:hAnsi="Symbol"/>
      </w:rPr>
    </w:lvl>
    <w:lvl w:ilvl="1" w:tplc="E4D8D364">
      <w:start w:val="1"/>
      <w:numFmt w:val="bullet"/>
      <w:lvlText w:val="o"/>
      <w:lvlJc w:val="left"/>
      <w:pPr>
        <w:ind w:left="1440" w:hanging="360"/>
      </w:pPr>
      <w:rPr>
        <w:rFonts w:hint="default" w:ascii="Courier New" w:hAnsi="Courier New"/>
      </w:rPr>
    </w:lvl>
    <w:lvl w:ilvl="2" w:tplc="5450E27E">
      <w:start w:val="1"/>
      <w:numFmt w:val="bullet"/>
      <w:lvlText w:val=""/>
      <w:lvlJc w:val="left"/>
      <w:pPr>
        <w:ind w:left="2160" w:hanging="360"/>
      </w:pPr>
      <w:rPr>
        <w:rFonts w:hint="default" w:ascii="Wingdings" w:hAnsi="Wingdings"/>
      </w:rPr>
    </w:lvl>
    <w:lvl w:ilvl="3" w:tplc="8E86566E">
      <w:start w:val="1"/>
      <w:numFmt w:val="bullet"/>
      <w:lvlText w:val=""/>
      <w:lvlJc w:val="left"/>
      <w:pPr>
        <w:ind w:left="2880" w:hanging="360"/>
      </w:pPr>
      <w:rPr>
        <w:rFonts w:hint="default" w:ascii="Symbol" w:hAnsi="Symbol"/>
      </w:rPr>
    </w:lvl>
    <w:lvl w:ilvl="4" w:tplc="3432B08E">
      <w:start w:val="1"/>
      <w:numFmt w:val="bullet"/>
      <w:lvlText w:val="o"/>
      <w:lvlJc w:val="left"/>
      <w:pPr>
        <w:ind w:left="3600" w:hanging="360"/>
      </w:pPr>
      <w:rPr>
        <w:rFonts w:hint="default" w:ascii="Courier New" w:hAnsi="Courier New"/>
      </w:rPr>
    </w:lvl>
    <w:lvl w:ilvl="5" w:tplc="D05CDE0E">
      <w:start w:val="1"/>
      <w:numFmt w:val="bullet"/>
      <w:lvlText w:val=""/>
      <w:lvlJc w:val="left"/>
      <w:pPr>
        <w:ind w:left="4320" w:hanging="360"/>
      </w:pPr>
      <w:rPr>
        <w:rFonts w:hint="default" w:ascii="Wingdings" w:hAnsi="Wingdings"/>
      </w:rPr>
    </w:lvl>
    <w:lvl w:ilvl="6" w:tplc="3A426D9A">
      <w:start w:val="1"/>
      <w:numFmt w:val="bullet"/>
      <w:lvlText w:val=""/>
      <w:lvlJc w:val="left"/>
      <w:pPr>
        <w:ind w:left="5040" w:hanging="360"/>
      </w:pPr>
      <w:rPr>
        <w:rFonts w:hint="default" w:ascii="Symbol" w:hAnsi="Symbol"/>
      </w:rPr>
    </w:lvl>
    <w:lvl w:ilvl="7" w:tplc="1BCE03A6">
      <w:start w:val="1"/>
      <w:numFmt w:val="bullet"/>
      <w:lvlText w:val="o"/>
      <w:lvlJc w:val="left"/>
      <w:pPr>
        <w:ind w:left="5760" w:hanging="360"/>
      </w:pPr>
      <w:rPr>
        <w:rFonts w:hint="default" w:ascii="Courier New" w:hAnsi="Courier New"/>
      </w:rPr>
    </w:lvl>
    <w:lvl w:ilvl="8" w:tplc="3A563F0E">
      <w:start w:val="1"/>
      <w:numFmt w:val="bullet"/>
      <w:lvlText w:val=""/>
      <w:lvlJc w:val="left"/>
      <w:pPr>
        <w:ind w:left="6480" w:hanging="360"/>
      </w:pPr>
      <w:rPr>
        <w:rFonts w:hint="default" w:ascii="Wingdings" w:hAnsi="Wingdings"/>
      </w:rPr>
    </w:lvl>
  </w:abstractNum>
  <w:abstractNum w:abstractNumId="74" w15:restartNumberingAfterBreak="0">
    <w:nsid w:val="7FB220F5"/>
    <w:multiLevelType w:val="multilevel"/>
    <w:tmpl w:val="2CB0E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78">
    <w:abstractNumId w:val="77"/>
  </w:num>
  <w:num w:numId="77">
    <w:abstractNumId w:val="76"/>
  </w:num>
  <w:num w:numId="76">
    <w:abstractNumId w:val="75"/>
  </w:num>
  <w:num w:numId="1" w16cid:durableId="232669997">
    <w:abstractNumId w:val="73"/>
  </w:num>
  <w:num w:numId="2" w16cid:durableId="2123185735">
    <w:abstractNumId w:val="37"/>
  </w:num>
  <w:num w:numId="3" w16cid:durableId="1708408735">
    <w:abstractNumId w:val="48"/>
  </w:num>
  <w:num w:numId="4" w16cid:durableId="1396973746">
    <w:abstractNumId w:val="70"/>
  </w:num>
  <w:num w:numId="5" w16cid:durableId="739712687">
    <w:abstractNumId w:val="21"/>
  </w:num>
  <w:num w:numId="6" w16cid:durableId="841899551">
    <w:abstractNumId w:val="62"/>
  </w:num>
  <w:num w:numId="7" w16cid:durableId="1843155116">
    <w:abstractNumId w:val="42"/>
  </w:num>
  <w:num w:numId="8" w16cid:durableId="171648495">
    <w:abstractNumId w:val="27"/>
  </w:num>
  <w:num w:numId="9" w16cid:durableId="114373690">
    <w:abstractNumId w:val="14"/>
  </w:num>
  <w:num w:numId="10" w16cid:durableId="1044989078">
    <w:abstractNumId w:val="10"/>
  </w:num>
  <w:num w:numId="11" w16cid:durableId="328557280">
    <w:abstractNumId w:val="7"/>
  </w:num>
  <w:num w:numId="12" w16cid:durableId="104889552">
    <w:abstractNumId w:val="54"/>
  </w:num>
  <w:num w:numId="13" w16cid:durableId="1551958357">
    <w:abstractNumId w:val="49"/>
  </w:num>
  <w:num w:numId="14" w16cid:durableId="1196187571">
    <w:abstractNumId w:val="29"/>
  </w:num>
  <w:num w:numId="15" w16cid:durableId="2115634979">
    <w:abstractNumId w:val="58"/>
  </w:num>
  <w:num w:numId="16" w16cid:durableId="192771438">
    <w:abstractNumId w:val="9"/>
  </w:num>
  <w:num w:numId="17" w16cid:durableId="268045951">
    <w:abstractNumId w:val="41"/>
  </w:num>
  <w:num w:numId="18" w16cid:durableId="3167254">
    <w:abstractNumId w:val="32"/>
  </w:num>
  <w:num w:numId="19" w16cid:durableId="1512066288">
    <w:abstractNumId w:val="44"/>
  </w:num>
  <w:num w:numId="20" w16cid:durableId="1982151137">
    <w:abstractNumId w:val="53"/>
  </w:num>
  <w:num w:numId="21" w16cid:durableId="1092971984">
    <w:abstractNumId w:val="34"/>
  </w:num>
  <w:num w:numId="22" w16cid:durableId="529073330">
    <w:abstractNumId w:val="0"/>
  </w:num>
  <w:num w:numId="23" w16cid:durableId="84154446">
    <w:abstractNumId w:val="6"/>
  </w:num>
  <w:num w:numId="24" w16cid:durableId="768354279">
    <w:abstractNumId w:val="39"/>
  </w:num>
  <w:num w:numId="25" w16cid:durableId="1204365276">
    <w:abstractNumId w:val="11"/>
  </w:num>
  <w:num w:numId="26" w16cid:durableId="2067333580">
    <w:abstractNumId w:val="57"/>
  </w:num>
  <w:num w:numId="27" w16cid:durableId="1262642757">
    <w:abstractNumId w:val="28"/>
  </w:num>
  <w:num w:numId="28" w16cid:durableId="1263101280">
    <w:abstractNumId w:val="67"/>
  </w:num>
  <w:num w:numId="29" w16cid:durableId="972517073">
    <w:abstractNumId w:val="51"/>
  </w:num>
  <w:num w:numId="30" w16cid:durableId="1307583191">
    <w:abstractNumId w:val="59"/>
  </w:num>
  <w:num w:numId="31" w16cid:durableId="1806460421">
    <w:abstractNumId w:val="64"/>
  </w:num>
  <w:num w:numId="32" w16cid:durableId="260726864">
    <w:abstractNumId w:val="19"/>
  </w:num>
  <w:num w:numId="33" w16cid:durableId="1463768712">
    <w:abstractNumId w:val="43"/>
  </w:num>
  <w:num w:numId="34" w16cid:durableId="757750032">
    <w:abstractNumId w:val="60"/>
  </w:num>
  <w:num w:numId="35" w16cid:durableId="920257684">
    <w:abstractNumId w:val="68"/>
  </w:num>
  <w:num w:numId="36" w16cid:durableId="414132061">
    <w:abstractNumId w:val="63"/>
  </w:num>
  <w:num w:numId="37" w16cid:durableId="902716445">
    <w:abstractNumId w:val="40"/>
  </w:num>
  <w:num w:numId="38" w16cid:durableId="989752481">
    <w:abstractNumId w:val="22"/>
  </w:num>
  <w:num w:numId="39" w16cid:durableId="457257052">
    <w:abstractNumId w:val="55"/>
  </w:num>
  <w:num w:numId="40" w16cid:durableId="2071146104">
    <w:abstractNumId w:val="47"/>
  </w:num>
  <w:num w:numId="41" w16cid:durableId="2047488484">
    <w:abstractNumId w:val="5"/>
  </w:num>
  <w:num w:numId="42" w16cid:durableId="1257982709">
    <w:abstractNumId w:val="24"/>
  </w:num>
  <w:num w:numId="43" w16cid:durableId="1036001927">
    <w:abstractNumId w:val="71"/>
  </w:num>
  <w:num w:numId="44" w16cid:durableId="815219376">
    <w:abstractNumId w:val="33"/>
  </w:num>
  <w:num w:numId="45" w16cid:durableId="318265827">
    <w:abstractNumId w:val="31"/>
  </w:num>
  <w:num w:numId="46" w16cid:durableId="558592444">
    <w:abstractNumId w:val="15"/>
  </w:num>
  <w:num w:numId="47" w16cid:durableId="1016346297">
    <w:abstractNumId w:val="3"/>
  </w:num>
  <w:num w:numId="48" w16cid:durableId="1861238056">
    <w:abstractNumId w:val="17"/>
  </w:num>
  <w:num w:numId="49" w16cid:durableId="1321348674">
    <w:abstractNumId w:val="65"/>
  </w:num>
  <w:num w:numId="50" w16cid:durableId="1466966053">
    <w:abstractNumId w:val="23"/>
  </w:num>
  <w:num w:numId="51" w16cid:durableId="474372010">
    <w:abstractNumId w:val="4"/>
  </w:num>
  <w:num w:numId="52" w16cid:durableId="1810590954">
    <w:abstractNumId w:val="52"/>
  </w:num>
  <w:num w:numId="53" w16cid:durableId="638923400">
    <w:abstractNumId w:val="8"/>
  </w:num>
  <w:num w:numId="54" w16cid:durableId="1028221773">
    <w:abstractNumId w:val="35"/>
  </w:num>
  <w:num w:numId="55" w16cid:durableId="1631131443">
    <w:abstractNumId w:val="38"/>
  </w:num>
  <w:num w:numId="56" w16cid:durableId="895090746">
    <w:abstractNumId w:val="56"/>
  </w:num>
  <w:num w:numId="57" w16cid:durableId="1461611417">
    <w:abstractNumId w:val="20"/>
  </w:num>
  <w:num w:numId="58" w16cid:durableId="230314099">
    <w:abstractNumId w:val="36"/>
  </w:num>
  <w:num w:numId="59" w16cid:durableId="2095396914">
    <w:abstractNumId w:val="74"/>
  </w:num>
  <w:num w:numId="60" w16cid:durableId="641036809">
    <w:abstractNumId w:val="13"/>
  </w:num>
  <w:num w:numId="61" w16cid:durableId="876157768">
    <w:abstractNumId w:val="26"/>
  </w:num>
  <w:num w:numId="62" w16cid:durableId="1031688013">
    <w:abstractNumId w:val="16"/>
  </w:num>
  <w:num w:numId="63" w16cid:durableId="48497928">
    <w:abstractNumId w:val="12"/>
  </w:num>
  <w:num w:numId="64" w16cid:durableId="1139375262">
    <w:abstractNumId w:val="1"/>
  </w:num>
  <w:num w:numId="65" w16cid:durableId="313608877">
    <w:abstractNumId w:val="2"/>
  </w:num>
  <w:num w:numId="66" w16cid:durableId="2072343284">
    <w:abstractNumId w:val="18"/>
  </w:num>
  <w:num w:numId="67" w16cid:durableId="1712262440">
    <w:abstractNumId w:val="45"/>
  </w:num>
  <w:num w:numId="68" w16cid:durableId="828863977">
    <w:abstractNumId w:val="69"/>
  </w:num>
  <w:num w:numId="69" w16cid:durableId="1217744448">
    <w:abstractNumId w:val="46"/>
  </w:num>
  <w:num w:numId="70" w16cid:durableId="1719276529">
    <w:abstractNumId w:val="30"/>
  </w:num>
  <w:num w:numId="71" w16cid:durableId="1990209681">
    <w:abstractNumId w:val="61"/>
  </w:num>
  <w:num w:numId="72" w16cid:durableId="1026522363">
    <w:abstractNumId w:val="66"/>
  </w:num>
  <w:num w:numId="73" w16cid:durableId="1009139048">
    <w:abstractNumId w:val="50"/>
  </w:num>
  <w:num w:numId="74" w16cid:durableId="1708411922">
    <w:abstractNumId w:val="72"/>
  </w:num>
  <w:num w:numId="75" w16cid:durableId="6906628">
    <w:abstractNumId w:val="25"/>
  </w:num>
</w:numbering>
</file>

<file path=word/people.xml><?xml version="1.0" encoding="utf-8"?>
<w15:people xmlns:mc="http://schemas.openxmlformats.org/markup-compatibility/2006" xmlns:w15="http://schemas.microsoft.com/office/word/2012/wordml" mc:Ignorable="w15">
  <w15:person w15:author="Craig Parker">
    <w15:presenceInfo w15:providerId="AD" w15:userId="S::craig.parker@witsphr.org::70c86836-d7e6-4ae6-8761-74d99aa1dff5"/>
  </w15:person>
  <w15:person w15:author="Jessica Senekal">
    <w15:presenceInfo w15:providerId="" w15:userId=""/>
  </w15:person>
  <w15:person w15:author="Jessica Senekal">
    <w15:presenceInfo w15:providerId="" w15:userId=""/>
  </w15:person>
  <w15:person w15:author="Este Su Van Wyk">
    <w15:presenceInfo w15:providerId="" w15:userId=""/>
  </w15:person>
  <w15:person w15:author="Este Su Van Wyk">
    <w15:presenceInfo w15:providerId=""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tru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a5xrrs3z5vwrexzpppepfxzexwatrat0s9&quot;&gt;My EndNote Library&lt;record-ids&gt;&lt;item&gt;70&lt;/item&gt;&lt;item&gt;71&lt;/item&gt;&lt;item&gt;72&lt;/item&gt;&lt;/record-ids&gt;&lt;/item&gt;&lt;/Libraries&gt;"/>
  </w:docVars>
  <w:rsids>
    <w:rsidRoot w:val="007813F4"/>
    <w:rsid w:val="0000397F"/>
    <w:rsid w:val="0001138F"/>
    <w:rsid w:val="000126A1"/>
    <w:rsid w:val="000178E6"/>
    <w:rsid w:val="000537B1"/>
    <w:rsid w:val="000564D8"/>
    <w:rsid w:val="00065720"/>
    <w:rsid w:val="000869D5"/>
    <w:rsid w:val="000933A1"/>
    <w:rsid w:val="00096966"/>
    <w:rsid w:val="000A3B7B"/>
    <w:rsid w:val="000A7512"/>
    <w:rsid w:val="0010447B"/>
    <w:rsid w:val="001151F1"/>
    <w:rsid w:val="0011709C"/>
    <w:rsid w:val="001B1D67"/>
    <w:rsid w:val="001D660F"/>
    <w:rsid w:val="001F6794"/>
    <w:rsid w:val="002116FB"/>
    <w:rsid w:val="0024430E"/>
    <w:rsid w:val="00265FDD"/>
    <w:rsid w:val="00267F37"/>
    <w:rsid w:val="002B122D"/>
    <w:rsid w:val="002B1DBF"/>
    <w:rsid w:val="002C35E4"/>
    <w:rsid w:val="002D4BF7"/>
    <w:rsid w:val="002E4822"/>
    <w:rsid w:val="00311FAC"/>
    <w:rsid w:val="00317372"/>
    <w:rsid w:val="0035702A"/>
    <w:rsid w:val="00377C1A"/>
    <w:rsid w:val="00386610"/>
    <w:rsid w:val="003C65B3"/>
    <w:rsid w:val="00400083"/>
    <w:rsid w:val="00434723"/>
    <w:rsid w:val="0044208F"/>
    <w:rsid w:val="00477760"/>
    <w:rsid w:val="00494AE0"/>
    <w:rsid w:val="004A3BAA"/>
    <w:rsid w:val="004B00A2"/>
    <w:rsid w:val="004C2146"/>
    <w:rsid w:val="004C30B6"/>
    <w:rsid w:val="00505767"/>
    <w:rsid w:val="005204F2"/>
    <w:rsid w:val="00594D30"/>
    <w:rsid w:val="005A22EF"/>
    <w:rsid w:val="006013EC"/>
    <w:rsid w:val="00604C43"/>
    <w:rsid w:val="0063411E"/>
    <w:rsid w:val="006350BC"/>
    <w:rsid w:val="006706A0"/>
    <w:rsid w:val="006A3891"/>
    <w:rsid w:val="006D03B0"/>
    <w:rsid w:val="006D10B8"/>
    <w:rsid w:val="006E10F3"/>
    <w:rsid w:val="006E5408"/>
    <w:rsid w:val="006E7398"/>
    <w:rsid w:val="00707C35"/>
    <w:rsid w:val="00710D25"/>
    <w:rsid w:val="0071353A"/>
    <w:rsid w:val="007140C3"/>
    <w:rsid w:val="007443F5"/>
    <w:rsid w:val="00771827"/>
    <w:rsid w:val="007813F4"/>
    <w:rsid w:val="007A5DAA"/>
    <w:rsid w:val="007A6FBB"/>
    <w:rsid w:val="007B2B3C"/>
    <w:rsid w:val="007D71BD"/>
    <w:rsid w:val="007E4E9D"/>
    <w:rsid w:val="007E6123"/>
    <w:rsid w:val="00807103"/>
    <w:rsid w:val="00830339"/>
    <w:rsid w:val="00831DF1"/>
    <w:rsid w:val="00860274"/>
    <w:rsid w:val="008734CC"/>
    <w:rsid w:val="00874698"/>
    <w:rsid w:val="008874F9"/>
    <w:rsid w:val="00894535"/>
    <w:rsid w:val="00896612"/>
    <w:rsid w:val="008D46E3"/>
    <w:rsid w:val="009436AB"/>
    <w:rsid w:val="009511AE"/>
    <w:rsid w:val="009531C4"/>
    <w:rsid w:val="009557F9"/>
    <w:rsid w:val="009A39DB"/>
    <w:rsid w:val="009B36EE"/>
    <w:rsid w:val="009E6C30"/>
    <w:rsid w:val="009F2949"/>
    <w:rsid w:val="009F769D"/>
    <w:rsid w:val="00A16A13"/>
    <w:rsid w:val="00A31620"/>
    <w:rsid w:val="00A40232"/>
    <w:rsid w:val="00A62CB7"/>
    <w:rsid w:val="00A735A2"/>
    <w:rsid w:val="00A74A73"/>
    <w:rsid w:val="00A850D7"/>
    <w:rsid w:val="00A85895"/>
    <w:rsid w:val="00AB0BF1"/>
    <w:rsid w:val="00AC09F0"/>
    <w:rsid w:val="00AD1F92"/>
    <w:rsid w:val="00AE02E3"/>
    <w:rsid w:val="00AF42A3"/>
    <w:rsid w:val="00B00E3B"/>
    <w:rsid w:val="00B21964"/>
    <w:rsid w:val="00B21AE0"/>
    <w:rsid w:val="00B5464D"/>
    <w:rsid w:val="00BC1CA9"/>
    <w:rsid w:val="00BC335B"/>
    <w:rsid w:val="00BD1ADA"/>
    <w:rsid w:val="00BD1B56"/>
    <w:rsid w:val="00BF3362"/>
    <w:rsid w:val="00C05648"/>
    <w:rsid w:val="00C10805"/>
    <w:rsid w:val="00C11F2A"/>
    <w:rsid w:val="00C25398"/>
    <w:rsid w:val="00C40AB7"/>
    <w:rsid w:val="00C41A39"/>
    <w:rsid w:val="00C475CF"/>
    <w:rsid w:val="00C537B8"/>
    <w:rsid w:val="00C743C9"/>
    <w:rsid w:val="00CE5407"/>
    <w:rsid w:val="00D07B2E"/>
    <w:rsid w:val="00D14C08"/>
    <w:rsid w:val="00D17044"/>
    <w:rsid w:val="00D30C12"/>
    <w:rsid w:val="00D3339B"/>
    <w:rsid w:val="00D5020A"/>
    <w:rsid w:val="00D77C0B"/>
    <w:rsid w:val="00D9119A"/>
    <w:rsid w:val="00DB2411"/>
    <w:rsid w:val="00DB421E"/>
    <w:rsid w:val="00DD14D8"/>
    <w:rsid w:val="00DF106C"/>
    <w:rsid w:val="00E16D7A"/>
    <w:rsid w:val="00E2683C"/>
    <w:rsid w:val="00E348AE"/>
    <w:rsid w:val="00E36942"/>
    <w:rsid w:val="00E42C75"/>
    <w:rsid w:val="00E42E0C"/>
    <w:rsid w:val="00EA2C07"/>
    <w:rsid w:val="00EC4607"/>
    <w:rsid w:val="00EC61DB"/>
    <w:rsid w:val="00EC6E6B"/>
    <w:rsid w:val="00EE207E"/>
    <w:rsid w:val="00EE434A"/>
    <w:rsid w:val="00EF04D2"/>
    <w:rsid w:val="00F10B46"/>
    <w:rsid w:val="00F13200"/>
    <w:rsid w:val="00F31347"/>
    <w:rsid w:val="00F44690"/>
    <w:rsid w:val="00F5507E"/>
    <w:rsid w:val="00F72F87"/>
    <w:rsid w:val="00F76D5E"/>
    <w:rsid w:val="00F81506"/>
    <w:rsid w:val="00FA5B59"/>
    <w:rsid w:val="00FA7310"/>
    <w:rsid w:val="00FC27B4"/>
    <w:rsid w:val="0B5C5632"/>
    <w:rsid w:val="0C32A488"/>
    <w:rsid w:val="0E3CF60B"/>
    <w:rsid w:val="0EA28E02"/>
    <w:rsid w:val="18209DDF"/>
    <w:rsid w:val="337760E0"/>
    <w:rsid w:val="3C076A32"/>
    <w:rsid w:val="3DE9DB2F"/>
    <w:rsid w:val="3E93EB8D"/>
    <w:rsid w:val="52A8C99F"/>
    <w:rsid w:val="54FBA741"/>
    <w:rsid w:val="5679E5DE"/>
    <w:rsid w:val="5D4A789A"/>
    <w:rsid w:val="60C54407"/>
    <w:rsid w:val="624D22ED"/>
    <w:rsid w:val="643CBD0F"/>
    <w:rsid w:val="6C35A1FA"/>
    <w:rsid w:val="6E1C0E23"/>
    <w:rsid w:val="726DE6D0"/>
    <w:rsid w:val="7FC7C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949BB3"/>
  <w15:docId w15:val="{58A6BEB2-6F7E-4881-B925-9A198184C5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E18CC"/>
    <w:pPr>
      <w:overflowPunct w:val="0"/>
      <w:autoSpaceDE w:val="0"/>
      <w:autoSpaceDN w:val="0"/>
      <w:adjustRightInd w:val="0"/>
    </w:pPr>
    <w:rPr>
      <w:rFonts w:eastAsia="Times New Roman" w:cs="Times New Roman"/>
      <w:sz w:val="18"/>
      <w:szCs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5E18CC"/>
    <w:pPr>
      <w:keepNext/>
      <w:keepLines/>
      <w:spacing w:before="240" w:after="120"/>
      <w:outlineLvl w:val="1"/>
    </w:pPr>
    <w:rPr>
      <w:rFonts w:eastAsiaTheme="majorEastAsia" w:cstheme="majorBidi"/>
      <w:b/>
      <w:bCs/>
      <w:caps/>
      <w:sz w:val="20"/>
    </w:rPr>
  </w:style>
  <w:style w:type="paragraph" w:styleId="Heading3">
    <w:name w:val="heading 3"/>
    <w:basedOn w:val="Normal"/>
    <w:next w:val="Normal"/>
    <w:link w:val="Heading3Char"/>
    <w:uiPriority w:val="9"/>
    <w:unhideWhenUsed/>
    <w:qFormat/>
    <w:rsid w:val="005E18CC"/>
    <w:pPr>
      <w:keepNext/>
      <w:keepLines/>
      <w:spacing w:before="200"/>
      <w:outlineLvl w:val="2"/>
    </w:pPr>
    <w:rPr>
      <w:rFonts w:eastAsiaTheme="majorEastAsia" w:cstheme="majorBidi"/>
      <w:b/>
      <w:bCs/>
      <w:caps/>
      <w:szCs w:val="1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eading2Char" w:customStyle="1">
    <w:name w:val="Heading 2 Char"/>
    <w:basedOn w:val="DefaultParagraphFont"/>
    <w:link w:val="Heading2"/>
    <w:uiPriority w:val="9"/>
    <w:rsid w:val="005E18CC"/>
    <w:rPr>
      <w:rFonts w:ascii="Arial" w:hAnsi="Arial" w:eastAsiaTheme="majorEastAsia" w:cstheme="majorBidi"/>
      <w:b/>
      <w:bCs/>
      <w:caps/>
      <w:sz w:val="20"/>
      <w:szCs w:val="20"/>
      <w:lang w:val="en-US" w:eastAsia="ja-JP"/>
    </w:rPr>
  </w:style>
  <w:style w:type="character" w:styleId="Heading3Char" w:customStyle="1">
    <w:name w:val="Heading 3 Char"/>
    <w:basedOn w:val="DefaultParagraphFont"/>
    <w:link w:val="Heading3"/>
    <w:uiPriority w:val="9"/>
    <w:rsid w:val="005E18CC"/>
    <w:rPr>
      <w:rFonts w:ascii="Arial" w:hAnsi="Arial" w:eastAsiaTheme="majorEastAsia" w:cstheme="majorBidi"/>
      <w:b/>
      <w:bCs/>
      <w:caps/>
      <w:sz w:val="18"/>
      <w:szCs w:val="18"/>
      <w:lang w:val="en-US" w:eastAsia="ja-JP"/>
    </w:rPr>
  </w:style>
  <w:style w:type="paragraph" w:styleId="ListParagraph">
    <w:name w:val="List Paragraph"/>
    <w:basedOn w:val="Normal"/>
    <w:uiPriority w:val="34"/>
    <w:qFormat/>
    <w:rsid w:val="005E18CC"/>
    <w:pPr>
      <w:spacing w:before="240" w:after="240"/>
    </w:pPr>
  </w:style>
  <w:style w:type="table" w:styleId="TableGrid">
    <w:name w:val="Table Grid"/>
    <w:basedOn w:val="TableNormal"/>
    <w:uiPriority w:val="39"/>
    <w:rsid w:val="008A1EA2"/>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F1EE9"/>
    <w:pPr>
      <w:tabs>
        <w:tab w:val="center" w:pos="4513"/>
        <w:tab w:val="right" w:pos="9026"/>
      </w:tabs>
    </w:pPr>
  </w:style>
  <w:style w:type="character" w:styleId="HeaderChar" w:customStyle="1">
    <w:name w:val="Header Char"/>
    <w:basedOn w:val="DefaultParagraphFont"/>
    <w:link w:val="Header"/>
    <w:uiPriority w:val="99"/>
    <w:rsid w:val="004F1EE9"/>
    <w:rPr>
      <w:rFonts w:ascii="Arial" w:hAnsi="Arial" w:eastAsia="Times New Roman" w:cs="Times New Roman"/>
      <w:sz w:val="18"/>
      <w:szCs w:val="20"/>
      <w:lang w:val="en-US" w:eastAsia="ja-JP"/>
    </w:rPr>
  </w:style>
  <w:style w:type="paragraph" w:styleId="Footer">
    <w:name w:val="footer"/>
    <w:basedOn w:val="Normal"/>
    <w:link w:val="FooterChar"/>
    <w:uiPriority w:val="99"/>
    <w:unhideWhenUsed/>
    <w:rsid w:val="004F1EE9"/>
    <w:pPr>
      <w:tabs>
        <w:tab w:val="center" w:pos="4513"/>
        <w:tab w:val="right" w:pos="9026"/>
      </w:tabs>
    </w:pPr>
  </w:style>
  <w:style w:type="character" w:styleId="FooterChar" w:customStyle="1">
    <w:name w:val="Footer Char"/>
    <w:basedOn w:val="DefaultParagraphFont"/>
    <w:link w:val="Footer"/>
    <w:uiPriority w:val="99"/>
    <w:rsid w:val="004F1EE9"/>
    <w:rPr>
      <w:rFonts w:ascii="Arial" w:hAnsi="Arial" w:eastAsia="Times New Roman" w:cs="Times New Roman"/>
      <w:sz w:val="18"/>
      <w:szCs w:val="20"/>
      <w:lang w:val="en-US" w:eastAsia="ja-JP"/>
    </w:rPr>
  </w:style>
  <w:style w:type="paragraph" w:styleId="Subtitle">
    <w:name w:val="Subtitle"/>
    <w:basedOn w:val="Normal"/>
    <w:next w:val="Normal"/>
    <w:uiPriority w:val="11"/>
    <w:qFormat/>
    <w:pPr>
      <w:keepNext/>
      <w:keepLines/>
      <w:spacing w:after="320"/>
    </w:pPr>
    <w:rPr>
      <w:rFonts w:eastAsia="Arial" w:cs="Arial"/>
      <w:color w:val="666666"/>
      <w:sz w:val="30"/>
      <w:szCs w:val="30"/>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rPr>
  </w:style>
  <w:style w:type="character" w:styleId="CommentTextChar" w:customStyle="1">
    <w:name w:val="Comment Text Char"/>
    <w:basedOn w:val="DefaultParagraphFont"/>
    <w:link w:val="CommentText"/>
    <w:uiPriority w:val="99"/>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D30C12"/>
    <w:pPr>
      <w:spacing w:line="240" w:lineRule="auto"/>
    </w:pPr>
    <w:rPr>
      <w:rFonts w:eastAsia="Times New Roman" w:cs="Times New Roman"/>
      <w:sz w:val="18"/>
      <w:szCs w:val="20"/>
    </w:rPr>
  </w:style>
  <w:style w:type="character" w:styleId="UnresolvedMention">
    <w:name w:val="Unresolved Mention"/>
    <w:basedOn w:val="DefaultParagraphFont"/>
    <w:uiPriority w:val="99"/>
    <w:semiHidden/>
    <w:unhideWhenUsed/>
    <w:rsid w:val="00D30C1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3C65B3"/>
    <w:rPr>
      <w:b/>
      <w:bCs/>
    </w:rPr>
  </w:style>
  <w:style w:type="character" w:styleId="CommentSubjectChar" w:customStyle="1">
    <w:name w:val="Comment Subject Char"/>
    <w:basedOn w:val="CommentTextChar"/>
    <w:link w:val="CommentSubject"/>
    <w:uiPriority w:val="99"/>
    <w:semiHidden/>
    <w:rsid w:val="003C65B3"/>
    <w:rPr>
      <w:rFonts w:eastAsia="Times New Roman" w:cs="Times New Roman"/>
      <w:b/>
      <w:bCs/>
      <w:sz w:val="20"/>
      <w:szCs w:val="20"/>
    </w:rPr>
  </w:style>
  <w:style w:type="paragraph" w:styleId="xxmsonormal" w:customStyle="1">
    <w:name w:val="x_x_msonormal"/>
    <w:basedOn w:val="Normal"/>
    <w:rsid w:val="00BD1B56"/>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paragraph" w:styleId="TOC1">
    <w:name w:val="toc 1"/>
    <w:basedOn w:val="Normal"/>
    <w:next w:val="Normal"/>
    <w:autoRedefine/>
    <w:uiPriority w:val="39"/>
    <w:unhideWhenUsed/>
    <w:rsid w:val="00A85895"/>
    <w:pPr>
      <w:spacing w:after="100"/>
    </w:pPr>
  </w:style>
  <w:style w:type="paragraph" w:styleId="TOC2">
    <w:name w:val="toc 2"/>
    <w:basedOn w:val="Normal"/>
    <w:next w:val="Normal"/>
    <w:autoRedefine/>
    <w:uiPriority w:val="39"/>
    <w:unhideWhenUsed/>
    <w:rsid w:val="00A85895"/>
    <w:pPr>
      <w:spacing w:after="100"/>
      <w:ind w:left="180"/>
    </w:pPr>
  </w:style>
  <w:style w:type="paragraph" w:styleId="NormalWeb">
    <w:name w:val="Normal (Web)"/>
    <w:basedOn w:val="Normal"/>
    <w:uiPriority w:val="99"/>
    <w:semiHidden/>
    <w:unhideWhenUsed/>
    <w:rsid w:val="00265FDD"/>
    <w:pPr>
      <w:overflowPunct/>
      <w:autoSpaceDE/>
      <w:autoSpaceDN/>
      <w:adjustRightInd/>
      <w:spacing w:before="100" w:beforeAutospacing="1" w:after="100" w:afterAutospacing="1" w:line="240" w:lineRule="auto"/>
    </w:pPr>
    <w:rPr>
      <w:rFonts w:ascii="Times New Roman" w:hAnsi="Times New Roman"/>
      <w:sz w:val="24"/>
      <w:szCs w:val="24"/>
      <w:lang w:val="en-ZA" w:eastAsia="en-ZA"/>
    </w:rPr>
  </w:style>
  <w:style w:type="character" w:styleId="Strong">
    <w:name w:val="Strong"/>
    <w:basedOn w:val="DefaultParagraphFont"/>
    <w:uiPriority w:val="22"/>
    <w:qFormat/>
    <w:rsid w:val="00265FDD"/>
    <w:rPr>
      <w:b/>
      <w:bCs/>
    </w:rPr>
  </w:style>
  <w:style w:type="paragraph" w:styleId="Caption">
    <w:name w:val="caption"/>
    <w:basedOn w:val="Normal"/>
    <w:next w:val="Normal"/>
    <w:uiPriority w:val="35"/>
    <w:unhideWhenUsed/>
    <w:qFormat/>
    <w:rsid w:val="00FA5B59"/>
    <w:pPr>
      <w:spacing w:after="200" w:line="240" w:lineRule="auto"/>
    </w:pPr>
    <w:rPr>
      <w:i/>
      <w:iCs/>
      <w:color w:val="44546A" w:themeColor="text2"/>
      <w:szCs w:val="18"/>
    </w:rPr>
  </w:style>
  <w:style w:type="paragraph" w:styleId="TOC3">
    <w:name w:val="toc 3"/>
    <w:basedOn w:val="Normal"/>
    <w:next w:val="Normal"/>
    <w:autoRedefine/>
    <w:uiPriority w:val="39"/>
    <w:unhideWhenUsed/>
    <w:rsid w:val="00096966"/>
    <w:pPr>
      <w:spacing w:after="100"/>
      <w:ind w:left="360"/>
    </w:pPr>
  </w:style>
  <w:style w:type="paragraph" w:styleId="EndNoteBibliographyTitle" w:customStyle="1">
    <w:name w:val="EndNote Bibliography Title"/>
    <w:basedOn w:val="Normal"/>
    <w:link w:val="EndNoteBibliographyTitleChar"/>
    <w:rsid w:val="00EC6E6B"/>
    <w:pPr>
      <w:jc w:val="center"/>
    </w:pPr>
    <w:rPr>
      <w:rFonts w:cs="Arial"/>
      <w:noProof/>
    </w:rPr>
  </w:style>
  <w:style w:type="character" w:styleId="EndNoteBibliographyTitleChar" w:customStyle="1">
    <w:name w:val="EndNote Bibliography Title Char"/>
    <w:basedOn w:val="DefaultParagraphFont"/>
    <w:link w:val="EndNoteBibliographyTitle"/>
    <w:rsid w:val="00EC6E6B"/>
    <w:rPr>
      <w:rFonts w:eastAsia="Times New Roman"/>
      <w:noProof/>
      <w:sz w:val="18"/>
      <w:szCs w:val="20"/>
    </w:rPr>
  </w:style>
  <w:style w:type="paragraph" w:styleId="EndNoteBibliography" w:customStyle="1">
    <w:name w:val="EndNote Bibliography"/>
    <w:basedOn w:val="Normal"/>
    <w:link w:val="EndNoteBibliographyChar"/>
    <w:rsid w:val="00EC6E6B"/>
    <w:pPr>
      <w:spacing w:line="240" w:lineRule="auto"/>
    </w:pPr>
    <w:rPr>
      <w:rFonts w:cs="Arial"/>
      <w:noProof/>
    </w:rPr>
  </w:style>
  <w:style w:type="character" w:styleId="EndNoteBibliographyChar" w:customStyle="1">
    <w:name w:val="EndNote Bibliography Char"/>
    <w:basedOn w:val="DefaultParagraphFont"/>
    <w:link w:val="EndNoteBibliography"/>
    <w:rsid w:val="00EC6E6B"/>
    <w:rPr>
      <w:rFonts w:eastAsia="Times New Roman"/>
      <w:noProof/>
      <w:sz w:val="18"/>
      <w:szCs w:val="20"/>
    </w:rPr>
  </w:style>
  <w:style w:type="table" w:styleId="PlainTable1">
    <w:name w:val="Plain Table 1"/>
    <w:basedOn w:val="TableNormal"/>
    <w:uiPriority w:val="41"/>
    <w:rsid w:val="006E7398"/>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7398"/>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leGridLight">
    <w:name w:val="Grid Table Light"/>
    <w:basedOn w:val="TableNormal"/>
    <w:uiPriority w:val="40"/>
    <w:rsid w:val="006E7398"/>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1Light">
    <w:name w:val="Grid Table 1 Light"/>
    <w:basedOn w:val="TableNormal"/>
    <w:uiPriority w:val="46"/>
    <w:rsid w:val="006E7398"/>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01938">
      <w:bodyDiv w:val="1"/>
      <w:marLeft w:val="0"/>
      <w:marRight w:val="0"/>
      <w:marTop w:val="0"/>
      <w:marBottom w:val="0"/>
      <w:divBdr>
        <w:top w:val="none" w:sz="0" w:space="0" w:color="auto"/>
        <w:left w:val="none" w:sz="0" w:space="0" w:color="auto"/>
        <w:bottom w:val="none" w:sz="0" w:space="0" w:color="auto"/>
        <w:right w:val="none" w:sz="0" w:space="0" w:color="auto"/>
      </w:divBdr>
    </w:div>
    <w:div w:id="76680945">
      <w:bodyDiv w:val="1"/>
      <w:marLeft w:val="0"/>
      <w:marRight w:val="0"/>
      <w:marTop w:val="0"/>
      <w:marBottom w:val="0"/>
      <w:divBdr>
        <w:top w:val="none" w:sz="0" w:space="0" w:color="auto"/>
        <w:left w:val="none" w:sz="0" w:space="0" w:color="auto"/>
        <w:bottom w:val="none" w:sz="0" w:space="0" w:color="auto"/>
        <w:right w:val="none" w:sz="0" w:space="0" w:color="auto"/>
      </w:divBdr>
    </w:div>
    <w:div w:id="190150341">
      <w:bodyDiv w:val="1"/>
      <w:marLeft w:val="0"/>
      <w:marRight w:val="0"/>
      <w:marTop w:val="0"/>
      <w:marBottom w:val="0"/>
      <w:divBdr>
        <w:top w:val="none" w:sz="0" w:space="0" w:color="auto"/>
        <w:left w:val="none" w:sz="0" w:space="0" w:color="auto"/>
        <w:bottom w:val="none" w:sz="0" w:space="0" w:color="auto"/>
        <w:right w:val="none" w:sz="0" w:space="0" w:color="auto"/>
      </w:divBdr>
    </w:div>
    <w:div w:id="298070677">
      <w:bodyDiv w:val="1"/>
      <w:marLeft w:val="0"/>
      <w:marRight w:val="0"/>
      <w:marTop w:val="0"/>
      <w:marBottom w:val="0"/>
      <w:divBdr>
        <w:top w:val="none" w:sz="0" w:space="0" w:color="auto"/>
        <w:left w:val="none" w:sz="0" w:space="0" w:color="auto"/>
        <w:bottom w:val="none" w:sz="0" w:space="0" w:color="auto"/>
        <w:right w:val="none" w:sz="0" w:space="0" w:color="auto"/>
      </w:divBdr>
    </w:div>
    <w:div w:id="447165468">
      <w:bodyDiv w:val="1"/>
      <w:marLeft w:val="0"/>
      <w:marRight w:val="0"/>
      <w:marTop w:val="0"/>
      <w:marBottom w:val="0"/>
      <w:divBdr>
        <w:top w:val="none" w:sz="0" w:space="0" w:color="auto"/>
        <w:left w:val="none" w:sz="0" w:space="0" w:color="auto"/>
        <w:bottom w:val="none" w:sz="0" w:space="0" w:color="auto"/>
        <w:right w:val="none" w:sz="0" w:space="0" w:color="auto"/>
      </w:divBdr>
    </w:div>
    <w:div w:id="490220310">
      <w:bodyDiv w:val="1"/>
      <w:marLeft w:val="0"/>
      <w:marRight w:val="0"/>
      <w:marTop w:val="0"/>
      <w:marBottom w:val="0"/>
      <w:divBdr>
        <w:top w:val="none" w:sz="0" w:space="0" w:color="auto"/>
        <w:left w:val="none" w:sz="0" w:space="0" w:color="auto"/>
        <w:bottom w:val="none" w:sz="0" w:space="0" w:color="auto"/>
        <w:right w:val="none" w:sz="0" w:space="0" w:color="auto"/>
      </w:divBdr>
    </w:div>
    <w:div w:id="520313564">
      <w:bodyDiv w:val="1"/>
      <w:marLeft w:val="0"/>
      <w:marRight w:val="0"/>
      <w:marTop w:val="0"/>
      <w:marBottom w:val="0"/>
      <w:divBdr>
        <w:top w:val="none" w:sz="0" w:space="0" w:color="auto"/>
        <w:left w:val="none" w:sz="0" w:space="0" w:color="auto"/>
        <w:bottom w:val="none" w:sz="0" w:space="0" w:color="auto"/>
        <w:right w:val="none" w:sz="0" w:space="0" w:color="auto"/>
      </w:divBdr>
    </w:div>
    <w:div w:id="531764474">
      <w:bodyDiv w:val="1"/>
      <w:marLeft w:val="0"/>
      <w:marRight w:val="0"/>
      <w:marTop w:val="0"/>
      <w:marBottom w:val="0"/>
      <w:divBdr>
        <w:top w:val="none" w:sz="0" w:space="0" w:color="auto"/>
        <w:left w:val="none" w:sz="0" w:space="0" w:color="auto"/>
        <w:bottom w:val="none" w:sz="0" w:space="0" w:color="auto"/>
        <w:right w:val="none" w:sz="0" w:space="0" w:color="auto"/>
      </w:divBdr>
    </w:div>
    <w:div w:id="647052789">
      <w:bodyDiv w:val="1"/>
      <w:marLeft w:val="0"/>
      <w:marRight w:val="0"/>
      <w:marTop w:val="0"/>
      <w:marBottom w:val="0"/>
      <w:divBdr>
        <w:top w:val="none" w:sz="0" w:space="0" w:color="auto"/>
        <w:left w:val="none" w:sz="0" w:space="0" w:color="auto"/>
        <w:bottom w:val="none" w:sz="0" w:space="0" w:color="auto"/>
        <w:right w:val="none" w:sz="0" w:space="0" w:color="auto"/>
      </w:divBdr>
    </w:div>
    <w:div w:id="667245557">
      <w:bodyDiv w:val="1"/>
      <w:marLeft w:val="0"/>
      <w:marRight w:val="0"/>
      <w:marTop w:val="0"/>
      <w:marBottom w:val="0"/>
      <w:divBdr>
        <w:top w:val="none" w:sz="0" w:space="0" w:color="auto"/>
        <w:left w:val="none" w:sz="0" w:space="0" w:color="auto"/>
        <w:bottom w:val="none" w:sz="0" w:space="0" w:color="auto"/>
        <w:right w:val="none" w:sz="0" w:space="0" w:color="auto"/>
      </w:divBdr>
      <w:divsChild>
        <w:div w:id="11431614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6198352">
              <w:marLeft w:val="0"/>
              <w:marRight w:val="0"/>
              <w:marTop w:val="0"/>
              <w:marBottom w:val="0"/>
              <w:divBdr>
                <w:top w:val="none" w:sz="0" w:space="0" w:color="auto"/>
                <w:left w:val="none" w:sz="0" w:space="0" w:color="auto"/>
                <w:bottom w:val="none" w:sz="0" w:space="0" w:color="auto"/>
                <w:right w:val="none" w:sz="0" w:space="0" w:color="auto"/>
              </w:divBdr>
              <w:divsChild>
                <w:div w:id="1879273929">
                  <w:marLeft w:val="0"/>
                  <w:marRight w:val="0"/>
                  <w:marTop w:val="0"/>
                  <w:marBottom w:val="0"/>
                  <w:divBdr>
                    <w:top w:val="none" w:sz="0" w:space="0" w:color="auto"/>
                    <w:left w:val="none" w:sz="0" w:space="0" w:color="auto"/>
                    <w:bottom w:val="none" w:sz="0" w:space="0" w:color="auto"/>
                    <w:right w:val="none" w:sz="0" w:space="0" w:color="auto"/>
                  </w:divBdr>
                  <w:divsChild>
                    <w:div w:id="364063059">
                      <w:marLeft w:val="0"/>
                      <w:marRight w:val="0"/>
                      <w:marTop w:val="0"/>
                      <w:marBottom w:val="0"/>
                      <w:divBdr>
                        <w:top w:val="none" w:sz="0" w:space="0" w:color="auto"/>
                        <w:left w:val="none" w:sz="0" w:space="0" w:color="auto"/>
                        <w:bottom w:val="none" w:sz="0" w:space="0" w:color="auto"/>
                        <w:right w:val="none" w:sz="0" w:space="0" w:color="auto"/>
                      </w:divBdr>
                      <w:divsChild>
                        <w:div w:id="7772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690829">
      <w:bodyDiv w:val="1"/>
      <w:marLeft w:val="0"/>
      <w:marRight w:val="0"/>
      <w:marTop w:val="0"/>
      <w:marBottom w:val="0"/>
      <w:divBdr>
        <w:top w:val="none" w:sz="0" w:space="0" w:color="auto"/>
        <w:left w:val="none" w:sz="0" w:space="0" w:color="auto"/>
        <w:bottom w:val="none" w:sz="0" w:space="0" w:color="auto"/>
        <w:right w:val="none" w:sz="0" w:space="0" w:color="auto"/>
      </w:divBdr>
    </w:div>
    <w:div w:id="774909003">
      <w:bodyDiv w:val="1"/>
      <w:marLeft w:val="0"/>
      <w:marRight w:val="0"/>
      <w:marTop w:val="0"/>
      <w:marBottom w:val="0"/>
      <w:divBdr>
        <w:top w:val="none" w:sz="0" w:space="0" w:color="auto"/>
        <w:left w:val="none" w:sz="0" w:space="0" w:color="auto"/>
        <w:bottom w:val="none" w:sz="0" w:space="0" w:color="auto"/>
        <w:right w:val="none" w:sz="0" w:space="0" w:color="auto"/>
      </w:divBdr>
    </w:div>
    <w:div w:id="827286975">
      <w:bodyDiv w:val="1"/>
      <w:marLeft w:val="0"/>
      <w:marRight w:val="0"/>
      <w:marTop w:val="0"/>
      <w:marBottom w:val="0"/>
      <w:divBdr>
        <w:top w:val="none" w:sz="0" w:space="0" w:color="auto"/>
        <w:left w:val="none" w:sz="0" w:space="0" w:color="auto"/>
        <w:bottom w:val="none" w:sz="0" w:space="0" w:color="auto"/>
        <w:right w:val="none" w:sz="0" w:space="0" w:color="auto"/>
      </w:divBdr>
    </w:div>
    <w:div w:id="885412576">
      <w:bodyDiv w:val="1"/>
      <w:marLeft w:val="0"/>
      <w:marRight w:val="0"/>
      <w:marTop w:val="0"/>
      <w:marBottom w:val="0"/>
      <w:divBdr>
        <w:top w:val="none" w:sz="0" w:space="0" w:color="auto"/>
        <w:left w:val="none" w:sz="0" w:space="0" w:color="auto"/>
        <w:bottom w:val="none" w:sz="0" w:space="0" w:color="auto"/>
        <w:right w:val="none" w:sz="0" w:space="0" w:color="auto"/>
      </w:divBdr>
    </w:div>
    <w:div w:id="1141465284">
      <w:bodyDiv w:val="1"/>
      <w:marLeft w:val="0"/>
      <w:marRight w:val="0"/>
      <w:marTop w:val="0"/>
      <w:marBottom w:val="0"/>
      <w:divBdr>
        <w:top w:val="none" w:sz="0" w:space="0" w:color="auto"/>
        <w:left w:val="none" w:sz="0" w:space="0" w:color="auto"/>
        <w:bottom w:val="none" w:sz="0" w:space="0" w:color="auto"/>
        <w:right w:val="none" w:sz="0" w:space="0" w:color="auto"/>
      </w:divBdr>
    </w:div>
    <w:div w:id="1142891238">
      <w:bodyDiv w:val="1"/>
      <w:marLeft w:val="0"/>
      <w:marRight w:val="0"/>
      <w:marTop w:val="0"/>
      <w:marBottom w:val="0"/>
      <w:divBdr>
        <w:top w:val="none" w:sz="0" w:space="0" w:color="auto"/>
        <w:left w:val="none" w:sz="0" w:space="0" w:color="auto"/>
        <w:bottom w:val="none" w:sz="0" w:space="0" w:color="auto"/>
        <w:right w:val="none" w:sz="0" w:space="0" w:color="auto"/>
      </w:divBdr>
    </w:div>
    <w:div w:id="1154755638">
      <w:bodyDiv w:val="1"/>
      <w:marLeft w:val="0"/>
      <w:marRight w:val="0"/>
      <w:marTop w:val="0"/>
      <w:marBottom w:val="0"/>
      <w:divBdr>
        <w:top w:val="none" w:sz="0" w:space="0" w:color="auto"/>
        <w:left w:val="none" w:sz="0" w:space="0" w:color="auto"/>
        <w:bottom w:val="none" w:sz="0" w:space="0" w:color="auto"/>
        <w:right w:val="none" w:sz="0" w:space="0" w:color="auto"/>
      </w:divBdr>
    </w:div>
    <w:div w:id="1177354930">
      <w:bodyDiv w:val="1"/>
      <w:marLeft w:val="0"/>
      <w:marRight w:val="0"/>
      <w:marTop w:val="0"/>
      <w:marBottom w:val="0"/>
      <w:divBdr>
        <w:top w:val="none" w:sz="0" w:space="0" w:color="auto"/>
        <w:left w:val="none" w:sz="0" w:space="0" w:color="auto"/>
        <w:bottom w:val="none" w:sz="0" w:space="0" w:color="auto"/>
        <w:right w:val="none" w:sz="0" w:space="0" w:color="auto"/>
      </w:divBdr>
    </w:div>
    <w:div w:id="1179613690">
      <w:bodyDiv w:val="1"/>
      <w:marLeft w:val="0"/>
      <w:marRight w:val="0"/>
      <w:marTop w:val="0"/>
      <w:marBottom w:val="0"/>
      <w:divBdr>
        <w:top w:val="none" w:sz="0" w:space="0" w:color="auto"/>
        <w:left w:val="none" w:sz="0" w:space="0" w:color="auto"/>
        <w:bottom w:val="none" w:sz="0" w:space="0" w:color="auto"/>
        <w:right w:val="none" w:sz="0" w:space="0" w:color="auto"/>
      </w:divBdr>
    </w:div>
    <w:div w:id="1221789666">
      <w:bodyDiv w:val="1"/>
      <w:marLeft w:val="0"/>
      <w:marRight w:val="0"/>
      <w:marTop w:val="0"/>
      <w:marBottom w:val="0"/>
      <w:divBdr>
        <w:top w:val="none" w:sz="0" w:space="0" w:color="auto"/>
        <w:left w:val="none" w:sz="0" w:space="0" w:color="auto"/>
        <w:bottom w:val="none" w:sz="0" w:space="0" w:color="auto"/>
        <w:right w:val="none" w:sz="0" w:space="0" w:color="auto"/>
      </w:divBdr>
    </w:div>
    <w:div w:id="1282498801">
      <w:bodyDiv w:val="1"/>
      <w:marLeft w:val="0"/>
      <w:marRight w:val="0"/>
      <w:marTop w:val="0"/>
      <w:marBottom w:val="0"/>
      <w:divBdr>
        <w:top w:val="none" w:sz="0" w:space="0" w:color="auto"/>
        <w:left w:val="none" w:sz="0" w:space="0" w:color="auto"/>
        <w:bottom w:val="none" w:sz="0" w:space="0" w:color="auto"/>
        <w:right w:val="none" w:sz="0" w:space="0" w:color="auto"/>
      </w:divBdr>
    </w:div>
    <w:div w:id="1302730608">
      <w:bodyDiv w:val="1"/>
      <w:marLeft w:val="0"/>
      <w:marRight w:val="0"/>
      <w:marTop w:val="0"/>
      <w:marBottom w:val="0"/>
      <w:divBdr>
        <w:top w:val="none" w:sz="0" w:space="0" w:color="auto"/>
        <w:left w:val="none" w:sz="0" w:space="0" w:color="auto"/>
        <w:bottom w:val="none" w:sz="0" w:space="0" w:color="auto"/>
        <w:right w:val="none" w:sz="0" w:space="0" w:color="auto"/>
      </w:divBdr>
    </w:div>
    <w:div w:id="1516849176">
      <w:bodyDiv w:val="1"/>
      <w:marLeft w:val="0"/>
      <w:marRight w:val="0"/>
      <w:marTop w:val="0"/>
      <w:marBottom w:val="0"/>
      <w:divBdr>
        <w:top w:val="none" w:sz="0" w:space="0" w:color="auto"/>
        <w:left w:val="none" w:sz="0" w:space="0" w:color="auto"/>
        <w:bottom w:val="none" w:sz="0" w:space="0" w:color="auto"/>
        <w:right w:val="none" w:sz="0" w:space="0" w:color="auto"/>
      </w:divBdr>
    </w:div>
    <w:div w:id="1561089974">
      <w:bodyDiv w:val="1"/>
      <w:marLeft w:val="0"/>
      <w:marRight w:val="0"/>
      <w:marTop w:val="0"/>
      <w:marBottom w:val="0"/>
      <w:divBdr>
        <w:top w:val="none" w:sz="0" w:space="0" w:color="auto"/>
        <w:left w:val="none" w:sz="0" w:space="0" w:color="auto"/>
        <w:bottom w:val="none" w:sz="0" w:space="0" w:color="auto"/>
        <w:right w:val="none" w:sz="0" w:space="0" w:color="auto"/>
      </w:divBdr>
    </w:div>
    <w:div w:id="1622833664">
      <w:bodyDiv w:val="1"/>
      <w:marLeft w:val="0"/>
      <w:marRight w:val="0"/>
      <w:marTop w:val="0"/>
      <w:marBottom w:val="0"/>
      <w:divBdr>
        <w:top w:val="none" w:sz="0" w:space="0" w:color="auto"/>
        <w:left w:val="none" w:sz="0" w:space="0" w:color="auto"/>
        <w:bottom w:val="none" w:sz="0" w:space="0" w:color="auto"/>
        <w:right w:val="none" w:sz="0" w:space="0" w:color="auto"/>
      </w:divBdr>
    </w:div>
    <w:div w:id="1844393969">
      <w:bodyDiv w:val="1"/>
      <w:marLeft w:val="0"/>
      <w:marRight w:val="0"/>
      <w:marTop w:val="0"/>
      <w:marBottom w:val="0"/>
      <w:divBdr>
        <w:top w:val="none" w:sz="0" w:space="0" w:color="auto"/>
        <w:left w:val="none" w:sz="0" w:space="0" w:color="auto"/>
        <w:bottom w:val="none" w:sz="0" w:space="0" w:color="auto"/>
        <w:right w:val="none" w:sz="0" w:space="0" w:color="auto"/>
      </w:divBdr>
    </w:div>
    <w:div w:id="1986083132">
      <w:bodyDiv w:val="1"/>
      <w:marLeft w:val="0"/>
      <w:marRight w:val="0"/>
      <w:marTop w:val="0"/>
      <w:marBottom w:val="0"/>
      <w:divBdr>
        <w:top w:val="none" w:sz="0" w:space="0" w:color="auto"/>
        <w:left w:val="none" w:sz="0" w:space="0" w:color="auto"/>
        <w:bottom w:val="none" w:sz="0" w:space="0" w:color="auto"/>
        <w:right w:val="none" w:sz="0" w:space="0" w:color="auto"/>
      </w:divBdr>
    </w:div>
    <w:div w:id="2059862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6.png" Id="rId18" /><Relationship Type="http://schemas.openxmlformats.org/officeDocument/2006/relationships/theme" Target="theme/theme1.xml" Id="rId26" /><Relationship Type="http://schemas.openxmlformats.org/officeDocument/2006/relationships/numbering" Target="numbering.xml" Id="rId3" /><Relationship Type="http://schemas.openxmlformats.org/officeDocument/2006/relationships/header" Target="header1.xml" Id="rId21" /><Relationship Type="http://schemas.openxmlformats.org/officeDocument/2006/relationships/footnotes" Target="footnotes.xml" Id="rId7" /><Relationship Type="http://schemas.microsoft.com/office/2018/08/relationships/commentsExtensible" Target="commentsExtensible.xml" Id="rId12" /><Relationship Type="http://schemas.openxmlformats.org/officeDocument/2006/relationships/image" Target="media/image5.png" Id="rId17" /><Relationship Type="http://schemas.openxmlformats.org/officeDocument/2006/relationships/glossaryDocument" Target="glossary/document.xml" Id="rId25" /><Relationship Type="http://schemas.openxmlformats.org/officeDocument/2006/relationships/customXml" Target="../customXml/item2.xml" Id="rId2" /><Relationship Type="http://schemas.openxmlformats.org/officeDocument/2006/relationships/image" Target="media/image4.jpeg" Id="rId16" /><Relationship Type="http://schemas.openxmlformats.org/officeDocument/2006/relationships/hyperlink" Target="http://www.icts.uct.ac.za/sites/default/files/image_tool/images/286/UCT_Information_Security_Policy_PC03_2020.pdf" TargetMode="External" Id="rId20" /><Relationship Type="http://schemas.openxmlformats.org/officeDocument/2006/relationships/customXml" Target="../customXml/item1.xml" Id="rId1" /><Relationship Type="http://schemas.openxmlformats.org/officeDocument/2006/relationships/webSettings" Target="webSettings.xml" Id="rId6" /><Relationship Type="http://schemas.microsoft.com/office/2016/09/relationships/commentsIds" Target="commentsIds.xml" Id="rId11" /><Relationship Type="http://schemas.microsoft.com/office/2011/relationships/people" Target="people.xml" Id="rId24" /><Relationship Type="http://schemas.openxmlformats.org/officeDocument/2006/relationships/settings" Target="settings.xml" Id="rId5" /><Relationship Type="http://schemas.openxmlformats.org/officeDocument/2006/relationships/image" Target="media/image3.png" Id="rId15" /><Relationship Type="http://schemas.openxmlformats.org/officeDocument/2006/relationships/fontTable" Target="fontTable.xml" Id="rId23" /><Relationship Type="http://schemas.microsoft.com/office/2011/relationships/commentsExtended" Target="commentsExtended.xml" Id="rId10" /><Relationship Type="http://schemas.openxmlformats.org/officeDocument/2006/relationships/hyperlink" Target="http://www.icts.uct.ac.za/uct-perimeter-firewall-policy" TargetMode="External" Id="rId19" /><Relationship Type="http://schemas.openxmlformats.org/officeDocument/2006/relationships/styles" Target="styles.xml" Id="rId4" /><Relationship Type="http://schemas.openxmlformats.org/officeDocument/2006/relationships/comments" Target="comments.xml" Id="rId9" /><Relationship Type="http://schemas.openxmlformats.org/officeDocument/2006/relationships/image" Target="media/image2.png" Id="rId14" /><Relationship Type="http://schemas.openxmlformats.org/officeDocument/2006/relationships/image" Target="media/image8.jpeg" Id="rId22" /><Relationship Type="http://schemas.microsoft.com/office/2020/10/relationships/intelligence" Target="intelligence2.xml" Id="rId27" /><Relationship Type="http://schemas.openxmlformats.org/officeDocument/2006/relationships/footer" Target="footer.xml" Id="R29e63e6337e14842" /><Relationship Type="http://schemas.openxmlformats.org/officeDocument/2006/relationships/footer" Target="footer2.xml" Id="R94e21055818549b9" /><Relationship Type="http://schemas.openxmlformats.org/officeDocument/2006/relationships/image" Target="/media/image5.jpg" Id="R5b1ae7af58cd4568"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37ACD3AF-0F8E-41AE-8F73-09BE2EFCC2F9}"/>
      </w:docPartPr>
      <w:docPartBody>
        <w:p xmlns:wp14="http://schemas.microsoft.com/office/word/2010/wordml" w:rsidR="000F36F2" w:rsidRDefault="000F36F2" w14:paraId="672A6659" wp14:textId="777777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F36F2"/>
    <w:rsid w:val="00042B99"/>
    <w:rsid w:val="000869D5"/>
    <w:rsid w:val="000F36F2"/>
    <w:rsid w:val="0011709C"/>
    <w:rsid w:val="00130279"/>
    <w:rsid w:val="00193A24"/>
    <w:rsid w:val="002F4274"/>
    <w:rsid w:val="00354250"/>
    <w:rsid w:val="004117AD"/>
    <w:rsid w:val="0044208F"/>
    <w:rsid w:val="00490A97"/>
    <w:rsid w:val="004B0549"/>
    <w:rsid w:val="004C30B6"/>
    <w:rsid w:val="00566818"/>
    <w:rsid w:val="006706A0"/>
    <w:rsid w:val="006F75C6"/>
    <w:rsid w:val="00741536"/>
    <w:rsid w:val="007E267E"/>
    <w:rsid w:val="00874698"/>
    <w:rsid w:val="008874F9"/>
    <w:rsid w:val="008E6FA5"/>
    <w:rsid w:val="00923F12"/>
    <w:rsid w:val="00945EFB"/>
    <w:rsid w:val="009531C4"/>
    <w:rsid w:val="0096012B"/>
    <w:rsid w:val="009833AD"/>
    <w:rsid w:val="009B36EE"/>
    <w:rsid w:val="00A2163B"/>
    <w:rsid w:val="00B12913"/>
    <w:rsid w:val="00B21964"/>
    <w:rsid w:val="00B21AE0"/>
    <w:rsid w:val="00BF0F47"/>
    <w:rsid w:val="00C536EF"/>
    <w:rsid w:val="00C94DA1"/>
    <w:rsid w:val="00CE5407"/>
    <w:rsid w:val="00D06DBE"/>
    <w:rsid w:val="00D77C0B"/>
    <w:rsid w:val="00E55B7C"/>
    <w:rsid w:val="00EC1449"/>
    <w:rsid w:val="00EE207E"/>
    <w:rsid w:val="00F87EEF"/>
    <w:rsid w:val="00FE0F71"/>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cwY2MpUYwyQ3ifOdN6CLjr8JA==">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373136-49FF-4157-83F9-82F52B1752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Ffion Atkins</dc:creator>
  <lastModifiedBy>Este Su Van Wyk</lastModifiedBy>
  <revision>14</revision>
  <dcterms:created xsi:type="dcterms:W3CDTF">2024-08-08T08:45:00.0000000Z</dcterms:created>
  <dcterms:modified xsi:type="dcterms:W3CDTF">2024-09-06T09:43:03.9510693Z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f515d4cba2da8c55eb3c34267958e42c372478985963e9baf76da72933e1feb4</vt:lpwstr>
  </property>
</Properties>
</file>