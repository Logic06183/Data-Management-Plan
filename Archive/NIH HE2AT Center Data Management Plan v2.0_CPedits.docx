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7813F4" w:rsidRDefault="4CBF20F8" w14:paraId="00000001" w14:textId="77777777">
      <w:pPr>
        <w:pStyle w:val="Heading2"/>
        <w:spacing w:before="0" w:after="0"/>
        <w:rPr>
          <w:rFonts w:eastAsia="Nunito" w:cs="Nunito"/>
          <w:color w:val="333333"/>
          <w:sz w:val="24"/>
          <w:szCs w:val="24"/>
        </w:rPr>
      </w:pPr>
      <w:r w:rsidRPr="4CBF20F8">
        <w:rPr>
          <w:rFonts w:eastAsia="Nunito" w:cs="Nunito"/>
          <w:color w:val="333333"/>
          <w:sz w:val="24"/>
          <w:szCs w:val="24"/>
        </w:rPr>
        <w:t xml:space="preserve"> </w:t>
      </w:r>
    </w:p>
    <w:p w:rsidR="007813F4" w:rsidRDefault="009511AE" w14:paraId="00000002" w14:textId="323FDF5B">
      <w:pPr>
        <w:pStyle w:val="Title"/>
        <w:spacing w:after="0"/>
        <w:rPr>
          <w:rFonts w:ascii="Nunito" w:hAnsi="Nunito" w:eastAsia="Nunito" w:cs="Nunito"/>
        </w:rPr>
      </w:pPr>
      <w:bookmarkStart w:name="_heading=h.os84weccl6ey" w:id="0"/>
      <w:bookmarkEnd w:id="0"/>
      <w:del w:author="Craig Parker" w:date="2024-07-08T09:29:00Z" w:id="1">
        <w:r w:rsidRPr="54FBA741" w:rsidDel="54FBA741">
          <w:rPr>
            <w:rFonts w:ascii="Nunito" w:hAnsi="Nunito" w:eastAsia="Nunito" w:cs="Nunito"/>
          </w:rPr>
          <w:delText>HE</w:delText>
        </w:r>
        <w:r w:rsidRPr="54FBA741" w:rsidDel="54FBA741">
          <w:rPr>
            <w:rFonts w:ascii="Nunito" w:hAnsi="Nunito" w:eastAsia="Nunito" w:cs="Nunito"/>
            <w:vertAlign w:val="superscript"/>
          </w:rPr>
          <w:delText>2</w:delText>
        </w:r>
        <w:r w:rsidRPr="54FBA741" w:rsidDel="54FBA741">
          <w:rPr>
            <w:rFonts w:ascii="Nunito" w:hAnsi="Nunito" w:eastAsia="Nunito" w:cs="Nunito"/>
          </w:rPr>
          <w:delText>AT</w:delText>
        </w:r>
      </w:del>
      <w:ins w:author="Craig Parker" w:date="2024-07-08T09:29:00Z" w:id="2">
        <w:r w:rsidRPr="54FBA741" w:rsidR="54FBA741">
          <w:rPr>
            <w:rFonts w:ascii="Nunito" w:hAnsi="Nunito" w:eastAsia="Nunito" w:cs="Nunito"/>
          </w:rPr>
          <w:t>HE²AT</w:t>
        </w:r>
      </w:ins>
      <w:r w:rsidRPr="54FBA741" w:rsidR="54FBA741">
        <w:rPr>
          <w:rFonts w:ascii="Nunito" w:hAnsi="Nunito" w:eastAsia="Nunito" w:cs="Nunito"/>
        </w:rPr>
        <w:t xml:space="preserve"> Center Data Management Plan</w:t>
      </w:r>
    </w:p>
    <w:p w:rsidR="007813F4" w:rsidRDefault="4CBF20F8" w14:paraId="00000003" w14:textId="77777777">
      <w:pPr>
        <w:pStyle w:val="Heading2"/>
        <w:spacing w:before="0" w:after="0"/>
        <w:rPr>
          <w:rFonts w:eastAsia="Nunito" w:cs="Nunito"/>
          <w:color w:val="333333"/>
          <w:sz w:val="24"/>
          <w:szCs w:val="24"/>
        </w:rPr>
      </w:pPr>
      <w:r w:rsidRPr="4CBF20F8">
        <w:rPr>
          <w:rFonts w:eastAsia="Nunito" w:cs="Nunito"/>
          <w:color w:val="333333"/>
          <w:sz w:val="24"/>
          <w:szCs w:val="24"/>
        </w:rPr>
        <w:t xml:space="preserve"> </w:t>
      </w:r>
    </w:p>
    <w:p w:rsidR="007813F4" w:rsidRDefault="4CBF20F8" w14:paraId="00000004" w14:textId="77777777">
      <w:pPr>
        <w:pStyle w:val="Heading2"/>
        <w:spacing w:before="0" w:after="0"/>
        <w:rPr>
          <w:rFonts w:eastAsia="Nunito" w:cs="Nunito"/>
          <w:color w:val="333333"/>
          <w:sz w:val="24"/>
          <w:szCs w:val="24"/>
        </w:rPr>
      </w:pPr>
      <w:r w:rsidRPr="4CBF20F8">
        <w:rPr>
          <w:rFonts w:eastAsia="Nunito" w:cs="Nunito"/>
          <w:color w:val="333333"/>
          <w:sz w:val="24"/>
          <w:szCs w:val="24"/>
        </w:rPr>
        <w:t xml:space="preserve"> </w:t>
      </w:r>
    </w:p>
    <w:p w:rsidR="007813F4" w:rsidRDefault="5D4A789A" w14:paraId="00000005" w14:textId="4B1D8BBA">
      <w:pPr>
        <w:rPr>
          <w:rFonts w:ascii="Nunito" w:hAnsi="Nunito" w:eastAsia="Nunito" w:cs="Nunito"/>
        </w:rPr>
      </w:pPr>
      <w:r w:rsidRPr="5D4A789A">
        <w:rPr>
          <w:rFonts w:ascii="Nunito" w:hAnsi="Nunito" w:eastAsia="Nunito" w:cs="Nunito"/>
        </w:rPr>
        <w:t xml:space="preserve">Document version number </w:t>
      </w:r>
      <w:ins w:author="Craig Parker" w:date="2024-07-09T09:20:00Z" w:id="3">
        <w:r w:rsidR="00A85895">
          <w:rPr>
            <w:rFonts w:ascii="Nunito" w:hAnsi="Nunito" w:eastAsia="Nunito" w:cs="Nunito"/>
          </w:rPr>
          <w:t>3</w:t>
        </w:r>
      </w:ins>
      <w:del w:author="Craig Parker" w:date="2024-07-09T09:20:00Z" w:id="4">
        <w:r w:rsidRPr="5D4A789A" w:rsidDel="00A85895">
          <w:rPr>
            <w:rFonts w:ascii="Nunito" w:hAnsi="Nunito" w:eastAsia="Nunito" w:cs="Nunito"/>
          </w:rPr>
          <w:delText>2</w:delText>
        </w:r>
      </w:del>
      <w:r w:rsidRPr="5D4A789A">
        <w:rPr>
          <w:rFonts w:ascii="Nunito" w:hAnsi="Nunito" w:eastAsia="Nunito" w:cs="Nunito"/>
        </w:rPr>
        <w:t xml:space="preserve">.0                 </w:t>
      </w:r>
      <w:r w:rsidR="009511AE">
        <w:tab/>
      </w:r>
      <w:r w:rsidRPr="5D4A789A">
        <w:rPr>
          <w:rFonts w:ascii="Nunito" w:hAnsi="Nunito" w:eastAsia="Nunito" w:cs="Nunito"/>
        </w:rPr>
        <w:t xml:space="preserve"> </w:t>
      </w:r>
    </w:p>
    <w:p w:rsidR="007813F4" w:rsidRDefault="5D4A789A" w14:paraId="00000006" w14:textId="24448044">
      <w:pPr>
        <w:rPr>
          <w:rFonts w:ascii="Nunito" w:hAnsi="Nunito" w:eastAsia="Nunito" w:cs="Nunito"/>
        </w:rPr>
      </w:pPr>
      <w:r w:rsidRPr="5D4A789A">
        <w:rPr>
          <w:rFonts w:ascii="Nunito" w:hAnsi="Nunito" w:eastAsia="Nunito" w:cs="Nunito"/>
        </w:rPr>
        <w:t xml:space="preserve">Version Date: </w:t>
      </w:r>
      <w:del w:author="Craig Parker" w:date="2024-07-09T09:20:00Z" w:id="5">
        <w:r w:rsidRPr="5D4A789A" w:rsidDel="00A85895">
          <w:rPr>
            <w:rFonts w:ascii="Nunito" w:hAnsi="Nunito" w:eastAsia="Nunito" w:cs="Nunito"/>
            <w:highlight w:val="yellow"/>
          </w:rPr>
          <w:delText>19/03</w:delText>
        </w:r>
      </w:del>
      <w:r w:rsidRPr="5D4A789A">
        <w:rPr>
          <w:rFonts w:ascii="Nunito" w:hAnsi="Nunito" w:eastAsia="Nunito" w:cs="Nunito"/>
          <w:highlight w:val="yellow"/>
        </w:rPr>
        <w:t>/2024</w:t>
      </w:r>
    </w:p>
    <w:p w:rsidR="007813F4" w:rsidRDefault="009511AE" w14:paraId="00000007" w14:textId="77777777">
      <w:pPr>
        <w:rPr>
          <w:rFonts w:ascii="Nunito" w:hAnsi="Nunito" w:eastAsia="Nunito" w:cs="Nunito"/>
        </w:rPr>
      </w:pPr>
      <w:r>
        <w:rPr>
          <w:rFonts w:ascii="Nunito" w:hAnsi="Nunito" w:eastAsia="Nunito" w:cs="Nunito"/>
        </w:rPr>
        <w:t xml:space="preserve"> </w:t>
      </w:r>
    </w:p>
    <w:p w:rsidR="007813F4" w:rsidRDefault="009511AE" w14:paraId="00000008" w14:textId="77777777">
      <w:pPr>
        <w:rPr>
          <w:rFonts w:ascii="Nunito" w:hAnsi="Nunito" w:eastAsia="Nunito" w:cs="Nunito"/>
        </w:rPr>
      </w:pPr>
      <w:r>
        <w:rPr>
          <w:rFonts w:ascii="Nunito" w:hAnsi="Nunito" w:eastAsia="Nunito" w:cs="Nunito"/>
        </w:rPr>
        <w:t xml:space="preserve"> </w:t>
      </w:r>
    </w:p>
    <w:p w:rsidR="007813F4" w:rsidRDefault="009511AE" w14:paraId="00000009" w14:textId="77777777">
      <w:pPr>
        <w:rPr>
          <w:rFonts w:ascii="Nunito" w:hAnsi="Nunito" w:eastAsia="Nunito" w:cs="Nunito"/>
        </w:rPr>
      </w:pPr>
      <w:r>
        <w:rPr>
          <w:rFonts w:ascii="Nunito" w:hAnsi="Nunito" w:eastAsia="Nunito" w:cs="Nunito"/>
        </w:rPr>
        <w:t>Developed by __Chris Jack_____ _____________ ____________________</w:t>
      </w:r>
    </w:p>
    <w:p w:rsidR="007813F4" w:rsidRDefault="009511AE" w14:paraId="0000000A" w14:textId="77777777">
      <w:pPr>
        <w:rPr>
          <w:rFonts w:ascii="Nunito" w:hAnsi="Nunito" w:eastAsia="Nunito" w:cs="Nunito"/>
        </w:rPr>
      </w:pPr>
      <w:r>
        <w:rPr>
          <w:rFonts w:ascii="Nunito" w:hAnsi="Nunito" w:eastAsia="Nunito" w:cs="Nunito"/>
        </w:rPr>
        <w:t xml:space="preserve">                    </w:t>
      </w:r>
      <w:r>
        <w:rPr>
          <w:rFonts w:ascii="Nunito" w:hAnsi="Nunito" w:eastAsia="Nunito" w:cs="Nunito"/>
        </w:rPr>
        <w:tab/>
      </w:r>
      <w:r>
        <w:rPr>
          <w:rFonts w:ascii="Nunito" w:hAnsi="Nunito" w:eastAsia="Nunito" w:cs="Nunito"/>
        </w:rPr>
        <w:t xml:space="preserve">Name                      </w:t>
      </w:r>
      <w:r>
        <w:rPr>
          <w:rFonts w:ascii="Nunito" w:hAnsi="Nunito" w:eastAsia="Nunito" w:cs="Nunito"/>
        </w:rPr>
        <w:tab/>
      </w:r>
      <w:r>
        <w:rPr>
          <w:rFonts w:ascii="Nunito" w:hAnsi="Nunito" w:eastAsia="Nunito" w:cs="Nunito"/>
        </w:rPr>
        <w:t xml:space="preserve">     </w:t>
      </w:r>
      <w:r>
        <w:rPr>
          <w:rFonts w:ascii="Nunito" w:hAnsi="Nunito" w:eastAsia="Nunito" w:cs="Nunito"/>
        </w:rPr>
        <w:tab/>
      </w:r>
      <w:r>
        <w:rPr>
          <w:rFonts w:ascii="Nunito" w:hAnsi="Nunito" w:eastAsia="Nunito" w:cs="Nunito"/>
        </w:rPr>
        <w:t xml:space="preserve">Date                           </w:t>
      </w:r>
      <w:r>
        <w:rPr>
          <w:rFonts w:ascii="Nunito" w:hAnsi="Nunito" w:eastAsia="Nunito" w:cs="Nunito"/>
        </w:rPr>
        <w:tab/>
      </w:r>
      <w:r>
        <w:rPr>
          <w:rFonts w:ascii="Nunito" w:hAnsi="Nunito" w:eastAsia="Nunito" w:cs="Nunito"/>
        </w:rPr>
        <w:t xml:space="preserve">   </w:t>
      </w:r>
      <w:r>
        <w:rPr>
          <w:rFonts w:ascii="Nunito" w:hAnsi="Nunito" w:eastAsia="Nunito" w:cs="Nunito"/>
        </w:rPr>
        <w:tab/>
      </w:r>
      <w:r>
        <w:rPr>
          <w:rFonts w:ascii="Nunito" w:hAnsi="Nunito" w:eastAsia="Nunito" w:cs="Nunito"/>
        </w:rPr>
        <w:t>Signature</w:t>
      </w:r>
    </w:p>
    <w:p w:rsidR="007813F4" w:rsidRDefault="009511AE" w14:paraId="0000000B" w14:textId="77777777">
      <w:pPr>
        <w:rPr>
          <w:rFonts w:ascii="Nunito" w:hAnsi="Nunito" w:eastAsia="Nunito" w:cs="Nunito"/>
        </w:rPr>
      </w:pPr>
      <w:r>
        <w:rPr>
          <w:rFonts w:ascii="Nunito" w:hAnsi="Nunito" w:eastAsia="Nunito" w:cs="Nunito"/>
        </w:rPr>
        <w:t xml:space="preserve"> </w:t>
      </w:r>
    </w:p>
    <w:p w:rsidR="007813F4" w:rsidRDefault="009511AE" w14:paraId="0000000C" w14:textId="77777777">
      <w:pPr>
        <w:rPr>
          <w:rFonts w:ascii="Nunito" w:hAnsi="Nunito" w:eastAsia="Nunito" w:cs="Nunito"/>
        </w:rPr>
      </w:pPr>
      <w:r>
        <w:rPr>
          <w:rFonts w:ascii="Nunito" w:hAnsi="Nunito" w:eastAsia="Nunito" w:cs="Nunito"/>
        </w:rPr>
        <w:t xml:space="preserve"> </w:t>
      </w:r>
    </w:p>
    <w:p w:rsidR="007813F4" w:rsidRDefault="009511AE" w14:paraId="0000000D" w14:textId="77777777">
      <w:pPr>
        <w:rPr>
          <w:rFonts w:ascii="Nunito" w:hAnsi="Nunito" w:eastAsia="Nunito" w:cs="Nunito"/>
        </w:rPr>
      </w:pPr>
      <w:r>
        <w:rPr>
          <w:rFonts w:ascii="Nunito" w:hAnsi="Nunito" w:eastAsia="Nunito" w:cs="Nunito"/>
        </w:rPr>
        <w:t xml:space="preserve"> </w:t>
      </w:r>
    </w:p>
    <w:p w:rsidR="007813F4" w:rsidRDefault="009511AE" w14:paraId="0000000E" w14:textId="77777777">
      <w:pPr>
        <w:rPr>
          <w:rFonts w:ascii="Nunito" w:hAnsi="Nunito" w:eastAsia="Nunito" w:cs="Nunito"/>
        </w:rPr>
      </w:pPr>
      <w:r>
        <w:rPr>
          <w:rFonts w:ascii="Nunito" w:hAnsi="Nunito" w:eastAsia="Nunito" w:cs="Nunito"/>
        </w:rPr>
        <w:t>Reviewed by __NIH Science officer tbd___________________ ____________ ______________________</w:t>
      </w:r>
    </w:p>
    <w:p w:rsidR="007813F4" w:rsidRDefault="009511AE" w14:paraId="0000000F" w14:textId="77777777">
      <w:pPr>
        <w:rPr>
          <w:rFonts w:ascii="Nunito" w:hAnsi="Nunito" w:eastAsia="Nunito" w:cs="Nunito"/>
        </w:rPr>
      </w:pPr>
      <w:r>
        <w:rPr>
          <w:rFonts w:ascii="Nunito" w:hAnsi="Nunito" w:eastAsia="Nunito" w:cs="Nunito"/>
        </w:rPr>
        <w:t xml:space="preserve">                    </w:t>
      </w:r>
      <w:r>
        <w:rPr>
          <w:rFonts w:ascii="Nunito" w:hAnsi="Nunito" w:eastAsia="Nunito" w:cs="Nunito"/>
        </w:rPr>
        <w:tab/>
      </w:r>
      <w:r>
        <w:rPr>
          <w:rFonts w:ascii="Nunito" w:hAnsi="Nunito" w:eastAsia="Nunito" w:cs="Nunito"/>
        </w:rPr>
        <w:t xml:space="preserve">Name                      </w:t>
      </w:r>
      <w:r>
        <w:rPr>
          <w:rFonts w:ascii="Nunito" w:hAnsi="Nunito" w:eastAsia="Nunito" w:cs="Nunito"/>
        </w:rPr>
        <w:tab/>
      </w:r>
      <w:r>
        <w:rPr>
          <w:rFonts w:ascii="Nunito" w:hAnsi="Nunito" w:eastAsia="Nunito" w:cs="Nunito"/>
        </w:rPr>
        <w:t xml:space="preserve">   </w:t>
      </w:r>
      <w:r>
        <w:rPr>
          <w:rFonts w:ascii="Nunito" w:hAnsi="Nunito" w:eastAsia="Nunito" w:cs="Nunito"/>
        </w:rPr>
        <w:tab/>
      </w:r>
      <w:r>
        <w:rPr>
          <w:rFonts w:ascii="Nunito" w:hAnsi="Nunito" w:eastAsia="Nunito" w:cs="Nunito"/>
        </w:rPr>
        <w:t xml:space="preserve">Date                             </w:t>
      </w:r>
      <w:r>
        <w:rPr>
          <w:rFonts w:ascii="Nunito" w:hAnsi="Nunito" w:eastAsia="Nunito" w:cs="Nunito"/>
        </w:rPr>
        <w:tab/>
      </w:r>
      <w:r>
        <w:rPr>
          <w:rFonts w:ascii="Nunito" w:hAnsi="Nunito" w:eastAsia="Nunito" w:cs="Nunito"/>
        </w:rPr>
        <w:t xml:space="preserve">  </w:t>
      </w:r>
      <w:r>
        <w:rPr>
          <w:rFonts w:ascii="Nunito" w:hAnsi="Nunito" w:eastAsia="Nunito" w:cs="Nunito"/>
        </w:rPr>
        <w:tab/>
      </w:r>
      <w:r>
        <w:rPr>
          <w:rFonts w:ascii="Nunito" w:hAnsi="Nunito" w:eastAsia="Nunito" w:cs="Nunito"/>
        </w:rPr>
        <w:t>Signature</w:t>
      </w:r>
    </w:p>
    <w:p w:rsidR="007813F4" w:rsidRDefault="009511AE" w14:paraId="00000010" w14:textId="77777777">
      <w:pPr>
        <w:rPr>
          <w:rFonts w:ascii="Nunito" w:hAnsi="Nunito" w:eastAsia="Nunito" w:cs="Nunito"/>
        </w:rPr>
      </w:pPr>
      <w:r>
        <w:rPr>
          <w:rFonts w:ascii="Nunito" w:hAnsi="Nunito" w:eastAsia="Nunito" w:cs="Nunito"/>
        </w:rPr>
        <w:t xml:space="preserve"> </w:t>
      </w:r>
    </w:p>
    <w:p w:rsidR="007813F4" w:rsidRDefault="009511AE" w14:paraId="00000011" w14:textId="77777777">
      <w:pPr>
        <w:rPr>
          <w:rFonts w:ascii="Nunito" w:hAnsi="Nunito" w:eastAsia="Nunito" w:cs="Nunito"/>
        </w:rPr>
      </w:pPr>
      <w:r>
        <w:rPr>
          <w:rFonts w:ascii="Nunito" w:hAnsi="Nunito" w:eastAsia="Nunito" w:cs="Nunito"/>
        </w:rPr>
        <w:t xml:space="preserve"> </w:t>
      </w:r>
    </w:p>
    <w:p w:rsidR="007813F4" w:rsidRDefault="009511AE" w14:paraId="00000012" w14:textId="77777777">
      <w:pPr>
        <w:rPr>
          <w:rFonts w:ascii="Nunito" w:hAnsi="Nunito" w:eastAsia="Nunito" w:cs="Nunito"/>
        </w:rPr>
      </w:pPr>
      <w:r>
        <w:rPr>
          <w:rFonts w:ascii="Nunito" w:hAnsi="Nunito" w:eastAsia="Nunito" w:cs="Nunito"/>
        </w:rPr>
        <w:t xml:space="preserve"> </w:t>
      </w:r>
    </w:p>
    <w:p w:rsidR="007813F4" w:rsidRDefault="009511AE" w14:paraId="00000013" w14:textId="77777777">
      <w:pPr>
        <w:rPr>
          <w:rFonts w:ascii="Nunito" w:hAnsi="Nunito" w:eastAsia="Nunito" w:cs="Nunito"/>
        </w:rPr>
      </w:pPr>
      <w:r>
        <w:rPr>
          <w:rFonts w:ascii="Nunito" w:hAnsi="Nunito" w:eastAsia="Nunito" w:cs="Nunito"/>
        </w:rPr>
        <w:t>Approved by __Matthew Chersich____ ____________ ______________________</w:t>
      </w:r>
    </w:p>
    <w:p w:rsidR="007813F4" w:rsidRDefault="009511AE" w14:paraId="00000014" w14:textId="77777777">
      <w:pPr>
        <w:rPr>
          <w:rFonts w:ascii="Nunito" w:hAnsi="Nunito" w:eastAsia="Nunito" w:cs="Nunito"/>
        </w:rPr>
      </w:pPr>
      <w:r>
        <w:rPr>
          <w:rFonts w:ascii="Nunito" w:hAnsi="Nunito" w:eastAsia="Nunito" w:cs="Nunito"/>
        </w:rPr>
        <w:t xml:space="preserve">                    </w:t>
      </w:r>
      <w:r>
        <w:rPr>
          <w:rFonts w:ascii="Nunito" w:hAnsi="Nunito" w:eastAsia="Nunito" w:cs="Nunito"/>
        </w:rPr>
        <w:tab/>
      </w:r>
      <w:r>
        <w:rPr>
          <w:rFonts w:ascii="Nunito" w:hAnsi="Nunito" w:eastAsia="Nunito" w:cs="Nunito"/>
        </w:rPr>
        <w:t xml:space="preserve">Name                      </w:t>
      </w:r>
      <w:r>
        <w:rPr>
          <w:rFonts w:ascii="Nunito" w:hAnsi="Nunito" w:eastAsia="Nunito" w:cs="Nunito"/>
        </w:rPr>
        <w:tab/>
      </w:r>
      <w:r>
        <w:rPr>
          <w:rFonts w:ascii="Nunito" w:hAnsi="Nunito" w:eastAsia="Nunito" w:cs="Nunito"/>
        </w:rPr>
        <w:t xml:space="preserve">   </w:t>
      </w:r>
      <w:r>
        <w:rPr>
          <w:rFonts w:ascii="Nunito" w:hAnsi="Nunito" w:eastAsia="Nunito" w:cs="Nunito"/>
        </w:rPr>
        <w:tab/>
      </w:r>
      <w:r>
        <w:rPr>
          <w:rFonts w:ascii="Nunito" w:hAnsi="Nunito" w:eastAsia="Nunito" w:cs="Nunito"/>
        </w:rPr>
        <w:t xml:space="preserve">Date                             </w:t>
      </w:r>
      <w:r>
        <w:rPr>
          <w:rFonts w:ascii="Nunito" w:hAnsi="Nunito" w:eastAsia="Nunito" w:cs="Nunito"/>
        </w:rPr>
        <w:tab/>
      </w:r>
      <w:r>
        <w:rPr>
          <w:rFonts w:ascii="Nunito" w:hAnsi="Nunito" w:eastAsia="Nunito" w:cs="Nunito"/>
        </w:rPr>
        <w:t xml:space="preserve"> </w:t>
      </w:r>
      <w:r>
        <w:rPr>
          <w:rFonts w:ascii="Nunito" w:hAnsi="Nunito" w:eastAsia="Nunito" w:cs="Nunito"/>
        </w:rPr>
        <w:tab/>
      </w:r>
      <w:r>
        <w:rPr>
          <w:rFonts w:ascii="Nunito" w:hAnsi="Nunito" w:eastAsia="Nunito" w:cs="Nunito"/>
        </w:rPr>
        <w:t>Signature</w:t>
      </w:r>
    </w:p>
    <w:p w:rsidR="007813F4" w:rsidRDefault="007813F4" w14:paraId="00000015" w14:textId="77777777">
      <w:pPr>
        <w:pStyle w:val="Heading2"/>
        <w:rPr>
          <w:rFonts w:eastAsia="Nunito" w:cs="Nunito"/>
          <w:color w:val="333333"/>
          <w:sz w:val="24"/>
          <w:szCs w:val="24"/>
        </w:rPr>
      </w:pPr>
    </w:p>
    <w:p w:rsidR="007813F4" w:rsidRDefault="4CBF20F8" w14:paraId="00000016" w14:textId="77777777">
      <w:pPr>
        <w:pStyle w:val="Heading2"/>
        <w:spacing w:before="0" w:after="0"/>
        <w:rPr>
          <w:rFonts w:eastAsia="Nunito" w:cs="Nunito"/>
          <w:color w:val="333333"/>
          <w:sz w:val="24"/>
          <w:szCs w:val="24"/>
        </w:rPr>
      </w:pPr>
      <w:r w:rsidRPr="4CBF20F8">
        <w:rPr>
          <w:rFonts w:eastAsia="Nunito" w:cs="Nunito"/>
          <w:color w:val="333333"/>
          <w:sz w:val="24"/>
          <w:szCs w:val="24"/>
        </w:rPr>
        <w:t xml:space="preserve"> </w:t>
      </w:r>
    </w:p>
    <w:p w:rsidR="007813F4" w:rsidRDefault="009511AE" w14:paraId="00000017" w14:textId="77777777">
      <w:pPr>
        <w:pStyle w:val="Heading1"/>
        <w:rPr>
          <w:rFonts w:ascii="Nunito" w:hAnsi="Nunito" w:eastAsia="Nunito" w:cs="Nunito"/>
          <w:color w:val="333333"/>
          <w:sz w:val="24"/>
          <w:szCs w:val="24"/>
        </w:rPr>
      </w:pPr>
      <w:bookmarkStart w:name="_heading=h.yl2quu4cq0j" w:id="6"/>
      <w:bookmarkEnd w:id="6"/>
      <w:r>
        <w:br w:type="page"/>
      </w:r>
    </w:p>
    <w:sdt>
      <w:sdtPr>
        <w:id w:val="1648782153"/>
        <w:docPartObj>
          <w:docPartGallery w:val="Table of Contents"/>
          <w:docPartUnique/>
        </w:docPartObj>
      </w:sdtPr>
      <w:sdtContent>
        <w:p w:rsidR="4CBF20F8" w:rsidP="3DCE8EE7" w:rsidRDefault="4CBF20F8" w14:paraId="17F323D8" w14:textId="2B5FF5F5">
          <w:pPr>
            <w:pStyle w:val="TOC1"/>
            <w:tabs>
              <w:tab w:val="right" w:leader="dot" w:pos="9360"/>
            </w:tabs>
            <w:rPr>
              <w:rStyle w:val="Hyperlink"/>
            </w:rPr>
          </w:pPr>
          <w:r>
            <w:fldChar w:fldCharType="begin"/>
          </w:r>
          <w:r>
            <w:instrText xml:space="preserve">TOC \o "1-9" \z \u \h</w:instrText>
          </w:r>
          <w:r>
            <w:fldChar w:fldCharType="separate"/>
          </w:r>
          <w:hyperlink w:anchor="_Toc1494327893">
            <w:r w:rsidRPr="54902136" w:rsidR="54902136">
              <w:rPr>
                <w:rStyle w:val="Hyperlink"/>
              </w:rPr>
              <w:t>1. Scope</w:t>
            </w:r>
            <w:r>
              <w:tab/>
            </w:r>
            <w:r>
              <w:fldChar w:fldCharType="begin"/>
            </w:r>
            <w:r>
              <w:instrText xml:space="preserve">PAGEREF _Toc1494327893 \h</w:instrText>
            </w:r>
            <w:r>
              <w:fldChar w:fldCharType="separate"/>
            </w:r>
            <w:r w:rsidRPr="54902136" w:rsidR="54902136">
              <w:rPr>
                <w:rStyle w:val="Hyperlink"/>
              </w:rPr>
              <w:t>2</w:t>
            </w:r>
            <w:r>
              <w:fldChar w:fldCharType="end"/>
            </w:r>
          </w:hyperlink>
        </w:p>
        <w:p w:rsidR="4CBF20F8" w:rsidP="3DCE8EE7" w:rsidRDefault="00036D26" w14:paraId="4A9F18E1" w14:textId="48EEB546">
          <w:pPr>
            <w:pStyle w:val="TOC1"/>
            <w:tabs>
              <w:tab w:val="right" w:leader="dot" w:pos="9360"/>
            </w:tabs>
            <w:rPr>
              <w:rStyle w:val="Hyperlink"/>
            </w:rPr>
          </w:pPr>
          <w:hyperlink w:anchor="_Toc1422758764">
            <w:r w:rsidRPr="54902136" w:rsidR="54902136">
              <w:rPr>
                <w:rStyle w:val="Hyperlink"/>
              </w:rPr>
              <w:t>2. Purpose</w:t>
            </w:r>
            <w:r>
              <w:tab/>
            </w:r>
            <w:r>
              <w:fldChar w:fldCharType="begin"/>
            </w:r>
            <w:r>
              <w:instrText xml:space="preserve">PAGEREF _Toc1422758764 \h</w:instrText>
            </w:r>
            <w:r>
              <w:fldChar w:fldCharType="separate"/>
            </w:r>
            <w:r w:rsidRPr="54902136" w:rsidR="54902136">
              <w:rPr>
                <w:rStyle w:val="Hyperlink"/>
              </w:rPr>
              <w:t>3</w:t>
            </w:r>
            <w:r>
              <w:fldChar w:fldCharType="end"/>
            </w:r>
          </w:hyperlink>
        </w:p>
        <w:p w:rsidR="4CBF20F8" w:rsidP="3DCE8EE7" w:rsidRDefault="00036D26" w14:paraId="58F85EA3" w14:textId="60A96136">
          <w:pPr>
            <w:pStyle w:val="TOC1"/>
            <w:tabs>
              <w:tab w:val="right" w:leader="dot" w:pos="9360"/>
            </w:tabs>
            <w:rPr>
              <w:rStyle w:val="Hyperlink"/>
            </w:rPr>
          </w:pPr>
          <w:hyperlink w:anchor="_Toc595734861">
            <w:r w:rsidRPr="54902136" w:rsidR="54902136">
              <w:rPr>
                <w:rStyle w:val="Hyperlink"/>
              </w:rPr>
              <w:t>3. Definitions and abbreviations</w:t>
            </w:r>
            <w:r>
              <w:tab/>
            </w:r>
            <w:r>
              <w:fldChar w:fldCharType="begin"/>
            </w:r>
            <w:r>
              <w:instrText xml:space="preserve">PAGEREF _Toc595734861 \h</w:instrText>
            </w:r>
            <w:r>
              <w:fldChar w:fldCharType="separate"/>
            </w:r>
            <w:r w:rsidRPr="54902136" w:rsidR="54902136">
              <w:rPr>
                <w:rStyle w:val="Hyperlink"/>
              </w:rPr>
              <w:t>3</w:t>
            </w:r>
            <w:r>
              <w:fldChar w:fldCharType="end"/>
            </w:r>
          </w:hyperlink>
        </w:p>
        <w:p w:rsidR="4CBF20F8" w:rsidP="3DCE8EE7" w:rsidRDefault="00036D26" w14:paraId="44C29EED" w14:textId="1BF030D4">
          <w:pPr>
            <w:pStyle w:val="TOC1"/>
            <w:tabs>
              <w:tab w:val="right" w:leader="dot" w:pos="9360"/>
            </w:tabs>
            <w:rPr>
              <w:rStyle w:val="Hyperlink"/>
            </w:rPr>
          </w:pPr>
          <w:hyperlink w:anchor="_Toc204769373">
            <w:r w:rsidRPr="54902136" w:rsidR="54902136">
              <w:rPr>
                <w:rStyle w:val="Hyperlink"/>
              </w:rPr>
              <w:t>4. Background</w:t>
            </w:r>
            <w:r>
              <w:tab/>
            </w:r>
            <w:r>
              <w:fldChar w:fldCharType="begin"/>
            </w:r>
            <w:r>
              <w:instrText xml:space="preserve">PAGEREF _Toc204769373 \h</w:instrText>
            </w:r>
            <w:r>
              <w:fldChar w:fldCharType="separate"/>
            </w:r>
            <w:r w:rsidRPr="54902136" w:rsidR="54902136">
              <w:rPr>
                <w:rStyle w:val="Hyperlink"/>
              </w:rPr>
              <w:t>4</w:t>
            </w:r>
            <w:r>
              <w:fldChar w:fldCharType="end"/>
            </w:r>
          </w:hyperlink>
        </w:p>
        <w:p w:rsidR="4CBF20F8" w:rsidP="3DCE8EE7" w:rsidRDefault="00036D26" w14:paraId="5FBB990D" w14:textId="2310B6C6">
          <w:pPr>
            <w:pStyle w:val="TOC1"/>
            <w:tabs>
              <w:tab w:val="right" w:leader="dot" w:pos="9360"/>
            </w:tabs>
            <w:rPr>
              <w:rStyle w:val="Hyperlink"/>
            </w:rPr>
          </w:pPr>
          <w:hyperlink w:anchor="_Toc872393963">
            <w:r w:rsidRPr="54902136" w:rsidR="54902136">
              <w:rPr>
                <w:rStyle w:val="Hyperlink"/>
              </w:rPr>
              <w:t>5. Data categories</w:t>
            </w:r>
            <w:r>
              <w:tab/>
            </w:r>
            <w:r>
              <w:fldChar w:fldCharType="begin"/>
            </w:r>
            <w:r>
              <w:instrText xml:space="preserve">PAGEREF _Toc872393963 \h</w:instrText>
            </w:r>
            <w:r>
              <w:fldChar w:fldCharType="separate"/>
            </w:r>
            <w:r w:rsidRPr="54902136" w:rsidR="54902136">
              <w:rPr>
                <w:rStyle w:val="Hyperlink"/>
              </w:rPr>
              <w:t>5</w:t>
            </w:r>
            <w:r>
              <w:fldChar w:fldCharType="end"/>
            </w:r>
          </w:hyperlink>
        </w:p>
        <w:p w:rsidR="4CBF20F8" w:rsidP="54902136" w:rsidRDefault="00036D26" w14:paraId="1BCD1595" w14:textId="28CCCADE">
          <w:pPr>
            <w:pStyle w:val="TOC1"/>
            <w:tabs>
              <w:tab w:val="left" w:leader="none" w:pos="435"/>
              <w:tab w:val="right" w:leader="dot" w:pos="9360"/>
            </w:tabs>
            <w:rPr>
              <w:rStyle w:val="Hyperlink"/>
            </w:rPr>
          </w:pPr>
          <w:hyperlink w:anchor="_Toc1343825303">
            <w:r w:rsidRPr="54902136" w:rsidR="54902136">
              <w:rPr>
                <w:rStyle w:val="Hyperlink"/>
              </w:rPr>
              <w:t>6.</w:t>
            </w:r>
            <w:r>
              <w:tab/>
            </w:r>
            <w:r w:rsidRPr="54902136" w:rsidR="54902136">
              <w:rPr>
                <w:rStyle w:val="Hyperlink"/>
              </w:rPr>
              <w:t>Data management workflow</w:t>
            </w:r>
            <w:r>
              <w:tab/>
            </w:r>
            <w:r>
              <w:fldChar w:fldCharType="begin"/>
            </w:r>
            <w:r>
              <w:instrText xml:space="preserve">PAGEREF _Toc1343825303 \h</w:instrText>
            </w:r>
            <w:r>
              <w:fldChar w:fldCharType="separate"/>
            </w:r>
            <w:r w:rsidRPr="54902136" w:rsidR="54902136">
              <w:rPr>
                <w:rStyle w:val="Hyperlink"/>
              </w:rPr>
              <w:t>9</w:t>
            </w:r>
            <w:r>
              <w:fldChar w:fldCharType="end"/>
            </w:r>
          </w:hyperlink>
        </w:p>
        <w:p w:rsidR="4CBF20F8" w:rsidP="3DCE8EE7" w:rsidRDefault="00036D26" w14:paraId="08F242D5" w14:textId="248CDA1B">
          <w:pPr>
            <w:pStyle w:val="TOC2"/>
            <w:tabs>
              <w:tab w:val="right" w:leader="dot" w:pos="9360"/>
            </w:tabs>
            <w:rPr>
              <w:rStyle w:val="Hyperlink"/>
            </w:rPr>
          </w:pPr>
          <w:hyperlink w:anchor="_Toc1594936851">
            <w:r w:rsidRPr="54902136" w:rsidR="54902136">
              <w:rPr>
                <w:rStyle w:val="Hyperlink"/>
              </w:rPr>
              <w:t>6.1. Setting up the Data Transfer Agreement (DTA)</w:t>
            </w:r>
            <w:r>
              <w:tab/>
            </w:r>
            <w:r>
              <w:fldChar w:fldCharType="begin"/>
            </w:r>
            <w:r>
              <w:instrText xml:space="preserve">PAGEREF _Toc1594936851 \h</w:instrText>
            </w:r>
            <w:r>
              <w:fldChar w:fldCharType="separate"/>
            </w:r>
            <w:r w:rsidRPr="54902136" w:rsidR="54902136">
              <w:rPr>
                <w:rStyle w:val="Hyperlink"/>
              </w:rPr>
              <w:t>10</w:t>
            </w:r>
            <w:r>
              <w:fldChar w:fldCharType="end"/>
            </w:r>
          </w:hyperlink>
        </w:p>
        <w:p w:rsidR="4CBF20F8" w:rsidP="3DCE8EE7" w:rsidRDefault="00036D26" w14:paraId="75CFB09E" w14:textId="2471B454">
          <w:pPr>
            <w:pStyle w:val="TOC2"/>
            <w:tabs>
              <w:tab w:val="right" w:leader="dot" w:pos="9360"/>
            </w:tabs>
            <w:rPr>
              <w:rStyle w:val="Hyperlink"/>
            </w:rPr>
          </w:pPr>
          <w:hyperlink w:anchor="_Toc1349819192">
            <w:r w:rsidRPr="54902136" w:rsidR="54902136">
              <w:rPr>
                <w:rStyle w:val="Hyperlink"/>
              </w:rPr>
              <w:t>6.2. Ethics approval for new databases</w:t>
            </w:r>
            <w:r>
              <w:tab/>
            </w:r>
            <w:r>
              <w:fldChar w:fldCharType="begin"/>
            </w:r>
            <w:r>
              <w:instrText xml:space="preserve">PAGEREF _Toc1349819192 \h</w:instrText>
            </w:r>
            <w:r>
              <w:fldChar w:fldCharType="separate"/>
            </w:r>
            <w:r w:rsidRPr="54902136" w:rsidR="54902136">
              <w:rPr>
                <w:rStyle w:val="Hyperlink"/>
              </w:rPr>
              <w:t>10</w:t>
            </w:r>
            <w:r>
              <w:fldChar w:fldCharType="end"/>
            </w:r>
          </w:hyperlink>
        </w:p>
        <w:p w:rsidR="4CBF20F8" w:rsidP="3DCE8EE7" w:rsidRDefault="00036D26" w14:paraId="5F89B692" w14:textId="531AAD74">
          <w:pPr>
            <w:pStyle w:val="TOC2"/>
            <w:tabs>
              <w:tab w:val="right" w:leader="dot" w:pos="9360"/>
            </w:tabs>
            <w:rPr>
              <w:rStyle w:val="Hyperlink"/>
            </w:rPr>
          </w:pPr>
          <w:hyperlink w:anchor="_Toc1749105162">
            <w:r w:rsidRPr="54902136" w:rsidR="54902136">
              <w:rPr>
                <w:rStyle w:val="Hyperlink"/>
              </w:rPr>
              <w:t>6.3.  Data encryption and transfer</w:t>
            </w:r>
            <w:r>
              <w:tab/>
            </w:r>
            <w:r>
              <w:fldChar w:fldCharType="begin"/>
            </w:r>
            <w:r>
              <w:instrText xml:space="preserve">PAGEREF _Toc1749105162 \h</w:instrText>
            </w:r>
            <w:r>
              <w:fldChar w:fldCharType="separate"/>
            </w:r>
            <w:r w:rsidRPr="54902136" w:rsidR="54902136">
              <w:rPr>
                <w:rStyle w:val="Hyperlink"/>
              </w:rPr>
              <w:t>11</w:t>
            </w:r>
            <w:r>
              <w:fldChar w:fldCharType="end"/>
            </w:r>
          </w:hyperlink>
        </w:p>
        <w:p w:rsidR="4CBF20F8" w:rsidP="3DCE8EE7" w:rsidRDefault="00036D26" w14:paraId="2B543EC0" w14:textId="2FBAF08D">
          <w:pPr>
            <w:pStyle w:val="TOC2"/>
            <w:tabs>
              <w:tab w:val="right" w:leader="dot" w:pos="9360"/>
            </w:tabs>
            <w:rPr>
              <w:rStyle w:val="Hyperlink"/>
            </w:rPr>
          </w:pPr>
          <w:hyperlink w:anchor="_Toc793127271">
            <w:r w:rsidRPr="54902136" w:rsidR="54902136">
              <w:rPr>
                <w:rStyle w:val="Hyperlink"/>
              </w:rPr>
              <w:t>6.4. Data storage and encryption</w:t>
            </w:r>
            <w:r>
              <w:tab/>
            </w:r>
            <w:r>
              <w:fldChar w:fldCharType="begin"/>
            </w:r>
            <w:r>
              <w:instrText xml:space="preserve">PAGEREF _Toc793127271 \h</w:instrText>
            </w:r>
            <w:r>
              <w:fldChar w:fldCharType="separate"/>
            </w:r>
            <w:r w:rsidRPr="54902136" w:rsidR="54902136">
              <w:rPr>
                <w:rStyle w:val="Hyperlink"/>
              </w:rPr>
              <w:t>12</w:t>
            </w:r>
            <w:r>
              <w:fldChar w:fldCharType="end"/>
            </w:r>
          </w:hyperlink>
        </w:p>
        <w:p w:rsidR="4CBF20F8" w:rsidP="3DCE8EE7" w:rsidRDefault="00036D26" w14:paraId="685045C3" w14:textId="2F2347F6">
          <w:pPr>
            <w:pStyle w:val="TOC2"/>
            <w:tabs>
              <w:tab w:val="right" w:leader="dot" w:pos="9360"/>
            </w:tabs>
            <w:rPr>
              <w:rStyle w:val="Hyperlink"/>
            </w:rPr>
          </w:pPr>
          <w:hyperlink w:anchor="_Toc497897380">
            <w:r w:rsidRPr="54902136" w:rsidR="54902136">
              <w:rPr>
                <w:rStyle w:val="Hyperlink"/>
              </w:rPr>
              <w:t>6.5. Data indexing</w:t>
            </w:r>
            <w:r>
              <w:tab/>
            </w:r>
            <w:r>
              <w:fldChar w:fldCharType="begin"/>
            </w:r>
            <w:r>
              <w:instrText xml:space="preserve">PAGEREF _Toc497897380 \h</w:instrText>
            </w:r>
            <w:r>
              <w:fldChar w:fldCharType="separate"/>
            </w:r>
            <w:r w:rsidRPr="54902136" w:rsidR="54902136">
              <w:rPr>
                <w:rStyle w:val="Hyperlink"/>
              </w:rPr>
              <w:t>12</w:t>
            </w:r>
            <w:r>
              <w:fldChar w:fldCharType="end"/>
            </w:r>
          </w:hyperlink>
        </w:p>
        <w:p w:rsidR="4CBF20F8" w:rsidP="3DCE8EE7" w:rsidRDefault="00036D26" w14:paraId="6D2BD12F" w14:textId="59A44FDA">
          <w:pPr>
            <w:pStyle w:val="TOC2"/>
            <w:tabs>
              <w:tab w:val="right" w:leader="dot" w:pos="9360"/>
            </w:tabs>
            <w:rPr>
              <w:rStyle w:val="Hyperlink"/>
            </w:rPr>
          </w:pPr>
          <w:hyperlink w:anchor="_Toc988154311">
            <w:r w:rsidRPr="54902136" w:rsidR="54902136">
              <w:rPr>
                <w:rStyle w:val="Hyperlink"/>
              </w:rPr>
              <w:t>6.6. De-identification</w:t>
            </w:r>
            <w:r>
              <w:tab/>
            </w:r>
            <w:r>
              <w:fldChar w:fldCharType="begin"/>
            </w:r>
            <w:r>
              <w:instrText xml:space="preserve">PAGEREF _Toc988154311 \h</w:instrText>
            </w:r>
            <w:r>
              <w:fldChar w:fldCharType="separate"/>
            </w:r>
            <w:r w:rsidRPr="54902136" w:rsidR="54902136">
              <w:rPr>
                <w:rStyle w:val="Hyperlink"/>
              </w:rPr>
              <w:t>12</w:t>
            </w:r>
            <w:r>
              <w:fldChar w:fldCharType="end"/>
            </w:r>
          </w:hyperlink>
        </w:p>
        <w:p w:rsidR="4CBF20F8" w:rsidP="3DCE8EE7" w:rsidRDefault="00036D26" w14:paraId="770064AF" w14:textId="6C86A2CB">
          <w:pPr>
            <w:pStyle w:val="TOC2"/>
            <w:tabs>
              <w:tab w:val="right" w:leader="dot" w:pos="9360"/>
            </w:tabs>
            <w:rPr>
              <w:rStyle w:val="Hyperlink"/>
            </w:rPr>
          </w:pPr>
          <w:hyperlink w:anchor="_Toc719261655">
            <w:r w:rsidRPr="54902136" w:rsidR="54902136">
              <w:rPr>
                <w:rStyle w:val="Hyperlink"/>
              </w:rPr>
              <w:t>6.7. Codebook remapping and harmonisation</w:t>
            </w:r>
            <w:r>
              <w:tab/>
            </w:r>
            <w:r>
              <w:fldChar w:fldCharType="begin"/>
            </w:r>
            <w:r>
              <w:instrText xml:space="preserve">PAGEREF _Toc719261655 \h</w:instrText>
            </w:r>
            <w:r>
              <w:fldChar w:fldCharType="separate"/>
            </w:r>
            <w:r w:rsidRPr="54902136" w:rsidR="54902136">
              <w:rPr>
                <w:rStyle w:val="Hyperlink"/>
              </w:rPr>
              <w:t>12</w:t>
            </w:r>
            <w:r>
              <w:fldChar w:fldCharType="end"/>
            </w:r>
          </w:hyperlink>
        </w:p>
        <w:p w:rsidR="4CBF20F8" w:rsidP="3DCE8EE7" w:rsidRDefault="00036D26" w14:paraId="58EA65F1" w14:textId="0EB23817">
          <w:pPr>
            <w:pStyle w:val="TOC2"/>
            <w:tabs>
              <w:tab w:val="right" w:leader="dot" w:pos="9360"/>
            </w:tabs>
            <w:rPr>
              <w:rStyle w:val="Hyperlink"/>
            </w:rPr>
          </w:pPr>
          <w:hyperlink w:anchor="_Toc1285951283">
            <w:r w:rsidRPr="54902136" w:rsidR="54902136">
              <w:rPr>
                <w:rStyle w:val="Hyperlink"/>
              </w:rPr>
              <w:t>6.8. Data integration and analysis</w:t>
            </w:r>
            <w:r>
              <w:tab/>
            </w:r>
            <w:r>
              <w:fldChar w:fldCharType="begin"/>
            </w:r>
            <w:r>
              <w:instrText xml:space="preserve">PAGEREF _Toc1285951283 \h</w:instrText>
            </w:r>
            <w:r>
              <w:fldChar w:fldCharType="separate"/>
            </w:r>
            <w:r w:rsidRPr="54902136" w:rsidR="54902136">
              <w:rPr>
                <w:rStyle w:val="Hyperlink"/>
              </w:rPr>
              <w:t>14</w:t>
            </w:r>
            <w:r>
              <w:fldChar w:fldCharType="end"/>
            </w:r>
          </w:hyperlink>
        </w:p>
        <w:p w:rsidR="4CBF20F8" w:rsidP="3DCE8EE7" w:rsidRDefault="00036D26" w14:paraId="15EFBFF4" w14:textId="76CB00BE">
          <w:pPr>
            <w:pStyle w:val="TOC2"/>
            <w:tabs>
              <w:tab w:val="right" w:leader="dot" w:pos="9360"/>
            </w:tabs>
            <w:rPr>
              <w:rStyle w:val="Hyperlink"/>
            </w:rPr>
          </w:pPr>
          <w:hyperlink w:anchor="_Toc199012315">
            <w:r w:rsidRPr="54902136" w:rsidR="54902136">
              <w:rPr>
                <w:rStyle w:val="Hyperlink"/>
              </w:rPr>
              <w:t>6.9. Da analysis platforms</w:t>
            </w:r>
            <w:r>
              <w:tab/>
            </w:r>
            <w:r>
              <w:fldChar w:fldCharType="begin"/>
            </w:r>
            <w:r>
              <w:instrText xml:space="preserve">PAGEREF _Toc199012315 \h</w:instrText>
            </w:r>
            <w:r>
              <w:fldChar w:fldCharType="separate"/>
            </w:r>
            <w:r w:rsidRPr="54902136" w:rsidR="54902136">
              <w:rPr>
                <w:rStyle w:val="Hyperlink"/>
              </w:rPr>
              <w:t>15</w:t>
            </w:r>
            <w:r>
              <w:fldChar w:fldCharType="end"/>
            </w:r>
          </w:hyperlink>
        </w:p>
        <w:p w:rsidR="4CBF20F8" w:rsidP="3DCE8EE7" w:rsidRDefault="00036D26" w14:paraId="05CDD7D4" w14:textId="75E50F28">
          <w:pPr>
            <w:pStyle w:val="TOC1"/>
            <w:tabs>
              <w:tab w:val="right" w:leader="dot" w:pos="9360"/>
            </w:tabs>
            <w:rPr>
              <w:rStyle w:val="Hyperlink"/>
            </w:rPr>
          </w:pPr>
          <w:hyperlink w:anchor="_Toc1160820995">
            <w:r w:rsidRPr="54902136" w:rsidR="54902136">
              <w:rPr>
                <w:rStyle w:val="Hyperlink"/>
              </w:rPr>
              <w:t>7. Data management, documentation and curation</w:t>
            </w:r>
            <w:r>
              <w:tab/>
            </w:r>
            <w:r>
              <w:fldChar w:fldCharType="begin"/>
            </w:r>
            <w:r>
              <w:instrText xml:space="preserve">PAGEREF _Toc1160820995 \h</w:instrText>
            </w:r>
            <w:r>
              <w:fldChar w:fldCharType="separate"/>
            </w:r>
            <w:r w:rsidRPr="54902136" w:rsidR="54902136">
              <w:rPr>
                <w:rStyle w:val="Hyperlink"/>
              </w:rPr>
              <w:t>15</w:t>
            </w:r>
            <w:r>
              <w:fldChar w:fldCharType="end"/>
            </w:r>
          </w:hyperlink>
        </w:p>
        <w:p w:rsidR="4CBF20F8" w:rsidP="3DCE8EE7" w:rsidRDefault="00036D26" w14:paraId="6B8071C5" w14:textId="6B416F78">
          <w:pPr>
            <w:pStyle w:val="TOC1"/>
            <w:tabs>
              <w:tab w:val="right" w:leader="dot" w:pos="9360"/>
            </w:tabs>
            <w:rPr>
              <w:rStyle w:val="Hyperlink"/>
            </w:rPr>
          </w:pPr>
          <w:hyperlink w:anchor="_Toc747508260">
            <w:r w:rsidRPr="54902136" w:rsidR="54902136">
              <w:rPr>
                <w:rStyle w:val="Hyperlink"/>
              </w:rPr>
              <w:t>8. POPIA compliance and protection of personal information</w:t>
            </w:r>
            <w:r>
              <w:tab/>
            </w:r>
            <w:r>
              <w:fldChar w:fldCharType="begin"/>
            </w:r>
            <w:r>
              <w:instrText xml:space="preserve">PAGEREF _Toc747508260 \h</w:instrText>
            </w:r>
            <w:r>
              <w:fldChar w:fldCharType="separate"/>
            </w:r>
            <w:r w:rsidRPr="54902136" w:rsidR="54902136">
              <w:rPr>
                <w:rStyle w:val="Hyperlink"/>
              </w:rPr>
              <w:t>16</w:t>
            </w:r>
            <w:r>
              <w:fldChar w:fldCharType="end"/>
            </w:r>
          </w:hyperlink>
        </w:p>
        <w:p w:rsidR="4CBF20F8" w:rsidP="3DCE8EE7" w:rsidRDefault="00036D26" w14:paraId="2071B70D" w14:textId="7FDC3909">
          <w:pPr>
            <w:pStyle w:val="TOC2"/>
            <w:tabs>
              <w:tab w:val="right" w:leader="dot" w:pos="9360"/>
            </w:tabs>
            <w:rPr>
              <w:rStyle w:val="Hyperlink"/>
            </w:rPr>
          </w:pPr>
          <w:hyperlink w:anchor="_Toc1774332254">
            <w:r w:rsidRPr="54902136" w:rsidR="54902136">
              <w:rPr>
                <w:rStyle w:val="Hyperlink"/>
              </w:rPr>
              <w:t>8.1. De-identification</w:t>
            </w:r>
            <w:r>
              <w:tab/>
            </w:r>
            <w:r>
              <w:fldChar w:fldCharType="begin"/>
            </w:r>
            <w:r>
              <w:instrText xml:space="preserve">PAGEREF _Toc1774332254 \h</w:instrText>
            </w:r>
            <w:r>
              <w:fldChar w:fldCharType="separate"/>
            </w:r>
            <w:r w:rsidRPr="54902136" w:rsidR="54902136">
              <w:rPr>
                <w:rStyle w:val="Hyperlink"/>
              </w:rPr>
              <w:t>18</w:t>
            </w:r>
            <w:r>
              <w:fldChar w:fldCharType="end"/>
            </w:r>
          </w:hyperlink>
        </w:p>
        <w:p w:rsidR="4CBF20F8" w:rsidP="3DCE8EE7" w:rsidRDefault="00036D26" w14:paraId="1ED4EEB4" w14:textId="21932D0D">
          <w:pPr>
            <w:pStyle w:val="TOC2"/>
            <w:tabs>
              <w:tab w:val="right" w:leader="dot" w:pos="9360"/>
            </w:tabs>
            <w:rPr>
              <w:rStyle w:val="Hyperlink"/>
            </w:rPr>
          </w:pPr>
          <w:hyperlink w:anchor="_Toc2024508740">
            <w:r w:rsidRPr="54902136" w:rsidR="54902136">
              <w:rPr>
                <w:rStyle w:val="Hyperlink"/>
              </w:rPr>
              <w:t>8.2. Data encryption</w:t>
            </w:r>
            <w:r>
              <w:tab/>
            </w:r>
            <w:r>
              <w:fldChar w:fldCharType="begin"/>
            </w:r>
            <w:r>
              <w:instrText xml:space="preserve">PAGEREF _Toc2024508740 \h</w:instrText>
            </w:r>
            <w:r>
              <w:fldChar w:fldCharType="separate"/>
            </w:r>
            <w:r w:rsidRPr="54902136" w:rsidR="54902136">
              <w:rPr>
                <w:rStyle w:val="Hyperlink"/>
              </w:rPr>
              <w:t>20</w:t>
            </w:r>
            <w:r>
              <w:fldChar w:fldCharType="end"/>
            </w:r>
          </w:hyperlink>
        </w:p>
        <w:p w:rsidR="4CBF20F8" w:rsidP="3DCE8EE7" w:rsidRDefault="00036D26" w14:paraId="022581CA" w14:textId="32C3E441">
          <w:pPr>
            <w:pStyle w:val="TOC2"/>
            <w:tabs>
              <w:tab w:val="right" w:leader="dot" w:pos="9360"/>
            </w:tabs>
            <w:rPr>
              <w:rStyle w:val="Hyperlink"/>
            </w:rPr>
          </w:pPr>
          <w:hyperlink w:anchor="_Toc1165531752">
            <w:r w:rsidRPr="54902136" w:rsidR="54902136">
              <w:rPr>
                <w:rStyle w:val="Hyperlink"/>
              </w:rPr>
              <w:t>8.3. Storage isolation</w:t>
            </w:r>
            <w:r>
              <w:tab/>
            </w:r>
            <w:r>
              <w:fldChar w:fldCharType="begin"/>
            </w:r>
            <w:r>
              <w:instrText xml:space="preserve">PAGEREF _Toc1165531752 \h</w:instrText>
            </w:r>
            <w:r>
              <w:fldChar w:fldCharType="separate"/>
            </w:r>
            <w:r w:rsidRPr="54902136" w:rsidR="54902136">
              <w:rPr>
                <w:rStyle w:val="Hyperlink"/>
              </w:rPr>
              <w:t>20</w:t>
            </w:r>
            <w:r>
              <w:fldChar w:fldCharType="end"/>
            </w:r>
          </w:hyperlink>
        </w:p>
        <w:p w:rsidR="4CBF20F8" w:rsidP="3DCE8EE7" w:rsidRDefault="00036D26" w14:paraId="0CCFA320" w14:textId="0591025E">
          <w:pPr>
            <w:pStyle w:val="TOC2"/>
            <w:tabs>
              <w:tab w:val="right" w:leader="dot" w:pos="9360"/>
            </w:tabs>
            <w:rPr>
              <w:rStyle w:val="Hyperlink"/>
            </w:rPr>
          </w:pPr>
          <w:hyperlink w:anchor="_Toc755252487">
            <w:r w:rsidRPr="54902136" w:rsidR="54902136">
              <w:rPr>
                <w:rStyle w:val="Hyperlink"/>
              </w:rPr>
              <w:t>8.3. Network firewall and Virtual Private Network</w:t>
            </w:r>
            <w:r>
              <w:tab/>
            </w:r>
            <w:r>
              <w:fldChar w:fldCharType="begin"/>
            </w:r>
            <w:r>
              <w:instrText xml:space="preserve">PAGEREF _Toc755252487 \h</w:instrText>
            </w:r>
            <w:r>
              <w:fldChar w:fldCharType="separate"/>
            </w:r>
            <w:r w:rsidRPr="54902136" w:rsidR="54902136">
              <w:rPr>
                <w:rStyle w:val="Hyperlink"/>
              </w:rPr>
              <w:t>20</w:t>
            </w:r>
            <w:r>
              <w:fldChar w:fldCharType="end"/>
            </w:r>
          </w:hyperlink>
        </w:p>
        <w:p w:rsidR="4CBF20F8" w:rsidP="3DCE8EE7" w:rsidRDefault="00036D26" w14:paraId="3364679A" w14:textId="71E50DD6">
          <w:pPr>
            <w:pStyle w:val="TOC2"/>
            <w:tabs>
              <w:tab w:val="right" w:leader="dot" w:pos="9360"/>
            </w:tabs>
            <w:rPr>
              <w:rStyle w:val="Hyperlink"/>
            </w:rPr>
          </w:pPr>
          <w:hyperlink w:anchor="_Toc1926379277">
            <w:r w:rsidRPr="54902136" w:rsidR="54902136">
              <w:rPr>
                <w:rStyle w:val="Hyperlink"/>
              </w:rPr>
              <w:t>8.4. Local authentication and authorisation</w:t>
            </w:r>
            <w:r>
              <w:tab/>
            </w:r>
            <w:r>
              <w:fldChar w:fldCharType="begin"/>
            </w:r>
            <w:r>
              <w:instrText xml:space="preserve">PAGEREF _Toc1926379277 \h</w:instrText>
            </w:r>
            <w:r>
              <w:fldChar w:fldCharType="separate"/>
            </w:r>
            <w:r w:rsidRPr="54902136" w:rsidR="54902136">
              <w:rPr>
                <w:rStyle w:val="Hyperlink"/>
              </w:rPr>
              <w:t>21</w:t>
            </w:r>
            <w:r>
              <w:fldChar w:fldCharType="end"/>
            </w:r>
          </w:hyperlink>
        </w:p>
        <w:p w:rsidR="4CBF20F8" w:rsidP="3DCE8EE7" w:rsidRDefault="00036D26" w14:paraId="16D3B4A7" w14:textId="207B93CF">
          <w:pPr>
            <w:pStyle w:val="TOC1"/>
            <w:tabs>
              <w:tab w:val="right" w:leader="dot" w:pos="9360"/>
            </w:tabs>
            <w:rPr>
              <w:rStyle w:val="Hyperlink"/>
            </w:rPr>
          </w:pPr>
          <w:hyperlink w:anchor="_Toc1219565423">
            <w:r w:rsidRPr="54902136" w:rsidR="54902136">
              <w:rPr>
                <w:rStyle w:val="Hyperlink"/>
              </w:rPr>
              <w:t>9. Data sharing and open access</w:t>
            </w:r>
            <w:r>
              <w:tab/>
            </w:r>
            <w:r>
              <w:fldChar w:fldCharType="begin"/>
            </w:r>
            <w:r>
              <w:instrText xml:space="preserve">PAGEREF _Toc1219565423 \h</w:instrText>
            </w:r>
            <w:r>
              <w:fldChar w:fldCharType="separate"/>
            </w:r>
            <w:r w:rsidRPr="54902136" w:rsidR="54902136">
              <w:rPr>
                <w:rStyle w:val="Hyperlink"/>
              </w:rPr>
              <w:t>21</w:t>
            </w:r>
            <w:r>
              <w:fldChar w:fldCharType="end"/>
            </w:r>
          </w:hyperlink>
        </w:p>
        <w:p w:rsidR="4CBF20F8" w:rsidP="3DCE8EE7" w:rsidRDefault="00036D26" w14:paraId="7B63E419" w14:textId="1183AF0E">
          <w:pPr>
            <w:pStyle w:val="TOC1"/>
            <w:tabs>
              <w:tab w:val="right" w:leader="dot" w:pos="9360"/>
            </w:tabs>
            <w:rPr>
              <w:rStyle w:val="Hyperlink"/>
            </w:rPr>
          </w:pPr>
          <w:hyperlink w:anchor="_Toc1050298947">
            <w:r w:rsidRPr="54902136" w:rsidR="54902136">
              <w:rPr>
                <w:rStyle w:val="Hyperlink"/>
              </w:rPr>
              <w:t>10. Procedure for making data available to qualified individuals</w:t>
            </w:r>
            <w:r>
              <w:tab/>
            </w:r>
            <w:r>
              <w:fldChar w:fldCharType="begin"/>
            </w:r>
            <w:r>
              <w:instrText xml:space="preserve">PAGEREF _Toc1050298947 \h</w:instrText>
            </w:r>
            <w:r>
              <w:fldChar w:fldCharType="separate"/>
            </w:r>
            <w:r w:rsidRPr="54902136" w:rsidR="54902136">
              <w:rPr>
                <w:rStyle w:val="Hyperlink"/>
              </w:rPr>
              <w:t>22</w:t>
            </w:r>
            <w:r>
              <w:fldChar w:fldCharType="end"/>
            </w:r>
          </w:hyperlink>
        </w:p>
        <w:p w:rsidR="4CBF20F8" w:rsidP="3DCE8EE7" w:rsidRDefault="00036D26" w14:paraId="257C6425" w14:textId="6FE89E8F">
          <w:pPr>
            <w:pStyle w:val="TOC2"/>
            <w:tabs>
              <w:tab w:val="right" w:leader="dot" w:pos="9360"/>
            </w:tabs>
            <w:rPr>
              <w:rStyle w:val="Hyperlink"/>
            </w:rPr>
          </w:pPr>
          <w:hyperlink w:anchor="_Toc845386641">
            <w:r w:rsidRPr="54902136" w:rsidR="54902136">
              <w:rPr>
                <w:rStyle w:val="Hyperlink"/>
              </w:rPr>
              <w:t>10.1. Data retention</w:t>
            </w:r>
            <w:r>
              <w:tab/>
            </w:r>
            <w:r>
              <w:fldChar w:fldCharType="begin"/>
            </w:r>
            <w:r>
              <w:instrText xml:space="preserve">PAGEREF _Toc845386641 \h</w:instrText>
            </w:r>
            <w:r>
              <w:fldChar w:fldCharType="separate"/>
            </w:r>
            <w:r w:rsidRPr="54902136" w:rsidR="54902136">
              <w:rPr>
                <w:rStyle w:val="Hyperlink"/>
              </w:rPr>
              <w:t>23</w:t>
            </w:r>
            <w:r>
              <w:fldChar w:fldCharType="end"/>
            </w:r>
          </w:hyperlink>
        </w:p>
        <w:p w:rsidR="4CBF20F8" w:rsidP="3DCE8EE7" w:rsidRDefault="00036D26" w14:paraId="52007AC1" w14:textId="4CB56938">
          <w:pPr>
            <w:pStyle w:val="TOC1"/>
            <w:tabs>
              <w:tab w:val="right" w:leader="dot" w:pos="9360"/>
            </w:tabs>
            <w:rPr>
              <w:rStyle w:val="Hyperlink"/>
            </w:rPr>
          </w:pPr>
          <w:hyperlink w:anchor="_Toc219730315">
            <w:r w:rsidRPr="54902136" w:rsidR="54902136">
              <w:rPr>
                <w:rStyle w:val="Hyperlink"/>
              </w:rPr>
              <w:t>11. Roles and responsibilities</w:t>
            </w:r>
            <w:r>
              <w:tab/>
            </w:r>
            <w:r>
              <w:fldChar w:fldCharType="begin"/>
            </w:r>
            <w:r>
              <w:instrText xml:space="preserve">PAGEREF _Toc219730315 \h</w:instrText>
            </w:r>
            <w:r>
              <w:fldChar w:fldCharType="separate"/>
            </w:r>
            <w:r w:rsidRPr="54902136" w:rsidR="54902136">
              <w:rPr>
                <w:rStyle w:val="Hyperlink"/>
              </w:rPr>
              <w:t>24</w:t>
            </w:r>
            <w:r>
              <w:fldChar w:fldCharType="end"/>
            </w:r>
          </w:hyperlink>
        </w:p>
        <w:p w:rsidR="4CBF20F8" w:rsidP="3DCE8EE7" w:rsidRDefault="00036D26" w14:paraId="5F1426B4" w14:textId="4C56B8DF">
          <w:pPr>
            <w:pStyle w:val="TOC1"/>
            <w:tabs>
              <w:tab w:val="right" w:leader="dot" w:pos="9360"/>
            </w:tabs>
            <w:rPr>
              <w:rStyle w:val="Hyperlink"/>
            </w:rPr>
          </w:pPr>
          <w:hyperlink w:anchor="_Toc1611574608">
            <w:r w:rsidRPr="54902136" w:rsidR="54902136">
              <w:rPr>
                <w:rStyle w:val="Hyperlink"/>
              </w:rPr>
              <w:t>12. Assessment and revision</w:t>
            </w:r>
            <w:r>
              <w:tab/>
            </w:r>
            <w:r>
              <w:fldChar w:fldCharType="begin"/>
            </w:r>
            <w:r>
              <w:instrText xml:space="preserve">PAGEREF _Toc1611574608 \h</w:instrText>
            </w:r>
            <w:r>
              <w:fldChar w:fldCharType="separate"/>
            </w:r>
            <w:r w:rsidRPr="54902136" w:rsidR="54902136">
              <w:rPr>
                <w:rStyle w:val="Hyperlink"/>
              </w:rPr>
              <w:t>25</w:t>
            </w:r>
            <w:r>
              <w:fldChar w:fldCharType="end"/>
            </w:r>
          </w:hyperlink>
        </w:p>
        <w:p w:rsidR="4CBF20F8" w:rsidP="3DCE8EE7" w:rsidRDefault="00036D26" w14:paraId="45DA921A" w14:textId="2F131B7C">
          <w:pPr>
            <w:pStyle w:val="TOC1"/>
            <w:tabs>
              <w:tab w:val="right" w:leader="dot" w:pos="9360"/>
            </w:tabs>
            <w:rPr>
              <w:rStyle w:val="Hyperlink"/>
            </w:rPr>
          </w:pPr>
          <w:hyperlink w:anchor="_Toc830675044">
            <w:r w:rsidRPr="54902136" w:rsidR="54902136">
              <w:rPr>
                <w:rStyle w:val="Hyperlink"/>
              </w:rPr>
              <w:t>13. References</w:t>
            </w:r>
            <w:r>
              <w:tab/>
            </w:r>
            <w:r>
              <w:fldChar w:fldCharType="begin"/>
            </w:r>
            <w:r>
              <w:instrText xml:space="preserve">PAGEREF _Toc830675044 \h</w:instrText>
            </w:r>
            <w:r>
              <w:fldChar w:fldCharType="separate"/>
            </w:r>
            <w:r w:rsidRPr="54902136" w:rsidR="54902136">
              <w:rPr>
                <w:rStyle w:val="Hyperlink"/>
              </w:rPr>
              <w:t>26</w:t>
            </w:r>
            <w:r>
              <w:fldChar w:fldCharType="end"/>
            </w:r>
          </w:hyperlink>
        </w:p>
        <w:p w:rsidR="4CBF20F8" w:rsidP="3DCE8EE7" w:rsidRDefault="00036D26" w14:paraId="2736E28C" w14:textId="0E2B4F0E">
          <w:pPr>
            <w:pStyle w:val="TOC1"/>
            <w:tabs>
              <w:tab w:val="right" w:leader="dot" w:pos="9360"/>
            </w:tabs>
            <w:rPr>
              <w:rStyle w:val="Hyperlink"/>
            </w:rPr>
          </w:pPr>
          <w:hyperlink w:anchor="_Toc767895491">
            <w:r w:rsidRPr="54902136" w:rsidR="54902136">
              <w:rPr>
                <w:rStyle w:val="Hyperlink"/>
              </w:rPr>
              <w:t>Annexe 1: Key data sources</w:t>
            </w:r>
            <w:r>
              <w:tab/>
            </w:r>
            <w:r>
              <w:fldChar w:fldCharType="begin"/>
            </w:r>
            <w:r>
              <w:instrText xml:space="preserve">PAGEREF _Toc767895491 \h</w:instrText>
            </w:r>
            <w:r>
              <w:fldChar w:fldCharType="separate"/>
            </w:r>
            <w:r w:rsidRPr="54902136" w:rsidR="54902136">
              <w:rPr>
                <w:rStyle w:val="Hyperlink"/>
              </w:rPr>
              <w:t>26</w:t>
            </w:r>
            <w:r>
              <w:fldChar w:fldCharType="end"/>
            </w:r>
          </w:hyperlink>
        </w:p>
        <w:p w:rsidR="4CBF20F8" w:rsidP="3DCE8EE7" w:rsidRDefault="00036D26" w14:paraId="1751D2D4" w14:textId="7EAA8504">
          <w:pPr>
            <w:pStyle w:val="TOC1"/>
            <w:tabs>
              <w:tab w:val="right" w:leader="dot" w:pos="9360"/>
            </w:tabs>
            <w:rPr>
              <w:rStyle w:val="Hyperlink"/>
            </w:rPr>
          </w:pPr>
          <w:hyperlink w:anchor="_Toc1258220807">
            <w:r w:rsidRPr="54902136" w:rsidR="54902136">
              <w:rPr>
                <w:rStyle w:val="Hyperlink"/>
              </w:rPr>
              <w:t>Annexe 2 : Personal information processing agreement</w:t>
            </w:r>
            <w:r>
              <w:tab/>
            </w:r>
            <w:r>
              <w:fldChar w:fldCharType="begin"/>
            </w:r>
            <w:r>
              <w:instrText xml:space="preserve">PAGEREF _Toc1258220807 \h</w:instrText>
            </w:r>
            <w:r>
              <w:fldChar w:fldCharType="separate"/>
            </w:r>
            <w:r w:rsidRPr="54902136" w:rsidR="54902136">
              <w:rPr>
                <w:rStyle w:val="Hyperlink"/>
              </w:rPr>
              <w:t>32</w:t>
            </w:r>
            <w:r>
              <w:fldChar w:fldCharType="end"/>
            </w:r>
          </w:hyperlink>
        </w:p>
        <w:p w:rsidR="4CBF20F8" w:rsidP="54902136" w:rsidRDefault="00036D26" w14:paraId="5FCCD852" w14:textId="1176A73F">
          <w:pPr>
            <w:pStyle w:val="TOC1"/>
            <w:tabs>
              <w:tab w:val="right" w:leader="dot" w:pos="9360"/>
            </w:tabs>
            <w:rPr>
              <w:rStyle w:val="Hyperlink"/>
            </w:rPr>
            <w:pPrChange w:author="Craig Parker" w:date="2024-08-04T19:24:00Z" w:id="81">
              <w:pPr/>
            </w:pPrChange>
          </w:pPr>
          <w:hyperlink w:anchor="_Toc1036335186">
            <w:r w:rsidRPr="54902136" w:rsidR="54902136">
              <w:rPr>
                <w:rStyle w:val="Hyperlink"/>
              </w:rPr>
              <w:t>Annexe 3: Ethic notification letter</w:t>
            </w:r>
            <w:r>
              <w:tab/>
            </w:r>
            <w:r>
              <w:fldChar w:fldCharType="begin"/>
            </w:r>
            <w:r>
              <w:instrText xml:space="preserve">PAGEREF _Toc1036335186 \h</w:instrText>
            </w:r>
            <w:r>
              <w:fldChar w:fldCharType="separate"/>
            </w:r>
            <w:r w:rsidRPr="54902136" w:rsidR="54902136">
              <w:rPr>
                <w:rStyle w:val="Hyperlink"/>
              </w:rPr>
              <w:t>34</w:t>
            </w:r>
            <w:r>
              <w:fldChar w:fldCharType="end"/>
            </w:r>
          </w:hyperlink>
          <w:r>
            <w:fldChar w:fldCharType="end"/>
          </w:r>
        </w:p>
      </w:sdtContent>
    </w:sdt>
    <w:p w:rsidR="4CBF20F8" w:rsidP="4CBF20F8" w:rsidRDefault="4CBF20F8" w14:paraId="2D66B912" w14:textId="0BA4DED0">
      <w:pPr>
        <w:pStyle w:val="Heading1"/>
        <w:rPr>
          <w:del w:author="Craig Parker" w:date="2024-08-04T19:23:00Z" w:id="83"/>
          <w:rFonts w:ascii="Nunito" w:hAnsi="Nunito" w:eastAsia="Nunito" w:cs="Nunito"/>
        </w:rPr>
      </w:pPr>
    </w:p>
    <w:p w:rsidR="4CBF20F8" w:rsidP="4CBF20F8" w:rsidRDefault="4CBF20F8" w14:paraId="5835ACD5" w14:textId="04801E2A">
      <w:pPr>
        <w:pStyle w:val="Heading1"/>
        <w:rPr>
          <w:rFonts w:ascii="Nunito" w:hAnsi="Nunito" w:eastAsia="Nunito" w:cs="Nunito"/>
        </w:rPr>
      </w:pPr>
    </w:p>
    <w:p w:rsidR="007813F4" w:rsidRDefault="009511AE" w14:paraId="00000018" w14:textId="77777777">
      <w:pPr>
        <w:pStyle w:val="Heading1"/>
        <w:rPr>
          <w:del w:author="Craig Parker" w:date="2024-08-04T19:23:00Z" w:id="84"/>
          <w:rFonts w:ascii="Nunito" w:hAnsi="Nunito" w:eastAsia="Nunito" w:cs="Nunito"/>
        </w:rPr>
      </w:pPr>
      <w:bookmarkStart w:name="_Toc172635200" w:id="85"/>
      <w:del w:author="Craig Parker" w:date="2024-08-04T19:23:00Z" w:id="86">
        <w:r w:rsidRPr="4CBF20F8" w:rsidDel="4CBF20F8">
          <w:rPr>
            <w:rFonts w:ascii="Nunito" w:hAnsi="Nunito" w:eastAsia="Nunito" w:cs="Nunito"/>
          </w:rPr>
          <w:delText>Table of con</w:delText>
        </w:r>
      </w:del>
      <w:del w:author="Craig Parker" w:date="2024-08-04T19:22:00Z" w:id="87">
        <w:r w:rsidRPr="4CBF20F8" w:rsidDel="4CBF20F8">
          <w:rPr>
            <w:rFonts w:ascii="Nunito" w:hAnsi="Nunito" w:eastAsia="Nunito" w:cs="Nunito"/>
          </w:rPr>
          <w:delText>tents</w:delText>
        </w:r>
      </w:del>
      <w:bookmarkEnd w:id="85"/>
    </w:p>
    <w:p w:rsidR="007813F4" w:rsidRDefault="007813F4" w14:paraId="00000037" w14:textId="77777777">
      <w:pPr>
        <w:rPr>
          <w:rFonts w:ascii="Nunito" w:hAnsi="Nunito" w:eastAsia="Nunito" w:cs="Nunito"/>
          <w:smallCaps/>
          <w:sz w:val="46"/>
          <w:szCs w:val="46"/>
        </w:rPr>
      </w:pPr>
    </w:p>
    <w:p w:rsidR="007813F4" w:rsidRDefault="007813F4" w14:paraId="00000038" w14:textId="77777777">
      <w:pPr>
        <w:pStyle w:val="Heading1"/>
        <w:rPr>
          <w:rFonts w:ascii="Nunito" w:hAnsi="Nunito" w:eastAsia="Nunito" w:cs="Nunito"/>
          <w:smallCaps/>
          <w:sz w:val="46"/>
          <w:szCs w:val="46"/>
        </w:rPr>
      </w:pPr>
      <w:bookmarkStart w:name="_heading=h.51czjoqwswkm" w:colFirst="0" w:colLast="0" w:id="88"/>
      <w:bookmarkEnd w:id="88"/>
    </w:p>
    <w:p w:rsidR="007813F4" w:rsidRDefault="4CBF20F8" w14:paraId="00000039" w14:textId="77777777">
      <w:pPr>
        <w:pStyle w:val="Heading2"/>
        <w:spacing w:before="0" w:after="0"/>
        <w:rPr>
          <w:rFonts w:eastAsia="Nunito" w:cs="Nunito"/>
          <w:color w:val="333333"/>
          <w:sz w:val="24"/>
          <w:szCs w:val="24"/>
        </w:rPr>
      </w:pPr>
      <w:bookmarkStart w:name="_heading=h.44hvxd69x9kk" w:id="89"/>
      <w:bookmarkEnd w:id="89"/>
      <w:r w:rsidRPr="4CBF20F8">
        <w:rPr>
          <w:rFonts w:eastAsia="Nunito" w:cs="Nunito"/>
          <w:color w:val="333333"/>
          <w:sz w:val="24"/>
          <w:szCs w:val="24"/>
        </w:rPr>
        <w:t xml:space="preserve"> </w:t>
      </w:r>
    </w:p>
    <w:p w:rsidR="007813F4" w:rsidRDefault="007813F4" w14:paraId="0000003A" w14:textId="77777777">
      <w:pPr>
        <w:pStyle w:val="Heading2"/>
        <w:rPr>
          <w:rFonts w:eastAsia="Nunito" w:cs="Nunito"/>
        </w:rPr>
      </w:pPr>
    </w:p>
    <w:p w:rsidR="007813F4" w:rsidRDefault="009511AE" w14:paraId="0000003B" w14:textId="77777777">
      <w:pPr>
        <w:pStyle w:val="Heading1"/>
        <w:rPr>
          <w:rFonts w:ascii="Nunito" w:hAnsi="Nunito" w:eastAsia="Nunito" w:cs="Nunito"/>
        </w:rPr>
      </w:pPr>
      <w:bookmarkStart w:name="_heading=h.usfkbatrsrym" w:colFirst="0" w:colLast="0" w:id="90"/>
      <w:bookmarkEnd w:id="90"/>
      <w:r>
        <w:br w:type="page"/>
      </w:r>
    </w:p>
    <w:p w:rsidR="007813F4" w:rsidP="54902136" w:rsidRDefault="0E5C9AB3" w14:paraId="0000003C" w14:textId="5D24EB23">
      <w:pPr>
        <w:pStyle w:val="Heading1"/>
        <w:numPr>
          <w:ilvl w:val="0"/>
          <w:numId w:val="7"/>
        </w:numPr>
        <w:rPr>
          <w:rFonts w:ascii="Nunito" w:hAnsi="Nunito" w:eastAsia="Nunito" w:cs="Nunito"/>
        </w:rPr>
        <w:pPrChange w:author="Craig Parker" w:date="2024-08-04T19:35:00Z" w:id="91">
          <w:pPr>
            <w:pStyle w:val="Heading1"/>
          </w:pPr>
        </w:pPrChange>
      </w:pPr>
      <w:bookmarkStart w:name="_Toc172635201" w:id="92"/>
      <w:bookmarkStart w:name="_Toc1340549826" w:id="93"/>
      <w:bookmarkStart w:name="_Toc1494327893" w:id="999278931"/>
      <w:r w:rsidRPr="54902136" w:rsidR="54902136">
        <w:rPr>
          <w:rFonts w:ascii="Nunito" w:hAnsi="Nunito" w:eastAsia="Nunito" w:cs="Nunito"/>
        </w:rPr>
        <w:t>1. Scope</w:t>
      </w:r>
      <w:bookmarkEnd w:id="92"/>
      <w:bookmarkEnd w:id="93"/>
      <w:bookmarkEnd w:id="999278931"/>
    </w:p>
    <w:p w:rsidR="007813F4" w:rsidRDefault="007813F4" w14:paraId="0000003D" w14:textId="77777777">
      <w:pPr>
        <w:rPr>
          <w:rFonts w:ascii="Nunito" w:hAnsi="Nunito" w:eastAsia="Nunito" w:cs="Nunito"/>
        </w:rPr>
      </w:pPr>
    </w:p>
    <w:p w:rsidR="007813F4" w:rsidRDefault="54FBA741" w14:paraId="0000003E" w14:textId="5A2AC8FD">
      <w:pPr>
        <w:rPr>
          <w:rFonts w:ascii="Nunito" w:hAnsi="Nunito" w:eastAsia="Nunito" w:cs="Nunito"/>
        </w:rPr>
      </w:pPr>
      <w:r w:rsidRPr="54FBA741">
        <w:rPr>
          <w:rFonts w:ascii="Nunito" w:hAnsi="Nunito" w:eastAsia="Nunito" w:cs="Nunito"/>
        </w:rPr>
        <w:t xml:space="preserve">This Data Management Plan (DMP) applies to all data acquired and produced as part of the </w:t>
      </w:r>
      <w:del w:author="Craig Parker" w:date="2024-07-23T13:56:00Z" w:id="94">
        <w:r w:rsidRPr="54FBA741" w:rsidDel="006E10F3">
          <w:rPr>
            <w:rFonts w:ascii="Nunito" w:hAnsi="Nunito" w:eastAsia="Nunito" w:cs="Nunito"/>
          </w:rPr>
          <w:delText xml:space="preserve">activities of the </w:delText>
        </w:r>
      </w:del>
      <w:del w:author="Craig Parker" w:date="2024-07-08T09:29:00Z" w:id="95">
        <w:r w:rsidRPr="54FBA741" w:rsidDel="54FBA741" w:rsidR="009511AE">
          <w:rPr>
            <w:rFonts w:ascii="Nunito" w:hAnsi="Nunito" w:eastAsia="Nunito" w:cs="Nunito"/>
          </w:rPr>
          <w:delText>HE</w:delText>
        </w:r>
        <w:r w:rsidRPr="54FBA741" w:rsidDel="54FBA741" w:rsidR="009511AE">
          <w:rPr>
            <w:rFonts w:ascii="Nunito" w:hAnsi="Nunito" w:eastAsia="Nunito" w:cs="Nunito"/>
            <w:vertAlign w:val="superscript"/>
          </w:rPr>
          <w:delText>2</w:delText>
        </w:r>
        <w:r w:rsidRPr="54FBA741" w:rsidDel="54FBA741" w:rsidR="009511AE">
          <w:rPr>
            <w:rFonts w:ascii="Nunito" w:hAnsi="Nunito" w:eastAsia="Nunito" w:cs="Nunito"/>
          </w:rPr>
          <w:delText>AT</w:delText>
        </w:r>
      </w:del>
      <w:del w:author="Craig Parker" w:date="2024-07-23T13:56:00Z" w:id="96">
        <w:r w:rsidRPr="54FBA741" w:rsidDel="006E10F3">
          <w:rPr>
            <w:rFonts w:ascii="Nunito" w:hAnsi="Nunito" w:eastAsia="Nunito" w:cs="Nunito"/>
          </w:rPr>
          <w:delText xml:space="preserve"> Center</w:delText>
        </w:r>
      </w:del>
      <w:ins w:author="Craig Parker" w:date="2024-07-23T13:56:00Z" w:id="97">
        <w:r w:rsidR="006E10F3">
          <w:rPr>
            <w:rFonts w:ascii="Nunito" w:hAnsi="Nunito" w:eastAsia="Nunito" w:cs="Nunito"/>
          </w:rPr>
          <w:t>HE²AT Center's activities</w:t>
        </w:r>
      </w:ins>
      <w:ins w:author="Craig Parker" w:date="2024-07-23T13:55:00Z" w:id="98">
        <w:r w:rsidR="006E10F3">
          <w:rPr>
            <w:rFonts w:ascii="Nunito" w:hAnsi="Nunito" w:eastAsia="Nunito" w:cs="Nunito"/>
          </w:rPr>
          <w:t>,</w:t>
        </w:r>
      </w:ins>
      <w:r w:rsidRPr="54FBA741">
        <w:rPr>
          <w:rFonts w:ascii="Nunito" w:hAnsi="Nunito" w:eastAsia="Nunito" w:cs="Nunito"/>
        </w:rPr>
        <w:t xml:space="preserve"> including Pilot projects.</w:t>
      </w:r>
    </w:p>
    <w:p w:rsidR="007813F4" w:rsidRDefault="007813F4" w14:paraId="0000003F" w14:textId="77777777">
      <w:pPr>
        <w:rPr>
          <w:rFonts w:ascii="Nunito" w:hAnsi="Nunito" w:eastAsia="Nunito" w:cs="Nunito"/>
        </w:rPr>
      </w:pPr>
    </w:p>
    <w:p w:rsidR="007813F4" w:rsidP="54902136" w:rsidRDefault="0E5C9AB3" w14:paraId="00000040" w14:textId="0020D098">
      <w:pPr>
        <w:pStyle w:val="Heading1"/>
        <w:numPr>
          <w:ilvl w:val="0"/>
          <w:numId w:val="7"/>
        </w:numPr>
        <w:rPr>
          <w:rFonts w:ascii="Nunito" w:hAnsi="Nunito" w:eastAsia="Nunito" w:cs="Nunito"/>
        </w:rPr>
        <w:pPrChange w:author="Craig Parker" w:date="2024-08-04T19:25:00Z" w:id="99">
          <w:pPr>
            <w:pStyle w:val="Heading1"/>
          </w:pPr>
        </w:pPrChange>
      </w:pPr>
      <w:bookmarkStart w:name="_Toc172635202" w:id="100"/>
      <w:bookmarkStart w:name="_Toc1305624949" w:id="101"/>
      <w:bookmarkStart w:name="_Toc1422758764" w:id="1365541500"/>
      <w:r w:rsidRPr="54902136" w:rsidR="54902136">
        <w:rPr>
          <w:rFonts w:ascii="Nunito" w:hAnsi="Nunito" w:eastAsia="Nunito" w:cs="Nunito"/>
        </w:rPr>
        <w:t>2. Purpose</w:t>
      </w:r>
      <w:bookmarkEnd w:id="100"/>
      <w:bookmarkEnd w:id="101"/>
      <w:bookmarkEnd w:id="1365541500"/>
    </w:p>
    <w:p w:rsidR="007813F4" w:rsidRDefault="009511AE" w14:paraId="00000041" w14:textId="7658806F">
      <w:pPr>
        <w:rPr>
          <w:rFonts w:ascii="Nunito" w:hAnsi="Nunito" w:eastAsia="Nunito" w:cs="Nunito"/>
        </w:rPr>
      </w:pPr>
      <w:r>
        <w:rPr>
          <w:rFonts w:ascii="Nunito" w:hAnsi="Nunito" w:eastAsia="Nunito" w:cs="Nunito"/>
        </w:rPr>
        <w:t xml:space="preserve">The </w:t>
      </w:r>
      <w:del w:author="Craig Parker" w:date="2024-07-23T13:55:00Z" w:id="102">
        <w:r w:rsidDel="006E10F3">
          <w:rPr>
            <w:rFonts w:ascii="Nunito" w:hAnsi="Nunito" w:eastAsia="Nunito" w:cs="Nunito"/>
          </w:rPr>
          <w:delText xml:space="preserve">purpose of the DMP is to define procedures and standards for the acquisition, transfer, processing, storage, and access to data within the program.  </w:delText>
        </w:r>
      </w:del>
      <w:ins w:author="Craig Parker" w:date="2024-07-23T13:55:00Z" w:id="103">
        <w:r w:rsidR="006E10F3">
          <w:rPr>
            <w:rFonts w:ascii="Nunito" w:hAnsi="Nunito" w:eastAsia="Nunito" w:cs="Nunito"/>
          </w:rPr>
          <w:t xml:space="preserve">DMP defines procedures and standards for the acquisition, transfer, processing, storage, and access to data within the program. </w:t>
        </w:r>
      </w:ins>
      <w:r>
        <w:rPr>
          <w:rFonts w:ascii="Nunito" w:hAnsi="Nunito" w:eastAsia="Nunito" w:cs="Nunito"/>
        </w:rPr>
        <w:t xml:space="preserve">While the DMP includes details of access to data by external parties, </w:t>
      </w:r>
      <w:del w:author="Craig Parker" w:date="2024-07-08T12:10:00Z" w:id="104">
        <w:r w:rsidDel="00604C43">
          <w:rPr>
            <w:rFonts w:ascii="Nunito" w:hAnsi="Nunito" w:eastAsia="Nunito" w:cs="Nunito"/>
          </w:rPr>
          <w:delText>data sharing outside of the consortium is further supported by the associated Data Sharing Agreements</w:delText>
        </w:r>
      </w:del>
      <w:ins w:author="Craig Parker" w:date="2024-07-08T12:10:00Z" w:id="105">
        <w:r w:rsidR="00604C43">
          <w:rPr>
            <w:rFonts w:ascii="Nunito" w:hAnsi="Nunito" w:eastAsia="Nunito" w:cs="Nunito"/>
          </w:rPr>
          <w:t>the associated Data Sharing Agreements further support data sharing outside of the consortium</w:t>
        </w:r>
      </w:ins>
      <w:r>
        <w:rPr>
          <w:rFonts w:ascii="Nunito" w:hAnsi="Nunito" w:eastAsia="Nunito" w:cs="Nunito"/>
        </w:rPr>
        <w:t>.</w:t>
      </w:r>
    </w:p>
    <w:p w:rsidR="007813F4" w:rsidRDefault="007813F4" w14:paraId="00000042" w14:textId="77777777">
      <w:pPr>
        <w:rPr>
          <w:rFonts w:ascii="Nunito" w:hAnsi="Nunito" w:eastAsia="Nunito" w:cs="Nunito"/>
        </w:rPr>
      </w:pPr>
    </w:p>
    <w:p w:rsidR="007813F4" w:rsidP="54902136" w:rsidRDefault="0E5C9AB3" w14:paraId="00000043" w14:textId="4F3BBB46">
      <w:pPr>
        <w:pStyle w:val="Heading1"/>
        <w:numPr>
          <w:ilvl w:val="0"/>
          <w:numId w:val="7"/>
        </w:numPr>
        <w:rPr>
          <w:rFonts w:ascii="Nunito" w:hAnsi="Nunito" w:eastAsia="Nunito" w:cs="Nunito"/>
        </w:rPr>
        <w:pPrChange w:author="Craig Parker" w:date="2024-08-04T19:25:00Z" w:id="106">
          <w:pPr>
            <w:pStyle w:val="Heading1"/>
          </w:pPr>
        </w:pPrChange>
      </w:pPr>
      <w:bookmarkStart w:name="_Toc172635203" w:id="107"/>
      <w:bookmarkStart w:name="_Toc1564576279" w:id="108"/>
      <w:bookmarkStart w:name="_Toc595734861" w:id="31601639"/>
      <w:r w:rsidRPr="54902136" w:rsidR="54902136">
        <w:rPr>
          <w:rFonts w:ascii="Nunito" w:hAnsi="Nunito" w:eastAsia="Nunito" w:cs="Nunito"/>
        </w:rPr>
        <w:t xml:space="preserve">3. Definitions and </w:t>
      </w:r>
      <w:ins w:author="Craig Parker" w:date="2024-08-04T19:16:00Z" w:id="329207178">
        <w:r w:rsidRPr="54902136" w:rsidR="54902136">
          <w:rPr>
            <w:rFonts w:ascii="Nunito" w:hAnsi="Nunito" w:eastAsia="Nunito" w:cs="Nunito"/>
          </w:rPr>
          <w:t>a</w:t>
        </w:r>
      </w:ins>
      <w:r w:rsidRPr="54902136" w:rsidR="54902136">
        <w:rPr>
          <w:rFonts w:ascii="Nunito" w:hAnsi="Nunito" w:eastAsia="Nunito" w:cs="Nunito"/>
        </w:rPr>
        <w:t>bbreviations</w:t>
      </w:r>
      <w:bookmarkEnd w:id="107"/>
      <w:bookmarkEnd w:id="108"/>
      <w:bookmarkEnd w:id="31601639"/>
    </w:p>
    <w:p w:rsidR="007813F4" w:rsidRDefault="007813F4" w14:paraId="00000044" w14:textId="77777777">
      <w:pPr>
        <w:rPr>
          <w:rFonts w:ascii="Nunito" w:hAnsi="Nunito" w:eastAsia="Nunito" w:cs="Nunito"/>
        </w:rPr>
      </w:pPr>
    </w:p>
    <w:tbl>
      <w:tblPr>
        <w:tblStyle w:val="a"/>
        <w:tblW w:w="9350" w:type="dxa"/>
        <w:tblInd w:w="-108" w:type="dxa"/>
        <w:tblBorders>
          <w:top w:val="nil"/>
          <w:left w:val="nil"/>
          <w:bottom w:val="nil"/>
          <w:right w:val="nil"/>
          <w:insideH w:val="single" w:color="000000" w:sz="4" w:space="0"/>
          <w:insideV w:val="nil"/>
        </w:tblBorders>
        <w:tblLayout w:type="fixed"/>
        <w:tblLook w:val="0400" w:firstRow="0" w:lastRow="0" w:firstColumn="0" w:lastColumn="0" w:noHBand="0" w:noVBand="1"/>
      </w:tblPr>
      <w:tblGrid>
        <w:gridCol w:w="1838"/>
        <w:gridCol w:w="7512"/>
      </w:tblGrid>
      <w:tr w:rsidR="007813F4" w:rsidTr="54FBA741" w14:paraId="21C6E25D" w14:textId="77777777">
        <w:tc>
          <w:tcPr>
            <w:tcW w:w="1838" w:type="dxa"/>
            <w:tcBorders>
              <w:bottom w:val="nil"/>
            </w:tcBorders>
            <w:shd w:val="clear" w:color="auto" w:fill="FFFFFF" w:themeFill="background1"/>
          </w:tcPr>
          <w:p w:rsidR="007813F4" w:rsidRDefault="009511AE" w14:paraId="00000045" w14:textId="77777777">
            <w:pPr>
              <w:rPr>
                <w:rFonts w:ascii="Nunito" w:hAnsi="Nunito" w:eastAsia="Nunito" w:cs="Nunito"/>
              </w:rPr>
            </w:pPr>
            <w:r>
              <w:rPr>
                <w:rFonts w:ascii="Nunito" w:hAnsi="Nunito" w:eastAsia="Nunito" w:cs="Nunito"/>
              </w:rPr>
              <w:t>DMAC</w:t>
            </w:r>
          </w:p>
        </w:tc>
        <w:tc>
          <w:tcPr>
            <w:tcW w:w="7512" w:type="dxa"/>
            <w:tcBorders>
              <w:bottom w:val="nil"/>
            </w:tcBorders>
            <w:shd w:val="clear" w:color="auto" w:fill="FFFFFF" w:themeFill="background1"/>
          </w:tcPr>
          <w:p w:rsidR="007813F4" w:rsidRDefault="54FBA741" w14:paraId="00000046" w14:textId="6606DF22">
            <w:pPr>
              <w:rPr>
                <w:rFonts w:ascii="Nunito" w:hAnsi="Nunito" w:eastAsia="Nunito" w:cs="Nunito"/>
              </w:rPr>
            </w:pPr>
            <w:r w:rsidRPr="54FBA741">
              <w:rPr>
                <w:rFonts w:ascii="Nunito" w:hAnsi="Nunito" w:eastAsia="Nunito" w:cs="Nunito"/>
              </w:rPr>
              <w:t xml:space="preserve">Data Management and Analysis Core of the </w:t>
            </w:r>
            <w:del w:author="Craig Parker" w:date="2024-07-08T09:29:00Z" w:id="110">
              <w:r w:rsidRPr="54FBA741" w:rsidDel="54FBA741" w:rsidR="009511AE">
                <w:rPr>
                  <w:rFonts w:ascii="Nunito" w:hAnsi="Nunito" w:eastAsia="Nunito" w:cs="Nunito"/>
                </w:rPr>
                <w:delText>HE2AT</w:delText>
              </w:r>
            </w:del>
            <w:ins w:author="Craig Parker" w:date="2024-07-08T09:29:00Z" w:id="111">
              <w:r w:rsidRPr="54FBA741">
                <w:rPr>
                  <w:rFonts w:ascii="Nunito" w:hAnsi="Nunito" w:eastAsia="Nunito" w:cs="Nunito"/>
                </w:rPr>
                <w:t>HE²AT</w:t>
              </w:r>
            </w:ins>
            <w:r w:rsidRPr="54FBA741">
              <w:rPr>
                <w:rFonts w:ascii="Nunito" w:hAnsi="Nunito" w:eastAsia="Nunito" w:cs="Nunito"/>
              </w:rPr>
              <w:t xml:space="preserve"> Center</w:t>
            </w:r>
          </w:p>
        </w:tc>
      </w:tr>
      <w:tr w:rsidR="007813F4" w:rsidTr="54FBA741" w14:paraId="65E6C799" w14:textId="77777777">
        <w:tc>
          <w:tcPr>
            <w:tcW w:w="1838" w:type="dxa"/>
            <w:tcBorders>
              <w:bottom w:val="nil"/>
            </w:tcBorders>
            <w:shd w:val="clear" w:color="auto" w:fill="FFFFFF" w:themeFill="background1"/>
          </w:tcPr>
          <w:p w:rsidR="007813F4" w:rsidRDefault="009511AE" w14:paraId="00000047" w14:textId="77777777">
            <w:pPr>
              <w:rPr>
                <w:rFonts w:ascii="Nunito" w:hAnsi="Nunito" w:eastAsia="Nunito" w:cs="Nunito"/>
              </w:rPr>
            </w:pPr>
            <w:r>
              <w:rPr>
                <w:rFonts w:ascii="Nunito" w:hAnsi="Nunito" w:eastAsia="Nunito" w:cs="Nunito"/>
              </w:rPr>
              <w:t>SC</w:t>
            </w:r>
          </w:p>
        </w:tc>
        <w:tc>
          <w:tcPr>
            <w:tcW w:w="7512" w:type="dxa"/>
            <w:tcBorders>
              <w:bottom w:val="nil"/>
            </w:tcBorders>
            <w:shd w:val="clear" w:color="auto" w:fill="FFFFFF" w:themeFill="background1"/>
          </w:tcPr>
          <w:p w:rsidR="007813F4" w:rsidRDefault="009511AE" w14:paraId="00000048" w14:textId="08CDD558">
            <w:pPr>
              <w:rPr>
                <w:rFonts w:ascii="Nunito" w:hAnsi="Nunito" w:eastAsia="Nunito" w:cs="Nunito"/>
              </w:rPr>
            </w:pPr>
            <w:del w:author="Craig Parker" w:date="2024-07-08T09:29:00Z" w:id="112">
              <w:r w:rsidRPr="54FBA741" w:rsidDel="54FBA741">
                <w:rPr>
                  <w:rFonts w:ascii="Nunito" w:hAnsi="Nunito" w:eastAsia="Nunito" w:cs="Nunito"/>
                </w:rPr>
                <w:delText>HE2AT</w:delText>
              </w:r>
            </w:del>
            <w:ins w:author="Craig Parker" w:date="2024-07-08T09:29:00Z" w:id="113">
              <w:r w:rsidRPr="54FBA741" w:rsidR="54FBA741">
                <w:rPr>
                  <w:rFonts w:ascii="Nunito" w:hAnsi="Nunito" w:eastAsia="Nunito" w:cs="Nunito"/>
                </w:rPr>
                <w:t>HE²AT</w:t>
              </w:r>
            </w:ins>
            <w:r w:rsidRPr="54FBA741" w:rsidR="54FBA741">
              <w:rPr>
                <w:rFonts w:ascii="Nunito" w:hAnsi="Nunito" w:eastAsia="Nunito" w:cs="Nunito"/>
              </w:rPr>
              <w:t xml:space="preserve"> Center Steering Committee</w:t>
            </w:r>
          </w:p>
        </w:tc>
      </w:tr>
      <w:tr w:rsidR="007813F4" w:rsidTr="54FBA741" w14:paraId="6184332A" w14:textId="77777777">
        <w:tc>
          <w:tcPr>
            <w:tcW w:w="1838" w:type="dxa"/>
            <w:tcBorders>
              <w:top w:val="nil"/>
              <w:bottom w:val="nil"/>
            </w:tcBorders>
            <w:shd w:val="clear" w:color="auto" w:fill="FFFFFF" w:themeFill="background1"/>
          </w:tcPr>
          <w:p w:rsidR="007813F4" w:rsidRDefault="009511AE" w14:paraId="00000049" w14:textId="77777777">
            <w:pPr>
              <w:rPr>
                <w:rFonts w:ascii="Nunito" w:hAnsi="Nunito" w:eastAsia="Nunito" w:cs="Nunito"/>
              </w:rPr>
            </w:pPr>
            <w:r>
              <w:rPr>
                <w:rFonts w:ascii="Nunito" w:hAnsi="Nunito" w:eastAsia="Nunito" w:cs="Nunito"/>
              </w:rPr>
              <w:t>DS-I Africa</w:t>
            </w:r>
          </w:p>
        </w:tc>
        <w:tc>
          <w:tcPr>
            <w:tcW w:w="7512" w:type="dxa"/>
            <w:tcBorders>
              <w:top w:val="nil"/>
              <w:bottom w:val="nil"/>
            </w:tcBorders>
            <w:shd w:val="clear" w:color="auto" w:fill="FFFFFF" w:themeFill="background1"/>
          </w:tcPr>
          <w:p w:rsidR="007813F4" w:rsidRDefault="009511AE" w14:paraId="0000004A" w14:textId="77777777">
            <w:pPr>
              <w:rPr>
                <w:rFonts w:ascii="Nunito" w:hAnsi="Nunito" w:eastAsia="Nunito" w:cs="Nunito"/>
              </w:rPr>
            </w:pPr>
            <w:r>
              <w:rPr>
                <w:rFonts w:ascii="Nunito" w:hAnsi="Nunito" w:eastAsia="Nunito" w:cs="Nunito"/>
              </w:rPr>
              <w:t>NIH Data Science Initiative Africa</w:t>
            </w:r>
          </w:p>
        </w:tc>
      </w:tr>
      <w:tr w:rsidR="007813F4" w:rsidTr="54FBA741" w14:paraId="27ABB265" w14:textId="77777777">
        <w:tc>
          <w:tcPr>
            <w:tcW w:w="1838" w:type="dxa"/>
            <w:tcBorders>
              <w:top w:val="nil"/>
              <w:bottom w:val="nil"/>
            </w:tcBorders>
            <w:shd w:val="clear" w:color="auto" w:fill="FFFFFF" w:themeFill="background1"/>
          </w:tcPr>
          <w:p w:rsidR="007813F4" w:rsidRDefault="009511AE" w14:paraId="0000004B" w14:textId="77777777">
            <w:pPr>
              <w:rPr>
                <w:rFonts w:ascii="Nunito" w:hAnsi="Nunito" w:eastAsia="Nunito" w:cs="Nunito"/>
              </w:rPr>
            </w:pPr>
            <w:r>
              <w:rPr>
                <w:rFonts w:ascii="Nunito" w:hAnsi="Nunito" w:eastAsia="Nunito" w:cs="Nunito"/>
              </w:rPr>
              <w:t>ELSI</w:t>
            </w:r>
          </w:p>
        </w:tc>
        <w:tc>
          <w:tcPr>
            <w:tcW w:w="7512" w:type="dxa"/>
            <w:tcBorders>
              <w:top w:val="nil"/>
              <w:bottom w:val="nil"/>
            </w:tcBorders>
            <w:shd w:val="clear" w:color="auto" w:fill="FFFFFF" w:themeFill="background1"/>
          </w:tcPr>
          <w:p w:rsidR="007813F4" w:rsidRDefault="009511AE" w14:paraId="0000004C" w14:textId="77777777">
            <w:pPr>
              <w:rPr>
                <w:rFonts w:ascii="Nunito" w:hAnsi="Nunito" w:eastAsia="Nunito" w:cs="Nunito"/>
              </w:rPr>
            </w:pPr>
            <w:r>
              <w:rPr>
                <w:rFonts w:ascii="Nunito" w:hAnsi="Nunito" w:eastAsia="Nunito" w:cs="Nunito"/>
              </w:rPr>
              <w:t>Ethical Legal and Social Implications Projects of DS-I Africa</w:t>
            </w:r>
          </w:p>
        </w:tc>
      </w:tr>
      <w:tr w:rsidR="007813F4" w:rsidTr="54FBA741" w14:paraId="00E781E5" w14:textId="77777777">
        <w:tc>
          <w:tcPr>
            <w:tcW w:w="1838" w:type="dxa"/>
            <w:tcBorders>
              <w:top w:val="nil"/>
              <w:bottom w:val="nil"/>
            </w:tcBorders>
            <w:shd w:val="clear" w:color="auto" w:fill="FFFFFF" w:themeFill="background1"/>
          </w:tcPr>
          <w:p w:rsidR="007813F4" w:rsidRDefault="009511AE" w14:paraId="0000004D" w14:textId="612A1884">
            <w:pPr>
              <w:rPr>
                <w:rFonts w:ascii="Nunito" w:hAnsi="Nunito" w:eastAsia="Nunito" w:cs="Nunito"/>
              </w:rPr>
            </w:pPr>
            <w:del w:author="Craig Parker" w:date="2024-07-08T09:29:00Z" w:id="114">
              <w:r w:rsidRPr="54FBA741" w:rsidDel="54FBA741">
                <w:rPr>
                  <w:rFonts w:ascii="Nunito" w:hAnsi="Nunito" w:eastAsia="Nunito" w:cs="Nunito"/>
                </w:rPr>
                <w:delText>HE2AT</w:delText>
              </w:r>
            </w:del>
            <w:ins w:author="Craig Parker" w:date="2024-07-08T09:29:00Z" w:id="115">
              <w:r w:rsidRPr="54FBA741" w:rsidR="54FBA741">
                <w:rPr>
                  <w:rFonts w:ascii="Nunito" w:hAnsi="Nunito" w:eastAsia="Nunito" w:cs="Nunito"/>
                </w:rPr>
                <w:t>HE²AT</w:t>
              </w:r>
            </w:ins>
            <w:r w:rsidRPr="54FBA741" w:rsidR="54FBA741">
              <w:rPr>
                <w:rFonts w:ascii="Nunito" w:hAnsi="Nunito" w:eastAsia="Nunito" w:cs="Nunito"/>
              </w:rPr>
              <w:t xml:space="preserve"> Center</w:t>
            </w:r>
          </w:p>
        </w:tc>
        <w:tc>
          <w:tcPr>
            <w:tcW w:w="7512" w:type="dxa"/>
            <w:tcBorders>
              <w:top w:val="nil"/>
              <w:bottom w:val="nil"/>
            </w:tcBorders>
            <w:shd w:val="clear" w:color="auto" w:fill="FFFFFF" w:themeFill="background1"/>
          </w:tcPr>
          <w:p w:rsidR="007813F4" w:rsidRDefault="009511AE" w14:paraId="0000004E" w14:textId="77777777">
            <w:pPr>
              <w:rPr>
                <w:rFonts w:ascii="Nunito" w:hAnsi="Nunito" w:eastAsia="Nunito" w:cs="Nunito"/>
              </w:rPr>
            </w:pPr>
            <w:r>
              <w:rPr>
                <w:rFonts w:ascii="Nunito" w:hAnsi="Nunito" w:eastAsia="Nunito" w:cs="Nunito"/>
              </w:rPr>
              <w:t>Heat and Health in Africa Transdisciplinary Center</w:t>
            </w:r>
          </w:p>
        </w:tc>
      </w:tr>
      <w:tr w:rsidR="007813F4" w:rsidTr="54FBA741" w14:paraId="4C6EE051" w14:textId="77777777">
        <w:tc>
          <w:tcPr>
            <w:tcW w:w="1838" w:type="dxa"/>
            <w:tcBorders>
              <w:top w:val="nil"/>
              <w:bottom w:val="nil"/>
            </w:tcBorders>
            <w:shd w:val="clear" w:color="auto" w:fill="FFFFFF" w:themeFill="background1"/>
          </w:tcPr>
          <w:p w:rsidR="007813F4" w:rsidRDefault="009511AE" w14:paraId="0000004F" w14:textId="77777777">
            <w:pPr>
              <w:rPr>
                <w:rFonts w:ascii="Nunito" w:hAnsi="Nunito" w:eastAsia="Nunito" w:cs="Nunito"/>
              </w:rPr>
            </w:pPr>
            <w:r>
              <w:rPr>
                <w:rFonts w:ascii="Nunito" w:hAnsi="Nunito" w:eastAsia="Nunito" w:cs="Nunito"/>
              </w:rPr>
              <w:t>NIH</w:t>
            </w:r>
          </w:p>
        </w:tc>
        <w:tc>
          <w:tcPr>
            <w:tcW w:w="7512" w:type="dxa"/>
            <w:tcBorders>
              <w:top w:val="nil"/>
              <w:bottom w:val="nil"/>
            </w:tcBorders>
            <w:shd w:val="clear" w:color="auto" w:fill="FFFFFF" w:themeFill="background1"/>
          </w:tcPr>
          <w:p w:rsidR="007813F4" w:rsidRDefault="009511AE" w14:paraId="00000050" w14:textId="77777777">
            <w:pPr>
              <w:rPr>
                <w:rFonts w:ascii="Nunito" w:hAnsi="Nunito" w:eastAsia="Nunito" w:cs="Nunito"/>
              </w:rPr>
            </w:pPr>
            <w:r>
              <w:rPr>
                <w:rFonts w:ascii="Nunito" w:hAnsi="Nunito" w:eastAsia="Nunito" w:cs="Nunito"/>
              </w:rPr>
              <w:t>US National Institute of Health</w:t>
            </w:r>
          </w:p>
        </w:tc>
      </w:tr>
      <w:tr w:rsidR="007813F4" w:rsidTr="54FBA741" w14:paraId="54A0711F" w14:textId="77777777">
        <w:tc>
          <w:tcPr>
            <w:tcW w:w="1838" w:type="dxa"/>
            <w:tcBorders>
              <w:top w:val="nil"/>
              <w:bottom w:val="nil"/>
            </w:tcBorders>
            <w:shd w:val="clear" w:color="auto" w:fill="FFFFFF" w:themeFill="background1"/>
          </w:tcPr>
          <w:p w:rsidR="007813F4" w:rsidRDefault="009511AE" w14:paraId="00000051" w14:textId="77777777">
            <w:pPr>
              <w:rPr>
                <w:rFonts w:ascii="Nunito" w:hAnsi="Nunito" w:eastAsia="Nunito" w:cs="Nunito"/>
              </w:rPr>
            </w:pPr>
            <w:r>
              <w:rPr>
                <w:rFonts w:ascii="Nunito" w:hAnsi="Nunito" w:eastAsia="Nunito" w:cs="Nunito"/>
              </w:rPr>
              <w:t>PI</w:t>
            </w:r>
          </w:p>
        </w:tc>
        <w:tc>
          <w:tcPr>
            <w:tcW w:w="7512" w:type="dxa"/>
            <w:tcBorders>
              <w:top w:val="nil"/>
              <w:bottom w:val="nil"/>
            </w:tcBorders>
            <w:shd w:val="clear" w:color="auto" w:fill="FFFFFF" w:themeFill="background1"/>
          </w:tcPr>
          <w:p w:rsidR="007813F4" w:rsidRDefault="009511AE" w14:paraId="00000052" w14:textId="77777777">
            <w:pPr>
              <w:rPr>
                <w:rFonts w:ascii="Nunito" w:hAnsi="Nunito" w:eastAsia="Nunito" w:cs="Nunito"/>
              </w:rPr>
            </w:pPr>
            <w:r>
              <w:rPr>
                <w:rFonts w:ascii="Nunito" w:hAnsi="Nunito" w:eastAsia="Nunito" w:cs="Nunito"/>
              </w:rPr>
              <w:t>Principal Investigator</w:t>
            </w:r>
          </w:p>
        </w:tc>
      </w:tr>
      <w:tr w:rsidR="007813F4" w:rsidTr="54FBA741" w14:paraId="2A209492" w14:textId="77777777">
        <w:tc>
          <w:tcPr>
            <w:tcW w:w="1838" w:type="dxa"/>
            <w:tcBorders>
              <w:top w:val="nil"/>
              <w:bottom w:val="nil"/>
            </w:tcBorders>
            <w:shd w:val="clear" w:color="auto" w:fill="FFFFFF" w:themeFill="background1"/>
          </w:tcPr>
          <w:p w:rsidR="007813F4" w:rsidRDefault="009511AE" w14:paraId="00000053" w14:textId="77777777">
            <w:pPr>
              <w:rPr>
                <w:rFonts w:ascii="Nunito" w:hAnsi="Nunito" w:eastAsia="Nunito" w:cs="Nunito"/>
              </w:rPr>
            </w:pPr>
            <w:r>
              <w:rPr>
                <w:rFonts w:ascii="Nunito" w:hAnsi="Nunito" w:eastAsia="Nunito" w:cs="Nunito"/>
              </w:rPr>
              <w:t>Research Hubs</w:t>
            </w:r>
          </w:p>
        </w:tc>
        <w:tc>
          <w:tcPr>
            <w:tcW w:w="7512" w:type="dxa"/>
            <w:tcBorders>
              <w:top w:val="nil"/>
              <w:bottom w:val="nil"/>
            </w:tcBorders>
            <w:shd w:val="clear" w:color="auto" w:fill="FFFFFF" w:themeFill="background1"/>
          </w:tcPr>
          <w:p w:rsidR="007813F4" w:rsidRDefault="009511AE" w14:paraId="00000054" w14:textId="77777777">
            <w:pPr>
              <w:rPr>
                <w:rFonts w:ascii="Nunito" w:hAnsi="Nunito" w:eastAsia="Nunito" w:cs="Nunito"/>
              </w:rPr>
            </w:pPr>
            <w:r>
              <w:rPr>
                <w:rFonts w:ascii="Nunito" w:hAnsi="Nunito" w:eastAsia="Nunito" w:cs="Nunito"/>
              </w:rPr>
              <w:t>One of the seven NIH DS-I Africa Research hubs</w:t>
            </w:r>
          </w:p>
        </w:tc>
      </w:tr>
      <w:tr w:rsidR="007813F4" w:rsidTr="54FBA741" w14:paraId="3EF06481" w14:textId="77777777">
        <w:tc>
          <w:tcPr>
            <w:tcW w:w="1838" w:type="dxa"/>
            <w:tcBorders>
              <w:top w:val="nil"/>
              <w:bottom w:val="nil"/>
            </w:tcBorders>
            <w:shd w:val="clear" w:color="auto" w:fill="FFFFFF" w:themeFill="background1"/>
          </w:tcPr>
          <w:p w:rsidR="007813F4" w:rsidRDefault="009511AE" w14:paraId="00000055" w14:textId="77777777">
            <w:pPr>
              <w:rPr>
                <w:rFonts w:ascii="Nunito" w:hAnsi="Nunito" w:eastAsia="Nunito" w:cs="Nunito"/>
              </w:rPr>
            </w:pPr>
            <w:r>
              <w:rPr>
                <w:rFonts w:ascii="Nunito" w:hAnsi="Nunito" w:eastAsia="Nunito" w:cs="Nunito"/>
              </w:rPr>
              <w:t>TEC</w:t>
            </w:r>
          </w:p>
        </w:tc>
        <w:tc>
          <w:tcPr>
            <w:tcW w:w="7512" w:type="dxa"/>
            <w:tcBorders>
              <w:top w:val="nil"/>
              <w:bottom w:val="nil"/>
            </w:tcBorders>
            <w:shd w:val="clear" w:color="auto" w:fill="FFFFFF" w:themeFill="background1"/>
          </w:tcPr>
          <w:p w:rsidR="007813F4" w:rsidRDefault="54FBA741" w14:paraId="00000056" w14:textId="7C4D7211">
            <w:pPr>
              <w:rPr>
                <w:rFonts w:ascii="Nunito" w:hAnsi="Nunito" w:eastAsia="Nunito" w:cs="Nunito"/>
              </w:rPr>
            </w:pPr>
            <w:r w:rsidRPr="54FBA741">
              <w:rPr>
                <w:rFonts w:ascii="Nunito" w:hAnsi="Nunito" w:eastAsia="Nunito" w:cs="Nunito"/>
              </w:rPr>
              <w:t xml:space="preserve">Training and Engagement Core of the </w:t>
            </w:r>
            <w:del w:author="Craig Parker" w:date="2024-07-08T09:29:00Z" w:id="116">
              <w:r w:rsidRPr="54FBA741" w:rsidDel="54FBA741" w:rsidR="009511AE">
                <w:rPr>
                  <w:rFonts w:ascii="Nunito" w:hAnsi="Nunito" w:eastAsia="Nunito" w:cs="Nunito"/>
                </w:rPr>
                <w:delText>HE2AT</w:delText>
              </w:r>
            </w:del>
            <w:ins w:author="Craig Parker" w:date="2024-07-08T09:29:00Z" w:id="117">
              <w:r w:rsidRPr="54FBA741">
                <w:rPr>
                  <w:rFonts w:ascii="Nunito" w:hAnsi="Nunito" w:eastAsia="Nunito" w:cs="Nunito"/>
                </w:rPr>
                <w:t>HE²AT</w:t>
              </w:r>
            </w:ins>
            <w:r w:rsidRPr="54FBA741">
              <w:rPr>
                <w:rFonts w:ascii="Nunito" w:hAnsi="Nunito" w:eastAsia="Nunito" w:cs="Nunito"/>
              </w:rPr>
              <w:t xml:space="preserve"> Center</w:t>
            </w:r>
          </w:p>
        </w:tc>
      </w:tr>
      <w:tr w:rsidR="007813F4" w:rsidTr="54FBA741" w14:paraId="274C7CEF" w14:textId="77777777">
        <w:tc>
          <w:tcPr>
            <w:tcW w:w="1838" w:type="dxa"/>
            <w:tcBorders>
              <w:top w:val="nil"/>
              <w:bottom w:val="nil"/>
            </w:tcBorders>
            <w:shd w:val="clear" w:color="auto" w:fill="FFFFFF" w:themeFill="background1"/>
          </w:tcPr>
          <w:p w:rsidR="007813F4" w:rsidRDefault="009511AE" w14:paraId="00000057" w14:textId="77777777">
            <w:pPr>
              <w:rPr>
                <w:rFonts w:ascii="Nunito" w:hAnsi="Nunito" w:eastAsia="Nunito" w:cs="Nunito"/>
              </w:rPr>
            </w:pPr>
            <w:r>
              <w:rPr>
                <w:rFonts w:ascii="Nunito" w:hAnsi="Nunito" w:eastAsia="Nunito" w:cs="Nunito"/>
              </w:rPr>
              <w:t>The Program</w:t>
            </w:r>
          </w:p>
        </w:tc>
        <w:tc>
          <w:tcPr>
            <w:tcW w:w="7512" w:type="dxa"/>
            <w:tcBorders>
              <w:top w:val="nil"/>
              <w:bottom w:val="nil"/>
            </w:tcBorders>
            <w:shd w:val="clear" w:color="auto" w:fill="FFFFFF" w:themeFill="background1"/>
          </w:tcPr>
          <w:p w:rsidR="007813F4" w:rsidRDefault="54FBA741" w14:paraId="00000058" w14:textId="50B20B06">
            <w:pPr>
              <w:rPr>
                <w:rFonts w:ascii="Nunito" w:hAnsi="Nunito" w:eastAsia="Nunito" w:cs="Nunito"/>
              </w:rPr>
            </w:pPr>
            <w:r w:rsidRPr="54FBA741">
              <w:rPr>
                <w:rFonts w:ascii="Nunito" w:hAnsi="Nunito" w:eastAsia="Nunito" w:cs="Nunito"/>
              </w:rPr>
              <w:t xml:space="preserve">The </w:t>
            </w:r>
            <w:del w:author="Craig Parker" w:date="2024-07-08T09:29:00Z" w:id="118">
              <w:r w:rsidRPr="54FBA741" w:rsidDel="54FBA741" w:rsidR="009511AE">
                <w:rPr>
                  <w:rFonts w:ascii="Nunito" w:hAnsi="Nunito" w:eastAsia="Nunito" w:cs="Nunito"/>
                </w:rPr>
                <w:delText>HE2AT</w:delText>
              </w:r>
            </w:del>
            <w:ins w:author="Craig Parker" w:date="2024-07-08T09:29:00Z" w:id="119">
              <w:r w:rsidRPr="54FBA741">
                <w:rPr>
                  <w:rFonts w:ascii="Nunito" w:hAnsi="Nunito" w:eastAsia="Nunito" w:cs="Nunito"/>
                </w:rPr>
                <w:t>HE²AT</w:t>
              </w:r>
            </w:ins>
            <w:r w:rsidRPr="54FBA741">
              <w:rPr>
                <w:rFonts w:ascii="Nunito" w:hAnsi="Nunito" w:eastAsia="Nunito" w:cs="Nunito"/>
              </w:rPr>
              <w:t xml:space="preserve"> Center program of activities</w:t>
            </w:r>
          </w:p>
        </w:tc>
      </w:tr>
      <w:tr w:rsidR="007813F4" w:rsidTr="54FBA741" w14:paraId="3C61AF05" w14:textId="77777777">
        <w:tc>
          <w:tcPr>
            <w:tcW w:w="1838" w:type="dxa"/>
            <w:tcBorders>
              <w:top w:val="nil"/>
              <w:bottom w:val="nil"/>
            </w:tcBorders>
            <w:shd w:val="clear" w:color="auto" w:fill="FFFFFF" w:themeFill="background1"/>
          </w:tcPr>
          <w:p w:rsidR="007813F4" w:rsidRDefault="009511AE" w14:paraId="00000059" w14:textId="77777777">
            <w:pPr>
              <w:rPr>
                <w:rFonts w:ascii="Nunito" w:hAnsi="Nunito" w:eastAsia="Nunito" w:cs="Nunito"/>
              </w:rPr>
            </w:pPr>
            <w:r>
              <w:rPr>
                <w:rFonts w:ascii="Nunito" w:hAnsi="Nunito" w:eastAsia="Nunito" w:cs="Nunito"/>
              </w:rPr>
              <w:t>The Projects</w:t>
            </w:r>
          </w:p>
        </w:tc>
        <w:tc>
          <w:tcPr>
            <w:tcW w:w="7512" w:type="dxa"/>
            <w:tcBorders>
              <w:top w:val="nil"/>
              <w:bottom w:val="nil"/>
            </w:tcBorders>
            <w:shd w:val="clear" w:color="auto" w:fill="FFFFFF" w:themeFill="background1"/>
          </w:tcPr>
          <w:p w:rsidR="007813F4" w:rsidRDefault="54FBA741" w14:paraId="0000005A" w14:textId="18D26693">
            <w:pPr>
              <w:rPr>
                <w:rFonts w:ascii="Nunito" w:hAnsi="Nunito" w:eastAsia="Nunito" w:cs="Nunito"/>
              </w:rPr>
            </w:pPr>
            <w:r w:rsidRPr="54FBA741">
              <w:rPr>
                <w:rFonts w:ascii="Nunito" w:hAnsi="Nunito" w:eastAsia="Nunito" w:cs="Nunito"/>
              </w:rPr>
              <w:t xml:space="preserve">The Research Project 1 and Research </w:t>
            </w:r>
            <w:del w:author="Craig Parker" w:date="2024-07-16T12:01:00Z" w:id="120">
              <w:r w:rsidRPr="54FBA741" w:rsidDel="007A6FBB">
                <w:rPr>
                  <w:rFonts w:ascii="Nunito" w:hAnsi="Nunito" w:eastAsia="Nunito" w:cs="Nunito"/>
                </w:rPr>
                <w:delText xml:space="preserve">project </w:delText>
              </w:r>
            </w:del>
            <w:ins w:author="Craig Parker" w:date="2024-07-16T12:01:00Z" w:id="121">
              <w:r w:rsidR="007A6FBB">
                <w:rPr>
                  <w:rFonts w:ascii="Nunito" w:hAnsi="Nunito" w:eastAsia="Nunito" w:cs="Nunito"/>
                </w:rPr>
                <w:t>Project</w:t>
              </w:r>
              <w:r w:rsidRPr="54FBA741" w:rsidR="007A6FBB">
                <w:rPr>
                  <w:rFonts w:ascii="Nunito" w:hAnsi="Nunito" w:eastAsia="Nunito" w:cs="Nunito"/>
                </w:rPr>
                <w:t xml:space="preserve"> </w:t>
              </w:r>
            </w:ins>
            <w:r w:rsidRPr="54FBA741">
              <w:rPr>
                <w:rFonts w:ascii="Nunito" w:hAnsi="Nunito" w:eastAsia="Nunito" w:cs="Nunito"/>
              </w:rPr>
              <w:t xml:space="preserve">2 of the </w:t>
            </w:r>
            <w:del w:author="Craig Parker" w:date="2024-07-08T09:29:00Z" w:id="122">
              <w:r w:rsidRPr="54FBA741" w:rsidDel="54FBA741" w:rsidR="009511AE">
                <w:rPr>
                  <w:rFonts w:ascii="Nunito" w:hAnsi="Nunito" w:eastAsia="Nunito" w:cs="Nunito"/>
                </w:rPr>
                <w:delText>HE2AT</w:delText>
              </w:r>
            </w:del>
            <w:ins w:author="Craig Parker" w:date="2024-07-08T09:29:00Z" w:id="123">
              <w:r w:rsidRPr="54FBA741">
                <w:rPr>
                  <w:rFonts w:ascii="Nunito" w:hAnsi="Nunito" w:eastAsia="Nunito" w:cs="Nunito"/>
                </w:rPr>
                <w:t>HE²AT</w:t>
              </w:r>
            </w:ins>
            <w:r w:rsidRPr="54FBA741">
              <w:rPr>
                <w:rFonts w:ascii="Nunito" w:hAnsi="Nunito" w:eastAsia="Nunito" w:cs="Nunito"/>
              </w:rPr>
              <w:t xml:space="preserve"> Center</w:t>
            </w:r>
          </w:p>
        </w:tc>
      </w:tr>
      <w:tr w:rsidR="007813F4" w:rsidTr="54FBA741" w14:paraId="0A8436A0" w14:textId="77777777">
        <w:tc>
          <w:tcPr>
            <w:tcW w:w="1838" w:type="dxa"/>
            <w:tcBorders>
              <w:top w:val="nil"/>
              <w:bottom w:val="nil"/>
            </w:tcBorders>
            <w:shd w:val="clear" w:color="auto" w:fill="FFFFFF" w:themeFill="background1"/>
          </w:tcPr>
          <w:p w:rsidR="007813F4" w:rsidRDefault="009511AE" w14:paraId="0000005B" w14:textId="77777777">
            <w:pPr>
              <w:rPr>
                <w:rFonts w:ascii="Nunito" w:hAnsi="Nunito" w:eastAsia="Nunito" w:cs="Nunito"/>
              </w:rPr>
            </w:pPr>
            <w:r>
              <w:rPr>
                <w:rFonts w:ascii="Nunito" w:hAnsi="Nunito" w:eastAsia="Nunito" w:cs="Nunito"/>
              </w:rPr>
              <w:t>The Cores</w:t>
            </w:r>
          </w:p>
        </w:tc>
        <w:tc>
          <w:tcPr>
            <w:tcW w:w="7512" w:type="dxa"/>
            <w:tcBorders>
              <w:top w:val="nil"/>
              <w:bottom w:val="nil"/>
            </w:tcBorders>
            <w:shd w:val="clear" w:color="auto" w:fill="FFFFFF" w:themeFill="background1"/>
          </w:tcPr>
          <w:p w:rsidR="007813F4" w:rsidRDefault="54FBA741" w14:paraId="0000005C" w14:textId="1F549897">
            <w:pPr>
              <w:rPr>
                <w:rFonts w:ascii="Nunito" w:hAnsi="Nunito" w:eastAsia="Nunito" w:cs="Nunito"/>
              </w:rPr>
            </w:pPr>
            <w:r w:rsidRPr="54FBA741">
              <w:rPr>
                <w:rFonts w:ascii="Nunito" w:hAnsi="Nunito" w:eastAsia="Nunito" w:cs="Nunito"/>
              </w:rPr>
              <w:t xml:space="preserve">The DMAC, TEC and Admin Core of the </w:t>
            </w:r>
            <w:del w:author="Craig Parker" w:date="2024-07-08T09:29:00Z" w:id="124">
              <w:r w:rsidRPr="54FBA741" w:rsidDel="54FBA741" w:rsidR="009511AE">
                <w:rPr>
                  <w:rFonts w:ascii="Nunito" w:hAnsi="Nunito" w:eastAsia="Nunito" w:cs="Nunito"/>
                </w:rPr>
                <w:delText>HE2AT</w:delText>
              </w:r>
            </w:del>
            <w:ins w:author="Craig Parker" w:date="2024-07-08T09:29:00Z" w:id="125">
              <w:r w:rsidRPr="54FBA741">
                <w:rPr>
                  <w:rFonts w:ascii="Nunito" w:hAnsi="Nunito" w:eastAsia="Nunito" w:cs="Nunito"/>
                </w:rPr>
                <w:t>HE²AT</w:t>
              </w:r>
            </w:ins>
            <w:r w:rsidRPr="54FBA741">
              <w:rPr>
                <w:rFonts w:ascii="Nunito" w:hAnsi="Nunito" w:eastAsia="Nunito" w:cs="Nunito"/>
              </w:rPr>
              <w:t xml:space="preserve"> Center</w:t>
            </w:r>
          </w:p>
        </w:tc>
      </w:tr>
      <w:tr w:rsidR="007813F4" w:rsidTr="54FBA741" w14:paraId="0D304982" w14:textId="77777777">
        <w:tc>
          <w:tcPr>
            <w:tcW w:w="1838" w:type="dxa"/>
            <w:tcBorders>
              <w:top w:val="nil"/>
              <w:bottom w:val="nil"/>
            </w:tcBorders>
            <w:shd w:val="clear" w:color="auto" w:fill="FFFFFF" w:themeFill="background1"/>
          </w:tcPr>
          <w:p w:rsidR="007813F4" w:rsidRDefault="009511AE" w14:paraId="0000005D" w14:textId="77777777">
            <w:pPr>
              <w:rPr>
                <w:rFonts w:ascii="Nunito" w:hAnsi="Nunito" w:eastAsia="Nunito" w:cs="Nunito"/>
              </w:rPr>
            </w:pPr>
            <w:r>
              <w:rPr>
                <w:rFonts w:ascii="Nunito" w:hAnsi="Nunito" w:eastAsia="Nunito" w:cs="Nunito"/>
              </w:rPr>
              <w:t>Re-analysis</w:t>
            </w:r>
          </w:p>
        </w:tc>
        <w:tc>
          <w:tcPr>
            <w:tcW w:w="7512" w:type="dxa"/>
            <w:tcBorders>
              <w:top w:val="nil"/>
              <w:bottom w:val="nil"/>
            </w:tcBorders>
            <w:shd w:val="clear" w:color="auto" w:fill="FFFFFF" w:themeFill="background1"/>
          </w:tcPr>
          <w:p w:rsidR="007813F4" w:rsidRDefault="54FBA741" w14:paraId="0000005E" w14:textId="6FE9E4DF">
            <w:pPr>
              <w:rPr>
                <w:rFonts w:ascii="Nunito" w:hAnsi="Nunito" w:eastAsia="Nunito" w:cs="Nunito"/>
              </w:rPr>
            </w:pPr>
            <w:commentRangeStart w:id="126"/>
            <w:r w:rsidRPr="54FBA741">
              <w:rPr>
                <w:rFonts w:ascii="Nunito" w:hAnsi="Nunito" w:eastAsia="Nunito" w:cs="Nunito"/>
              </w:rPr>
              <w:t xml:space="preserve">A dynamical model simulation of historical climate evolution continuously nudged by observations </w:t>
            </w:r>
            <w:r w:rsidR="00D30C12">
              <w:rPr>
                <w:rFonts w:ascii="Nunito" w:hAnsi="Nunito" w:eastAsia="Nunito" w:cs="Nunito"/>
              </w:rPr>
              <w:t>to</w:t>
            </w:r>
            <w:r w:rsidRPr="54FBA741">
              <w:rPr>
                <w:rFonts w:ascii="Nunito" w:hAnsi="Nunito" w:eastAsia="Nunito" w:cs="Nunito"/>
              </w:rPr>
              <w:t xml:space="preserve"> provide an approximate historical representation of the climate system</w:t>
            </w:r>
            <w:commentRangeEnd w:id="126"/>
            <w:r w:rsidR="009511AE">
              <w:rPr>
                <w:rStyle w:val="CommentReference"/>
              </w:rPr>
              <w:commentReference w:id="126"/>
            </w:r>
          </w:p>
        </w:tc>
      </w:tr>
      <w:tr w:rsidR="007813F4" w:rsidTr="54FBA741" w14:paraId="1080A83E" w14:textId="77777777">
        <w:tc>
          <w:tcPr>
            <w:tcW w:w="1838" w:type="dxa"/>
            <w:tcBorders>
              <w:top w:val="nil"/>
              <w:bottom w:val="nil"/>
            </w:tcBorders>
            <w:shd w:val="clear" w:color="auto" w:fill="FFFFFF" w:themeFill="background1"/>
          </w:tcPr>
          <w:p w:rsidR="007813F4" w:rsidRDefault="009511AE" w14:paraId="0000005F" w14:textId="77777777">
            <w:pPr>
              <w:rPr>
                <w:rFonts w:ascii="Nunito" w:hAnsi="Nunito" w:eastAsia="Nunito" w:cs="Nunito"/>
              </w:rPr>
            </w:pPr>
            <w:r>
              <w:rPr>
                <w:rFonts w:ascii="Nunito" w:hAnsi="Nunito" w:eastAsia="Nunito" w:cs="Nunito"/>
              </w:rPr>
              <w:t>Sensitive data</w:t>
            </w:r>
          </w:p>
        </w:tc>
        <w:tc>
          <w:tcPr>
            <w:tcW w:w="7512" w:type="dxa"/>
            <w:tcBorders>
              <w:top w:val="nil"/>
              <w:bottom w:val="nil"/>
            </w:tcBorders>
            <w:shd w:val="clear" w:color="auto" w:fill="FFFFFF" w:themeFill="background1"/>
          </w:tcPr>
          <w:p w:rsidR="007813F4" w:rsidRDefault="009511AE" w14:paraId="00000060" w14:textId="4D2CE988">
            <w:pPr>
              <w:rPr>
                <w:rFonts w:ascii="Nunito" w:hAnsi="Nunito" w:eastAsia="Nunito" w:cs="Nunito"/>
              </w:rPr>
            </w:pPr>
            <w:r>
              <w:rPr>
                <w:rFonts w:ascii="Nunito" w:hAnsi="Nunito" w:eastAsia="Nunito" w:cs="Nunito"/>
              </w:rPr>
              <w:t xml:space="preserve">Data that pertains to </w:t>
            </w:r>
            <w:ins w:author="Craig Parker" w:date="2024-07-08T11:44:00Z" w:id="127">
              <w:r w:rsidR="00D30C12">
                <w:rPr>
                  <w:rFonts w:ascii="Nunito" w:hAnsi="Nunito" w:eastAsia="Nunito" w:cs="Nunito"/>
                </w:rPr>
                <w:t xml:space="preserve">an </w:t>
              </w:r>
            </w:ins>
            <w:r w:rsidR="00D30C12">
              <w:rPr>
                <w:rFonts w:ascii="Nunito" w:hAnsi="Nunito" w:eastAsia="Nunito" w:cs="Nunito"/>
              </w:rPr>
              <w:t>individual's</w:t>
            </w:r>
            <w:r>
              <w:rPr>
                <w:rFonts w:ascii="Nunito" w:hAnsi="Nunito" w:eastAsia="Nunito" w:cs="Nunito"/>
              </w:rPr>
              <w:t xml:space="preserve"> personal information, health, finances, occupation, etc.</w:t>
            </w:r>
          </w:p>
        </w:tc>
      </w:tr>
      <w:tr w:rsidR="007813F4" w:rsidTr="54FBA741" w14:paraId="32C305DA" w14:textId="77777777">
        <w:tc>
          <w:tcPr>
            <w:tcW w:w="1838" w:type="dxa"/>
            <w:tcBorders>
              <w:top w:val="nil"/>
              <w:bottom w:val="nil"/>
            </w:tcBorders>
            <w:shd w:val="clear" w:color="auto" w:fill="FFFFFF" w:themeFill="background1"/>
          </w:tcPr>
          <w:p w:rsidR="007813F4" w:rsidRDefault="009511AE" w14:paraId="00000061" w14:textId="77777777">
            <w:pPr>
              <w:rPr>
                <w:rFonts w:ascii="Nunito" w:hAnsi="Nunito" w:eastAsia="Nunito" w:cs="Nunito"/>
              </w:rPr>
            </w:pPr>
            <w:r>
              <w:rPr>
                <w:rFonts w:ascii="Nunito" w:hAnsi="Nunito" w:eastAsia="Nunito" w:cs="Nunito"/>
              </w:rPr>
              <w:t>Personally identifiable data</w:t>
            </w:r>
          </w:p>
        </w:tc>
        <w:tc>
          <w:tcPr>
            <w:tcW w:w="7512" w:type="dxa"/>
            <w:tcBorders>
              <w:top w:val="nil"/>
              <w:bottom w:val="nil"/>
            </w:tcBorders>
            <w:shd w:val="clear" w:color="auto" w:fill="FFFFFF" w:themeFill="background1"/>
          </w:tcPr>
          <w:p w:rsidR="007813F4" w:rsidRDefault="009511AE" w14:paraId="00000062" w14:textId="69913A83">
            <w:pPr>
              <w:rPr>
                <w:rFonts w:ascii="Nunito" w:hAnsi="Nunito" w:eastAsia="Nunito" w:cs="Nunito"/>
              </w:rPr>
            </w:pPr>
            <w:r>
              <w:rPr>
                <w:rFonts w:ascii="Nunito" w:hAnsi="Nunito" w:eastAsia="Nunito" w:cs="Nunito"/>
              </w:rPr>
              <w:t xml:space="preserve">Data variables that enable the identification of an individual either directly </w:t>
            </w:r>
            <w:del w:author="Craig Parker" w:date="2024-07-16T12:01:00Z" w:id="128">
              <w:r w:rsidDel="007A6FBB">
                <w:rPr>
                  <w:rFonts w:ascii="Nunito" w:hAnsi="Nunito" w:eastAsia="Nunito" w:cs="Nunito"/>
                </w:rPr>
                <w:delText xml:space="preserve">though </w:delText>
              </w:r>
            </w:del>
            <w:ins w:author="Craig Parker" w:date="2024-07-16T12:01:00Z" w:id="129">
              <w:r w:rsidR="007A6FBB">
                <w:rPr>
                  <w:rFonts w:ascii="Nunito" w:hAnsi="Nunito" w:eastAsia="Nunito" w:cs="Nunito"/>
                </w:rPr>
                <w:t xml:space="preserve">through </w:t>
              </w:r>
            </w:ins>
            <w:r>
              <w:rPr>
                <w:rFonts w:ascii="Nunito" w:hAnsi="Nunito" w:eastAsia="Nunito" w:cs="Nunito"/>
              </w:rPr>
              <w:t xml:space="preserve">names, ID numbers, etc. or indirectly through combining other variables such as locations (GPS, street address), age, gender, and medical information </w:t>
            </w:r>
          </w:p>
        </w:tc>
      </w:tr>
      <w:tr w:rsidR="007813F4" w:rsidTr="54FBA741" w14:paraId="7EC43FED" w14:textId="77777777">
        <w:tc>
          <w:tcPr>
            <w:tcW w:w="1838" w:type="dxa"/>
            <w:tcBorders>
              <w:top w:val="nil"/>
              <w:bottom w:val="nil"/>
            </w:tcBorders>
            <w:shd w:val="clear" w:color="auto" w:fill="FFFFFF" w:themeFill="background1"/>
          </w:tcPr>
          <w:p w:rsidR="007813F4" w:rsidRDefault="009511AE" w14:paraId="00000063" w14:textId="77777777">
            <w:pPr>
              <w:rPr>
                <w:rFonts w:ascii="Nunito" w:hAnsi="Nunito" w:eastAsia="Nunito" w:cs="Nunito"/>
              </w:rPr>
            </w:pPr>
            <w:r>
              <w:rPr>
                <w:rFonts w:ascii="Nunito" w:hAnsi="Nunito" w:eastAsia="Nunito" w:cs="Nunito"/>
              </w:rPr>
              <w:t>Data Subject</w:t>
            </w:r>
          </w:p>
        </w:tc>
        <w:tc>
          <w:tcPr>
            <w:tcW w:w="7512" w:type="dxa"/>
            <w:tcBorders>
              <w:top w:val="nil"/>
              <w:bottom w:val="nil"/>
            </w:tcBorders>
            <w:shd w:val="clear" w:color="auto" w:fill="FFFFFF" w:themeFill="background1"/>
          </w:tcPr>
          <w:p w:rsidR="007813F4" w:rsidRDefault="009511AE" w14:paraId="00000064" w14:textId="77777777">
            <w:pPr>
              <w:rPr>
                <w:rFonts w:ascii="Nunito" w:hAnsi="Nunito" w:eastAsia="Nunito" w:cs="Nunito"/>
              </w:rPr>
            </w:pPr>
            <w:r>
              <w:rPr>
                <w:rFonts w:ascii="Nunito" w:hAnsi="Nunito" w:eastAsia="Nunito" w:cs="Nunito"/>
              </w:rPr>
              <w:t>The individuals whose personal information is captured in health datasets</w:t>
            </w:r>
          </w:p>
        </w:tc>
      </w:tr>
      <w:tr w:rsidR="007813F4" w:rsidTr="54FBA741" w14:paraId="49D56F18" w14:textId="77777777">
        <w:tc>
          <w:tcPr>
            <w:tcW w:w="1838" w:type="dxa"/>
            <w:tcBorders>
              <w:top w:val="nil"/>
              <w:bottom w:val="nil"/>
            </w:tcBorders>
            <w:shd w:val="clear" w:color="auto" w:fill="FFFFFF" w:themeFill="background1"/>
          </w:tcPr>
          <w:p w:rsidR="007813F4" w:rsidRDefault="009511AE" w14:paraId="00000065" w14:textId="77777777">
            <w:pPr>
              <w:rPr>
                <w:rFonts w:ascii="Nunito" w:hAnsi="Nunito" w:eastAsia="Nunito" w:cs="Nunito"/>
              </w:rPr>
            </w:pPr>
            <w:r>
              <w:rPr>
                <w:rFonts w:ascii="Nunito" w:hAnsi="Nunito" w:eastAsia="Nunito" w:cs="Nunito"/>
              </w:rPr>
              <w:t>Data Provider</w:t>
            </w:r>
          </w:p>
        </w:tc>
        <w:tc>
          <w:tcPr>
            <w:tcW w:w="7512" w:type="dxa"/>
            <w:tcBorders>
              <w:top w:val="nil"/>
              <w:bottom w:val="nil"/>
            </w:tcBorders>
            <w:shd w:val="clear" w:color="auto" w:fill="FFFFFF" w:themeFill="background1"/>
          </w:tcPr>
          <w:p w:rsidR="007813F4" w:rsidRDefault="009511AE" w14:paraId="00000066" w14:textId="6E87A2AB">
            <w:pPr>
              <w:rPr>
                <w:rFonts w:ascii="Nunito" w:hAnsi="Nunito" w:eastAsia="Nunito" w:cs="Nunito"/>
              </w:rPr>
            </w:pPr>
            <w:r>
              <w:rPr>
                <w:rFonts w:ascii="Nunito" w:hAnsi="Nunito" w:eastAsia="Nunito" w:cs="Nunito"/>
              </w:rPr>
              <w:t xml:space="preserve">The legal entity responsible for </w:t>
            </w:r>
            <w:del w:author="Craig Parker" w:date="2024-07-16T12:01:00Z" w:id="130">
              <w:r w:rsidDel="007A6FBB">
                <w:rPr>
                  <w:rFonts w:ascii="Nunito" w:hAnsi="Nunito" w:eastAsia="Nunito" w:cs="Nunito"/>
                </w:rPr>
                <w:delText xml:space="preserve">authorizing </w:delText>
              </w:r>
            </w:del>
            <w:ins w:author="Craig Parker" w:date="2024-07-16T12:01:00Z" w:id="131">
              <w:r w:rsidR="007A6FBB">
                <w:rPr>
                  <w:rFonts w:ascii="Nunito" w:hAnsi="Nunito" w:eastAsia="Nunito" w:cs="Nunito"/>
                </w:rPr>
                <w:t xml:space="preserve">authorising </w:t>
              </w:r>
            </w:ins>
            <w:r>
              <w:rPr>
                <w:rFonts w:ascii="Nunito" w:hAnsi="Nunito" w:eastAsia="Nunito" w:cs="Nunito"/>
              </w:rPr>
              <w:t>access to a dataset</w:t>
            </w:r>
          </w:p>
        </w:tc>
      </w:tr>
      <w:tr w:rsidR="007813F4" w:rsidTr="54FBA741" w14:paraId="1C13B946" w14:textId="77777777">
        <w:tc>
          <w:tcPr>
            <w:tcW w:w="1838" w:type="dxa"/>
            <w:tcBorders>
              <w:top w:val="nil"/>
              <w:bottom w:val="nil"/>
            </w:tcBorders>
            <w:shd w:val="clear" w:color="auto" w:fill="FFFFFF" w:themeFill="background1"/>
          </w:tcPr>
          <w:p w:rsidR="007813F4" w:rsidRDefault="009511AE" w14:paraId="00000067" w14:textId="2980B16C">
            <w:pPr>
              <w:rPr>
                <w:rFonts w:ascii="Nunito" w:hAnsi="Nunito" w:eastAsia="Nunito" w:cs="Nunito"/>
              </w:rPr>
            </w:pPr>
            <w:del w:author="Craig Parker" w:date="2024-07-08T09:33:00Z" w:id="132">
              <w:r w:rsidRPr="54FBA741" w:rsidDel="54FBA741">
                <w:rPr>
                  <w:rFonts w:ascii="Nunito" w:hAnsi="Nunito" w:eastAsia="Nunito" w:cs="Nunito"/>
                </w:rPr>
                <w:delText>DSA</w:delText>
              </w:r>
            </w:del>
            <w:ins w:author="Craig Parker" w:date="2024-07-08T09:33:00Z" w:id="133">
              <w:r w:rsidRPr="54FBA741" w:rsidR="54FBA741">
                <w:rPr>
                  <w:rFonts w:ascii="Nunito" w:hAnsi="Nunito" w:eastAsia="Nunito" w:cs="Nunito"/>
                </w:rPr>
                <w:t>DTA</w:t>
              </w:r>
            </w:ins>
          </w:p>
        </w:tc>
        <w:tc>
          <w:tcPr>
            <w:tcW w:w="7512" w:type="dxa"/>
            <w:tcBorders>
              <w:top w:val="nil"/>
              <w:bottom w:val="nil"/>
            </w:tcBorders>
            <w:shd w:val="clear" w:color="auto" w:fill="FFFFFF" w:themeFill="background1"/>
          </w:tcPr>
          <w:p w:rsidR="007813F4" w:rsidRDefault="54FBA741" w14:paraId="00000068" w14:textId="366F0D90">
            <w:pPr>
              <w:rPr>
                <w:rFonts w:ascii="Nunito" w:hAnsi="Nunito" w:eastAsia="Nunito" w:cs="Nunito"/>
              </w:rPr>
            </w:pPr>
            <w:commentRangeStart w:id="134"/>
            <w:r w:rsidRPr="54FBA741">
              <w:rPr>
                <w:rFonts w:ascii="Nunito" w:hAnsi="Nunito" w:eastAsia="Nunito" w:cs="Nunito"/>
              </w:rPr>
              <w:t xml:space="preserve">Data </w:t>
            </w:r>
            <w:ins w:author="Craig Parker" w:date="2024-07-16T12:02:00Z" w:id="135">
              <w:r w:rsidR="007A6FBB">
                <w:rPr>
                  <w:rFonts w:ascii="Nunito" w:hAnsi="Nunito" w:eastAsia="Nunito" w:cs="Nunito"/>
                </w:rPr>
                <w:t>Transfer</w:t>
              </w:r>
            </w:ins>
            <w:del w:author="Craig Parker" w:date="2024-07-16T12:02:00Z" w:id="136">
              <w:r w:rsidRPr="54FBA741" w:rsidDel="007A6FBB">
                <w:rPr>
                  <w:rFonts w:ascii="Nunito" w:hAnsi="Nunito" w:eastAsia="Nunito" w:cs="Nunito"/>
                </w:rPr>
                <w:delText>Sharing</w:delText>
              </w:r>
            </w:del>
            <w:r w:rsidRPr="54FBA741">
              <w:rPr>
                <w:rFonts w:ascii="Nunito" w:hAnsi="Nunito" w:eastAsia="Nunito" w:cs="Nunito"/>
              </w:rPr>
              <w:t xml:space="preserve"> Agreement</w:t>
            </w:r>
            <w:commentRangeEnd w:id="134"/>
            <w:r w:rsidR="009511AE">
              <w:rPr>
                <w:rStyle w:val="CommentReference"/>
              </w:rPr>
              <w:commentReference w:id="134"/>
            </w:r>
          </w:p>
        </w:tc>
      </w:tr>
      <w:tr w:rsidR="007813F4" w:rsidTr="54FBA741" w14:paraId="3BB765D5" w14:textId="77777777">
        <w:tc>
          <w:tcPr>
            <w:tcW w:w="1838" w:type="dxa"/>
            <w:tcBorders>
              <w:top w:val="nil"/>
              <w:bottom w:val="nil"/>
            </w:tcBorders>
            <w:shd w:val="clear" w:color="auto" w:fill="FFFFFF" w:themeFill="background1"/>
          </w:tcPr>
          <w:p w:rsidR="007813F4" w:rsidRDefault="009511AE" w14:paraId="00000069" w14:textId="77777777">
            <w:pPr>
              <w:rPr>
                <w:rFonts w:ascii="Nunito" w:hAnsi="Nunito" w:eastAsia="Nunito" w:cs="Nunito"/>
              </w:rPr>
            </w:pPr>
            <w:r>
              <w:rPr>
                <w:rFonts w:ascii="Nunito" w:hAnsi="Nunito" w:eastAsia="Nunito" w:cs="Nunito"/>
              </w:rPr>
              <w:t>DMP</w:t>
            </w:r>
          </w:p>
        </w:tc>
        <w:tc>
          <w:tcPr>
            <w:tcW w:w="7512" w:type="dxa"/>
            <w:tcBorders>
              <w:top w:val="nil"/>
              <w:bottom w:val="nil"/>
            </w:tcBorders>
            <w:shd w:val="clear" w:color="auto" w:fill="FFFFFF" w:themeFill="background1"/>
          </w:tcPr>
          <w:p w:rsidR="007813F4" w:rsidRDefault="009511AE" w14:paraId="0000006A" w14:textId="77777777">
            <w:pPr>
              <w:rPr>
                <w:rFonts w:ascii="Nunito" w:hAnsi="Nunito" w:eastAsia="Nunito" w:cs="Nunito"/>
              </w:rPr>
            </w:pPr>
            <w:r>
              <w:rPr>
                <w:rFonts w:ascii="Nunito" w:hAnsi="Nunito" w:eastAsia="Nunito" w:cs="Nunito"/>
              </w:rPr>
              <w:t>Data Management Plan</w:t>
            </w:r>
          </w:p>
        </w:tc>
      </w:tr>
      <w:tr w:rsidR="007813F4" w:rsidTr="54FBA741" w14:paraId="05CA6716" w14:textId="77777777">
        <w:tc>
          <w:tcPr>
            <w:tcW w:w="1838" w:type="dxa"/>
            <w:tcBorders>
              <w:top w:val="nil"/>
              <w:bottom w:val="nil"/>
            </w:tcBorders>
            <w:shd w:val="clear" w:color="auto" w:fill="FFFFFF" w:themeFill="background1"/>
          </w:tcPr>
          <w:p w:rsidR="007813F4" w:rsidRDefault="009511AE" w14:paraId="0000006B" w14:textId="77777777">
            <w:pPr>
              <w:rPr>
                <w:rFonts w:ascii="Nunito" w:hAnsi="Nunito" w:eastAsia="Nunito" w:cs="Nunito"/>
              </w:rPr>
            </w:pPr>
            <w:r>
              <w:rPr>
                <w:rFonts w:ascii="Nunito" w:hAnsi="Nunito" w:eastAsia="Nunito" w:cs="Nunito"/>
              </w:rPr>
              <w:t>DAP</w:t>
            </w:r>
          </w:p>
        </w:tc>
        <w:tc>
          <w:tcPr>
            <w:tcW w:w="7512" w:type="dxa"/>
            <w:tcBorders>
              <w:top w:val="nil"/>
              <w:bottom w:val="nil"/>
            </w:tcBorders>
            <w:shd w:val="clear" w:color="auto" w:fill="FFFFFF" w:themeFill="background1"/>
          </w:tcPr>
          <w:p w:rsidR="007813F4" w:rsidRDefault="009511AE" w14:paraId="0000006C" w14:textId="77777777">
            <w:pPr>
              <w:rPr>
                <w:rFonts w:ascii="Nunito" w:hAnsi="Nunito" w:eastAsia="Nunito" w:cs="Nunito"/>
              </w:rPr>
            </w:pPr>
            <w:r>
              <w:rPr>
                <w:rFonts w:ascii="Nunito" w:hAnsi="Nunito" w:eastAsia="Nunito" w:cs="Nunito"/>
              </w:rPr>
              <w:t>Data Analysis Platform</w:t>
            </w:r>
          </w:p>
        </w:tc>
      </w:tr>
      <w:tr w:rsidR="007813F4" w:rsidTr="54FBA741" w14:paraId="40E16E24" w14:textId="77777777">
        <w:tc>
          <w:tcPr>
            <w:tcW w:w="1838" w:type="dxa"/>
            <w:tcBorders>
              <w:top w:val="nil"/>
              <w:bottom w:val="nil"/>
            </w:tcBorders>
            <w:shd w:val="clear" w:color="auto" w:fill="FFFFFF" w:themeFill="background1"/>
          </w:tcPr>
          <w:p w:rsidR="007813F4" w:rsidRDefault="009511AE" w14:paraId="0000006D" w14:textId="77777777">
            <w:pPr>
              <w:rPr>
                <w:rFonts w:ascii="Nunito" w:hAnsi="Nunito" w:eastAsia="Nunito" w:cs="Nunito"/>
              </w:rPr>
            </w:pPr>
            <w:r>
              <w:rPr>
                <w:rFonts w:ascii="Nunito" w:hAnsi="Nunito" w:eastAsia="Nunito" w:cs="Nunito"/>
              </w:rPr>
              <w:t>LDAP</w:t>
            </w:r>
          </w:p>
        </w:tc>
        <w:tc>
          <w:tcPr>
            <w:tcW w:w="7512" w:type="dxa"/>
            <w:tcBorders>
              <w:top w:val="nil"/>
              <w:bottom w:val="nil"/>
            </w:tcBorders>
            <w:shd w:val="clear" w:color="auto" w:fill="FFFFFF" w:themeFill="background1"/>
          </w:tcPr>
          <w:p w:rsidR="007813F4" w:rsidRDefault="009511AE" w14:paraId="0000006E" w14:textId="77777777">
            <w:pPr>
              <w:rPr>
                <w:rFonts w:ascii="Nunito" w:hAnsi="Nunito" w:eastAsia="Nunito" w:cs="Nunito"/>
              </w:rPr>
            </w:pPr>
            <w:r>
              <w:rPr>
                <w:rFonts w:ascii="Nunito" w:hAnsi="Nunito" w:eastAsia="Nunito" w:cs="Nunito"/>
              </w:rPr>
              <w:t>Lightweight Directory Access Protocol</w:t>
            </w:r>
          </w:p>
        </w:tc>
      </w:tr>
      <w:tr w:rsidR="007813F4" w:rsidTr="54FBA741" w14:paraId="234B28EE" w14:textId="77777777">
        <w:tc>
          <w:tcPr>
            <w:tcW w:w="1838" w:type="dxa"/>
            <w:tcBorders>
              <w:top w:val="nil"/>
              <w:bottom w:val="nil"/>
            </w:tcBorders>
            <w:shd w:val="clear" w:color="auto" w:fill="FFFFFF" w:themeFill="background1"/>
          </w:tcPr>
          <w:p w:rsidR="007813F4" w:rsidRDefault="009511AE" w14:paraId="0000006F" w14:textId="77777777">
            <w:pPr>
              <w:rPr>
                <w:rFonts w:ascii="Nunito" w:hAnsi="Nunito" w:eastAsia="Nunito" w:cs="Nunito"/>
              </w:rPr>
            </w:pPr>
            <w:r>
              <w:rPr>
                <w:rFonts w:ascii="Nunito" w:hAnsi="Nunito" w:eastAsia="Nunito" w:cs="Nunito"/>
              </w:rPr>
              <w:t>sSA</w:t>
            </w:r>
          </w:p>
        </w:tc>
        <w:tc>
          <w:tcPr>
            <w:tcW w:w="7512" w:type="dxa"/>
            <w:tcBorders>
              <w:top w:val="nil"/>
              <w:bottom w:val="nil"/>
            </w:tcBorders>
            <w:shd w:val="clear" w:color="auto" w:fill="FFFFFF" w:themeFill="background1"/>
          </w:tcPr>
          <w:p w:rsidR="007813F4" w:rsidRDefault="009511AE" w14:paraId="00000070" w14:textId="77777777">
            <w:pPr>
              <w:rPr>
                <w:rFonts w:ascii="Nunito" w:hAnsi="Nunito" w:eastAsia="Nunito" w:cs="Nunito"/>
              </w:rPr>
            </w:pPr>
            <w:r>
              <w:rPr>
                <w:rFonts w:ascii="Nunito" w:hAnsi="Nunito" w:eastAsia="Nunito" w:cs="Nunito"/>
              </w:rPr>
              <w:t>sub-Saharan Africa</w:t>
            </w:r>
          </w:p>
        </w:tc>
      </w:tr>
      <w:tr w:rsidR="007813F4" w:rsidTr="54FBA741" w14:paraId="156E01BD" w14:textId="77777777">
        <w:tc>
          <w:tcPr>
            <w:tcW w:w="1838" w:type="dxa"/>
            <w:tcBorders>
              <w:top w:val="nil"/>
              <w:bottom w:val="nil"/>
            </w:tcBorders>
            <w:shd w:val="clear" w:color="auto" w:fill="FFFFFF" w:themeFill="background1"/>
          </w:tcPr>
          <w:p w:rsidR="007813F4" w:rsidRDefault="009511AE" w14:paraId="00000071" w14:textId="77777777">
            <w:pPr>
              <w:rPr>
                <w:rFonts w:ascii="Nunito" w:hAnsi="Nunito" w:eastAsia="Nunito" w:cs="Nunito"/>
              </w:rPr>
            </w:pPr>
            <w:r>
              <w:rPr>
                <w:rFonts w:ascii="Nunito" w:hAnsi="Nunito" w:eastAsia="Nunito" w:cs="Nunito"/>
              </w:rPr>
              <w:t>WWARN</w:t>
            </w:r>
          </w:p>
        </w:tc>
        <w:tc>
          <w:tcPr>
            <w:tcW w:w="7512" w:type="dxa"/>
            <w:tcBorders>
              <w:top w:val="nil"/>
              <w:bottom w:val="nil"/>
            </w:tcBorders>
            <w:shd w:val="clear" w:color="auto" w:fill="FFFFFF" w:themeFill="background1"/>
          </w:tcPr>
          <w:p w:rsidR="007813F4" w:rsidRDefault="009511AE" w14:paraId="00000072" w14:textId="77777777">
            <w:pPr>
              <w:rPr>
                <w:rFonts w:ascii="Nunito" w:hAnsi="Nunito" w:eastAsia="Nunito" w:cs="Nunito"/>
              </w:rPr>
            </w:pPr>
            <w:r>
              <w:rPr>
                <w:rFonts w:ascii="Nunito" w:hAnsi="Nunito" w:eastAsia="Nunito" w:cs="Nunito"/>
              </w:rPr>
              <w:t xml:space="preserve">Worldwide Antimalarial Resistance Network </w:t>
            </w:r>
          </w:p>
        </w:tc>
      </w:tr>
      <w:tr w:rsidR="007813F4" w:rsidTr="54FBA741" w14:paraId="384569E1" w14:textId="77777777">
        <w:tc>
          <w:tcPr>
            <w:tcW w:w="1838" w:type="dxa"/>
            <w:tcBorders>
              <w:top w:val="nil"/>
            </w:tcBorders>
            <w:shd w:val="clear" w:color="auto" w:fill="FFFFFF" w:themeFill="background1"/>
          </w:tcPr>
          <w:p w:rsidR="007813F4" w:rsidRDefault="009511AE" w14:paraId="00000073" w14:textId="77777777">
            <w:pPr>
              <w:rPr>
                <w:rFonts w:ascii="Nunito" w:hAnsi="Nunito" w:eastAsia="Nunito" w:cs="Nunito"/>
              </w:rPr>
            </w:pPr>
            <w:r>
              <w:rPr>
                <w:rFonts w:ascii="Nunito" w:hAnsi="Nunito" w:eastAsia="Nunito" w:cs="Nunito"/>
              </w:rPr>
              <w:t>BMGFKi</w:t>
            </w:r>
          </w:p>
        </w:tc>
        <w:tc>
          <w:tcPr>
            <w:tcW w:w="7512" w:type="dxa"/>
            <w:tcBorders>
              <w:top w:val="nil"/>
            </w:tcBorders>
            <w:shd w:val="clear" w:color="auto" w:fill="FFFFFF" w:themeFill="background1"/>
          </w:tcPr>
          <w:p w:rsidR="007813F4" w:rsidRDefault="009511AE" w14:paraId="00000074" w14:textId="77777777">
            <w:pPr>
              <w:rPr>
                <w:rFonts w:ascii="Nunito" w:hAnsi="Nunito" w:eastAsia="Nunito" w:cs="Nunito"/>
              </w:rPr>
            </w:pPr>
            <w:r>
              <w:rPr>
                <w:rFonts w:ascii="Nunito" w:hAnsi="Nunito" w:eastAsia="Nunito" w:cs="Nunito"/>
              </w:rPr>
              <w:t>Bill and Melinda Gates Foundation Ki repository</w:t>
            </w:r>
          </w:p>
        </w:tc>
      </w:tr>
      <w:tr w:rsidR="007813F4" w:rsidTr="54FBA741" w14:paraId="59FBBBBF" w14:textId="77777777">
        <w:tc>
          <w:tcPr>
            <w:tcW w:w="1838" w:type="dxa"/>
            <w:tcBorders>
              <w:top w:val="nil"/>
            </w:tcBorders>
            <w:shd w:val="clear" w:color="auto" w:fill="FFFFFF" w:themeFill="background1"/>
          </w:tcPr>
          <w:p w:rsidR="007813F4" w:rsidRDefault="009511AE" w14:paraId="00000075" w14:textId="77777777">
            <w:pPr>
              <w:rPr>
                <w:rFonts w:ascii="Nunito" w:hAnsi="Nunito" w:eastAsia="Nunito" w:cs="Nunito"/>
              </w:rPr>
            </w:pPr>
            <w:r>
              <w:rPr>
                <w:rFonts w:ascii="Nunito" w:hAnsi="Nunito" w:eastAsia="Nunito" w:cs="Nunito"/>
              </w:rPr>
              <w:t>TLS</w:t>
            </w:r>
          </w:p>
        </w:tc>
        <w:tc>
          <w:tcPr>
            <w:tcW w:w="7512" w:type="dxa"/>
            <w:tcBorders>
              <w:top w:val="nil"/>
            </w:tcBorders>
            <w:shd w:val="clear" w:color="auto" w:fill="FFFFFF" w:themeFill="background1"/>
          </w:tcPr>
          <w:p w:rsidR="007813F4" w:rsidRDefault="009511AE" w14:paraId="00000076" w14:textId="77777777">
            <w:pPr>
              <w:rPr>
                <w:rFonts w:ascii="Nunito" w:hAnsi="Nunito" w:eastAsia="Nunito" w:cs="Nunito"/>
              </w:rPr>
            </w:pPr>
            <w:r>
              <w:rPr>
                <w:rFonts w:ascii="Nunito" w:hAnsi="Nunito" w:eastAsia="Nunito" w:cs="Nunito"/>
              </w:rPr>
              <w:t>Transport Layer Security</w:t>
            </w:r>
          </w:p>
        </w:tc>
      </w:tr>
    </w:tbl>
    <w:p w:rsidR="007813F4" w:rsidRDefault="007813F4" w14:paraId="00000077" w14:textId="77777777">
      <w:pPr>
        <w:rPr>
          <w:rFonts w:ascii="Nunito" w:hAnsi="Nunito" w:eastAsia="Nunito" w:cs="Nunito"/>
        </w:rPr>
      </w:pPr>
    </w:p>
    <w:p w:rsidR="007813F4" w:rsidP="54902136" w:rsidRDefault="0E5C9AB3" w14:paraId="00000078" w14:textId="1DCC26EC">
      <w:pPr>
        <w:pStyle w:val="Heading1"/>
        <w:numPr>
          <w:ilvl w:val="0"/>
          <w:numId w:val="7"/>
        </w:numPr>
        <w:rPr>
          <w:rFonts w:ascii="Nunito" w:hAnsi="Nunito" w:eastAsia="Nunito" w:cs="Nunito"/>
        </w:rPr>
        <w:pPrChange w:author="Craig Parker" w:date="2024-08-04T19:25:00Z" w:id="137">
          <w:pPr>
            <w:pStyle w:val="Heading1"/>
          </w:pPr>
        </w:pPrChange>
      </w:pPr>
      <w:bookmarkStart w:name="_Toc172635204" w:id="138"/>
      <w:bookmarkStart w:name="_Toc514067374" w:id="139"/>
      <w:bookmarkStart w:name="_Toc204769373" w:id="1250179727"/>
      <w:r w:rsidRPr="54902136" w:rsidR="54902136">
        <w:rPr>
          <w:rFonts w:ascii="Nunito" w:hAnsi="Nunito" w:eastAsia="Nunito" w:cs="Nunito"/>
        </w:rPr>
        <w:t>4. Background</w:t>
      </w:r>
      <w:bookmarkEnd w:id="138"/>
      <w:bookmarkEnd w:id="139"/>
      <w:bookmarkEnd w:id="1250179727"/>
    </w:p>
    <w:p w:rsidR="007813F4" w:rsidRDefault="54FBA741" w14:paraId="00000079" w14:textId="35050D3B">
      <w:pPr>
        <w:rPr>
          <w:rFonts w:ascii="Nunito" w:hAnsi="Nunito" w:eastAsia="Nunito" w:cs="Nunito"/>
        </w:rPr>
      </w:pPr>
      <w:r w:rsidRPr="54FBA741">
        <w:rPr>
          <w:rFonts w:ascii="Nunito" w:hAnsi="Nunito" w:eastAsia="Nunito" w:cs="Nunito"/>
        </w:rPr>
        <w:t xml:space="preserve">The HEat and HEalth in Africa Transdisciplinary Center, </w:t>
      </w:r>
      <w:del w:author="Craig Parker" w:date="2024-07-08T09:29:00Z" w:id="140">
        <w:r w:rsidRPr="54FBA741" w:rsidDel="54FBA741" w:rsidR="009511AE">
          <w:rPr>
            <w:rFonts w:ascii="Nunito" w:hAnsi="Nunito" w:eastAsia="Nunito" w:cs="Nunito"/>
          </w:rPr>
          <w:delText>HE2AT</w:delText>
        </w:r>
      </w:del>
      <w:ins w:author="Craig Parker" w:date="2024-07-08T09:29:00Z" w:id="141">
        <w:r w:rsidRPr="54FBA741">
          <w:rPr>
            <w:rFonts w:ascii="Nunito" w:hAnsi="Nunito" w:eastAsia="Nunito" w:cs="Nunito"/>
          </w:rPr>
          <w:t>HE²AT</w:t>
        </w:r>
      </w:ins>
      <w:r w:rsidRPr="54FBA741">
        <w:rPr>
          <w:rFonts w:ascii="Nunito" w:hAnsi="Nunito" w:eastAsia="Nunito" w:cs="Nunito"/>
        </w:rPr>
        <w:t xml:space="preserve"> Center, is a U54 Cooperation agreement with the NIH (2021-2026). The </w:t>
      </w:r>
      <w:del w:author="Craig Parker" w:date="2024-07-08T09:29:00Z" w:id="142">
        <w:r w:rsidRPr="54FBA741" w:rsidDel="54FBA741" w:rsidR="009511AE">
          <w:rPr>
            <w:rFonts w:ascii="Nunito" w:hAnsi="Nunito" w:eastAsia="Nunito" w:cs="Nunito"/>
          </w:rPr>
          <w:delText>HE2AT</w:delText>
        </w:r>
      </w:del>
      <w:ins w:author="Craig Parker" w:date="2024-07-08T09:29:00Z" w:id="143">
        <w:r w:rsidRPr="54FBA741">
          <w:rPr>
            <w:rFonts w:ascii="Nunito" w:hAnsi="Nunito" w:eastAsia="Nunito" w:cs="Nunito"/>
          </w:rPr>
          <w:t>HE²AT</w:t>
        </w:r>
      </w:ins>
      <w:r w:rsidRPr="54FBA741">
        <w:rPr>
          <w:rFonts w:ascii="Nunito" w:hAnsi="Nunito" w:eastAsia="Nunito" w:cs="Nunito"/>
        </w:rPr>
        <w:t xml:space="preserve"> Center aspires to become a Center of Excellence in heat-health research, capacity building and engagement, using a population health science approach and applying data science methodologies to improve the health of populations in Africa and beyond. The goal of the </w:t>
      </w:r>
      <w:del w:author="Craig Parker" w:date="2024-07-08T09:29:00Z" w:id="144">
        <w:r w:rsidRPr="54FBA741" w:rsidDel="54FBA741" w:rsidR="009511AE">
          <w:rPr>
            <w:rFonts w:ascii="Nunito" w:hAnsi="Nunito" w:eastAsia="Nunito" w:cs="Nunito"/>
          </w:rPr>
          <w:delText>HE2AT</w:delText>
        </w:r>
      </w:del>
      <w:ins w:author="Craig Parker" w:date="2024-07-08T09:29:00Z" w:id="145">
        <w:r w:rsidRPr="54FBA741">
          <w:rPr>
            <w:rFonts w:ascii="Nunito" w:hAnsi="Nunito" w:eastAsia="Nunito" w:cs="Nunito"/>
          </w:rPr>
          <w:t>HE²AT</w:t>
        </w:r>
      </w:ins>
      <w:r w:rsidRPr="54FBA741">
        <w:rPr>
          <w:rFonts w:ascii="Nunito" w:hAnsi="Nunito" w:eastAsia="Nunito" w:cs="Nunito"/>
        </w:rPr>
        <w:t xml:space="preserve"> Center is to advance the development of new health knowledge and human capacities through reusing existing data to generate, and then disseminate heat-health knowledge and innovations.</w:t>
      </w:r>
    </w:p>
    <w:p w:rsidR="007813F4" w:rsidRDefault="007813F4" w14:paraId="0000007A" w14:textId="77777777">
      <w:pPr>
        <w:rPr>
          <w:rFonts w:ascii="Nunito" w:hAnsi="Nunito" w:eastAsia="Nunito" w:cs="Nunito"/>
        </w:rPr>
      </w:pPr>
    </w:p>
    <w:p w:rsidR="007813F4" w:rsidRDefault="009511AE" w14:paraId="0000007B" w14:textId="77777777">
      <w:pPr>
        <w:rPr>
          <w:rFonts w:ascii="Nunito" w:hAnsi="Nunito" w:eastAsia="Nunito" w:cs="Nunito"/>
          <w:b/>
        </w:rPr>
      </w:pPr>
      <w:r>
        <w:rPr>
          <w:rFonts w:ascii="Nunito" w:hAnsi="Nunito" w:eastAsia="Nunito" w:cs="Nunito"/>
          <w:b/>
        </w:rPr>
        <w:t>RP1 description</w:t>
      </w:r>
    </w:p>
    <w:p w:rsidR="007813F4" w:rsidRDefault="009511AE" w14:paraId="0000007C" w14:textId="7F991EF0">
      <w:pPr>
        <w:rPr>
          <w:rFonts w:ascii="Nunito" w:hAnsi="Nunito" w:eastAsia="Nunito" w:cs="Nunito"/>
        </w:rPr>
      </w:pPr>
      <w:r>
        <w:rPr>
          <w:rFonts w:ascii="Nunito" w:hAnsi="Nunito" w:eastAsia="Nunito" w:cs="Nunito"/>
        </w:rPr>
        <w:t xml:space="preserve">Research project 1 is an Individual participant data (IPD) meta-analysis to assess the size and shape/nature of associations between exposure to high ambient temperatures and selected maternal and child conditions within the first two years of life. Such </w:t>
      </w:r>
      <w:del w:author="Craig Parker" w:date="2024-07-16T12:02:00Z" w:id="146">
        <w:r w:rsidDel="007A6FBB">
          <w:rPr>
            <w:rFonts w:ascii="Nunito" w:hAnsi="Nunito" w:eastAsia="Nunito" w:cs="Nunito"/>
          </w:rPr>
          <w:delText xml:space="preserve"> </w:delText>
        </w:r>
      </w:del>
      <w:r>
        <w:rPr>
          <w:rFonts w:ascii="Nunito" w:hAnsi="Nunito" w:eastAsia="Nunito" w:cs="Nunito"/>
        </w:rPr>
        <w:t xml:space="preserve">techniques have not yet been employed in the field of climate change and health, and can overcome many of the limitations of traditional analyses of individual datasets and biases in classic systematic review methodology. The project will systematically identify potentially eligible African cohort studies or trials through systematic mapping reviews. Data will be </w:t>
      </w:r>
      <w:del w:author="Craig Parker" w:date="2024-07-16T12:02:00Z" w:id="147">
        <w:r w:rsidDel="007A6FBB">
          <w:rPr>
            <w:rFonts w:ascii="Nunito" w:hAnsi="Nunito" w:eastAsia="Nunito" w:cs="Nunito"/>
          </w:rPr>
          <w:delText xml:space="preserve">harmonized </w:delText>
        </w:r>
      </w:del>
      <w:ins w:author="Craig Parker" w:date="2024-07-16T12:02:00Z" w:id="148">
        <w:r w:rsidR="007A6FBB">
          <w:rPr>
            <w:rFonts w:ascii="Nunito" w:hAnsi="Nunito" w:eastAsia="Nunito" w:cs="Nunito"/>
          </w:rPr>
          <w:t xml:space="preserve">harmonised </w:t>
        </w:r>
      </w:ins>
      <w:r>
        <w:rPr>
          <w:rFonts w:ascii="Nunito" w:hAnsi="Nunito" w:eastAsia="Nunito" w:cs="Nunito"/>
        </w:rPr>
        <w:t>through re-coding raw individual participant data into a common set of variables, and subsequently</w:t>
      </w:r>
      <w:del w:author="Craig Parker" w:date="2024-07-16T12:02:00Z" w:id="149">
        <w:r w:rsidDel="007A6FBB">
          <w:rPr>
            <w:rFonts w:ascii="Nunito" w:hAnsi="Nunito" w:eastAsia="Nunito" w:cs="Nunito"/>
          </w:rPr>
          <w:delText xml:space="preserve"> all the individual participants</w:delText>
        </w:r>
      </w:del>
      <w:ins w:author="Craig Parker" w:date="2024-07-16T12:02:00Z" w:id="150">
        <w:r w:rsidR="007A6FBB">
          <w:rPr>
            <w:rFonts w:ascii="Nunito" w:hAnsi="Nunito" w:eastAsia="Nunito" w:cs="Nunito"/>
          </w:rPr>
          <w:t>, all the individual participant's</w:t>
        </w:r>
      </w:ins>
      <w:r>
        <w:rPr>
          <w:rFonts w:ascii="Nunito" w:hAnsi="Nunito" w:eastAsia="Nunito" w:cs="Nunito"/>
        </w:rPr>
        <w:t xml:space="preserve"> data from each eligible study will be pooled. Analyses </w:t>
      </w:r>
      <w:del w:author="Craig Parker" w:date="2024-07-16T12:03:00Z" w:id="151">
        <w:r w:rsidDel="007A6FBB">
          <w:rPr>
            <w:rFonts w:ascii="Nunito" w:hAnsi="Nunito" w:eastAsia="Nunito" w:cs="Nunito"/>
          </w:rPr>
          <w:delText>which will include a range of traditional statistical and novel machine learning approaches,</w:delText>
        </w:r>
      </w:del>
      <w:ins w:author="Craig Parker" w:date="2024-07-16T12:03:00Z" w:id="152">
        <w:r w:rsidR="007A6FBB">
          <w:rPr>
            <w:rFonts w:ascii="Nunito" w:hAnsi="Nunito" w:eastAsia="Nunito" w:cs="Nunito"/>
          </w:rPr>
          <w:t>that will include a range of traditional statistical and novel machine learning approaches</w:t>
        </w:r>
      </w:ins>
      <w:r>
        <w:rPr>
          <w:rFonts w:ascii="Nunito" w:hAnsi="Nunito" w:eastAsia="Nunito" w:cs="Nunito"/>
        </w:rPr>
        <w:t xml:space="preserve"> will quantify associations between exposure to high temperatures and adverse maternal and neonatal outcomes. The study may provide </w:t>
      </w:r>
      <w:del w:author="Craig Parker" w:date="2024-07-16T12:03:00Z" w:id="153">
        <w:r w:rsidDel="007A6FBB">
          <w:rPr>
            <w:rFonts w:ascii="Nunito" w:hAnsi="Nunito" w:eastAsia="Nunito" w:cs="Nunito"/>
          </w:rPr>
          <w:delText xml:space="preserve"> </w:delText>
        </w:r>
      </w:del>
      <w:r>
        <w:rPr>
          <w:rFonts w:ascii="Nunito" w:hAnsi="Nunito" w:eastAsia="Nunito" w:cs="Nunito"/>
        </w:rPr>
        <w:t xml:space="preserve">robust, definitive evidence on the impacts of heat on maternal and child health, and allow for estimation of the burden of rises in temperatures and other climate change manifestations on maternal and neonatal health. </w:t>
      </w:r>
    </w:p>
    <w:p w:rsidR="007813F4" w:rsidRDefault="007813F4" w14:paraId="0000007D" w14:textId="77777777">
      <w:pPr>
        <w:rPr>
          <w:rFonts w:ascii="Nunito" w:hAnsi="Nunito" w:eastAsia="Nunito" w:cs="Nunito"/>
        </w:rPr>
      </w:pPr>
    </w:p>
    <w:p w:rsidR="007813F4" w:rsidRDefault="007813F4" w14:paraId="0000007E" w14:textId="77777777">
      <w:pPr>
        <w:rPr>
          <w:rFonts w:ascii="Nunito" w:hAnsi="Nunito" w:eastAsia="Nunito" w:cs="Nunito"/>
        </w:rPr>
      </w:pPr>
    </w:p>
    <w:p w:rsidR="007813F4" w:rsidRDefault="009511AE" w14:paraId="0000007F" w14:textId="77777777">
      <w:pPr>
        <w:rPr>
          <w:rFonts w:ascii="Nunito" w:hAnsi="Nunito" w:eastAsia="Nunito" w:cs="Nunito"/>
          <w:b/>
        </w:rPr>
      </w:pPr>
      <w:r>
        <w:rPr>
          <w:rFonts w:ascii="Nunito" w:hAnsi="Nunito" w:eastAsia="Nunito" w:cs="Nunito"/>
          <w:b/>
        </w:rPr>
        <w:t>RP2 description</w:t>
      </w:r>
    </w:p>
    <w:p w:rsidR="007813F4" w:rsidRDefault="009511AE" w14:paraId="00000080" w14:textId="3601F06A">
      <w:pPr>
        <w:jc w:val="both"/>
        <w:rPr>
          <w:rFonts w:ascii="Nunito" w:hAnsi="Nunito" w:eastAsia="Nunito" w:cs="Nunito"/>
        </w:rPr>
      </w:pPr>
      <w:r>
        <w:rPr>
          <w:rFonts w:ascii="Nunito" w:hAnsi="Nunito" w:eastAsia="Nunito" w:cs="Nunito"/>
        </w:rPr>
        <w:t>Rapid urban growth, significant levels of informality and increasingly stretched health services, intersecting with observed past and projected future temperature increases, have resulted in a critical emergent public health challenge in African cities. High ambient temperatures can cause considerable morbidity and mortality in urban areas. The magnitude and pattern of health impacts are determined not just by temperature gradients</w:t>
      </w:r>
      <w:del w:author="Craig Parker" w:date="2024-07-16T12:03:00Z" w:id="154">
        <w:r w:rsidDel="007A6FBB">
          <w:rPr>
            <w:rFonts w:ascii="Nunito" w:hAnsi="Nunito" w:eastAsia="Nunito" w:cs="Nunito"/>
          </w:rPr>
          <w:delText>,</w:delText>
        </w:r>
      </w:del>
      <w:r>
        <w:rPr>
          <w:rFonts w:ascii="Nunito" w:hAnsi="Nunito" w:eastAsia="Nunito" w:cs="Nunito"/>
        </w:rPr>
        <w:t xml:space="preserve"> but also by geographic, socio-environmental and demographic factors. Understanding this complexity is key to developing effective responses that fit the spatial and demographic heterogeneity of cities. This Project, to take place in Abidjan, Ivory Coast and Johannesburg, South Africa, aims to be the most extensive investigation of the risks posed by heat exposure and urbanity in Africa to date.  This will be in aid of developing an early warning system aimed at mitigating the impacts of heat for highly vulnerable groups. </w:t>
      </w:r>
    </w:p>
    <w:p w:rsidR="007813F4" w:rsidRDefault="007813F4" w14:paraId="00000081" w14:textId="77777777">
      <w:pPr>
        <w:jc w:val="both"/>
        <w:rPr>
          <w:rFonts w:ascii="Nunito" w:hAnsi="Nunito" w:eastAsia="Nunito" w:cs="Nunito"/>
        </w:rPr>
      </w:pPr>
    </w:p>
    <w:p w:rsidR="007813F4" w:rsidRDefault="009511AE" w14:paraId="00000082" w14:textId="1EDE681E">
      <w:pPr>
        <w:jc w:val="both"/>
        <w:rPr>
          <w:rFonts w:ascii="Nunito" w:hAnsi="Nunito" w:eastAsia="Nunito" w:cs="Nunito"/>
        </w:rPr>
      </w:pPr>
      <w:r>
        <w:rPr>
          <w:rFonts w:ascii="Nunito" w:hAnsi="Nunito" w:eastAsia="Nunito" w:cs="Nunito"/>
        </w:rPr>
        <w:t xml:space="preserve">We will develop and implement data science methods, ranging from natural language processing to predictive geospatial analysis to integrate and interrogate </w:t>
      </w:r>
      <w:del w:author="Craig Parker" w:date="2024-07-23T13:54:00Z" w:id="155">
        <w:r w:rsidDel="006E10F3">
          <w:rPr>
            <w:rFonts w:ascii="Nunito" w:hAnsi="Nunito" w:eastAsia="Nunito" w:cs="Nunito"/>
          </w:rPr>
          <w:delText xml:space="preserve">multiple </w:delText>
        </w:r>
      </w:del>
      <w:r>
        <w:rPr>
          <w:rFonts w:ascii="Nunito" w:hAnsi="Nunito" w:eastAsia="Nunito" w:cs="Nunito"/>
        </w:rPr>
        <w:t xml:space="preserve">diverse data streams alongside conventional health data. Risk is a function of exposure to a hazard, inherent vulnerability and the anticipated consequence of exposure.  Thus, apart from individual demographic, economic &amp; </w:t>
      </w:r>
      <w:del w:author="Craig Parker" w:date="2024-07-23T13:54:00Z" w:id="156">
        <w:r w:rsidDel="006E10F3">
          <w:rPr>
            <w:rFonts w:ascii="Nunito" w:hAnsi="Nunito" w:eastAsia="Nunito" w:cs="Nunito"/>
          </w:rPr>
          <w:delText xml:space="preserve">behavioral </w:delText>
        </w:r>
      </w:del>
      <w:ins w:author="Craig Parker" w:date="2024-07-23T13:54:00Z" w:id="157">
        <w:r w:rsidR="006E10F3">
          <w:rPr>
            <w:rFonts w:ascii="Nunito" w:hAnsi="Nunito" w:eastAsia="Nunito" w:cs="Nunito"/>
          </w:rPr>
          <w:t xml:space="preserve">behavioural </w:t>
        </w:r>
      </w:ins>
      <w:r>
        <w:rPr>
          <w:rFonts w:ascii="Nunito" w:hAnsi="Nunito" w:eastAsia="Nunito" w:cs="Nunito"/>
        </w:rPr>
        <w:t xml:space="preserve">factors </w:t>
      </w:r>
      <w:del w:author="Craig Parker" w:date="2024-07-23T13:55:00Z" w:id="158">
        <w:r w:rsidDel="006E10F3">
          <w:rPr>
            <w:rFonts w:ascii="Nunito" w:hAnsi="Nunito" w:eastAsia="Nunito" w:cs="Nunito"/>
          </w:rPr>
          <w:delText>that contribute</w:delText>
        </w:r>
      </w:del>
      <w:ins w:author="Craig Parker" w:date="2024-07-23T13:55:00Z" w:id="159">
        <w:r w:rsidR="006E10F3">
          <w:rPr>
            <w:rFonts w:ascii="Nunito" w:hAnsi="Nunito" w:eastAsia="Nunito" w:cs="Nunito"/>
          </w:rPr>
          <w:t>contributing</w:t>
        </w:r>
      </w:ins>
      <w:r>
        <w:rPr>
          <w:rFonts w:ascii="Nunito" w:hAnsi="Nunito" w:eastAsia="Nunito" w:cs="Nunito"/>
        </w:rPr>
        <w:t xml:space="preserve"> to vulnerability to adverse health outcomes, we will focus on capturing vulnerability </w:t>
      </w:r>
      <w:del w:author="Craig Parker" w:date="2024-07-23T13:54:00Z" w:id="160">
        <w:r w:rsidDel="006E10F3">
          <w:rPr>
            <w:rFonts w:ascii="Nunito" w:hAnsi="Nunito" w:eastAsia="Nunito" w:cs="Nunito"/>
          </w:rPr>
          <w:delText xml:space="preserve">characterized </w:delText>
        </w:r>
      </w:del>
      <w:ins w:author="Craig Parker" w:date="2024-07-23T13:54:00Z" w:id="161">
        <w:r w:rsidR="006E10F3">
          <w:rPr>
            <w:rFonts w:ascii="Nunito" w:hAnsi="Nunito" w:eastAsia="Nunito" w:cs="Nunito"/>
          </w:rPr>
          <w:t xml:space="preserve">characterised </w:t>
        </w:r>
      </w:ins>
      <w:r>
        <w:rPr>
          <w:rFonts w:ascii="Nunito" w:hAnsi="Nunito" w:eastAsia="Nunito" w:cs="Nunito"/>
        </w:rPr>
        <w:t>by the urban form of the two African cities. Image processing, such as convolutional neural networks, will be applied to available satellite imagery</w:t>
      </w:r>
      <w:del w:author="Craig Parker" w:date="2024-07-08T11:45:00Z" w:id="162">
        <w:r w:rsidDel="00D30C12">
          <w:rPr>
            <w:rFonts w:ascii="Nunito" w:hAnsi="Nunito" w:eastAsia="Nunito" w:cs="Nunito"/>
          </w:rPr>
          <w:delText>, to analyze changes in urban form</w:delText>
        </w:r>
      </w:del>
      <w:ins w:author="Craig Parker" w:date="2024-07-08T11:45:00Z" w:id="163">
        <w:r w:rsidR="00D30C12">
          <w:rPr>
            <w:rFonts w:ascii="Nunito" w:hAnsi="Nunito" w:eastAsia="Nunito" w:cs="Nunito"/>
          </w:rPr>
          <w:t xml:space="preserve"> to </w:t>
        </w:r>
      </w:ins>
      <w:ins w:author="Craig Parker" w:date="2024-07-23T13:55:00Z" w:id="164">
        <w:r w:rsidR="006E10F3">
          <w:rPr>
            <w:rFonts w:ascii="Nunito" w:hAnsi="Nunito" w:eastAsia="Nunito" w:cs="Nunito"/>
          </w:rPr>
          <w:t>analyse</w:t>
        </w:r>
      </w:ins>
      <w:ins w:author="Craig Parker" w:date="2024-07-08T11:45:00Z" w:id="165">
        <w:r w:rsidR="00D30C12">
          <w:rPr>
            <w:rFonts w:ascii="Nunito" w:hAnsi="Nunito" w:eastAsia="Nunito" w:cs="Nunito"/>
          </w:rPr>
          <w:t xml:space="preserve"> </w:t>
        </w:r>
      </w:ins>
      <w:ins w:author="Craig Parker" w:date="2024-07-23T13:54:00Z" w:id="166">
        <w:r w:rsidR="006E10F3">
          <w:rPr>
            <w:rFonts w:ascii="Nunito" w:hAnsi="Nunito" w:eastAsia="Nunito" w:cs="Nunito"/>
          </w:rPr>
          <w:t>urban form changes, including</w:t>
        </w:r>
      </w:ins>
      <w:del w:author="Craig Parker" w:date="2024-07-23T13:54:00Z" w:id="167">
        <w:r w:rsidDel="006E10F3">
          <w:rPr>
            <w:rFonts w:ascii="Nunito" w:hAnsi="Nunito" w:eastAsia="Nunito" w:cs="Nunito"/>
          </w:rPr>
          <w:delText xml:space="preserve"> including changes in</w:delText>
        </w:r>
      </w:del>
      <w:r>
        <w:rPr>
          <w:rFonts w:ascii="Nunito" w:hAnsi="Nunito" w:eastAsia="Nunito" w:cs="Nunito"/>
        </w:rPr>
        <w:t xml:space="preserve"> building types, building, street &amp; green area densities. Census and other geospatial survey socioeconomic data will also be critical in </w:t>
      </w:r>
      <w:del w:author="Craig Parker" w:date="2024-07-23T13:55:00Z" w:id="168">
        <w:r w:rsidDel="006E10F3">
          <w:rPr>
            <w:rFonts w:ascii="Nunito" w:hAnsi="Nunito" w:eastAsia="Nunito" w:cs="Nunito"/>
          </w:rPr>
          <w:delText>this assessment of</w:delText>
        </w:r>
      </w:del>
      <w:ins w:author="Craig Parker" w:date="2024-07-23T13:55:00Z" w:id="169">
        <w:r w:rsidR="006E10F3">
          <w:rPr>
            <w:rFonts w:ascii="Nunito" w:hAnsi="Nunito" w:eastAsia="Nunito" w:cs="Nunito"/>
          </w:rPr>
          <w:t>assessing</w:t>
        </w:r>
      </w:ins>
      <w:r>
        <w:rPr>
          <w:rFonts w:ascii="Nunito" w:hAnsi="Nunito" w:eastAsia="Nunito" w:cs="Nunito"/>
        </w:rPr>
        <w:t xml:space="preserve"> vulnerability to heat in both African cities.  An important component in </w:t>
      </w:r>
      <w:del w:author="Craig Parker" w:date="2024-07-23T13:55:00Z" w:id="170">
        <w:r w:rsidDel="006E10F3">
          <w:rPr>
            <w:rFonts w:ascii="Nunito" w:hAnsi="Nunito" w:eastAsia="Nunito" w:cs="Nunito"/>
          </w:rPr>
          <w:delText xml:space="preserve">assessing </w:delText>
        </w:r>
      </w:del>
      <w:ins w:author="Craig Parker" w:date="2024-07-23T13:55:00Z" w:id="171">
        <w:r w:rsidR="006E10F3">
          <w:rPr>
            <w:rFonts w:ascii="Nunito" w:hAnsi="Nunito" w:eastAsia="Nunito" w:cs="Nunito"/>
          </w:rPr>
          <w:t xml:space="preserve">determining </w:t>
        </w:r>
      </w:ins>
      <w:r>
        <w:rPr>
          <w:rFonts w:ascii="Nunito" w:hAnsi="Nunito" w:eastAsia="Nunito" w:cs="Nunito"/>
        </w:rPr>
        <w:t xml:space="preserve">risks is hazard estimation.  For this, recently developed </w:t>
      </w:r>
      <w:del w:author="Craig Parker" w:date="2024-07-08T11:45:00Z" w:id="172">
        <w:r w:rsidDel="00D30C12">
          <w:rPr>
            <w:rFonts w:ascii="Nunito" w:hAnsi="Nunito" w:eastAsia="Nunito" w:cs="Nunito"/>
          </w:rPr>
          <w:delText xml:space="preserve">high resolution climate re-analysis &amp; forecast data, meteorological station observations, </w:delText>
        </w:r>
      </w:del>
      <w:ins w:author="Craig Parker" w:date="2024-07-08T11:45:00Z" w:id="173">
        <w:r w:rsidR="00D30C12">
          <w:rPr>
            <w:rFonts w:ascii="Nunito" w:hAnsi="Nunito" w:eastAsia="Nunito" w:cs="Nunito"/>
          </w:rPr>
          <w:t xml:space="preserve">high-resolution climate re-analysis &amp; forecast data, meteorological station observations, and </w:t>
        </w:r>
      </w:ins>
      <w:r>
        <w:rPr>
          <w:rFonts w:ascii="Nunito" w:hAnsi="Nunito" w:eastAsia="Nunito" w:cs="Nunito"/>
        </w:rPr>
        <w:t xml:space="preserve">satellite imagery for inferring land surface characteristics (including land surface temperature mapping &amp; identification of urban heat islands) will be used for historical &amp; future heat hazard estimation for each city. To develop an early warning system that is useful for mitigating health risks posed by </w:t>
      </w:r>
      <w:del w:author="Craig Parker" w:date="2024-07-08T11:45:00Z" w:id="174">
        <w:r w:rsidDel="00D30C12">
          <w:rPr>
            <w:rFonts w:ascii="Nunito" w:hAnsi="Nunito" w:eastAsia="Nunito" w:cs="Nunito"/>
          </w:rPr>
          <w:delText>the exposure to heat among high risk</w:delText>
        </w:r>
      </w:del>
      <w:ins w:author="Craig Parker" w:date="2024-07-08T11:45:00Z" w:id="175">
        <w:r w:rsidR="00D30C12">
          <w:rPr>
            <w:rFonts w:ascii="Nunito" w:hAnsi="Nunito" w:eastAsia="Nunito" w:cs="Nunito"/>
          </w:rPr>
          <w:t>exposure to heat among high-risk</w:t>
        </w:r>
      </w:ins>
      <w:r>
        <w:rPr>
          <w:rFonts w:ascii="Nunito" w:hAnsi="Nunito" w:eastAsia="Nunito" w:cs="Nunito"/>
        </w:rPr>
        <w:t xml:space="preserve"> groups, a predictive model that learns the associations between heat hazard exposure and health outcomes will be required.  Health outcomes data will come from cohort and clinical trial studies </w:t>
      </w:r>
      <w:del w:author="Craig Parker" w:date="2024-07-08T11:45:00Z" w:id="176">
        <w:r w:rsidDel="00D30C12">
          <w:rPr>
            <w:rFonts w:ascii="Nunito" w:hAnsi="Nunito" w:eastAsia="Nunito" w:cs="Nunito"/>
          </w:rPr>
          <w:delText xml:space="preserve">that were </w:delText>
        </w:r>
      </w:del>
      <w:r>
        <w:rPr>
          <w:rFonts w:ascii="Nunito" w:hAnsi="Nunito" w:eastAsia="Nunito" w:cs="Nunito"/>
        </w:rPr>
        <w:t xml:space="preserve">conducted in Johannesburg and Abidjan.  </w:t>
      </w:r>
    </w:p>
    <w:p w:rsidR="007813F4" w:rsidRDefault="007813F4" w14:paraId="00000083" w14:textId="77777777">
      <w:pPr>
        <w:jc w:val="both"/>
        <w:rPr>
          <w:rFonts w:ascii="Nunito" w:hAnsi="Nunito" w:eastAsia="Nunito" w:cs="Nunito"/>
        </w:rPr>
      </w:pPr>
    </w:p>
    <w:p w:rsidR="007813F4" w:rsidRDefault="00036D26" w14:paraId="00000084" w14:textId="6C5F22F0">
      <w:pPr>
        <w:jc w:val="both"/>
        <w:rPr>
          <w:rFonts w:ascii="Nunito" w:hAnsi="Nunito" w:eastAsia="Nunito" w:cs="Nunito"/>
        </w:rPr>
      </w:pPr>
      <w:sdt>
        <w:sdtPr>
          <w:tag w:val="goog_rdk_0"/>
          <w:id w:val="1388072785"/>
          <w:placeholder>
            <w:docPart w:val="DefaultPlaceholder_1081868574"/>
          </w:placeholder>
          <w:showingPlcHdr/>
        </w:sdtPr>
        <w:sdtEndPr/>
        <w:sdtContent>
          <w:commentRangeStart w:id="177"/>
          <w:commentRangeStart w:id="178"/>
          <w:commentRangeStart w:id="179"/>
        </w:sdtContent>
      </w:sdt>
      <w:commentRangeEnd w:id="179"/>
      <w:r w:rsidR="009511AE">
        <w:rPr>
          <w:rStyle w:val="CommentReference"/>
        </w:rPr>
        <w:commentReference w:id="179"/>
      </w:r>
      <w:commentRangeEnd w:id="178"/>
      <w:r w:rsidR="009511AE">
        <w:rPr>
          <w:rStyle w:val="CommentReference"/>
        </w:rPr>
        <w:commentReference w:id="178"/>
      </w:r>
      <w:commentRangeEnd w:id="177"/>
      <w:r w:rsidR="00C475CF">
        <w:rPr>
          <w:rStyle w:val="CommentReference"/>
        </w:rPr>
        <w:commentReference w:id="177"/>
      </w:r>
      <w:sdt>
        <w:sdtPr>
          <w:tag w:val="goog_rdk_1"/>
          <w:id w:val="1799414390"/>
          <w:placeholder>
            <w:docPart w:val="DefaultPlaceholder_1081868574"/>
          </w:placeholder>
        </w:sdtPr>
        <w:sdtEndPr/>
        <w:sdtContent>
          <w:del w:author="Craig Parker" w:date="2024-07-15T09:19:00Z" w:id="180">
            <w:r w:rsidRPr="54FBA741" w:rsidDel="00831DF1" w:rsidR="54FBA741">
              <w:rPr>
                <w:rFonts w:ascii="Nunito" w:hAnsi="Nunito" w:eastAsia="Nunito" w:cs="Nunito"/>
                <w:highlight w:val="yellow"/>
                <w:rPrChange w:author="Lisa van Aardenne" w:date="2024-01-30T10:31:00Z" w:id="181">
                  <w:rPr>
                    <w:rFonts w:ascii="Nunito" w:hAnsi="Nunito" w:eastAsia="Nunito" w:cs="Nunito"/>
                  </w:rPr>
                </w:rPrChange>
              </w:rPr>
              <w:delText>In a potential pilot project, social media data will be analyzed to better understand the alignment between people’s perceptions of heat stress and the actual heat exposure drawn from meteorological data. It is envisioned that this analysis will be useful for identifying ambient temperature thresholds that matter for thermal comfort in the study areas.</w:delText>
            </w:r>
          </w:del>
        </w:sdtContent>
      </w:sdt>
      <w:del w:author="Craig Parker" w:date="2024-07-15T09:19:00Z" w:id="182">
        <w:r w:rsidRPr="54FBA741" w:rsidDel="00831DF1" w:rsidR="54FBA741">
          <w:rPr>
            <w:rFonts w:ascii="Nunito" w:hAnsi="Nunito" w:eastAsia="Nunito" w:cs="Nunito"/>
          </w:rPr>
          <w:delText xml:space="preserve">  This will inform the development of a target urban heat warning classification system.</w:delText>
        </w:r>
      </w:del>
      <w:r w:rsidRPr="54FBA741" w:rsidR="54FBA741">
        <w:rPr>
          <w:rFonts w:ascii="Nunito" w:hAnsi="Nunito" w:eastAsia="Nunito" w:cs="Nunito"/>
        </w:rPr>
        <w:t xml:space="preserve"> Various approaches to </w:t>
      </w:r>
      <w:del w:author="Craig Parker" w:date="2024-07-08T11:45:00Z" w:id="183">
        <w:r w:rsidRPr="54FBA741" w:rsidDel="00D30C12" w:rsidR="54FBA741">
          <w:rPr>
            <w:rFonts w:ascii="Nunito" w:hAnsi="Nunito" w:eastAsia="Nunito" w:cs="Nunito"/>
          </w:rPr>
          <w:delText xml:space="preserve">dissemination </w:delText>
        </w:r>
      </w:del>
      <w:ins w:author="Craig Parker" w:date="2024-07-16T12:03:00Z" w:id="184">
        <w:r w:rsidR="007A6FBB">
          <w:rPr>
            <w:rFonts w:ascii="Nunito" w:hAnsi="Nunito" w:eastAsia="Nunito" w:cs="Nunito"/>
          </w:rPr>
          <w:t xml:space="preserve">disseminating information from the early warning system will be considered, including the potential development of a web-based application. The Project aligns closely with the DS-I Africa objectives, especially its solution focus, possibilities for expansion to other Research Hubs, and potential </w:t>
        </w:r>
      </w:ins>
      <w:del w:author="Craig Parker" w:date="2024-07-16T12:03:00Z" w:id="185">
        <w:r w:rsidRPr="54FBA741" w:rsidDel="007A6FBB" w:rsidR="54FBA741">
          <w:rPr>
            <w:rFonts w:ascii="Nunito" w:hAnsi="Nunito" w:eastAsia="Nunito" w:cs="Nunito"/>
          </w:rPr>
          <w:delText xml:space="preserve">information from the early warning system will be considered, including the potential to develop a web-based application.  The Project aligns closely with the DS-I Africa objectives, especially its solution focus, possibilities for expansion to other Research Hubs, and potential for </w:delText>
        </w:r>
      </w:del>
      <w:r w:rsidRPr="54FBA741" w:rsidR="54FBA741">
        <w:rPr>
          <w:rFonts w:ascii="Nunito" w:hAnsi="Nunito" w:eastAsia="Nunito" w:cs="Nunito"/>
        </w:rPr>
        <w:t>progressive expansion to cities across Africa.</w:t>
      </w:r>
    </w:p>
    <w:p w:rsidR="007813F4" w:rsidRDefault="007813F4" w14:paraId="00000085" w14:textId="77777777">
      <w:pPr>
        <w:rPr>
          <w:rFonts w:ascii="Nunito" w:hAnsi="Nunito" w:eastAsia="Nunito" w:cs="Nunito"/>
        </w:rPr>
      </w:pPr>
    </w:p>
    <w:p w:rsidR="007813F4" w:rsidRDefault="007813F4" w14:paraId="00000086" w14:textId="77777777">
      <w:pPr>
        <w:rPr>
          <w:rFonts w:ascii="Nunito" w:hAnsi="Nunito" w:eastAsia="Nunito" w:cs="Nunito"/>
        </w:rPr>
      </w:pPr>
    </w:p>
    <w:p w:rsidR="007813F4" w:rsidRDefault="009511AE" w14:paraId="00000087" w14:textId="77777777">
      <w:pPr>
        <w:pStyle w:val="Heading1"/>
        <w:rPr>
          <w:rFonts w:ascii="Nunito" w:hAnsi="Nunito" w:eastAsia="Nunito" w:cs="Nunito"/>
        </w:rPr>
      </w:pPr>
      <w:bookmarkStart w:name="_heading=h.datcugn5ly9r" w:colFirst="0" w:colLast="0" w:id="186"/>
      <w:bookmarkEnd w:id="186"/>
      <w:r>
        <w:br w:type="page"/>
      </w:r>
    </w:p>
    <w:p w:rsidR="007813F4" w:rsidP="54902136" w:rsidRDefault="0E5C9AB3" w14:paraId="00000088" w14:textId="0C995576">
      <w:pPr>
        <w:pStyle w:val="Heading1"/>
        <w:numPr>
          <w:ilvl w:val="0"/>
          <w:numId w:val="7"/>
        </w:numPr>
        <w:rPr>
          <w:rFonts w:ascii="Nunito" w:hAnsi="Nunito" w:eastAsia="Nunito" w:cs="Nunito"/>
        </w:rPr>
        <w:pPrChange w:author="Craig Parker" w:date="2024-08-04T19:25:00Z" w:id="187">
          <w:pPr>
            <w:pStyle w:val="Heading1"/>
          </w:pPr>
        </w:pPrChange>
      </w:pPr>
      <w:bookmarkStart w:name="_Toc172635205" w:id="188"/>
      <w:bookmarkStart w:name="_Toc22899600" w:id="189"/>
      <w:commentRangeStart w:id="190"/>
      <w:bookmarkStart w:name="_Toc872393963" w:id="678596770"/>
      <w:r w:rsidRPr="54902136" w:rsidR="54902136">
        <w:rPr>
          <w:rFonts w:ascii="Nunito" w:hAnsi="Nunito" w:eastAsia="Nunito" w:cs="Nunito"/>
        </w:rPr>
        <w:t>5. Data categories</w:t>
      </w:r>
      <w:commentRangeEnd w:id="190"/>
      <w:r>
        <w:rPr>
          <w:rStyle w:val="CommentReference"/>
        </w:rPr>
        <w:commentReference w:id="190"/>
      </w:r>
      <w:bookmarkEnd w:id="188"/>
      <w:bookmarkEnd w:id="189"/>
      <w:bookmarkEnd w:id="678596770"/>
    </w:p>
    <w:p w:rsidR="007813F4" w:rsidRDefault="009511AE" w14:paraId="00000089" w14:textId="74200A0E">
      <w:pPr>
        <w:rPr>
          <w:rFonts w:ascii="Nunito" w:hAnsi="Nunito" w:eastAsia="Nunito" w:cs="Nunito"/>
        </w:rPr>
      </w:pPr>
      <w:r>
        <w:rPr>
          <w:rFonts w:ascii="Nunito" w:hAnsi="Nunito" w:eastAsia="Nunito" w:cs="Nunito"/>
        </w:rPr>
        <w:t>Multiple categories of data will be used across the project</w:t>
      </w:r>
      <w:ins w:author="Craig Parker" w:date="2024-07-09T11:38:00Z" w:id="191">
        <w:r w:rsidR="002116FB">
          <w:rPr>
            <w:rFonts w:ascii="Nunito" w:hAnsi="Nunito" w:eastAsia="Nunito" w:cs="Nunito"/>
          </w:rPr>
          <w:t>,</w:t>
        </w:r>
      </w:ins>
      <w:r>
        <w:rPr>
          <w:rFonts w:ascii="Nunito" w:hAnsi="Nunito" w:eastAsia="Nunito" w:cs="Nunito"/>
        </w:rPr>
        <w:t xml:space="preserve"> broadly divided into three categories:</w:t>
      </w:r>
    </w:p>
    <w:p w:rsidR="007813F4" w:rsidRDefault="007813F4" w14:paraId="0000008A" w14:textId="77777777">
      <w:pPr>
        <w:rPr>
          <w:rFonts w:ascii="Nunito" w:hAnsi="Nunito" w:eastAsia="Nunito" w:cs="Nunito"/>
        </w:rPr>
      </w:pPr>
    </w:p>
    <w:p w:rsidR="007813F4" w:rsidDel="00E36942" w:rsidRDefault="54FBA741" w14:paraId="0000008B" w14:textId="57F7DA16">
      <w:pPr>
        <w:numPr>
          <w:ilvl w:val="0"/>
          <w:numId w:val="12"/>
        </w:numPr>
        <w:rPr>
          <w:del w:author="Craig Parker" w:date="2024-07-31T13:25:00Z" w:id="192"/>
        </w:rPr>
      </w:pPr>
      <w:del w:author="Craig Parker" w:date="2024-07-23T13:57:00Z" w:id="193">
        <w:r w:rsidRPr="54FBA741" w:rsidDel="006E10F3">
          <w:rPr>
            <w:rFonts w:ascii="Nunito" w:hAnsi="Nunito" w:eastAsia="Nunito" w:cs="Nunito"/>
            <w:b/>
            <w:bCs/>
          </w:rPr>
          <w:delText>Health related</w:delText>
        </w:r>
      </w:del>
      <w:ins w:author="Craig Parker" w:date="2024-07-23T13:57:00Z" w:id="194">
        <w:r w:rsidR="006E10F3">
          <w:rPr>
            <w:rFonts w:ascii="Nunito" w:hAnsi="Nunito" w:eastAsia="Nunito" w:cs="Nunito"/>
            <w:b/>
            <w:bCs/>
          </w:rPr>
          <w:t>Health-related</w:t>
        </w:r>
      </w:ins>
      <w:r w:rsidRPr="54FBA741">
        <w:rPr>
          <w:rFonts w:ascii="Nunito" w:hAnsi="Nunito" w:eastAsia="Nunito" w:cs="Nunito"/>
          <w:b/>
          <w:bCs/>
        </w:rPr>
        <w:t xml:space="preserve"> data</w:t>
      </w:r>
      <w:r w:rsidR="009511AE">
        <w:br/>
      </w:r>
      <w:r w:rsidRPr="54FBA741">
        <w:rPr>
          <w:rFonts w:ascii="Nunito" w:hAnsi="Nunito" w:eastAsia="Nunito" w:cs="Nunito"/>
        </w:rPr>
        <w:t xml:space="preserve">These data will include data collected from previous cohort studies and trials </w:t>
      </w:r>
      <w:del w:author="Craig Parker" w:date="2024-07-23T13:56:00Z" w:id="195">
        <w:r w:rsidRPr="54FBA741" w:rsidDel="006E10F3">
          <w:rPr>
            <w:rFonts w:ascii="Nunito" w:hAnsi="Nunito" w:eastAsia="Nunito" w:cs="Nunito"/>
          </w:rPr>
          <w:delText xml:space="preserve"> </w:delText>
        </w:r>
      </w:del>
      <w:r w:rsidRPr="54FBA741">
        <w:rPr>
          <w:rFonts w:ascii="Nunito" w:hAnsi="Nunito" w:eastAsia="Nunito" w:cs="Nunito"/>
        </w:rPr>
        <w:t>(e.g. HIV treatment trials</w:t>
      </w:r>
      <w:ins w:author="Lisa van Aardenne" w:date="2024-03-19T09:09:00Z" w:id="196">
        <w:r w:rsidRPr="54FBA741">
          <w:rPr>
            <w:rFonts w:ascii="Nunito" w:hAnsi="Nunito" w:eastAsia="Nunito" w:cs="Nunito"/>
          </w:rPr>
          <w:t>, COVID studies</w:t>
        </w:r>
      </w:ins>
      <w:ins w:author="Lisa van Aardenne" w:date="2024-03-19T09:10:00Z" w:id="197">
        <w:r w:rsidRPr="54FBA741">
          <w:rPr>
            <w:rFonts w:ascii="Nunito" w:hAnsi="Nunito" w:eastAsia="Nunito" w:cs="Nunito"/>
          </w:rPr>
          <w:t>?</w:t>
        </w:r>
      </w:ins>
      <w:r w:rsidRPr="54FBA741">
        <w:rPr>
          <w:rFonts w:ascii="Nunito" w:hAnsi="Nunito" w:eastAsia="Nunito" w:cs="Nunito"/>
        </w:rPr>
        <w:t xml:space="preserve"> and cohort studies involving pregnant women, postpartum women and their infants up to </w:t>
      </w:r>
      <w:sdt>
        <w:sdtPr>
          <w:tag w:val="goog_rdk_2"/>
          <w:id w:val="1146010566"/>
          <w:placeholder>
            <w:docPart w:val="DefaultPlaceholder_1081868574"/>
          </w:placeholder>
        </w:sdtPr>
        <w:sdtEndPr/>
        <w:sdtContent>
          <w:ins w:author="Lisa van Aardenne" w:date="2024-01-30T10:32:00Z" w:id="198">
            <w:r w:rsidRPr="54FBA741">
              <w:rPr>
                <w:rFonts w:ascii="Nunito" w:hAnsi="Nunito" w:eastAsia="Nunito" w:cs="Nunito"/>
              </w:rPr>
              <w:t>1</w:t>
            </w:r>
          </w:ins>
        </w:sdtContent>
      </w:sdt>
      <w:sdt>
        <w:sdtPr>
          <w:tag w:val="goog_rdk_3"/>
          <w:id w:val="-267006887"/>
          <w:placeholder>
            <w:docPart w:val="DefaultPlaceholder_1081868574"/>
          </w:placeholder>
        </w:sdtPr>
        <w:sdtEndPr/>
        <w:sdtContent>
          <w:del w:author="Lisa van Aardenne" w:date="2024-01-30T10:32:00Z" w:id="199">
            <w:r w:rsidRPr="54FBA741" w:rsidDel="54FBA741" w:rsidR="009511AE">
              <w:rPr>
                <w:rFonts w:ascii="Nunito" w:hAnsi="Nunito" w:eastAsia="Nunito" w:cs="Nunito"/>
              </w:rPr>
              <w:delText>2</w:delText>
            </w:r>
          </w:del>
        </w:sdtContent>
      </w:sdt>
      <w:r w:rsidRPr="54FBA741">
        <w:rPr>
          <w:rFonts w:ascii="Nunito" w:hAnsi="Nunito" w:eastAsia="Nunito" w:cs="Nunito"/>
        </w:rPr>
        <w:t xml:space="preserve"> years of age)</w:t>
      </w:r>
      <w:r w:rsidR="009511AE">
        <w:br/>
      </w:r>
      <w:r w:rsidR="009511AE">
        <w:br/>
      </w:r>
      <w:del w:author="Craig Parker" w:date="2024-07-23T13:57:00Z" w:id="200">
        <w:r w:rsidRPr="54FBA741" w:rsidDel="006E10F3">
          <w:rPr>
            <w:rFonts w:ascii="Nunito" w:hAnsi="Nunito" w:eastAsia="Nunito" w:cs="Nunito"/>
            <w:b/>
            <w:bCs/>
            <w:i/>
            <w:iCs/>
          </w:rPr>
          <w:delText>Health related</w:delText>
        </w:r>
      </w:del>
      <w:ins w:author="Craig Parker" w:date="2024-07-23T13:57:00Z" w:id="201">
        <w:r w:rsidR="006E10F3">
          <w:rPr>
            <w:rFonts w:ascii="Nunito" w:hAnsi="Nunito" w:eastAsia="Nunito" w:cs="Nunito"/>
            <w:b/>
            <w:bCs/>
            <w:i/>
            <w:iCs/>
          </w:rPr>
          <w:t>Health-related</w:t>
        </w:r>
      </w:ins>
      <w:r w:rsidRPr="54FBA741">
        <w:rPr>
          <w:rFonts w:ascii="Nunito" w:hAnsi="Nunito" w:eastAsia="Nunito" w:cs="Nunito"/>
          <w:b/>
          <w:bCs/>
          <w:i/>
          <w:iCs/>
        </w:rPr>
        <w:t xml:space="preserve"> data for RP1</w:t>
      </w:r>
      <w:r w:rsidRPr="54FBA741">
        <w:rPr>
          <w:rFonts w:ascii="Nunito" w:hAnsi="Nunito" w:eastAsia="Nunito" w:cs="Nunito"/>
        </w:rPr>
        <w:t xml:space="preserve"> will be identified through a systematic review mapping large (n&gt;1000) longitudinal studies on pregnant women in sSA.  These data will </w:t>
      </w:r>
      <w:del w:author="Craig Parker" w:date="2024-07-23T13:57:00Z" w:id="202">
        <w:r w:rsidRPr="54FBA741" w:rsidDel="006E10F3">
          <w:rPr>
            <w:rFonts w:ascii="Nunito" w:hAnsi="Nunito" w:eastAsia="Nunito" w:cs="Nunito"/>
          </w:rPr>
          <w:delText>then be acquired either</w:delText>
        </w:r>
      </w:del>
      <w:ins w:author="Craig Parker" w:date="2024-07-23T13:57:00Z" w:id="203">
        <w:r w:rsidR="006E10F3">
          <w:rPr>
            <w:rFonts w:ascii="Nunito" w:hAnsi="Nunito" w:eastAsia="Nunito" w:cs="Nunito"/>
          </w:rPr>
          <w:t>be acquired</w:t>
        </w:r>
      </w:ins>
      <w:r w:rsidRPr="54FBA741">
        <w:rPr>
          <w:rFonts w:ascii="Nunito" w:hAnsi="Nunito" w:eastAsia="Nunito" w:cs="Nunito"/>
        </w:rPr>
        <w:t xml:space="preserve"> through direct engagement with the study PI or other appropriate study </w:t>
      </w:r>
      <w:del w:author="Craig Parker" w:date="2024-07-08T11:45:00Z" w:id="204">
        <w:r w:rsidRPr="54FBA741" w:rsidDel="00D30C12">
          <w:rPr>
            <w:rFonts w:ascii="Nunito" w:hAnsi="Nunito" w:eastAsia="Nunito" w:cs="Nunito"/>
          </w:rPr>
          <w:delText>custodian, or through existing data sharing platforms that store or curate research data</w:delText>
        </w:r>
      </w:del>
      <w:ins w:author="Craig Parker" w:date="2024-07-08T11:45:00Z" w:id="205">
        <w:r w:rsidR="00D30C12">
          <w:rPr>
            <w:rFonts w:ascii="Nunito" w:hAnsi="Nunito" w:eastAsia="Nunito" w:cs="Nunito"/>
          </w:rPr>
          <w:t>custodians or through existing data-sharing platforms that store or curate research data,</w:t>
        </w:r>
      </w:ins>
      <w:r w:rsidRPr="54FBA741">
        <w:rPr>
          <w:rFonts w:ascii="Nunito" w:hAnsi="Nunito" w:eastAsia="Nunito" w:cs="Nunito"/>
        </w:rPr>
        <w:t xml:space="preserve"> such as WWARN and BMGFKi.  When the data indexed on </w:t>
      </w:r>
      <w:del w:author="Craig Parker" w:date="2024-07-08T11:46:00Z" w:id="206">
        <w:r w:rsidRPr="54FBA741" w:rsidDel="00D30C12">
          <w:rPr>
            <w:rFonts w:ascii="Nunito" w:hAnsi="Nunito" w:eastAsia="Nunito" w:cs="Nunito"/>
          </w:rPr>
          <w:delText>data sharing platforms only include</w:delText>
        </w:r>
      </w:del>
      <w:ins w:author="Craig Parker" w:date="2024-07-08T11:46:00Z" w:id="207">
        <w:r w:rsidR="00D30C12">
          <w:rPr>
            <w:rFonts w:ascii="Nunito" w:hAnsi="Nunito" w:eastAsia="Nunito" w:cs="Nunito"/>
          </w:rPr>
          <w:t>data-sharing platforms only includes</w:t>
        </w:r>
      </w:ins>
      <w:r w:rsidRPr="54FBA741">
        <w:rPr>
          <w:rFonts w:ascii="Nunito" w:hAnsi="Nunito" w:eastAsia="Nunito" w:cs="Nunito"/>
        </w:rPr>
        <w:t xml:space="preserve"> the metadata or missing important variables, then the study PI would need to be contacted for primary data, in which case, an agreement with the original project/source would then be initiated. (See RP1 Protocol Document for full details)</w:t>
      </w:r>
      <w:r w:rsidR="009511AE">
        <w:br/>
      </w:r>
      <w:r w:rsidR="009511AE">
        <w:br/>
      </w:r>
      <w:del w:author="Craig Parker" w:date="2024-07-08T11:46:00Z" w:id="208">
        <w:r w:rsidRPr="54FBA741" w:rsidDel="00D30C12">
          <w:rPr>
            <w:rFonts w:ascii="Nunito" w:hAnsi="Nunito" w:eastAsia="Nunito" w:cs="Nunito"/>
            <w:b/>
            <w:bCs/>
            <w:i/>
            <w:iCs/>
          </w:rPr>
          <w:delText>Health related</w:delText>
        </w:r>
      </w:del>
      <w:ins w:author="Craig Parker" w:date="2024-07-08T11:46:00Z" w:id="209">
        <w:r w:rsidR="00D30C12">
          <w:rPr>
            <w:rFonts w:ascii="Nunito" w:hAnsi="Nunito" w:eastAsia="Nunito" w:cs="Nunito"/>
            <w:b/>
            <w:bCs/>
            <w:i/>
            <w:iCs/>
          </w:rPr>
          <w:t>Health-related</w:t>
        </w:r>
      </w:ins>
      <w:r w:rsidRPr="54FBA741">
        <w:rPr>
          <w:rFonts w:ascii="Nunito" w:hAnsi="Nunito" w:eastAsia="Nunito" w:cs="Nunito"/>
          <w:b/>
          <w:bCs/>
          <w:i/>
          <w:iCs/>
        </w:rPr>
        <w:t xml:space="preserve"> data for RP2</w:t>
      </w:r>
      <w:r w:rsidRPr="54FBA741">
        <w:rPr>
          <w:rFonts w:ascii="Nunito" w:hAnsi="Nunito" w:eastAsia="Nunito" w:cs="Nunito"/>
          <w:b/>
          <w:bCs/>
        </w:rPr>
        <w:t xml:space="preserve"> </w:t>
      </w:r>
      <w:r w:rsidRPr="54FBA741">
        <w:rPr>
          <w:rFonts w:ascii="Nunito" w:hAnsi="Nunito" w:eastAsia="Nunito" w:cs="Nunito"/>
        </w:rPr>
        <w:t xml:space="preserve">will focus on </w:t>
      </w:r>
      <w:del w:author="Craig Parker" w:date="2024-07-08T11:46:00Z" w:id="210">
        <w:r w:rsidRPr="54FBA741" w:rsidDel="00D30C12">
          <w:rPr>
            <w:rFonts w:ascii="Nunito" w:hAnsi="Nunito" w:eastAsia="Nunito" w:cs="Nunito"/>
          </w:rPr>
          <w:delText xml:space="preserve">clinical trials </w:delText>
        </w:r>
      </w:del>
      <w:r w:rsidRPr="54FBA741">
        <w:rPr>
          <w:rFonts w:ascii="Nunito" w:hAnsi="Nunito" w:eastAsia="Nunito" w:cs="Nunito"/>
        </w:rPr>
        <w:t xml:space="preserve">datasets generated by clinical trials undertaken in the case study cities (initially Johannesburg and Abidjan).  Trials datasets will be identified based on the </w:t>
      </w:r>
      <w:del w:author="Craig Parker" w:date="2024-07-16T12:05:00Z" w:id="211">
        <w:r w:rsidRPr="54FBA741" w:rsidDel="007A6FBB">
          <w:rPr>
            <w:rFonts w:ascii="Nunito" w:hAnsi="Nunito" w:eastAsia="Nunito" w:cs="Nunito"/>
          </w:rPr>
          <w:delText>scale of the trial as well as</w:delText>
        </w:r>
      </w:del>
      <w:ins w:author="Craig Parker" w:date="2024-07-16T12:05:00Z" w:id="212">
        <w:r w:rsidR="007A6FBB">
          <w:rPr>
            <w:rFonts w:ascii="Nunito" w:hAnsi="Nunito" w:eastAsia="Nunito" w:cs="Nunito"/>
          </w:rPr>
          <w:t>trial's scale and</w:t>
        </w:r>
      </w:ins>
      <w:r w:rsidRPr="54FBA741">
        <w:rPr>
          <w:rFonts w:ascii="Nunito" w:hAnsi="Nunito" w:eastAsia="Nunito" w:cs="Nunito"/>
        </w:rPr>
        <w:t xml:space="preserve"> the availability of geospatial variables (e.g. clinic locations or other geospatial information) </w:t>
      </w:r>
      <w:del w:author="Craig Parker" w:date="2024-07-08T11:46:00Z" w:id="213">
        <w:r w:rsidRPr="54FBA741" w:rsidDel="00D30C12">
          <w:rPr>
            <w:rFonts w:ascii="Nunito" w:hAnsi="Nunito" w:eastAsia="Nunito" w:cs="Nunito"/>
          </w:rPr>
          <w:delText>in order to</w:delText>
        </w:r>
      </w:del>
      <w:ins w:author="Craig Parker" w:date="2024-07-08T11:46:00Z" w:id="214">
        <w:r w:rsidR="00D30C12">
          <w:rPr>
            <w:rFonts w:ascii="Nunito" w:hAnsi="Nunito" w:eastAsia="Nunito" w:cs="Nunito"/>
          </w:rPr>
          <w:t>to</w:t>
        </w:r>
      </w:ins>
      <w:r w:rsidRPr="54FBA741">
        <w:rPr>
          <w:rFonts w:ascii="Nunito" w:hAnsi="Nunito" w:eastAsia="Nunito" w:cs="Nunito"/>
        </w:rPr>
        <w:t xml:space="preserve"> allow spatial mapping of health outcomes and the intersection with socio-economic spatial mapping and climate variable spatial mapping.</w:t>
      </w:r>
    </w:p>
    <w:p w:rsidRPr="00E36942" w:rsidR="007813F4" w:rsidDel="00E36942" w:rsidRDefault="007813F4" w14:paraId="0000008C" w14:textId="77777777">
      <w:pPr>
        <w:numPr>
          <w:ilvl w:val="0"/>
          <w:numId w:val="12"/>
        </w:numPr>
        <w:rPr>
          <w:del w:author="Craig Parker" w:date="2024-07-31T13:25:00Z" w:id="215"/>
          <w:rFonts w:ascii="Nunito" w:hAnsi="Nunito" w:eastAsia="Nunito" w:cs="Nunito"/>
        </w:rPr>
        <w:pPrChange w:author="Craig Parker" w:date="2024-07-31T13:25:00Z" w:id="216">
          <w:pPr>
            <w:ind w:left="720"/>
          </w:pPr>
        </w:pPrChange>
      </w:pPr>
    </w:p>
    <w:p w:rsidR="007813F4" w:rsidDel="00E36942" w:rsidP="007D71BD" w:rsidRDefault="009511AE" w14:paraId="0000008D" w14:textId="26D588B5">
      <w:pPr>
        <w:rPr>
          <w:del w:author="Craig Parker" w:date="2024-07-31T13:17:00Z" w:id="217"/>
          <w:rFonts w:ascii="Nunito" w:hAnsi="Nunito" w:eastAsia="Nunito" w:cs="Nunito"/>
        </w:rPr>
      </w:pPr>
      <w:del w:author="Craig Parker" w:date="2024-07-08T11:47:00Z" w:id="218">
        <w:r w:rsidRPr="54FBA741" w:rsidDel="00D30C12">
          <w:rPr>
            <w:rFonts w:ascii="Nunito" w:hAnsi="Nunito" w:eastAsia="Nunito" w:cs="Nunito"/>
            <w:b/>
            <w:bCs/>
          </w:rPr>
          <w:delText>Health related data is generally considered to be personal data</w:delText>
        </w:r>
        <w:r w:rsidDel="00D30C12">
          <w:rPr>
            <w:rFonts w:ascii="Nunito" w:hAnsi="Nunito" w:eastAsia="Nunito" w:cs="Nunito"/>
          </w:rPr>
          <w:delText xml:space="preserve"> as it pertains to individuals medical records, diseases</w:delText>
        </w:r>
      </w:del>
      <w:del w:author="Craig Parker" w:date="2024-07-31T13:18:00Z" w:id="219">
        <w:r w:rsidDel="00DF106C">
          <w:rPr>
            <w:rFonts w:ascii="Nunito" w:hAnsi="Nunito" w:eastAsia="Nunito" w:cs="Nunito"/>
          </w:rPr>
          <w:delText xml:space="preserve"> history and health events.  In </w:delText>
        </w:r>
      </w:del>
      <w:del w:author="Craig Parker" w:date="2024-07-31T13:19:00Z" w:id="220">
        <w:r w:rsidDel="00DF106C">
          <w:rPr>
            <w:rFonts w:ascii="Nunito" w:hAnsi="Nunito" w:eastAsia="Nunito" w:cs="Nunito"/>
          </w:rPr>
          <w:delText>some cases</w:delText>
        </w:r>
      </w:del>
      <w:del w:author="Craig Parker" w:date="2024-07-08T11:46:00Z" w:id="221">
        <w:r w:rsidDel="00D30C12">
          <w:rPr>
            <w:rFonts w:ascii="Nunito" w:hAnsi="Nunito" w:eastAsia="Nunito" w:cs="Nunito"/>
          </w:rPr>
          <w:delText xml:space="preserve"> health related data is also considered </w:delText>
        </w:r>
        <w:r w:rsidRPr="54FBA741" w:rsidDel="00D30C12">
          <w:rPr>
            <w:rFonts w:ascii="Nunito" w:hAnsi="Nunito" w:eastAsia="Nunito" w:cs="Nunito"/>
            <w:i/>
            <w:iCs/>
          </w:rPr>
          <w:delText>personally identifiable data</w:delText>
        </w:r>
        <w:r w:rsidDel="00D30C12">
          <w:rPr>
            <w:rFonts w:ascii="Nunito" w:hAnsi="Nunito" w:eastAsia="Nunito" w:cs="Nunito"/>
          </w:rPr>
          <w:delText xml:space="preserve"> where individuals can be identified either directly through names, ID numbers, etc. or indirectly deduced from address, GPS locations, or cross referencing</w:delText>
        </w:r>
      </w:del>
      <w:del w:author="Craig Parker" w:date="2024-07-31T13:18:00Z" w:id="222">
        <w:r w:rsidDel="00DF106C">
          <w:rPr>
            <w:rFonts w:ascii="Nunito" w:hAnsi="Nunito" w:eastAsia="Nunito" w:cs="Nunito"/>
          </w:rPr>
          <w:delText xml:space="preserve"> with other identifiers.  Many countries now have specific laws dictating conditions for sharing and processing of such data and associated protective measures to avoid </w:delText>
        </w:r>
      </w:del>
      <w:del w:author="Craig Parker" w:date="2024-07-08T11:46:00Z" w:id="223">
        <w:r w:rsidDel="00D30C12">
          <w:rPr>
            <w:rFonts w:ascii="Nunito" w:hAnsi="Nunito" w:eastAsia="Nunito" w:cs="Nunito"/>
          </w:rPr>
          <w:delText xml:space="preserve">unauthorized </w:delText>
        </w:r>
      </w:del>
      <w:del w:author="Craig Parker" w:date="2024-07-31T13:18:00Z" w:id="224">
        <w:r w:rsidDel="00DF106C">
          <w:rPr>
            <w:rFonts w:ascii="Nunito" w:hAnsi="Nunito" w:eastAsia="Nunito" w:cs="Nunito"/>
          </w:rPr>
          <w:delText>access and potential harm to individuals involved in the studies.  In South Africa</w:delText>
        </w:r>
      </w:del>
      <w:del w:author="Craig Parker" w:date="2024-07-08T11:46:00Z" w:id="225">
        <w:r w:rsidDel="00D30C12">
          <w:rPr>
            <w:rFonts w:ascii="Nunito" w:hAnsi="Nunito" w:eastAsia="Nunito" w:cs="Nunito"/>
          </w:rPr>
          <w:delText xml:space="preserve"> the relevant legistation</w:delText>
        </w:r>
      </w:del>
      <w:del w:author="Craig Parker" w:date="2024-07-31T13:18:00Z" w:id="226">
        <w:r w:rsidDel="00DF106C">
          <w:rPr>
            <w:rFonts w:ascii="Nunito" w:hAnsi="Nunito" w:eastAsia="Nunito" w:cs="Nunito"/>
          </w:rPr>
          <w:delText xml:space="preserve"> is the Protection of Personal Information Act (</w:delText>
        </w:r>
      </w:del>
      <w:del w:author="Craig Parker" w:date="2024-07-31T13:19:00Z" w:id="227">
        <w:r w:rsidDel="00DF106C">
          <w:rPr>
            <w:rFonts w:ascii="Nunito" w:hAnsi="Nunito" w:eastAsia="Nunito" w:cs="Nunito"/>
          </w:rPr>
          <w:delText>POPIA 2013)</w:delText>
        </w:r>
      </w:del>
      <w:r>
        <w:rPr>
          <w:rFonts w:ascii="Nunito" w:hAnsi="Nunito" w:eastAsia="Nunito" w:cs="Nunito"/>
          <w:vertAlign w:val="superscript"/>
        </w:rPr>
        <w:footnoteReference w:id="1"/>
      </w:r>
      <w:del w:author="Craig Parker" w:date="2024-07-16T12:05:00Z" w:id="229">
        <w:r w:rsidDel="007A6FBB">
          <w:rPr>
            <w:rFonts w:ascii="Nunito" w:hAnsi="Nunito" w:eastAsia="Nunito" w:cs="Nunito"/>
          </w:rPr>
          <w:delText xml:space="preserve">.  This necessitates processing in compliance with the specific requirements of the POPIA </w:delText>
        </w:r>
      </w:del>
      <w:del w:author="Craig Parker" w:date="2024-07-08T11:47:00Z" w:id="230">
        <w:r w:rsidDel="00D30C12">
          <w:rPr>
            <w:rFonts w:ascii="Nunito" w:hAnsi="Nunito" w:eastAsia="Nunito" w:cs="Nunito"/>
          </w:rPr>
          <w:delText>act</w:delText>
        </w:r>
      </w:del>
      <w:del w:author="Craig Parker" w:date="2024-07-16T12:05:00Z" w:id="231">
        <w:r w:rsidDel="007A6FBB">
          <w:rPr>
            <w:rFonts w:ascii="Nunito" w:hAnsi="Nunito" w:eastAsia="Nunito" w:cs="Nunito"/>
          </w:rPr>
          <w:delText>.  These requirements and compliance with them</w:delText>
        </w:r>
      </w:del>
      <w:del w:author="Craig Parker" w:date="2024-07-31T13:18:00Z" w:id="232">
        <w:r w:rsidDel="00DF106C">
          <w:rPr>
            <w:rFonts w:ascii="Nunito" w:hAnsi="Nunito" w:eastAsia="Nunito" w:cs="Nunito"/>
          </w:rPr>
          <w:delText xml:space="preserve"> </w:delText>
        </w:r>
      </w:del>
      <w:del w:author="Craig Parker" w:date="2024-07-08T11:47:00Z" w:id="233">
        <w:r w:rsidDel="00D30C12">
          <w:rPr>
            <w:rFonts w:ascii="Nunito" w:hAnsi="Nunito" w:eastAsia="Nunito" w:cs="Nunito"/>
          </w:rPr>
          <w:delText xml:space="preserve">is </w:delText>
        </w:r>
      </w:del>
      <w:del w:author="Craig Parker" w:date="2024-07-31T13:18:00Z" w:id="234">
        <w:r w:rsidDel="00DF106C">
          <w:rPr>
            <w:rFonts w:ascii="Nunito" w:hAnsi="Nunito" w:eastAsia="Nunito" w:cs="Nunito"/>
          </w:rPr>
          <w:delText>outlined in detail in the section below: POPIA compliance</w:delText>
        </w:r>
        <w:r w:rsidDel="00DF106C">
          <w:rPr>
            <w:rFonts w:ascii="Nunito" w:hAnsi="Nunito" w:eastAsia="Nunito" w:cs="Nunito"/>
          </w:rPr>
          <w:br/>
        </w:r>
        <w:r w:rsidDel="00DF106C">
          <w:rPr>
            <w:rFonts w:ascii="Nunito" w:hAnsi="Nunito" w:eastAsia="Nunito" w:cs="Nunito"/>
          </w:rPr>
          <w:br/>
        </w:r>
        <w:r w:rsidDel="00DF106C">
          <w:rPr>
            <w:rFonts w:ascii="Nunito" w:hAnsi="Nunito" w:eastAsia="Nunito" w:cs="Nunito"/>
          </w:rPr>
          <w:delText xml:space="preserve">Due to </w:delText>
        </w:r>
      </w:del>
      <w:del w:author="Craig Parker" w:date="2024-07-08T11:47:00Z" w:id="235">
        <w:r w:rsidDel="00D30C12">
          <w:rPr>
            <w:rFonts w:ascii="Nunito" w:hAnsi="Nunito" w:eastAsia="Nunito" w:cs="Nunito"/>
          </w:rPr>
          <w:delText>above mentioned privacy, ethical and legal requirements, health related</w:delText>
        </w:r>
      </w:del>
      <w:del w:author="Craig Parker" w:date="2024-07-31T13:17:00Z" w:id="236">
        <w:r w:rsidDel="00DF106C">
          <w:rPr>
            <w:rFonts w:ascii="Nunito" w:hAnsi="Nunito" w:eastAsia="Nunito" w:cs="Nunito"/>
          </w:rPr>
          <w:delText xml:space="preserve"> data acquisition almost always involves an associated </w:delText>
        </w:r>
      </w:del>
      <w:del w:author="Craig Parker" w:date="2024-07-08T09:33:00Z" w:id="237">
        <w:r w:rsidRPr="54FBA741" w:rsidDel="54FBA741">
          <w:rPr>
            <w:rFonts w:ascii="Nunito" w:hAnsi="Nunito" w:eastAsia="Nunito" w:cs="Nunito"/>
          </w:rPr>
          <w:delText>DSA</w:delText>
        </w:r>
      </w:del>
      <w:del w:author="Craig Parker" w:date="2024-07-31T13:17:00Z" w:id="238">
        <w:r w:rsidDel="00DF106C">
          <w:rPr>
            <w:rFonts w:ascii="Nunito" w:hAnsi="Nunito" w:eastAsia="Nunito" w:cs="Nunito"/>
          </w:rPr>
          <w:delText xml:space="preserve"> between the data holder and the HEAT Center (see data management workflow description below).  In particular, where health data is </w:delText>
        </w:r>
      </w:del>
      <w:del w:author="Craig Parker" w:date="2024-07-08T11:48:00Z" w:id="239">
        <w:r w:rsidDel="00D30C12">
          <w:rPr>
            <w:rFonts w:ascii="Nunito" w:hAnsi="Nunito" w:eastAsia="Nunito" w:cs="Nunito"/>
          </w:rPr>
          <w:delText xml:space="preserve">traveling </w:delText>
        </w:r>
      </w:del>
      <w:del w:author="Craig Parker" w:date="2024-07-31T13:17:00Z" w:id="240">
        <w:r w:rsidDel="00DF106C">
          <w:rPr>
            <w:rFonts w:ascii="Nunito" w:hAnsi="Nunito" w:eastAsia="Nunito" w:cs="Nunito"/>
          </w:rPr>
          <w:delText xml:space="preserve">across international borders, compliance with the relevant national laws, permissions,  and associated requirements for the sharing and </w:delText>
        </w:r>
      </w:del>
      <w:del w:author="Craig Parker" w:date="2024-07-08T11:48:00Z" w:id="241">
        <w:r w:rsidDel="00D30C12">
          <w:rPr>
            <w:rFonts w:ascii="Nunito" w:hAnsi="Nunito" w:eastAsia="Nunito" w:cs="Nunito"/>
          </w:rPr>
          <w:delText>transfer of</w:delText>
        </w:r>
      </w:del>
      <w:del w:author="Craig Parker" w:date="2024-07-31T13:17:00Z" w:id="242">
        <w:r w:rsidDel="00DF106C">
          <w:rPr>
            <w:rFonts w:ascii="Nunito" w:hAnsi="Nunito" w:eastAsia="Nunito" w:cs="Nunito"/>
          </w:rPr>
          <w:delText xml:space="preserve"> health data will be followed.  </w:delText>
        </w:r>
      </w:del>
    </w:p>
    <w:p w:rsidR="00E36942" w:rsidRDefault="00E36942" w14:paraId="1B1F8CED" w14:textId="77777777">
      <w:pPr>
        <w:numPr>
          <w:ilvl w:val="0"/>
          <w:numId w:val="12"/>
        </w:numPr>
        <w:rPr>
          <w:ins w:author="Craig Parker" w:date="2024-07-31T13:25:00Z" w:id="243"/>
          <w:rFonts w:ascii="Nunito" w:hAnsi="Nunito" w:eastAsia="Nunito" w:cs="Nunito"/>
        </w:rPr>
        <w:pPrChange w:author="Craig Parker" w:date="2024-07-31T13:25:00Z" w:id="244">
          <w:pPr>
            <w:ind w:left="720"/>
          </w:pPr>
        </w:pPrChange>
      </w:pPr>
    </w:p>
    <w:p w:rsidR="00E36942" w:rsidP="00E36942" w:rsidRDefault="00E36942" w14:paraId="19875CFB" w14:textId="77777777">
      <w:pPr>
        <w:rPr>
          <w:ins w:author="Craig Parker" w:date="2024-07-31T13:25:00Z" w:id="245"/>
          <w:rFonts w:ascii="Nunito" w:hAnsi="Nunito" w:eastAsia="Nunito" w:cs="Nunito"/>
          <w:lang w:val="en-ZA"/>
        </w:rPr>
      </w:pPr>
    </w:p>
    <w:p w:rsidR="00E36942" w:rsidRDefault="00DF106C" w14:paraId="1202CA29" w14:textId="2DA47774">
      <w:pPr>
        <w:rPr>
          <w:ins w:author="Craig Parker" w:date="2024-07-31T13:22:00Z" w:id="246"/>
          <w:rFonts w:ascii="Nunito" w:hAnsi="Nunito" w:eastAsia="Nunito" w:cs="Nunito"/>
          <w:lang w:val="en-ZA"/>
        </w:rPr>
        <w:pPrChange w:author="Craig Parker" w:date="2024-07-31T13:24:00Z" w:id="247">
          <w:pPr>
            <w:ind w:left="720"/>
          </w:pPr>
        </w:pPrChange>
      </w:pPr>
      <w:ins w:author="Craig Parker" w:date="2024-07-31T13:20:00Z" w:id="248">
        <w:r w:rsidRPr="00DF106C">
          <w:rPr>
            <w:rFonts w:ascii="Nunito" w:hAnsi="Nunito" w:eastAsia="Nunito" w:cs="Nunito"/>
            <w:lang w:val="en-ZA"/>
          </w:rPr>
          <w:t xml:space="preserve">The health-related data in this project is </w:t>
        </w:r>
        <w:r>
          <w:rPr>
            <w:rFonts w:ascii="Nunito" w:hAnsi="Nunito" w:eastAsia="Nunito" w:cs="Nunito"/>
            <w:lang w:val="en-ZA"/>
          </w:rPr>
          <w:t>categorised</w:t>
        </w:r>
        <w:r w:rsidRPr="00DF106C">
          <w:rPr>
            <w:rFonts w:ascii="Nunito" w:hAnsi="Nunito" w:eastAsia="Nunito" w:cs="Nunito"/>
            <w:lang w:val="en-ZA"/>
          </w:rPr>
          <w:t xml:space="preserve"> into four distinct types, each with its own specifications regarding ownership, retention, access, and identifiability:</w:t>
        </w:r>
      </w:ins>
    </w:p>
    <w:p w:rsidR="00E36942" w:rsidP="00E36942" w:rsidRDefault="00E36942" w14:paraId="519FB11E" w14:textId="77777777">
      <w:pPr>
        <w:ind w:left="720"/>
        <w:rPr>
          <w:ins w:author="Craig Parker" w:date="2024-07-31T13:22:00Z" w:id="249"/>
          <w:rFonts w:ascii="Nunito" w:hAnsi="Nunito" w:eastAsia="Nunito" w:cs="Nunito"/>
          <w:lang w:val="en-ZA"/>
        </w:rPr>
      </w:pPr>
    </w:p>
    <w:p w:rsidRPr="007D71BD" w:rsidR="00DF106C" w:rsidRDefault="00DF106C" w14:paraId="5263ED0F" w14:textId="563042E0">
      <w:pPr>
        <w:pStyle w:val="ListParagraph"/>
        <w:numPr>
          <w:ilvl w:val="0"/>
          <w:numId w:val="12"/>
        </w:numPr>
        <w:rPr>
          <w:ins w:author="Craig Parker" w:date="2024-07-31T13:20:00Z" w:id="250"/>
          <w:rFonts w:ascii="Nunito" w:hAnsi="Nunito" w:eastAsia="Nunito" w:cs="Nunito"/>
          <w:lang w:val="en-ZA"/>
          <w:rPrChange w:author="Craig Parker" w:date="2024-07-31T13:26:00Z" w:id="251">
            <w:rPr>
              <w:ins w:author="Craig Parker" w:date="2024-07-31T13:20:00Z" w:id="252"/>
              <w:rFonts w:eastAsia="Nunito"/>
              <w:lang w:val="en-ZA"/>
            </w:rPr>
          </w:rPrChange>
        </w:rPr>
        <w:pPrChange w:author="Craig Parker" w:date="2024-07-31T13:26:00Z" w:id="253">
          <w:pPr>
            <w:ind w:left="720"/>
          </w:pPr>
        </w:pPrChange>
      </w:pPr>
      <w:ins w:author="Craig Parker" w:date="2024-07-31T13:20:00Z" w:id="254">
        <w:r w:rsidRPr="00E36942">
          <w:rPr>
            <w:rFonts w:ascii="Nunito" w:hAnsi="Nunito" w:eastAsia="Nunito" w:cs="Nunito"/>
            <w:b/>
            <w:bCs/>
            <w:lang w:val="en-ZA"/>
            <w:rPrChange w:author="Craig Parker" w:date="2024-07-31T13:23:00Z" w:id="255">
              <w:rPr>
                <w:rFonts w:eastAsia="Nunito"/>
                <w:b/>
                <w:bCs/>
                <w:lang w:val="en-ZA"/>
              </w:rPr>
            </w:rPrChange>
          </w:rPr>
          <w:t>Source Data:</w:t>
        </w:r>
        <w:r w:rsidRPr="00E36942">
          <w:rPr>
            <w:rFonts w:ascii="Nunito" w:hAnsi="Nunito" w:eastAsia="Nunito" w:cs="Nunito"/>
            <w:lang w:val="en-ZA"/>
            <w:rPrChange w:author="Craig Parker" w:date="2024-07-31T13:23:00Z" w:id="256">
              <w:rPr>
                <w:rFonts w:eastAsia="Nunito"/>
                <w:lang w:val="en-ZA"/>
              </w:rPr>
            </w:rPrChange>
          </w:rPr>
          <w:t xml:space="preserve"> This category includes raw, unprocessed data collected directly from various studies and clinical trials. Initially, this data is owned by the data providers who conducted or commissioned the studies. The source data is retained for five years following the termination of the project or the Data Transfer Agreement (DTA). Access to this data is restricted to the core members of the HEAT Center group. In terms of identifiability, the source data is protected pseudonymous data, meaning it has been de-identified in compliance with the Protection of Personal Information Act (POPIA). However, it still contains indirect identifiers such as dates and addresses that, while not directly revealing personal identities, could potentially be used for identification if cross-referenced with other information.</w:t>
        </w:r>
      </w:ins>
    </w:p>
    <w:p w:rsidR="00DF106C" w:rsidP="00DF106C" w:rsidRDefault="00DF106C" w14:paraId="1E302DBC" w14:textId="5102F70B">
      <w:pPr>
        <w:pStyle w:val="ListParagraph"/>
        <w:numPr>
          <w:ilvl w:val="0"/>
          <w:numId w:val="12"/>
        </w:numPr>
        <w:rPr>
          <w:ins w:author="Craig Parker" w:date="2024-07-31T13:21:00Z" w:id="257"/>
          <w:rFonts w:ascii="Nunito" w:hAnsi="Nunito" w:eastAsia="Nunito" w:cs="Nunito"/>
          <w:lang w:val="en-ZA"/>
        </w:rPr>
      </w:pPr>
      <w:ins w:author="Craig Parker" w:date="2024-07-31T13:20:00Z" w:id="258">
        <w:r w:rsidRPr="00DF106C">
          <w:rPr>
            <w:rFonts w:ascii="Nunito" w:hAnsi="Nunito" w:eastAsia="Nunito" w:cs="Nunito"/>
            <w:b/>
            <w:bCs/>
            <w:lang w:val="en-ZA"/>
            <w:rPrChange w:author="Craig Parker" w:date="2024-07-31T13:21:00Z" w:id="259">
              <w:rPr>
                <w:rFonts w:eastAsia="Nunito"/>
                <w:b/>
                <w:bCs/>
                <w:lang w:val="en-ZA"/>
              </w:rPr>
            </w:rPrChange>
          </w:rPr>
          <w:t>Consortium Shared Data:</w:t>
        </w:r>
        <w:r w:rsidRPr="00DF106C">
          <w:rPr>
            <w:rFonts w:ascii="Nunito" w:hAnsi="Nunito" w:eastAsia="Nunito" w:cs="Nunito"/>
            <w:lang w:val="en-ZA"/>
            <w:rPrChange w:author="Craig Parker" w:date="2024-07-31T13:21:00Z" w:id="260">
              <w:rPr>
                <w:rFonts w:eastAsia="Nunito"/>
                <w:lang w:val="en-ZA"/>
              </w:rPr>
            </w:rPrChange>
          </w:rPr>
          <w:t xml:space="preserve"> Once the source data undergoes initial </w:t>
        </w:r>
      </w:ins>
      <w:ins w:author="Craig Parker" w:date="2024-07-31T13:22:00Z" w:id="261">
        <w:r>
          <w:rPr>
            <w:rFonts w:ascii="Nunito" w:hAnsi="Nunito" w:eastAsia="Nunito" w:cs="Nunito"/>
            <w:lang w:val="en-ZA"/>
          </w:rPr>
          <w:t>harmonisation</w:t>
        </w:r>
      </w:ins>
      <w:ins w:author="Craig Parker" w:date="2024-07-31T13:20:00Z" w:id="262">
        <w:r w:rsidRPr="00DF106C">
          <w:rPr>
            <w:rFonts w:ascii="Nunito" w:hAnsi="Nunito" w:eastAsia="Nunito" w:cs="Nunito"/>
            <w:lang w:val="en-ZA"/>
            <w:rPrChange w:author="Craig Parker" w:date="2024-07-31T13:21:00Z" w:id="263">
              <w:rPr>
                <w:rFonts w:eastAsia="Nunito"/>
                <w:lang w:val="en-ZA"/>
              </w:rPr>
            </w:rPrChange>
          </w:rPr>
          <w:t xml:space="preserve">, it becomes consortium shared data. </w:t>
        </w:r>
      </w:ins>
      <w:ins w:author="Craig Parker" w:date="2024-07-31T13:22:00Z" w:id="264">
        <w:r>
          <w:rPr>
            <w:rFonts w:ascii="Nunito" w:hAnsi="Nunito" w:eastAsia="Nunito" w:cs="Nunito"/>
            <w:lang w:val="en-ZA"/>
          </w:rPr>
          <w:t xml:space="preserve">The HEAT Center claims ownership at this stage </w:t>
        </w:r>
      </w:ins>
      <w:ins w:author="Craig Parker" w:date="2024-07-31T13:20:00Z" w:id="265">
        <w:r w:rsidRPr="00DF106C">
          <w:rPr>
            <w:rFonts w:ascii="Nunito" w:hAnsi="Nunito" w:eastAsia="Nunito" w:cs="Nunito"/>
            <w:lang w:val="en-ZA"/>
            <w:rPrChange w:author="Craig Parker" w:date="2024-07-31T13:21:00Z" w:id="266">
              <w:rPr>
                <w:rFonts w:eastAsia="Nunito"/>
                <w:lang w:val="en-ZA"/>
              </w:rPr>
            </w:rPrChange>
          </w:rPr>
          <w:t xml:space="preserve">due to the significant alterations and integration work performed on the data. However, original data providers can negotiate ownership if necessary. This data is retained indefinitely or for five years post-project/DTA termination, depending on the agreements in place. Access to </w:t>
        </w:r>
      </w:ins>
      <w:ins w:author="Craig Parker" w:date="2024-07-31T13:22:00Z" w:id="267">
        <w:r>
          <w:rPr>
            <w:rFonts w:ascii="Nunito" w:hAnsi="Nunito" w:eastAsia="Nunito" w:cs="Nunito"/>
            <w:lang w:val="en-ZA"/>
          </w:rPr>
          <w:t>consortium-shared</w:t>
        </w:r>
      </w:ins>
      <w:ins w:author="Craig Parker" w:date="2024-07-31T13:20:00Z" w:id="268">
        <w:r w:rsidRPr="00DF106C">
          <w:rPr>
            <w:rFonts w:ascii="Nunito" w:hAnsi="Nunito" w:eastAsia="Nunito" w:cs="Nunito"/>
            <w:lang w:val="en-ZA"/>
            <w:rPrChange w:author="Craig Parker" w:date="2024-07-31T13:21:00Z" w:id="269">
              <w:rPr>
                <w:rFonts w:eastAsia="Nunito"/>
                <w:lang w:val="en-ZA"/>
              </w:rPr>
            </w:rPrChange>
          </w:rPr>
          <w:t xml:space="preserve"> data is granted to current HEAT Center partners and can be extended to new partners. This data also falls under the category of protected pseudonymous data per POPIA guidelines, with indirect identifiers such as dates and jittered geolocation data to enhance privacy protection.</w:t>
        </w:r>
      </w:ins>
    </w:p>
    <w:p w:rsidR="00DF106C" w:rsidP="00DF106C" w:rsidRDefault="00DF106C" w14:paraId="1B9328D4" w14:textId="57D31306">
      <w:pPr>
        <w:pStyle w:val="ListParagraph"/>
        <w:numPr>
          <w:ilvl w:val="0"/>
          <w:numId w:val="12"/>
        </w:numPr>
        <w:rPr>
          <w:ins w:author="Craig Parker" w:date="2024-07-31T13:21:00Z" w:id="270"/>
          <w:rFonts w:ascii="Nunito" w:hAnsi="Nunito" w:eastAsia="Nunito" w:cs="Nunito"/>
          <w:lang w:val="en-ZA"/>
        </w:rPr>
      </w:pPr>
      <w:ins w:author="Craig Parker" w:date="2024-07-31T13:20:00Z" w:id="271">
        <w:r w:rsidRPr="00DF106C">
          <w:rPr>
            <w:rFonts w:ascii="Nunito" w:hAnsi="Nunito" w:eastAsia="Nunito" w:cs="Nunito"/>
            <w:b/>
            <w:bCs/>
            <w:lang w:val="en-ZA"/>
            <w:rPrChange w:author="Craig Parker" w:date="2024-07-31T13:21:00Z" w:id="272">
              <w:rPr>
                <w:rFonts w:eastAsia="Nunito"/>
                <w:b/>
                <w:bCs/>
                <w:lang w:val="en-ZA"/>
              </w:rPr>
            </w:rPrChange>
          </w:rPr>
          <w:t xml:space="preserve"> RP1/RP2 De-Identified Data:</w:t>
        </w:r>
        <w:r w:rsidRPr="00DF106C">
          <w:rPr>
            <w:rFonts w:ascii="Nunito" w:hAnsi="Nunito" w:eastAsia="Nunito" w:cs="Nunito"/>
            <w:lang w:val="en-ZA"/>
            <w:rPrChange w:author="Craig Parker" w:date="2024-07-31T13:21:00Z" w:id="273">
              <w:rPr>
                <w:rFonts w:eastAsia="Nunito"/>
                <w:lang w:val="en-ZA"/>
              </w:rPr>
            </w:rPrChange>
          </w:rPr>
          <w:t xml:space="preserve"> Data that has been further processed and de-identified for specific analyses related to RP1 and RP2 falls into this category. The HEAT Center retains ownership of this de-identified data stored indefinitely. Access is granted to </w:t>
        </w:r>
      </w:ins>
      <w:ins w:author="Craig Parker" w:date="2024-07-31T13:21:00Z" w:id="274">
        <w:r>
          <w:rPr>
            <w:rFonts w:ascii="Nunito" w:hAnsi="Nunito" w:eastAsia="Nunito" w:cs="Nunito"/>
            <w:lang w:val="en-ZA"/>
          </w:rPr>
          <w:t>data-sharing</w:t>
        </w:r>
      </w:ins>
      <w:ins w:author="Craig Parker" w:date="2024-07-31T13:20:00Z" w:id="275">
        <w:r w:rsidRPr="00DF106C">
          <w:rPr>
            <w:rFonts w:ascii="Nunito" w:hAnsi="Nunito" w:eastAsia="Nunito" w:cs="Nunito"/>
            <w:lang w:val="en-ZA"/>
            <w:rPrChange w:author="Craig Parker" w:date="2024-07-31T13:21:00Z" w:id="276">
              <w:rPr>
                <w:rFonts w:eastAsia="Nunito"/>
                <w:lang w:val="en-ZA"/>
              </w:rPr>
            </w:rPrChange>
          </w:rPr>
          <w:t xml:space="preserve"> applicants who meet specific conditions and requirements set by the data access committee. This data type is </w:t>
        </w:r>
      </w:ins>
      <w:ins w:author="Craig Parker" w:date="2024-07-31T13:21:00Z" w:id="277">
        <w:r>
          <w:rPr>
            <w:rFonts w:ascii="Nunito" w:hAnsi="Nunito" w:eastAsia="Nunito" w:cs="Nunito"/>
            <w:lang w:val="en-ZA"/>
          </w:rPr>
          <w:t>categorised</w:t>
        </w:r>
      </w:ins>
      <w:ins w:author="Craig Parker" w:date="2024-07-31T13:20:00Z" w:id="278">
        <w:r w:rsidRPr="00DF106C">
          <w:rPr>
            <w:rFonts w:ascii="Nunito" w:hAnsi="Nunito" w:eastAsia="Nunito" w:cs="Nunito"/>
            <w:lang w:val="en-ZA"/>
            <w:rPrChange w:author="Craig Parker" w:date="2024-07-31T13:21:00Z" w:id="279">
              <w:rPr>
                <w:rFonts w:eastAsia="Nunito"/>
                <w:lang w:val="en-ZA"/>
              </w:rPr>
            </w:rPrChange>
          </w:rPr>
          <w:t xml:space="preserve"> as protected de-identified data under POPIA, meaning it has been thoroughly de-identified to prevent any possibility of re-identification. The identifiers in this dataset are limited to health variables without any direct personal identifiers.</w:t>
        </w:r>
      </w:ins>
    </w:p>
    <w:p w:rsidRPr="00DF106C" w:rsidR="00DF106C" w:rsidRDefault="0B5C5632" w14:paraId="758B295C" w14:textId="1789C68F">
      <w:pPr>
        <w:pStyle w:val="ListParagraph"/>
        <w:rPr>
          <w:ins w:author="Nicholas Brink" w:date="2024-07-31T14:04:00Z" w:id="280"/>
          <w:rFonts w:ascii="Nunito" w:hAnsi="Nunito" w:eastAsia="Nunito" w:cs="Nunito"/>
          <w:lang w:val="en-ZA"/>
          <w:rPrChange w:author="" w:id="281">
            <w:rPr>
              <w:ins w:author="Nicholas Brink" w:date="2024-07-31T14:04:00Z" w:id="282"/>
              <w:rFonts w:eastAsia="Nunito"/>
              <w:lang w:val="en-ZA"/>
            </w:rPr>
          </w:rPrChange>
        </w:rPr>
        <w:pPrChange w:author="Craig Parker" w:date="2024-07-31T13:21:00Z" w:id="283">
          <w:pPr>
            <w:ind w:left="720"/>
          </w:pPr>
        </w:pPrChange>
      </w:pPr>
      <w:ins w:author="Craig Parker" w:date="2024-07-31T13:20:00Z" w:id="284">
        <w:r w:rsidRPr="0B5C5632">
          <w:rPr>
            <w:rFonts w:ascii="Nunito" w:hAnsi="Nunito" w:eastAsia="Nunito" w:cs="Nunito"/>
            <w:b/>
            <w:bCs/>
            <w:lang w:val="en-ZA"/>
            <w:rPrChange w:author="Craig Parker" w:date="2024-07-31T13:21:00Z" w:id="285">
              <w:rPr>
                <w:rFonts w:eastAsia="Nunito"/>
                <w:b/>
                <w:bCs/>
                <w:lang w:val="en-ZA"/>
              </w:rPr>
            </w:rPrChange>
          </w:rPr>
          <w:t>Inferential Data:</w:t>
        </w:r>
        <w:r w:rsidRPr="0B5C5632">
          <w:rPr>
            <w:rFonts w:ascii="Nunito" w:hAnsi="Nunito" w:eastAsia="Nunito" w:cs="Nunito"/>
            <w:lang w:val="en-ZA"/>
            <w:rPrChange w:author="Craig Parker" w:date="2024-07-31T13:21:00Z" w:id="286">
              <w:rPr>
                <w:rFonts w:eastAsia="Nunito"/>
                <w:lang w:val="en-ZA"/>
              </w:rPr>
            </w:rPrChange>
          </w:rPr>
          <w:t xml:space="preserve"> The final category is inferential data, which consists of aggregated and synthetic data derived from the analysis of the preceding data categories. This data is owned by the HEAT Center and is retained indefinitely. Inferential data is made available for open access to support broader research initiatives. As aggregated anonymous data and synthetic data, it is classified as de-identified under POPIA, ensuring that individual privacy is fully protected. This category contains no direct or indirect identifiers, making it impossible to trace back to any individuals.</w:t>
        </w:r>
      </w:ins>
    </w:p>
    <w:p w:rsidR="0B5C5632" w:rsidRDefault="0B5C5632" w14:paraId="5FF8C0F8" w14:textId="3197BEB1">
      <w:pPr>
        <w:pStyle w:val="ListParagraph"/>
        <w:numPr>
          <w:ilvl w:val="0"/>
          <w:numId w:val="0"/>
        </w:numPr>
        <w:ind w:left="720"/>
        <w:rPr>
          <w:ins w:author="Craig Parker" w:date="2024-07-31T13:20:00Z" w:id="287"/>
          <w:rFonts w:ascii="Nunito" w:hAnsi="Nunito" w:eastAsia="Nunito" w:cs="Nunito"/>
          <w:lang w:val="en-ZA"/>
          <w:rPrChange w:author="Craig Parker" w:date="2024-07-31T13:21:00Z" w:id="288">
            <w:rPr>
              <w:ins w:author="Craig Parker" w:date="2024-07-31T13:20:00Z" w:id="289"/>
              <w:rFonts w:eastAsia="Nunito"/>
              <w:lang w:val="en-ZA"/>
            </w:rPr>
          </w:rPrChange>
        </w:rPr>
        <w:pPrChange w:author="Nicholas Brink" w:date="2024-07-31T14:04:00Z" w:id="290">
          <w:pPr/>
        </w:pPrChange>
      </w:pPr>
      <w:ins w:author="Nicholas Brink" w:date="2024-07-31T14:04:00Z" w:id="291">
        <w:r>
          <w:rPr>
            <w:noProof/>
          </w:rPr>
          <w:drawing>
            <wp:inline distT="0" distB="0" distL="0" distR="0" wp14:anchorId="27112454" wp14:editId="52587B79">
              <wp:extent cx="5943600" cy="3181350"/>
              <wp:effectExtent l="0" t="0" r="0" b="0"/>
              <wp:docPr id="576794432" name="Picture 57679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ins>
    </w:p>
    <w:p w:rsidRPr="00DF106C" w:rsidR="00DF106C" w:rsidP="00DF106C" w:rsidRDefault="00DF106C" w14:paraId="76BEA6D3" w14:textId="3E32AC92">
      <w:pPr>
        <w:ind w:left="720"/>
        <w:rPr>
          <w:ins w:author="Craig Parker" w:date="2024-07-31T13:20:00Z" w:id="292"/>
          <w:rFonts w:ascii="Nunito" w:hAnsi="Nunito" w:eastAsia="Nunito" w:cs="Nunito"/>
          <w:lang w:val="en-ZA"/>
        </w:rPr>
      </w:pPr>
      <w:ins w:author="Craig Parker" w:date="2024-07-31T13:21:00Z" w:id="293">
        <w:r>
          <w:rPr>
            <w:rFonts w:ascii="Nunito" w:hAnsi="Nunito" w:eastAsia="Nunito" w:cs="Nunito"/>
            <w:lang w:val="en-ZA"/>
          </w:rPr>
          <w:t>The project ensures meticulous data management while adhering to ethical and legal standards by structuring health-related data into these categories</w:t>
        </w:r>
      </w:ins>
      <w:ins w:author="Craig Parker" w:date="2024-07-31T13:20:00Z" w:id="294">
        <w:r w:rsidRPr="00DF106C">
          <w:rPr>
            <w:rFonts w:ascii="Nunito" w:hAnsi="Nunito" w:eastAsia="Nunito" w:cs="Nunito"/>
            <w:lang w:val="en-ZA"/>
          </w:rPr>
          <w:t>. This approach facilitates collaborative research, enables new partners to join the consortium, and ensures that data privacy and protection are maintained throughout the project's lifecycle.</w:t>
        </w:r>
      </w:ins>
    </w:p>
    <w:p w:rsidR="00DF106C" w:rsidRDefault="00DF106C" w14:paraId="614E2704" w14:textId="77777777">
      <w:pPr>
        <w:ind w:left="720"/>
        <w:rPr>
          <w:ins w:author="Craig Parker" w:date="2024-07-31T13:20:00Z" w:id="295"/>
          <w:rFonts w:ascii="Nunito" w:hAnsi="Nunito" w:eastAsia="Nunito" w:cs="Nunito"/>
        </w:rPr>
      </w:pPr>
    </w:p>
    <w:p w:rsidR="007813F4" w:rsidDel="00DF106C" w:rsidRDefault="007813F4" w14:paraId="0000008E" w14:textId="77777777">
      <w:pPr>
        <w:ind w:left="720"/>
        <w:rPr>
          <w:del w:author="Craig Parker" w:date="2024-07-31T13:17:00Z" w:id="296"/>
          <w:rFonts w:ascii="Nunito" w:hAnsi="Nunito" w:eastAsia="Nunito" w:cs="Nunito"/>
        </w:rPr>
      </w:pPr>
    </w:p>
    <w:p w:rsidR="007813F4" w:rsidP="00DF106C" w:rsidRDefault="009511AE" w14:paraId="0000008F" w14:textId="77777777">
      <w:pPr>
        <w:ind w:left="720"/>
        <w:rPr>
          <w:rFonts w:ascii="Nunito" w:hAnsi="Nunito" w:eastAsia="Nunito" w:cs="Nunito"/>
        </w:rPr>
      </w:pPr>
      <w:del w:author="Craig Parker" w:date="2024-07-31T13:17:00Z" w:id="297">
        <w:r w:rsidDel="00DF106C">
          <w:rPr>
            <w:rFonts w:ascii="Nunito" w:hAnsi="Nunito" w:eastAsia="Nunito" w:cs="Nunito"/>
          </w:rPr>
          <w:delText>Once data is in South Africa, local ethical clearance and, where data constitutes personal information, POPIA compliance apply.</w:delText>
        </w:r>
      </w:del>
      <w:r>
        <w:rPr>
          <w:rFonts w:ascii="Nunito" w:hAnsi="Nunito" w:eastAsia="Nunito" w:cs="Nunito"/>
        </w:rPr>
        <w:br/>
      </w:r>
    </w:p>
    <w:p w:rsidR="007813F4" w:rsidRDefault="009511AE" w14:paraId="00000090" w14:textId="5EF6B288">
      <w:pPr>
        <w:numPr>
          <w:ilvl w:val="0"/>
          <w:numId w:val="12"/>
        </w:numPr>
      </w:pPr>
      <w:r>
        <w:rPr>
          <w:rFonts w:ascii="Nunito" w:hAnsi="Nunito" w:eastAsia="Nunito" w:cs="Nunito"/>
          <w:b/>
        </w:rPr>
        <w:t>Climate/weather data</w:t>
      </w:r>
      <w:r>
        <w:rPr>
          <w:rFonts w:ascii="Nunito" w:hAnsi="Nunito" w:eastAsia="Nunito" w:cs="Nunito"/>
        </w:rPr>
        <w:br/>
      </w:r>
      <w:r>
        <w:rPr>
          <w:rFonts w:ascii="Nunito" w:hAnsi="Nunito" w:eastAsia="Nunito" w:cs="Nunito"/>
        </w:rPr>
        <w:t xml:space="preserve">These data include </w:t>
      </w:r>
      <w:del w:author="Craig Parker" w:date="2024-07-08T11:48:00Z" w:id="298">
        <w:r w:rsidDel="00D30C12">
          <w:rPr>
            <w:rFonts w:ascii="Nunito" w:hAnsi="Nunito" w:eastAsia="Nunito" w:cs="Nunito"/>
          </w:rPr>
          <w:delText xml:space="preserve">both observational based datasets (weather station observations, satellite proxy observations, and processed/gridded observations).  </w:delText>
        </w:r>
      </w:del>
      <w:ins w:author="Craig Parker" w:date="2024-07-08T11:48:00Z" w:id="299">
        <w:r w:rsidR="00D30C12">
          <w:rPr>
            <w:rFonts w:ascii="Nunito" w:hAnsi="Nunito" w:eastAsia="Nunito" w:cs="Nunito"/>
          </w:rPr>
          <w:t xml:space="preserve">observational-based datasets (weather station observations, satellite proxy observations, and processed/gridded observations). </w:t>
        </w:r>
      </w:ins>
      <w:r>
        <w:rPr>
          <w:rFonts w:ascii="Nunito" w:hAnsi="Nunito" w:eastAsia="Nunito" w:cs="Nunito"/>
        </w:rPr>
        <w:t xml:space="preserve">Gridded climate data </w:t>
      </w:r>
      <w:del w:author="Craig Parker" w:date="2024-07-08T11:48:00Z" w:id="300">
        <w:r w:rsidDel="00D30C12">
          <w:rPr>
            <w:rFonts w:ascii="Nunito" w:hAnsi="Nunito" w:eastAsia="Nunito" w:cs="Nunito"/>
          </w:rPr>
          <w:delText xml:space="preserve">produced </w:delText>
        </w:r>
      </w:del>
      <w:r>
        <w:rPr>
          <w:rFonts w:ascii="Nunito" w:hAnsi="Nunito" w:eastAsia="Nunito" w:cs="Nunito"/>
        </w:rPr>
        <w:t>from atmospheric re-analysis and climate simulations will form historical gridded climate observations and forecasts.</w:t>
      </w:r>
    </w:p>
    <w:p w:rsidR="007813F4" w:rsidRDefault="007813F4" w14:paraId="00000091" w14:textId="77777777">
      <w:pPr>
        <w:ind w:left="720"/>
        <w:rPr>
          <w:rFonts w:ascii="Nunito" w:hAnsi="Nunito" w:eastAsia="Nunito" w:cs="Nunito"/>
        </w:rPr>
      </w:pPr>
    </w:p>
    <w:p w:rsidR="007813F4" w:rsidRDefault="5D4A789A" w14:paraId="00000092" w14:textId="56A9B3B8">
      <w:pPr>
        <w:ind w:left="720"/>
        <w:rPr>
          <w:rFonts w:ascii="Nunito" w:hAnsi="Nunito" w:eastAsia="Nunito" w:cs="Nunito"/>
        </w:rPr>
      </w:pPr>
      <w:del w:author="Craig Parker" w:date="2024-07-08T11:48:00Z" w:id="301">
        <w:r w:rsidRPr="5D4A789A" w:rsidDel="00D30C12">
          <w:rPr>
            <w:rFonts w:ascii="Nunito" w:hAnsi="Nunito" w:eastAsia="Nunito" w:cs="Nunito"/>
          </w:rPr>
          <w:delText xml:space="preserve">Climate related data will in almost all cases involve accessing open data repositories such as Copernicus Climate Data Store (CDS) or Earth System Grid Federation data systems.  Climate related data will be stored on </w:delText>
        </w:r>
        <w:commentRangeStart w:id="302"/>
        <w:commentRangeStart w:id="303"/>
        <w:r w:rsidRPr="5D4A789A" w:rsidDel="00D30C12">
          <w:rPr>
            <w:rFonts w:ascii="Nunito" w:hAnsi="Nunito" w:eastAsia="Nunito" w:cs="Nunito"/>
          </w:rPr>
          <w:delText>IBM PAIRS</w:delText>
        </w:r>
        <w:commentRangeEnd w:id="302"/>
        <w:r w:rsidDel="00D30C12" w:rsidR="009511AE">
          <w:rPr>
            <w:rStyle w:val="CommentReference"/>
          </w:rPr>
          <w:commentReference w:id="302"/>
        </w:r>
      </w:del>
      <w:commentRangeEnd w:id="303"/>
      <w:r w:rsidR="00C475CF">
        <w:rPr>
          <w:rStyle w:val="CommentReference"/>
        </w:rPr>
        <w:commentReference w:id="303"/>
      </w:r>
      <w:del w:author="Craig Parker" w:date="2024-07-08T11:48:00Z" w:id="304">
        <w:r w:rsidRPr="5D4A789A" w:rsidDel="00D30C12">
          <w:rPr>
            <w:rFonts w:ascii="Nunito" w:hAnsi="Nunito" w:eastAsia="Nunito" w:cs="Nunito"/>
          </w:rPr>
          <w:delText xml:space="preserve"> data storage and/or CSAG/UCT data storage systems however CSAG/UCT will manage and update the primary data index for climate related</w:delText>
        </w:r>
      </w:del>
      <w:ins w:author="Craig Parker" w:date="2024-07-08T11:48:00Z" w:id="305">
        <w:r w:rsidR="00D30C12">
          <w:rPr>
            <w:rFonts w:ascii="Nunito" w:hAnsi="Nunito" w:eastAsia="Nunito" w:cs="Nunito"/>
          </w:rPr>
          <w:t xml:space="preserve">Climate-related data </w:t>
        </w:r>
      </w:ins>
      <w:ins w:author="Craig Parker" w:date="2024-07-23T13:04:00Z" w:id="306">
        <w:r w:rsidR="00C05648">
          <w:rPr>
            <w:rFonts w:ascii="Nunito" w:hAnsi="Nunito" w:eastAsia="Nunito" w:cs="Nunito"/>
          </w:rPr>
          <w:t xml:space="preserve">almost always </w:t>
        </w:r>
      </w:ins>
      <w:ins w:author="Craig Parker" w:date="2024-07-23T13:05:00Z" w:id="307">
        <w:r w:rsidR="00C05648">
          <w:rPr>
            <w:rFonts w:ascii="Nunito" w:hAnsi="Nunito" w:eastAsia="Nunito" w:cs="Nunito"/>
          </w:rPr>
          <w:t>involves</w:t>
        </w:r>
      </w:ins>
      <w:ins w:author="Craig Parker" w:date="2024-07-08T11:48:00Z" w:id="308">
        <w:r w:rsidR="00D30C12">
          <w:rPr>
            <w:rFonts w:ascii="Nunito" w:hAnsi="Nunito" w:eastAsia="Nunito" w:cs="Nunito"/>
          </w:rPr>
          <w:t xml:space="preserve"> almost always involve accessing open data repositories such as Copernicus Climate Data Store (CDS) or Earth System Grid Federation data systems. Climate-related data will be stored on CSAG/UCT data storage systems; however, CSAG/UCT will manage and update the primary data index for climate-related</w:t>
        </w:r>
      </w:ins>
      <w:r w:rsidRPr="5D4A789A">
        <w:rPr>
          <w:rFonts w:ascii="Nunito" w:hAnsi="Nunito" w:eastAsia="Nunito" w:cs="Nunito"/>
        </w:rPr>
        <w:t xml:space="preserve"> data available to the consortium.</w:t>
      </w:r>
    </w:p>
    <w:p w:rsidR="007813F4" w:rsidRDefault="007813F4" w14:paraId="00000093" w14:textId="77777777">
      <w:pPr>
        <w:ind w:left="720"/>
        <w:rPr>
          <w:rFonts w:ascii="Nunito" w:hAnsi="Nunito" w:eastAsia="Nunito" w:cs="Nunito"/>
        </w:rPr>
      </w:pPr>
    </w:p>
    <w:p w:rsidR="007813F4" w:rsidRDefault="009511AE" w14:paraId="00000094" w14:textId="731CD2CC">
      <w:pPr>
        <w:ind w:left="720"/>
        <w:rPr>
          <w:rFonts w:ascii="Nunito" w:hAnsi="Nunito" w:eastAsia="Nunito" w:cs="Nunito"/>
        </w:rPr>
      </w:pPr>
      <w:r>
        <w:rPr>
          <w:rFonts w:ascii="Nunito" w:hAnsi="Nunito" w:eastAsia="Nunito" w:cs="Nunito"/>
        </w:rPr>
        <w:t>All climate datasets used are available through open data policies</w:t>
      </w:r>
      <w:del w:author="Craig Parker" w:date="2024-07-08T11:48:00Z" w:id="309">
        <w:r w:rsidDel="00D30C12">
          <w:rPr>
            <w:rFonts w:ascii="Nunito" w:hAnsi="Nunito" w:eastAsia="Nunito" w:cs="Nunito"/>
          </w:rPr>
          <w:delText xml:space="preserve"> with no restrictions on non-commercial research use.  In some cases there is a requirement to cite the original source</w:delText>
        </w:r>
      </w:del>
      <w:ins w:author="Craig Parker" w:date="2024-07-08T11:48:00Z" w:id="310">
        <w:r w:rsidR="00D30C12">
          <w:rPr>
            <w:rFonts w:ascii="Nunito" w:hAnsi="Nunito" w:eastAsia="Nunito" w:cs="Nunito"/>
          </w:rPr>
          <w:t>, with no restrictions on non-commercial research use. In some cases, citing the original source is required</w:t>
        </w:r>
      </w:ins>
      <w:r>
        <w:rPr>
          <w:rFonts w:ascii="Nunito" w:hAnsi="Nunito" w:eastAsia="Nunito" w:cs="Nunito"/>
        </w:rPr>
        <w:t>.</w:t>
      </w:r>
      <w:r>
        <w:rPr>
          <w:rFonts w:ascii="Nunito" w:hAnsi="Nunito" w:eastAsia="Nunito" w:cs="Nunito"/>
        </w:rPr>
        <w:br/>
      </w:r>
      <w:r>
        <w:rPr>
          <w:rFonts w:ascii="Nunito" w:hAnsi="Nunito" w:eastAsia="Nunito" w:cs="Nunito"/>
        </w:rPr>
        <w:br/>
      </w:r>
    </w:p>
    <w:p w:rsidR="007813F4" w:rsidRDefault="009511AE" w14:paraId="00000095" w14:textId="764CBC6E">
      <w:pPr>
        <w:numPr>
          <w:ilvl w:val="0"/>
          <w:numId w:val="12"/>
        </w:numPr>
      </w:pPr>
      <w:r>
        <w:rPr>
          <w:rFonts w:ascii="Nunito" w:hAnsi="Nunito" w:eastAsia="Nunito" w:cs="Nunito"/>
          <w:b/>
        </w:rPr>
        <w:t>Remote sensing data</w:t>
      </w:r>
      <w:r>
        <w:rPr>
          <w:rFonts w:ascii="Nunito" w:hAnsi="Nunito" w:eastAsia="Nunito" w:cs="Nunito"/>
          <w:b/>
        </w:rPr>
        <w:br/>
      </w:r>
      <w:r>
        <w:rPr>
          <w:rFonts w:ascii="Nunito" w:hAnsi="Nunito" w:eastAsia="Nunito" w:cs="Nunito"/>
        </w:rPr>
        <w:t>The focus is on data derived from satellite sensors, mainly optical imagery (e.g.</w:t>
      </w:r>
      <w:del w:author="Craig Parker" w:date="2024-07-08T11:48:00Z" w:id="311">
        <w:r w:rsidDel="00D30C12">
          <w:rPr>
            <w:rFonts w:ascii="Nunito" w:hAnsi="Nunito" w:eastAsia="Nunito" w:cs="Nunito"/>
          </w:rPr>
          <w:delText xml:space="preserve"> satellite images of urban centers) as well as indicators of physical measures such as land surface temperature, soil moisture estimates, vegetation condition, land use and cover, etc.) for the purposes of estimating environmental quantities and land use/building density etc.  </w:delText>
        </w:r>
      </w:del>
      <w:ins w:author="Craig Parker" w:date="2024-07-08T11:48:00Z" w:id="312">
        <w:r w:rsidR="00D30C12">
          <w:rPr>
            <w:rFonts w:ascii="Nunito" w:hAnsi="Nunito" w:eastAsia="Nunito" w:cs="Nunito"/>
          </w:rPr>
          <w:t xml:space="preserve">, satellite images of urban </w:t>
        </w:r>
      </w:ins>
      <w:ins w:author="Craig Parker" w:date="2024-07-16T12:06:00Z" w:id="313">
        <w:r w:rsidR="007A6FBB">
          <w:rPr>
            <w:rFonts w:ascii="Nunito" w:hAnsi="Nunito" w:eastAsia="Nunito" w:cs="Nunito"/>
          </w:rPr>
          <w:t>centres</w:t>
        </w:r>
      </w:ins>
      <w:ins w:author="Craig Parker" w:date="2024-07-08T11:48:00Z" w:id="314">
        <w:r w:rsidR="00D30C12">
          <w:rPr>
            <w:rFonts w:ascii="Nunito" w:hAnsi="Nunito" w:eastAsia="Nunito" w:cs="Nunito"/>
          </w:rPr>
          <w:t xml:space="preserve">), as well as indicators of physical measures (e.g., land surface temperature, soil moisture estimates, vegetation condition, land use and cover, etc.), </w:t>
        </w:r>
      </w:ins>
      <w:ins w:author="Craig Parker" w:date="2024-07-16T11:01:00Z" w:id="315">
        <w:r w:rsidR="0063411E">
          <w:rPr>
            <w:rFonts w:ascii="Nunito" w:hAnsi="Nunito" w:eastAsia="Nunito" w:cs="Nunito"/>
          </w:rPr>
          <w:t>to estimate</w:t>
        </w:r>
      </w:ins>
      <w:ins w:author="Craig Parker" w:date="2024-07-08T11:48:00Z" w:id="316">
        <w:r w:rsidR="00D30C12">
          <w:rPr>
            <w:rFonts w:ascii="Nunito" w:hAnsi="Nunito" w:eastAsia="Nunito" w:cs="Nunito"/>
          </w:rPr>
          <w:t xml:space="preserve"> environmental quantities and land use/building density, etc. </w:t>
        </w:r>
      </w:ins>
      <w:r>
        <w:rPr>
          <w:rFonts w:ascii="Nunito" w:hAnsi="Nunito" w:eastAsia="Nunito" w:cs="Nunito"/>
        </w:rPr>
        <w:t>Remote sensing data will not be used to identify individuals in any way and does not constitute sensitive or personally identifiable data.</w:t>
      </w:r>
    </w:p>
    <w:p w:rsidR="007813F4" w:rsidRDefault="007813F4" w14:paraId="00000096" w14:textId="77777777">
      <w:pPr>
        <w:ind w:left="720"/>
        <w:rPr>
          <w:rFonts w:ascii="Nunito" w:hAnsi="Nunito" w:eastAsia="Nunito" w:cs="Nunito"/>
        </w:rPr>
      </w:pPr>
    </w:p>
    <w:p w:rsidR="007813F4" w:rsidRDefault="009511AE" w14:paraId="00000097" w14:textId="1994A077">
      <w:pPr>
        <w:ind w:left="720"/>
        <w:rPr>
          <w:rFonts w:ascii="Nunito" w:hAnsi="Nunito" w:eastAsia="Nunito" w:cs="Nunito"/>
        </w:rPr>
      </w:pPr>
      <w:r>
        <w:rPr>
          <w:rFonts w:ascii="Nunito" w:hAnsi="Nunito" w:eastAsia="Nunito" w:cs="Nunito"/>
        </w:rPr>
        <w:t xml:space="preserve">Remote sensing related data will in almost all cases involve accessing open data repositories such as Copernicus Climate Data Store (CDS), Sentinel data systems, etc.  Remote sensing related data will be stored on </w:t>
      </w:r>
      <w:customXmlDelRangeStart w:author="Craig Parker" w:date="2024-07-31T13:26:00Z" w:id="317"/>
      <w:sdt>
        <w:sdtPr>
          <w:tag w:val="goog_rdk_4"/>
          <w:id w:val="979806009"/>
        </w:sdtPr>
        <w:sdtEndPr/>
        <w:sdtContent>
          <w:customXmlDelRangeEnd w:id="317"/>
          <w:commentRangeStart w:id="318"/>
          <w:commentRangeStart w:id="319"/>
          <w:customXmlDelRangeStart w:author="Craig Parker" w:date="2024-07-31T13:26:00Z" w:id="320"/>
        </w:sdtContent>
      </w:sdt>
      <w:customXmlDelRangeEnd w:id="320"/>
      <w:commentRangeEnd w:id="319"/>
      <w:r>
        <w:commentReference w:id="319"/>
      </w:r>
      <w:commentRangeEnd w:id="318"/>
      <w:r w:rsidR="00C475CF">
        <w:rPr>
          <w:rStyle w:val="CommentReference"/>
        </w:rPr>
        <w:commentReference w:id="318"/>
      </w:r>
      <w:sdt>
        <w:sdtPr>
          <w:tag w:val="goog_rdk_5"/>
          <w:id w:val="-357891287"/>
        </w:sdtPr>
        <w:sdtEndPr/>
        <w:sdtContent>
          <w:r>
            <w:rPr>
              <w:rFonts w:ascii="Nunito" w:hAnsi="Nunito" w:eastAsia="Nunito" w:cs="Nunito"/>
              <w:highlight w:val="yellow"/>
              <w:rPrChange w:author="Lisa van Aardenne" w:date="2024-01-30T10:37:00Z" w:id="321">
                <w:rPr>
                  <w:rFonts w:ascii="Nunito" w:hAnsi="Nunito" w:eastAsia="Nunito" w:cs="Nunito"/>
                </w:rPr>
              </w:rPrChange>
            </w:rPr>
            <w:t>IBM</w:t>
          </w:r>
          <w:ins w:author="Craig Parker" w:date="2024-07-16T10:59:00Z" w:id="322">
            <w:r w:rsidR="0063411E">
              <w:rPr>
                <w:rFonts w:ascii="Nunito" w:hAnsi="Nunito" w:eastAsia="Nunito" w:cs="Nunito"/>
                <w:highlight w:val="yellow"/>
              </w:rPr>
              <w:t>’s</w:t>
            </w:r>
          </w:ins>
          <w:del w:author="Craig Parker" w:date="2024-07-16T10:59:00Z" w:id="323">
            <w:r w:rsidDel="0063411E">
              <w:rPr>
                <w:rFonts w:ascii="Nunito" w:hAnsi="Nunito" w:eastAsia="Nunito" w:cs="Nunito"/>
                <w:highlight w:val="yellow"/>
                <w:rPrChange w:author="Lisa van Aardenne" w:date="2024-01-30T10:37:00Z" w:id="324">
                  <w:rPr>
                    <w:rFonts w:ascii="Nunito" w:hAnsi="Nunito" w:eastAsia="Nunito" w:cs="Nunito"/>
                  </w:rPr>
                </w:rPrChange>
              </w:rPr>
              <w:delText xml:space="preserve"> PAIRS</w:delText>
            </w:r>
          </w:del>
          <w:r>
            <w:rPr>
              <w:rFonts w:ascii="Nunito" w:hAnsi="Nunito" w:eastAsia="Nunito" w:cs="Nunito"/>
              <w:highlight w:val="yellow"/>
              <w:rPrChange w:author="Lisa van Aardenne" w:date="2024-01-30T10:37:00Z" w:id="325">
                <w:rPr>
                  <w:rFonts w:ascii="Nunito" w:hAnsi="Nunito" w:eastAsia="Nunito" w:cs="Nunito"/>
                </w:rPr>
              </w:rPrChange>
            </w:rPr>
            <w:t xml:space="preserve"> </w:t>
          </w:r>
        </w:sdtContent>
      </w:sdt>
      <w:r>
        <w:rPr>
          <w:rFonts w:ascii="Nunito" w:hAnsi="Nunito" w:eastAsia="Nunito" w:cs="Nunito"/>
        </w:rPr>
        <w:t xml:space="preserve">data storage </w:t>
      </w:r>
      <w:del w:author="Craig Parker" w:date="2024-07-16T11:01:00Z" w:id="326">
        <w:r w:rsidDel="0063411E">
          <w:rPr>
            <w:rFonts w:ascii="Nunito" w:hAnsi="Nunito" w:eastAsia="Nunito" w:cs="Nunito"/>
          </w:rPr>
          <w:delText>and/or</w:delText>
        </w:r>
      </w:del>
      <w:ins w:author="Craig Parker" w:date="2024-07-16T11:01:00Z" w:id="327">
        <w:r w:rsidR="0063411E">
          <w:rPr>
            <w:rFonts w:ascii="Nunito" w:hAnsi="Nunito" w:eastAsia="Nunito" w:cs="Nunito"/>
          </w:rPr>
          <w:t>and</w:t>
        </w:r>
      </w:ins>
      <w:r>
        <w:rPr>
          <w:rFonts w:ascii="Nunito" w:hAnsi="Nunito" w:eastAsia="Nunito" w:cs="Nunito"/>
        </w:rPr>
        <w:t xml:space="preserve"> CSAG/UCT data storage systems</w:t>
      </w:r>
      <w:ins w:author="Craig Parker" w:date="2024-07-23T13:58:00Z" w:id="328">
        <w:r w:rsidR="006E10F3">
          <w:rPr>
            <w:rFonts w:ascii="Nunito" w:hAnsi="Nunito" w:eastAsia="Nunito" w:cs="Nunito"/>
          </w:rPr>
          <w:t>;</w:t>
        </w:r>
      </w:ins>
      <w:r>
        <w:rPr>
          <w:rFonts w:ascii="Nunito" w:hAnsi="Nunito" w:eastAsia="Nunito" w:cs="Nunito"/>
        </w:rPr>
        <w:t xml:space="preserve"> however</w:t>
      </w:r>
      <w:ins w:author="Craig Parker" w:date="2024-07-16T11:01:00Z" w:id="329">
        <w:r w:rsidR="0063411E">
          <w:rPr>
            <w:rFonts w:ascii="Nunito" w:hAnsi="Nunito" w:eastAsia="Nunito" w:cs="Nunito"/>
          </w:rPr>
          <w:t>,</w:t>
        </w:r>
      </w:ins>
      <w:r>
        <w:rPr>
          <w:rFonts w:ascii="Nunito" w:hAnsi="Nunito" w:eastAsia="Nunito" w:cs="Nunito"/>
        </w:rPr>
        <w:t xml:space="preserve"> CSAG/UCT will manage and update the data index for remote sensing related data</w:t>
      </w:r>
    </w:p>
    <w:p w:rsidR="007813F4" w:rsidRDefault="007813F4" w14:paraId="00000098" w14:textId="77777777">
      <w:pPr>
        <w:ind w:left="720"/>
        <w:rPr>
          <w:rFonts w:ascii="Nunito" w:hAnsi="Nunito" w:eastAsia="Nunito" w:cs="Nunito"/>
        </w:rPr>
      </w:pPr>
    </w:p>
    <w:p w:rsidR="007813F4" w:rsidRDefault="009511AE" w14:paraId="00000099" w14:textId="1F23FE2A">
      <w:pPr>
        <w:ind w:left="720"/>
        <w:rPr>
          <w:rFonts w:ascii="Nunito" w:hAnsi="Nunito" w:eastAsia="Nunito" w:cs="Nunito"/>
        </w:rPr>
      </w:pPr>
      <w:r>
        <w:rPr>
          <w:rFonts w:ascii="Nunito" w:hAnsi="Nunito" w:eastAsia="Nunito" w:cs="Nunito"/>
        </w:rPr>
        <w:t xml:space="preserve">All remote datasets </w:t>
      </w:r>
      <w:del w:author="Craig Parker" w:date="2024-07-23T13:59:00Z" w:id="330">
        <w:r w:rsidDel="006E10F3">
          <w:rPr>
            <w:rFonts w:ascii="Nunito" w:hAnsi="Nunito" w:eastAsia="Nunito" w:cs="Nunito"/>
          </w:rPr>
          <w:delText xml:space="preserve">used </w:delText>
        </w:r>
      </w:del>
      <w:r>
        <w:rPr>
          <w:rFonts w:ascii="Nunito" w:hAnsi="Nunito" w:eastAsia="Nunito" w:cs="Nunito"/>
        </w:rPr>
        <w:t>are available through open data policies</w:t>
      </w:r>
      <w:del w:author="Craig Parker" w:date="2024-07-08T11:49:00Z" w:id="331">
        <w:r w:rsidDel="00D30C12">
          <w:rPr>
            <w:rFonts w:ascii="Nunito" w:hAnsi="Nunito" w:eastAsia="Nunito" w:cs="Nunito"/>
          </w:rPr>
          <w:delText xml:space="preserve"> with no restrictions on non-commercial research use.  In some cases there is a requirement to cite the original source</w:delText>
        </w:r>
      </w:del>
      <w:ins w:author="Craig Parker" w:date="2024-07-08T11:49:00Z" w:id="332">
        <w:r w:rsidR="00D30C12">
          <w:rPr>
            <w:rFonts w:ascii="Nunito" w:hAnsi="Nunito" w:eastAsia="Nunito" w:cs="Nunito"/>
          </w:rPr>
          <w:t xml:space="preserve">, </w:t>
        </w:r>
      </w:ins>
      <w:ins w:author="Craig Parker" w:date="2024-07-31T13:27:00Z" w:id="333">
        <w:r w:rsidR="007D71BD">
          <w:rPr>
            <w:rFonts w:ascii="Nunito" w:hAnsi="Nunito" w:eastAsia="Nunito" w:cs="Nunito"/>
          </w:rPr>
          <w:t>and non-commercial research use is not restricted</w:t>
        </w:r>
      </w:ins>
      <w:ins w:author="Craig Parker" w:date="2024-07-08T11:49:00Z" w:id="334">
        <w:r w:rsidR="00D30C12">
          <w:rPr>
            <w:rFonts w:ascii="Nunito" w:hAnsi="Nunito" w:eastAsia="Nunito" w:cs="Nunito"/>
          </w:rPr>
          <w:t>. In some cases, citing the source is required</w:t>
        </w:r>
      </w:ins>
      <w:r>
        <w:rPr>
          <w:rFonts w:ascii="Nunito" w:hAnsi="Nunito" w:eastAsia="Nunito" w:cs="Nunito"/>
        </w:rPr>
        <w:t>.</w:t>
      </w:r>
      <w:r>
        <w:rPr>
          <w:rFonts w:ascii="Nunito" w:hAnsi="Nunito" w:eastAsia="Nunito" w:cs="Nunito"/>
        </w:rPr>
        <w:br/>
      </w:r>
      <w:r>
        <w:rPr>
          <w:rFonts w:ascii="Nunito" w:hAnsi="Nunito" w:eastAsia="Nunito" w:cs="Nunito"/>
        </w:rPr>
        <w:br/>
      </w:r>
    </w:p>
    <w:p w:rsidR="007813F4" w:rsidRDefault="009511AE" w14:paraId="0000009A" w14:textId="605154D5">
      <w:pPr>
        <w:numPr>
          <w:ilvl w:val="0"/>
          <w:numId w:val="12"/>
        </w:numPr>
      </w:pPr>
      <w:r>
        <w:rPr>
          <w:rFonts w:ascii="Nunito" w:hAnsi="Nunito" w:eastAsia="Nunito" w:cs="Nunito"/>
          <w:b/>
        </w:rPr>
        <w:t>Areal/Geospatial socio-economic data</w:t>
      </w:r>
      <w:r>
        <w:rPr>
          <w:rFonts w:ascii="Nunito" w:hAnsi="Nunito" w:eastAsia="Nunito" w:cs="Nunito"/>
          <w:b/>
        </w:rPr>
        <w:br/>
      </w:r>
      <w:r>
        <w:rPr>
          <w:rFonts w:ascii="Nunito" w:hAnsi="Nunito" w:eastAsia="Nunito" w:cs="Nunito"/>
        </w:rPr>
        <w:t>These data represent measures of socio-economic and related conditions</w:t>
      </w:r>
      <w:del w:author="Craig Parker" w:date="2024-07-08T11:49:00Z" w:id="335">
        <w:r w:rsidDel="00D30C12">
          <w:rPr>
            <w:rFonts w:ascii="Nunito" w:hAnsi="Nunito" w:eastAsia="Nunito" w:cs="Nunito"/>
          </w:rPr>
          <w:delText xml:space="preserve"> such as household economic status, access to services such as water and sanitation, dwelling type, etc.  Typical sources include national census data, and more focused household &amp;</w:delText>
        </w:r>
      </w:del>
      <w:ins w:author="Craig Parker" w:date="2024-07-08T11:49:00Z" w:id="336">
        <w:r w:rsidR="00D30C12">
          <w:rPr>
            <w:rFonts w:ascii="Nunito" w:hAnsi="Nunito" w:eastAsia="Nunito" w:cs="Nunito"/>
          </w:rPr>
          <w:t>, such as household economic status, access to services such as water and sanitation, dwelling type, etc. Typical sources include national census data and more focused household and</w:t>
        </w:r>
      </w:ins>
      <w:r>
        <w:rPr>
          <w:rFonts w:ascii="Nunito" w:hAnsi="Nunito" w:eastAsia="Nunito" w:cs="Nunito"/>
        </w:rPr>
        <w:t xml:space="preserve"> demographic survey data.</w:t>
      </w:r>
    </w:p>
    <w:p w:rsidR="007813F4" w:rsidRDefault="007813F4" w14:paraId="0000009B" w14:textId="77777777">
      <w:pPr>
        <w:ind w:left="720"/>
        <w:rPr>
          <w:rFonts w:ascii="Nunito" w:hAnsi="Nunito" w:eastAsia="Nunito" w:cs="Nunito"/>
        </w:rPr>
      </w:pPr>
    </w:p>
    <w:p w:rsidR="007813F4" w:rsidRDefault="009511AE" w14:paraId="0000009C" w14:textId="4EE3F2EB">
      <w:pPr>
        <w:ind w:left="720"/>
        <w:rPr>
          <w:rFonts w:ascii="Nunito" w:hAnsi="Nunito" w:eastAsia="Nunito" w:cs="Nunito"/>
        </w:rPr>
      </w:pPr>
      <w:r>
        <w:rPr>
          <w:rFonts w:ascii="Nunito" w:hAnsi="Nunito" w:eastAsia="Nunito" w:cs="Nunito"/>
        </w:rPr>
        <w:t xml:space="preserve">Socio-economic data will be sourced from both open data repositories </w:t>
      </w:r>
      <w:del w:author="Craig Parker" w:date="2024-07-08T11:49:00Z" w:id="337">
        <w:r w:rsidDel="00D30C12">
          <w:rPr>
            <w:rFonts w:ascii="Nunito" w:hAnsi="Nunito" w:eastAsia="Nunito" w:cs="Nunito"/>
          </w:rPr>
          <w:delText>as well as</w:delText>
        </w:r>
      </w:del>
      <w:ins w:author="Craig Parker" w:date="2024-07-08T11:49:00Z" w:id="338">
        <w:r w:rsidR="00D30C12">
          <w:rPr>
            <w:rFonts w:ascii="Nunito" w:hAnsi="Nunito" w:eastAsia="Nunito" w:cs="Nunito"/>
          </w:rPr>
          <w:t>and</w:t>
        </w:r>
      </w:ins>
      <w:r>
        <w:rPr>
          <w:rFonts w:ascii="Nunito" w:hAnsi="Nunito" w:eastAsia="Nunito" w:cs="Nunito"/>
        </w:rPr>
        <w:t xml:space="preserve"> </w:t>
      </w:r>
      <w:del w:author="Craig Parker" w:date="2024-07-16T11:00:00Z" w:id="339">
        <w:r w:rsidDel="0063411E">
          <w:rPr>
            <w:rFonts w:ascii="Nunito" w:hAnsi="Nunito" w:eastAsia="Nunito" w:cs="Nunito"/>
          </w:rPr>
          <w:delText>restricted access repositories (e.g. South African census data, GCRO Quality of Life Surveys).  Primary copies will be indexed and stored on CSAG/UCT data storage but versions may already exist/</w:delText>
        </w:r>
      </w:del>
      <w:ins w:author="Craig Parker" w:date="2024-07-16T11:00:00Z" w:id="340">
        <w:r w:rsidR="0063411E">
          <w:rPr>
            <w:rFonts w:ascii="Nunito" w:hAnsi="Nunito" w:eastAsia="Nunito" w:cs="Nunito"/>
          </w:rPr>
          <w:t xml:space="preserve">restricted-access repositories (e.g., South African census data and GCRO Quality of Life Surveys). Primary copies will be indexed and stored on CSAG/UCT data storage, but versions may already exist or </w:t>
        </w:r>
      </w:ins>
      <w:r>
        <w:rPr>
          <w:rFonts w:ascii="Nunito" w:hAnsi="Nunito" w:eastAsia="Nunito" w:cs="Nunito"/>
        </w:rPr>
        <w:t>can be uploaded on IBM</w:t>
      </w:r>
      <w:ins w:author="Craig Parker" w:date="2024-07-16T11:00:00Z" w:id="341">
        <w:r w:rsidR="0063411E">
          <w:rPr>
            <w:rFonts w:ascii="Nunito" w:hAnsi="Nunito" w:eastAsia="Nunito" w:cs="Nunito"/>
          </w:rPr>
          <w:t>’s system</w:t>
        </w:r>
      </w:ins>
      <w:del w:author="Craig Parker" w:date="2024-07-16T11:00:00Z" w:id="342">
        <w:r w:rsidDel="0063411E">
          <w:rPr>
            <w:rFonts w:ascii="Nunito" w:hAnsi="Nunito" w:eastAsia="Nunito" w:cs="Nunito"/>
          </w:rPr>
          <w:delText xml:space="preserve"> PAIRS</w:delText>
        </w:r>
      </w:del>
      <w:r>
        <w:rPr>
          <w:rFonts w:ascii="Nunito" w:hAnsi="Nunito" w:eastAsia="Nunito" w:cs="Nunito"/>
        </w:rPr>
        <w:t xml:space="preserve"> to enable analysis through PAIRS.</w:t>
      </w:r>
    </w:p>
    <w:p w:rsidR="007813F4" w:rsidRDefault="007813F4" w14:paraId="0000009D" w14:textId="77777777">
      <w:pPr>
        <w:ind w:left="720"/>
        <w:rPr>
          <w:rFonts w:ascii="Nunito" w:hAnsi="Nunito" w:eastAsia="Nunito" w:cs="Nunito"/>
        </w:rPr>
      </w:pPr>
    </w:p>
    <w:p w:rsidR="007813F4" w:rsidRDefault="009511AE" w14:paraId="0000009E" w14:textId="741467F7">
      <w:pPr>
        <w:ind w:left="720"/>
        <w:rPr>
          <w:rFonts w:ascii="Nunito" w:hAnsi="Nunito" w:eastAsia="Nunito" w:cs="Nunito"/>
        </w:rPr>
      </w:pPr>
      <w:r>
        <w:rPr>
          <w:rFonts w:ascii="Nunito" w:hAnsi="Nunito" w:eastAsia="Nunito" w:cs="Nunito"/>
        </w:rPr>
        <w:t>South African census data is already available through the UCT DataFirst data repository</w:t>
      </w:r>
      <w:del w:author="Craig Parker" w:date="2024-07-08T11:49:00Z" w:id="343">
        <w:r w:rsidDel="00D30C12">
          <w:rPr>
            <w:rFonts w:ascii="Nunito" w:hAnsi="Nunito" w:eastAsia="Nunito" w:cs="Nunito"/>
          </w:rPr>
          <w:delText xml:space="preserve"> and GCRO QoS data is available through the GCRO open data platform as well as through direct</w:delText>
        </w:r>
      </w:del>
      <w:ins w:author="Craig Parker" w:date="2024-07-08T11:49:00Z" w:id="344">
        <w:r w:rsidR="00D30C12">
          <w:rPr>
            <w:rFonts w:ascii="Nunito" w:hAnsi="Nunito" w:eastAsia="Nunito" w:cs="Nunito"/>
          </w:rPr>
          <w:t>, and GCRO QoS data is available through the GCRO open data platform, which directs</w:t>
        </w:r>
      </w:ins>
      <w:r>
        <w:rPr>
          <w:rFonts w:ascii="Nunito" w:hAnsi="Nunito" w:eastAsia="Nunito" w:cs="Nunito"/>
        </w:rPr>
        <w:t xml:space="preserve"> queries with GCRO.</w:t>
      </w:r>
    </w:p>
    <w:p w:rsidR="007813F4" w:rsidRDefault="007813F4" w14:paraId="0000009F" w14:textId="77777777">
      <w:pPr>
        <w:ind w:left="720"/>
        <w:rPr>
          <w:rFonts w:ascii="Nunito" w:hAnsi="Nunito" w:eastAsia="Nunito" w:cs="Nunito"/>
        </w:rPr>
      </w:pPr>
    </w:p>
    <w:p w:rsidR="007813F4" w:rsidRDefault="009511AE" w14:paraId="000000A0" w14:textId="6FD36346">
      <w:pPr>
        <w:ind w:left="720"/>
        <w:rPr>
          <w:rFonts w:ascii="Nunito" w:hAnsi="Nunito" w:eastAsia="Nunito" w:cs="Nunito"/>
        </w:rPr>
      </w:pPr>
      <w:r>
        <w:rPr>
          <w:rFonts w:ascii="Nunito" w:hAnsi="Nunito" w:eastAsia="Nunito" w:cs="Nunito"/>
        </w:rPr>
        <w:t xml:space="preserve">South African census data is aggregated </w:t>
      </w:r>
      <w:del w:author="Craig Parker" w:date="2024-07-08T11:49:00Z" w:id="345">
        <w:r w:rsidDel="00D30C12">
          <w:rPr>
            <w:rFonts w:ascii="Nunito" w:hAnsi="Nunito" w:eastAsia="Nunito" w:cs="Nunito"/>
          </w:rPr>
          <w:delText xml:space="preserve">up to small areas and so does not constitute personally identifiable data.  GCRO Quality of Life survey data is likewise </w:delText>
        </w:r>
      </w:del>
      <w:ins w:author="Craig Parker" w:date="2024-07-09T11:37:00Z" w:id="346">
        <w:r w:rsidR="002116FB">
          <w:rPr>
            <w:rFonts w:ascii="Nunito" w:hAnsi="Nunito" w:eastAsia="Nunito" w:cs="Nunito"/>
          </w:rPr>
          <w:t>into</w:t>
        </w:r>
      </w:ins>
      <w:ins w:author="Craig Parker" w:date="2024-07-08T11:49:00Z" w:id="347">
        <w:r w:rsidR="00D30C12">
          <w:rPr>
            <w:rFonts w:ascii="Nunito" w:hAnsi="Nunito" w:eastAsia="Nunito" w:cs="Nunito"/>
          </w:rPr>
          <w:t xml:space="preserve"> small areas and does not constitute personally identifiable data. Likewise, GCRO Quality of Life survey data is </w:t>
        </w:r>
      </w:ins>
      <w:r>
        <w:rPr>
          <w:rFonts w:ascii="Nunito" w:hAnsi="Nunito" w:eastAsia="Nunito" w:cs="Nunito"/>
        </w:rPr>
        <w:t>aggregated to small areas and does not constitute personally identifiable sensitive data.</w:t>
      </w:r>
    </w:p>
    <w:p w:rsidR="007813F4" w:rsidRDefault="009511AE" w14:paraId="000000A1" w14:textId="77777777">
      <w:pPr>
        <w:ind w:left="720"/>
        <w:rPr>
          <w:rFonts w:ascii="Nunito" w:hAnsi="Nunito" w:eastAsia="Nunito" w:cs="Nunito"/>
        </w:rPr>
      </w:pPr>
      <w:r>
        <w:rPr>
          <w:rFonts w:ascii="Nunito" w:hAnsi="Nunito" w:eastAsia="Nunito" w:cs="Nunito"/>
        </w:rPr>
        <w:br/>
      </w:r>
    </w:p>
    <w:p w:rsidR="007813F4" w:rsidDel="00D30C12" w:rsidRDefault="00036D26" w14:paraId="000000A2" w14:textId="5DEBEB3E">
      <w:pPr>
        <w:numPr>
          <w:ilvl w:val="0"/>
          <w:numId w:val="12"/>
        </w:numPr>
        <w:rPr>
          <w:del w:author="Craig Parker" w:date="2024-07-08T11:50:00Z" w:id="348"/>
        </w:rPr>
      </w:pPr>
      <w:customXmlDelRangeStart w:author="Craig Parker" w:date="2024-07-08T11:50:00Z" w:id="349"/>
      <w:sdt>
        <w:sdtPr>
          <w:tag w:val="goog_rdk_6"/>
          <w:id w:val="-1932958189"/>
          <w:placeholder>
            <w:docPart w:val="DefaultPlaceholder_1081868574"/>
          </w:placeholder>
        </w:sdtPr>
        <w:sdtEndPr/>
        <w:sdtContent>
          <w:customXmlDelRangeEnd w:id="349"/>
          <w:del w:author="Craig Parker" w:date="2024-07-08T11:50:00Z" w:id="350">
            <w:r w:rsidRPr="5D4A789A" w:rsidDel="00D30C12" w:rsidR="5D4A789A">
              <w:rPr>
                <w:rFonts w:ascii="Nunito" w:hAnsi="Nunito" w:eastAsia="Nunito" w:cs="Nunito"/>
                <w:b/>
                <w:bCs/>
                <w:highlight w:val="yellow"/>
                <w:rPrChange w:author="Lisa van Aardenne" w:date="2024-01-30T10:39:00Z" w:id="351">
                  <w:rPr>
                    <w:rFonts w:ascii="Nunito" w:hAnsi="Nunito" w:eastAsia="Nunito" w:cs="Nunito"/>
                    <w:b/>
                    <w:bCs/>
                  </w:rPr>
                </w:rPrChange>
              </w:rPr>
              <w:delText xml:space="preserve">Social </w:delText>
            </w:r>
            <w:commentRangeStart w:id="352"/>
            <w:r w:rsidRPr="5D4A789A" w:rsidDel="00D30C12" w:rsidR="5D4A789A">
              <w:rPr>
                <w:rFonts w:ascii="Nunito" w:hAnsi="Nunito" w:eastAsia="Nunito" w:cs="Nunito"/>
                <w:b/>
                <w:bCs/>
                <w:highlight w:val="yellow"/>
                <w:rPrChange w:author="Lisa van Aardenne" w:date="2024-01-30T10:39:00Z" w:id="353">
                  <w:rPr>
                    <w:rFonts w:ascii="Nunito" w:hAnsi="Nunito" w:eastAsia="Nunito" w:cs="Nunito"/>
                    <w:b/>
                    <w:bCs/>
                  </w:rPr>
                </w:rPrChange>
              </w:rPr>
              <w:delText xml:space="preserve">media </w:delText>
            </w:r>
            <w:commentRangeEnd w:id="352"/>
            <w:r w:rsidDel="00D30C12" w:rsidR="009511AE">
              <w:rPr>
                <w:rStyle w:val="CommentReference"/>
              </w:rPr>
              <w:commentReference w:id="352"/>
            </w:r>
            <w:r w:rsidRPr="5D4A789A" w:rsidDel="00D30C12" w:rsidR="5D4A789A">
              <w:rPr>
                <w:rFonts w:ascii="Nunito" w:hAnsi="Nunito" w:eastAsia="Nunito" w:cs="Nunito"/>
                <w:b/>
                <w:bCs/>
                <w:highlight w:val="yellow"/>
                <w:rPrChange w:author="Lisa van Aardenne" w:date="2024-01-30T10:39:00Z" w:id="354">
                  <w:rPr>
                    <w:rFonts w:ascii="Nunito" w:hAnsi="Nunito" w:eastAsia="Nunito" w:cs="Nunito"/>
                    <w:b/>
                    <w:bCs/>
                  </w:rPr>
                </w:rPrChange>
              </w:rPr>
              <w:delText>data</w:delText>
            </w:r>
            <w:r w:rsidDel="00D30C12" w:rsidR="009511AE">
              <w:br/>
            </w:r>
          </w:del>
          <w:customXmlDelRangeStart w:author="Craig Parker" w:date="2024-07-08T11:50:00Z" w:id="355"/>
        </w:sdtContent>
      </w:sdt>
      <w:customXmlDelRangeEnd w:id="355"/>
      <w:customXmlDelRangeStart w:author="Craig Parker" w:date="2024-07-08T11:50:00Z" w:id="356"/>
      <w:sdt>
        <w:sdtPr>
          <w:tag w:val="goog_rdk_7"/>
          <w:id w:val="787469945"/>
          <w:placeholder>
            <w:docPart w:val="DefaultPlaceholder_1081868574"/>
          </w:placeholder>
        </w:sdtPr>
        <w:sdtEndPr/>
        <w:sdtContent>
          <w:customXmlDelRangeEnd w:id="356"/>
          <w:del w:author="Craig Parker" w:date="2024-07-08T11:50:00Z" w:id="357">
            <w:r w:rsidRPr="5D4A789A" w:rsidDel="00D30C12" w:rsidR="5D4A789A">
              <w:rPr>
                <w:rFonts w:ascii="Nunito" w:hAnsi="Nunito" w:eastAsia="Nunito" w:cs="Nunito"/>
                <w:highlight w:val="yellow"/>
                <w:rPrChange w:author="Lisa van Aardenne" w:date="2024-01-30T10:39:00Z" w:id="358">
                  <w:rPr>
                    <w:rFonts w:ascii="Nunito" w:hAnsi="Nunito" w:eastAsia="Nunito" w:cs="Nunito"/>
                  </w:rPr>
                </w:rPrChange>
              </w:rPr>
              <w:delText xml:space="preserve">These data represent activity on various social media platforms, initially Twitter.  Other </w:delText>
            </w:r>
          </w:del>
          <w:customXmlDelRangeStart w:author="Craig Parker" w:date="2024-07-08T11:50:00Z" w:id="359"/>
        </w:sdtContent>
      </w:sdt>
      <w:customXmlDelRangeEnd w:id="359"/>
      <w:customXmlDelRangeStart w:author="Craig Parker" w:date="2024-07-08T11:50:00Z" w:id="360"/>
      <w:sdt>
        <w:sdtPr>
          <w:tag w:val="goog_rdk_8"/>
          <w:id w:val="1340428763"/>
          <w:placeholder>
            <w:docPart w:val="DefaultPlaceholder_1081868574"/>
          </w:placeholder>
        </w:sdtPr>
        <w:sdtEndPr/>
        <w:sdtContent>
          <w:customXmlDelRangeEnd w:id="360"/>
          <w:del w:author="Craig Parker" w:date="2024-07-08T11:50:00Z" w:id="361">
            <w:r w:rsidRPr="5D4A789A" w:rsidDel="00D30C12" w:rsidR="5D4A789A">
              <w:rPr>
                <w:rFonts w:ascii="Nunito" w:hAnsi="Nunito" w:eastAsia="Nunito" w:cs="Nunito"/>
                <w:highlight w:val="yellow"/>
                <w:rPrChange w:author="Lisa van Aardenne" w:date="2024-01-30T10:39:00Z" w:id="362">
                  <w:rPr>
                    <w:rFonts w:ascii="Nunito" w:hAnsi="Nunito" w:eastAsia="Nunito" w:cs="Nunito"/>
                  </w:rPr>
                </w:rPrChange>
              </w:rPr>
              <w:delText>data that will be investigated will be the Google Search trends and the Facebook mobility data.</w:delText>
            </w:r>
            <w:r w:rsidDel="00D30C12" w:rsidR="009511AE">
              <w:br/>
            </w:r>
            <w:r w:rsidDel="00D30C12" w:rsidR="009511AE">
              <w:br/>
            </w:r>
            <w:r w:rsidRPr="5D4A789A" w:rsidDel="00D30C12" w:rsidR="5D4A789A">
              <w:rPr>
                <w:rFonts w:ascii="Nunito" w:hAnsi="Nunito" w:eastAsia="Nunito" w:cs="Nunito"/>
                <w:highlight w:val="yellow"/>
                <w:rPrChange w:author="Lisa van Aardenne" w:date="2024-01-30T10:39:00Z" w:id="363">
                  <w:rPr>
                    <w:rFonts w:ascii="Nunito" w:hAnsi="Nunito" w:eastAsia="Nunito" w:cs="Nunito"/>
                  </w:rPr>
                </w:rPrChange>
              </w:rPr>
              <w:delText>This is part of a preliminary exploration of the use of social media data to analyze public perceptions.  The use of Twitter tweets as data for social media analysis is well described under the Twitter research agreements in order to avoid access or inappropriate use of personally identifiable data.</w:delText>
            </w:r>
          </w:del>
          <w:customXmlDelRangeStart w:author="Craig Parker" w:date="2024-07-08T11:50:00Z" w:id="364"/>
        </w:sdtContent>
      </w:sdt>
      <w:customXmlDelRangeEnd w:id="364"/>
      <w:customXmlDelRangeStart w:author="Craig Parker" w:date="2024-07-08T11:50:00Z" w:id="365"/>
      <w:sdt>
        <w:sdtPr>
          <w:tag w:val="goog_rdk_9"/>
          <w:id w:val="-2125294439"/>
          <w:placeholder>
            <w:docPart w:val="DefaultPlaceholder_1081868574"/>
          </w:placeholder>
        </w:sdtPr>
        <w:sdtEndPr/>
        <w:sdtContent>
          <w:customXmlDelRangeEnd w:id="365"/>
          <w:del w:author="Craig Parker" w:date="2024-07-08T11:50:00Z" w:id="366">
            <w:r w:rsidDel="00D30C12" w:rsidR="009511AE">
              <w:br/>
            </w:r>
          </w:del>
          <w:customXmlDelRangeStart w:author="Craig Parker" w:date="2024-07-08T11:50:00Z" w:id="367"/>
        </w:sdtContent>
      </w:sdt>
      <w:customXmlDelRangeEnd w:id="367"/>
      <w:customXmlDelRangeStart w:author="Craig Parker" w:date="2024-07-08T11:50:00Z" w:id="368"/>
      <w:sdt>
        <w:sdtPr>
          <w:tag w:val="goog_rdk_10"/>
          <w:id w:val="247549251"/>
          <w:placeholder>
            <w:docPart w:val="DefaultPlaceholder_1081868574"/>
          </w:placeholder>
        </w:sdtPr>
        <w:sdtEndPr/>
        <w:sdtContent>
          <w:customXmlDelRangeEnd w:id="368"/>
          <w:del w:author="Craig Parker" w:date="2024-07-08T11:50:00Z" w:id="369">
            <w:r w:rsidDel="00D30C12" w:rsidR="009511AE">
              <w:br/>
            </w:r>
            <w:r w:rsidRPr="5D4A789A" w:rsidDel="00D30C12" w:rsidR="5D4A789A">
              <w:rPr>
                <w:rFonts w:ascii="Nunito" w:hAnsi="Nunito" w:eastAsia="Nunito" w:cs="Nunito"/>
                <w:highlight w:val="yellow"/>
                <w:rPrChange w:author="Lisa van Aardenne" w:date="2024-01-30T10:39:00Z" w:id="370">
                  <w:rPr>
                    <w:rFonts w:ascii="Nunito" w:hAnsi="Nunito" w:eastAsia="Nunito" w:cs="Nunito"/>
                  </w:rPr>
                </w:rPrChange>
              </w:rPr>
              <w:delText xml:space="preserve">Google search trends and mobility data are openly available data and is not associated with individuals. Social media data will not be used in RP1 and RP2 activities, but may be used in a Pilot Project during the course of the study. </w:delText>
            </w:r>
          </w:del>
          <w:customXmlDelRangeStart w:author="Craig Parker" w:date="2024-07-08T11:50:00Z" w:id="371"/>
        </w:sdtContent>
      </w:sdt>
      <w:customXmlDelRangeEnd w:id="371"/>
    </w:p>
    <w:p w:rsidR="007813F4" w:rsidRDefault="007813F4" w14:paraId="000000A3" w14:textId="77777777">
      <w:pPr>
        <w:rPr>
          <w:rFonts w:ascii="Nunito" w:hAnsi="Nunito" w:eastAsia="Nunito" w:cs="Nunito"/>
        </w:rPr>
      </w:pPr>
    </w:p>
    <w:p w:rsidR="007813F4" w:rsidRDefault="007813F4" w14:paraId="000000A4" w14:textId="77777777">
      <w:pPr>
        <w:rPr>
          <w:rFonts w:ascii="Nunito" w:hAnsi="Nunito" w:eastAsia="Nunito" w:cs="Nunito"/>
        </w:rPr>
      </w:pPr>
    </w:p>
    <w:p w:rsidR="007813F4" w:rsidRDefault="009511AE" w14:paraId="000000A5" w14:textId="77777777">
      <w:pPr>
        <w:pStyle w:val="Heading1"/>
        <w:rPr>
          <w:rFonts w:ascii="Nunito" w:hAnsi="Nunito" w:eastAsia="Nunito" w:cs="Nunito"/>
        </w:rPr>
      </w:pPr>
      <w:bookmarkStart w:name="_heading=h.s23cq8k0qfo7" w:colFirst="0" w:colLast="0" w:id="372"/>
      <w:bookmarkEnd w:id="372"/>
      <w:r>
        <w:br w:type="page"/>
      </w:r>
    </w:p>
    <w:p w:rsidR="007813F4" w:rsidP="54902136" w:rsidRDefault="4CBF20F8" w14:paraId="000000A6" w14:textId="65944D63">
      <w:pPr>
        <w:pStyle w:val="Heading1"/>
        <w:numPr>
          <w:ilvl w:val="0"/>
          <w:numId w:val="4"/>
        </w:numPr>
        <w:rPr>
          <w:ins w:author="Craig Parker" w:date="2024-08-04T19:36:00Z" w:id="501860422"/>
          <w:rFonts w:ascii="Nunito" w:hAnsi="Nunito" w:eastAsia="Nunito" w:cs="Nunito"/>
        </w:rPr>
        <w:pPrChange w:author="Craig Parker" w:date="2024-08-04T19:34:00Z" w:id="374">
          <w:pPr>
            <w:pStyle w:val="Heading1"/>
          </w:pPr>
        </w:pPrChange>
      </w:pPr>
      <w:bookmarkStart w:name="_Toc172635206" w:id="375"/>
      <w:bookmarkStart w:name="_Toc2127781669" w:id="376"/>
      <w:bookmarkStart w:name="_Toc1343825303" w:id="107431677"/>
      <w:r w:rsidRPr="54902136" w:rsidR="54902136">
        <w:rPr>
          <w:rFonts w:ascii="Nunito" w:hAnsi="Nunito" w:eastAsia="Nunito" w:cs="Nunito"/>
        </w:rPr>
        <w:t>Data management workflow</w:t>
      </w:r>
      <w:bookmarkEnd w:id="375"/>
      <w:bookmarkEnd w:id="376"/>
      <w:bookmarkEnd w:id="107431677"/>
    </w:p>
    <w:p w:rsidR="4CBF20F8" w:rsidRDefault="4CBF20F8" w14:paraId="36C8710F" w14:textId="73DCA1FD">
      <w:pPr>
        <w:rPr>
          <w:rPrChange w:author="Craig Parker" w:date="2024-08-04T19:36:00Z" w:id="377">
            <w:rPr>
              <w:rFonts w:ascii="Nunito" w:hAnsi="Nunito" w:eastAsia="Nunito" w:cs="Nunito"/>
            </w:rPr>
          </w:rPrChange>
        </w:rPr>
        <w:pPrChange w:author="Craig Parker" w:date="2024-08-04T19:36:00Z" w:id="378">
          <w:pPr>
            <w:pStyle w:val="Heading1"/>
            <w:numPr>
              <w:numId w:val="4"/>
            </w:numPr>
            <w:ind w:left="720" w:hanging="360"/>
          </w:pPr>
        </w:pPrChange>
      </w:pPr>
      <w:ins w:author="Craig Parker" w:date="2024-08-04T19:36:00Z" w:id="379">
        <w:r>
          <w:tab/>
        </w:r>
        <w:r>
          <w:tab/>
        </w:r>
      </w:ins>
    </w:p>
    <w:p w:rsidR="007813F4" w:rsidRDefault="009511AE" w14:paraId="000000A7" w14:textId="42DAEE06">
      <w:pPr>
        <w:rPr>
          <w:rFonts w:ascii="Nunito" w:hAnsi="Nunito" w:eastAsia="Nunito" w:cs="Nunito"/>
        </w:rPr>
      </w:pPr>
      <w:r>
        <w:rPr>
          <w:rFonts w:ascii="Nunito" w:hAnsi="Nunito" w:eastAsia="Nunito" w:cs="Nunito"/>
        </w:rPr>
        <w:t xml:space="preserve">Figure 1 below maps out the data processing workflow. </w:t>
      </w:r>
      <w:del w:author="Craig Parker" w:date="2024-07-09T11:37:00Z" w:id="380">
        <w:r w:rsidDel="002116FB">
          <w:rPr>
            <w:rFonts w:ascii="Nunito" w:hAnsi="Nunito" w:eastAsia="Nunito" w:cs="Nunito"/>
          </w:rPr>
          <w:delText xml:space="preserve"> Details of each element within this workflow are described in detail below</w:delText>
        </w:r>
      </w:del>
      <w:ins w:author="Craig Parker" w:date="2024-07-09T11:37:00Z" w:id="381">
        <w:r w:rsidR="002116FB">
          <w:rPr>
            <w:rFonts w:ascii="Nunito" w:hAnsi="Nunito" w:eastAsia="Nunito" w:cs="Nunito"/>
          </w:rPr>
          <w:t>Each element within this workflow is described below in detail</w:t>
        </w:r>
      </w:ins>
      <w:r>
        <w:rPr>
          <w:rFonts w:ascii="Nunito" w:hAnsi="Nunito" w:eastAsia="Nunito" w:cs="Nunito"/>
        </w:rPr>
        <w:t>.</w:t>
      </w:r>
    </w:p>
    <w:p w:rsidR="007813F4" w:rsidRDefault="007813F4" w14:paraId="000000A8" w14:textId="77777777">
      <w:pPr>
        <w:rPr>
          <w:rFonts w:ascii="Nunito" w:hAnsi="Nunito" w:eastAsia="Nunito" w:cs="Nunito"/>
        </w:rPr>
      </w:pPr>
    </w:p>
    <w:p w:rsidR="007813F4" w:rsidRDefault="009511AE" w14:paraId="000000A9" w14:textId="77777777">
      <w:pPr>
        <w:spacing w:before="240" w:after="240"/>
        <w:rPr>
          <w:rFonts w:ascii="Nunito" w:hAnsi="Nunito" w:eastAsia="Nunito" w:cs="Nunito"/>
        </w:rPr>
      </w:pPr>
      <w:r>
        <w:rPr>
          <w:rFonts w:ascii="Nunito" w:hAnsi="Nunito" w:eastAsia="Nunito" w:cs="Nunito"/>
          <w:noProof/>
        </w:rPr>
        <w:drawing>
          <wp:inline distT="114300" distB="114300" distL="114300" distR="114300" wp14:anchorId="2DCEE4E8" wp14:editId="07777777">
            <wp:extent cx="5943600" cy="3340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rsidR="007813F4" w:rsidRDefault="009511AE" w14:paraId="000000AA" w14:textId="3A4F3C70">
      <w:pPr>
        <w:spacing w:before="240" w:after="240"/>
        <w:rPr>
          <w:rFonts w:ascii="Nunito" w:hAnsi="Nunito" w:eastAsia="Nunito" w:cs="Nunito"/>
        </w:rPr>
      </w:pPr>
      <w:r>
        <w:rPr>
          <w:rFonts w:ascii="Nunito" w:hAnsi="Nunito" w:eastAsia="Nunito" w:cs="Nunito"/>
          <w:i/>
        </w:rPr>
        <w:t xml:space="preserve">Figure 1: Data flow diagram indicating data providers, data sharing agreements and ethics approval, data </w:t>
      </w:r>
      <w:del w:author="Craig Parker" w:date="2024-07-09T11:25:00Z" w:id="382">
        <w:r w:rsidDel="00265FDD">
          <w:rPr>
            <w:rFonts w:ascii="Nunito" w:hAnsi="Nunito" w:eastAsia="Nunito" w:cs="Nunito"/>
            <w:i/>
          </w:rPr>
          <w:delText xml:space="preserve">harmonization </w:delText>
        </w:r>
      </w:del>
      <w:ins w:author="Craig Parker" w:date="2024-07-09T11:25:00Z" w:id="383">
        <w:r w:rsidR="00265FDD">
          <w:rPr>
            <w:rFonts w:ascii="Nunito" w:hAnsi="Nunito" w:eastAsia="Nunito" w:cs="Nunito"/>
            <w:i/>
          </w:rPr>
          <w:t xml:space="preserve">harmonisation </w:t>
        </w:r>
      </w:ins>
      <w:r>
        <w:rPr>
          <w:rFonts w:ascii="Nunito" w:hAnsi="Nunito" w:eastAsia="Nunito" w:cs="Nunito"/>
          <w:i/>
        </w:rPr>
        <w:t xml:space="preserve">steps (aligning with </w:t>
      </w:r>
      <w:del w:author="Craig Parker" w:date="2024-07-09T11:25:00Z" w:id="384">
        <w:r w:rsidDel="00265FDD">
          <w:rPr>
            <w:rFonts w:ascii="Nunito" w:hAnsi="Nunito" w:eastAsia="Nunito" w:cs="Nunito"/>
            <w:i/>
          </w:rPr>
          <w:delText xml:space="preserve">common </w:delText>
        </w:r>
      </w:del>
      <w:ins w:author="Craig Parker" w:date="2024-07-09T11:25:00Z" w:id="385">
        <w:r w:rsidR="00265FDD">
          <w:rPr>
            <w:rFonts w:ascii="Nunito" w:hAnsi="Nunito" w:eastAsia="Nunito" w:cs="Nunito"/>
            <w:i/>
          </w:rPr>
          <w:t xml:space="preserve">standard </w:t>
        </w:r>
      </w:ins>
      <w:r>
        <w:rPr>
          <w:rFonts w:ascii="Nunito" w:hAnsi="Nunito" w:eastAsia="Nunito" w:cs="Nunito"/>
          <w:i/>
        </w:rPr>
        <w:t>formats, meta-data</w:t>
      </w:r>
      <w:ins w:author="Craig Parker" w:date="2024-07-09T11:25:00Z" w:id="386">
        <w:r w:rsidR="00265FDD">
          <w:rPr>
            <w:rFonts w:ascii="Nunito" w:hAnsi="Nunito" w:eastAsia="Nunito" w:cs="Nunito"/>
            <w:i/>
          </w:rPr>
          <w:t>,</w:t>
        </w:r>
      </w:ins>
      <w:r>
        <w:rPr>
          <w:rFonts w:ascii="Nunito" w:hAnsi="Nunito" w:eastAsia="Nunito" w:cs="Nunito"/>
          <w:i/>
        </w:rPr>
        <w:t xml:space="preserve"> etc.), integration, analysis through Jupyter Hub by partners/researchers</w:t>
      </w:r>
    </w:p>
    <w:p w:rsidR="007813F4" w:rsidRDefault="007813F4" w14:paraId="000000AB" w14:textId="77777777">
      <w:pPr>
        <w:rPr>
          <w:rFonts w:ascii="Nunito" w:hAnsi="Nunito" w:eastAsia="Nunito" w:cs="Nunito"/>
        </w:rPr>
      </w:pPr>
    </w:p>
    <w:p w:rsidRPr="00265FDD" w:rsidR="0035702A" w:rsidP="54902136" w:rsidRDefault="0E5C9AB3" w14:paraId="6B032143" w14:textId="4F98A1C8">
      <w:pPr>
        <w:pStyle w:val="Heading2"/>
        <w:ind w:left="1440"/>
        <w:rPr>
          <w:ins w:author="Craig Parker" w:date="2024-07-09T11:22:00Z" w:id="334653571"/>
        </w:rPr>
        <w:pPrChange w:author="Craig Parker" w:date="2024-08-04T19:45:00Z" w:id="388">
          <w:pPr>
            <w:pStyle w:val="Heading2"/>
            <w:numPr>
              <w:ilvl w:val="0"/>
              <w:numId w:val="10"/>
            </w:numPr>
            <w:ind w:hanging="360"/>
          </w:pPr>
        </w:pPrChange>
      </w:pPr>
      <w:bookmarkStart w:name="_Toc172635207" w:id="389"/>
      <w:bookmarkStart w:name="_Toc1459202920" w:id="390"/>
      <w:bookmarkStart w:name="_Toc1594936851" w:id="347808924"/>
      <w:r w:rsidR="54902136">
        <w:rPr/>
        <w:t xml:space="preserve">6.1. </w:t>
      </w:r>
      <w:ins w:author="Craig Parker" w:date="2024-07-09T11:19:00Z" w:id="135513494">
        <w:r w:rsidR="54902136">
          <w:t xml:space="preserve">Setting </w:t>
        </w:r>
      </w:ins>
      <w:ins w:author="Craig Parker" w:date="2024-08-04T19:16:00Z" w:id="1479205011">
        <w:r w:rsidR="54902136">
          <w:t>u</w:t>
        </w:r>
      </w:ins>
      <w:ins w:author="Craig Parker" w:date="2024-07-09T11:19:00Z" w:id="160039429">
        <w:r w:rsidR="54902136">
          <w:t>p the Data Transfer Agreement (DTA)</w:t>
        </w:r>
      </w:ins>
      <w:bookmarkEnd w:id="389"/>
      <w:bookmarkEnd w:id="390"/>
      <w:bookmarkEnd w:id="347808924"/>
    </w:p>
    <w:p w:rsidRPr="00265FDD" w:rsidR="00265FDD" w:rsidP="00265FDD" w:rsidRDefault="00265FDD" w14:paraId="0C640A63" w14:textId="77777777">
      <w:pPr>
        <w:rPr>
          <w:ins w:author="Craig Parker" w:date="2024-07-09T11:22:00Z" w:id="394"/>
          <w:rFonts w:ascii="Nunito" w:hAnsi="Nunito" w:eastAsia="Nunito"/>
          <w:lang w:val="en-ZA"/>
          <w:rPrChange w:author="Craig Parker" w:date="2024-07-09T11:32:00Z" w:id="395">
            <w:rPr>
              <w:ins w:author="Craig Parker" w:date="2024-07-09T11:22:00Z" w:id="396"/>
              <w:rFonts w:eastAsia="Nunito"/>
              <w:lang w:val="en-ZA"/>
            </w:rPr>
          </w:rPrChange>
        </w:rPr>
      </w:pPr>
    </w:p>
    <w:p w:rsidR="00265FDD" w:rsidP="00265FDD" w:rsidRDefault="00265FDD" w14:paraId="108BEFFB" w14:textId="2B0B187C">
      <w:pPr>
        <w:rPr>
          <w:ins w:author="Craig Parker" w:date="2024-07-23T13:51:00Z" w:id="397"/>
          <w:rFonts w:ascii="Nunito" w:hAnsi="Nunito" w:eastAsia="Nunito"/>
          <w:lang w:val="en-ZA"/>
        </w:rPr>
      </w:pPr>
      <w:ins w:author="Craig Parker" w:date="2024-07-09T11:23:00Z" w:id="398">
        <w:r w:rsidRPr="00265FDD">
          <w:rPr>
            <w:rFonts w:ascii="Nunito" w:hAnsi="Nunito" w:eastAsia="Nunito"/>
            <w:lang w:val="en-ZA"/>
            <w:rPrChange w:author="Craig Parker" w:date="2024-07-09T11:32:00Z" w:id="399">
              <w:rPr>
                <w:rFonts w:eastAsia="Nunito"/>
                <w:lang w:val="en-ZA"/>
              </w:rPr>
            </w:rPrChange>
          </w:rPr>
          <w:t xml:space="preserve">A Data Transfer Agreement (DTA) </w:t>
        </w:r>
      </w:ins>
      <w:ins w:author="Craig Parker" w:date="2024-07-16T11:05:00Z" w:id="400">
        <w:r w:rsidR="0063411E">
          <w:rPr>
            <w:rFonts w:ascii="Nunito" w:hAnsi="Nunito" w:eastAsia="Nunito"/>
            <w:lang w:val="en-ZA"/>
          </w:rPr>
          <w:t xml:space="preserve">between each health data provider and UCT or WITS Planetary Health Research is required </w:t>
        </w:r>
      </w:ins>
      <w:ins w:author="Craig Parker" w:date="2024-07-09T11:23:00Z" w:id="401">
        <w:r w:rsidRPr="00265FDD">
          <w:rPr>
            <w:rFonts w:ascii="Nunito" w:hAnsi="Nunito" w:eastAsia="Nunito"/>
            <w:lang w:val="en-ZA"/>
            <w:rPrChange w:author="Craig Parker" w:date="2024-07-09T11:32:00Z" w:id="402">
              <w:rPr>
                <w:rFonts w:eastAsia="Nunito"/>
                <w:lang w:val="en-ZA"/>
              </w:rPr>
            </w:rPrChange>
          </w:rPr>
          <w:t>to enable health data transfer, processing, analysis, and potential publishing</w:t>
        </w:r>
      </w:ins>
      <w:commentRangeStart w:id="403"/>
      <w:commentRangeStart w:id="404"/>
      <w:ins w:author="Craig Parker" w:date="2024-07-09T16:06:00Z" w:id="405">
        <w:commentRangeEnd w:id="403"/>
        <w:r w:rsidR="00C475CF">
          <w:rPr>
            <w:rStyle w:val="CommentReference"/>
          </w:rPr>
          <w:commentReference w:id="403"/>
        </w:r>
        <w:commentRangeEnd w:id="404"/>
        <w:r w:rsidR="00C475CF">
          <w:rPr>
            <w:rStyle w:val="CommentReference"/>
          </w:rPr>
          <w:commentReference w:id="404"/>
        </w:r>
      </w:ins>
      <w:commentRangeStart w:id="406"/>
      <w:ins w:author="Craig Parker" w:date="2024-07-09T11:23:00Z" w:id="407">
        <w:r w:rsidRPr="0063411E">
          <w:rPr>
            <w:rFonts w:ascii="Nunito" w:hAnsi="Nunito" w:eastAsia="Nunito"/>
            <w:lang w:val="en-ZA"/>
            <w:rPrChange w:author="Craig Parker" w:date="2024-07-16T11:07:00Z" w:id="408">
              <w:rPr>
                <w:rFonts w:eastAsia="Nunito"/>
                <w:lang w:val="en-ZA"/>
              </w:rPr>
            </w:rPrChange>
          </w:rPr>
          <w:t>.</w:t>
        </w:r>
      </w:ins>
      <w:ins w:author="Craig Parker" w:date="2024-07-09T16:10:00Z" w:id="409">
        <w:commentRangeEnd w:id="406"/>
        <w:r w:rsidR="00C475CF">
          <w:rPr>
            <w:rStyle w:val="CommentReference"/>
          </w:rPr>
          <w:commentReference w:id="406"/>
        </w:r>
      </w:ins>
    </w:p>
    <w:p w:rsidRPr="00096966" w:rsidR="00096966" w:rsidP="00265FDD" w:rsidRDefault="00096966" w14:paraId="2B2F9F6A" w14:textId="77777777">
      <w:pPr>
        <w:rPr>
          <w:ins w:author="Craig Parker" w:date="2024-07-09T11:24:00Z" w:id="410"/>
          <w:rFonts w:ascii="Nunito" w:hAnsi="Nunito" w:eastAsia="Nunito"/>
          <w:lang w:val="en-ZA"/>
          <w:rPrChange w:author="Craig Parker" w:date="2024-07-23T13:51:00Z" w:id="411">
            <w:rPr>
              <w:ins w:author="Craig Parker" w:date="2024-07-09T11:24:00Z" w:id="412"/>
              <w:rFonts w:eastAsia="Nunito"/>
              <w:b/>
              <w:bCs/>
              <w:lang w:val="en-ZA"/>
            </w:rPr>
          </w:rPrChange>
        </w:rPr>
      </w:pPr>
    </w:p>
    <w:p w:rsidRPr="006D10B8" w:rsidR="00265FDD" w:rsidP="54902136" w:rsidRDefault="0E5C9AB3" w14:paraId="374FF7D9" w14:textId="6A8EE1E7">
      <w:pPr>
        <w:pStyle w:val="Heading2"/>
        <w:ind w:left="1440"/>
        <w:rPr>
          <w:ins w:author="Craig Parker" w:date="2024-07-09T11:25:00Z" w:id="1435306332"/>
        </w:rPr>
        <w:pPrChange w:author="Craig Parker" w:date="2024-08-04T19:46:00Z" w:id="414">
          <w:pPr>
            <w:pStyle w:val="Heading3"/>
            <w:numPr>
              <w:ilvl w:val="0"/>
              <w:numId w:val="10"/>
            </w:numPr>
            <w:ind w:left="720" w:hanging="360"/>
          </w:pPr>
        </w:pPrChange>
      </w:pPr>
      <w:bookmarkStart w:name="_Toc172635208" w:id="415"/>
      <w:bookmarkStart w:name="_Toc215744981" w:id="416"/>
      <w:bookmarkStart w:name="_Toc1349819192" w:id="1031695859"/>
      <w:r w:rsidR="54902136">
        <w:rPr/>
        <w:t xml:space="preserve">6.2. </w:t>
      </w:r>
      <w:ins w:author="Craig Parker" w:date="2024-07-09T11:23:00Z" w:id="613393262">
        <w:r w:rsidR="54902136">
          <w:rPr>
            <w:rPrChange w:author="Craig Parker" w:date="2024-07-09T11:32:00Z" w:id="943878233"/>
          </w:rPr>
          <w:t xml:space="preserve">Ethics </w:t>
        </w:r>
      </w:ins>
      <w:ins w:author="Craig Parker" w:date="2024-08-04T19:16:00Z" w:id="1671161033">
        <w:r w:rsidR="54902136">
          <w:t>a</w:t>
        </w:r>
      </w:ins>
      <w:ins w:author="Craig Parker" w:date="2024-07-09T11:23:00Z" w:id="1022074115">
        <w:r w:rsidR="54902136">
          <w:rPr>
            <w:rPrChange w:author="Craig Parker" w:date="2024-07-09T11:32:00Z" w:id="859015428"/>
          </w:rPr>
          <w:t xml:space="preserve">pproval for </w:t>
        </w:r>
      </w:ins>
      <w:ins w:author="Craig Parker" w:date="2024-08-04T19:16:00Z" w:id="821033893">
        <w:r w:rsidR="54902136">
          <w:t>n</w:t>
        </w:r>
      </w:ins>
      <w:ins w:author="Craig Parker" w:date="2024-07-09T11:23:00Z" w:id="1442629828">
        <w:r w:rsidR="54902136">
          <w:rPr>
            <w:rPrChange w:author="Craig Parker" w:date="2024-07-09T11:32:00Z" w:id="339451517"/>
          </w:rPr>
          <w:t xml:space="preserve">ew </w:t>
        </w:r>
      </w:ins>
      <w:ins w:author="Craig Parker" w:date="2024-08-04T19:17:00Z" w:id="55301157">
        <w:r w:rsidR="54902136">
          <w:t>d</w:t>
        </w:r>
      </w:ins>
      <w:ins w:author="Craig Parker" w:date="2024-07-09T11:23:00Z" w:id="1780867379">
        <w:r w:rsidR="54902136">
          <w:rPr>
            <w:rPrChange w:author="Craig Parker" w:date="2024-07-09T11:32:00Z" w:id="1417048433"/>
          </w:rPr>
          <w:t>atabases</w:t>
        </w:r>
      </w:ins>
      <w:bookmarkEnd w:id="415"/>
      <w:bookmarkEnd w:id="416"/>
      <w:bookmarkEnd w:id="1031695859"/>
    </w:p>
    <w:p w:rsidRPr="00265FDD" w:rsidR="00265FDD" w:rsidP="00265FDD" w:rsidRDefault="00265FDD" w14:paraId="42CB5ED3" w14:textId="77777777">
      <w:pPr>
        <w:rPr>
          <w:ins w:author="Craig Parker" w:date="2024-07-09T11:23:00Z" w:id="428"/>
          <w:rFonts w:ascii="Nunito" w:hAnsi="Nunito" w:eastAsia="Nunito"/>
          <w:rPrChange w:author="Craig Parker" w:date="2024-07-09T11:32:00Z" w:id="429">
            <w:rPr>
              <w:ins w:author="Craig Parker" w:date="2024-07-09T11:23:00Z" w:id="430"/>
              <w:rFonts w:eastAsia="Nunito"/>
              <w:b/>
              <w:bCs/>
              <w:lang w:val="en-ZA"/>
            </w:rPr>
          </w:rPrChange>
        </w:rPr>
      </w:pPr>
    </w:p>
    <w:p w:rsidRPr="00265FDD" w:rsidR="00265FDD" w:rsidP="00265FDD" w:rsidRDefault="00265FDD" w14:paraId="11E42091" w14:textId="77777777">
      <w:pPr>
        <w:rPr>
          <w:ins w:author="Craig Parker" w:date="2024-07-09T11:25:00Z" w:id="431"/>
          <w:rFonts w:ascii="Nunito" w:hAnsi="Nunito" w:eastAsia="Nunito"/>
          <w:lang w:val="en-ZA"/>
          <w:rPrChange w:author="Craig Parker" w:date="2024-07-09T11:32:00Z" w:id="432">
            <w:rPr>
              <w:ins w:author="Craig Parker" w:date="2024-07-09T11:25:00Z" w:id="433"/>
              <w:rFonts w:eastAsia="Nunito"/>
              <w:lang w:val="en-ZA"/>
            </w:rPr>
          </w:rPrChange>
        </w:rPr>
      </w:pPr>
      <w:ins w:author="Craig Parker" w:date="2024-07-09T11:23:00Z" w:id="434">
        <w:r w:rsidRPr="00265FDD">
          <w:rPr>
            <w:rFonts w:ascii="Nunito" w:hAnsi="Nunito" w:eastAsia="Nunito"/>
            <w:lang w:val="en-ZA"/>
            <w:rPrChange w:author="Craig Parker" w:date="2024-07-09T11:32:00Z" w:id="435">
              <w:rPr>
                <w:rFonts w:eastAsia="Nunito"/>
                <w:lang w:val="en-ZA"/>
              </w:rPr>
            </w:rPrChange>
          </w:rPr>
          <w:t>As new databases become available and DTAs are established, the following steps will be taken to notify the Wits Health Research Ethics Committee (Medical):</w:t>
        </w:r>
      </w:ins>
    </w:p>
    <w:p w:rsidRPr="00265FDD" w:rsidR="00265FDD" w:rsidP="00265FDD" w:rsidRDefault="00265FDD" w14:paraId="17B18152" w14:textId="77777777">
      <w:pPr>
        <w:rPr>
          <w:ins w:author="Craig Parker" w:date="2024-07-09T11:23:00Z" w:id="436"/>
          <w:rFonts w:ascii="Nunito" w:hAnsi="Nunito" w:eastAsia="Nunito"/>
          <w:lang w:val="en-ZA"/>
          <w:rPrChange w:author="Craig Parker" w:date="2024-07-09T11:32:00Z" w:id="437">
            <w:rPr>
              <w:ins w:author="Craig Parker" w:date="2024-07-09T11:23:00Z" w:id="438"/>
              <w:rFonts w:eastAsia="Nunito"/>
              <w:lang w:val="en-ZA"/>
            </w:rPr>
          </w:rPrChange>
        </w:rPr>
      </w:pPr>
    </w:p>
    <w:p w:rsidRPr="00265FDD" w:rsidR="00265FDD" w:rsidP="00265FDD" w:rsidRDefault="00265FDD" w14:paraId="77C22141" w14:textId="77777777">
      <w:pPr>
        <w:rPr>
          <w:ins w:author="Craig Parker" w:date="2024-07-09T11:23:00Z" w:id="439"/>
          <w:rFonts w:ascii="Nunito" w:hAnsi="Nunito" w:eastAsia="Nunito"/>
          <w:lang w:val="en-ZA"/>
          <w:rPrChange w:author="Craig Parker" w:date="2024-07-09T11:32:00Z" w:id="440">
            <w:rPr>
              <w:ins w:author="Craig Parker" w:date="2024-07-09T11:23:00Z" w:id="441"/>
              <w:rFonts w:eastAsia="Nunito"/>
              <w:lang w:val="en-ZA"/>
            </w:rPr>
          </w:rPrChange>
        </w:rPr>
      </w:pPr>
      <w:ins w:author="Craig Parker" w:date="2024-07-09T11:23:00Z" w:id="442">
        <w:r w:rsidRPr="00265FDD">
          <w:rPr>
            <w:rFonts w:ascii="Nunito" w:hAnsi="Nunito" w:eastAsia="Nunito"/>
            <w:b/>
            <w:bCs/>
            <w:lang w:val="en-ZA"/>
            <w:rPrChange w:author="Craig Parker" w:date="2024-07-09T11:32:00Z" w:id="443">
              <w:rPr>
                <w:rFonts w:eastAsia="Nunito"/>
                <w:b/>
                <w:bCs/>
                <w:lang w:val="en-ZA"/>
              </w:rPr>
            </w:rPrChange>
          </w:rPr>
          <w:t>Notification Process for all studies:</w:t>
        </w:r>
      </w:ins>
    </w:p>
    <w:p w:rsidRPr="00265FDD" w:rsidR="00265FDD" w:rsidP="00265FDD" w:rsidRDefault="00265FDD" w14:paraId="6D82BEDC" w14:textId="77777777">
      <w:pPr>
        <w:numPr>
          <w:ilvl w:val="0"/>
          <w:numId w:val="23"/>
        </w:numPr>
        <w:rPr>
          <w:ins w:author="Craig Parker" w:date="2024-07-09T11:23:00Z" w:id="444"/>
          <w:rFonts w:ascii="Nunito" w:hAnsi="Nunito" w:eastAsia="Nunito"/>
          <w:lang w:val="en-ZA"/>
          <w:rPrChange w:author="Craig Parker" w:date="2024-07-09T11:32:00Z" w:id="445">
            <w:rPr>
              <w:ins w:author="Craig Parker" w:date="2024-07-09T11:23:00Z" w:id="446"/>
              <w:rFonts w:eastAsia="Nunito"/>
              <w:lang w:val="en-ZA"/>
            </w:rPr>
          </w:rPrChange>
        </w:rPr>
      </w:pPr>
      <w:ins w:author="Craig Parker" w:date="2024-07-09T11:23:00Z" w:id="447">
        <w:r w:rsidRPr="00265FDD">
          <w:rPr>
            <w:rFonts w:ascii="Nunito" w:hAnsi="Nunito" w:eastAsia="Nunito"/>
            <w:lang w:val="en-ZA"/>
            <w:rPrChange w:author="Craig Parker" w:date="2024-07-09T11:32:00Z" w:id="448">
              <w:rPr>
                <w:rFonts w:eastAsia="Nunito"/>
                <w:lang w:val="en-ZA"/>
              </w:rPr>
            </w:rPrChange>
          </w:rPr>
          <w:t>Notify the committee in writing of new studies contributing data on a 6-monthly basis.</w:t>
        </w:r>
      </w:ins>
    </w:p>
    <w:p w:rsidRPr="00265FDD" w:rsidR="00265FDD" w:rsidP="00265FDD" w:rsidRDefault="00265FDD" w14:paraId="4BE0EEB0" w14:textId="77777777">
      <w:pPr>
        <w:numPr>
          <w:ilvl w:val="0"/>
          <w:numId w:val="23"/>
        </w:numPr>
        <w:rPr>
          <w:ins w:author="Craig Parker" w:date="2024-07-09T11:23:00Z" w:id="449"/>
          <w:rFonts w:ascii="Nunito" w:hAnsi="Nunito" w:eastAsia="Nunito"/>
          <w:lang w:val="en-ZA"/>
          <w:rPrChange w:author="Craig Parker" w:date="2024-07-09T11:32:00Z" w:id="450">
            <w:rPr>
              <w:ins w:author="Craig Parker" w:date="2024-07-09T11:23:00Z" w:id="451"/>
              <w:rFonts w:eastAsia="Nunito"/>
              <w:lang w:val="en-ZA"/>
            </w:rPr>
          </w:rPrChange>
        </w:rPr>
      </w:pPr>
      <w:ins w:author="Craig Parker" w:date="2024-07-09T11:23:00Z" w:id="452">
        <w:r w:rsidRPr="00265FDD">
          <w:rPr>
            <w:rFonts w:ascii="Nunito" w:hAnsi="Nunito" w:eastAsia="Nunito"/>
            <w:lang w:val="en-ZA"/>
            <w:rPrChange w:author="Craig Parker" w:date="2024-07-09T11:32:00Z" w:id="453">
              <w:rPr>
                <w:rFonts w:eastAsia="Nunito"/>
                <w:lang w:val="en-ZA"/>
              </w:rPr>
            </w:rPrChange>
          </w:rPr>
          <w:t>Provide additional information if requested by the ethics committee.</w:t>
        </w:r>
      </w:ins>
    </w:p>
    <w:p w:rsidRPr="00265FDD" w:rsidR="00265FDD" w:rsidP="00265FDD" w:rsidRDefault="00265FDD" w14:paraId="38196201" w14:textId="77777777">
      <w:pPr>
        <w:rPr>
          <w:ins w:author="Craig Parker" w:date="2024-07-09T11:26:00Z" w:id="454"/>
          <w:rFonts w:ascii="Nunito" w:hAnsi="Nunito" w:eastAsia="Nunito"/>
          <w:b/>
          <w:bCs/>
          <w:lang w:val="en-ZA"/>
          <w:rPrChange w:author="Craig Parker" w:date="2024-07-09T11:32:00Z" w:id="455">
            <w:rPr>
              <w:ins w:author="Craig Parker" w:date="2024-07-09T11:26:00Z" w:id="456"/>
              <w:rFonts w:eastAsia="Nunito"/>
              <w:b/>
              <w:bCs/>
              <w:lang w:val="en-ZA"/>
            </w:rPr>
          </w:rPrChange>
        </w:rPr>
      </w:pPr>
    </w:p>
    <w:p w:rsidRPr="00265FDD" w:rsidR="00265FDD" w:rsidP="00265FDD" w:rsidRDefault="00265FDD" w14:paraId="0F31BE04" w14:textId="194646DE">
      <w:pPr>
        <w:rPr>
          <w:ins w:author="Craig Parker" w:date="2024-07-09T11:23:00Z" w:id="457"/>
          <w:rFonts w:ascii="Nunito" w:hAnsi="Nunito" w:eastAsia="Nunito"/>
          <w:b/>
          <w:bCs/>
          <w:lang w:val="en-ZA"/>
          <w:rPrChange w:author="Craig Parker" w:date="2024-07-09T11:32:00Z" w:id="458">
            <w:rPr>
              <w:ins w:author="Craig Parker" w:date="2024-07-09T11:23:00Z" w:id="459"/>
              <w:rFonts w:eastAsia="Nunito"/>
              <w:b/>
              <w:bCs/>
              <w:lang w:val="en-ZA"/>
            </w:rPr>
          </w:rPrChange>
        </w:rPr>
      </w:pPr>
      <w:ins w:author="Craig Parker" w:date="2024-07-09T11:23:00Z" w:id="460">
        <w:r w:rsidRPr="00265FDD">
          <w:rPr>
            <w:rFonts w:ascii="Nunito" w:hAnsi="Nunito" w:eastAsia="Nunito"/>
            <w:b/>
            <w:bCs/>
            <w:lang w:val="en-ZA"/>
            <w:rPrChange w:author="Craig Parker" w:date="2024-07-09T11:32:00Z" w:id="461">
              <w:rPr>
                <w:rFonts w:eastAsia="Nunito"/>
                <w:b/>
                <w:bCs/>
                <w:lang w:val="en-ZA"/>
              </w:rPr>
            </w:rPrChange>
          </w:rPr>
          <w:t>Ethics Notifications for RP2 (HEAT 2) Studies</w:t>
        </w:r>
      </w:ins>
    </w:p>
    <w:p w:rsidRPr="00265FDD" w:rsidR="00265FDD" w:rsidP="00265FDD" w:rsidRDefault="00265FDD" w14:paraId="02535E66" w14:textId="77777777">
      <w:pPr>
        <w:numPr>
          <w:ilvl w:val="0"/>
          <w:numId w:val="24"/>
        </w:numPr>
        <w:rPr>
          <w:ins w:author="Craig Parker" w:date="2024-07-09T11:23:00Z" w:id="462"/>
          <w:rFonts w:ascii="Nunito" w:hAnsi="Nunito" w:eastAsia="Nunito"/>
          <w:lang w:val="en-ZA"/>
          <w:rPrChange w:author="Craig Parker" w:date="2024-07-09T11:32:00Z" w:id="463">
            <w:rPr>
              <w:ins w:author="Craig Parker" w:date="2024-07-09T11:23:00Z" w:id="464"/>
              <w:rFonts w:eastAsia="Nunito"/>
              <w:lang w:val="en-ZA"/>
            </w:rPr>
          </w:rPrChange>
        </w:rPr>
      </w:pPr>
      <w:ins w:author="Craig Parker" w:date="2024-07-09T11:23:00Z" w:id="465">
        <w:r w:rsidRPr="00265FDD">
          <w:rPr>
            <w:rFonts w:ascii="Nunito" w:hAnsi="Nunito" w:eastAsia="Nunito"/>
            <w:b/>
            <w:bCs/>
            <w:lang w:val="en-ZA"/>
            <w:rPrChange w:author="Craig Parker" w:date="2024-07-09T11:32:00Z" w:id="466">
              <w:rPr>
                <w:rFonts w:eastAsia="Nunito"/>
                <w:b/>
                <w:bCs/>
                <w:lang w:val="en-ZA"/>
              </w:rPr>
            </w:rPrChange>
          </w:rPr>
          <w:t>Data Transfer Agreements (DTAs):</w:t>
        </w:r>
        <w:r w:rsidRPr="00265FDD">
          <w:rPr>
            <w:rFonts w:ascii="Nunito" w:hAnsi="Nunito" w:eastAsia="Nunito"/>
            <w:lang w:val="en-ZA"/>
            <w:rPrChange w:author="Craig Parker" w:date="2024-07-09T11:32:00Z" w:id="467">
              <w:rPr>
                <w:rFonts w:eastAsia="Nunito"/>
                <w:lang w:val="en-ZA"/>
              </w:rPr>
            </w:rPrChange>
          </w:rPr>
          <w:t xml:space="preserve"> </w:t>
        </w:r>
      </w:ins>
    </w:p>
    <w:p w:rsidRPr="00265FDD" w:rsidR="00265FDD" w:rsidP="00265FDD" w:rsidRDefault="00265FDD" w14:paraId="53591258" w14:textId="77777777">
      <w:pPr>
        <w:numPr>
          <w:ilvl w:val="1"/>
          <w:numId w:val="24"/>
        </w:numPr>
        <w:rPr>
          <w:ins w:author="Craig Parker" w:date="2024-07-09T11:23:00Z" w:id="468"/>
          <w:rFonts w:ascii="Nunito" w:hAnsi="Nunito" w:eastAsia="Nunito"/>
          <w:lang w:val="en-ZA"/>
          <w:rPrChange w:author="Craig Parker" w:date="2024-07-09T11:32:00Z" w:id="469">
            <w:rPr>
              <w:ins w:author="Craig Parker" w:date="2024-07-09T11:23:00Z" w:id="470"/>
              <w:rFonts w:eastAsia="Nunito"/>
              <w:lang w:val="en-ZA"/>
            </w:rPr>
          </w:rPrChange>
        </w:rPr>
      </w:pPr>
      <w:ins w:author="Craig Parker" w:date="2024-07-09T11:23:00Z" w:id="471">
        <w:r w:rsidRPr="00265FDD">
          <w:rPr>
            <w:rFonts w:ascii="Nunito" w:hAnsi="Nunito" w:eastAsia="Nunito"/>
            <w:lang w:val="en-ZA"/>
            <w:rPrChange w:author="Craig Parker" w:date="2024-07-09T11:32:00Z" w:id="472">
              <w:rPr>
                <w:rFonts w:eastAsia="Nunito"/>
                <w:lang w:val="en-ZA"/>
              </w:rPr>
            </w:rPrChange>
          </w:rPr>
          <w:t>Data-sharing agreements must be signed and fully executed with each data provider.</w:t>
        </w:r>
      </w:ins>
    </w:p>
    <w:p w:rsidRPr="00265FDD" w:rsidR="00265FDD" w:rsidP="00265FDD" w:rsidRDefault="00265FDD" w14:paraId="1B21A904" w14:textId="77777777">
      <w:pPr>
        <w:numPr>
          <w:ilvl w:val="1"/>
          <w:numId w:val="24"/>
        </w:numPr>
        <w:rPr>
          <w:ins w:author="Craig Parker" w:date="2024-07-09T11:23:00Z" w:id="473"/>
          <w:rFonts w:ascii="Nunito" w:hAnsi="Nunito" w:eastAsia="Nunito"/>
          <w:lang w:val="en-ZA"/>
          <w:rPrChange w:author="Craig Parker" w:date="2024-07-09T11:32:00Z" w:id="474">
            <w:rPr>
              <w:ins w:author="Craig Parker" w:date="2024-07-09T11:23:00Z" w:id="475"/>
              <w:rFonts w:eastAsia="Nunito"/>
              <w:lang w:val="en-ZA"/>
            </w:rPr>
          </w:rPrChange>
        </w:rPr>
      </w:pPr>
      <w:ins w:author="Craig Parker" w:date="2024-07-09T11:23:00Z" w:id="476">
        <w:r w:rsidRPr="00265FDD">
          <w:rPr>
            <w:rFonts w:ascii="Nunito" w:hAnsi="Nunito" w:eastAsia="Nunito"/>
            <w:lang w:val="en-ZA"/>
            <w:rPrChange w:author="Craig Parker" w:date="2024-07-09T11:32:00Z" w:id="477">
              <w:rPr>
                <w:rFonts w:eastAsia="Nunito"/>
                <w:lang w:val="en-ZA"/>
              </w:rPr>
            </w:rPrChange>
          </w:rPr>
          <w:t>Principal Investigators must provide written permission for the use of their data.</w:t>
        </w:r>
      </w:ins>
    </w:p>
    <w:p w:rsidRPr="00265FDD" w:rsidR="00265FDD" w:rsidP="00265FDD" w:rsidRDefault="00265FDD" w14:paraId="755DD046" w14:textId="77777777">
      <w:pPr>
        <w:numPr>
          <w:ilvl w:val="1"/>
          <w:numId w:val="24"/>
        </w:numPr>
        <w:rPr>
          <w:ins w:author="Craig Parker" w:date="2024-07-09T11:23:00Z" w:id="478"/>
          <w:rFonts w:ascii="Nunito" w:hAnsi="Nunito" w:eastAsia="Nunito"/>
          <w:lang w:val="en-ZA"/>
          <w:rPrChange w:author="Craig Parker" w:date="2024-07-09T11:32:00Z" w:id="479">
            <w:rPr>
              <w:ins w:author="Craig Parker" w:date="2024-07-09T11:23:00Z" w:id="480"/>
              <w:rFonts w:eastAsia="Nunito"/>
              <w:lang w:val="en-ZA"/>
            </w:rPr>
          </w:rPrChange>
        </w:rPr>
      </w:pPr>
      <w:ins w:author="Craig Parker" w:date="2024-07-09T11:23:00Z" w:id="481">
        <w:r w:rsidRPr="00265FDD">
          <w:rPr>
            <w:rFonts w:ascii="Nunito" w:hAnsi="Nunito" w:eastAsia="Nunito"/>
            <w:lang w:val="en-ZA"/>
            <w:rPrChange w:author="Craig Parker" w:date="2024-07-09T11:32:00Z" w:id="482">
              <w:rPr>
                <w:rFonts w:eastAsia="Nunito"/>
                <w:lang w:val="en-ZA"/>
              </w:rPr>
            </w:rPrChange>
          </w:rPr>
          <w:t>Each DTA will be linked to the relevant protocol and submitted as part of the ethics notification process.</w:t>
        </w:r>
      </w:ins>
    </w:p>
    <w:p w:rsidRPr="00265FDD" w:rsidR="00265FDD" w:rsidP="00265FDD" w:rsidRDefault="00265FDD" w14:paraId="2B0BF4C2" w14:textId="77777777">
      <w:pPr>
        <w:numPr>
          <w:ilvl w:val="0"/>
          <w:numId w:val="24"/>
        </w:numPr>
        <w:rPr>
          <w:ins w:author="Craig Parker" w:date="2024-07-09T11:23:00Z" w:id="483"/>
          <w:rFonts w:ascii="Nunito" w:hAnsi="Nunito" w:eastAsia="Nunito"/>
          <w:lang w:val="en-ZA"/>
          <w:rPrChange w:author="Craig Parker" w:date="2024-07-09T11:32:00Z" w:id="484">
            <w:rPr>
              <w:ins w:author="Craig Parker" w:date="2024-07-09T11:23:00Z" w:id="485"/>
              <w:rFonts w:eastAsia="Nunito"/>
              <w:lang w:val="en-ZA"/>
            </w:rPr>
          </w:rPrChange>
        </w:rPr>
      </w:pPr>
      <w:ins w:author="Craig Parker" w:date="2024-07-09T11:23:00Z" w:id="486">
        <w:r w:rsidRPr="00265FDD">
          <w:rPr>
            <w:rFonts w:ascii="Nunito" w:hAnsi="Nunito" w:eastAsia="Nunito"/>
            <w:b/>
            <w:bCs/>
            <w:lang w:val="en-ZA"/>
            <w:rPrChange w:author="Craig Parker" w:date="2024-07-09T11:32:00Z" w:id="487">
              <w:rPr>
                <w:rFonts w:eastAsia="Nunito"/>
                <w:b/>
                <w:bCs/>
                <w:lang w:val="en-ZA"/>
              </w:rPr>
            </w:rPrChange>
          </w:rPr>
          <w:t>Ethics Approvals:</w:t>
        </w:r>
        <w:r w:rsidRPr="00265FDD">
          <w:rPr>
            <w:rFonts w:ascii="Nunito" w:hAnsi="Nunito" w:eastAsia="Nunito"/>
            <w:lang w:val="en-ZA"/>
            <w:rPrChange w:author="Craig Parker" w:date="2024-07-09T11:32:00Z" w:id="488">
              <w:rPr>
                <w:rFonts w:eastAsia="Nunito"/>
                <w:lang w:val="en-ZA"/>
              </w:rPr>
            </w:rPrChange>
          </w:rPr>
          <w:t xml:space="preserve"> </w:t>
        </w:r>
      </w:ins>
    </w:p>
    <w:p w:rsidRPr="00265FDD" w:rsidR="00265FDD" w:rsidP="00265FDD" w:rsidRDefault="00265FDD" w14:paraId="04B97C8A" w14:textId="77777777">
      <w:pPr>
        <w:numPr>
          <w:ilvl w:val="1"/>
          <w:numId w:val="24"/>
        </w:numPr>
        <w:rPr>
          <w:ins w:author="Craig Parker" w:date="2024-07-09T11:23:00Z" w:id="489"/>
          <w:rFonts w:ascii="Nunito" w:hAnsi="Nunito" w:eastAsia="Nunito"/>
          <w:lang w:val="en-ZA"/>
          <w:rPrChange w:author="Craig Parker" w:date="2024-07-09T11:32:00Z" w:id="490">
            <w:rPr>
              <w:ins w:author="Craig Parker" w:date="2024-07-09T11:23:00Z" w:id="491"/>
              <w:rFonts w:eastAsia="Nunito"/>
              <w:lang w:val="en-ZA"/>
            </w:rPr>
          </w:rPrChange>
        </w:rPr>
      </w:pPr>
      <w:ins w:author="Craig Parker" w:date="2024-07-09T11:23:00Z" w:id="492">
        <w:r w:rsidRPr="00265FDD">
          <w:rPr>
            <w:rFonts w:ascii="Nunito" w:hAnsi="Nunito" w:eastAsia="Nunito"/>
            <w:lang w:val="en-ZA"/>
            <w:rPrChange w:author="Craig Parker" w:date="2024-07-09T11:32:00Z" w:id="493">
              <w:rPr>
                <w:rFonts w:eastAsia="Nunito"/>
                <w:lang w:val="en-ZA"/>
              </w:rPr>
            </w:rPrChange>
          </w:rPr>
          <w:t>The ethics committee will review the period since the study closure to identify potential red flags.</w:t>
        </w:r>
      </w:ins>
    </w:p>
    <w:p w:rsidRPr="00265FDD" w:rsidR="00265FDD" w:rsidP="00265FDD" w:rsidRDefault="00265FDD" w14:paraId="5AEB673D" w14:textId="77777777">
      <w:pPr>
        <w:numPr>
          <w:ilvl w:val="1"/>
          <w:numId w:val="24"/>
        </w:numPr>
        <w:rPr>
          <w:ins w:author="Craig Parker" w:date="2024-07-09T11:23:00Z" w:id="494"/>
          <w:rFonts w:ascii="Nunito" w:hAnsi="Nunito" w:eastAsia="Nunito"/>
          <w:lang w:val="en-ZA"/>
          <w:rPrChange w:author="Craig Parker" w:date="2024-07-09T11:32:00Z" w:id="495">
            <w:rPr>
              <w:ins w:author="Craig Parker" w:date="2024-07-09T11:23:00Z" w:id="496"/>
              <w:rFonts w:eastAsia="Nunito"/>
              <w:lang w:val="en-ZA"/>
            </w:rPr>
          </w:rPrChange>
        </w:rPr>
      </w:pPr>
      <w:ins w:author="Craig Parker" w:date="2024-07-09T11:23:00Z" w:id="497">
        <w:r w:rsidRPr="00265FDD">
          <w:rPr>
            <w:rFonts w:ascii="Nunito" w:hAnsi="Nunito" w:eastAsia="Nunito"/>
            <w:lang w:val="en-ZA"/>
            <w:rPrChange w:author="Craig Parker" w:date="2024-07-09T11:32:00Z" w:id="498">
              <w:rPr>
                <w:rFonts w:eastAsia="Nunito"/>
                <w:lang w:val="en-ZA"/>
              </w:rPr>
            </w:rPrChange>
          </w:rPr>
          <w:t>Each study will be individually assessed to ensure ethical standards have not changed since the original approval.</w:t>
        </w:r>
      </w:ins>
    </w:p>
    <w:p w:rsidRPr="00265FDD" w:rsidR="00265FDD" w:rsidP="00265FDD" w:rsidRDefault="00265FDD" w14:paraId="13E47657" w14:textId="77777777">
      <w:pPr>
        <w:numPr>
          <w:ilvl w:val="1"/>
          <w:numId w:val="24"/>
        </w:numPr>
        <w:rPr>
          <w:ins w:author="Craig Parker" w:date="2024-07-09T11:23:00Z" w:id="499"/>
          <w:rFonts w:ascii="Nunito" w:hAnsi="Nunito" w:eastAsia="Nunito"/>
          <w:lang w:val="en-ZA"/>
          <w:rPrChange w:author="Craig Parker" w:date="2024-07-09T11:32:00Z" w:id="500">
            <w:rPr>
              <w:ins w:author="Craig Parker" w:date="2024-07-09T11:23:00Z" w:id="501"/>
              <w:rFonts w:eastAsia="Nunito"/>
              <w:lang w:val="en-ZA"/>
            </w:rPr>
          </w:rPrChange>
        </w:rPr>
      </w:pPr>
      <w:ins w:author="Craig Parker" w:date="2024-07-09T11:23:00Z" w:id="502">
        <w:r w:rsidRPr="00265FDD">
          <w:rPr>
            <w:rFonts w:ascii="Nunito" w:hAnsi="Nunito" w:eastAsia="Nunito"/>
            <w:lang w:val="en-ZA"/>
            <w:rPrChange w:author="Craig Parker" w:date="2024-07-09T11:32:00Z" w:id="503">
              <w:rPr>
                <w:rFonts w:eastAsia="Nunito"/>
                <w:lang w:val="en-ZA"/>
              </w:rPr>
            </w:rPrChange>
          </w:rPr>
          <w:t>Original ethics approvals remain valid as no new data is being collected.</w:t>
        </w:r>
      </w:ins>
    </w:p>
    <w:p w:rsidRPr="00265FDD" w:rsidR="00265FDD" w:rsidP="00265FDD" w:rsidRDefault="00265FDD" w14:paraId="3E9C9FA7" w14:textId="77777777">
      <w:pPr>
        <w:numPr>
          <w:ilvl w:val="0"/>
          <w:numId w:val="24"/>
        </w:numPr>
        <w:rPr>
          <w:ins w:author="Craig Parker" w:date="2024-07-09T11:23:00Z" w:id="504"/>
          <w:rFonts w:ascii="Nunito" w:hAnsi="Nunito" w:eastAsia="Nunito"/>
          <w:lang w:val="en-ZA"/>
          <w:rPrChange w:author="Craig Parker" w:date="2024-07-09T11:32:00Z" w:id="505">
            <w:rPr>
              <w:ins w:author="Craig Parker" w:date="2024-07-09T11:23:00Z" w:id="506"/>
              <w:rFonts w:eastAsia="Nunito"/>
              <w:lang w:val="en-ZA"/>
            </w:rPr>
          </w:rPrChange>
        </w:rPr>
      </w:pPr>
      <w:ins w:author="Craig Parker" w:date="2024-07-09T11:23:00Z" w:id="507">
        <w:r w:rsidRPr="00265FDD">
          <w:rPr>
            <w:rFonts w:ascii="Nunito" w:hAnsi="Nunito" w:eastAsia="Nunito"/>
            <w:b/>
            <w:bCs/>
            <w:lang w:val="en-ZA"/>
            <w:rPrChange w:author="Craig Parker" w:date="2024-07-09T11:32:00Z" w:id="508">
              <w:rPr>
                <w:rFonts w:eastAsia="Nunito"/>
                <w:b/>
                <w:bCs/>
                <w:lang w:val="en-ZA"/>
              </w:rPr>
            </w:rPrChange>
          </w:rPr>
          <w:t>Notification Form:</w:t>
        </w:r>
        <w:r w:rsidRPr="00265FDD">
          <w:rPr>
            <w:rFonts w:ascii="Nunito" w:hAnsi="Nunito" w:eastAsia="Nunito"/>
            <w:lang w:val="en-ZA"/>
            <w:rPrChange w:author="Craig Parker" w:date="2024-07-09T11:32:00Z" w:id="509">
              <w:rPr>
                <w:rFonts w:eastAsia="Nunito"/>
                <w:lang w:val="en-ZA"/>
              </w:rPr>
            </w:rPrChange>
          </w:rPr>
          <w:t xml:space="preserve"> </w:t>
        </w:r>
      </w:ins>
    </w:p>
    <w:p w:rsidRPr="00265FDD" w:rsidR="00265FDD" w:rsidP="00265FDD" w:rsidRDefault="00265FDD" w14:paraId="19A59E6A" w14:textId="77777777">
      <w:pPr>
        <w:numPr>
          <w:ilvl w:val="1"/>
          <w:numId w:val="24"/>
        </w:numPr>
        <w:rPr>
          <w:ins w:author="Craig Parker" w:date="2024-07-09T11:23:00Z" w:id="510"/>
          <w:rFonts w:ascii="Nunito" w:hAnsi="Nunito" w:eastAsia="Nunito"/>
          <w:lang w:val="en-ZA"/>
          <w:rPrChange w:author="Craig Parker" w:date="2024-07-09T11:32:00Z" w:id="511">
            <w:rPr>
              <w:ins w:author="Craig Parker" w:date="2024-07-09T11:23:00Z" w:id="512"/>
              <w:rFonts w:eastAsia="Nunito"/>
              <w:lang w:val="en-ZA"/>
            </w:rPr>
          </w:rPrChange>
        </w:rPr>
      </w:pPr>
      <w:ins w:author="Craig Parker" w:date="2024-07-09T11:23:00Z" w:id="513">
        <w:r w:rsidRPr="00265FDD">
          <w:rPr>
            <w:rFonts w:ascii="Nunito" w:hAnsi="Nunito" w:eastAsia="Nunito"/>
            <w:lang w:val="en-ZA"/>
            <w:rPrChange w:author="Craig Parker" w:date="2024-07-09T11:32:00Z" w:id="514">
              <w:rPr>
                <w:rFonts w:eastAsia="Nunito"/>
                <w:lang w:val="en-ZA"/>
              </w:rPr>
            </w:rPrChange>
          </w:rPr>
          <w:t>A simplified, two-page notification form, available in Appendix C, will be used. It includes the study background, motivation, design, and specific data fields to be collected.</w:t>
        </w:r>
      </w:ins>
    </w:p>
    <w:p w:rsidRPr="00265FDD" w:rsidR="00265FDD" w:rsidP="00265FDD" w:rsidRDefault="00265FDD" w14:paraId="01BB0CB2" w14:textId="77777777">
      <w:pPr>
        <w:numPr>
          <w:ilvl w:val="1"/>
          <w:numId w:val="24"/>
        </w:numPr>
        <w:rPr>
          <w:ins w:author="Craig Parker" w:date="2024-07-09T11:23:00Z" w:id="515"/>
          <w:rFonts w:ascii="Nunito" w:hAnsi="Nunito" w:eastAsia="Nunito"/>
          <w:lang w:val="en-ZA"/>
          <w:rPrChange w:author="Craig Parker" w:date="2024-07-09T11:32:00Z" w:id="516">
            <w:rPr>
              <w:ins w:author="Craig Parker" w:date="2024-07-09T11:23:00Z" w:id="517"/>
              <w:rFonts w:eastAsia="Nunito"/>
              <w:lang w:val="en-ZA"/>
            </w:rPr>
          </w:rPrChange>
        </w:rPr>
      </w:pPr>
      <w:ins w:author="Craig Parker" w:date="2024-07-09T11:23:00Z" w:id="518">
        <w:r w:rsidRPr="00265FDD">
          <w:rPr>
            <w:rFonts w:ascii="Nunito" w:hAnsi="Nunito" w:eastAsia="Nunito"/>
            <w:lang w:val="en-ZA"/>
            <w:rPrChange w:author="Craig Parker" w:date="2024-07-09T11:32:00Z" w:id="519">
              <w:rPr>
                <w:rFonts w:eastAsia="Nunito"/>
                <w:lang w:val="en-ZA"/>
              </w:rPr>
            </w:rPrChange>
          </w:rPr>
          <w:t>The notification form must be submitted along with fully signed DSAs.</w:t>
        </w:r>
      </w:ins>
    </w:p>
    <w:p w:rsidRPr="00265FDD" w:rsidR="00265FDD" w:rsidP="00265FDD" w:rsidRDefault="00265FDD" w14:paraId="7FE2C760" w14:textId="77777777">
      <w:pPr>
        <w:numPr>
          <w:ilvl w:val="1"/>
          <w:numId w:val="24"/>
        </w:numPr>
        <w:rPr>
          <w:ins w:author="Craig Parker" w:date="2024-07-09T11:23:00Z" w:id="520"/>
          <w:rFonts w:ascii="Nunito" w:hAnsi="Nunito" w:eastAsia="Nunito"/>
          <w:lang w:val="en-ZA"/>
          <w:rPrChange w:author="Craig Parker" w:date="2024-07-09T11:32:00Z" w:id="521">
            <w:rPr>
              <w:ins w:author="Craig Parker" w:date="2024-07-09T11:23:00Z" w:id="522"/>
              <w:rFonts w:eastAsia="Nunito"/>
              <w:lang w:val="en-ZA"/>
            </w:rPr>
          </w:rPrChange>
        </w:rPr>
      </w:pPr>
      <w:ins w:author="Craig Parker" w:date="2024-07-09T11:23:00Z" w:id="523">
        <w:r w:rsidRPr="00265FDD">
          <w:rPr>
            <w:rFonts w:ascii="Nunito" w:hAnsi="Nunito" w:eastAsia="Nunito"/>
            <w:lang w:val="en-ZA"/>
            <w:rPrChange w:author="Craig Parker" w:date="2024-07-09T11:32:00Z" w:id="524">
              <w:rPr>
                <w:rFonts w:eastAsia="Nunito"/>
                <w:lang w:val="en-ZA"/>
              </w:rPr>
            </w:rPrChange>
          </w:rPr>
          <w:t>Wits HREC(Medical) will review the notifications and identify any red flags.</w:t>
        </w:r>
      </w:ins>
    </w:p>
    <w:p w:rsidRPr="00265FDD" w:rsidR="00265FDD" w:rsidP="00265FDD" w:rsidRDefault="00265FDD" w14:paraId="3A07AF5B" w14:textId="77777777">
      <w:pPr>
        <w:numPr>
          <w:ilvl w:val="0"/>
          <w:numId w:val="24"/>
        </w:numPr>
        <w:rPr>
          <w:ins w:author="Craig Parker" w:date="2024-07-09T11:23:00Z" w:id="525"/>
          <w:rFonts w:ascii="Nunito" w:hAnsi="Nunito" w:eastAsia="Nunito"/>
          <w:lang w:val="en-ZA"/>
          <w:rPrChange w:author="Craig Parker" w:date="2024-07-09T11:32:00Z" w:id="526">
            <w:rPr>
              <w:ins w:author="Craig Parker" w:date="2024-07-09T11:23:00Z" w:id="527"/>
              <w:rFonts w:eastAsia="Nunito"/>
              <w:lang w:val="en-ZA"/>
            </w:rPr>
          </w:rPrChange>
        </w:rPr>
      </w:pPr>
      <w:ins w:author="Craig Parker" w:date="2024-07-09T11:23:00Z" w:id="528">
        <w:r w:rsidRPr="00265FDD">
          <w:rPr>
            <w:rFonts w:ascii="Nunito" w:hAnsi="Nunito" w:eastAsia="Nunito"/>
            <w:b/>
            <w:bCs/>
            <w:lang w:val="en-ZA"/>
            <w:rPrChange w:author="Craig Parker" w:date="2024-07-09T11:32:00Z" w:id="529">
              <w:rPr>
                <w:rFonts w:eastAsia="Nunito"/>
                <w:b/>
                <w:bCs/>
                <w:lang w:val="en-ZA"/>
              </w:rPr>
            </w:rPrChange>
          </w:rPr>
          <w:t>Recommendations:</w:t>
        </w:r>
        <w:r w:rsidRPr="00265FDD">
          <w:rPr>
            <w:rFonts w:ascii="Nunito" w:hAnsi="Nunito" w:eastAsia="Nunito"/>
            <w:lang w:val="en-ZA"/>
            <w:rPrChange w:author="Craig Parker" w:date="2024-07-09T11:32:00Z" w:id="530">
              <w:rPr>
                <w:rFonts w:eastAsia="Nunito"/>
                <w:lang w:val="en-ZA"/>
              </w:rPr>
            </w:rPrChange>
          </w:rPr>
          <w:t xml:space="preserve"> </w:t>
        </w:r>
      </w:ins>
    </w:p>
    <w:p w:rsidRPr="00265FDD" w:rsidR="00265FDD" w:rsidP="00265FDD" w:rsidRDefault="00265FDD" w14:paraId="53DEFBD1" w14:textId="77777777">
      <w:pPr>
        <w:numPr>
          <w:ilvl w:val="1"/>
          <w:numId w:val="24"/>
        </w:numPr>
        <w:rPr>
          <w:ins w:author="Craig Parker" w:date="2024-07-09T11:23:00Z" w:id="531"/>
          <w:rFonts w:ascii="Nunito" w:hAnsi="Nunito" w:eastAsia="Nunito"/>
          <w:lang w:val="en-ZA"/>
          <w:rPrChange w:author="Craig Parker" w:date="2024-07-09T11:32:00Z" w:id="532">
            <w:rPr>
              <w:ins w:author="Craig Parker" w:date="2024-07-09T11:23:00Z" w:id="533"/>
              <w:rFonts w:eastAsia="Nunito"/>
              <w:lang w:val="en-ZA"/>
            </w:rPr>
          </w:rPrChange>
        </w:rPr>
      </w:pPr>
      <w:ins w:author="Craig Parker" w:date="2024-07-09T11:23:00Z" w:id="534">
        <w:r w:rsidRPr="00265FDD">
          <w:rPr>
            <w:rFonts w:ascii="Nunito" w:hAnsi="Nunito" w:eastAsia="Nunito"/>
            <w:lang w:val="en-ZA"/>
            <w:rPrChange w:author="Craig Parker" w:date="2024-07-09T11:32:00Z" w:id="535">
              <w:rPr>
                <w:rFonts w:eastAsia="Nunito"/>
                <w:lang w:val="en-ZA"/>
              </w:rPr>
            </w:rPrChange>
          </w:rPr>
          <w:t>The HEAT Centre must provide the ethics committee with a completed Notification Form for access to a new database, including background and objectives, methods (if different from the primary protocol), and a justification.</w:t>
        </w:r>
      </w:ins>
    </w:p>
    <w:p w:rsidRPr="00265FDD" w:rsidR="00265FDD" w:rsidP="00265FDD" w:rsidRDefault="00265FDD" w14:paraId="2C6F5EE3" w14:textId="77777777">
      <w:pPr>
        <w:numPr>
          <w:ilvl w:val="1"/>
          <w:numId w:val="24"/>
        </w:numPr>
        <w:rPr>
          <w:ins w:author="Craig Parker" w:date="2024-07-09T11:23:00Z" w:id="536"/>
          <w:rFonts w:ascii="Nunito" w:hAnsi="Nunito" w:eastAsia="Nunito"/>
          <w:lang w:val="en-ZA"/>
          <w:rPrChange w:author="Craig Parker" w:date="2024-07-09T11:32:00Z" w:id="537">
            <w:rPr>
              <w:ins w:author="Craig Parker" w:date="2024-07-09T11:23:00Z" w:id="538"/>
              <w:rFonts w:eastAsia="Nunito"/>
              <w:lang w:val="en-ZA"/>
            </w:rPr>
          </w:rPrChange>
        </w:rPr>
      </w:pPr>
      <w:ins w:author="Craig Parker" w:date="2024-07-09T11:23:00Z" w:id="539">
        <w:r w:rsidRPr="00265FDD">
          <w:rPr>
            <w:rFonts w:ascii="Nunito" w:hAnsi="Nunito" w:eastAsia="Nunito"/>
            <w:lang w:val="en-ZA"/>
            <w:rPrChange w:author="Craig Parker" w:date="2024-07-09T11:32:00Z" w:id="540">
              <w:rPr>
                <w:rFonts w:eastAsia="Nunito"/>
                <w:lang w:val="en-ZA"/>
              </w:rPr>
            </w:rPrChange>
          </w:rPr>
          <w:t>Notifications must include fully signed DTAs.</w:t>
        </w:r>
      </w:ins>
    </w:p>
    <w:p w:rsidRPr="00265FDD" w:rsidR="00265FDD" w:rsidP="00265FDD" w:rsidRDefault="00265FDD" w14:paraId="4797FBC3" w14:textId="77777777">
      <w:pPr>
        <w:numPr>
          <w:ilvl w:val="1"/>
          <w:numId w:val="24"/>
        </w:numPr>
        <w:rPr>
          <w:ins w:author="Craig Parker" w:date="2024-07-09T11:23:00Z" w:id="541"/>
          <w:rFonts w:ascii="Nunito" w:hAnsi="Nunito" w:eastAsia="Nunito"/>
          <w:lang w:val="en-ZA"/>
          <w:rPrChange w:author="Craig Parker" w:date="2024-07-09T11:32:00Z" w:id="542">
            <w:rPr>
              <w:ins w:author="Craig Parker" w:date="2024-07-09T11:23:00Z" w:id="543"/>
              <w:rFonts w:eastAsia="Nunito"/>
              <w:lang w:val="en-ZA"/>
            </w:rPr>
          </w:rPrChange>
        </w:rPr>
      </w:pPr>
      <w:ins w:author="Craig Parker" w:date="2024-07-09T11:23:00Z" w:id="544">
        <w:r w:rsidRPr="00265FDD">
          <w:rPr>
            <w:rFonts w:ascii="Nunito" w:hAnsi="Nunito" w:eastAsia="Nunito"/>
            <w:lang w:val="en-ZA"/>
            <w:rPrChange w:author="Craig Parker" w:date="2024-07-09T11:32:00Z" w:id="545">
              <w:rPr>
                <w:rFonts w:eastAsia="Nunito"/>
                <w:lang w:val="en-ZA"/>
              </w:rPr>
            </w:rPrChange>
          </w:rPr>
          <w:t>Data use may proceed once the ethics committee acknowledges the notification.</w:t>
        </w:r>
      </w:ins>
    </w:p>
    <w:p w:rsidRPr="00265FDD" w:rsidR="00265FDD" w:rsidP="00265FDD" w:rsidRDefault="00265FDD" w14:paraId="2CA244C1" w14:textId="48CD2D63">
      <w:pPr>
        <w:numPr>
          <w:ilvl w:val="1"/>
          <w:numId w:val="24"/>
        </w:numPr>
        <w:rPr>
          <w:ins w:author="Craig Parker" w:date="2024-07-09T11:23:00Z" w:id="546"/>
          <w:rFonts w:ascii="Nunito" w:hAnsi="Nunito" w:eastAsia="Nunito"/>
          <w:lang w:val="en-ZA"/>
          <w:rPrChange w:author="Craig Parker" w:date="2024-07-09T11:32:00Z" w:id="547">
            <w:rPr>
              <w:ins w:author="Craig Parker" w:date="2024-07-09T11:23:00Z" w:id="548"/>
              <w:rFonts w:eastAsia="Nunito"/>
              <w:lang w:val="en-ZA"/>
            </w:rPr>
          </w:rPrChange>
        </w:rPr>
      </w:pPr>
      <w:ins w:author="Craig Parker" w:date="2024-07-09T11:23:00Z" w:id="549">
        <w:r w:rsidRPr="00265FDD">
          <w:rPr>
            <w:rFonts w:ascii="Nunito" w:hAnsi="Nunito" w:eastAsia="Nunito"/>
            <w:lang w:val="en-ZA"/>
            <w:rPrChange w:author="Craig Parker" w:date="2024-07-09T11:32:00Z" w:id="550">
              <w:rPr>
                <w:rFonts w:eastAsia="Nunito"/>
                <w:lang w:val="en-ZA"/>
              </w:rPr>
            </w:rPrChange>
          </w:rPr>
          <w:t xml:space="preserve">The </w:t>
        </w:r>
      </w:ins>
      <w:ins w:author="Craig Parker" w:date="2024-07-09T11:26:00Z" w:id="551">
        <w:r w:rsidRPr="00265FDD">
          <w:rPr>
            <w:rFonts w:ascii="Nunito" w:hAnsi="Nunito" w:eastAsia="Nunito"/>
            <w:lang w:val="en-ZA"/>
            <w:rPrChange w:author="Craig Parker" w:date="2024-07-09T11:32:00Z" w:id="552">
              <w:rPr>
                <w:rFonts w:eastAsia="Nunito"/>
                <w:lang w:val="en-ZA"/>
              </w:rPr>
            </w:rPrChange>
          </w:rPr>
          <w:t>study's primary objectives</w:t>
        </w:r>
      </w:ins>
      <w:ins w:author="Craig Parker" w:date="2024-07-09T11:23:00Z" w:id="553">
        <w:r w:rsidRPr="00265FDD">
          <w:rPr>
            <w:rFonts w:ascii="Nunito" w:hAnsi="Nunito" w:eastAsia="Nunito"/>
            <w:lang w:val="en-ZA"/>
            <w:rPrChange w:author="Craig Parker" w:date="2024-07-09T11:32:00Z" w:id="554">
              <w:rPr>
                <w:rFonts w:eastAsia="Nunito"/>
                <w:lang w:val="en-ZA"/>
              </w:rPr>
            </w:rPrChange>
          </w:rPr>
          <w:t xml:space="preserve"> must be published before the HEAT Centre publications.</w:t>
        </w:r>
      </w:ins>
    </w:p>
    <w:p w:rsidRPr="00265FDD" w:rsidR="00265FDD" w:rsidP="00265FDD" w:rsidRDefault="00265FDD" w14:paraId="0C009910" w14:textId="77777777">
      <w:pPr>
        <w:rPr>
          <w:ins w:author="Craig Parker" w:date="2024-07-09T11:26:00Z" w:id="555"/>
          <w:rFonts w:ascii="Nunito" w:hAnsi="Nunito" w:eastAsia="Nunito"/>
          <w:lang w:val="en-ZA"/>
          <w:rPrChange w:author="Craig Parker" w:date="2024-07-09T11:32:00Z" w:id="556">
            <w:rPr>
              <w:ins w:author="Craig Parker" w:date="2024-07-09T11:26:00Z" w:id="557"/>
              <w:rFonts w:eastAsia="Nunito"/>
              <w:lang w:val="en-ZA"/>
            </w:rPr>
          </w:rPrChange>
        </w:rPr>
      </w:pPr>
    </w:p>
    <w:p w:rsidRPr="00265FDD" w:rsidR="00265FDD" w:rsidP="4CBF20F8" w:rsidRDefault="4CBF20F8" w14:paraId="4D562831" w14:textId="3D6F1559">
      <w:pPr>
        <w:rPr>
          <w:ins w:author="Craig Parker" w:date="2024-07-09T11:19:00Z" w:id="558"/>
          <w:rFonts w:ascii="Nunito" w:hAnsi="Nunito" w:eastAsia="Nunito"/>
          <w:lang w:val="en-ZA"/>
          <w:rPrChange w:author="Craig Parker" w:date="2024-07-09T11:22:00Z" w:id="559">
            <w:rPr>
              <w:ins w:author="Craig Parker" w:date="2024-07-09T11:19:00Z" w:id="560"/>
              <w:rFonts w:eastAsia="Nunito"/>
              <w:b/>
              <w:bCs/>
              <w:lang w:val="en-ZA"/>
            </w:rPr>
          </w:rPrChange>
        </w:rPr>
      </w:pPr>
      <w:ins w:author="Craig Parker" w:date="2024-07-09T11:23:00Z" w:id="561">
        <w:r w:rsidRPr="4CBF20F8">
          <w:rPr>
            <w:rFonts w:ascii="Nunito" w:hAnsi="Nunito" w:eastAsia="Nunito"/>
            <w:lang w:val="en-ZA"/>
            <w:rPrChange w:author="Craig Parker" w:date="2024-07-09T11:32:00Z" w:id="562">
              <w:rPr>
                <w:rFonts w:eastAsia="Nunito"/>
                <w:lang w:val="en-ZA"/>
              </w:rPr>
            </w:rPrChange>
          </w:rPr>
          <w:t>This process ensures that all RP2 studies adhere to ethical guidelines and processes, maintaining the integrity and compliance of the HEAT Centre's research activities.</w:t>
        </w:r>
      </w:ins>
    </w:p>
    <w:p w:rsidR="007813F4" w:rsidDel="0035702A" w:rsidRDefault="54FBA741" w14:paraId="000000AC" w14:textId="4107FA7B">
      <w:pPr>
        <w:pStyle w:val="Heading2"/>
        <w:numPr>
          <w:ilvl w:val="0"/>
          <w:numId w:val="10"/>
        </w:numPr>
        <w:rPr>
          <w:del w:author="Craig Parker" w:date="2024-07-09T11:21:00Z" w:id="563"/>
          <w:rFonts w:eastAsia="Nunito" w:cs="Nunito"/>
        </w:rPr>
      </w:pPr>
      <w:del w:author="Craig Parker" w:date="2024-07-09T11:21:00Z" w:id="564">
        <w:r w:rsidRPr="4CBF20F8" w:rsidDel="4CBF20F8">
          <w:rPr>
            <w:rFonts w:eastAsia="Nunito" w:cs="Nunito"/>
          </w:rPr>
          <w:delText xml:space="preserve">Setting up the </w:delText>
        </w:r>
      </w:del>
      <w:del w:author="Craig Parker" w:date="2024-08-04T19:31:00Z" w:id="565">
        <w:r w:rsidRPr="4CBF20F8" w:rsidDel="4CBF20F8">
          <w:rPr>
            <w:rFonts w:eastAsia="Nunito" w:cs="Nunito"/>
          </w:rPr>
          <w:delText>DSA</w:delText>
        </w:r>
      </w:del>
      <w:del w:author="Craig Parker" w:date="2024-07-09T11:21:00Z" w:id="566">
        <w:r w:rsidRPr="4CBF20F8" w:rsidDel="4CBF20F8">
          <w:rPr>
            <w:rFonts w:eastAsia="Nunito" w:cs="Nunito"/>
          </w:rPr>
          <w:delText xml:space="preserve"> between the health data provider and CSAG/UCT</w:delText>
        </w:r>
      </w:del>
      <w:del w:author="Craig Parker" w:date="2024-08-04T19:31:00Z" w:id="567">
        <w:r w:rsidRPr="4CBF20F8" w:rsidDel="4CBF20F8">
          <w:rPr>
            <w:rFonts w:eastAsia="Nunito" w:cs="Nunito"/>
          </w:rPr>
          <w:delText xml:space="preserve"> or </w:delText>
        </w:r>
      </w:del>
      <w:del w:author="Craig Parker" w:date="2024-07-08T11:52:00Z" w:id="568">
        <w:r w:rsidRPr="4CBF20F8" w:rsidDel="4CBF20F8">
          <w:rPr>
            <w:rFonts w:eastAsia="Nunito" w:cs="Nunito"/>
          </w:rPr>
          <w:delText>WR</w:delText>
        </w:r>
      </w:del>
      <w:del w:author="Craig Parker" w:date="2024-08-04T19:31:00Z" w:id="569">
        <w:r w:rsidRPr="4CBF20F8" w:rsidDel="4CBF20F8">
          <w:rPr>
            <w:rFonts w:eastAsia="Nunito" w:cs="Nunito"/>
          </w:rPr>
          <w:delText>HI</w:delText>
        </w:r>
      </w:del>
      <w:bookmarkStart w:name="_Toc172635209" w:id="570"/>
      <w:bookmarkEnd w:id="570"/>
    </w:p>
    <w:customXmlDelRangeStart w:author="Craig Parker" w:date="2024-07-09T11:21:00Z" w:id="19445"/>
    <w:sdt>
      <w:sdtPr>
        <w:tag w:val="goog_rdk_13"/>
        <w:id w:val="-1378780148"/>
        <w:placeholder>
          <w:docPart w:val="DefaultPlaceholder_1081868574"/>
        </w:placeholder>
      </w:sdtPr>
      <w:sdtEndPr/>
      <w:sdtContent>
        <w:customXmlDelRangeEnd w:id="19445"/>
        <w:p w:rsidRPr="007813F4" w:rsidR="007813F4" w:rsidDel="0035702A" w:rsidRDefault="00036D26" w14:paraId="000000AD" w14:textId="0D30CEE9">
          <w:pPr>
            <w:rPr>
              <w:del w:author="Craig Parker" w:date="2024-07-09T11:21:00Z" w:id="572"/>
              <w:rFonts w:ascii="Nunito" w:hAnsi="Nunito" w:eastAsia="Nunito" w:cs="Nunito"/>
              <w:highlight w:val="yellow"/>
              <w:rPrChange w:author="Lisa van Aardenne" w:date="2024-02-09T11:39:00Z" w:id="573">
                <w:rPr>
                  <w:del w:author="Craig Parker" w:date="2024-07-09T11:21:00Z" w:id="574"/>
                  <w:rFonts w:ascii="Nunito" w:hAnsi="Nunito" w:eastAsia="Nunito" w:cs="Nunito"/>
                </w:rPr>
              </w:rPrChange>
            </w:rPr>
          </w:pPr>
          <w:customXmlDelRangeStart w:author="Craig Parker" w:date="2024-07-09T11:21:00Z" w:id="575"/>
          <w:sdt>
            <w:sdtPr>
              <w:tag w:val="goog_rdk_11"/>
              <w:id w:val="1365091725"/>
              <w:placeholder>
                <w:docPart w:val="DefaultPlaceholder_1081868574"/>
              </w:placeholder>
            </w:sdtPr>
            <w:sdtEndPr/>
            <w:sdtContent>
              <w:customXmlDelRangeEnd w:id="575"/>
              <w:commentRangeStart w:id="576"/>
              <w:customXmlDelRangeStart w:author="Craig Parker" w:date="2024-07-09T11:21:00Z" w:id="577"/>
            </w:sdtContent>
          </w:sdt>
          <w:customXmlDelRangeEnd w:id="577"/>
          <w:commentRangeEnd w:id="576"/>
          <w:r>
            <w:rPr>
              <w:rStyle w:val="CommentReference"/>
            </w:rPr>
            <w:commentReference w:id="576"/>
          </w:r>
          <w:customXmlDelRangeStart w:author="Craig Parker" w:date="2024-07-09T11:21:00Z" w:id="578"/>
          <w:sdt>
            <w:sdtPr>
              <w:tag w:val="goog_rdk_12"/>
              <w:id w:val="679164098"/>
              <w:placeholder>
                <w:docPart w:val="DefaultPlaceholder_1081868574"/>
              </w:placeholder>
            </w:sdtPr>
            <w:sdtEndPr/>
            <w:sdtContent>
              <w:customXmlDelRangeEnd w:id="578"/>
              <w:del w:author="Craig Parker" w:date="2024-08-04T19:31:00Z" w:id="579">
                <w:r w:rsidRPr="4CBF20F8" w:rsidDel="4CBF20F8">
                  <w:rPr>
                    <w:rFonts w:ascii="Nunito" w:hAnsi="Nunito" w:eastAsia="Nunito" w:cs="Nunito"/>
                    <w:highlight w:val="yellow"/>
                    <w:rPrChange w:author="Lisa van Aardenne" w:date="2024-02-09T11:39:00Z" w:id="580">
                      <w:rPr>
                        <w:rFonts w:ascii="Nunito" w:hAnsi="Nunito" w:eastAsia="Nunito" w:cs="Nunito"/>
                      </w:rPr>
                    </w:rPrChange>
                  </w:rPr>
                  <w:delText xml:space="preserve">As noted above, a DSA will be required between each health data provider and UCT </w:delText>
                </w:r>
                <w:r w:rsidRPr="4CBF20F8" w:rsidDel="4CBF20F8">
                  <w:rPr>
                    <w:rFonts w:ascii="Nunito" w:hAnsi="Nunito" w:eastAsia="Nunito" w:cs="Nunito"/>
                    <w:highlight w:val="yellow"/>
                  </w:rPr>
                  <w:delText xml:space="preserve">or </w:delText>
                </w:r>
              </w:del>
              <w:del w:author="Craig Parker" w:date="2024-07-08T11:51:00Z" w:id="581">
                <w:r w:rsidRPr="4CBF20F8" w:rsidDel="4CBF20F8">
                  <w:rPr>
                    <w:rFonts w:ascii="Nunito" w:hAnsi="Nunito" w:eastAsia="Nunito" w:cs="Nunito"/>
                    <w:highlight w:val="yellow"/>
                  </w:rPr>
                  <w:delText>WRHI</w:delText>
                </w:r>
              </w:del>
              <w:del w:author="Craig Parker" w:date="2024-08-04T19:31:00Z" w:id="582">
                <w:r w:rsidRPr="4CBF20F8" w:rsidDel="4CBF20F8">
                  <w:rPr>
                    <w:rFonts w:ascii="Nunito" w:hAnsi="Nunito" w:eastAsia="Nunito" w:cs="Nunito"/>
                    <w:highlight w:val="yellow"/>
                  </w:rPr>
                  <w:delText xml:space="preserve"> </w:delText>
                </w:r>
              </w:del>
              <w:del w:author="Craig Parker" w:date="2024-07-09T11:19:00Z" w:id="583">
                <w:r w:rsidRPr="4CBF20F8" w:rsidDel="4CBF20F8">
                  <w:rPr>
                    <w:rFonts w:ascii="Nunito" w:hAnsi="Nunito" w:eastAsia="Nunito" w:cs="Nunito"/>
                    <w:highlight w:val="yellow"/>
                    <w:rPrChange w:author="Lisa van Aardenne" w:date="2024-02-09T11:39:00Z" w:id="584">
                      <w:rPr>
                        <w:rFonts w:ascii="Nunito" w:hAnsi="Nunito" w:eastAsia="Nunito" w:cs="Nunito"/>
                      </w:rPr>
                    </w:rPrChange>
                  </w:rPr>
                  <w:delText xml:space="preserve">in order to enable the transfer of health data to UCT, and the subsequent processing, analysis, and potentially publishing.  </w:delText>
                </w:r>
              </w:del>
              <w:customXmlDelRangeStart w:author="Craig Parker" w:date="2024-07-09T11:21:00Z" w:id="585"/>
            </w:sdtContent>
          </w:sdt>
          <w:customXmlDelRangeEnd w:id="585"/>
        </w:p>
        <w:customXmlDelRangeStart w:author="Craig Parker" w:date="2024-07-09T11:21:00Z" w:id="16637"/>
      </w:sdtContent>
    </w:sdt>
    <w:customXmlDelRangeEnd w:id="16637"/>
    <w:bookmarkStart w:name="_Toc172635210" w:displacedByCustomXml="prev" w:id="587"/>
    <w:bookmarkEnd w:displacedByCustomXml="prev" w:id="587"/>
    <w:bookmarkStart w:name="_Toc172635211" w:displacedByCustomXml="prev" w:id="588"/>
    <w:bookmarkEnd w:displacedByCustomXml="prev" w:id="588"/>
    <w:p w:rsidR="007813F4" w:rsidDel="0035702A" w:rsidRDefault="54FBA741" w14:paraId="000000B1" w14:textId="18939FCA">
      <w:pPr>
        <w:rPr>
          <w:del w:author="Craig Parker" w:date="2024-07-09T11:20:00Z" w:id="589"/>
          <w:rFonts w:ascii="Nunito" w:hAnsi="Nunito" w:eastAsia="Nunito" w:cs="Nunito"/>
        </w:rPr>
      </w:pPr>
      <w:del w:author="Craig Parker" w:date="2024-07-09T11:13:00Z" w:id="590">
        <w:r w:rsidRPr="4CBF20F8" w:rsidDel="4CBF20F8">
          <w:rPr>
            <w:rFonts w:ascii="Nunito" w:hAnsi="Nunito" w:eastAsia="Nunito" w:cs="Nunito"/>
          </w:rPr>
          <w:delText xml:space="preserve">There are two main scenarios for </w:delText>
        </w:r>
      </w:del>
      <w:del w:author="Craig Parker" w:date="2024-08-04T19:31:00Z" w:id="591">
        <w:r w:rsidRPr="4CBF20F8" w:rsidDel="4CBF20F8">
          <w:rPr>
            <w:rFonts w:ascii="Nunito" w:hAnsi="Nunito" w:eastAsia="Nunito" w:cs="Nunito"/>
          </w:rPr>
          <w:delText>DSA</w:delText>
        </w:r>
      </w:del>
      <w:del w:author="Craig Parker" w:date="2024-07-09T11:13:00Z" w:id="592">
        <w:r w:rsidRPr="4CBF20F8" w:rsidDel="4CBF20F8">
          <w:rPr>
            <w:rFonts w:ascii="Nunito" w:hAnsi="Nunito" w:eastAsia="Nunito" w:cs="Nunito"/>
          </w:rPr>
          <w:delText>s which depends on the requirements of the data provider as well as relevant national or international legislation on health data sharing:</w:delText>
        </w:r>
      </w:del>
      <w:del w:author="Craig Parker" w:date="2024-08-04T19:31:00Z" w:id="593">
        <w:r>
          <w:br/>
        </w:r>
      </w:del>
      <w:del w:author="Craig Parker" w:date="2024-08-04T19:06:00Z" w:id="594">
        <w:r>
          <w:br/>
        </w:r>
      </w:del>
      <w:del w:author="Craig Parker" w:date="2024-08-04T19:31:00Z" w:id="595">
        <w:r w:rsidRPr="4CBF20F8" w:rsidDel="4CBF20F8">
          <w:rPr>
            <w:rFonts w:ascii="Nunito" w:hAnsi="Nunito" w:eastAsia="Nunito" w:cs="Nunito"/>
            <w:b/>
            <w:bCs/>
            <w:i/>
            <w:iCs/>
          </w:rPr>
          <w:delText xml:space="preserve">a) The </w:delText>
        </w:r>
      </w:del>
      <w:del w:author="Craig Parker" w:date="2024-07-08T09:33:00Z" w:id="596">
        <w:r w:rsidRPr="4CBF20F8" w:rsidDel="4CBF20F8">
          <w:rPr>
            <w:rFonts w:ascii="Nunito" w:hAnsi="Nunito" w:eastAsia="Nunito" w:cs="Nunito"/>
            <w:b/>
            <w:bCs/>
            <w:i/>
            <w:iCs/>
          </w:rPr>
          <w:delText>DSA</w:delText>
        </w:r>
      </w:del>
      <w:del w:author="Craig Parker" w:date="2024-08-04T19:31:00Z" w:id="597">
        <w:r w:rsidRPr="4CBF20F8" w:rsidDel="4CBF20F8">
          <w:rPr>
            <w:rFonts w:ascii="Nunito" w:hAnsi="Nunito" w:eastAsia="Nunito" w:cs="Nunito"/>
            <w:b/>
            <w:bCs/>
            <w:i/>
            <w:iCs/>
          </w:rPr>
          <w:delText xml:space="preserve"> states that only one person/institution can access/use the data and/or the data must remain on that institutions computing platform/system</w:delText>
        </w:r>
      </w:del>
      <w:del w:author="Craig Parker" w:date="2024-08-04T19:06:00Z" w:id="598">
        <w:r>
          <w:br/>
        </w:r>
      </w:del>
      <w:del w:author="Craig Parker" w:date="2024-08-04T19:31:00Z" w:id="599">
        <w:r>
          <w:br/>
        </w:r>
      </w:del>
      <w:del w:author="Craig Parker" w:date="2024-07-09T11:13:00Z" w:id="600">
        <w:r w:rsidRPr="4CBF20F8" w:rsidDel="4CBF20F8">
          <w:rPr>
            <w:rFonts w:ascii="Nunito" w:hAnsi="Nunito" w:eastAsia="Nunito" w:cs="Nunito"/>
          </w:rPr>
          <w:delText xml:space="preserve">In this case the approach is that the </w:delText>
        </w:r>
      </w:del>
      <w:del w:author="Craig Parker" w:date="2024-08-04T19:31:00Z" w:id="601">
        <w:r w:rsidRPr="4CBF20F8" w:rsidDel="4CBF20F8">
          <w:rPr>
            <w:rFonts w:ascii="Nunito" w:hAnsi="Nunito" w:eastAsia="Nunito" w:cs="Nunito"/>
          </w:rPr>
          <w:delText>DSA</w:delText>
        </w:r>
      </w:del>
      <w:del w:author="Craig Parker" w:date="2024-07-09T11:13:00Z" w:id="602">
        <w:r w:rsidRPr="4CBF20F8" w:rsidDel="4CBF20F8">
          <w:rPr>
            <w:rFonts w:ascii="Nunito" w:hAnsi="Nunito" w:eastAsia="Nunito" w:cs="Nunito"/>
          </w:rPr>
          <w:delText xml:space="preserve"> assigns access to the data to UCT and that remote analysis of the data can then be provided through the UCT data analysis platform.</w:delText>
        </w:r>
      </w:del>
      <w:del w:author="Craig Parker" w:date="2024-08-04T19:31:00Z" w:id="603">
        <w:r>
          <w:br/>
        </w:r>
      </w:del>
      <w:del w:author="Craig Parker" w:date="2024-08-04T19:06:00Z" w:id="604">
        <w:r>
          <w:br/>
        </w:r>
      </w:del>
      <w:commentRangeStart w:id="605"/>
      <w:commentRangeStart w:id="606"/>
      <w:del w:author="Craig Parker" w:date="2024-08-04T19:31:00Z" w:id="607">
        <w:r w:rsidRPr="4CBF20F8" w:rsidDel="4CBF20F8">
          <w:rPr>
            <w:rFonts w:ascii="Nunito" w:hAnsi="Nunito" w:eastAsia="Nunito" w:cs="Nunito"/>
            <w:b/>
            <w:bCs/>
            <w:i/>
            <w:iCs/>
          </w:rPr>
          <w:delText xml:space="preserve">b) The </w:delText>
        </w:r>
      </w:del>
      <w:del w:author="Craig Parker" w:date="2024-07-08T09:33:00Z" w:id="608">
        <w:r w:rsidRPr="4CBF20F8" w:rsidDel="4CBF20F8">
          <w:rPr>
            <w:rFonts w:ascii="Nunito" w:hAnsi="Nunito" w:eastAsia="Nunito" w:cs="Nunito"/>
            <w:b/>
            <w:bCs/>
            <w:i/>
            <w:iCs/>
          </w:rPr>
          <w:delText>DSA</w:delText>
        </w:r>
      </w:del>
      <w:del w:author="Craig Parker" w:date="2024-08-04T19:31:00Z" w:id="609">
        <w:r w:rsidRPr="4CBF20F8" w:rsidDel="4CBF20F8">
          <w:rPr>
            <w:rFonts w:ascii="Nunito" w:hAnsi="Nunito" w:eastAsia="Nunito" w:cs="Nunito"/>
            <w:b/>
            <w:bCs/>
            <w:i/>
            <w:iCs/>
          </w:rPr>
          <w:delText xml:space="preserve"> states that the data is available for use across the consortium or by pre-identified individuals from across the consortium.  </w:delText>
        </w:r>
      </w:del>
      <w:del w:author="Craig Parker" w:date="2024-08-04T19:06:00Z" w:id="610">
        <w:r>
          <w:br/>
        </w:r>
      </w:del>
      <w:del w:author="Craig Parker" w:date="2024-08-04T19:31:00Z" w:id="611">
        <w:r>
          <w:br/>
        </w:r>
      </w:del>
      <w:del w:author="Craig Parker" w:date="2024-07-09T11:13:00Z" w:id="612">
        <w:r w:rsidRPr="4CBF20F8" w:rsidDel="4CBF20F8">
          <w:rPr>
            <w:rFonts w:ascii="Nunito" w:hAnsi="Nunito" w:eastAsia="Nunito" w:cs="Nunito"/>
          </w:rPr>
          <w:delText>In this case the data should be copied to the UCT DMP as the primary/canonical version, but</w:delText>
        </w:r>
      </w:del>
      <w:del w:author="Craig Parker" w:date="2024-08-04T19:31:00Z" w:id="613">
        <w:r w:rsidRPr="4CBF20F8" w:rsidDel="4CBF20F8">
          <w:rPr>
            <w:rFonts w:ascii="Nunito" w:hAnsi="Nunito" w:eastAsia="Nunito" w:cs="Nunito"/>
          </w:rPr>
          <w:delText xml:space="preserve"> copies can then be made to be used by consortium partners on their own computing platforms as permitted by the </w:delText>
        </w:r>
      </w:del>
      <w:del w:author="Craig Parker" w:date="2024-07-08T09:33:00Z" w:id="614">
        <w:r w:rsidRPr="4CBF20F8" w:rsidDel="4CBF20F8">
          <w:rPr>
            <w:rFonts w:ascii="Nunito" w:hAnsi="Nunito" w:eastAsia="Nunito" w:cs="Nunito"/>
          </w:rPr>
          <w:delText>DSA</w:delText>
        </w:r>
      </w:del>
      <w:commentRangeEnd w:id="605"/>
      <w:r>
        <w:rPr>
          <w:rStyle w:val="CommentReference"/>
        </w:rPr>
        <w:commentReference w:id="605"/>
      </w:r>
      <w:commentRangeEnd w:id="606"/>
      <w:r>
        <w:rPr>
          <w:rStyle w:val="CommentReference"/>
        </w:rPr>
        <w:commentReference w:id="606"/>
      </w:r>
      <w:bookmarkStart w:name="_Toc172635214" w:id="615"/>
      <w:bookmarkEnd w:id="615"/>
    </w:p>
    <w:p w:rsidR="007813F4" w:rsidDel="0035702A" w:rsidRDefault="007813F4" w14:paraId="000000B2" w14:textId="0810BFEF">
      <w:pPr>
        <w:rPr>
          <w:del w:author="Craig Parker" w:date="2024-07-09T11:21:00Z" w:id="616"/>
          <w:rFonts w:ascii="Nunito" w:hAnsi="Nunito" w:eastAsia="Nunito" w:cs="Nunito"/>
        </w:rPr>
      </w:pPr>
      <w:bookmarkStart w:name="_Toc172635215" w:id="617"/>
      <w:bookmarkEnd w:id="617"/>
    </w:p>
    <w:p w:rsidRPr="007813F4" w:rsidR="007813F4" w:rsidDel="0035702A" w:rsidRDefault="00036D26" w14:paraId="000000B3" w14:textId="725A7278">
      <w:pPr>
        <w:pStyle w:val="Heading2"/>
        <w:numPr>
          <w:ilvl w:val="0"/>
          <w:numId w:val="10"/>
        </w:numPr>
        <w:rPr>
          <w:del w:author="Craig Parker" w:date="2024-07-09T11:20:00Z" w:id="618"/>
          <w:rFonts w:eastAsia="Nunito" w:cs="Nunito"/>
          <w:highlight w:val="yellow"/>
          <w:rPrChange w:author="Lisa van Aardenne" w:date="2024-02-09T11:44:00Z" w:id="619">
            <w:rPr>
              <w:del w:author="Craig Parker" w:date="2024-07-09T11:20:00Z" w:id="620"/>
              <w:rFonts w:eastAsia="Nunito" w:cs="Nunito"/>
            </w:rPr>
          </w:rPrChange>
        </w:rPr>
      </w:pPr>
      <w:customXmlDelRangeStart w:author="Craig Parker" w:date="2024-07-09T11:20:00Z" w:id="621"/>
      <w:sdt>
        <w:sdtPr>
          <w:rPr>
            <w:b w:val="0"/>
            <w:bCs w:val="0"/>
            <w:caps w:val="0"/>
          </w:rPr>
          <w:tag w:val="goog_rdk_18"/>
          <w:id w:val="-1839535142"/>
          <w:placeholder>
            <w:docPart w:val="DefaultPlaceholder_1081868574"/>
          </w:placeholder>
        </w:sdtPr>
        <w:sdtEndPr/>
        <w:sdtContent>
          <w:customXmlDelRangeEnd w:id="621"/>
          <w:customXmlDelRangeStart w:author="Craig Parker" w:date="2024-07-09T11:20:00Z" w:id="622"/>
          <w:sdt>
            <w:sdtPr>
              <w:rPr>
                <w:b w:val="0"/>
                <w:bCs w:val="0"/>
                <w:caps w:val="0"/>
              </w:rPr>
              <w:tag w:val="goog_rdk_16"/>
              <w:id w:val="-685062177"/>
              <w:placeholder>
                <w:docPart w:val="DefaultPlaceholder_1081868574"/>
              </w:placeholder>
            </w:sdtPr>
            <w:sdtEndPr/>
            <w:sdtContent>
              <w:customXmlDelRangeEnd w:id="622"/>
              <w:customXmlDelRangeStart w:author="Craig Parker" w:date="2024-07-09T11:20:00Z" w:id="623"/>
            </w:sdtContent>
          </w:sdt>
          <w:customXmlDelRangeEnd w:id="623"/>
          <w:customXmlDelRangeStart w:author="Craig Parker" w:date="2024-07-09T11:20:00Z" w:id="624"/>
          <w:sdt>
            <w:sdtPr>
              <w:rPr>
                <w:b w:val="0"/>
                <w:bCs w:val="0"/>
                <w:caps w:val="0"/>
              </w:rPr>
              <w:tag w:val="goog_rdk_17"/>
              <w:id w:val="2002381353"/>
              <w:placeholder>
                <w:docPart w:val="DefaultPlaceholder_1081868574"/>
              </w:placeholder>
            </w:sdtPr>
            <w:sdtEndPr/>
            <w:sdtContent>
              <w:customXmlDelRangeEnd w:id="624"/>
              <w:del w:author="Craig Parker" w:date="2024-08-04T19:31:00Z" w:id="625">
                <w:r w:rsidRPr="0E5C9AB3" w:rsidDel="0E5C9AB3">
                  <w:rPr>
                    <w:rFonts w:eastAsia="Nunito" w:cs="Nunito"/>
                    <w:b w:val="0"/>
                    <w:bCs w:val="0"/>
                    <w:caps w:val="0"/>
                    <w:highlight w:val="yellow"/>
                    <w:rPrChange w:author="Lisa van Aardenne" w:date="2024-02-09T11:44:00Z" w:id="626">
                      <w:rPr>
                        <w:rFonts w:eastAsia="Nunito" w:cs="Nunito"/>
                        <w:b w:val="0"/>
                        <w:bCs w:val="0"/>
                        <w:caps w:val="0"/>
                      </w:rPr>
                    </w:rPrChange>
                  </w:rPr>
                  <w:delText>Ethics approval</w:delText>
                </w:r>
              </w:del>
              <w:customXmlDelRangeStart w:author="Craig Parker" w:date="2024-07-09T11:20:00Z" w:id="627"/>
            </w:sdtContent>
          </w:sdt>
          <w:customXmlDelRangeEnd w:id="627"/>
          <w:customXmlDelRangeStart w:author="Craig Parker" w:date="2024-07-09T11:20:00Z" w:id="628"/>
        </w:sdtContent>
      </w:sdt>
      <w:customXmlDelRangeEnd w:id="628"/>
      <w:bookmarkStart w:name="_Toc172635216" w:id="629"/>
      <w:bookmarkEnd w:id="629"/>
    </w:p>
    <w:customXmlDelRangeStart w:author="Craig Parker" w:date="2024-07-09T11:20:00Z" w:id="5993"/>
    <w:sdt>
      <w:sdtPr>
        <w:tag w:val="goog_rdk_20"/>
        <w:id w:val="210621978"/>
        <w:placeholder>
          <w:docPart w:val="DefaultPlaceholder_1081868574"/>
        </w:placeholder>
      </w:sdtPr>
      <w:sdtEndPr/>
      <w:sdtContent>
        <w:customXmlDelRangeEnd w:id="5993"/>
        <w:p w:rsidRPr="007813F4" w:rsidR="007813F4" w:rsidDel="0035702A" w:rsidRDefault="00036D26" w14:paraId="000000B4" w14:textId="21CBAE1C">
          <w:pPr>
            <w:rPr>
              <w:del w:author="Craig Parker" w:date="2024-07-09T11:16:00Z" w:id="631"/>
              <w:rFonts w:ascii="Nunito" w:hAnsi="Nunito" w:eastAsia="Nunito" w:cs="Nunito"/>
              <w:highlight w:val="yellow"/>
              <w:rPrChange w:author="Lisa van Aardenne" w:date="2024-02-09T11:44:00Z" w:id="632">
                <w:rPr>
                  <w:del w:author="Craig Parker" w:date="2024-07-09T11:16:00Z" w:id="633"/>
                  <w:rFonts w:ascii="Nunito" w:hAnsi="Nunito" w:eastAsia="Nunito" w:cs="Nunito"/>
                </w:rPr>
              </w:rPrChange>
            </w:rPr>
          </w:pPr>
          <w:customXmlDelRangeStart w:author="Craig Parker" w:date="2024-07-09T11:20:00Z" w:id="634"/>
          <w:sdt>
            <w:sdtPr>
              <w:tag w:val="goog_rdk_19"/>
              <w:id w:val="2036695121"/>
              <w:placeholder>
                <w:docPart w:val="DefaultPlaceholder_1081868574"/>
              </w:placeholder>
            </w:sdtPr>
            <w:sdtEndPr/>
            <w:sdtContent>
              <w:customXmlDelRangeEnd w:id="634"/>
              <w:del w:author="Craig Parker" w:date="2024-07-09T11:15:00Z" w:id="635">
                <w:r w:rsidRPr="4CBF20F8" w:rsidDel="4CBF20F8">
                  <w:rPr>
                    <w:rFonts w:ascii="Nunito" w:hAnsi="Nunito" w:eastAsia="Nunito" w:cs="Nunito"/>
                    <w:highlight w:val="yellow"/>
                    <w:rPrChange w:author="Lisa van Aardenne" w:date="2024-02-09T11:44:00Z" w:id="636">
                      <w:rPr>
                        <w:rFonts w:ascii="Nunito" w:hAnsi="Nunito" w:eastAsia="Nunito" w:cs="Nunito"/>
                      </w:rPr>
                    </w:rPrChange>
                  </w:rPr>
                  <w:delText xml:space="preserve">As additional databases become available to the study team and </w:delText>
                </w:r>
              </w:del>
              <w:del w:author="Craig Parker" w:date="2024-08-04T19:31:00Z" w:id="637">
                <w:r w:rsidRPr="4CBF20F8" w:rsidDel="4CBF20F8">
                  <w:rPr>
                    <w:rFonts w:ascii="Nunito" w:hAnsi="Nunito" w:eastAsia="Nunito" w:cs="Nunito"/>
                    <w:highlight w:val="yellow"/>
                    <w:rPrChange w:author="Lisa van Aardenne" w:date="2024-02-09T11:44:00Z" w:id="638">
                      <w:rPr>
                        <w:rFonts w:ascii="Nunito" w:hAnsi="Nunito" w:eastAsia="Nunito" w:cs="Nunito"/>
                      </w:rPr>
                    </w:rPrChange>
                  </w:rPr>
                  <w:delText>DSAs are agreed to, we will notify the UCT Science Faculty Ethics Committee in writing of the new study that has agreed to contribute data to the study. We will provide information about the database prior to actual data transfer. We will inform the committee of the name of the study, study acronym, contact details of the data owners, details of the ethics approval of the original study including informed consent parameters, study country and provide a copy of the DSA. We will make additional information av</w:delText>
                </w:r>
                <w:r w:rsidRPr="4CBF20F8" w:rsidDel="4CBF20F8">
                  <w:rPr>
                    <w:rFonts w:ascii="Nunito" w:hAnsi="Nunito" w:eastAsia="Nunito" w:cs="Nunito"/>
                    <w:highlight w:val="yellow"/>
                    <w:rPrChange w:author="Lisa van Aardenne" w:date="2024-02-09T11:44:00Z" w:id="639">
                      <w:rPr>
                        <w:rFonts w:ascii="Nunito" w:hAnsi="Nunito" w:eastAsia="Nunito" w:cs="Nunito"/>
                      </w:rPr>
                    </w:rPrChange>
                  </w:rPr>
                  <w:delText>ailable on the study where requested by the ethics committee.</w:delText>
                </w:r>
              </w:del>
              <w:customXmlDelRangeStart w:author="Craig Parker" w:date="2024-07-09T11:20:00Z" w:id="640"/>
            </w:sdtContent>
          </w:sdt>
          <w:customXmlDelRangeEnd w:id="640"/>
        </w:p>
        <w:customXmlDelRangeStart w:author="Craig Parker" w:date="2024-07-09T11:20:00Z" w:id="25835"/>
      </w:sdtContent>
    </w:sdt>
    <w:customXmlDelRangeEnd w:id="25835"/>
    <w:bookmarkStart w:name="_Toc172635217" w:displacedByCustomXml="prev" w:id="642"/>
    <w:bookmarkEnd w:displacedByCustomXml="prev" w:id="642"/>
    <w:p w:rsidRPr="000564D8" w:rsidR="007813F4" w:rsidDel="0035702A" w:rsidRDefault="009511AE" w14:paraId="000000B5" w14:textId="034B091F">
      <w:pPr>
        <w:spacing w:before="240"/>
        <w:rPr>
          <w:del w:author="Craig Parker" w:date="2024-07-09T11:20:00Z" w:id="643"/>
          <w:rFonts w:ascii="Nunito" w:hAnsi="Nunito" w:eastAsia="Nunito" w:cs="Nunito"/>
          <w:lang w:val="en-ZA"/>
          <w:rPrChange w:author="Craig Parker" w:date="2024-07-09T10:01:00Z" w:id="644">
            <w:rPr>
              <w:del w:author="Craig Parker" w:date="2024-07-09T11:20:00Z" w:id="645"/>
              <w:rFonts w:ascii="Nunito" w:hAnsi="Nunito" w:eastAsia="Nunito" w:cs="Nunito"/>
            </w:rPr>
          </w:rPrChange>
        </w:rPr>
      </w:pPr>
      <w:del w:author="Craig Parker" w:date="2024-07-09T10:01:00Z" w:id="646">
        <w:r w:rsidRPr="4CBF20F8" w:rsidDel="4CBF20F8">
          <w:rPr>
            <w:rFonts w:ascii="Nunito" w:hAnsi="Nunito" w:eastAsia="Nunito" w:cs="Nunito"/>
          </w:rPr>
          <w:delText xml:space="preserve"> </w:delText>
        </w:r>
      </w:del>
      <w:bookmarkStart w:name="_Toc172635218" w:id="647"/>
      <w:bookmarkEnd w:id="647"/>
    </w:p>
    <w:p w:rsidR="007813F4" w:rsidP="0E5C9AB3" w:rsidRDefault="0E5C9AB3" w14:paraId="000000B6" w14:textId="27F12641">
      <w:pPr>
        <w:pStyle w:val="Heading2"/>
        <w:ind w:left="1440"/>
        <w:rPr>
          <w:rFonts w:eastAsia="Nunito" w:cs="Nunito"/>
        </w:rPr>
      </w:pPr>
      <w:bookmarkStart w:name="_Toc172635219" w:id="648"/>
      <w:bookmarkStart w:name="_Toc13086149" w:id="649"/>
      <w:bookmarkStart w:name="_Toc1749105162" w:id="1956032323"/>
      <w:r w:rsidRPr="54902136" w:rsidR="54902136">
        <w:rPr>
          <w:rFonts w:eastAsia="Nunito" w:cs="Nunito"/>
        </w:rPr>
        <w:t xml:space="preserve">6.3. </w:t>
      </w:r>
      <w:ins w:author="Craig Parker" w:date="2024-08-04T19:39:00Z" w:id="179021074">
        <w:r w:rsidRPr="54902136" w:rsidR="54902136">
          <w:rPr>
            <w:rFonts w:eastAsia="Nunito" w:cs="Nunito"/>
          </w:rPr>
          <w:t xml:space="preserve"> </w:t>
        </w:r>
      </w:ins>
      <w:r w:rsidRPr="54902136" w:rsidR="54902136">
        <w:rPr>
          <w:rFonts w:eastAsia="Nunito" w:cs="Nunito"/>
        </w:rPr>
        <w:t>Data encryption and transfer</w:t>
      </w:r>
      <w:bookmarkEnd w:id="648"/>
      <w:bookmarkEnd w:id="649"/>
      <w:bookmarkEnd w:id="1956032323"/>
      <w:r w:rsidRPr="54902136" w:rsidR="54902136">
        <w:rPr>
          <w:rFonts w:eastAsia="Nunito" w:cs="Nunito"/>
        </w:rPr>
        <w:t xml:space="preserve"> </w:t>
      </w:r>
    </w:p>
    <w:p w:rsidRPr="00265FDD" w:rsidR="00265FDD" w:rsidRDefault="00265FDD" w14:paraId="459277E1" w14:textId="2CBA76A2">
      <w:pPr>
        <w:rPr>
          <w:ins w:author="Craig Parker" w:date="2024-07-09T11:29:00Z" w:id="651"/>
          <w:rFonts w:ascii="Nunito" w:hAnsi="Nunito" w:eastAsia="Nunito" w:cs="Nunito"/>
          <w:rPrChange w:author="Craig Parker" w:date="2024-07-09T11:30:00Z" w:id="652">
            <w:rPr>
              <w:ins w:author="Craig Parker" w:date="2024-07-09T11:29:00Z" w:id="653"/>
              <w:rFonts w:ascii="Times New Roman" w:hAnsi="Times New Roman"/>
              <w:sz w:val="24"/>
              <w:szCs w:val="24"/>
              <w:lang w:val="en-ZA" w:eastAsia="en-ZA"/>
            </w:rPr>
          </w:rPrChange>
        </w:rPr>
        <w:pPrChange w:author="Craig Parker" w:date="2024-07-09T11:30:00Z" w:id="654">
          <w:pPr>
            <w:overflowPunct/>
            <w:autoSpaceDE/>
            <w:autoSpaceDN/>
            <w:adjustRightInd/>
            <w:spacing w:before="100" w:beforeAutospacing="1" w:after="100" w:afterAutospacing="1" w:line="240" w:lineRule="auto"/>
          </w:pPr>
        </w:pPrChange>
      </w:pPr>
      <w:ins w:author="Craig Parker" w:date="2024-07-09T11:29:00Z" w:id="655">
        <w:r w:rsidRPr="00265FDD">
          <w:rPr>
            <w:rFonts w:ascii="Nunito" w:hAnsi="Nunito" w:eastAsia="Nunito" w:cs="Nunito"/>
            <w:rPrChange w:author="Craig Parker" w:date="2024-07-09T11:30:00Z" w:id="656">
              <w:rPr>
                <w:rFonts w:ascii="Times New Roman" w:hAnsi="Times New Roman"/>
                <w:sz w:val="24"/>
                <w:szCs w:val="24"/>
                <w:lang w:val="en-ZA" w:eastAsia="en-ZA"/>
              </w:rPr>
            </w:rPrChange>
          </w:rPr>
          <w:t>Once the Data Transfer Agreement (DTA) has been agreed upon and signed</w:t>
        </w:r>
      </w:ins>
      <w:ins w:author="Craig Parker" w:date="2024-07-09T11:30:00Z" w:id="657">
        <w:r w:rsidRPr="00265FDD">
          <w:rPr>
            <w:rFonts w:ascii="Nunito" w:hAnsi="Nunito" w:eastAsia="Nunito" w:cs="Nunito"/>
            <w:rPrChange w:author="Craig Parker" w:date="2024-07-09T11:30:00Z" w:id="658">
              <w:rPr>
                <w:rFonts w:ascii="Times New Roman" w:hAnsi="Times New Roman"/>
                <w:sz w:val="24"/>
                <w:szCs w:val="24"/>
                <w:lang w:val="en-ZA" w:eastAsia="en-ZA"/>
              </w:rPr>
            </w:rPrChange>
          </w:rPr>
          <w:t xml:space="preserve"> and the ethics committee has raised no ethical concerns</w:t>
        </w:r>
      </w:ins>
      <w:ins w:author="Craig Parker" w:date="2024-07-09T11:29:00Z" w:id="659">
        <w:r w:rsidRPr="00265FDD">
          <w:rPr>
            <w:rFonts w:ascii="Nunito" w:hAnsi="Nunito" w:eastAsia="Nunito" w:cs="Nunito"/>
            <w:rPrChange w:author="Craig Parker" w:date="2024-07-09T11:30:00Z" w:id="660">
              <w:rPr>
                <w:rFonts w:ascii="Times New Roman" w:hAnsi="Times New Roman"/>
                <w:sz w:val="24"/>
                <w:szCs w:val="24"/>
                <w:lang w:val="en-ZA" w:eastAsia="en-ZA"/>
              </w:rPr>
            </w:rPrChange>
          </w:rPr>
          <w:t>, the health data will be transferred to the UCT data platform.</w:t>
        </w:r>
      </w:ins>
    </w:p>
    <w:p w:rsidRPr="00265FDD" w:rsidR="00265FDD" w:rsidRDefault="00265FDD" w14:paraId="72DEEC4C" w14:textId="6F3988B1">
      <w:pPr>
        <w:rPr>
          <w:ins w:author="Craig Parker" w:date="2024-07-09T11:29:00Z" w:id="661"/>
          <w:rFonts w:ascii="Nunito" w:hAnsi="Nunito" w:eastAsia="Nunito" w:cs="Nunito"/>
          <w:rPrChange w:author="Craig Parker" w:date="2024-07-09T11:30:00Z" w:id="662">
            <w:rPr>
              <w:ins w:author="Craig Parker" w:date="2024-07-09T11:29:00Z" w:id="663"/>
              <w:rFonts w:ascii="Times New Roman" w:hAnsi="Times New Roman"/>
              <w:sz w:val="24"/>
              <w:szCs w:val="24"/>
              <w:lang w:val="en-ZA" w:eastAsia="en-ZA"/>
            </w:rPr>
          </w:rPrChange>
        </w:rPr>
        <w:pPrChange w:author="Craig Parker" w:date="2024-07-09T11:30:00Z" w:id="664">
          <w:pPr>
            <w:numPr>
              <w:numId w:val="25"/>
            </w:numPr>
            <w:tabs>
              <w:tab w:val="num" w:pos="720"/>
            </w:tabs>
            <w:overflowPunct/>
            <w:autoSpaceDE/>
            <w:autoSpaceDN/>
            <w:adjustRightInd/>
            <w:spacing w:before="100" w:beforeAutospacing="1" w:after="100" w:afterAutospacing="1" w:line="240" w:lineRule="auto"/>
            <w:ind w:left="720" w:hanging="360"/>
          </w:pPr>
        </w:pPrChange>
      </w:pPr>
      <w:ins w:author="Craig Parker" w:date="2024-07-09T11:29:00Z" w:id="665">
        <w:r w:rsidRPr="00265FDD">
          <w:rPr>
            <w:rFonts w:ascii="Nunito" w:hAnsi="Nunito" w:eastAsia="Nunito" w:cs="Nunito"/>
            <w:rPrChange w:author="Craig Parker" w:date="2024-07-09T11:30:00Z" w:id="666">
              <w:rPr>
                <w:rFonts w:ascii="Times New Roman" w:hAnsi="Times New Roman"/>
                <w:b/>
                <w:bCs/>
                <w:sz w:val="24"/>
                <w:szCs w:val="24"/>
                <w:lang w:val="en-ZA" w:eastAsia="en-ZA"/>
              </w:rPr>
            </w:rPrChange>
          </w:rPr>
          <w:t>Encryption of Personally Identifiable Data:</w:t>
        </w:r>
        <w:r w:rsidRPr="00265FDD">
          <w:rPr>
            <w:rFonts w:ascii="Nunito" w:hAnsi="Nunito" w:eastAsia="Nunito" w:cs="Nunito"/>
            <w:rPrChange w:author="Craig Parker" w:date="2024-07-09T11:30:00Z" w:id="667">
              <w:rPr>
                <w:rFonts w:ascii="Times New Roman" w:hAnsi="Times New Roman"/>
                <w:sz w:val="24"/>
                <w:szCs w:val="24"/>
                <w:lang w:val="en-ZA" w:eastAsia="en-ZA"/>
              </w:rPr>
            </w:rPrChange>
          </w:rPr>
          <w:t xml:space="preserve"> </w:t>
        </w:r>
      </w:ins>
    </w:p>
    <w:p w:rsidRPr="00265FDD" w:rsidR="00265FDD" w:rsidRDefault="00265FDD" w14:paraId="6CF2D804" w14:textId="77777777">
      <w:pPr>
        <w:pStyle w:val="ListParagraph"/>
        <w:numPr>
          <w:ilvl w:val="0"/>
          <w:numId w:val="26"/>
        </w:numPr>
        <w:rPr>
          <w:ins w:author="Craig Parker" w:date="2024-07-09T11:29:00Z" w:id="668"/>
          <w:rFonts w:ascii="Nunito" w:hAnsi="Nunito" w:eastAsia="Nunito" w:cs="Nunito"/>
          <w:rPrChange w:author="Craig Parker" w:date="2024-07-09T11:31:00Z" w:id="669">
            <w:rPr>
              <w:ins w:author="Craig Parker" w:date="2024-07-09T11:29:00Z" w:id="670"/>
              <w:rFonts w:ascii="Times New Roman" w:hAnsi="Times New Roman"/>
              <w:sz w:val="24"/>
              <w:szCs w:val="24"/>
              <w:lang w:val="en-ZA" w:eastAsia="en-ZA"/>
            </w:rPr>
          </w:rPrChange>
        </w:rPr>
        <w:pPrChange w:author="Craig Parker" w:date="2024-07-09T11:31:00Z" w:id="671">
          <w:pPr>
            <w:numPr>
              <w:ilvl w:val="1"/>
              <w:numId w:val="25"/>
            </w:numPr>
            <w:tabs>
              <w:tab w:val="num" w:pos="1440"/>
            </w:tabs>
            <w:overflowPunct/>
            <w:autoSpaceDE/>
            <w:autoSpaceDN/>
            <w:adjustRightInd/>
            <w:spacing w:before="100" w:beforeAutospacing="1" w:after="100" w:afterAutospacing="1" w:line="240" w:lineRule="auto"/>
            <w:ind w:left="1440" w:hanging="360"/>
          </w:pPr>
        </w:pPrChange>
      </w:pPr>
      <w:ins w:author="Craig Parker" w:date="2024-07-09T11:29:00Z" w:id="672">
        <w:r w:rsidRPr="00265FDD">
          <w:rPr>
            <w:rFonts w:ascii="Nunito" w:hAnsi="Nunito" w:eastAsia="Nunito" w:cs="Nunito"/>
            <w:rPrChange w:author="Craig Parker" w:date="2024-07-09T11:31:00Z" w:id="673">
              <w:rPr>
                <w:rFonts w:ascii="Times New Roman" w:hAnsi="Times New Roman"/>
                <w:sz w:val="24"/>
                <w:szCs w:val="24"/>
                <w:lang w:val="en-ZA" w:eastAsia="en-ZA"/>
              </w:rPr>
            </w:rPrChange>
          </w:rPr>
          <w:t>If the data contains personally identifiable information, it will be encrypted by the data provider before transfer.</w:t>
        </w:r>
      </w:ins>
    </w:p>
    <w:p w:rsidRPr="00265FDD" w:rsidR="00265FDD" w:rsidRDefault="00265FDD" w14:paraId="3B56073E" w14:textId="7D7E01C3">
      <w:pPr>
        <w:pStyle w:val="ListParagraph"/>
        <w:numPr>
          <w:ilvl w:val="0"/>
          <w:numId w:val="26"/>
        </w:numPr>
        <w:rPr>
          <w:ins w:author="Craig Parker" w:date="2024-07-09T11:29:00Z" w:id="674"/>
          <w:rFonts w:ascii="Nunito" w:hAnsi="Nunito" w:eastAsia="Nunito" w:cs="Nunito"/>
          <w:rPrChange w:author="Craig Parker" w:date="2024-07-09T11:31:00Z" w:id="675">
            <w:rPr>
              <w:ins w:author="Craig Parker" w:date="2024-07-09T11:29:00Z" w:id="676"/>
              <w:rFonts w:ascii="Times New Roman" w:hAnsi="Times New Roman"/>
              <w:sz w:val="24"/>
              <w:szCs w:val="24"/>
              <w:lang w:val="en-ZA" w:eastAsia="en-ZA"/>
            </w:rPr>
          </w:rPrChange>
        </w:rPr>
        <w:pPrChange w:author="Craig Parker" w:date="2024-07-09T11:31:00Z" w:id="677">
          <w:pPr>
            <w:numPr>
              <w:ilvl w:val="1"/>
              <w:numId w:val="25"/>
            </w:numPr>
            <w:tabs>
              <w:tab w:val="num" w:pos="1440"/>
            </w:tabs>
            <w:overflowPunct/>
            <w:autoSpaceDE/>
            <w:autoSpaceDN/>
            <w:adjustRightInd/>
            <w:spacing w:before="100" w:beforeAutospacing="1" w:after="100" w:afterAutospacing="1" w:line="240" w:lineRule="auto"/>
            <w:ind w:left="1440" w:hanging="360"/>
          </w:pPr>
        </w:pPrChange>
      </w:pPr>
      <w:ins w:author="Craig Parker" w:date="2024-07-09T11:29:00Z" w:id="678">
        <w:r w:rsidRPr="00265FDD">
          <w:rPr>
            <w:rFonts w:ascii="Nunito" w:hAnsi="Nunito" w:eastAsia="Nunito" w:cs="Nunito"/>
            <w:rPrChange w:author="Craig Parker" w:date="2024-07-09T11:31:00Z" w:id="679">
              <w:rPr>
                <w:rFonts w:ascii="Times New Roman" w:hAnsi="Times New Roman"/>
                <w:sz w:val="24"/>
                <w:szCs w:val="24"/>
                <w:lang w:val="en-ZA" w:eastAsia="en-ZA"/>
              </w:rPr>
            </w:rPrChange>
          </w:rPr>
          <w:t>The encrypted data will be transferred using a secure service that employs encrypted data transport protocols, such as TLS (Transport Layer Security).</w:t>
        </w:r>
      </w:ins>
    </w:p>
    <w:p w:rsidRPr="00265FDD" w:rsidR="00265FDD" w:rsidRDefault="00265FDD" w14:paraId="6E609DAD" w14:textId="77777777">
      <w:pPr>
        <w:pStyle w:val="ListParagraph"/>
        <w:numPr>
          <w:ilvl w:val="0"/>
          <w:numId w:val="26"/>
        </w:numPr>
        <w:rPr>
          <w:ins w:author="Craig Parker" w:date="2024-07-09T11:29:00Z" w:id="680"/>
          <w:rFonts w:ascii="Nunito" w:hAnsi="Nunito" w:eastAsia="Nunito" w:cs="Nunito"/>
          <w:rPrChange w:author="Craig Parker" w:date="2024-07-09T11:31:00Z" w:id="681">
            <w:rPr>
              <w:ins w:author="Craig Parker" w:date="2024-07-09T11:29:00Z" w:id="682"/>
              <w:rFonts w:ascii="Times New Roman" w:hAnsi="Times New Roman"/>
              <w:sz w:val="24"/>
              <w:szCs w:val="24"/>
              <w:lang w:val="en-ZA" w:eastAsia="en-ZA"/>
            </w:rPr>
          </w:rPrChange>
        </w:rPr>
        <w:pPrChange w:author="Craig Parker" w:date="2024-07-09T11:31:00Z" w:id="683">
          <w:pPr>
            <w:numPr>
              <w:ilvl w:val="1"/>
              <w:numId w:val="25"/>
            </w:numPr>
            <w:tabs>
              <w:tab w:val="num" w:pos="1440"/>
            </w:tabs>
            <w:overflowPunct/>
            <w:autoSpaceDE/>
            <w:autoSpaceDN/>
            <w:adjustRightInd/>
            <w:spacing w:before="100" w:beforeAutospacing="1" w:after="100" w:afterAutospacing="1" w:line="240" w:lineRule="auto"/>
            <w:ind w:left="1440" w:hanging="360"/>
          </w:pPr>
        </w:pPrChange>
      </w:pPr>
      <w:ins w:author="Craig Parker" w:date="2024-07-09T11:29:00Z" w:id="684">
        <w:r w:rsidRPr="00265FDD">
          <w:rPr>
            <w:rFonts w:ascii="Nunito" w:hAnsi="Nunito" w:eastAsia="Nunito" w:cs="Nunito"/>
            <w:rPrChange w:author="Craig Parker" w:date="2024-07-09T11:31:00Z" w:id="685">
              <w:rPr>
                <w:rFonts w:ascii="Times New Roman" w:hAnsi="Times New Roman"/>
                <w:sz w:val="24"/>
                <w:szCs w:val="24"/>
                <w:lang w:val="en-ZA" w:eastAsia="en-ZA"/>
              </w:rPr>
            </w:rPrChange>
          </w:rPr>
          <w:t>An example of such a service is FileSender, which ensures the secure transfer of encrypted data.</w:t>
        </w:r>
      </w:ins>
    </w:p>
    <w:p w:rsidR="007813F4" w:rsidRDefault="00265FDD" w14:paraId="000000B7" w14:textId="62AECA67">
      <w:pPr>
        <w:rPr>
          <w:del w:author="Lisa van Aardenne" w:date="2024-03-19T09:28:00Z" w:id="686"/>
          <w:rFonts w:ascii="Nunito" w:hAnsi="Nunito" w:eastAsia="Nunito" w:cs="Nunito"/>
        </w:rPr>
      </w:pPr>
      <w:ins w:author="Craig Parker" w:date="2024-07-09T11:29:00Z" w:id="687">
        <w:r w:rsidRPr="00265FDD">
          <w:rPr>
            <w:rFonts w:ascii="Nunito" w:hAnsi="Nunito" w:eastAsia="Nunito" w:cs="Nunito"/>
            <w:rPrChange w:author="Craig Parker" w:date="2024-07-09T11:30:00Z" w:id="688">
              <w:rPr>
                <w:rFonts w:ascii="Times New Roman" w:hAnsi="Times New Roman"/>
                <w:sz w:val="24"/>
                <w:szCs w:val="24"/>
                <w:lang w:val="en-ZA" w:eastAsia="en-ZA"/>
              </w:rPr>
            </w:rPrChange>
          </w:rPr>
          <w:t>This process ensures the protection of personally identifiable data during transfer, maintaining confidentiality and compliance with data security standards.</w:t>
        </w:r>
      </w:ins>
      <w:del w:author="Craig Parker" w:date="2024-07-09T11:30:00Z" w:id="689">
        <w:r w:rsidRPr="54FBA741" w:rsidDel="00265FDD" w:rsidR="54FBA741">
          <w:rPr>
            <w:rFonts w:ascii="Nunito" w:hAnsi="Nunito" w:eastAsia="Nunito" w:cs="Nunito"/>
          </w:rPr>
          <w:delText xml:space="preserve">Once the </w:delText>
        </w:r>
      </w:del>
      <w:del w:author="Craig Parker" w:date="2024-07-08T09:33:00Z" w:id="690">
        <w:r w:rsidRPr="54FBA741" w:rsidDel="54FBA741" w:rsidR="009511AE">
          <w:rPr>
            <w:rFonts w:ascii="Nunito" w:hAnsi="Nunito" w:eastAsia="Nunito" w:cs="Nunito"/>
          </w:rPr>
          <w:delText>DSA</w:delText>
        </w:r>
      </w:del>
      <w:del w:author="Craig Parker" w:date="2024-07-09T11:30:00Z" w:id="691">
        <w:r w:rsidRPr="54FBA741" w:rsidDel="00265FDD" w:rsidR="54FBA741">
          <w:rPr>
            <w:rFonts w:ascii="Nunito" w:hAnsi="Nunito" w:eastAsia="Nunito" w:cs="Nunito"/>
          </w:rPr>
          <w:delText xml:space="preserve"> has been agreed and signed, and no ethical concerns have been raised by the ethics committee, the health data will be transferred to the UCT data platform.  If the data constitutes personally identifiable data, it will be encrypted by the data provider and transferred through a data transfer service that utilizes encrypted data transport (TLS).  For example, </w:delText>
        </w:r>
      </w:del>
      <w:ins w:author="Lisa van Aardenne" w:date="2024-03-19T09:27:00Z" w:id="692">
        <w:del w:author="Craig Parker" w:date="2024-07-09T11:30:00Z" w:id="693">
          <w:r w:rsidRPr="54FBA741" w:rsidDel="00265FDD" w:rsidR="54FBA741">
            <w:rPr>
              <w:rFonts w:ascii="Nunito" w:hAnsi="Nunito" w:eastAsia="Nunito" w:cs="Nunito"/>
            </w:rPr>
            <w:delText xml:space="preserve"> FileSender</w:delText>
          </w:r>
        </w:del>
        <w:r w:rsidRPr="54FBA741" w:rsidR="54FBA741">
          <w:rPr>
            <w:rFonts w:ascii="Nunito" w:hAnsi="Nunito" w:eastAsia="Nunito" w:cs="Nunito"/>
          </w:rPr>
          <w:t xml:space="preserve"> </w:t>
        </w:r>
      </w:ins>
      <w:del w:author="Lisa van Aardenne" w:date="2024-03-19T09:28:00Z" w:id="694">
        <w:r w:rsidRPr="54FBA741" w:rsidDel="54FBA741" w:rsidR="009511AE">
          <w:rPr>
            <w:rFonts w:ascii="Nunito" w:hAnsi="Nunito" w:eastAsia="Nunito" w:cs="Nunito"/>
          </w:rPr>
          <w:delText>the box.com service and many others utilize TLS encrypted transport.</w:delText>
        </w:r>
      </w:del>
    </w:p>
    <w:p w:rsidR="007813F4" w:rsidRDefault="007813F4" w14:paraId="000000B8" w14:textId="77777777">
      <w:pPr>
        <w:rPr>
          <w:rFonts w:ascii="Nunito" w:hAnsi="Nunito" w:eastAsia="Nunito" w:cs="Nunito"/>
        </w:rPr>
      </w:pPr>
    </w:p>
    <w:p w:rsidR="007813F4" w:rsidP="0E5C9AB3" w:rsidRDefault="0E5C9AB3" w14:paraId="000000B9" w14:textId="784EF9EE">
      <w:pPr>
        <w:pStyle w:val="Heading2"/>
        <w:ind w:left="1440"/>
        <w:rPr>
          <w:rFonts w:eastAsia="Nunito" w:cs="Nunito"/>
        </w:rPr>
      </w:pPr>
      <w:bookmarkStart w:name="_Toc172635220" w:id="695"/>
      <w:bookmarkStart w:name="_Toc1771292834" w:id="696"/>
      <w:bookmarkStart w:name="_Toc793127271" w:id="1666113393"/>
      <w:r w:rsidRPr="54902136" w:rsidR="54902136">
        <w:rPr>
          <w:rFonts w:eastAsia="Nunito" w:cs="Nunito"/>
        </w:rPr>
        <w:t>6.4. Data storage and encryption</w:t>
      </w:r>
      <w:bookmarkEnd w:id="695"/>
      <w:bookmarkEnd w:id="696"/>
      <w:bookmarkEnd w:id="1666113393"/>
    </w:p>
    <w:p w:rsidR="007813F4" w:rsidRDefault="007813F4" w14:paraId="000000BA" w14:textId="77777777">
      <w:pPr>
        <w:rPr>
          <w:rFonts w:ascii="Nunito" w:hAnsi="Nunito" w:eastAsia="Nunito" w:cs="Nunito"/>
        </w:rPr>
      </w:pPr>
    </w:p>
    <w:p w:rsidR="007813F4" w:rsidRDefault="54FBA741" w14:paraId="000000BB" w14:textId="60BA03F4">
      <w:pPr>
        <w:rPr>
          <w:rFonts w:ascii="Nunito" w:hAnsi="Nunito" w:eastAsia="Nunito" w:cs="Nunito"/>
        </w:rPr>
      </w:pPr>
      <w:commentRangeStart w:id="697"/>
      <w:commentRangeStart w:id="698"/>
      <w:commentRangeStart w:id="699"/>
      <w:r w:rsidRPr="54FBA741">
        <w:rPr>
          <w:rFonts w:ascii="Nunito" w:hAnsi="Nunito" w:eastAsia="Nunito" w:cs="Nunito"/>
        </w:rPr>
        <w:t xml:space="preserve">Once transferred to UCT, if the </w:t>
      </w:r>
      <w:del w:author="Craig Parker" w:date="2024-07-09T11:27:00Z" w:id="700">
        <w:r w:rsidRPr="54FBA741" w:rsidDel="00265FDD">
          <w:rPr>
            <w:rFonts w:ascii="Nunito" w:hAnsi="Nunito" w:eastAsia="Nunito" w:cs="Nunito"/>
          </w:rPr>
          <w:delText xml:space="preserve">datasets </w:delText>
        </w:r>
      </w:del>
      <w:ins w:author="Craig Parker" w:date="2024-07-09T11:27:00Z" w:id="701">
        <w:r w:rsidR="00265FDD">
          <w:rPr>
            <w:rFonts w:ascii="Nunito" w:hAnsi="Nunito" w:eastAsia="Nunito" w:cs="Nunito"/>
          </w:rPr>
          <w:t>dataset</w:t>
        </w:r>
        <w:r w:rsidRPr="54FBA741" w:rsidR="00265FDD">
          <w:rPr>
            <w:rFonts w:ascii="Nunito" w:hAnsi="Nunito" w:eastAsia="Nunito" w:cs="Nunito"/>
          </w:rPr>
          <w:t xml:space="preserve"> </w:t>
        </w:r>
      </w:ins>
      <w:r w:rsidRPr="54FBA741">
        <w:rPr>
          <w:rFonts w:ascii="Nunito" w:hAnsi="Nunito" w:eastAsia="Nunito" w:cs="Nunito"/>
        </w:rPr>
        <w:t xml:space="preserve">constitutes personally identifiable data, or if stipulated by the </w:t>
      </w:r>
      <w:del w:author="Craig Parker" w:date="2024-07-08T09:33:00Z" w:id="702">
        <w:r w:rsidRPr="54FBA741" w:rsidDel="54FBA741" w:rsidR="009511AE">
          <w:rPr>
            <w:rFonts w:ascii="Nunito" w:hAnsi="Nunito" w:eastAsia="Nunito" w:cs="Nunito"/>
          </w:rPr>
          <w:delText>DSA</w:delText>
        </w:r>
      </w:del>
      <w:ins w:author="Craig Parker" w:date="2024-07-08T09:33:00Z" w:id="703">
        <w:r w:rsidRPr="54FBA741">
          <w:rPr>
            <w:rFonts w:ascii="Nunito" w:hAnsi="Nunito" w:eastAsia="Nunito" w:cs="Nunito"/>
          </w:rPr>
          <w:t>DTA</w:t>
        </w:r>
      </w:ins>
      <w:r w:rsidRPr="54FBA741">
        <w:rPr>
          <w:rFonts w:ascii="Nunito" w:hAnsi="Nunito" w:eastAsia="Nunito" w:cs="Nunito"/>
        </w:rPr>
        <w:t>, the dataset will be encrypted for storage using 256-bit AES (Advanced Encryption Standard)</w:t>
      </w:r>
      <w:ins w:author="Craig Parker" w:date="2024-07-09T11:27:00Z" w:id="704">
        <w:r w:rsidR="00265FDD">
          <w:rPr>
            <w:rFonts w:ascii="Nunito" w:hAnsi="Nunito" w:eastAsia="Nunito" w:cs="Nunito"/>
          </w:rPr>
          <w:t>,</w:t>
        </w:r>
      </w:ins>
      <w:r w:rsidRPr="54FBA741">
        <w:rPr>
          <w:rFonts w:ascii="Nunito" w:hAnsi="Nunito" w:eastAsia="Nunito" w:cs="Nunito"/>
        </w:rPr>
        <w:t xml:space="preserve"> a standard established by the US NIST (National Institute of Standards and Technology) with encryption keys only available to the minimum number of people required to implement any </w:t>
      </w:r>
      <w:del w:author="Craig Parker" w:date="2024-07-09T11:27:00Z" w:id="705">
        <w:r w:rsidRPr="54FBA741" w:rsidDel="00265FDD">
          <w:rPr>
            <w:rFonts w:ascii="Nunito" w:hAnsi="Nunito" w:eastAsia="Nunito" w:cs="Nunito"/>
          </w:rPr>
          <w:delText xml:space="preserve">anonymization </w:delText>
        </w:r>
      </w:del>
      <w:ins w:author="Craig Parker" w:date="2024-07-09T11:27:00Z" w:id="706">
        <w:r w:rsidR="00265FDD">
          <w:rPr>
            <w:rFonts w:ascii="Nunito" w:hAnsi="Nunito" w:eastAsia="Nunito" w:cs="Nunito"/>
          </w:rPr>
          <w:t>anonymisation</w:t>
        </w:r>
        <w:r w:rsidRPr="54FBA741" w:rsidR="00265FDD">
          <w:rPr>
            <w:rFonts w:ascii="Nunito" w:hAnsi="Nunito" w:eastAsia="Nunito" w:cs="Nunito"/>
          </w:rPr>
          <w:t xml:space="preserve"> </w:t>
        </w:r>
      </w:ins>
      <w:r w:rsidRPr="54FBA741">
        <w:rPr>
          <w:rFonts w:ascii="Nunito" w:hAnsi="Nunito" w:eastAsia="Nunito" w:cs="Nunito"/>
        </w:rPr>
        <w:t xml:space="preserve">or data </w:t>
      </w:r>
      <w:del w:author="Craig Parker" w:date="2024-07-09T11:27:00Z" w:id="707">
        <w:r w:rsidRPr="54FBA741" w:rsidDel="00265FDD">
          <w:rPr>
            <w:rFonts w:ascii="Nunito" w:hAnsi="Nunito" w:eastAsia="Nunito" w:cs="Nunito"/>
          </w:rPr>
          <w:delText xml:space="preserve">minimilization </w:delText>
        </w:r>
      </w:del>
      <w:ins w:author="Craig Parker" w:date="2024-07-09T11:27:00Z" w:id="708">
        <w:r w:rsidR="00265FDD">
          <w:rPr>
            <w:rFonts w:ascii="Nunito" w:hAnsi="Nunito" w:eastAsia="Nunito" w:cs="Nunito"/>
          </w:rPr>
          <w:t>minimisation</w:t>
        </w:r>
        <w:r w:rsidRPr="54FBA741" w:rsidR="00265FDD">
          <w:rPr>
            <w:rFonts w:ascii="Nunito" w:hAnsi="Nunito" w:eastAsia="Nunito" w:cs="Nunito"/>
          </w:rPr>
          <w:t xml:space="preserve"> </w:t>
        </w:r>
      </w:ins>
      <w:r w:rsidRPr="54FBA741">
        <w:rPr>
          <w:rFonts w:ascii="Nunito" w:hAnsi="Nunito" w:eastAsia="Nunito" w:cs="Nunito"/>
        </w:rPr>
        <w:t>process (see team responsibilities below)</w:t>
      </w:r>
      <w:commentRangeEnd w:id="697"/>
      <w:r w:rsidR="009511AE">
        <w:rPr>
          <w:rStyle w:val="CommentReference"/>
        </w:rPr>
        <w:commentReference w:id="697"/>
      </w:r>
      <w:commentRangeEnd w:id="698"/>
      <w:r w:rsidR="00BD1B56">
        <w:rPr>
          <w:rStyle w:val="CommentReference"/>
        </w:rPr>
        <w:commentReference w:id="698"/>
      </w:r>
      <w:commentRangeEnd w:id="699"/>
      <w:r w:rsidR="007A6FBB">
        <w:rPr>
          <w:rStyle w:val="CommentReference"/>
        </w:rPr>
        <w:commentReference w:id="699"/>
      </w:r>
    </w:p>
    <w:p w:rsidR="007813F4" w:rsidRDefault="007813F4" w14:paraId="000000BC" w14:textId="77777777">
      <w:pPr>
        <w:rPr>
          <w:rFonts w:ascii="Nunito" w:hAnsi="Nunito" w:eastAsia="Nunito" w:cs="Nunito"/>
        </w:rPr>
      </w:pPr>
    </w:p>
    <w:p w:rsidR="007813F4" w:rsidRDefault="009511AE" w14:paraId="000000BD" w14:textId="6C4A1542">
      <w:pPr>
        <w:rPr>
          <w:rFonts w:ascii="Nunito" w:hAnsi="Nunito" w:eastAsia="Nunito" w:cs="Nunito"/>
        </w:rPr>
      </w:pPr>
      <w:del w:author="Craig Parker" w:date="2024-07-09T11:27:00Z" w:id="709">
        <w:r w:rsidDel="00265FDD">
          <w:rPr>
            <w:rFonts w:ascii="Nunito" w:hAnsi="Nunito" w:eastAsia="Nunito" w:cs="Nunito"/>
          </w:rPr>
          <w:delText xml:space="preserve">Meta-data (datasets descriptions, descriptions of the original protocols, codebooks, etc.) will be decrypted and stored separately in order </w:delText>
        </w:r>
      </w:del>
      <w:ins w:author="Craig Parker" w:date="2024-07-09T11:27:00Z" w:id="710">
        <w:r w:rsidR="00265FDD">
          <w:rPr>
            <w:rFonts w:ascii="Nunito" w:hAnsi="Nunito" w:eastAsia="Nunito" w:cs="Nunito"/>
          </w:rPr>
          <w:t xml:space="preserve">Metadata (dataset descriptions, descriptions of the original protocols, codebooks, etc.) will be decrypted and stored separately </w:t>
        </w:r>
      </w:ins>
      <w:r>
        <w:rPr>
          <w:rFonts w:ascii="Nunito" w:hAnsi="Nunito" w:eastAsia="Nunito" w:cs="Nunito"/>
        </w:rPr>
        <w:t>to allow for meta-data indexing and software code development.</w:t>
      </w:r>
    </w:p>
    <w:p w:rsidR="007813F4" w:rsidRDefault="007813F4" w14:paraId="000000BE" w14:textId="77777777">
      <w:pPr>
        <w:rPr>
          <w:rFonts w:ascii="Nunito" w:hAnsi="Nunito" w:eastAsia="Nunito" w:cs="Nunito"/>
        </w:rPr>
      </w:pPr>
    </w:p>
    <w:p w:rsidR="007813F4" w:rsidP="0E5C9AB3" w:rsidRDefault="0E5C9AB3" w14:paraId="000000BF" w14:textId="06146858">
      <w:pPr>
        <w:pStyle w:val="Heading2"/>
        <w:ind w:left="1440"/>
        <w:rPr>
          <w:rFonts w:eastAsia="Nunito" w:cs="Nunito"/>
        </w:rPr>
      </w:pPr>
      <w:bookmarkStart w:name="_Toc172635221" w:id="711"/>
      <w:bookmarkStart w:name="_Toc1010416483" w:id="712"/>
      <w:bookmarkStart w:name="_Toc497897380" w:id="1078715517"/>
      <w:r w:rsidRPr="54902136" w:rsidR="54902136">
        <w:rPr>
          <w:rFonts w:eastAsia="Nunito" w:cs="Nunito"/>
        </w:rPr>
        <w:t>6.5. Data indexing</w:t>
      </w:r>
      <w:bookmarkEnd w:id="711"/>
      <w:bookmarkEnd w:id="712"/>
      <w:bookmarkEnd w:id="1078715517"/>
    </w:p>
    <w:p w:rsidR="007813F4" w:rsidRDefault="009511AE" w14:paraId="000000C0" w14:textId="6EE5021D">
      <w:pPr>
        <w:rPr>
          <w:b/>
          <w:color w:val="202122"/>
          <w:sz w:val="21"/>
          <w:szCs w:val="21"/>
          <w:highlight w:val="white"/>
        </w:rPr>
      </w:pPr>
      <w:r>
        <w:rPr>
          <w:rFonts w:ascii="Nunito" w:hAnsi="Nunito" w:eastAsia="Nunito" w:cs="Nunito"/>
        </w:rPr>
        <w:t xml:space="preserve">Data currently available on the CSAG/UCT data storage system </w:t>
      </w:r>
      <w:del w:author="Craig Parker" w:date="2024-07-09T11:32:00Z" w:id="713">
        <w:r w:rsidDel="00D9119A">
          <w:rPr>
            <w:rFonts w:ascii="Nunito" w:hAnsi="Nunito" w:eastAsia="Nunito" w:cs="Nunito"/>
          </w:rPr>
          <w:delText>as well as</w:delText>
        </w:r>
      </w:del>
      <w:ins w:author="Craig Parker" w:date="2024-07-09T11:32:00Z" w:id="714">
        <w:r w:rsidR="00D9119A">
          <w:rPr>
            <w:rFonts w:ascii="Nunito" w:hAnsi="Nunito" w:eastAsia="Nunito" w:cs="Nunito"/>
          </w:rPr>
          <w:t>and</w:t>
        </w:r>
      </w:ins>
      <w:r>
        <w:rPr>
          <w:rFonts w:ascii="Nunito" w:hAnsi="Nunito" w:eastAsia="Nunito" w:cs="Nunito"/>
        </w:rPr>
        <w:t xml:space="preserve"> data available on IBM</w:t>
      </w:r>
      <w:ins w:author="Craig Parker" w:date="2024-07-16T11:08:00Z" w:id="715">
        <w:r w:rsidR="00A74A73">
          <w:rPr>
            <w:rFonts w:ascii="Nunito" w:hAnsi="Nunito" w:eastAsia="Nunito" w:cs="Nunito"/>
          </w:rPr>
          <w:t>’s system</w:t>
        </w:r>
      </w:ins>
      <w:del w:author="Craig Parker" w:date="2024-07-16T11:08:00Z" w:id="716">
        <w:r w:rsidDel="00A74A73">
          <w:rPr>
            <w:rFonts w:ascii="Nunito" w:hAnsi="Nunito" w:eastAsia="Nunito" w:cs="Nunito"/>
          </w:rPr>
          <w:delText xml:space="preserve"> PAIRS</w:delText>
        </w:r>
      </w:del>
      <w:r>
        <w:rPr>
          <w:rFonts w:ascii="Nunito" w:hAnsi="Nunito" w:eastAsia="Nunito" w:cs="Nunito"/>
        </w:rPr>
        <w:t xml:space="preserve"> will be indexed using an appropriate meta-data standard</w:t>
      </w:r>
      <w:del w:author="Craig Parker" w:date="2024-07-09T11:32:00Z" w:id="717">
        <w:r w:rsidDel="00D9119A">
          <w:rPr>
            <w:rFonts w:ascii="Nunito" w:hAnsi="Nunito" w:eastAsia="Nunito" w:cs="Nunito"/>
          </w:rPr>
          <w:delText xml:space="preserve"> and this index will be made available by CSAG/UCT data platform (CKAN implementation). The Comprehensive Knowledge Archive Network (CKAN) is an open-source open data </w:delText>
        </w:r>
      </w:del>
      <w:ins w:author="Craig Parker" w:date="2024-07-09T11:32:00Z" w:id="718">
        <w:r w:rsidR="00D9119A">
          <w:rPr>
            <w:rFonts w:ascii="Nunito" w:hAnsi="Nunito" w:eastAsia="Nunito" w:cs="Nunito"/>
          </w:rPr>
          <w:t xml:space="preserve">, and this index will be made available by the CSAG/UCT data platform (CKAN implementation). The Comprehensive Knowledge Archive Network (CKAN) is an open-source </w:t>
        </w:r>
      </w:ins>
      <w:r>
        <w:rPr>
          <w:rFonts w:ascii="Nunito" w:hAnsi="Nunito" w:eastAsia="Nunito" w:cs="Nunito"/>
        </w:rPr>
        <w:t xml:space="preserve">platform for publicly sharing and distributing data by public institutions. </w:t>
      </w:r>
    </w:p>
    <w:p w:rsidR="007813F4" w:rsidRDefault="007813F4" w14:paraId="000000C1" w14:textId="77777777">
      <w:pPr>
        <w:rPr>
          <w:b/>
          <w:color w:val="202122"/>
          <w:sz w:val="21"/>
          <w:szCs w:val="21"/>
          <w:highlight w:val="white"/>
        </w:rPr>
      </w:pPr>
    </w:p>
    <w:p w:rsidR="007813F4" w:rsidRDefault="009511AE" w14:paraId="000000C2" w14:textId="209E6CD8">
      <w:pPr>
        <w:rPr>
          <w:rFonts w:ascii="Nunito" w:hAnsi="Nunito" w:eastAsia="Nunito" w:cs="Nunito"/>
        </w:rPr>
      </w:pPr>
      <w:r>
        <w:rPr>
          <w:rFonts w:ascii="Nunito" w:hAnsi="Nunito" w:eastAsia="Nunito" w:cs="Nunito"/>
        </w:rPr>
        <w:t xml:space="preserve">CSAG currently implements a </w:t>
      </w:r>
      <w:r>
        <w:rPr>
          <w:rFonts w:ascii="Nunito" w:hAnsi="Nunito" w:eastAsia="Nunito" w:cs="Nunito"/>
          <w:b/>
        </w:rPr>
        <w:t>Data Reference Syntax (DRS)</w:t>
      </w:r>
      <w:del w:author="Craig Parker" w:date="2024-07-09T11:33:00Z" w:id="719">
        <w:r w:rsidDel="00D9119A">
          <w:rPr>
            <w:rFonts w:ascii="Nunito" w:hAnsi="Nunito" w:eastAsia="Nunito" w:cs="Nunito"/>
            <w:b/>
          </w:rPr>
          <w:delText xml:space="preserve"> </w:delText>
        </w:r>
        <w:r w:rsidDel="00D9119A">
          <w:rPr>
            <w:rFonts w:ascii="Nunito" w:hAnsi="Nunito" w:eastAsia="Nunito" w:cs="Nunito"/>
          </w:rPr>
          <w:delText>which is a structured mapping from a controlled vocabulary of meta-data elements,</w:delText>
        </w:r>
      </w:del>
      <w:ins w:author="Craig Parker" w:date="2024-07-09T11:33:00Z" w:id="720">
        <w:r w:rsidR="00D9119A">
          <w:rPr>
            <w:rFonts w:ascii="Nunito" w:hAnsi="Nunito" w:eastAsia="Nunito" w:cs="Nunito"/>
          </w:rPr>
          <w:t>, a structured mapping from a controlled vocabulary of meta-data elements</w:t>
        </w:r>
      </w:ins>
      <w:r>
        <w:rPr>
          <w:rFonts w:ascii="Nunito" w:hAnsi="Nunito" w:eastAsia="Nunito" w:cs="Nunito"/>
        </w:rPr>
        <w:t xml:space="preserve"> to a directory and file naming syntax.  This is standard practice within climate data management</w:t>
      </w:r>
      <w:ins w:author="Craig Parker" w:date="2024-07-09T11:33:00Z" w:id="721">
        <w:r w:rsidR="00D9119A">
          <w:rPr>
            <w:rFonts w:ascii="Nunito" w:hAnsi="Nunito" w:eastAsia="Nunito" w:cs="Nunito"/>
          </w:rPr>
          <w:t>,</w:t>
        </w:r>
      </w:ins>
      <w:r>
        <w:rPr>
          <w:rFonts w:ascii="Nunito" w:hAnsi="Nunito" w:eastAsia="Nunito" w:cs="Nunito"/>
        </w:rPr>
        <w:t xml:space="preserve"> and we will continue to implement this approach for the climate and remote sensing datasets.</w:t>
      </w:r>
    </w:p>
    <w:p w:rsidR="007813F4" w:rsidRDefault="007813F4" w14:paraId="000000C3" w14:textId="77777777">
      <w:pPr>
        <w:rPr>
          <w:rFonts w:ascii="Nunito" w:hAnsi="Nunito" w:eastAsia="Nunito" w:cs="Nunito"/>
        </w:rPr>
      </w:pPr>
    </w:p>
    <w:p w:rsidR="007813F4" w:rsidRDefault="009511AE" w14:paraId="000000C4" w14:textId="7327E185">
      <w:pPr>
        <w:rPr>
          <w:rFonts w:ascii="Nunito" w:hAnsi="Nunito" w:eastAsia="Nunito" w:cs="Nunito"/>
        </w:rPr>
      </w:pPr>
      <w:r>
        <w:rPr>
          <w:rFonts w:ascii="Nunito" w:hAnsi="Nunito" w:eastAsia="Nunito" w:cs="Nunito"/>
        </w:rPr>
        <w:t xml:space="preserve">The current DRS is documented on the CSAG </w:t>
      </w:r>
      <w:del w:author="Craig Parker" w:date="2024-07-09T11:33:00Z" w:id="722">
        <w:r w:rsidDel="00D9119A">
          <w:rPr>
            <w:rFonts w:ascii="Nunito" w:hAnsi="Nunito" w:eastAsia="Nunito" w:cs="Nunito"/>
          </w:rPr>
          <w:delText xml:space="preserve">Gitlab </w:delText>
        </w:r>
      </w:del>
      <w:ins w:author="Craig Parker" w:date="2024-07-09T11:33:00Z" w:id="723">
        <w:r w:rsidR="00D9119A">
          <w:rPr>
            <w:rFonts w:ascii="Nunito" w:hAnsi="Nunito" w:eastAsia="Nunito" w:cs="Nunito"/>
          </w:rPr>
          <w:t xml:space="preserve">GitLab </w:t>
        </w:r>
      </w:ins>
      <w:r>
        <w:rPr>
          <w:rFonts w:ascii="Nunito" w:hAnsi="Nunito" w:eastAsia="Nunito" w:cs="Nunito"/>
        </w:rPr>
        <w:t>Wiki</w:t>
      </w:r>
      <w:ins w:author="Craig Parker" w:date="2024-07-09T11:34:00Z" w:id="724">
        <w:r w:rsidR="00D9119A">
          <w:rPr>
            <w:rFonts w:ascii="Nunito" w:hAnsi="Nunito" w:eastAsia="Nunito" w:cs="Nunito"/>
          </w:rPr>
          <w:t>.</w:t>
        </w:r>
      </w:ins>
    </w:p>
    <w:p w:rsidR="007813F4" w:rsidRDefault="007813F4" w14:paraId="000000C5" w14:textId="77777777">
      <w:pPr>
        <w:rPr>
          <w:rFonts w:ascii="Nunito" w:hAnsi="Nunito" w:eastAsia="Nunito" w:cs="Nunito"/>
        </w:rPr>
      </w:pPr>
    </w:p>
    <w:p w:rsidR="007813F4" w:rsidRDefault="009511AE" w14:paraId="000000C6" w14:textId="3850495F">
      <w:pPr>
        <w:rPr>
          <w:rFonts w:ascii="Nunito" w:hAnsi="Nunito" w:eastAsia="Nunito" w:cs="Nunito"/>
        </w:rPr>
      </w:pPr>
      <w:r>
        <w:rPr>
          <w:rFonts w:ascii="Nunito" w:hAnsi="Nunito" w:eastAsia="Nunito" w:cs="Nunito"/>
        </w:rPr>
        <w:t xml:space="preserve">Integration with </w:t>
      </w:r>
      <w:ins w:author="Craig Parker" w:date="2024-07-09T11:33:00Z" w:id="725">
        <w:r w:rsidR="00D9119A">
          <w:rPr>
            <w:rFonts w:ascii="Nunito" w:hAnsi="Nunito" w:eastAsia="Nunito" w:cs="Nunito"/>
          </w:rPr>
          <w:t xml:space="preserve">the </w:t>
        </w:r>
      </w:ins>
      <w:r>
        <w:rPr>
          <w:rFonts w:ascii="Nunito" w:hAnsi="Nunito" w:eastAsia="Nunito" w:cs="Nunito"/>
        </w:rPr>
        <w:t>DSI-Africa Open Data Science Platform meta-data index will ensure that meta-data propagates to the ODSP system and datasets become discoverable through ODSP meta-data queries.</w:t>
      </w:r>
    </w:p>
    <w:p w:rsidR="007813F4" w:rsidP="0E5C9AB3" w:rsidRDefault="0E5C9AB3" w14:paraId="000000C7" w14:textId="195C65A9">
      <w:pPr>
        <w:pStyle w:val="Heading2"/>
        <w:ind w:left="1440"/>
        <w:rPr>
          <w:rFonts w:eastAsia="Nunito" w:cs="Nunito"/>
        </w:rPr>
      </w:pPr>
      <w:bookmarkStart w:name="_Toc172635222" w:id="726"/>
      <w:bookmarkStart w:name="_Toc1871806169" w:id="727"/>
      <w:bookmarkStart w:name="_Toc988154311" w:id="2070408112"/>
      <w:r w:rsidR="54902136">
        <w:rPr/>
        <w:t xml:space="preserve">6.6. </w:t>
      </w:r>
      <w:r w:rsidRPr="54902136" w:rsidR="54902136">
        <w:rPr>
          <w:rPrChange w:author="Craig Parker" w:date="2024-08-04T19:08:00Z" w:id="1269814599">
            <w:rPr>
              <w:rFonts w:eastAsia="Nunito" w:cs="Nunito"/>
            </w:rPr>
          </w:rPrChange>
        </w:rPr>
        <w:t>De-identification</w:t>
      </w:r>
      <w:bookmarkEnd w:id="726"/>
      <w:bookmarkEnd w:id="727"/>
      <w:bookmarkEnd w:id="2070408112"/>
    </w:p>
    <w:p w:rsidR="007813F4" w:rsidRDefault="009511AE" w14:paraId="000000C8" w14:textId="7E5E4D5A">
      <w:pPr>
        <w:rPr>
          <w:rFonts w:ascii="Nunito" w:hAnsi="Nunito" w:eastAsia="Nunito" w:cs="Nunito"/>
        </w:rPr>
      </w:pPr>
      <w:r>
        <w:rPr>
          <w:rFonts w:ascii="Nunito" w:hAnsi="Nunito" w:eastAsia="Nunito" w:cs="Nunito"/>
        </w:rPr>
        <w:t xml:space="preserve">De-identification may be implemented (see </w:t>
      </w:r>
      <w:ins w:author="Craig Parker" w:date="2024-07-09T11:33:00Z" w:id="729">
        <w:r w:rsidR="00D9119A">
          <w:rPr>
            <w:rFonts w:ascii="Nunito" w:hAnsi="Nunito" w:eastAsia="Nunito" w:cs="Nunito"/>
          </w:rPr>
          <w:t xml:space="preserve">the </w:t>
        </w:r>
      </w:ins>
      <w:r>
        <w:rPr>
          <w:rFonts w:ascii="Nunito" w:hAnsi="Nunito" w:eastAsia="Nunito" w:cs="Nunito"/>
        </w:rPr>
        <w:t xml:space="preserve">section on de-identification below) </w:t>
      </w:r>
      <w:del w:author="Craig Parker" w:date="2024-07-09T11:33:00Z" w:id="730">
        <w:r w:rsidDel="00D9119A">
          <w:rPr>
            <w:rFonts w:ascii="Nunito" w:hAnsi="Nunito" w:eastAsia="Nunito" w:cs="Nunito"/>
          </w:rPr>
          <w:delText>in order to</w:delText>
        </w:r>
      </w:del>
      <w:ins w:author="Craig Parker" w:date="2024-07-09T11:33:00Z" w:id="731">
        <w:r w:rsidR="00D9119A">
          <w:rPr>
            <w:rFonts w:ascii="Nunito" w:hAnsi="Nunito" w:eastAsia="Nunito" w:cs="Nunito"/>
          </w:rPr>
          <w:t>to</w:t>
        </w:r>
      </w:ins>
      <w:r>
        <w:rPr>
          <w:rFonts w:ascii="Nunito" w:hAnsi="Nunito" w:eastAsia="Nunito" w:cs="Nunito"/>
        </w:rPr>
        <w:t xml:space="preserve"> </w:t>
      </w:r>
      <w:del w:author="Craig Parker" w:date="2024-07-09T11:33:00Z" w:id="732">
        <w:r w:rsidDel="00D9119A">
          <w:rPr>
            <w:rFonts w:ascii="Nunito" w:hAnsi="Nunito" w:eastAsia="Nunito" w:cs="Nunito"/>
          </w:rPr>
          <w:delText xml:space="preserve">minimize </w:delText>
        </w:r>
      </w:del>
      <w:ins w:author="Craig Parker" w:date="2024-07-09T11:33:00Z" w:id="733">
        <w:r w:rsidR="00D9119A">
          <w:rPr>
            <w:rFonts w:ascii="Nunito" w:hAnsi="Nunito" w:eastAsia="Nunito" w:cs="Nunito"/>
          </w:rPr>
          <w:t xml:space="preserve">minimise </w:t>
        </w:r>
      </w:ins>
      <w:r>
        <w:rPr>
          <w:rFonts w:ascii="Nunito" w:hAnsi="Nunito" w:eastAsia="Nunito" w:cs="Nunito"/>
        </w:rPr>
        <w:t xml:space="preserve">the potential for individuals to be identified </w:t>
      </w:r>
      <w:del w:author="Craig Parker" w:date="2024-07-09T11:34:00Z" w:id="734">
        <w:r w:rsidDel="00D9119A">
          <w:rPr>
            <w:rFonts w:ascii="Nunito" w:hAnsi="Nunito" w:eastAsia="Nunito" w:cs="Nunito"/>
          </w:rPr>
          <w:delText xml:space="preserve">either </w:delText>
        </w:r>
      </w:del>
      <w:r>
        <w:rPr>
          <w:rFonts w:ascii="Nunito" w:hAnsi="Nunito" w:eastAsia="Nunito" w:cs="Nunito"/>
        </w:rPr>
        <w:t>by geospatial information or other personal information.  Whether de-identification is implemented will be guided by the principle of minimalism under POPIA</w:t>
      </w:r>
      <w:del w:author="Craig Parker" w:date="2024-07-09T11:33:00Z" w:id="735">
        <w:r w:rsidDel="00D9119A">
          <w:rPr>
            <w:rFonts w:ascii="Nunito" w:hAnsi="Nunito" w:eastAsia="Nunito" w:cs="Nunito"/>
          </w:rPr>
          <w:delText xml:space="preserve"> which states that:</w:delText>
        </w:r>
      </w:del>
      <w:ins w:author="Craig Parker" w:date="2024-07-09T11:33:00Z" w:id="736">
        <w:r w:rsidR="00D9119A">
          <w:rPr>
            <w:rFonts w:ascii="Nunito" w:hAnsi="Nunito" w:eastAsia="Nunito" w:cs="Nunito"/>
          </w:rPr>
          <w:t>, which states that</w:t>
        </w:r>
      </w:ins>
      <w:r>
        <w:rPr>
          <w:rFonts w:ascii="Nunito" w:hAnsi="Nunito" w:eastAsia="Nunito" w:cs="Nunito"/>
        </w:rPr>
        <w:t xml:space="preserve"> </w:t>
      </w:r>
      <w:r>
        <w:rPr>
          <w:rFonts w:ascii="Nunito" w:hAnsi="Nunito" w:eastAsia="Nunito" w:cs="Nunito"/>
          <w:i/>
        </w:rPr>
        <w:t xml:space="preserve">Personal information may only be processed if, given the purpose for which it is processed, it is adequate, relevant and not excessive </w:t>
      </w:r>
      <w:r>
        <w:rPr>
          <w:rFonts w:ascii="Nunito" w:hAnsi="Nunito" w:eastAsia="Nunito" w:cs="Nunito"/>
        </w:rPr>
        <w:t xml:space="preserve">(POPIA Chapter 3: Section 10 Minimality).  For example, for some research </w:t>
      </w:r>
      <w:del w:author="Craig Parker" w:date="2024-07-09T11:33:00Z" w:id="737">
        <w:r w:rsidDel="00D9119A">
          <w:rPr>
            <w:rFonts w:ascii="Nunito" w:hAnsi="Nunito" w:eastAsia="Nunito" w:cs="Nunito"/>
          </w:rPr>
          <w:delText>analysis</w:delText>
        </w:r>
      </w:del>
      <w:ins w:author="Craig Parker" w:date="2024-07-09T11:33:00Z" w:id="738">
        <w:r w:rsidR="00D9119A">
          <w:rPr>
            <w:rFonts w:ascii="Nunito" w:hAnsi="Nunito" w:eastAsia="Nunito" w:cs="Nunito"/>
          </w:rPr>
          <w:t>analyses</w:t>
        </w:r>
      </w:ins>
      <w:r>
        <w:rPr>
          <w:rFonts w:ascii="Nunito" w:hAnsi="Nunito" w:eastAsia="Nunito" w:cs="Nunito"/>
        </w:rPr>
        <w:t>, street address level personal information is not required and will be replaced by larger area references such as South African census areas.</w:t>
      </w:r>
    </w:p>
    <w:p w:rsidR="007813F4" w:rsidDel="006D10B8" w:rsidRDefault="007813F4" w14:paraId="000000C9" w14:textId="7614EA27">
      <w:pPr>
        <w:numPr>
          <w:ilvl w:val="0"/>
          <w:numId w:val="10"/>
        </w:numPr>
        <w:rPr>
          <w:del w:author="Craig Parker" w:date="2024-07-31T13:47:00Z" w:id="739"/>
          <w:rFonts w:ascii="Nunito" w:hAnsi="Nunito" w:eastAsia="Nunito" w:cs="Nunito"/>
        </w:rPr>
        <w:pPrChange w:author="Craig Parker" w:date="2024-07-31T13:48:00Z" w:id="740">
          <w:pPr/>
        </w:pPrChange>
      </w:pPr>
    </w:p>
    <w:p w:rsidR="4CBF20F8" w:rsidP="0E5C9AB3" w:rsidRDefault="0E5C9AB3" w14:paraId="2C8C7BCB" w14:textId="691CD324">
      <w:pPr>
        <w:pStyle w:val="Heading2"/>
        <w:ind w:left="1440"/>
        <w:rPr>
          <w:ins w:author="Craig Parker" w:date="2024-08-04T19:08:00Z" w:id="1089743651"/>
        </w:rPr>
      </w:pPr>
      <w:bookmarkStart w:name="_Toc383269636" w:id="742"/>
      <w:bookmarkStart w:name="_Toc719261655" w:id="2132389981"/>
      <w:r w:rsidR="54902136">
        <w:rPr/>
        <w:t xml:space="preserve">6.7. </w:t>
      </w:r>
      <w:ins w:author="Craig Parker" w:date="2024-08-04T19:08:00Z" w:id="116824470">
        <w:r w:rsidR="54902136">
          <w:t>C</w:t>
        </w:r>
      </w:ins>
      <w:ins w:author="Craig Parker" w:date="2024-08-04T19:09:00Z" w:id="24626000">
        <w:r w:rsidR="54902136">
          <w:t>odebook remapping and harmonisation</w:t>
        </w:r>
      </w:ins>
      <w:bookmarkEnd w:id="742"/>
      <w:bookmarkEnd w:id="2132389981"/>
    </w:p>
    <w:p w:rsidR="007813F4" w:rsidDel="00C41A39" w:rsidP="4CBF20F8" w:rsidRDefault="009511AE" w14:paraId="000000CA" w14:textId="1BACD107">
      <w:pPr>
        <w:pStyle w:val="Heading2"/>
        <w:numPr>
          <w:ilvl w:val="0"/>
          <w:numId w:val="10"/>
        </w:numPr>
        <w:rPr>
          <w:del w:author="Craig Parker" w:date="2024-07-31T13:39:00Z" w:id="745"/>
        </w:rPr>
      </w:pPr>
      <w:bookmarkStart w:name="_Toc172635223" w:id="746"/>
      <w:commentRangeStart w:id="747"/>
      <w:del w:author="Craig Parker" w:date="2024-08-04T19:09:00Z" w:id="748">
        <w:r w:rsidRPr="4CBF20F8" w:rsidDel="4CBF20F8">
          <w:rPr>
            <w:b w:val="0"/>
            <w:bCs w:val="0"/>
            <w:caps w:val="0"/>
            <w:rPrChange w:author="Craig Parker" w:date="2024-08-04T19:08:00Z" w:id="749">
              <w:rPr>
                <w:rFonts w:eastAsia="Nunito" w:cs="Nunito"/>
                <w:b w:val="0"/>
                <w:bCs w:val="0"/>
                <w:caps w:val="0"/>
              </w:rPr>
            </w:rPrChange>
          </w:rPr>
          <w:delText xml:space="preserve">Codebook remapping and </w:delText>
        </w:r>
      </w:del>
      <w:del w:author="Craig Parker" w:date="2024-07-09T11:33:00Z" w:id="750">
        <w:r w:rsidRPr="4CBF20F8" w:rsidDel="4CBF20F8">
          <w:rPr>
            <w:b w:val="0"/>
            <w:bCs w:val="0"/>
            <w:caps w:val="0"/>
            <w:rPrChange w:author="Craig Parker" w:date="2024-08-04T19:08:00Z" w:id="751">
              <w:rPr>
                <w:rFonts w:eastAsia="Nunito" w:cs="Nunito"/>
                <w:b w:val="0"/>
                <w:bCs w:val="0"/>
                <w:caps w:val="0"/>
              </w:rPr>
            </w:rPrChange>
          </w:rPr>
          <w:delText>harmonization</w:delText>
        </w:r>
      </w:del>
      <w:bookmarkEnd w:id="746"/>
      <w:commentRangeEnd w:id="747"/>
      <w:r>
        <w:rPr>
          <w:rStyle w:val="CommentReference"/>
        </w:rPr>
        <w:commentReference w:id="747"/>
      </w:r>
    </w:p>
    <w:p w:rsidRPr="00C41A39" w:rsidR="007813F4" w:rsidDel="00C41A39" w:rsidRDefault="009511AE" w14:paraId="000000CB" w14:textId="05052490">
      <w:pPr>
        <w:pStyle w:val="Heading2"/>
        <w:numPr>
          <w:ilvl w:val="0"/>
          <w:numId w:val="10"/>
        </w:numPr>
        <w:rPr>
          <w:del w:author="Craig Parker" w:date="2024-07-31T13:38:00Z" w:id="752"/>
          <w:rFonts w:eastAsia="Nunito" w:cs="Nunito"/>
          <w:rPrChange w:author="Craig Parker" w:date="2024-07-31T13:39:00Z" w:id="753">
            <w:rPr>
              <w:del w:author="Craig Parker" w:date="2024-07-31T13:38:00Z" w:id="754"/>
              <w:rFonts w:eastAsia="Nunito"/>
            </w:rPr>
          </w:rPrChange>
        </w:rPr>
        <w:pPrChange w:author="Craig Parker" w:date="2024-07-31T13:48:00Z" w:id="755">
          <w:pPr/>
        </w:pPrChange>
      </w:pPr>
      <w:del w:author="Craig Parker" w:date="2024-07-31T13:39:00Z" w:id="756">
        <w:r w:rsidRPr="4CBF20F8" w:rsidDel="4CBF20F8">
          <w:rPr>
            <w:rFonts w:eastAsia="Nunito" w:cs="Nunito"/>
            <w:rPrChange w:author="Craig Parker" w:date="2024-07-31T13:39:00Z" w:id="757">
              <w:rPr>
                <w:rFonts w:eastAsia="Nunito"/>
              </w:rPr>
            </w:rPrChange>
          </w:rPr>
          <w:delText xml:space="preserve">Codebook remapping involves translating variables </w:delText>
        </w:r>
      </w:del>
      <w:del w:author="Craig Parker" w:date="2024-07-09T11:33:00Z" w:id="758">
        <w:r w:rsidRPr="4CBF20F8" w:rsidDel="4CBF20F8">
          <w:rPr>
            <w:rFonts w:eastAsia="Nunito" w:cs="Nunito"/>
            <w:rPrChange w:author="Craig Parker" w:date="2024-07-31T13:39:00Z" w:id="759">
              <w:rPr>
                <w:rFonts w:eastAsia="Nunito"/>
              </w:rPr>
            </w:rPrChange>
          </w:rPr>
          <w:delText>in order to</w:delText>
        </w:r>
      </w:del>
      <w:del w:author="Craig Parker" w:date="2024-07-31T13:39:00Z" w:id="760">
        <w:r w:rsidRPr="4CBF20F8" w:rsidDel="4CBF20F8">
          <w:rPr>
            <w:rFonts w:eastAsia="Nunito" w:cs="Nunito"/>
            <w:rPrChange w:author="Craig Parker" w:date="2024-07-31T13:39:00Z" w:id="761">
              <w:rPr>
                <w:rFonts w:eastAsia="Nunito"/>
              </w:rPr>
            </w:rPrChange>
          </w:rPr>
          <w:delText xml:space="preserve"> align with a common codebook.  Each RP and potentially </w:delText>
        </w:r>
      </w:del>
      <w:del w:author="Craig Parker" w:date="2024-07-09T11:34:00Z" w:id="762">
        <w:r w:rsidRPr="4CBF20F8" w:rsidDel="4CBF20F8">
          <w:rPr>
            <w:rFonts w:eastAsia="Nunito" w:cs="Nunito"/>
            <w:rPrChange w:author="Craig Parker" w:date="2024-07-31T13:39:00Z" w:id="763">
              <w:rPr>
                <w:rFonts w:eastAsia="Nunito"/>
              </w:rPr>
            </w:rPrChange>
          </w:rPr>
          <w:delText xml:space="preserve">also </w:delText>
        </w:r>
      </w:del>
      <w:del w:author="Craig Parker" w:date="2024-07-31T13:39:00Z" w:id="764">
        <w:r w:rsidRPr="4CBF20F8" w:rsidDel="4CBF20F8">
          <w:rPr>
            <w:rFonts w:eastAsia="Nunito" w:cs="Nunito"/>
            <w:rPrChange w:author="Craig Parker" w:date="2024-07-31T13:39:00Z" w:id="765">
              <w:rPr>
                <w:rFonts w:eastAsia="Nunito"/>
              </w:rPr>
            </w:rPrChange>
          </w:rPr>
          <w:delText xml:space="preserve">specific analyses within each RP, will develop common codebooks defining the required health, socio-economic, other environmental, and climate variables.   Each source dataset will </w:delText>
        </w:r>
      </w:del>
      <w:del w:author="Craig Parker" w:date="2024-07-09T11:34:00Z" w:id="766">
        <w:r w:rsidRPr="4CBF20F8" w:rsidDel="4CBF20F8">
          <w:rPr>
            <w:rFonts w:eastAsia="Nunito" w:cs="Nunito"/>
            <w:rPrChange w:author="Craig Parker" w:date="2024-07-31T13:39:00Z" w:id="767">
              <w:rPr>
                <w:rFonts w:eastAsia="Nunito"/>
              </w:rPr>
            </w:rPrChange>
          </w:rPr>
          <w:delText xml:space="preserve">require </w:delText>
        </w:r>
      </w:del>
      <w:del w:author="Craig Parker" w:date="2024-07-31T13:39:00Z" w:id="768">
        <w:r w:rsidRPr="4CBF20F8" w:rsidDel="4CBF20F8">
          <w:rPr>
            <w:rFonts w:eastAsia="Nunito" w:cs="Nunito"/>
            <w:rPrChange w:author="Craig Parker" w:date="2024-07-31T13:39:00Z" w:id="769">
              <w:rPr>
                <w:rFonts w:eastAsia="Nunito"/>
              </w:rPr>
            </w:rPrChange>
          </w:rPr>
          <w:delText xml:space="preserve">a map that defines how variables are translated from source to the </w:delText>
        </w:r>
      </w:del>
      <w:del w:author="Craig Parker" w:date="2024-07-09T11:34:00Z" w:id="770">
        <w:r w:rsidRPr="4CBF20F8" w:rsidDel="4CBF20F8">
          <w:rPr>
            <w:rFonts w:eastAsia="Nunito" w:cs="Nunito"/>
            <w:rPrChange w:author="Craig Parker" w:date="2024-07-31T13:39:00Z" w:id="771">
              <w:rPr>
                <w:rFonts w:eastAsia="Nunito"/>
              </w:rPr>
            </w:rPrChange>
          </w:rPr>
          <w:delText xml:space="preserve">harmonized </w:delText>
        </w:r>
      </w:del>
      <w:del w:author="Craig Parker" w:date="2024-07-31T13:39:00Z" w:id="772">
        <w:r w:rsidRPr="4CBF20F8" w:rsidDel="4CBF20F8">
          <w:rPr>
            <w:rFonts w:eastAsia="Nunito" w:cs="Nunito"/>
            <w:rPrChange w:author="Craig Parker" w:date="2024-07-31T13:39:00Z" w:id="773">
              <w:rPr>
                <w:rFonts w:eastAsia="Nunito"/>
              </w:rPr>
            </w:rPrChange>
          </w:rPr>
          <w:delText>common dataset.  For example, pre-term delivery might be translated from the number of days</w:delText>
        </w:r>
      </w:del>
      <w:del w:author="Craig Parker" w:date="2024-07-09T11:34:00Z" w:id="774">
        <w:r w:rsidRPr="4CBF20F8" w:rsidDel="4CBF20F8">
          <w:rPr>
            <w:rFonts w:eastAsia="Nunito" w:cs="Nunito"/>
            <w:rPrChange w:author="Craig Parker" w:date="2024-07-31T13:39:00Z" w:id="775">
              <w:rPr>
                <w:rFonts w:eastAsia="Nunito"/>
              </w:rPr>
            </w:rPrChange>
          </w:rPr>
          <w:delText>,</w:delText>
        </w:r>
      </w:del>
      <w:del w:author="Craig Parker" w:date="2024-07-31T13:39:00Z" w:id="776">
        <w:r w:rsidRPr="4CBF20F8" w:rsidDel="4CBF20F8">
          <w:rPr>
            <w:rFonts w:eastAsia="Nunito" w:cs="Nunito"/>
            <w:rPrChange w:author="Craig Parker" w:date="2024-07-31T13:39:00Z" w:id="777">
              <w:rPr>
                <w:rFonts w:eastAsia="Nunito"/>
              </w:rPr>
            </w:rPrChange>
          </w:rPr>
          <w:delText xml:space="preserve"> to a categorical variable.  Clinic names might be translated into administrative area i</w:delText>
        </w:r>
      </w:del>
      <w:del w:author="Craig Parker" w:date="2024-07-31T13:38:00Z" w:id="778">
        <w:r w:rsidRPr="4CBF20F8" w:rsidDel="4CBF20F8">
          <w:rPr>
            <w:rFonts w:eastAsia="Nunito" w:cs="Nunito"/>
            <w:rPrChange w:author="Craig Parker" w:date="2024-07-31T13:39:00Z" w:id="779">
              <w:rPr>
                <w:rFonts w:eastAsia="Nunito"/>
              </w:rPr>
            </w:rPrChange>
          </w:rPr>
          <w:delText>dentifiers.</w:delText>
        </w:r>
      </w:del>
    </w:p>
    <w:p w:rsidR="007813F4" w:rsidDel="00C41A39" w:rsidRDefault="007813F4" w14:paraId="000000CC" w14:textId="77777777">
      <w:pPr>
        <w:pStyle w:val="Heading2"/>
        <w:numPr>
          <w:ilvl w:val="0"/>
          <w:numId w:val="10"/>
        </w:numPr>
        <w:rPr>
          <w:del w:author="Craig Parker" w:date="2024-07-31T13:38:00Z" w:id="780"/>
        </w:rPr>
        <w:pPrChange w:author="Craig Parker" w:date="2024-07-31T13:48:00Z" w:id="781">
          <w:pPr/>
        </w:pPrChange>
      </w:pPr>
    </w:p>
    <w:p w:rsidR="007813F4" w:rsidDel="00C41A39" w:rsidRDefault="009511AE" w14:paraId="000000CD" w14:textId="7CC0A46E">
      <w:pPr>
        <w:pStyle w:val="Heading2"/>
        <w:numPr>
          <w:ilvl w:val="0"/>
          <w:numId w:val="10"/>
        </w:numPr>
        <w:rPr>
          <w:del w:author="Craig Parker" w:date="2024-07-31T13:38:00Z" w:id="782"/>
        </w:rPr>
        <w:pPrChange w:author="Craig Parker" w:date="2024-07-31T13:48:00Z" w:id="783">
          <w:pPr/>
        </w:pPrChange>
      </w:pPr>
      <w:del w:author="Craig Parker" w:date="2024-07-31T13:38:00Z" w:id="784">
        <w:r w:rsidDel="4CBF20F8">
          <w:delText xml:space="preserve">Similar to health data </w:delText>
        </w:r>
      </w:del>
      <w:del w:author="Craig Parker" w:date="2024-07-09T11:34:00Z" w:id="785">
        <w:r w:rsidDel="4CBF20F8">
          <w:delText>harmonization</w:delText>
        </w:r>
      </w:del>
      <w:del w:author="Craig Parker" w:date="2024-07-31T13:38:00Z" w:id="786">
        <w:r w:rsidDel="4CBF20F8">
          <w:delText xml:space="preserve">, climate and environmental datasets will be conformed to a common standard through a separate </w:delText>
        </w:r>
      </w:del>
      <w:del w:author="Craig Parker" w:date="2024-07-09T11:34:00Z" w:id="787">
        <w:r w:rsidDel="4CBF20F8">
          <w:delText xml:space="preserve">harmonization </w:delText>
        </w:r>
      </w:del>
      <w:del w:author="Craig Parker" w:date="2024-07-31T13:38:00Z" w:id="788">
        <w:r w:rsidDel="4CBF20F8">
          <w:delText xml:space="preserve">process.  Environmental data (climate data, remote sensing data, socio-economic mapping data) will be </w:delText>
        </w:r>
      </w:del>
      <w:del w:author="Craig Parker" w:date="2024-07-09T11:34:00Z" w:id="789">
        <w:r w:rsidDel="4CBF20F8">
          <w:delText xml:space="preserve">homogenized </w:delText>
        </w:r>
      </w:del>
      <w:del w:author="Craig Parker" w:date="2024-07-31T13:38:00Z" w:id="790">
        <w:r w:rsidDel="4CBF20F8">
          <w:delText>to align with existing meta-data and storage standards (CF conventions and OGC standards) as documented on the Gitlab Wiki</w:delText>
        </w:r>
      </w:del>
    </w:p>
    <w:p w:rsidR="007813F4" w:rsidDel="00C41A39" w:rsidRDefault="007813F4" w14:paraId="000000CE" w14:textId="77777777">
      <w:pPr>
        <w:pStyle w:val="Heading2"/>
        <w:numPr>
          <w:ilvl w:val="0"/>
          <w:numId w:val="10"/>
        </w:numPr>
        <w:rPr>
          <w:del w:author="Craig Parker" w:date="2024-07-31T13:38:00Z" w:id="791"/>
        </w:rPr>
        <w:pPrChange w:author="Craig Parker" w:date="2024-07-31T13:48:00Z" w:id="792">
          <w:pPr/>
        </w:pPrChange>
      </w:pPr>
    </w:p>
    <w:p w:rsidR="007813F4" w:rsidRDefault="009511AE" w14:paraId="000000CF" w14:textId="246C865B">
      <w:pPr>
        <w:pStyle w:val="Heading2"/>
        <w:numPr>
          <w:ilvl w:val="0"/>
          <w:numId w:val="10"/>
        </w:numPr>
        <w:rPr>
          <w:ins w:author="Craig Parker" w:date="2024-07-31T13:37:00Z" w:id="793"/>
        </w:rPr>
        <w:pPrChange w:author="Craig Parker" w:date="2024-07-31T13:48:00Z" w:id="794">
          <w:pPr/>
        </w:pPrChange>
      </w:pPr>
      <w:del w:author="Craig Parker" w:date="2024-07-31T13:38:00Z" w:id="795">
        <w:r w:rsidDel="4CBF20F8">
          <w:delText xml:space="preserve">The result of the codebook remapping will enable </w:delText>
        </w:r>
      </w:del>
      <w:del w:author="Craig Parker" w:date="2024-07-31T13:28:00Z" w:id="796">
        <w:r w:rsidDel="4CBF20F8">
          <w:delText>multiple datasets to be combined</w:delText>
        </w:r>
      </w:del>
      <w:del w:author="Craig Parker" w:date="2024-07-31T13:38:00Z" w:id="797">
        <w:r w:rsidDel="4CBF20F8">
          <w:delText xml:space="preserve"> into one harmonized dataset</w:delText>
        </w:r>
      </w:del>
      <w:del w:author="Craig Parker" w:date="2024-07-09T11:34:00Z" w:id="798">
        <w:r w:rsidDel="4CBF20F8">
          <w:delText xml:space="preserve"> including relevant ancillary variables (environmental, climate etc.)</w:delText>
        </w:r>
      </w:del>
    </w:p>
    <w:p w:rsidR="00C41A39" w:rsidP="4CBF20F8" w:rsidRDefault="00C41A39" w14:paraId="6C2D8F41" w14:textId="397AA40D">
      <w:pPr>
        <w:rPr>
          <w:ins w:author="Craig Parker" w:date="2024-07-31T13:37:00Z" w:id="799"/>
          <w:rFonts w:ascii="Nunito" w:hAnsi="Nunito" w:eastAsia="Nunito" w:cs="Nunito"/>
        </w:rPr>
      </w:pPr>
    </w:p>
    <w:p w:rsidRPr="00C41A39" w:rsidR="00C41A39" w:rsidP="00C41A39" w:rsidRDefault="00C41A39" w14:paraId="679B8809" w14:textId="77777777">
      <w:pPr>
        <w:rPr>
          <w:ins w:author="Craig Parker" w:date="2024-07-31T13:37:00Z" w:id="800"/>
          <w:rFonts w:ascii="Nunito" w:hAnsi="Nunito" w:eastAsia="Nunito" w:cs="Nunito"/>
          <w:lang w:val="en-ZA"/>
        </w:rPr>
      </w:pPr>
      <w:ins w:author="Craig Parker" w:date="2024-07-31T13:37:00Z" w:id="801">
        <w:r w:rsidRPr="00C41A39">
          <w:rPr>
            <w:rFonts w:ascii="Nunito" w:hAnsi="Nunito" w:eastAsia="Nunito" w:cs="Nunito"/>
            <w:lang w:val="en-ZA"/>
          </w:rPr>
          <w:t>Codebook remapping involves translating variables to align with a common codebook. This process is critical for integrating diverse datasets into a unified format, allowing comprehensive analysis across different research projects (RPs). Here’s a detailed breakdown of the processes involved:</w:t>
        </w:r>
      </w:ins>
    </w:p>
    <w:p w:rsidR="00C41A39" w:rsidP="00C41A39" w:rsidRDefault="00C41A39" w14:paraId="54BEBBED" w14:textId="77777777">
      <w:pPr>
        <w:rPr>
          <w:ins w:author="Craig Parker" w:date="2024-07-31T13:39:00Z" w:id="802"/>
          <w:rFonts w:ascii="Nunito" w:hAnsi="Nunito" w:eastAsia="Nunito" w:cs="Nunito"/>
          <w:lang w:val="en-ZA"/>
        </w:rPr>
      </w:pPr>
      <w:ins w:author="Craig Parker" w:date="2024-07-31T13:37:00Z" w:id="803">
        <w:r w:rsidRPr="00C41A39">
          <w:rPr>
            <w:rFonts w:ascii="Nunito" w:hAnsi="Nunito" w:eastAsia="Nunito" w:cs="Nunito"/>
            <w:b/>
            <w:bCs/>
            <w:lang w:val="en-ZA"/>
          </w:rPr>
          <w:t>Data Acquisition:</w:t>
        </w:r>
        <w:r w:rsidRPr="00C41A39">
          <w:rPr>
            <w:rFonts w:ascii="Nunito" w:hAnsi="Nunito" w:eastAsia="Nunito" w:cs="Nunito"/>
            <w:lang w:val="en-ZA"/>
          </w:rPr>
          <w:t xml:space="preserve"> The data acquisition process is pivotal for RP1 and RP2, focusing on healthcare datasets. We gather clinical trials and cohort datasets from various providers worldwide, encompassing different studies. This involves:</w:t>
        </w:r>
      </w:ins>
    </w:p>
    <w:p w:rsidRPr="00C41A39" w:rsidR="00C41A39" w:rsidP="00C41A39" w:rsidRDefault="00C41A39" w14:paraId="113C8EDA" w14:textId="77777777">
      <w:pPr>
        <w:rPr>
          <w:ins w:author="Craig Parker" w:date="2024-07-31T13:37:00Z" w:id="804"/>
          <w:rFonts w:ascii="Nunito" w:hAnsi="Nunito" w:eastAsia="Nunito" w:cs="Nunito"/>
          <w:lang w:val="en-ZA"/>
        </w:rPr>
      </w:pPr>
    </w:p>
    <w:p w:rsidRPr="00C41A39" w:rsidR="00C41A39" w:rsidP="00C41A39" w:rsidRDefault="00C41A39" w14:paraId="343C5A33" w14:textId="77777777">
      <w:pPr>
        <w:numPr>
          <w:ilvl w:val="0"/>
          <w:numId w:val="29"/>
        </w:numPr>
        <w:rPr>
          <w:ins w:author="Craig Parker" w:date="2024-07-31T13:37:00Z" w:id="805"/>
          <w:rFonts w:ascii="Nunito" w:hAnsi="Nunito" w:eastAsia="Nunito" w:cs="Nunito"/>
          <w:lang w:val="en-ZA"/>
        </w:rPr>
      </w:pPr>
      <w:ins w:author="Craig Parker" w:date="2024-07-31T13:37:00Z" w:id="806">
        <w:r w:rsidRPr="00C41A39">
          <w:rPr>
            <w:rFonts w:ascii="Nunito" w:hAnsi="Nunito" w:eastAsia="Nunito" w:cs="Nunito"/>
            <w:b/>
            <w:bCs/>
            <w:lang w:val="en-ZA"/>
          </w:rPr>
          <w:t>Requesting Data:</w:t>
        </w:r>
        <w:r w:rsidRPr="00C41A39">
          <w:rPr>
            <w:rFonts w:ascii="Nunito" w:hAnsi="Nunito" w:eastAsia="Nunito" w:cs="Nunito"/>
            <w:lang w:val="en-ZA"/>
          </w:rPr>
          <w:t xml:space="preserve"> Engaging with data providers to obtain the necessary datasets.</w:t>
        </w:r>
      </w:ins>
    </w:p>
    <w:p w:rsidRPr="00C41A39" w:rsidR="00C41A39" w:rsidP="00C41A39" w:rsidRDefault="00C41A39" w14:paraId="0A5D2DF9" w14:textId="77777777">
      <w:pPr>
        <w:numPr>
          <w:ilvl w:val="0"/>
          <w:numId w:val="29"/>
        </w:numPr>
        <w:rPr>
          <w:ins w:author="Craig Parker" w:date="2024-07-31T13:37:00Z" w:id="807"/>
          <w:rFonts w:ascii="Nunito" w:hAnsi="Nunito" w:eastAsia="Nunito" w:cs="Nunito"/>
          <w:lang w:val="en-ZA"/>
        </w:rPr>
      </w:pPr>
      <w:ins w:author="Craig Parker" w:date="2024-07-31T13:37:00Z" w:id="808">
        <w:r w:rsidRPr="00C41A39">
          <w:rPr>
            <w:rFonts w:ascii="Nunito" w:hAnsi="Nunito" w:eastAsia="Nunito" w:cs="Nunito"/>
            <w:b/>
            <w:bCs/>
            <w:lang w:val="en-ZA"/>
          </w:rPr>
          <w:t>Workflow Management:</w:t>
        </w:r>
        <w:r w:rsidRPr="00C41A39">
          <w:rPr>
            <w:rFonts w:ascii="Nunito" w:hAnsi="Nunito" w:eastAsia="Nunito" w:cs="Nunito"/>
            <w:lang w:val="en-ZA"/>
          </w:rPr>
          <w:t xml:space="preserve"> Utilizing a structured workflow to track the acquisition process, ensuring timely and efficient data collection.</w:t>
        </w:r>
      </w:ins>
    </w:p>
    <w:p w:rsidR="00C41A39" w:rsidP="00C41A39" w:rsidRDefault="00C41A39" w14:paraId="33B95BF6" w14:textId="77777777">
      <w:pPr>
        <w:numPr>
          <w:ilvl w:val="0"/>
          <w:numId w:val="29"/>
        </w:numPr>
        <w:rPr>
          <w:ins w:author="Craig Parker" w:date="2024-07-31T13:39:00Z" w:id="809"/>
          <w:rFonts w:ascii="Nunito" w:hAnsi="Nunito" w:eastAsia="Nunito" w:cs="Nunito"/>
          <w:lang w:val="en-ZA"/>
        </w:rPr>
      </w:pPr>
      <w:ins w:author="Craig Parker" w:date="2024-07-31T13:37:00Z" w:id="810">
        <w:r w:rsidRPr="00C41A39">
          <w:rPr>
            <w:rFonts w:ascii="Nunito" w:hAnsi="Nunito" w:eastAsia="Nunito" w:cs="Nunito"/>
            <w:b/>
            <w:bCs/>
            <w:lang w:val="en-ZA"/>
          </w:rPr>
          <w:t>CSAG System Integration:</w:t>
        </w:r>
        <w:r w:rsidRPr="00C41A39">
          <w:rPr>
            <w:rFonts w:ascii="Nunito" w:hAnsi="Nunito" w:eastAsia="Nunito" w:cs="Nunito"/>
            <w:lang w:val="en-ZA"/>
          </w:rPr>
          <w:t xml:space="preserve"> All acquired data is fed into the Climate System Analysis Group (CSAG) system for further processing and analysis.</w:t>
        </w:r>
      </w:ins>
    </w:p>
    <w:p w:rsidRPr="00C41A39" w:rsidR="00C41A39" w:rsidRDefault="00C41A39" w14:paraId="1206F754" w14:textId="77777777">
      <w:pPr>
        <w:ind w:left="720"/>
        <w:rPr>
          <w:ins w:author="Craig Parker" w:date="2024-07-31T13:37:00Z" w:id="811"/>
          <w:rFonts w:ascii="Nunito" w:hAnsi="Nunito" w:eastAsia="Nunito" w:cs="Nunito"/>
          <w:lang w:val="en-ZA"/>
        </w:rPr>
        <w:pPrChange w:author="Craig Parker" w:date="2024-07-31T13:39:00Z" w:id="812">
          <w:pPr>
            <w:numPr>
              <w:numId w:val="29"/>
            </w:numPr>
            <w:tabs>
              <w:tab w:val="num" w:pos="720"/>
            </w:tabs>
            <w:ind w:left="720" w:hanging="360"/>
          </w:pPr>
        </w:pPrChange>
      </w:pPr>
    </w:p>
    <w:p w:rsidRPr="00C41A39" w:rsidR="00C41A39" w:rsidP="00C41A39" w:rsidRDefault="00C41A39" w14:paraId="6909B02D" w14:textId="77777777">
      <w:pPr>
        <w:rPr>
          <w:ins w:author="Craig Parker" w:date="2024-07-31T13:37:00Z" w:id="813"/>
          <w:rFonts w:ascii="Nunito" w:hAnsi="Nunito" w:eastAsia="Nunito" w:cs="Nunito"/>
          <w:lang w:val="en-ZA"/>
        </w:rPr>
      </w:pPr>
      <w:ins w:author="Craig Parker" w:date="2024-07-31T13:37:00Z" w:id="814">
        <w:r w:rsidRPr="00C41A39">
          <w:rPr>
            <w:rFonts w:ascii="Nunito" w:hAnsi="Nunito" w:eastAsia="Nunito" w:cs="Nunito"/>
            <w:b/>
            <w:bCs/>
            <w:lang w:val="en-ZA"/>
          </w:rPr>
          <w:t>Pre-Processing:</w:t>
        </w:r>
        <w:r w:rsidRPr="00C41A39">
          <w:rPr>
            <w:rFonts w:ascii="Nunito" w:hAnsi="Nunito" w:eastAsia="Nunito" w:cs="Nunito"/>
            <w:lang w:val="en-ZA"/>
          </w:rPr>
          <w:t xml:space="preserve"> Upon acquisition, the datasets undergo pre-processing to align with common ontologies. This step ensures consistency in the way data is defined across different clinical trials and studies. Pre-processing involves:</w:t>
        </w:r>
      </w:ins>
    </w:p>
    <w:p w:rsidRPr="00C41A39" w:rsidR="00C41A39" w:rsidP="00C41A39" w:rsidRDefault="00C41A39" w14:paraId="33B896F3" w14:textId="77777777">
      <w:pPr>
        <w:numPr>
          <w:ilvl w:val="0"/>
          <w:numId w:val="30"/>
        </w:numPr>
        <w:rPr>
          <w:ins w:author="Craig Parker" w:date="2024-07-31T13:37:00Z" w:id="815"/>
          <w:rFonts w:ascii="Nunito" w:hAnsi="Nunito" w:eastAsia="Nunito" w:cs="Nunito"/>
          <w:lang w:val="en-ZA"/>
        </w:rPr>
      </w:pPr>
      <w:ins w:author="Craig Parker" w:date="2024-07-31T13:37:00Z" w:id="816">
        <w:r w:rsidRPr="00C41A39">
          <w:rPr>
            <w:rFonts w:ascii="Nunito" w:hAnsi="Nunito" w:eastAsia="Nunito" w:cs="Nunito"/>
            <w:b/>
            <w:bCs/>
            <w:lang w:val="en-ZA"/>
          </w:rPr>
          <w:t>Ontology Mapping:</w:t>
        </w:r>
        <w:r w:rsidRPr="00C41A39">
          <w:rPr>
            <w:rFonts w:ascii="Nunito" w:hAnsi="Nunito" w:eastAsia="Nunito" w:cs="Nunito"/>
            <w:lang w:val="en-ZA"/>
          </w:rPr>
          <w:t xml:space="preserve"> Standardizing terminologies and definitions to facilitate seamless integration.</w:t>
        </w:r>
      </w:ins>
    </w:p>
    <w:p w:rsidR="00C41A39" w:rsidP="00C41A39" w:rsidRDefault="00C41A39" w14:paraId="4B83B1A2" w14:textId="77777777">
      <w:pPr>
        <w:numPr>
          <w:ilvl w:val="0"/>
          <w:numId w:val="30"/>
        </w:numPr>
        <w:rPr>
          <w:ins w:author="Craig Parker" w:date="2024-07-31T13:39:00Z" w:id="817"/>
          <w:rFonts w:ascii="Nunito" w:hAnsi="Nunito" w:eastAsia="Nunito" w:cs="Nunito"/>
          <w:lang w:val="en-ZA"/>
        </w:rPr>
      </w:pPr>
      <w:ins w:author="Craig Parker" w:date="2024-07-31T13:37:00Z" w:id="818">
        <w:r w:rsidRPr="00C41A39">
          <w:rPr>
            <w:rFonts w:ascii="Nunito" w:hAnsi="Nunito" w:eastAsia="Nunito" w:cs="Nunito"/>
            <w:b/>
            <w:bCs/>
            <w:lang w:val="en-ZA"/>
          </w:rPr>
          <w:t>Data Cleaning:</w:t>
        </w:r>
        <w:r w:rsidRPr="00C41A39">
          <w:rPr>
            <w:rFonts w:ascii="Nunito" w:hAnsi="Nunito" w:eastAsia="Nunito" w:cs="Nunito"/>
            <w:lang w:val="en-ZA"/>
          </w:rPr>
          <w:t xml:space="preserve"> Removing inconsistencies and errors to ensure data quality.</w:t>
        </w:r>
      </w:ins>
    </w:p>
    <w:p w:rsidRPr="00C41A39" w:rsidR="00C41A39" w:rsidRDefault="00C41A39" w14:paraId="37F8CB0B" w14:textId="77777777">
      <w:pPr>
        <w:ind w:left="720"/>
        <w:rPr>
          <w:ins w:author="Craig Parker" w:date="2024-07-31T13:37:00Z" w:id="819"/>
          <w:rFonts w:ascii="Nunito" w:hAnsi="Nunito" w:eastAsia="Nunito" w:cs="Nunito"/>
          <w:lang w:val="en-ZA"/>
        </w:rPr>
        <w:pPrChange w:author="Craig Parker" w:date="2024-07-31T13:39:00Z" w:id="820">
          <w:pPr>
            <w:numPr>
              <w:numId w:val="30"/>
            </w:numPr>
            <w:tabs>
              <w:tab w:val="num" w:pos="720"/>
            </w:tabs>
            <w:ind w:left="720" w:hanging="360"/>
          </w:pPr>
        </w:pPrChange>
      </w:pPr>
    </w:p>
    <w:p w:rsidRPr="00C41A39" w:rsidR="00C41A39" w:rsidP="00C41A39" w:rsidRDefault="00C41A39" w14:paraId="16426706" w14:textId="77777777">
      <w:pPr>
        <w:rPr>
          <w:ins w:author="Craig Parker" w:date="2024-07-31T13:37:00Z" w:id="821"/>
          <w:rFonts w:ascii="Nunito" w:hAnsi="Nunito" w:eastAsia="Nunito" w:cs="Nunito"/>
          <w:lang w:val="en-ZA"/>
        </w:rPr>
      </w:pPr>
      <w:ins w:author="Craig Parker" w:date="2024-07-31T13:37:00Z" w:id="822">
        <w:r w:rsidRPr="00C41A39">
          <w:rPr>
            <w:rFonts w:ascii="Nunito" w:hAnsi="Nunito" w:eastAsia="Nunito" w:cs="Nunito"/>
            <w:b/>
            <w:bCs/>
            <w:lang w:val="en-ZA"/>
          </w:rPr>
          <w:t>Remapping Process:</w:t>
        </w:r>
        <w:r w:rsidRPr="00C41A39">
          <w:rPr>
            <w:rFonts w:ascii="Nunito" w:hAnsi="Nunito" w:eastAsia="Nunito" w:cs="Nunito"/>
            <w:lang w:val="en-ZA"/>
          </w:rPr>
          <w:t xml:space="preserve"> The core of the harmonisation effort is the remapping process, which translates variables from source datasets to a common codebook. This involves:</w:t>
        </w:r>
      </w:ins>
    </w:p>
    <w:p w:rsidRPr="00C41A39" w:rsidR="00C41A39" w:rsidP="00C41A39" w:rsidRDefault="00C41A39" w14:paraId="0C771C7C" w14:textId="77777777">
      <w:pPr>
        <w:numPr>
          <w:ilvl w:val="0"/>
          <w:numId w:val="31"/>
        </w:numPr>
        <w:rPr>
          <w:ins w:author="Craig Parker" w:date="2024-07-31T13:37:00Z" w:id="823"/>
          <w:rFonts w:ascii="Nunito" w:hAnsi="Nunito" w:eastAsia="Nunito" w:cs="Nunito"/>
          <w:lang w:val="en-ZA"/>
        </w:rPr>
      </w:pPr>
      <w:ins w:author="Craig Parker" w:date="2024-07-31T13:37:00Z" w:id="824">
        <w:r w:rsidRPr="00C41A39">
          <w:rPr>
            <w:rFonts w:ascii="Nunito" w:hAnsi="Nunito" w:eastAsia="Nunito" w:cs="Nunito"/>
            <w:b/>
            <w:bCs/>
            <w:lang w:val="en-ZA"/>
          </w:rPr>
          <w:t>Variable Translation:</w:t>
        </w:r>
        <w:r w:rsidRPr="00C41A39">
          <w:rPr>
            <w:rFonts w:ascii="Nunito" w:hAnsi="Nunito" w:eastAsia="Nunito" w:cs="Nunito"/>
            <w:lang w:val="en-ZA"/>
          </w:rPr>
          <w:t xml:space="preserve"> For example, converting pre-term delivery data from the number of days early to a categorical variable (e.g., "pre-term", "full-term").</w:t>
        </w:r>
      </w:ins>
    </w:p>
    <w:p w:rsidRPr="00C41A39" w:rsidR="00C41A39" w:rsidP="00C41A39" w:rsidRDefault="00C41A39" w14:paraId="508C8994" w14:textId="77777777">
      <w:pPr>
        <w:numPr>
          <w:ilvl w:val="0"/>
          <w:numId w:val="31"/>
        </w:numPr>
        <w:rPr>
          <w:ins w:author="Craig Parker" w:date="2024-07-31T13:37:00Z" w:id="825"/>
          <w:rFonts w:ascii="Nunito" w:hAnsi="Nunito" w:eastAsia="Nunito" w:cs="Nunito"/>
          <w:lang w:val="en-ZA"/>
        </w:rPr>
      </w:pPr>
      <w:ins w:author="Craig Parker" w:date="2024-07-31T13:37:00Z" w:id="826">
        <w:r w:rsidRPr="00C41A39">
          <w:rPr>
            <w:rFonts w:ascii="Nunito" w:hAnsi="Nunito" w:eastAsia="Nunito" w:cs="Nunito"/>
            <w:b/>
            <w:bCs/>
            <w:lang w:val="en-ZA"/>
          </w:rPr>
          <w:t>Standardization:</w:t>
        </w:r>
        <w:r w:rsidRPr="00C41A39">
          <w:rPr>
            <w:rFonts w:ascii="Nunito" w:hAnsi="Nunito" w:eastAsia="Nunito" w:cs="Nunito"/>
            <w:lang w:val="en-ZA"/>
          </w:rPr>
          <w:t xml:space="preserve"> Converting clinic names to standardized administrative area identifiers.</w:t>
        </w:r>
      </w:ins>
    </w:p>
    <w:p w:rsidR="00C41A39" w:rsidP="00C41A39" w:rsidRDefault="00C41A39" w14:paraId="3A86C603" w14:textId="77777777">
      <w:pPr>
        <w:numPr>
          <w:ilvl w:val="0"/>
          <w:numId w:val="31"/>
        </w:numPr>
        <w:rPr>
          <w:ins w:author="Craig Parker" w:date="2024-07-31T13:39:00Z" w:id="827"/>
          <w:rFonts w:ascii="Nunito" w:hAnsi="Nunito" w:eastAsia="Nunito" w:cs="Nunito"/>
          <w:lang w:val="en-ZA"/>
        </w:rPr>
      </w:pPr>
      <w:ins w:author="Craig Parker" w:date="2024-07-31T13:37:00Z" w:id="828">
        <w:r w:rsidRPr="00C41A39">
          <w:rPr>
            <w:rFonts w:ascii="Nunito" w:hAnsi="Nunito" w:eastAsia="Nunito" w:cs="Nunito"/>
            <w:b/>
            <w:bCs/>
            <w:lang w:val="en-ZA"/>
          </w:rPr>
          <w:t>Transformation Definitions:</w:t>
        </w:r>
        <w:r w:rsidRPr="00C41A39">
          <w:rPr>
            <w:rFonts w:ascii="Nunito" w:hAnsi="Nunito" w:eastAsia="Nunito" w:cs="Nunito"/>
            <w:lang w:val="en-ZA"/>
          </w:rPr>
          <w:t xml:space="preserve"> Documenting and implementing the transformations required for each variable from each study.</w:t>
        </w:r>
      </w:ins>
    </w:p>
    <w:p w:rsidRPr="00C41A39" w:rsidR="00C41A39" w:rsidRDefault="00C41A39" w14:paraId="7C722587" w14:textId="77777777">
      <w:pPr>
        <w:ind w:left="720"/>
        <w:rPr>
          <w:ins w:author="Craig Parker" w:date="2024-07-31T13:37:00Z" w:id="829"/>
          <w:rFonts w:ascii="Nunito" w:hAnsi="Nunito" w:eastAsia="Nunito" w:cs="Nunito"/>
          <w:lang w:val="en-ZA"/>
        </w:rPr>
        <w:pPrChange w:author="Craig Parker" w:date="2024-07-31T13:39:00Z" w:id="830">
          <w:pPr>
            <w:numPr>
              <w:numId w:val="31"/>
            </w:numPr>
            <w:tabs>
              <w:tab w:val="num" w:pos="720"/>
            </w:tabs>
            <w:ind w:left="720" w:hanging="360"/>
          </w:pPr>
        </w:pPrChange>
      </w:pPr>
    </w:p>
    <w:p w:rsidRPr="00C41A39" w:rsidR="00C41A39" w:rsidP="00C41A39" w:rsidRDefault="00C41A39" w14:paraId="5F67335C" w14:textId="77777777">
      <w:pPr>
        <w:rPr>
          <w:ins w:author="Craig Parker" w:date="2024-07-31T13:37:00Z" w:id="831"/>
          <w:rFonts w:ascii="Nunito" w:hAnsi="Nunito" w:eastAsia="Nunito" w:cs="Nunito"/>
          <w:lang w:val="en-ZA"/>
        </w:rPr>
      </w:pPr>
      <w:ins w:author="Craig Parker" w:date="2024-07-31T13:37:00Z" w:id="832">
        <w:r w:rsidRPr="00C41A39">
          <w:rPr>
            <w:rFonts w:ascii="Nunito" w:hAnsi="Nunito" w:eastAsia="Nunito" w:cs="Nunito"/>
            <w:b/>
            <w:bCs/>
            <w:lang w:val="en-ZA"/>
          </w:rPr>
          <w:t>Clinical and Coding Checks:</w:t>
        </w:r>
        <w:r w:rsidRPr="00C41A39">
          <w:rPr>
            <w:rFonts w:ascii="Nunito" w:hAnsi="Nunito" w:eastAsia="Nunito" w:cs="Nunito"/>
            <w:lang w:val="en-ZA"/>
          </w:rPr>
          <w:t xml:space="preserve"> To ensure the accuracy and clinical relevance of the remapped data, the following checks are conducted:</w:t>
        </w:r>
      </w:ins>
    </w:p>
    <w:p w:rsidRPr="00C41A39" w:rsidR="00C41A39" w:rsidP="00C41A39" w:rsidRDefault="00C41A39" w14:paraId="152A3B33" w14:textId="77777777">
      <w:pPr>
        <w:numPr>
          <w:ilvl w:val="0"/>
          <w:numId w:val="32"/>
        </w:numPr>
        <w:rPr>
          <w:ins w:author="Craig Parker" w:date="2024-07-31T13:37:00Z" w:id="833"/>
          <w:rFonts w:ascii="Nunito" w:hAnsi="Nunito" w:eastAsia="Nunito" w:cs="Nunito"/>
          <w:lang w:val="en-ZA"/>
        </w:rPr>
      </w:pPr>
      <w:ins w:author="Craig Parker" w:date="2024-07-31T13:37:00Z" w:id="834">
        <w:r w:rsidRPr="00C41A39">
          <w:rPr>
            <w:rFonts w:ascii="Nunito" w:hAnsi="Nunito" w:eastAsia="Nunito" w:cs="Nunito"/>
            <w:b/>
            <w:bCs/>
            <w:lang w:val="en-ZA"/>
          </w:rPr>
          <w:t>Clinical Validation:</w:t>
        </w:r>
        <w:r w:rsidRPr="00C41A39">
          <w:rPr>
            <w:rFonts w:ascii="Nunito" w:hAnsi="Nunito" w:eastAsia="Nunito" w:cs="Nunito"/>
            <w:lang w:val="en-ZA"/>
          </w:rPr>
          <w:t xml:space="preserve"> Clinical staff review the mappings to ensure they make sense from a clinical perspective.</w:t>
        </w:r>
      </w:ins>
    </w:p>
    <w:p w:rsidR="00C41A39" w:rsidP="00C41A39" w:rsidRDefault="00C41A39" w14:paraId="102DC0CA" w14:textId="77777777">
      <w:pPr>
        <w:numPr>
          <w:ilvl w:val="0"/>
          <w:numId w:val="32"/>
        </w:numPr>
        <w:rPr>
          <w:ins w:author="Craig Parker" w:date="2024-07-31T13:39:00Z" w:id="835"/>
          <w:rFonts w:ascii="Nunito" w:hAnsi="Nunito" w:eastAsia="Nunito" w:cs="Nunito"/>
          <w:lang w:val="en-ZA"/>
        </w:rPr>
      </w:pPr>
      <w:ins w:author="Craig Parker" w:date="2024-07-31T13:37:00Z" w:id="836">
        <w:r w:rsidRPr="00C41A39">
          <w:rPr>
            <w:rFonts w:ascii="Nunito" w:hAnsi="Nunito" w:eastAsia="Nunito" w:cs="Nunito"/>
            <w:b/>
            <w:bCs/>
            <w:lang w:val="en-ZA"/>
          </w:rPr>
          <w:t>Coding Verification:</w:t>
        </w:r>
        <w:r w:rsidRPr="00C41A39">
          <w:rPr>
            <w:rFonts w:ascii="Nunito" w:hAnsi="Nunito" w:eastAsia="Nunito" w:cs="Nunito"/>
            <w:lang w:val="en-ZA"/>
          </w:rPr>
          <w:t xml:space="preserve"> Technical staff perform coding checks to verify the correctness of the transformations.</w:t>
        </w:r>
      </w:ins>
    </w:p>
    <w:p w:rsidRPr="00C41A39" w:rsidR="00C41A39" w:rsidRDefault="00C41A39" w14:paraId="5E3AA9CA" w14:textId="77777777">
      <w:pPr>
        <w:ind w:left="720"/>
        <w:rPr>
          <w:ins w:author="Craig Parker" w:date="2024-07-31T13:37:00Z" w:id="837"/>
          <w:rFonts w:ascii="Nunito" w:hAnsi="Nunito" w:eastAsia="Nunito" w:cs="Nunito"/>
          <w:lang w:val="en-ZA"/>
        </w:rPr>
        <w:pPrChange w:author="Craig Parker" w:date="2024-07-31T13:39:00Z" w:id="838">
          <w:pPr>
            <w:numPr>
              <w:numId w:val="32"/>
            </w:numPr>
            <w:tabs>
              <w:tab w:val="num" w:pos="720"/>
            </w:tabs>
            <w:ind w:left="720" w:hanging="360"/>
          </w:pPr>
        </w:pPrChange>
      </w:pPr>
    </w:p>
    <w:p w:rsidRPr="00C41A39" w:rsidR="00C41A39" w:rsidP="00C41A39" w:rsidRDefault="00C41A39" w14:paraId="4649ADC5" w14:textId="77777777">
      <w:pPr>
        <w:rPr>
          <w:ins w:author="Craig Parker" w:date="2024-07-31T13:37:00Z" w:id="839"/>
          <w:rFonts w:ascii="Nunito" w:hAnsi="Nunito" w:eastAsia="Nunito" w:cs="Nunito"/>
          <w:lang w:val="en-ZA"/>
        </w:rPr>
      </w:pPr>
      <w:ins w:author="Craig Parker" w:date="2024-07-31T13:37:00Z" w:id="840">
        <w:r w:rsidRPr="00C41A39">
          <w:rPr>
            <w:rFonts w:ascii="Nunito" w:hAnsi="Nunito" w:eastAsia="Nunito" w:cs="Nunito"/>
            <w:b/>
            <w:bCs/>
            <w:lang w:val="en-ZA"/>
          </w:rPr>
          <w:t>Environmental Data Harmonisation:</w:t>
        </w:r>
        <w:r w:rsidRPr="00C41A39">
          <w:rPr>
            <w:rFonts w:ascii="Nunito" w:hAnsi="Nunito" w:eastAsia="Nunito" w:cs="Nunito"/>
            <w:lang w:val="en-ZA"/>
          </w:rPr>
          <w:t xml:space="preserve"> Parallel to health data, climate and environmental datasets undergo a separate harmonisation process. This involves:</w:t>
        </w:r>
      </w:ins>
    </w:p>
    <w:p w:rsidRPr="00C41A39" w:rsidR="00C41A39" w:rsidP="00C41A39" w:rsidRDefault="00C41A39" w14:paraId="139C34BD" w14:textId="77777777">
      <w:pPr>
        <w:numPr>
          <w:ilvl w:val="0"/>
          <w:numId w:val="33"/>
        </w:numPr>
        <w:rPr>
          <w:ins w:author="Craig Parker" w:date="2024-07-31T13:37:00Z" w:id="841"/>
          <w:rFonts w:ascii="Nunito" w:hAnsi="Nunito" w:eastAsia="Nunito" w:cs="Nunito"/>
          <w:lang w:val="en-ZA"/>
        </w:rPr>
      </w:pPr>
      <w:ins w:author="Craig Parker" w:date="2024-07-31T13:37:00Z" w:id="842">
        <w:r w:rsidRPr="00C41A39">
          <w:rPr>
            <w:rFonts w:ascii="Nunito" w:hAnsi="Nunito" w:eastAsia="Nunito" w:cs="Nunito"/>
            <w:b/>
            <w:bCs/>
            <w:lang w:val="en-ZA"/>
          </w:rPr>
          <w:t>Standard Alignment:</w:t>
        </w:r>
        <w:r w:rsidRPr="00C41A39">
          <w:rPr>
            <w:rFonts w:ascii="Nunito" w:hAnsi="Nunito" w:eastAsia="Nunito" w:cs="Nunito"/>
            <w:lang w:val="en-ZA"/>
          </w:rPr>
          <w:t xml:space="preserve"> Conforming to meta-data and storage standards such as Climate and Forecast (CF) conventions and Open Geospatial Consortium (OGC) standards.</w:t>
        </w:r>
      </w:ins>
    </w:p>
    <w:p w:rsidRPr="00C41A39" w:rsidR="00C41A39" w:rsidP="00C41A39" w:rsidRDefault="00C41A39" w14:paraId="6A9FE5CA" w14:textId="77777777">
      <w:pPr>
        <w:numPr>
          <w:ilvl w:val="0"/>
          <w:numId w:val="33"/>
        </w:numPr>
        <w:rPr>
          <w:ins w:author="Craig Parker" w:date="2024-07-31T13:37:00Z" w:id="843"/>
          <w:rFonts w:ascii="Nunito" w:hAnsi="Nunito" w:eastAsia="Nunito" w:cs="Nunito"/>
          <w:lang w:val="en-ZA"/>
        </w:rPr>
      </w:pPr>
      <w:ins w:author="Craig Parker" w:date="2024-07-31T13:37:00Z" w:id="844">
        <w:r w:rsidRPr="00C41A39">
          <w:rPr>
            <w:rFonts w:ascii="Nunito" w:hAnsi="Nunito" w:eastAsia="Nunito" w:cs="Nunito"/>
            <w:b/>
            <w:bCs/>
            <w:lang w:val="en-ZA"/>
          </w:rPr>
          <w:t>Homogenization:</w:t>
        </w:r>
        <w:r w:rsidRPr="00C41A39">
          <w:rPr>
            <w:rFonts w:ascii="Nunito" w:hAnsi="Nunito" w:eastAsia="Nunito" w:cs="Nunito"/>
            <w:lang w:val="en-ZA"/>
          </w:rPr>
          <w:t xml:space="preserve"> Ensuring consistency across environmental data variables as documented on the GitLab Wiki.</w:t>
        </w:r>
      </w:ins>
    </w:p>
    <w:p w:rsidRPr="00C41A39" w:rsidR="00C41A39" w:rsidP="00C41A39" w:rsidRDefault="00C41A39" w14:paraId="133F59E4" w14:textId="038079FE">
      <w:pPr>
        <w:rPr>
          <w:ins w:author="Craig Parker" w:date="2024-07-31T13:37:00Z" w:id="845"/>
          <w:rFonts w:ascii="Nunito" w:hAnsi="Nunito" w:eastAsia="Nunito" w:cs="Nunito"/>
          <w:lang w:val="en-ZA"/>
        </w:rPr>
      </w:pPr>
      <w:ins w:author="Craig Parker" w:date="2024-07-31T13:37:00Z" w:id="846">
        <w:r w:rsidRPr="00C41A39">
          <w:rPr>
            <w:rFonts w:ascii="Nunito" w:hAnsi="Nunito" w:eastAsia="Nunito" w:cs="Nunito"/>
            <w:b/>
            <w:bCs/>
            <w:lang w:val="en-ZA"/>
          </w:rPr>
          <w:t>Integration into the Larger Database:</w:t>
        </w:r>
        <w:r w:rsidRPr="00C41A39">
          <w:rPr>
            <w:rFonts w:ascii="Nunito" w:hAnsi="Nunito" w:eastAsia="Nunito" w:cs="Nunito"/>
            <w:lang w:val="en-ZA"/>
          </w:rPr>
          <w:t xml:space="preserve"> Once the variables are </w:t>
        </w:r>
      </w:ins>
      <w:ins w:author="Craig Parker" w:date="2024-07-31T13:39:00Z" w:id="847">
        <w:r>
          <w:rPr>
            <w:rFonts w:ascii="Nunito" w:hAnsi="Nunito" w:eastAsia="Nunito" w:cs="Nunito"/>
            <w:lang w:val="en-ZA"/>
          </w:rPr>
          <w:t>harmonised</w:t>
        </w:r>
      </w:ins>
      <w:ins w:author="Craig Parker" w:date="2024-07-31T13:37:00Z" w:id="848">
        <w:r w:rsidRPr="00C41A39">
          <w:rPr>
            <w:rFonts w:ascii="Nunito" w:hAnsi="Nunito" w:eastAsia="Nunito" w:cs="Nunito"/>
            <w:lang w:val="en-ZA"/>
          </w:rPr>
          <w:t xml:space="preserve"> and validated, the datasets are integrated into the larger database. This final step ensures that the combined dataset includes relevant ancillary variables, such as environmental and climate factors, enabling comprehensive and robust analysis.</w:t>
        </w:r>
      </w:ins>
    </w:p>
    <w:p w:rsidR="00C41A39" w:rsidP="00C41A39" w:rsidRDefault="00C41A39" w14:paraId="05736C35" w14:textId="77777777">
      <w:pPr>
        <w:rPr>
          <w:ins w:author="Craig Parker" w:date="2024-07-31T13:39:00Z" w:id="849"/>
          <w:rFonts w:ascii="Nunito" w:hAnsi="Nunito" w:eastAsia="Nunito" w:cs="Nunito"/>
          <w:b/>
          <w:bCs/>
          <w:lang w:val="en-ZA"/>
        </w:rPr>
      </w:pPr>
    </w:p>
    <w:p w:rsidR="00C41A39" w:rsidP="00C41A39" w:rsidRDefault="00C41A39" w14:paraId="00683BB3" w14:textId="211821C1">
      <w:pPr>
        <w:rPr>
          <w:ins w:author="Craig Parker" w:date="2024-07-31T13:40:00Z" w:id="850"/>
          <w:rFonts w:ascii="Nunito" w:hAnsi="Nunito" w:eastAsia="Nunito" w:cs="Nunito"/>
          <w:lang w:val="en-ZA"/>
        </w:rPr>
      </w:pPr>
      <w:ins w:author="Craig Parker" w:date="2024-07-31T13:37:00Z" w:id="851">
        <w:r w:rsidRPr="00C41A39">
          <w:rPr>
            <w:rFonts w:ascii="Nunito" w:hAnsi="Nunito" w:eastAsia="Nunito" w:cs="Nunito"/>
            <w:b/>
            <w:bCs/>
            <w:lang w:val="en-ZA"/>
          </w:rPr>
          <w:t>Outcome:</w:t>
        </w:r>
        <w:r w:rsidRPr="00C41A39">
          <w:rPr>
            <w:rFonts w:ascii="Nunito" w:hAnsi="Nunito" w:eastAsia="Nunito" w:cs="Nunito"/>
            <w:lang w:val="en-ZA"/>
          </w:rPr>
          <w:t xml:space="preserve"> The </w:t>
        </w:r>
      </w:ins>
      <w:ins w:author="Craig Parker" w:date="2024-07-31T13:40:00Z" w:id="852">
        <w:r>
          <w:rPr>
            <w:rFonts w:ascii="Nunito" w:hAnsi="Nunito" w:eastAsia="Nunito" w:cs="Nunito"/>
            <w:lang w:val="en-ZA"/>
          </w:rPr>
          <w:t>codebook remapping and harmonisation will result in a single, harmonized dataset that integrates multiple source datasets. This dataset will include relevant ancillary variables (environmental, climate, etc.) and be suitable for advanced analytical techniques. It</w:t>
        </w:r>
      </w:ins>
      <w:ins w:author="Craig Parker" w:date="2024-07-31T13:37:00Z" w:id="853">
        <w:r w:rsidRPr="00C41A39">
          <w:rPr>
            <w:rFonts w:ascii="Nunito" w:hAnsi="Nunito" w:eastAsia="Nunito" w:cs="Nunito"/>
            <w:lang w:val="en-ZA"/>
          </w:rPr>
          <w:t xml:space="preserve"> will </w:t>
        </w:r>
      </w:ins>
      <w:ins w:author="Craig Parker" w:date="2024-07-31T13:40:00Z" w:id="854">
        <w:r>
          <w:rPr>
            <w:rFonts w:ascii="Nunito" w:hAnsi="Nunito" w:eastAsia="Nunito" w:cs="Nunito"/>
            <w:lang w:val="en-ZA"/>
          </w:rPr>
          <w:t>be</w:t>
        </w:r>
      </w:ins>
      <w:ins w:author="Craig Parker" w:date="2024-07-31T13:37:00Z" w:id="855">
        <w:r w:rsidRPr="00C41A39">
          <w:rPr>
            <w:rFonts w:ascii="Nunito" w:hAnsi="Nunito" w:eastAsia="Nunito" w:cs="Nunito"/>
            <w:lang w:val="en-ZA"/>
          </w:rPr>
          <w:t xml:space="preserve"> a critical resource for ongoing and future research within the HE</w:t>
        </w:r>
      </w:ins>
      <w:ins w:author="Craig Parker" w:date="2024-07-31T13:40:00Z" w:id="856">
        <w:r w:rsidRPr="00C41A39">
          <w:rPr>
            <w:rFonts w:ascii="Nunito" w:hAnsi="Nunito" w:eastAsia="Nunito" w:cs="Nunito"/>
            <w:vertAlign w:val="superscript"/>
            <w:lang w:val="en-ZA"/>
            <w:rPrChange w:author="Craig Parker" w:date="2024-07-31T13:40:00Z" w:id="857">
              <w:rPr>
                <w:rFonts w:ascii="Nunito" w:hAnsi="Nunito" w:eastAsia="Nunito" w:cs="Nunito"/>
                <w:lang w:val="en-ZA"/>
              </w:rPr>
            </w:rPrChange>
          </w:rPr>
          <w:t>2</w:t>
        </w:r>
      </w:ins>
      <w:ins w:author="Craig Parker" w:date="2024-07-31T13:37:00Z" w:id="858">
        <w:r w:rsidRPr="00C41A39">
          <w:rPr>
            <w:rFonts w:ascii="Nunito" w:hAnsi="Nunito" w:eastAsia="Nunito" w:cs="Nunito"/>
            <w:lang w:val="en-ZA"/>
          </w:rPr>
          <w:t>AT Center and beyond.</w:t>
        </w:r>
      </w:ins>
    </w:p>
    <w:p w:rsidRPr="00C41A39" w:rsidR="00C41A39" w:rsidP="00C41A39" w:rsidRDefault="00C41A39" w14:paraId="7C84674A" w14:textId="77777777">
      <w:pPr>
        <w:rPr>
          <w:ins w:author="Craig Parker" w:date="2024-07-31T13:37:00Z" w:id="859"/>
          <w:rFonts w:ascii="Nunito" w:hAnsi="Nunito" w:eastAsia="Nunito" w:cs="Nunito"/>
          <w:lang w:val="en-ZA"/>
        </w:rPr>
      </w:pPr>
    </w:p>
    <w:p w:rsidRPr="00C41A39" w:rsidR="00C41A39" w:rsidP="00C41A39" w:rsidRDefault="00C41A39" w14:paraId="39C6FA86" w14:textId="38E2BBCB">
      <w:pPr>
        <w:rPr>
          <w:ins w:author="Craig Parker" w:date="2024-07-31T13:37:00Z" w:id="860"/>
          <w:rFonts w:ascii="Nunito" w:hAnsi="Nunito" w:eastAsia="Nunito" w:cs="Nunito"/>
          <w:lang w:val="en-ZA"/>
        </w:rPr>
      </w:pPr>
      <w:ins w:author="Craig Parker" w:date="2024-07-31T13:40:00Z" w:id="861">
        <w:r>
          <w:rPr>
            <w:rFonts w:ascii="Nunito" w:hAnsi="Nunito" w:eastAsia="Nunito" w:cs="Nunito"/>
            <w:lang w:val="en-ZA"/>
          </w:rPr>
          <w:t>Standardising variables and conforming to established meta-data and storage standards</w:t>
        </w:r>
      </w:ins>
      <w:ins w:author="Craig Parker" w:date="2024-07-31T13:37:00Z" w:id="862">
        <w:r w:rsidRPr="00C41A39">
          <w:rPr>
            <w:rFonts w:ascii="Nunito" w:hAnsi="Nunito" w:eastAsia="Nunito" w:cs="Nunito"/>
            <w:lang w:val="en-ZA"/>
          </w:rPr>
          <w:t xml:space="preserve"> ensures that the combined dataset is robust, reliable, and suitable for advanced analytical techniques. This harmonized dataset will serve as a critical resource for ongoing and future research within the HE</w:t>
        </w:r>
      </w:ins>
      <w:ins w:author="Craig Parker" w:date="2024-07-31T13:40:00Z" w:id="863">
        <w:r w:rsidRPr="00C41A39">
          <w:rPr>
            <w:rFonts w:ascii="Nunito" w:hAnsi="Nunito" w:eastAsia="Nunito" w:cs="Nunito"/>
            <w:vertAlign w:val="superscript"/>
            <w:lang w:val="en-ZA"/>
            <w:rPrChange w:author="Craig Parker" w:date="2024-07-31T13:40:00Z" w:id="864">
              <w:rPr>
                <w:rFonts w:ascii="Nunito" w:hAnsi="Nunito" w:eastAsia="Nunito" w:cs="Nunito"/>
                <w:lang w:val="en-ZA"/>
              </w:rPr>
            </w:rPrChange>
          </w:rPr>
          <w:t>2</w:t>
        </w:r>
      </w:ins>
      <w:ins w:author="Craig Parker" w:date="2024-07-31T13:37:00Z" w:id="865">
        <w:r w:rsidRPr="00C41A39">
          <w:rPr>
            <w:rFonts w:ascii="Nunito" w:hAnsi="Nunito" w:eastAsia="Nunito" w:cs="Nunito"/>
            <w:lang w:val="en-ZA"/>
          </w:rPr>
          <w:t>AT Center and beyond.</w:t>
        </w:r>
      </w:ins>
    </w:p>
    <w:p w:rsidR="00C41A39" w:rsidRDefault="00C41A39" w14:paraId="3D556CD0" w14:textId="77777777">
      <w:pPr>
        <w:rPr>
          <w:rFonts w:ascii="Nunito" w:hAnsi="Nunito" w:eastAsia="Nunito" w:cs="Nunito"/>
        </w:rPr>
      </w:pPr>
    </w:p>
    <w:p w:rsidR="007813F4" w:rsidRDefault="007813F4" w14:paraId="000000D0" w14:textId="77777777">
      <w:pPr>
        <w:rPr>
          <w:rFonts w:ascii="Nunito" w:hAnsi="Nunito" w:eastAsia="Nunito" w:cs="Nunito"/>
        </w:rPr>
      </w:pPr>
    </w:p>
    <w:p w:rsidR="4CBF20F8" w:rsidP="0E5C9AB3" w:rsidRDefault="0E5C9AB3" w14:paraId="0F22921E" w14:textId="03472D84">
      <w:pPr>
        <w:pStyle w:val="Heading2"/>
        <w:ind w:left="1440"/>
        <w:rPr>
          <w:ins w:author="Craig Parker" w:date="2024-08-04T19:10:00Z" w:id="2012552718"/>
          <w:rStyle w:val="Heading2Char"/>
        </w:rPr>
      </w:pPr>
      <w:bookmarkStart w:name="_Toc1629798236" w:id="867"/>
      <w:bookmarkStart w:name="_Toc1285951283" w:id="704891188"/>
      <w:r w:rsidRPr="54902136" w:rsidR="54902136">
        <w:rPr>
          <w:rStyle w:val="Heading2Char"/>
        </w:rPr>
        <w:t xml:space="preserve">6.8. </w:t>
      </w:r>
      <w:ins w:author="Craig Parker" w:date="2024-08-04T19:10:00Z" w:id="973141861">
        <w:r w:rsidRPr="54902136" w:rsidR="54902136">
          <w:rPr>
            <w:rStyle w:val="Heading2Char"/>
          </w:rPr>
          <w:t>Data integration and analysis</w:t>
        </w:r>
      </w:ins>
      <w:bookmarkEnd w:id="867"/>
      <w:bookmarkEnd w:id="704891188"/>
    </w:p>
    <w:p w:rsidR="007813F4" w:rsidDel="006D10B8" w:rsidRDefault="006D10B8" w14:paraId="000000D1" w14:textId="25A98292">
      <w:pPr>
        <w:pStyle w:val="Heading2"/>
        <w:numPr>
          <w:ilvl w:val="0"/>
          <w:numId w:val="10"/>
        </w:numPr>
        <w:rPr>
          <w:del w:author="Craig Parker" w:date="2024-07-31T13:50:00Z" w:id="869"/>
        </w:rPr>
      </w:pPr>
      <w:bookmarkStart w:name="_Toc172635224" w:id="870"/>
      <w:del w:author="Craig Parker" w:date="2024-07-31T13:50:00Z" w:id="871">
        <w:r w:rsidDel="4CBF20F8">
          <w:delText>Data integration and analysis</w:delText>
        </w:r>
        <w:bookmarkEnd w:id="870"/>
      </w:del>
    </w:p>
    <w:p w:rsidRPr="006D10B8" w:rsidR="007813F4" w:rsidDel="006D10B8" w:rsidRDefault="54FBA741" w14:paraId="000000D2" w14:textId="42949FA1">
      <w:pPr>
        <w:pStyle w:val="Heading2"/>
        <w:numPr>
          <w:ilvl w:val="0"/>
          <w:numId w:val="10"/>
        </w:numPr>
        <w:rPr>
          <w:del w:author="Craig Parker" w:date="2024-07-31T13:47:00Z" w:id="872"/>
        </w:rPr>
        <w:pPrChange w:author="Craig Parker" w:date="2024-07-31T13:50:00Z" w:id="873">
          <w:pPr/>
        </w:pPrChange>
      </w:pPr>
      <w:del w:author="Craig Parker" w:date="2024-07-31T13:47:00Z" w:id="874">
        <w:r w:rsidDel="4CBF20F8">
          <w:delText xml:space="preserve">Integrated datasets (with associated documentation provided through the </w:delText>
        </w:r>
      </w:del>
      <w:del w:author="Craig Parker" w:date="2024-07-09T11:34:00Z" w:id="875">
        <w:r w:rsidDel="4CBF20F8">
          <w:delText xml:space="preserve">gitlab </w:delText>
        </w:r>
      </w:del>
      <w:del w:author="Craig Parker" w:date="2024-07-31T13:47:00Z" w:id="876">
        <w:r w:rsidDel="4CBF20F8">
          <w:delText xml:space="preserve">platform) will be </w:delText>
        </w:r>
      </w:del>
      <w:del w:author="Craig Parker" w:date="2024-07-09T11:34:00Z" w:id="877">
        <w:r w:rsidDel="4CBF20F8">
          <w:delText xml:space="preserve">made </w:delText>
        </w:r>
      </w:del>
      <w:del w:author="Craig Parker" w:date="2024-07-31T13:47:00Z" w:id="878">
        <w:r w:rsidDel="4CBF20F8">
          <w:delText xml:space="preserve">available for analysis through the Jupyter Hub platform to partner researchers.  In some cases, depending on the conditions of the original </w:delText>
        </w:r>
      </w:del>
      <w:del w:author="Craig Parker" w:date="2024-07-08T09:33:00Z" w:id="879">
        <w:r w:rsidDel="4CBF20F8">
          <w:delText>DSA</w:delText>
        </w:r>
      </w:del>
      <w:del w:author="Craig Parker" w:date="2024-07-31T13:47:00Z" w:id="880">
        <w:r w:rsidDel="4CBF20F8">
          <w:delText>s, these partner researchers will have to agree to specific data usage agreements.</w:delText>
        </w:r>
      </w:del>
    </w:p>
    <w:p w:rsidR="007813F4" w:rsidDel="006D10B8" w:rsidRDefault="007813F4" w14:paraId="000000D3" w14:textId="77777777">
      <w:pPr>
        <w:pStyle w:val="Heading2"/>
        <w:numPr>
          <w:ilvl w:val="0"/>
          <w:numId w:val="10"/>
        </w:numPr>
        <w:rPr>
          <w:del w:author="Craig Parker" w:date="2024-07-31T13:47:00Z" w:id="881"/>
        </w:rPr>
        <w:pPrChange w:author="Craig Parker" w:date="2024-07-31T13:50:00Z" w:id="882">
          <w:pPr/>
        </w:pPrChange>
      </w:pPr>
    </w:p>
    <w:p w:rsidR="007813F4" w:rsidDel="006D10B8" w:rsidRDefault="5D4A789A" w14:paraId="000000D4" w14:textId="64B963B3">
      <w:pPr>
        <w:pStyle w:val="Heading2"/>
        <w:numPr>
          <w:ilvl w:val="0"/>
          <w:numId w:val="10"/>
        </w:numPr>
        <w:rPr>
          <w:del w:author="Craig Parker" w:date="2024-07-31T13:47:00Z" w:id="883"/>
        </w:rPr>
        <w:pPrChange w:author="Craig Parker" w:date="2024-07-31T13:50:00Z" w:id="884">
          <w:pPr/>
        </w:pPrChange>
      </w:pPr>
      <w:commentRangeStart w:id="885"/>
      <w:commentRangeStart w:id="886"/>
      <w:del w:author="Craig Parker" w:date="2024-07-31T13:47:00Z" w:id="887">
        <w:r w:rsidDel="4CBF20F8">
          <w:delText xml:space="preserve">The </w:delText>
        </w:r>
      </w:del>
      <w:del w:author="Craig Parker" w:date="2024-07-09T11:35:00Z" w:id="888">
        <w:r w:rsidDel="4CBF20F8">
          <w:delText xml:space="preserve">full </w:delText>
        </w:r>
      </w:del>
      <w:del w:author="Craig Parker" w:date="2024-07-31T13:47:00Z" w:id="889">
        <w:r w:rsidDel="4CBF20F8">
          <w:delText>health data processing workflow is mapped in Figure 2 below.  The key steps are:</w:delText>
        </w:r>
      </w:del>
    </w:p>
    <w:p w:rsidR="007813F4" w:rsidDel="006D10B8" w:rsidRDefault="007813F4" w14:paraId="000000D5" w14:textId="77777777">
      <w:pPr>
        <w:pStyle w:val="Heading2"/>
        <w:numPr>
          <w:ilvl w:val="0"/>
          <w:numId w:val="10"/>
        </w:numPr>
        <w:rPr>
          <w:del w:author="Craig Parker" w:date="2024-07-31T13:47:00Z" w:id="890"/>
        </w:rPr>
        <w:pPrChange w:author="Craig Parker" w:date="2024-07-31T13:50:00Z" w:id="891">
          <w:pPr/>
        </w:pPrChange>
      </w:pPr>
    </w:p>
    <w:p w:rsidR="007813F4" w:rsidDel="006D10B8" w:rsidRDefault="009511AE" w14:paraId="000000D6" w14:textId="77777777">
      <w:pPr>
        <w:pStyle w:val="Heading2"/>
        <w:numPr>
          <w:ilvl w:val="0"/>
          <w:numId w:val="10"/>
        </w:numPr>
        <w:rPr>
          <w:del w:author="Craig Parker" w:date="2024-07-31T13:47:00Z" w:id="892"/>
        </w:rPr>
        <w:pPrChange w:author="Craig Parker" w:date="2024-07-31T13:50:00Z" w:id="893">
          <w:pPr>
            <w:numPr>
              <w:numId w:val="13"/>
            </w:numPr>
            <w:ind w:left="720" w:hanging="360"/>
          </w:pPr>
        </w:pPrChange>
      </w:pPr>
      <w:del w:author="Craig Parker" w:date="2024-07-31T13:47:00Z" w:id="894">
        <w:r w:rsidDel="4CBF20F8">
          <w:delText>Basic error screening and correction to identify formatting errors, invalid codes and values, etc.</w:delText>
        </w:r>
      </w:del>
    </w:p>
    <w:p w:rsidRPr="006D10B8" w:rsidR="007813F4" w:rsidDel="006D10B8" w:rsidRDefault="009511AE" w14:paraId="000000D7" w14:textId="46B36E1D">
      <w:pPr>
        <w:pStyle w:val="Heading2"/>
        <w:numPr>
          <w:ilvl w:val="0"/>
          <w:numId w:val="10"/>
        </w:numPr>
        <w:rPr>
          <w:del w:author="Craig Parker" w:date="2024-07-31T13:46:00Z" w:id="895"/>
        </w:rPr>
        <w:pPrChange w:author="Craig Parker" w:date="2024-07-31T13:50:00Z" w:id="896">
          <w:pPr>
            <w:numPr>
              <w:numId w:val="13"/>
            </w:numPr>
            <w:ind w:left="720" w:hanging="360"/>
          </w:pPr>
        </w:pPrChange>
      </w:pPr>
      <w:del w:author="Craig Parker" w:date="2024-07-31T13:47:00Z" w:id="897">
        <w:r w:rsidDel="4CBF20F8">
          <w:delText xml:space="preserve">Screening to check for personal identifying information. </w:delText>
        </w:r>
      </w:del>
      <w:del w:author="Craig Parker" w:date="2024-07-09T11:35:00Z" w:id="898">
        <w:r w:rsidDel="4CBF20F8">
          <w:delText xml:space="preserve"> For example, date of birth is an indirect identifier, implying high risk of re-identification when combined with other indirect identifiers.  Date-of-birth can therefore be dropped, after calculating and keeping the age of the patients</w:delText>
        </w:r>
      </w:del>
      <w:del w:author="Craig Parker" w:date="2024-07-31T13:46:00Z" w:id="899">
        <w:r w:rsidDel="4CBF20F8">
          <w:delText xml:space="preserve">. </w:delText>
        </w:r>
      </w:del>
    </w:p>
    <w:p w:rsidRPr="006D10B8" w:rsidR="007813F4" w:rsidDel="006D10B8" w:rsidRDefault="009511AE" w14:paraId="000000D8" w14:textId="0E4DA5CD">
      <w:pPr>
        <w:pStyle w:val="Heading2"/>
        <w:numPr>
          <w:ilvl w:val="0"/>
          <w:numId w:val="10"/>
        </w:numPr>
        <w:rPr>
          <w:del w:author="Craig Parker" w:date="2024-07-31T13:46:00Z" w:id="900"/>
        </w:rPr>
        <w:pPrChange w:author="Craig Parker" w:date="2024-07-31T13:50:00Z" w:id="901">
          <w:pPr>
            <w:numPr>
              <w:numId w:val="13"/>
            </w:numPr>
            <w:ind w:left="720" w:hanging="360"/>
          </w:pPr>
        </w:pPrChange>
      </w:pPr>
      <w:del w:author="Craig Parker" w:date="2024-07-31T13:46:00Z" w:id="902">
        <w:r w:rsidDel="4CBF20F8">
          <w:delText>Recoding to one of the identified common codebooks.  This step will extract variables of interest for each RP, translate variables into the target units</w:delText>
        </w:r>
      </w:del>
      <w:del w:author="Craig Parker" w:date="2024-07-09T11:35:00Z" w:id="903">
        <w:r w:rsidDel="4CBF20F8">
          <w:delText xml:space="preserve"> including translations of real values into categories, translating from </w:delText>
        </w:r>
      </w:del>
      <w:del w:author="Craig Parker" w:date="2024-07-31T13:46:00Z" w:id="904">
        <w:r w:rsidDel="4CBF20F8">
          <w:delText xml:space="preserve">categorisation scheme to another, etc.  This step will also include </w:delText>
        </w:r>
      </w:del>
      <w:del w:author="Craig Parker" w:date="2024-07-09T11:35:00Z" w:id="905">
        <w:r w:rsidDel="4CBF20F8">
          <w:delText xml:space="preserve">recoding </w:delText>
        </w:r>
      </w:del>
      <w:del w:author="Craig Parker" w:date="2024-07-31T13:46:00Z" w:id="906">
        <w:r w:rsidDel="4CBF20F8">
          <w:delText xml:space="preserve">of geographic information.  Where point location information is given, the jittering method of perturbing spatial location data will be used, where each point location is </w:delText>
        </w:r>
      </w:del>
      <w:del w:author="Craig Parker" w:date="2024-07-09T11:35:00Z" w:id="907">
        <w:r w:rsidDel="4CBF20F8">
          <w:delText>off-set</w:delText>
        </w:r>
      </w:del>
      <w:del w:author="Craig Parker" w:date="2024-07-31T13:46:00Z" w:id="908">
        <w:r w:rsidDel="4CBF20F8">
          <w:delText xml:space="preserve"> </w:delText>
        </w:r>
      </w:del>
      <w:del w:author="Craig Parker" w:date="2024-07-09T11:35:00Z" w:id="909">
        <w:r w:rsidDel="4CBF20F8">
          <w:delText>in a systematically random way</w:delText>
        </w:r>
      </w:del>
      <w:del w:author="Craig Parker" w:date="2024-07-31T13:46:00Z" w:id="910">
        <w:r w:rsidDel="4CBF20F8">
          <w:delText xml:space="preserve"> (random distance &amp; random direction). The alternative will be to substitute point locations with grid-cell centroids where the grid-cells correspond to the grid framework to be used for climate &amp; environmental data </w:delText>
        </w:r>
      </w:del>
    </w:p>
    <w:p w:rsidRPr="006D10B8" w:rsidR="007813F4" w:rsidDel="006D10B8" w:rsidRDefault="009511AE" w14:paraId="000000D9" w14:textId="77777777">
      <w:pPr>
        <w:pStyle w:val="Heading2"/>
        <w:numPr>
          <w:ilvl w:val="0"/>
          <w:numId w:val="10"/>
        </w:numPr>
        <w:rPr>
          <w:del w:author="Craig Parker" w:date="2024-07-31T13:46:00Z" w:id="911"/>
        </w:rPr>
        <w:pPrChange w:author="Craig Parker" w:date="2024-07-31T13:50:00Z" w:id="912">
          <w:pPr>
            <w:numPr>
              <w:numId w:val="13"/>
            </w:numPr>
            <w:ind w:left="720" w:hanging="360"/>
          </w:pPr>
        </w:pPrChange>
      </w:pPr>
      <w:del w:author="Craig Parker" w:date="2024-07-31T13:46:00Z" w:id="913">
        <w:r w:rsidDel="4CBF20F8">
          <w:delText>Further quality control and restructuring of data</w:delText>
        </w:r>
      </w:del>
    </w:p>
    <w:p w:rsidRPr="006D10B8" w:rsidR="007813F4" w:rsidRDefault="5D4A789A" w14:paraId="000000DA" w14:textId="77777777">
      <w:pPr>
        <w:pStyle w:val="Heading2"/>
        <w:numPr>
          <w:ilvl w:val="0"/>
          <w:numId w:val="10"/>
        </w:numPr>
        <w:rPr>
          <w:del w:author="Craig Parker" w:date="2024-08-04T19:13:00Z" w:id="914"/>
        </w:rPr>
        <w:pPrChange w:author="Craig Parker" w:date="2024-07-31T13:50:00Z" w:id="915">
          <w:pPr>
            <w:numPr>
              <w:numId w:val="13"/>
            </w:numPr>
            <w:ind w:left="720" w:hanging="360"/>
          </w:pPr>
        </w:pPrChange>
      </w:pPr>
      <w:del w:author="Craig Parker" w:date="2024-07-31T13:46:00Z" w:id="916">
        <w:r w:rsidDel="4CBF20F8">
          <w:delText>Integration of climate variables in support of particular analyse</w:delText>
        </w:r>
      </w:del>
      <w:del w:author="Craig Parker" w:date="2024-07-31T13:47:00Z" w:id="917">
        <w:r w:rsidDel="4CBF20F8">
          <w:delText>s</w:delText>
        </w:r>
      </w:del>
      <w:commentRangeEnd w:id="885"/>
      <w:r>
        <w:rPr>
          <w:rStyle w:val="CommentReference"/>
        </w:rPr>
        <w:commentReference w:id="885"/>
      </w:r>
      <w:commentRangeEnd w:id="886"/>
      <w:r>
        <w:rPr>
          <w:rStyle w:val="CommentReference"/>
        </w:rPr>
        <w:commentReference w:id="886"/>
      </w:r>
    </w:p>
    <w:p w:rsidR="007813F4" w:rsidRDefault="007813F4" w14:paraId="000000DB" w14:textId="77777777">
      <w:pPr>
        <w:rPr>
          <w:rFonts w:ascii="Nunito" w:hAnsi="Nunito" w:eastAsia="Nunito" w:cs="Nunito"/>
        </w:rPr>
      </w:pPr>
    </w:p>
    <w:p w:rsidRPr="006D10B8" w:rsidR="006D10B8" w:rsidP="006D10B8" w:rsidRDefault="006D10B8" w14:paraId="0C4278FE" w14:textId="77777777">
      <w:pPr>
        <w:rPr>
          <w:ins w:author="Craig Parker" w:date="2024-07-31T13:45:00Z" w:id="918"/>
          <w:rFonts w:ascii="Nunito" w:hAnsi="Nunito" w:eastAsia="Nunito" w:cs="Nunito"/>
          <w:lang w:val="en-ZA"/>
        </w:rPr>
      </w:pPr>
      <w:ins w:author="Craig Parker" w:date="2024-07-31T13:45:00Z" w:id="919">
        <w:r w:rsidRPr="006D10B8">
          <w:rPr>
            <w:rFonts w:ascii="Nunito" w:hAnsi="Nunito" w:eastAsia="Nunito" w:cs="Nunito"/>
            <w:lang w:val="en-ZA"/>
          </w:rPr>
          <w:t>Integrated datasets (with associated documentation provided through the GitLab platform) will be available for analysis through the Jupyter Hub platform to partner researchers. In some cases, depending on the conditions of the original Data Transfer Agreements (DTAs), these partner researchers will have to agree to specific data usage agreements.</w:t>
        </w:r>
      </w:ins>
    </w:p>
    <w:p w:rsidRPr="006D10B8" w:rsidR="006D10B8" w:rsidP="006D10B8" w:rsidRDefault="006D10B8" w14:paraId="6D285FDE" w14:textId="77777777">
      <w:pPr>
        <w:rPr>
          <w:ins w:author="Craig Parker" w:date="2024-07-31T13:45:00Z" w:id="920"/>
          <w:rFonts w:ascii="Nunito" w:hAnsi="Nunito" w:eastAsia="Nunito" w:cs="Nunito"/>
          <w:lang w:val="en-ZA"/>
        </w:rPr>
      </w:pPr>
      <w:ins w:author="Craig Parker" w:date="2024-07-31T13:45:00Z" w:id="921">
        <w:r w:rsidRPr="006D10B8">
          <w:rPr>
            <w:rFonts w:ascii="Nunito" w:hAnsi="Nunito" w:eastAsia="Nunito" w:cs="Nunito"/>
            <w:lang w:val="en-ZA"/>
          </w:rPr>
          <w:t>The complete health data processing workflow is mapped in Figure 2 below. The key steps are:</w:t>
        </w:r>
      </w:ins>
    </w:p>
    <w:p w:rsidRPr="006D10B8" w:rsidR="006D10B8" w:rsidP="006D10B8" w:rsidRDefault="006D10B8" w14:paraId="40F2BF4F" w14:textId="77777777">
      <w:pPr>
        <w:numPr>
          <w:ilvl w:val="0"/>
          <w:numId w:val="34"/>
        </w:numPr>
        <w:rPr>
          <w:ins w:author="Craig Parker" w:date="2024-07-31T13:45:00Z" w:id="922"/>
          <w:rFonts w:ascii="Nunito" w:hAnsi="Nunito" w:eastAsia="Nunito" w:cs="Nunito"/>
          <w:lang w:val="en-ZA"/>
        </w:rPr>
      </w:pPr>
      <w:ins w:author="Craig Parker" w:date="2024-07-31T13:45:00Z" w:id="923">
        <w:r w:rsidRPr="006D10B8">
          <w:rPr>
            <w:rFonts w:ascii="Nunito" w:hAnsi="Nunito" w:eastAsia="Nunito" w:cs="Nunito"/>
            <w:b/>
            <w:bCs/>
            <w:lang w:val="en-ZA"/>
          </w:rPr>
          <w:t>Basic Error Screening and Correction:</w:t>
        </w:r>
        <w:r w:rsidRPr="006D10B8">
          <w:rPr>
            <w:rFonts w:ascii="Nunito" w:hAnsi="Nunito" w:eastAsia="Nunito" w:cs="Nunito"/>
            <w:lang w:val="en-ZA"/>
          </w:rPr>
          <w:t xml:space="preserve"> Identifying and correcting formatting errors, invalid codes, and values.</w:t>
        </w:r>
      </w:ins>
    </w:p>
    <w:p w:rsidRPr="006D10B8" w:rsidR="006D10B8" w:rsidP="006D10B8" w:rsidRDefault="006D10B8" w14:paraId="3BA216B0" w14:textId="77777777">
      <w:pPr>
        <w:numPr>
          <w:ilvl w:val="0"/>
          <w:numId w:val="34"/>
        </w:numPr>
        <w:rPr>
          <w:ins w:author="Craig Parker" w:date="2024-07-31T13:45:00Z" w:id="924"/>
          <w:rFonts w:ascii="Nunito" w:hAnsi="Nunito" w:eastAsia="Nunito" w:cs="Nunito"/>
          <w:lang w:val="en-ZA"/>
        </w:rPr>
      </w:pPr>
      <w:ins w:author="Craig Parker" w:date="2024-07-31T13:45:00Z" w:id="925">
        <w:r w:rsidRPr="006D10B8">
          <w:rPr>
            <w:rFonts w:ascii="Nunito" w:hAnsi="Nunito" w:eastAsia="Nunito" w:cs="Nunito"/>
            <w:b/>
            <w:bCs/>
            <w:lang w:val="en-ZA"/>
          </w:rPr>
          <w:t>Screening for Personal Identifying Information:</w:t>
        </w:r>
        <w:r w:rsidRPr="006D10B8">
          <w:rPr>
            <w:rFonts w:ascii="Nunito" w:hAnsi="Nunito" w:eastAsia="Nunito" w:cs="Nunito"/>
            <w:lang w:val="en-ZA"/>
          </w:rPr>
          <w:t xml:space="preserve"> Checking for personal identifiers such as date of birth, which can be a high risk for re-identification. For example, date of birth can be dropped after calculating and retaining the patient's age.</w:t>
        </w:r>
      </w:ins>
    </w:p>
    <w:p w:rsidRPr="006D10B8" w:rsidR="006D10B8" w:rsidP="006D10B8" w:rsidRDefault="006D10B8" w14:paraId="544D215F" w14:textId="77777777">
      <w:pPr>
        <w:numPr>
          <w:ilvl w:val="0"/>
          <w:numId w:val="34"/>
        </w:numPr>
        <w:rPr>
          <w:ins w:author="Craig Parker" w:date="2024-07-31T13:45:00Z" w:id="926"/>
          <w:rFonts w:ascii="Nunito" w:hAnsi="Nunito" w:eastAsia="Nunito" w:cs="Nunito"/>
          <w:lang w:val="en-ZA"/>
        </w:rPr>
      </w:pPr>
      <w:ins w:author="Craig Parker" w:date="2024-07-31T13:45:00Z" w:id="927">
        <w:r w:rsidRPr="006D10B8">
          <w:rPr>
            <w:rFonts w:ascii="Nunito" w:hAnsi="Nunito" w:eastAsia="Nunito" w:cs="Nunito"/>
            <w:b/>
            <w:bCs/>
            <w:lang w:val="en-ZA"/>
          </w:rPr>
          <w:t>Recoding to Common Codebooks:</w:t>
        </w:r>
        <w:r w:rsidRPr="006D10B8">
          <w:rPr>
            <w:rFonts w:ascii="Nunito" w:hAnsi="Nunito" w:eastAsia="Nunito" w:cs="Nunito"/>
            <w:lang w:val="en-ZA"/>
          </w:rPr>
          <w:t xml:space="preserve"> Extracting variables of interest for each RP, translating variables into the target units, including conversions of real values into categories and translating between categorization schemes. This step also involves recording geographic information. For example:</w:t>
        </w:r>
      </w:ins>
    </w:p>
    <w:p w:rsidRPr="006D10B8" w:rsidR="006D10B8" w:rsidP="006D10B8" w:rsidRDefault="006D10B8" w14:paraId="2E0625A2" w14:textId="77777777">
      <w:pPr>
        <w:numPr>
          <w:ilvl w:val="1"/>
          <w:numId w:val="34"/>
        </w:numPr>
        <w:rPr>
          <w:ins w:author="Craig Parker" w:date="2024-07-31T13:45:00Z" w:id="928"/>
          <w:rFonts w:ascii="Nunito" w:hAnsi="Nunito" w:eastAsia="Nunito" w:cs="Nunito"/>
          <w:lang w:val="en-ZA"/>
        </w:rPr>
      </w:pPr>
      <w:ins w:author="Craig Parker" w:date="2024-07-31T13:45:00Z" w:id="929">
        <w:r w:rsidRPr="006D10B8">
          <w:rPr>
            <w:rFonts w:ascii="Nunito" w:hAnsi="Nunito" w:eastAsia="Nunito" w:cs="Nunito"/>
            <w:b/>
            <w:bCs/>
            <w:lang w:val="en-ZA"/>
          </w:rPr>
          <w:t>Point Location Data:</w:t>
        </w:r>
        <w:r w:rsidRPr="006D10B8">
          <w:rPr>
            <w:rFonts w:ascii="Nunito" w:hAnsi="Nunito" w:eastAsia="Nunito" w:cs="Nunito"/>
            <w:lang w:val="en-ZA"/>
          </w:rPr>
          <w:t xml:space="preserve"> Using jittering to perturb spatial location data systematically (random distance and direction) or substituting point locations with grid-cell centroids corresponding to the grid framework used for climate and environmental data.</w:t>
        </w:r>
      </w:ins>
    </w:p>
    <w:p w:rsidRPr="006D10B8" w:rsidR="006D10B8" w:rsidP="006D10B8" w:rsidRDefault="006D10B8" w14:paraId="3CDE95D0" w14:textId="77777777">
      <w:pPr>
        <w:numPr>
          <w:ilvl w:val="0"/>
          <w:numId w:val="34"/>
        </w:numPr>
        <w:rPr>
          <w:ins w:author="Craig Parker" w:date="2024-07-31T13:45:00Z" w:id="930"/>
          <w:rFonts w:ascii="Nunito" w:hAnsi="Nunito" w:eastAsia="Nunito" w:cs="Nunito"/>
          <w:lang w:val="en-ZA"/>
        </w:rPr>
      </w:pPr>
      <w:ins w:author="Craig Parker" w:date="2024-07-31T13:45:00Z" w:id="931">
        <w:r w:rsidRPr="006D10B8">
          <w:rPr>
            <w:rFonts w:ascii="Nunito" w:hAnsi="Nunito" w:eastAsia="Nunito" w:cs="Nunito"/>
            <w:b/>
            <w:bCs/>
            <w:lang w:val="en-ZA"/>
          </w:rPr>
          <w:t>Further Quality Control and Data Restructuring:</w:t>
        </w:r>
        <w:r w:rsidRPr="006D10B8">
          <w:rPr>
            <w:rFonts w:ascii="Nunito" w:hAnsi="Nunito" w:eastAsia="Nunito" w:cs="Nunito"/>
            <w:lang w:val="en-ZA"/>
          </w:rPr>
          <w:t xml:space="preserve"> Ensuring the accuracy and consistency of the data before integration.</w:t>
        </w:r>
      </w:ins>
    </w:p>
    <w:p w:rsidRPr="006D10B8" w:rsidR="006D10B8" w:rsidP="006D10B8" w:rsidRDefault="006D10B8" w14:paraId="42261DDC" w14:textId="77777777">
      <w:pPr>
        <w:numPr>
          <w:ilvl w:val="0"/>
          <w:numId w:val="34"/>
        </w:numPr>
        <w:rPr>
          <w:ins w:author="Craig Parker" w:date="2024-07-31T13:45:00Z" w:id="932"/>
          <w:rFonts w:ascii="Nunito" w:hAnsi="Nunito" w:eastAsia="Nunito" w:cs="Nunito"/>
          <w:lang w:val="en-ZA"/>
        </w:rPr>
      </w:pPr>
      <w:ins w:author="Craig Parker" w:date="2024-07-31T13:45:00Z" w:id="933">
        <w:r w:rsidRPr="006D10B8">
          <w:rPr>
            <w:rFonts w:ascii="Nunito" w:hAnsi="Nunito" w:eastAsia="Nunito" w:cs="Nunito"/>
            <w:b/>
            <w:bCs/>
            <w:lang w:val="en-ZA"/>
          </w:rPr>
          <w:t>Integration of Climate Variables:</w:t>
        </w:r>
        <w:r w:rsidRPr="006D10B8">
          <w:rPr>
            <w:rFonts w:ascii="Nunito" w:hAnsi="Nunito" w:eastAsia="Nunito" w:cs="Nunito"/>
            <w:lang w:val="en-ZA"/>
          </w:rPr>
          <w:t xml:space="preserve"> Incorporating climate data to support specific analyses.</w:t>
        </w:r>
      </w:ins>
    </w:p>
    <w:p w:rsidRPr="006D10B8" w:rsidR="006D10B8" w:rsidP="006D10B8" w:rsidRDefault="006D10B8" w14:paraId="4B545DD5" w14:textId="77777777">
      <w:pPr>
        <w:rPr>
          <w:ins w:author="Craig Parker" w:date="2024-07-31T13:45:00Z" w:id="934"/>
          <w:rFonts w:ascii="Nunito" w:hAnsi="Nunito" w:eastAsia="Nunito" w:cs="Nunito"/>
          <w:lang w:val="en-ZA"/>
        </w:rPr>
      </w:pPr>
      <w:ins w:author="Craig Parker" w:date="2024-07-31T13:45:00Z" w:id="935">
        <w:r w:rsidRPr="006D10B8">
          <w:rPr>
            <w:rFonts w:ascii="Nunito" w:hAnsi="Nunito" w:eastAsia="Nunito" w:cs="Nunito"/>
            <w:lang w:val="en-ZA"/>
          </w:rPr>
          <w:t>By standardizing variables and conforming to established meta-data and storage standards, this process ensures that the combined dataset is robust, reliable, and suitable for advanced analytical techniques. This harmonized dataset will serve as a critical resource for ongoing and future research within the HEAT Center and beyond.</w:t>
        </w:r>
      </w:ins>
    </w:p>
    <w:p w:rsidR="007813F4" w:rsidRDefault="007813F4" w14:paraId="000000DC" w14:textId="77777777">
      <w:pPr>
        <w:rPr>
          <w:rFonts w:ascii="Nunito" w:hAnsi="Nunito" w:eastAsia="Nunito" w:cs="Nunito"/>
        </w:rPr>
      </w:pPr>
    </w:p>
    <w:p w:rsidR="007813F4" w:rsidRDefault="009511AE" w14:paraId="000000DD" w14:textId="77777777">
      <w:pPr>
        <w:rPr>
          <w:rFonts w:ascii="Nunito" w:hAnsi="Nunito" w:eastAsia="Nunito" w:cs="Nunito"/>
        </w:rPr>
      </w:pPr>
      <w:r>
        <w:rPr>
          <w:rFonts w:ascii="Nunito" w:hAnsi="Nunito" w:eastAsia="Nunito" w:cs="Nunito"/>
          <w:noProof/>
        </w:rPr>
        <w:drawing>
          <wp:inline distT="114300" distB="114300" distL="114300" distR="114300" wp14:anchorId="71F42BE5" wp14:editId="07777777">
            <wp:extent cx="5943600" cy="33401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rsidR="007813F4" w:rsidRDefault="4CBF20F8" w14:paraId="000000DE" w14:textId="77777777">
      <w:pPr>
        <w:rPr>
          <w:del w:author="Craig Parker" w:date="2024-08-04T19:11:00Z" w:id="936"/>
          <w:rFonts w:ascii="Nunito" w:hAnsi="Nunito" w:eastAsia="Nunito" w:cs="Nunito"/>
        </w:rPr>
      </w:pPr>
      <w:r w:rsidRPr="4CBF20F8">
        <w:rPr>
          <w:rFonts w:ascii="Nunito" w:hAnsi="Nunito" w:eastAsia="Nunito" w:cs="Nunito"/>
        </w:rPr>
        <w:t>Figure 2: Detailed data processing for health data ingestion</w:t>
      </w:r>
    </w:p>
    <w:p w:rsidR="007813F4" w:rsidRDefault="007813F4" w14:paraId="000000DF" w14:textId="77777777">
      <w:pPr>
        <w:rPr>
          <w:ins w:author="Craig Parker" w:date="2024-08-04T19:11:00Z" w:id="937"/>
          <w:rFonts w:ascii="Nunito" w:hAnsi="Nunito" w:eastAsia="Nunito" w:cs="Nunito"/>
        </w:rPr>
      </w:pPr>
    </w:p>
    <w:p w:rsidRPr="006D10B8" w:rsidR="007813F4" w:rsidP="4CBF20F8" w:rsidRDefault="007813F4" w14:paraId="2AC8B162" w14:textId="42455216">
      <w:pPr>
        <w:rPr>
          <w:del w:author="Craig Parker" w:date="2024-08-04T19:12:00Z" w:id="938"/>
          <w:rFonts w:ascii="Nunito" w:hAnsi="Nunito" w:eastAsia="Nunito" w:cs="Nunito"/>
        </w:rPr>
      </w:pPr>
    </w:p>
    <w:p w:rsidRPr="006D10B8" w:rsidR="007813F4" w:rsidP="54902136" w:rsidRDefault="0E5C9AB3" w14:paraId="000000E0" w14:textId="157CD90B">
      <w:pPr>
        <w:pStyle w:val="Heading2"/>
        <w:pPrChange w:author="Craig Parker" w:date="2024-08-04T19:12:00Z" w:id="939">
          <w:pPr>
            <w:pStyle w:val="Heading2"/>
            <w:ind w:left="0"/>
          </w:pPr>
        </w:pPrChange>
      </w:pPr>
      <w:bookmarkStart w:name="_Toc172635225" w:id="940"/>
      <w:bookmarkStart w:name="_Toc194945000" w:id="941"/>
      <w:bookmarkStart w:name="_Toc199012315" w:id="1329821661"/>
      <w:r w:rsidR="54902136">
        <w:rPr/>
        <w:t>6.9. Da analysis platforms</w:t>
      </w:r>
      <w:bookmarkEnd w:id="940"/>
      <w:bookmarkEnd w:id="941"/>
      <w:bookmarkEnd w:id="1329821661"/>
    </w:p>
    <w:p w:rsidR="007813F4" w:rsidRDefault="009511AE" w14:paraId="000000E1" w14:textId="77777777">
      <w:r>
        <w:t>Data analysis will be enabled through the CSAG/UCT Jupyter Hub as well as IBM</w:t>
      </w:r>
      <w:del w:author="Craig Parker" w:date="2024-07-16T11:13:00Z" w:id="942">
        <w:r w:rsidDel="00A74A73">
          <w:delText xml:space="preserve"> PAIRS</w:delText>
        </w:r>
      </w:del>
      <w:r>
        <w:t>:</w:t>
      </w:r>
    </w:p>
    <w:p w:rsidR="007813F4" w:rsidRDefault="007813F4" w14:paraId="000000E2" w14:textId="77777777"/>
    <w:p w:rsidR="007813F4" w:rsidRDefault="009511AE" w14:paraId="000000E3" w14:textId="10A9AFBF">
      <w:r>
        <w:rPr>
          <w:i/>
        </w:rPr>
        <w:t xml:space="preserve">Juypter Hub </w:t>
      </w:r>
      <w:r>
        <w:t xml:space="preserve">is a collaborative </w:t>
      </w:r>
      <w:del w:author="Craig Parker" w:date="2024-07-16T11:13:00Z" w:id="943">
        <w:r w:rsidDel="00A74A73">
          <w:delText>web based Python coding environment that enables analysts to develop analysis code in Python using a web based</w:delText>
        </w:r>
      </w:del>
      <w:ins w:author="Craig Parker" w:date="2024-07-16T11:13:00Z" w:id="944">
        <w:r w:rsidR="00A74A73">
          <w:t>web-based Python coding environment that enables analysts to develop analysis code in Python using a web-based</w:t>
        </w:r>
      </w:ins>
      <w:r>
        <w:t xml:space="preserve"> coding platform.  The analysis code is executed on the CSAG HPC platform and datasets stored on the CSAG storage servers are available.  The code environment is </w:t>
      </w:r>
      <w:del w:author="Craig Parker" w:date="2024-07-16T11:13:00Z" w:id="945">
        <w:r w:rsidDel="00A74A73">
          <w:delText xml:space="preserve">customized </w:delText>
        </w:r>
      </w:del>
      <w:ins w:author="Craig Parker" w:date="2024-07-16T11:13:00Z" w:id="946">
        <w:r w:rsidR="00A74A73">
          <w:t xml:space="preserve">customised </w:t>
        </w:r>
      </w:ins>
      <w:r>
        <w:t>to support all the relevant coding libraries for machine learning (</w:t>
      </w:r>
      <w:del w:author="Craig Parker" w:date="2024-07-16T11:13:00Z" w:id="947">
        <w:r w:rsidDel="00A74A73">
          <w:delText>e.g</w:delText>
        </w:r>
      </w:del>
      <w:ins w:author="Craig Parker" w:date="2024-07-16T11:13:00Z" w:id="948">
        <w:r w:rsidR="00A74A73">
          <w:t>e.g.</w:t>
        </w:r>
      </w:ins>
      <w:r>
        <w:t xml:space="preserve"> TensorFlow, PyTorch,  Keras, Scikit-learn, Numpy, Scipy, Pandas, etc.).</w:t>
      </w:r>
    </w:p>
    <w:p w:rsidR="007813F4" w:rsidRDefault="007813F4" w14:paraId="000000E4" w14:textId="77777777"/>
    <w:p w:rsidR="007813F4" w:rsidRDefault="54FBA741" w14:paraId="000000E5" w14:textId="58C5CE81">
      <w:commentRangeStart w:id="949"/>
      <w:commentRangeStart w:id="950"/>
      <w:commentRangeStart w:id="951"/>
      <w:r w:rsidRPr="54FBA741">
        <w:rPr>
          <w:i/>
          <w:iCs/>
        </w:rPr>
        <w:t>IBM</w:t>
      </w:r>
      <w:del w:author="Craig Parker" w:date="2024-07-16T11:10:00Z" w:id="952">
        <w:r w:rsidRPr="54FBA741" w:rsidDel="00A74A73">
          <w:rPr>
            <w:i/>
            <w:iCs/>
          </w:rPr>
          <w:delText xml:space="preserve"> PAIRS</w:delText>
        </w:r>
      </w:del>
      <w:r w:rsidRPr="54FBA741">
        <w:rPr>
          <w:i/>
          <w:iCs/>
        </w:rPr>
        <w:t xml:space="preserve"> </w:t>
      </w:r>
      <w:r>
        <w:t>provides multiple interfaces for rapid and more complex analysis</w:t>
      </w:r>
      <w:ins w:author="Craig Parker" w:date="2024-07-16T11:14:00Z" w:id="953">
        <w:r w:rsidR="00A74A73">
          <w:t>,</w:t>
        </w:r>
      </w:ins>
      <w:r>
        <w:t xml:space="preserve"> which will be made available to </w:t>
      </w:r>
      <w:del w:author="Craig Parker" w:date="2024-07-08T09:29:00Z" w:id="954">
        <w:r w:rsidDel="54FBA741" w:rsidR="009511AE">
          <w:delText>HE2AT</w:delText>
        </w:r>
      </w:del>
      <w:ins w:author="Craig Parker" w:date="2024-07-08T09:29:00Z" w:id="955">
        <w:r>
          <w:t>HE²AT</w:t>
        </w:r>
      </w:ins>
      <w:r>
        <w:t xml:space="preserve"> Center analysts on request (see Roles and Responsibilities for access request contacts).  In addition, approaches to integrate data from IBM</w:t>
      </w:r>
      <w:del w:author="Craig Parker" w:date="2024-07-16T11:10:00Z" w:id="956">
        <w:r w:rsidDel="00A74A73">
          <w:delText xml:space="preserve"> PAIRS</w:delText>
        </w:r>
      </w:del>
      <w:r>
        <w:t xml:space="preserve"> into the CSAG/UCT Jupyter Hub will be developed.</w:t>
      </w:r>
      <w:commentRangeEnd w:id="949"/>
      <w:r w:rsidR="009511AE">
        <w:rPr>
          <w:rStyle w:val="CommentReference"/>
        </w:rPr>
        <w:commentReference w:id="949"/>
      </w:r>
      <w:commentRangeEnd w:id="950"/>
      <w:r w:rsidR="009511AE">
        <w:rPr>
          <w:rStyle w:val="CommentReference"/>
        </w:rPr>
        <w:commentReference w:id="950"/>
      </w:r>
      <w:commentRangeEnd w:id="951"/>
      <w:r w:rsidR="00A74A73">
        <w:rPr>
          <w:rStyle w:val="CommentReference"/>
        </w:rPr>
        <w:commentReference w:id="951"/>
      </w:r>
    </w:p>
    <w:p w:rsidR="007813F4" w:rsidP="0E5C9AB3" w:rsidRDefault="0E5C9AB3" w14:paraId="000000E6" w14:textId="391362A8">
      <w:pPr>
        <w:pStyle w:val="Heading1"/>
        <w:rPr>
          <w:rFonts w:ascii="Nunito" w:hAnsi="Nunito" w:eastAsia="Nunito" w:cs="Nunito"/>
        </w:rPr>
      </w:pPr>
      <w:bookmarkStart w:name="_Toc172635226" w:id="957"/>
      <w:bookmarkStart w:name="_Toc1340311569" w:id="958"/>
      <w:bookmarkStart w:name="_Toc1160820995" w:id="2020099044"/>
      <w:r w:rsidRPr="54902136" w:rsidR="54902136">
        <w:rPr>
          <w:rFonts w:ascii="Nunito" w:hAnsi="Nunito" w:eastAsia="Nunito" w:cs="Nunito"/>
        </w:rPr>
        <w:t xml:space="preserve">7. Data </w:t>
      </w:r>
      <w:ins w:author="Craig Parker" w:date="2024-08-04T19:17:00Z" w:id="630434680">
        <w:r w:rsidRPr="54902136" w:rsidR="54902136">
          <w:rPr>
            <w:rFonts w:ascii="Nunito" w:hAnsi="Nunito" w:eastAsia="Nunito" w:cs="Nunito"/>
          </w:rPr>
          <w:t>m</w:t>
        </w:r>
      </w:ins>
      <w:r w:rsidRPr="54902136" w:rsidR="54902136">
        <w:rPr>
          <w:rFonts w:ascii="Nunito" w:hAnsi="Nunito" w:eastAsia="Nunito" w:cs="Nunito"/>
        </w:rPr>
        <w:t xml:space="preserve">anagement, </w:t>
      </w:r>
      <w:ins w:author="Craig Parker" w:date="2024-08-04T19:17:00Z" w:id="1790854453">
        <w:r w:rsidRPr="54902136" w:rsidR="54902136">
          <w:rPr>
            <w:rFonts w:ascii="Nunito" w:hAnsi="Nunito" w:eastAsia="Nunito" w:cs="Nunito"/>
          </w:rPr>
          <w:t>d</w:t>
        </w:r>
      </w:ins>
      <w:r w:rsidRPr="54902136" w:rsidR="54902136">
        <w:rPr>
          <w:rFonts w:ascii="Nunito" w:hAnsi="Nunito" w:eastAsia="Nunito" w:cs="Nunito"/>
        </w:rPr>
        <w:t xml:space="preserve">ocumentation and </w:t>
      </w:r>
      <w:ins w:author="Craig Parker" w:date="2024-08-04T19:17:00Z" w:id="28824795">
        <w:r w:rsidRPr="54902136" w:rsidR="54902136">
          <w:rPr>
            <w:rFonts w:ascii="Nunito" w:hAnsi="Nunito" w:eastAsia="Nunito" w:cs="Nunito"/>
          </w:rPr>
          <w:t>c</w:t>
        </w:r>
      </w:ins>
      <w:r w:rsidRPr="54902136" w:rsidR="54902136">
        <w:rPr>
          <w:rFonts w:ascii="Nunito" w:hAnsi="Nunito" w:eastAsia="Nunito" w:cs="Nunito"/>
        </w:rPr>
        <w:t>uration</w:t>
      </w:r>
      <w:bookmarkEnd w:id="957"/>
      <w:bookmarkEnd w:id="958"/>
      <w:bookmarkEnd w:id="2020099044"/>
    </w:p>
    <w:p w:rsidR="007813F4" w:rsidRDefault="007813F4" w14:paraId="000000E7" w14:textId="77777777">
      <w:pPr>
        <w:rPr>
          <w:rFonts w:ascii="Nunito" w:hAnsi="Nunito" w:eastAsia="Nunito" w:cs="Nunito"/>
        </w:rPr>
      </w:pPr>
    </w:p>
    <w:p w:rsidR="00BD1B56" w:rsidP="00BD1B56" w:rsidRDefault="54FBA741" w14:paraId="360091BF" w14:textId="5706FBAA">
      <w:pPr>
        <w:pStyle w:val="xxmsonormal"/>
        <w:shd w:val="clear" w:color="auto" w:fill="FFFFFF"/>
        <w:spacing w:before="0" w:beforeAutospacing="0" w:after="0" w:afterAutospacing="0"/>
        <w:textAlignment w:val="baseline"/>
        <w:rPr>
          <w:ins w:author="Craig Parker" w:date="2024-07-08T12:29:00Z" w:id="962"/>
          <w:rFonts w:ascii="Aptos" w:hAnsi="Aptos" w:cs="Segoe UI"/>
          <w:color w:val="242424"/>
        </w:rPr>
      </w:pPr>
      <w:r w:rsidRPr="54FBA741">
        <w:rPr>
          <w:rFonts w:ascii="Nunito" w:hAnsi="Nunito" w:eastAsia="Nunito" w:cs="Nunito"/>
        </w:rPr>
        <w:t xml:space="preserve">Data will be managed by the DMAC team </w:t>
      </w:r>
      <w:del w:author="Craig Parker" w:date="2024-07-08T09:36:00Z" w:id="963">
        <w:r w:rsidRPr="54FBA741" w:rsidDel="54FBA741" w:rsidR="009511AE">
          <w:rPr>
            <w:rFonts w:ascii="Nunito" w:hAnsi="Nunito" w:eastAsia="Nunito" w:cs="Nunito"/>
          </w:rPr>
          <w:delText>(</w:delText>
        </w:r>
        <w:r w:rsidR="009511AE">
          <w:fldChar w:fldCharType="begin"/>
        </w:r>
        <w:r w:rsidR="009511AE">
          <w:delInstrText xml:space="preserve">HYPERLINK "mailto:DMAC@wrhi.ac.za" </w:delInstrText>
        </w:r>
        <w:r w:rsidR="009511AE">
          <w:fldChar w:fldCharType="separate"/>
        </w:r>
        <w:r w:rsidRPr="54FBA741" w:rsidDel="54FBA741" w:rsidR="009511AE">
          <w:rPr>
            <w:rFonts w:ascii="Nunito" w:hAnsi="Nunito" w:eastAsia="Nunito" w:cs="Nunito"/>
            <w:color w:val="1155CC"/>
            <w:u w:val="single"/>
          </w:rPr>
          <w:delText>DMAC@wrhi.ac.za</w:delText>
        </w:r>
        <w:r w:rsidR="009511AE">
          <w:fldChar w:fldCharType="end"/>
        </w:r>
        <w:r w:rsidRPr="54FBA741" w:rsidDel="54FBA741" w:rsidR="009511AE">
          <w:rPr>
            <w:rFonts w:ascii="Nunito" w:hAnsi="Nunito" w:eastAsia="Nunito" w:cs="Nunito"/>
          </w:rPr>
          <w:delText>)</w:delText>
        </w:r>
      </w:del>
      <w:ins w:author="Craig Parker" w:date="2024-07-08T12:29:00Z" w:id="964">
        <w:r w:rsidRPr="00BD1B56" w:rsidR="00BD1B56">
          <w:rPr>
            <w:rFonts w:ascii="Calibri" w:hAnsi="Calibri" w:cs="Calibri"/>
            <w:color w:val="242424"/>
            <w:sz w:val="22"/>
            <w:szCs w:val="22"/>
            <w:bdr w:val="none" w:color="auto" w:sz="0" w:space="0" w:frame="1"/>
          </w:rPr>
          <w:t xml:space="preserve"> </w:t>
        </w:r>
        <w:r w:rsidR="00BD1B56">
          <w:rPr>
            <w:rFonts w:ascii="Calibri" w:hAnsi="Calibri" w:cs="Calibri"/>
            <w:color w:val="242424"/>
            <w:sz w:val="22"/>
            <w:szCs w:val="22"/>
            <w:bdr w:val="none" w:color="auto" w:sz="0" w:space="0" w:frame="1"/>
          </w:rPr>
          <w:fldChar w:fldCharType="begin"/>
        </w:r>
        <w:r w:rsidR="00BD1B56">
          <w:rPr>
            <w:rFonts w:ascii="Calibri" w:hAnsi="Calibri" w:cs="Calibri"/>
            <w:color w:val="242424"/>
            <w:sz w:val="22"/>
            <w:szCs w:val="22"/>
            <w:bdr w:val="none" w:color="auto" w:sz="0" w:space="0" w:frame="1"/>
          </w:rPr>
          <w:instrText>HYPERLINK "mailto:DMAC@witsphr.co.za:%20Sender"</w:instrText>
        </w:r>
        <w:r w:rsidR="00BD1B56">
          <w:rPr>
            <w:rFonts w:ascii="Calibri" w:hAnsi="Calibri" w:cs="Calibri"/>
            <w:color w:val="242424"/>
            <w:sz w:val="22"/>
            <w:szCs w:val="22"/>
            <w:bdr w:val="none" w:color="auto" w:sz="0" w:space="0" w:frame="1"/>
          </w:rPr>
        </w:r>
        <w:r w:rsidR="00BD1B56">
          <w:rPr>
            <w:rFonts w:ascii="Calibri" w:hAnsi="Calibri" w:cs="Calibri"/>
            <w:color w:val="242424"/>
            <w:sz w:val="22"/>
            <w:szCs w:val="22"/>
            <w:bdr w:val="none" w:color="auto" w:sz="0" w:space="0" w:frame="1"/>
          </w:rPr>
          <w:fldChar w:fldCharType="separate"/>
        </w:r>
        <w:r w:rsidR="00BD1B56">
          <w:rPr>
            <w:rStyle w:val="Hyperlink"/>
            <w:rFonts w:ascii="Calibri" w:hAnsi="Calibri" w:cs="Calibri" w:eastAsiaTheme="majorEastAsia"/>
            <w:b/>
            <w:bCs/>
            <w:sz w:val="22"/>
            <w:szCs w:val="22"/>
            <w:bdr w:val="none" w:color="auto" w:sz="0" w:space="0" w:frame="1"/>
          </w:rPr>
          <w:t>DMAC@witsphr.co.za</w:t>
        </w:r>
        <w:r w:rsidR="00BD1B56">
          <w:rPr>
            <w:rFonts w:ascii="Calibri" w:hAnsi="Calibri" w:cs="Calibri"/>
            <w:color w:val="242424"/>
            <w:sz w:val="22"/>
            <w:szCs w:val="22"/>
            <w:bdr w:val="none" w:color="auto" w:sz="0" w:space="0" w:frame="1"/>
          </w:rPr>
          <w:fldChar w:fldCharType="end"/>
        </w:r>
      </w:ins>
    </w:p>
    <w:p w:rsidR="007813F4" w:rsidRDefault="54FBA741" w14:paraId="000000E8" w14:textId="59B3F4A6">
      <w:pPr>
        <w:rPr>
          <w:rFonts w:ascii="Nunito" w:hAnsi="Nunito" w:eastAsia="Nunito" w:cs="Nunito"/>
        </w:rPr>
      </w:pPr>
      <w:r w:rsidRPr="54FBA741">
        <w:rPr>
          <w:rFonts w:ascii="Nunito" w:hAnsi="Nunito" w:eastAsia="Nunito" w:cs="Nunito"/>
        </w:rPr>
        <w:t xml:space="preserve"> and </w:t>
      </w:r>
      <w:r w:rsidRPr="54FBA741">
        <w:rPr>
          <w:rFonts w:ascii="Nunito" w:hAnsi="Nunito" w:eastAsia="Nunito" w:cs="Nunito"/>
          <w:b/>
          <w:bCs/>
          <w:i/>
          <w:iCs/>
        </w:rPr>
        <w:t>primary data management</w:t>
      </w:r>
      <w:r w:rsidRPr="54FBA741">
        <w:rPr>
          <w:rFonts w:ascii="Nunito" w:hAnsi="Nunito" w:eastAsia="Nunito" w:cs="Nunito"/>
          <w:b/>
          <w:bCs/>
        </w:rPr>
        <w:t xml:space="preserve"> </w:t>
      </w:r>
      <w:r w:rsidRPr="54FBA741">
        <w:rPr>
          <w:rFonts w:ascii="Nunito" w:hAnsi="Nunito" w:eastAsia="Nunito" w:cs="Nunito"/>
        </w:rPr>
        <w:t xml:space="preserve">will </w:t>
      </w:r>
      <w:del w:author="Craig Parker" w:date="2024-07-08T12:29:00Z" w:id="965">
        <w:r w:rsidRPr="54FBA741" w:rsidDel="00BD1B56">
          <w:rPr>
            <w:rFonts w:ascii="Nunito" w:hAnsi="Nunito" w:eastAsia="Nunito" w:cs="Nunito"/>
          </w:rPr>
          <w:delText>take place</w:delText>
        </w:r>
      </w:del>
      <w:ins w:author="Craig Parker" w:date="2024-07-08T12:29:00Z" w:id="966">
        <w:r w:rsidR="00BD1B56">
          <w:rPr>
            <w:rFonts w:ascii="Nunito" w:hAnsi="Nunito" w:eastAsia="Nunito" w:cs="Nunito"/>
          </w:rPr>
          <w:t>occur</w:t>
        </w:r>
      </w:ins>
      <w:r w:rsidRPr="54FBA741">
        <w:rPr>
          <w:rFonts w:ascii="Nunito" w:hAnsi="Nunito" w:eastAsia="Nunito" w:cs="Nunito"/>
        </w:rPr>
        <w:t xml:space="preserve"> on the CSAG/UCT data platform.</w:t>
      </w:r>
    </w:p>
    <w:p w:rsidR="007813F4" w:rsidRDefault="007813F4" w14:paraId="000000E9" w14:textId="77777777">
      <w:pPr>
        <w:rPr>
          <w:rFonts w:ascii="Nunito" w:hAnsi="Nunito" w:eastAsia="Nunito" w:cs="Nunito"/>
        </w:rPr>
      </w:pPr>
    </w:p>
    <w:p w:rsidR="007813F4" w:rsidRDefault="54FBA741" w14:paraId="000000EA" w14:textId="300800B5">
      <w:pPr>
        <w:rPr>
          <w:rFonts w:ascii="Nunito" w:hAnsi="Nunito" w:eastAsia="Nunito" w:cs="Nunito"/>
        </w:rPr>
      </w:pPr>
      <w:r w:rsidRPr="54FBA741">
        <w:rPr>
          <w:rFonts w:ascii="Nunito" w:hAnsi="Nunito" w:eastAsia="Nunito" w:cs="Nunito"/>
        </w:rPr>
        <w:t xml:space="preserve">The data management practices </w:t>
      </w:r>
      <w:del w:author="Craig Parker" w:date="2024-07-08T12:29:00Z" w:id="967">
        <w:r w:rsidRPr="54FBA741" w:rsidDel="00BD1B56">
          <w:rPr>
            <w:rFonts w:ascii="Nunito" w:hAnsi="Nunito" w:eastAsia="Nunito" w:cs="Nunito"/>
          </w:rPr>
          <w:delText xml:space="preserve">maintaining </w:delText>
        </w:r>
      </w:del>
      <w:ins w:author="Craig Parker" w:date="2024-07-08T12:29:00Z" w:id="968">
        <w:r w:rsidR="00BD1B56">
          <w:rPr>
            <w:rFonts w:ascii="Nunito" w:hAnsi="Nunito" w:eastAsia="Nunito" w:cs="Nunito"/>
          </w:rPr>
          <w:t>that maintain</w:t>
        </w:r>
        <w:r w:rsidRPr="54FBA741" w:rsidR="00BD1B56">
          <w:rPr>
            <w:rFonts w:ascii="Nunito" w:hAnsi="Nunito" w:eastAsia="Nunito" w:cs="Nunito"/>
          </w:rPr>
          <w:t xml:space="preserve"> </w:t>
        </w:r>
      </w:ins>
      <w:r w:rsidRPr="54FBA741">
        <w:rPr>
          <w:rFonts w:ascii="Nunito" w:hAnsi="Nunito" w:eastAsia="Nunito" w:cs="Nunito"/>
        </w:rPr>
        <w:t>the IBM</w:t>
      </w:r>
      <w:ins w:author="Craig Parker" w:date="2024-07-16T12:10:00Z" w:id="969">
        <w:r w:rsidR="009A39DB">
          <w:rPr>
            <w:rFonts w:ascii="Nunito" w:hAnsi="Nunito" w:eastAsia="Nunito" w:cs="Nunito"/>
          </w:rPr>
          <w:t xml:space="preserve"> systems</w:t>
        </w:r>
      </w:ins>
      <w:del w:author="Craig Parker" w:date="2024-07-16T11:10:00Z" w:id="970">
        <w:r w:rsidRPr="54FBA741" w:rsidDel="00A74A73">
          <w:rPr>
            <w:rFonts w:ascii="Nunito" w:hAnsi="Nunito" w:eastAsia="Nunito" w:cs="Nunito"/>
          </w:rPr>
          <w:delText xml:space="preserve"> PAIRS</w:delText>
        </w:r>
      </w:del>
      <w:r w:rsidRPr="54FBA741">
        <w:rPr>
          <w:rFonts w:ascii="Nunito" w:hAnsi="Nunito" w:eastAsia="Nunito" w:cs="Nunito"/>
        </w:rPr>
        <w:t xml:space="preserve"> will continue. </w:t>
      </w:r>
      <w:del w:author="Craig Parker" w:date="2024-07-16T12:10:00Z" w:id="971">
        <w:r w:rsidRPr="54FBA741" w:rsidDel="009A39DB">
          <w:rPr>
            <w:rFonts w:ascii="Nunito" w:hAnsi="Nunito" w:eastAsia="Nunito" w:cs="Nunito"/>
          </w:rPr>
          <w:delText xml:space="preserve"> Critically, for synergy with the CSAG/UCT platform, there will be sharing of meta-data indexing with CSAG/UCT for data related to NIH </w:delText>
        </w:r>
      </w:del>
      <w:del w:author="Craig Parker" w:date="2024-07-08T09:29:00Z" w:id="972">
        <w:r w:rsidRPr="54FBA741" w:rsidDel="54FBA741" w:rsidR="009511AE">
          <w:rPr>
            <w:rFonts w:ascii="Nunito" w:hAnsi="Nunito" w:eastAsia="Nunito" w:cs="Nunito"/>
          </w:rPr>
          <w:delText>HE2AT</w:delText>
        </w:r>
      </w:del>
      <w:del w:author="Craig Parker" w:date="2024-07-16T12:10:00Z" w:id="973">
        <w:r w:rsidRPr="54FBA741" w:rsidDel="009A39DB">
          <w:rPr>
            <w:rFonts w:ascii="Nunito" w:hAnsi="Nunito" w:eastAsia="Nunito" w:cs="Nunito"/>
          </w:rPr>
          <w:delText xml:space="preserve"> Center and DS-I Africa.  IBM</w:delText>
        </w:r>
      </w:del>
      <w:del w:author="Craig Parker" w:date="2024-07-16T11:11:00Z" w:id="974">
        <w:r w:rsidRPr="54FBA741" w:rsidDel="00A74A73">
          <w:rPr>
            <w:rFonts w:ascii="Nunito" w:hAnsi="Nunito" w:eastAsia="Nunito" w:cs="Nunito"/>
          </w:rPr>
          <w:delText xml:space="preserve"> PAIRS</w:delText>
        </w:r>
      </w:del>
      <w:del w:author="Craig Parker" w:date="2024-07-16T12:10:00Z" w:id="975">
        <w:r w:rsidRPr="54FBA741" w:rsidDel="009A39DB">
          <w:rPr>
            <w:rFonts w:ascii="Nunito" w:hAnsi="Nunito" w:eastAsia="Nunito" w:cs="Nunito"/>
          </w:rPr>
          <w:delText xml:space="preserve"> will not host health data</w:delText>
        </w:r>
      </w:del>
      <w:ins w:author="Craig Parker" w:date="2024-07-16T12:10:00Z" w:id="976">
        <w:r w:rsidR="009A39DB">
          <w:rPr>
            <w:rFonts w:ascii="Nunito" w:hAnsi="Nunito" w:eastAsia="Nunito" w:cs="Nunito"/>
          </w:rPr>
          <w:t>Critically, for synergy with the CSAG/UCT platform, meta-data indexing will be shared with CSAG/UCT for data related to the NIH HE²AT Center and DS-I Africa. IBM will not host health data,</w:t>
        </w:r>
      </w:ins>
      <w:r w:rsidRPr="54FBA741">
        <w:rPr>
          <w:rFonts w:ascii="Nunito" w:hAnsi="Nunito" w:eastAsia="Nunito" w:cs="Nunito"/>
        </w:rPr>
        <w:t xml:space="preserve"> </w:t>
      </w:r>
      <w:del w:author="Craig Parker" w:date="2024-07-16T11:15:00Z" w:id="977">
        <w:r w:rsidRPr="54FBA741" w:rsidDel="00A74A73">
          <w:rPr>
            <w:rFonts w:ascii="Nunito" w:hAnsi="Nunito" w:eastAsia="Nunito" w:cs="Nunito"/>
          </w:rPr>
          <w:delText xml:space="preserve">and </w:delText>
        </w:r>
      </w:del>
      <w:r w:rsidRPr="54FBA741">
        <w:rPr>
          <w:rFonts w:ascii="Nunito" w:hAnsi="Nunito" w:eastAsia="Nunito" w:cs="Nunito"/>
        </w:rPr>
        <w:t>so data privacy and access restrictions will be limited to data accessed through the CSAG/UCT platform.</w:t>
      </w:r>
    </w:p>
    <w:p w:rsidR="007813F4" w:rsidRDefault="007813F4" w14:paraId="000000EB" w14:textId="77777777">
      <w:pPr>
        <w:rPr>
          <w:rFonts w:ascii="Nunito" w:hAnsi="Nunito" w:eastAsia="Nunito" w:cs="Nunito"/>
        </w:rPr>
      </w:pPr>
    </w:p>
    <w:p w:rsidR="007813F4" w:rsidRDefault="009511AE" w14:paraId="000000EC" w14:textId="1B5A23F1">
      <w:pPr>
        <w:rPr>
          <w:rFonts w:ascii="Nunito" w:hAnsi="Nunito" w:eastAsia="Nunito" w:cs="Nunito"/>
        </w:rPr>
      </w:pPr>
      <w:r>
        <w:rPr>
          <w:rFonts w:ascii="Nunito" w:hAnsi="Nunito" w:eastAsia="Nunito" w:cs="Nunito"/>
        </w:rPr>
        <w:t xml:space="preserve">Individual partner institutions will have </w:t>
      </w:r>
      <w:del w:author="Craig Parker" w:date="2024-07-23T13:42:00Z" w:id="978">
        <w:r w:rsidDel="00C743C9">
          <w:rPr>
            <w:rFonts w:ascii="Nunito" w:hAnsi="Nunito" w:eastAsia="Nunito" w:cs="Nunito"/>
          </w:rPr>
          <w:delText xml:space="preserve">their </w:delText>
        </w:r>
      </w:del>
      <w:del w:author="Craig Parker" w:date="2024-07-16T11:15:00Z" w:id="979">
        <w:r w:rsidDel="00A74A73">
          <w:rPr>
            <w:rFonts w:ascii="Nunito" w:hAnsi="Nunito" w:eastAsia="Nunito" w:cs="Nunito"/>
          </w:rPr>
          <w:delText xml:space="preserve">own </w:delText>
        </w:r>
      </w:del>
      <w:r>
        <w:rPr>
          <w:rFonts w:ascii="Nunito" w:hAnsi="Nunito" w:eastAsia="Nunito" w:cs="Nunito"/>
        </w:rPr>
        <w:t>data and computing platforms</w:t>
      </w:r>
      <w:del w:author="Craig Parker" w:date="2024-07-08T12:29:00Z" w:id="980">
        <w:r w:rsidDel="00BD1B56">
          <w:rPr>
            <w:rFonts w:ascii="Nunito" w:hAnsi="Nunito" w:eastAsia="Nunito" w:cs="Nunito"/>
          </w:rPr>
          <w:delText xml:space="preserve"> ranging from central institutional platforms through </w:delText>
        </w:r>
      </w:del>
      <w:ins w:author="Craig Parker" w:date="2024-07-08T12:29:00Z" w:id="981">
        <w:r w:rsidR="00BD1B56">
          <w:rPr>
            <w:rFonts w:ascii="Nunito" w:hAnsi="Nunito" w:eastAsia="Nunito" w:cs="Nunito"/>
          </w:rPr>
          <w:t xml:space="preserve">, ranging from central institutional platforms </w:t>
        </w:r>
      </w:ins>
      <w:r>
        <w:rPr>
          <w:rFonts w:ascii="Nunito" w:hAnsi="Nunito" w:eastAsia="Nunito" w:cs="Nunito"/>
        </w:rPr>
        <w:t>to personal computing devices.  Data management within these partner institutions does not fall under this data management plan</w:t>
      </w:r>
      <w:del w:author="Craig Parker" w:date="2024-07-16T11:15:00Z" w:id="982">
        <w:r w:rsidDel="00A74A73">
          <w:rPr>
            <w:rFonts w:ascii="Nunito" w:hAnsi="Nunito" w:eastAsia="Nunito" w:cs="Nunito"/>
          </w:rPr>
          <w:delText xml:space="preserve"> and we refer to this</w:delText>
        </w:r>
      </w:del>
      <w:ins w:author="Craig Parker" w:date="2024-07-16T11:15:00Z" w:id="983">
        <w:r w:rsidR="00A74A73">
          <w:rPr>
            <w:rFonts w:ascii="Nunito" w:hAnsi="Nunito" w:eastAsia="Nunito" w:cs="Nunito"/>
          </w:rPr>
          <w:t>, and we refer to it</w:t>
        </w:r>
      </w:ins>
      <w:r>
        <w:rPr>
          <w:rFonts w:ascii="Nunito" w:hAnsi="Nunito" w:eastAsia="Nunito" w:cs="Nunito"/>
        </w:rPr>
        <w:t xml:space="preserve"> as </w:t>
      </w:r>
      <w:r>
        <w:rPr>
          <w:rFonts w:ascii="Nunito" w:hAnsi="Nunito" w:eastAsia="Nunito" w:cs="Nunito"/>
          <w:b/>
          <w:i/>
        </w:rPr>
        <w:t>secondary data management</w:t>
      </w:r>
      <w:r>
        <w:rPr>
          <w:rFonts w:ascii="Nunito" w:hAnsi="Nunito" w:eastAsia="Nunito" w:cs="Nunito"/>
        </w:rPr>
        <w:t xml:space="preserve">.  However, partners will be encouraged to regularly consider what locally managed data should be integrated into the </w:t>
      </w:r>
      <w:del w:author="Craig Parker" w:date="2024-07-08T12:29:00Z" w:id="984">
        <w:r w:rsidDel="00BD1B56">
          <w:rPr>
            <w:rFonts w:ascii="Nunito" w:hAnsi="Nunito" w:eastAsia="Nunito" w:cs="Nunito"/>
          </w:rPr>
          <w:delText>project wide data management platform,</w:delText>
        </w:r>
      </w:del>
      <w:ins w:author="Craig Parker" w:date="2024-07-08T12:29:00Z" w:id="985">
        <w:r w:rsidR="00BD1B56">
          <w:rPr>
            <w:rFonts w:ascii="Nunito" w:hAnsi="Nunito" w:eastAsia="Nunito" w:cs="Nunito"/>
          </w:rPr>
          <w:t>project-wide data management platform</w:t>
        </w:r>
      </w:ins>
      <w:r>
        <w:rPr>
          <w:rFonts w:ascii="Nunito" w:hAnsi="Nunito" w:eastAsia="Nunito" w:cs="Nunito"/>
        </w:rPr>
        <w:t xml:space="preserve"> and made available to the broader DSI-Africa programme and beyond.  </w:t>
      </w:r>
      <w:del w:author="Craig Parker" w:date="2024-07-08T12:29:00Z" w:id="986">
        <w:r w:rsidDel="00BD1B56">
          <w:rPr>
            <w:rFonts w:ascii="Nunito" w:hAnsi="Nunito" w:eastAsia="Nunito" w:cs="Nunito"/>
          </w:rPr>
          <w:delText>It is critical that health data be</w:delText>
        </w:r>
      </w:del>
      <w:ins w:author="Craig Parker" w:date="2024-07-08T12:29:00Z" w:id="987">
        <w:r w:rsidR="00BD1B56">
          <w:rPr>
            <w:rFonts w:ascii="Nunito" w:hAnsi="Nunito" w:eastAsia="Nunito" w:cs="Nunito"/>
          </w:rPr>
          <w:t>Health data must be</w:t>
        </w:r>
      </w:ins>
      <w:r>
        <w:rPr>
          <w:rFonts w:ascii="Nunito" w:hAnsi="Nunito" w:eastAsia="Nunito" w:cs="Nunito"/>
        </w:rPr>
        <w:t xml:space="preserve"> kept in a secure and managed platform</w:t>
      </w:r>
      <w:del w:author="Craig Parker" w:date="2024-07-08T12:30:00Z" w:id="988">
        <w:r w:rsidDel="00BD1B56">
          <w:rPr>
            <w:rFonts w:ascii="Nunito" w:hAnsi="Nunito" w:eastAsia="Nunito" w:cs="Nunito"/>
          </w:rPr>
          <w:delText>,</w:delText>
        </w:r>
      </w:del>
      <w:del w:author="Craig Parker" w:date="2024-07-16T11:15:00Z" w:id="989">
        <w:r w:rsidDel="00A74A73">
          <w:rPr>
            <w:rFonts w:ascii="Nunito" w:hAnsi="Nunito" w:eastAsia="Nunito" w:cs="Nunito"/>
          </w:rPr>
          <w:delText xml:space="preserve"> therefore</w:delText>
        </w:r>
      </w:del>
      <w:ins w:author="Craig Parker" w:date="2024-07-16T11:15:00Z" w:id="990">
        <w:r w:rsidR="00A74A73">
          <w:rPr>
            <w:rFonts w:ascii="Nunito" w:hAnsi="Nunito" w:eastAsia="Nunito" w:cs="Nunito"/>
          </w:rPr>
          <w:t>; therefore,</w:t>
        </w:r>
      </w:ins>
      <w:r>
        <w:rPr>
          <w:rFonts w:ascii="Nunito" w:hAnsi="Nunito" w:eastAsia="Nunito" w:cs="Nunito"/>
        </w:rPr>
        <w:t xml:space="preserve"> where researchers from the various partner </w:t>
      </w:r>
      <w:del w:author="Craig Parker" w:date="2024-07-08T12:30:00Z" w:id="991">
        <w:r w:rsidDel="00BD1B56">
          <w:rPr>
            <w:rFonts w:ascii="Nunito" w:hAnsi="Nunito" w:eastAsia="Nunito" w:cs="Nunito"/>
          </w:rPr>
          <w:delText xml:space="preserve">institution </w:delText>
        </w:r>
      </w:del>
      <w:ins w:author="Craig Parker" w:date="2024-07-08T12:30:00Z" w:id="992">
        <w:r w:rsidR="00BD1B56">
          <w:rPr>
            <w:rFonts w:ascii="Nunito" w:hAnsi="Nunito" w:eastAsia="Nunito" w:cs="Nunito"/>
          </w:rPr>
          <w:t xml:space="preserve">institutions </w:t>
        </w:r>
      </w:ins>
      <w:r>
        <w:rPr>
          <w:rFonts w:ascii="Nunito" w:hAnsi="Nunito" w:eastAsia="Nunito" w:cs="Nunito"/>
        </w:rPr>
        <w:t>wish to run analyses on the health data in the CSAG/UCT platform, they will use the DMAC JupyterHub environment from which they will also be able to access data from the PAIRS system through an SDK.</w:t>
      </w:r>
    </w:p>
    <w:p w:rsidR="007813F4" w:rsidRDefault="007813F4" w14:paraId="000000ED" w14:textId="77777777">
      <w:pPr>
        <w:rPr>
          <w:rFonts w:ascii="Nunito" w:hAnsi="Nunito" w:eastAsia="Nunito" w:cs="Nunito"/>
        </w:rPr>
      </w:pPr>
    </w:p>
    <w:p w:rsidR="007813F4" w:rsidRDefault="009511AE" w14:paraId="000000EE" w14:textId="77777777">
      <w:pPr>
        <w:rPr>
          <w:rFonts w:ascii="Nunito" w:hAnsi="Nunito" w:eastAsia="Nunito" w:cs="Nunito"/>
        </w:rPr>
      </w:pPr>
      <w:r>
        <w:rPr>
          <w:rFonts w:ascii="Nunito" w:hAnsi="Nunito" w:eastAsia="Nunito" w:cs="Nunito"/>
        </w:rPr>
        <w:t>Primary data management will involve:</w:t>
      </w:r>
    </w:p>
    <w:p w:rsidR="007813F4" w:rsidRDefault="009511AE" w14:paraId="000000EF" w14:textId="77777777">
      <w:pPr>
        <w:numPr>
          <w:ilvl w:val="0"/>
          <w:numId w:val="15"/>
        </w:numPr>
        <w:pBdr>
          <w:top w:val="nil"/>
          <w:left w:val="nil"/>
          <w:bottom w:val="nil"/>
          <w:right w:val="nil"/>
          <w:between w:val="nil"/>
        </w:pBdr>
        <w:spacing w:before="240" w:after="240" w:line="240" w:lineRule="auto"/>
        <w:rPr>
          <w:rFonts w:ascii="Nunito" w:hAnsi="Nunito" w:eastAsia="Nunito" w:cs="Nunito"/>
          <w:sz w:val="26"/>
          <w:szCs w:val="26"/>
        </w:rPr>
      </w:pPr>
      <w:commentRangeStart w:id="993"/>
      <w:r>
        <w:rPr>
          <w:rFonts w:ascii="Nunito" w:hAnsi="Nunito" w:eastAsia="Nunito" w:cs="Nunito"/>
          <w:color w:val="000000"/>
        </w:rPr>
        <w:t>Homogenization</w:t>
      </w:r>
      <w:commentRangeEnd w:id="993"/>
      <w:r w:rsidR="00BD1B56">
        <w:rPr>
          <w:rStyle w:val="CommentReference"/>
        </w:rPr>
        <w:commentReference w:id="993"/>
      </w:r>
      <w:r>
        <w:rPr>
          <w:rFonts w:ascii="Nunito" w:hAnsi="Nunito" w:eastAsia="Nunito" w:cs="Nunito"/>
          <w:color w:val="000000"/>
        </w:rPr>
        <w:t xml:space="preserve"> to agreed data archive standards (see above for each class of data)</w:t>
      </w:r>
    </w:p>
    <w:p w:rsidR="007813F4" w:rsidRDefault="009511AE" w14:paraId="000000F0" w14:textId="7686FE38">
      <w:pPr>
        <w:numPr>
          <w:ilvl w:val="0"/>
          <w:numId w:val="15"/>
        </w:numPr>
        <w:pBdr>
          <w:top w:val="nil"/>
          <w:left w:val="nil"/>
          <w:bottom w:val="nil"/>
          <w:right w:val="nil"/>
          <w:between w:val="nil"/>
        </w:pBdr>
        <w:spacing w:before="240" w:after="240" w:line="240" w:lineRule="auto"/>
        <w:rPr>
          <w:rFonts w:ascii="Nunito" w:hAnsi="Nunito" w:eastAsia="Nunito" w:cs="Nunito"/>
          <w:sz w:val="26"/>
          <w:szCs w:val="26"/>
        </w:rPr>
      </w:pPr>
      <w:r>
        <w:rPr>
          <w:rFonts w:ascii="Nunito" w:hAnsi="Nunito" w:eastAsia="Nunito" w:cs="Nunito"/>
          <w:color w:val="000000"/>
        </w:rPr>
        <w:t xml:space="preserve">Version control of datasets that are regularly updated to ensure prior </w:t>
      </w:r>
      <w:del w:author="Craig Parker" w:date="2024-07-08T12:30:00Z" w:id="994">
        <w:r w:rsidDel="00BD1B56">
          <w:rPr>
            <w:rFonts w:ascii="Nunito" w:hAnsi="Nunito" w:eastAsia="Nunito" w:cs="Nunito"/>
            <w:color w:val="000000"/>
          </w:rPr>
          <w:delText xml:space="preserve">version </w:delText>
        </w:r>
      </w:del>
      <w:ins w:author="Craig Parker" w:date="2024-07-08T12:30:00Z" w:id="995">
        <w:r w:rsidR="00BD1B56">
          <w:rPr>
            <w:rFonts w:ascii="Nunito" w:hAnsi="Nunito" w:eastAsia="Nunito" w:cs="Nunito"/>
            <w:color w:val="000000"/>
          </w:rPr>
          <w:t xml:space="preserve">versions </w:t>
        </w:r>
      </w:ins>
      <w:r>
        <w:rPr>
          <w:rFonts w:ascii="Nunito" w:hAnsi="Nunito" w:eastAsia="Nunito" w:cs="Nunito"/>
          <w:color w:val="000000"/>
        </w:rPr>
        <w:t>remain accessible</w:t>
      </w:r>
    </w:p>
    <w:p w:rsidR="007813F4" w:rsidRDefault="009511AE" w14:paraId="000000F1" w14:textId="60FCC3F9">
      <w:pPr>
        <w:numPr>
          <w:ilvl w:val="0"/>
          <w:numId w:val="15"/>
        </w:numPr>
        <w:pBdr>
          <w:top w:val="nil"/>
          <w:left w:val="nil"/>
          <w:bottom w:val="nil"/>
          <w:right w:val="nil"/>
          <w:between w:val="nil"/>
        </w:pBdr>
        <w:spacing w:before="240" w:after="240" w:line="240" w:lineRule="auto"/>
        <w:rPr>
          <w:rFonts w:ascii="Nunito" w:hAnsi="Nunito" w:eastAsia="Nunito" w:cs="Nunito"/>
          <w:sz w:val="26"/>
          <w:szCs w:val="26"/>
        </w:rPr>
      </w:pPr>
      <w:r>
        <w:rPr>
          <w:rFonts w:ascii="Nunito" w:hAnsi="Nunito" w:eastAsia="Nunito" w:cs="Nunito"/>
          <w:color w:val="000000"/>
        </w:rPr>
        <w:t xml:space="preserve">Harmonizing of </w:t>
      </w:r>
      <w:del w:author="Craig Parker" w:date="2024-07-08T12:30:00Z" w:id="996">
        <w:r w:rsidDel="00BD1B56">
          <w:rPr>
            <w:rFonts w:ascii="Nunito" w:hAnsi="Nunito" w:eastAsia="Nunito" w:cs="Nunito"/>
            <w:color w:val="000000"/>
          </w:rPr>
          <w:delText>health related</w:delText>
        </w:r>
      </w:del>
      <w:ins w:author="Craig Parker" w:date="2024-07-08T12:30:00Z" w:id="997">
        <w:r w:rsidR="00BD1B56">
          <w:rPr>
            <w:rFonts w:ascii="Nunito" w:hAnsi="Nunito" w:eastAsia="Nunito" w:cs="Nunito"/>
            <w:color w:val="000000"/>
          </w:rPr>
          <w:t>health-related</w:t>
        </w:r>
      </w:ins>
      <w:r>
        <w:rPr>
          <w:rFonts w:ascii="Nunito" w:hAnsi="Nunito" w:eastAsia="Nunito" w:cs="Nunito"/>
          <w:color w:val="000000"/>
        </w:rPr>
        <w:t xml:space="preserve"> data</w:t>
      </w:r>
    </w:p>
    <w:p w:rsidR="007813F4" w:rsidRDefault="009511AE" w14:paraId="000000F2" w14:textId="77777777">
      <w:pPr>
        <w:numPr>
          <w:ilvl w:val="0"/>
          <w:numId w:val="15"/>
        </w:numPr>
        <w:pBdr>
          <w:top w:val="nil"/>
          <w:left w:val="nil"/>
          <w:bottom w:val="nil"/>
          <w:right w:val="nil"/>
          <w:between w:val="nil"/>
        </w:pBdr>
        <w:spacing w:before="240" w:after="240" w:line="240" w:lineRule="auto"/>
        <w:rPr>
          <w:rFonts w:ascii="Nunito" w:hAnsi="Nunito" w:eastAsia="Nunito" w:cs="Nunito"/>
          <w:sz w:val="26"/>
          <w:szCs w:val="26"/>
        </w:rPr>
      </w:pPr>
      <w:r>
        <w:rPr>
          <w:rFonts w:ascii="Nunito" w:hAnsi="Nunito" w:eastAsia="Nunito" w:cs="Nunito"/>
          <w:color w:val="000000"/>
        </w:rPr>
        <w:t>Meta-data indexing within the CSAG/UCT DMP as well as DS-I Africa ODSP</w:t>
      </w:r>
    </w:p>
    <w:p w:rsidR="007813F4" w:rsidRDefault="009511AE" w14:paraId="000000F3" w14:textId="77777777">
      <w:pPr>
        <w:numPr>
          <w:ilvl w:val="0"/>
          <w:numId w:val="15"/>
        </w:numPr>
        <w:pBdr>
          <w:top w:val="nil"/>
          <w:left w:val="nil"/>
          <w:bottom w:val="nil"/>
          <w:right w:val="nil"/>
          <w:between w:val="nil"/>
        </w:pBdr>
        <w:spacing w:before="240" w:after="240" w:line="240" w:lineRule="auto"/>
        <w:rPr>
          <w:rFonts w:ascii="Nunito" w:hAnsi="Nunito" w:eastAsia="Nunito" w:cs="Nunito"/>
          <w:sz w:val="26"/>
          <w:szCs w:val="26"/>
        </w:rPr>
      </w:pPr>
      <w:r>
        <w:rPr>
          <w:rFonts w:ascii="Nunito" w:hAnsi="Nunito" w:eastAsia="Nunito" w:cs="Nunito"/>
          <w:color w:val="000000"/>
        </w:rPr>
        <w:t>Documentation of data on CSAG/UCT GitLab wiki</w:t>
      </w:r>
    </w:p>
    <w:p w:rsidR="007813F4" w:rsidRDefault="009511AE" w14:paraId="000000F4" w14:textId="77777777">
      <w:pPr>
        <w:numPr>
          <w:ilvl w:val="0"/>
          <w:numId w:val="15"/>
        </w:numPr>
        <w:pBdr>
          <w:top w:val="nil"/>
          <w:left w:val="nil"/>
          <w:bottom w:val="nil"/>
          <w:right w:val="nil"/>
          <w:between w:val="nil"/>
        </w:pBdr>
        <w:spacing w:before="240" w:after="240" w:line="240" w:lineRule="auto"/>
        <w:rPr>
          <w:rFonts w:ascii="Nunito" w:hAnsi="Nunito" w:eastAsia="Nunito" w:cs="Nunito"/>
          <w:sz w:val="26"/>
          <w:szCs w:val="26"/>
        </w:rPr>
      </w:pPr>
      <w:r>
        <w:rPr>
          <w:rFonts w:ascii="Nunito" w:hAnsi="Nunito" w:eastAsia="Nunito" w:cs="Nunito"/>
          <w:color w:val="000000"/>
        </w:rPr>
        <w:t>Sharing of data management code through CSAG/UCT GitLab code repositories</w:t>
      </w:r>
    </w:p>
    <w:p w:rsidR="007813F4" w:rsidRDefault="007813F4" w14:paraId="000000F5" w14:textId="77777777">
      <w:pPr>
        <w:rPr>
          <w:rFonts w:ascii="Nunito" w:hAnsi="Nunito" w:eastAsia="Nunito" w:cs="Nunito"/>
        </w:rPr>
      </w:pPr>
    </w:p>
    <w:p w:rsidR="007813F4" w:rsidP="0E5C9AB3" w:rsidRDefault="0E5C9AB3" w14:paraId="000000F6" w14:textId="0006380E">
      <w:pPr>
        <w:pStyle w:val="Heading1"/>
        <w:rPr>
          <w:rFonts w:ascii="Nunito" w:hAnsi="Nunito" w:eastAsia="Nunito" w:cs="Nunito"/>
        </w:rPr>
      </w:pPr>
      <w:bookmarkStart w:name="_Toc172635227" w:id="998"/>
      <w:bookmarkStart w:name="_Toc877312284" w:id="999"/>
      <w:bookmarkStart w:name="_Toc747508260" w:id="1805650046"/>
      <w:r w:rsidRPr="54902136" w:rsidR="54902136">
        <w:rPr>
          <w:rFonts w:ascii="Nunito" w:hAnsi="Nunito" w:eastAsia="Nunito" w:cs="Nunito"/>
        </w:rPr>
        <w:t>8. POPIA compliance and protection of personal information</w:t>
      </w:r>
      <w:bookmarkEnd w:id="998"/>
      <w:bookmarkEnd w:id="999"/>
      <w:bookmarkEnd w:id="1805650046"/>
    </w:p>
    <w:p w:rsidR="007813F4" w:rsidRDefault="009511AE" w14:paraId="000000F7" w14:textId="7D38EDFB">
      <w:pPr>
        <w:rPr>
          <w:rFonts w:ascii="Nunito" w:hAnsi="Nunito" w:eastAsia="Nunito" w:cs="Nunito"/>
        </w:rPr>
      </w:pPr>
      <w:r>
        <w:rPr>
          <w:rFonts w:ascii="Nunito" w:hAnsi="Nunito" w:eastAsia="Nunito" w:cs="Nunito"/>
        </w:rPr>
        <w:t xml:space="preserve">The use of health datasets requires careful consideration of data security and confidentiality.  This is strongly guided by the relevant legislation context for each </w:t>
      </w:r>
      <w:del w:author="Craig Parker" w:date="2024-07-08T12:30:00Z" w:id="1000">
        <w:r w:rsidDel="00BD1B56">
          <w:rPr>
            <w:rFonts w:ascii="Nunito" w:hAnsi="Nunito" w:eastAsia="Nunito" w:cs="Nunito"/>
          </w:rPr>
          <w:delText>datasets including the specific country legislation around the use of personal/sensitive data and the cross border</w:delText>
        </w:r>
      </w:del>
      <w:ins w:author="Craig Parker" w:date="2024-07-08T12:30:00Z" w:id="1001">
        <w:r w:rsidR="00BD1B56">
          <w:rPr>
            <w:rFonts w:ascii="Nunito" w:hAnsi="Nunito" w:eastAsia="Nunito" w:cs="Nunito"/>
          </w:rPr>
          <w:t xml:space="preserve">dataset, including the specific country legislation around </w:t>
        </w:r>
      </w:ins>
      <w:ins w:author="Craig Parker" w:date="2024-07-16T11:16:00Z" w:id="1002">
        <w:r w:rsidR="00A74A73">
          <w:rPr>
            <w:rFonts w:ascii="Nunito" w:hAnsi="Nunito" w:eastAsia="Nunito" w:cs="Nunito"/>
          </w:rPr>
          <w:t>using</w:t>
        </w:r>
      </w:ins>
      <w:ins w:author="Craig Parker" w:date="2024-07-08T12:30:00Z" w:id="1003">
        <w:r w:rsidR="00BD1B56">
          <w:rPr>
            <w:rFonts w:ascii="Nunito" w:hAnsi="Nunito" w:eastAsia="Nunito" w:cs="Nunito"/>
          </w:rPr>
          <w:t xml:space="preserve"> personal/sensitive data and the cross-border</w:t>
        </w:r>
      </w:ins>
      <w:r>
        <w:rPr>
          <w:rFonts w:ascii="Nunito" w:hAnsi="Nunito" w:eastAsia="Nunito" w:cs="Nunito"/>
        </w:rPr>
        <w:t xml:space="preserve"> transfer of such datasets.  The development and negotiation of these </w:t>
      </w:r>
      <w:del w:author="Craig Parker" w:date="2024-07-08T12:30:00Z" w:id="1004">
        <w:r w:rsidDel="00BD1B56">
          <w:rPr>
            <w:rFonts w:ascii="Nunito" w:hAnsi="Nunito" w:eastAsia="Nunito" w:cs="Nunito"/>
          </w:rPr>
          <w:delText>data sharing agreements lies in the intersection of DMAC and research projects</w:delText>
        </w:r>
      </w:del>
      <w:ins w:author="Craig Parker" w:date="2024-07-08T12:30:00Z" w:id="1005">
        <w:r w:rsidR="00BD1B56">
          <w:rPr>
            <w:rFonts w:ascii="Nunito" w:hAnsi="Nunito" w:eastAsia="Nunito" w:cs="Nunito"/>
          </w:rPr>
          <w:t>data-sharing agreements lie in the intersection of DMAC and research projects,</w:t>
        </w:r>
      </w:ins>
      <w:r>
        <w:rPr>
          <w:rFonts w:ascii="Nunito" w:hAnsi="Nunito" w:eastAsia="Nunito" w:cs="Nunito"/>
        </w:rPr>
        <w:t xml:space="preserve"> as the research projects are the primary interface with the data sources.</w:t>
      </w:r>
    </w:p>
    <w:p w:rsidR="007813F4" w:rsidRDefault="007813F4" w14:paraId="000000F8" w14:textId="77777777">
      <w:pPr>
        <w:rPr>
          <w:rFonts w:ascii="Nunito" w:hAnsi="Nunito" w:eastAsia="Nunito" w:cs="Nunito"/>
        </w:rPr>
      </w:pPr>
    </w:p>
    <w:p w:rsidR="007813F4" w:rsidRDefault="009511AE" w14:paraId="000000F9" w14:textId="272A1EF7">
      <w:pPr>
        <w:rPr>
          <w:rFonts w:ascii="Nunito" w:hAnsi="Nunito" w:eastAsia="Nunito" w:cs="Nunito"/>
        </w:rPr>
      </w:pPr>
      <w:r>
        <w:rPr>
          <w:rFonts w:ascii="Nunito" w:hAnsi="Nunito" w:eastAsia="Nunito" w:cs="Nunito"/>
        </w:rPr>
        <w:t xml:space="preserve">The Protection of Personal Information Act of South Africa (2013) institutes limitations on </w:t>
      </w:r>
      <w:del w:author="Craig Parker" w:date="2024-07-08T12:30:00Z" w:id="1006">
        <w:r w:rsidDel="00BD1B56">
          <w:rPr>
            <w:rFonts w:ascii="Nunito" w:hAnsi="Nunito" w:eastAsia="Nunito" w:cs="Nunito"/>
          </w:rPr>
          <w:delText xml:space="preserve"> </w:delText>
        </w:r>
      </w:del>
      <w:del w:author="Craig Parker" w:date="2024-07-16T11:16:00Z" w:id="1007">
        <w:r w:rsidDel="00A74A73">
          <w:rPr>
            <w:rFonts w:ascii="Nunito" w:hAnsi="Nunito" w:eastAsia="Nunito" w:cs="Nunito"/>
          </w:rPr>
          <w:delText>the processing of personal information</w:delText>
        </w:r>
      </w:del>
      <w:del w:author="Craig Parker" w:date="2024-07-08T12:30:00Z" w:id="1008">
        <w:r w:rsidDel="00BD1B56">
          <w:rPr>
            <w:rFonts w:ascii="Nunito" w:hAnsi="Nunito" w:eastAsia="Nunito" w:cs="Nunito"/>
          </w:rPr>
          <w:delText>,</w:delText>
        </w:r>
      </w:del>
      <w:del w:author="Craig Parker" w:date="2024-07-16T11:16:00Z" w:id="1009">
        <w:r w:rsidDel="00A74A73">
          <w:rPr>
            <w:rFonts w:ascii="Nunito" w:hAnsi="Nunito" w:eastAsia="Nunito" w:cs="Nunito"/>
          </w:rPr>
          <w:delText xml:space="preserve"> but also provides the legal basis for the use of</w:delText>
        </w:r>
      </w:del>
      <w:ins w:author="Craig Parker" w:date="2024-07-16T11:16:00Z" w:id="1010">
        <w:r w:rsidR="00A74A73">
          <w:rPr>
            <w:rFonts w:ascii="Nunito" w:hAnsi="Nunito" w:eastAsia="Nunito" w:cs="Nunito"/>
          </w:rPr>
          <w:t>processing personal information but also provides the legal basis for using</w:t>
        </w:r>
      </w:ins>
      <w:r>
        <w:rPr>
          <w:rFonts w:ascii="Nunito" w:hAnsi="Nunito" w:eastAsia="Nunito" w:cs="Nunito"/>
        </w:rPr>
        <w:t xml:space="preserve"> personal information for </w:t>
      </w:r>
      <w:del w:author="Craig Parker" w:date="2024-07-16T11:16:00Z" w:id="1011">
        <w:r w:rsidDel="00A74A73">
          <w:rPr>
            <w:rFonts w:ascii="Nunito" w:hAnsi="Nunito" w:eastAsia="Nunito" w:cs="Nunito"/>
          </w:rPr>
          <w:delText xml:space="preserve">the purpose of </w:delText>
        </w:r>
      </w:del>
      <w:r>
        <w:rPr>
          <w:rFonts w:ascii="Nunito" w:hAnsi="Nunito" w:eastAsia="Nunito" w:cs="Nunito"/>
        </w:rPr>
        <w:t xml:space="preserve">scientific research.  POPIA functions alongside other legislation and regulatory structures governing research in South Africa, such as the Constitution of the Republic of South Africa, the National Health Act No 61 of 2003 and regulations as prescribed by the Minister of Health, such as the South African Department of Health guidelines on Ethics in Health Research Principles, Processes and Structures 2015 (“DOH Guidelines”). The law </w:t>
      </w:r>
      <w:del w:author="Craig Parker" w:date="2024-07-16T11:16:00Z" w:id="1012">
        <w:r w:rsidDel="00A74A73">
          <w:rPr>
            <w:rFonts w:ascii="Nunito" w:hAnsi="Nunito" w:eastAsia="Nunito" w:cs="Nunito"/>
          </w:rPr>
          <w:delText xml:space="preserve">which takes </w:delText>
        </w:r>
      </w:del>
      <w:del w:author="Craig Parker" w:date="2024-07-08T12:30:00Z" w:id="1013">
        <w:r w:rsidDel="00BD1B56">
          <w:rPr>
            <w:rFonts w:ascii="Nunito" w:hAnsi="Nunito" w:eastAsia="Nunito" w:cs="Nunito"/>
          </w:rPr>
          <w:delText>precedent will be that which provides the most comprehensive protections to</w:delText>
        </w:r>
      </w:del>
      <w:ins w:author="Craig Parker" w:date="2024-07-16T11:16:00Z" w:id="1014">
        <w:r w:rsidR="00A74A73">
          <w:rPr>
            <w:rFonts w:ascii="Nunito" w:hAnsi="Nunito" w:eastAsia="Nunito" w:cs="Nunito"/>
          </w:rPr>
          <w:t>that takes precedence will provide the most comprehensive protection</w:t>
        </w:r>
      </w:ins>
      <w:ins w:author="Craig Parker" w:date="2024-07-08T12:30:00Z" w:id="1015">
        <w:r w:rsidR="00BD1B56">
          <w:rPr>
            <w:rFonts w:ascii="Nunito" w:hAnsi="Nunito" w:eastAsia="Nunito" w:cs="Nunito"/>
          </w:rPr>
          <w:t xml:space="preserve"> for</w:t>
        </w:r>
      </w:ins>
      <w:r>
        <w:rPr>
          <w:rFonts w:ascii="Nunito" w:hAnsi="Nunito" w:eastAsia="Nunito" w:cs="Nunito"/>
        </w:rPr>
        <w:t xml:space="preserve"> the rights of individuals in South Africa.</w:t>
      </w:r>
    </w:p>
    <w:p w:rsidR="007813F4" w:rsidRDefault="007813F4" w14:paraId="000000FA" w14:textId="77777777">
      <w:pPr>
        <w:rPr>
          <w:rFonts w:ascii="Nunito" w:hAnsi="Nunito" w:eastAsia="Nunito" w:cs="Nunito"/>
        </w:rPr>
      </w:pPr>
    </w:p>
    <w:p w:rsidR="007813F4" w:rsidRDefault="007813F4" w14:paraId="000000FB" w14:textId="77777777">
      <w:pPr>
        <w:rPr>
          <w:rFonts w:ascii="Nunito" w:hAnsi="Nunito" w:eastAsia="Nunito" w:cs="Nunito"/>
        </w:rPr>
      </w:pPr>
    </w:p>
    <w:p w:rsidR="007813F4" w:rsidRDefault="54FBA741" w14:paraId="000000FC" w14:textId="5E2B96A2">
      <w:pPr>
        <w:rPr>
          <w:rFonts w:ascii="Nunito" w:hAnsi="Nunito" w:eastAsia="Nunito" w:cs="Nunito"/>
        </w:rPr>
      </w:pPr>
      <w:r w:rsidRPr="54FBA741">
        <w:rPr>
          <w:rFonts w:ascii="Nunito" w:hAnsi="Nunito" w:eastAsia="Nunito" w:cs="Nunito"/>
        </w:rPr>
        <w:t>Section 6 of the Act indicates that the Act does not apply in cases where personal information has been de-identified to the extent that it cannot be re-identified again.  Where this is the case</w:t>
      </w:r>
      <w:ins w:author="Craig Parker" w:date="2024-07-16T11:16:00Z" w:id="1016">
        <w:r w:rsidR="00A74A73">
          <w:rPr>
            <w:rFonts w:ascii="Nunito" w:hAnsi="Nunito" w:eastAsia="Nunito" w:cs="Nunito"/>
          </w:rPr>
          <w:t>,</w:t>
        </w:r>
      </w:ins>
      <w:r w:rsidRPr="54FBA741">
        <w:rPr>
          <w:rFonts w:ascii="Nunito" w:hAnsi="Nunito" w:eastAsia="Nunito" w:cs="Nunito"/>
        </w:rPr>
        <w:t xml:space="preserve"> the information can be used without restriction or conditions of the Act.  It is envisaged that a number of health databases acquired for </w:t>
      </w:r>
      <w:del w:author="Craig Parker" w:date="2024-07-08T09:29:00Z" w:id="1017">
        <w:r w:rsidRPr="54FBA741" w:rsidDel="54FBA741" w:rsidR="009511AE">
          <w:rPr>
            <w:rFonts w:ascii="Nunito" w:hAnsi="Nunito" w:eastAsia="Nunito" w:cs="Nunito"/>
          </w:rPr>
          <w:delText>HE2AT</w:delText>
        </w:r>
      </w:del>
      <w:ins w:author="Craig Parker" w:date="2024-07-08T09:29:00Z" w:id="1018">
        <w:r w:rsidRPr="54FBA741">
          <w:rPr>
            <w:rFonts w:ascii="Nunito" w:hAnsi="Nunito" w:eastAsia="Nunito" w:cs="Nunito"/>
          </w:rPr>
          <w:t>HE²AT</w:t>
        </w:r>
      </w:ins>
      <w:r w:rsidRPr="54FBA741">
        <w:rPr>
          <w:rFonts w:ascii="Nunito" w:hAnsi="Nunito" w:eastAsia="Nunito" w:cs="Nunito"/>
        </w:rPr>
        <w:t xml:space="preserve"> will have been de-identified to the extent that re-identification is virtually impossible.  However, where this is not the case, the following sections of POPIA provide a basis for processing health data.</w:t>
      </w:r>
    </w:p>
    <w:p w:rsidR="007813F4" w:rsidRDefault="007813F4" w14:paraId="000000FD" w14:textId="77777777">
      <w:pPr>
        <w:rPr>
          <w:rFonts w:ascii="Nunito" w:hAnsi="Nunito" w:eastAsia="Nunito" w:cs="Nunito"/>
        </w:rPr>
      </w:pPr>
    </w:p>
    <w:p w:rsidR="007813F4" w:rsidRDefault="009511AE" w14:paraId="000000FE" w14:textId="77777777">
      <w:pPr>
        <w:rPr>
          <w:rFonts w:ascii="Nunito" w:hAnsi="Nunito" w:eastAsia="Nunito" w:cs="Nunito"/>
        </w:rPr>
      </w:pPr>
      <w:r>
        <w:rPr>
          <w:rFonts w:ascii="Nunito" w:hAnsi="Nunito" w:eastAsia="Nunito" w:cs="Nunito"/>
        </w:rPr>
        <w:t xml:space="preserve">While Section 15(1) requires that personal information processing must be compatible with the purpose of collection, </w:t>
      </w:r>
      <w:r>
        <w:rPr>
          <w:rFonts w:ascii="Nunito" w:hAnsi="Nunito" w:eastAsia="Nunito" w:cs="Nunito"/>
          <w:b/>
        </w:rPr>
        <w:t>Section 15(3)(e) allows for processing for the purposes of historical, statistical and research purposes</w:t>
      </w:r>
      <w:r>
        <w:rPr>
          <w:rFonts w:ascii="Nunito" w:hAnsi="Nunito" w:eastAsia="Nunito" w:cs="Nunito"/>
        </w:rPr>
        <w:t xml:space="preserve"> regardless of the original purpose of collection.</w:t>
      </w:r>
    </w:p>
    <w:p w:rsidR="007813F4" w:rsidRDefault="007813F4" w14:paraId="000000FF" w14:textId="77777777">
      <w:pPr>
        <w:rPr>
          <w:rFonts w:ascii="Nunito" w:hAnsi="Nunito" w:eastAsia="Nunito" w:cs="Nunito"/>
        </w:rPr>
      </w:pPr>
    </w:p>
    <w:p w:rsidR="007813F4" w:rsidRDefault="54FBA741" w14:paraId="00000100" w14:textId="32F83201">
      <w:pPr>
        <w:rPr>
          <w:rFonts w:ascii="Nunito" w:hAnsi="Nunito" w:eastAsia="Nunito" w:cs="Nunito"/>
        </w:rPr>
      </w:pPr>
      <w:r w:rsidRPr="54FBA741">
        <w:rPr>
          <w:rFonts w:ascii="Nunito" w:hAnsi="Nunito" w:eastAsia="Nunito" w:cs="Nunito"/>
        </w:rPr>
        <w:t xml:space="preserve">As </w:t>
      </w:r>
      <w:del w:author="Craig Parker" w:date="2024-07-08T09:29:00Z" w:id="1019">
        <w:r w:rsidRPr="54FBA741" w:rsidDel="54FBA741" w:rsidR="009511AE">
          <w:rPr>
            <w:rFonts w:ascii="Nunito" w:hAnsi="Nunito" w:eastAsia="Nunito" w:cs="Nunito"/>
          </w:rPr>
          <w:delText>HE2AT</w:delText>
        </w:r>
      </w:del>
      <w:ins w:author="Craig Parker" w:date="2024-07-08T09:29:00Z" w:id="1020">
        <w:r w:rsidRPr="54FBA741">
          <w:rPr>
            <w:rFonts w:ascii="Nunito" w:hAnsi="Nunito" w:eastAsia="Nunito" w:cs="Nunito"/>
          </w:rPr>
          <w:t>HE²AT</w:t>
        </w:r>
      </w:ins>
      <w:r w:rsidRPr="54FBA741">
        <w:rPr>
          <w:rFonts w:ascii="Nunito" w:hAnsi="Nunito" w:eastAsia="Nunito" w:cs="Nunito"/>
        </w:rPr>
        <w:t xml:space="preserve"> will be using health datasets collected </w:t>
      </w:r>
      <w:del w:author="Craig Parker" w:date="2024-07-08T12:31:00Z" w:id="1021">
        <w:r w:rsidRPr="54FBA741" w:rsidDel="00BD1B56">
          <w:rPr>
            <w:rFonts w:ascii="Nunito" w:hAnsi="Nunito" w:eastAsia="Nunito" w:cs="Nunito"/>
          </w:rPr>
          <w:delText>prior to</w:delText>
        </w:r>
      </w:del>
      <w:ins w:author="Craig Parker" w:date="2024-07-08T12:31:00Z" w:id="1022">
        <w:r w:rsidR="00BD1B56">
          <w:rPr>
            <w:rFonts w:ascii="Nunito" w:hAnsi="Nunito" w:eastAsia="Nunito" w:cs="Nunito"/>
          </w:rPr>
          <w:t>before</w:t>
        </w:r>
      </w:ins>
      <w:r w:rsidRPr="54FBA741">
        <w:rPr>
          <w:rFonts w:ascii="Nunito" w:hAnsi="Nunito" w:eastAsia="Nunito" w:cs="Nunito"/>
        </w:rPr>
        <w:t xml:space="preserve"> the project, we will never be processing personal information compatible with the original purpose of collection, unless </w:t>
      </w:r>
      <w:del w:author="Craig Parker" w:date="2024-07-16T11:17:00Z" w:id="1023">
        <w:r w:rsidRPr="54FBA741" w:rsidDel="00A74A73">
          <w:rPr>
            <w:rFonts w:ascii="Nunito" w:hAnsi="Nunito" w:eastAsia="Nunito" w:cs="Nunito"/>
          </w:rPr>
          <w:delText>specific consent for further processing was agreed to by the data subjects</w:delText>
        </w:r>
      </w:del>
      <w:ins w:author="Craig Parker" w:date="2024-07-16T11:17:00Z" w:id="1024">
        <w:r w:rsidR="00A74A73">
          <w:rPr>
            <w:rFonts w:ascii="Nunito" w:hAnsi="Nunito" w:eastAsia="Nunito" w:cs="Nunito"/>
          </w:rPr>
          <w:t>the data subjects agreed to specific consent for further processing</w:t>
        </w:r>
      </w:ins>
      <w:r w:rsidRPr="54FBA741">
        <w:rPr>
          <w:rFonts w:ascii="Nunito" w:hAnsi="Nunito" w:eastAsia="Nunito" w:cs="Nunito"/>
        </w:rPr>
        <w:t>.  Section 15(3)(e)</w:t>
      </w:r>
      <w:del w:author="Craig Parker" w:date="2024-07-08T12:31:00Z" w:id="1025">
        <w:r w:rsidRPr="54FBA741" w:rsidDel="00BD1B56">
          <w:rPr>
            <w:rFonts w:ascii="Nunito" w:hAnsi="Nunito" w:eastAsia="Nunito" w:cs="Nunito"/>
          </w:rPr>
          <w:delText xml:space="preserve"> therefore</w:delText>
        </w:r>
      </w:del>
      <w:ins w:author="Craig Parker" w:date="2024-07-08T12:31:00Z" w:id="1026">
        <w:r w:rsidR="00BD1B56">
          <w:rPr>
            <w:rFonts w:ascii="Nunito" w:hAnsi="Nunito" w:eastAsia="Nunito" w:cs="Nunito"/>
          </w:rPr>
          <w:t>, therefore,</w:t>
        </w:r>
      </w:ins>
      <w:r w:rsidRPr="54FBA741">
        <w:rPr>
          <w:rFonts w:ascii="Nunito" w:hAnsi="Nunito" w:eastAsia="Nunito" w:cs="Nunito"/>
        </w:rPr>
        <w:t xml:space="preserve"> provides the basis for processing information where this specific consent was not obtained.</w:t>
      </w:r>
    </w:p>
    <w:p w:rsidR="007813F4" w:rsidRDefault="007813F4" w14:paraId="00000101" w14:textId="77777777">
      <w:pPr>
        <w:rPr>
          <w:rFonts w:ascii="Nunito" w:hAnsi="Nunito" w:eastAsia="Nunito" w:cs="Nunito"/>
        </w:rPr>
      </w:pPr>
    </w:p>
    <w:p w:rsidR="007813F4" w:rsidRDefault="009511AE" w14:paraId="00000102" w14:textId="77777777">
      <w:pPr>
        <w:rPr>
          <w:rFonts w:ascii="Nunito" w:hAnsi="Nunito" w:eastAsia="Nunito" w:cs="Nunito"/>
          <w:b/>
        </w:rPr>
      </w:pPr>
      <w:r>
        <w:rPr>
          <w:rFonts w:ascii="Nunito" w:hAnsi="Nunito" w:eastAsia="Nunito" w:cs="Nunito"/>
        </w:rPr>
        <w:t xml:space="preserve">Furthermore, while Section 18(1) lays out requirements for informing the data subject that their personal information is being processed for a particular purpose, </w:t>
      </w:r>
      <w:r>
        <w:rPr>
          <w:rFonts w:ascii="Nunito" w:hAnsi="Nunito" w:eastAsia="Nunito" w:cs="Nunito"/>
          <w:b/>
        </w:rPr>
        <w:t>Section 18(4)(f) provides for an exemption from these requirements where the information will be used for historical, statistical or research purposes.</w:t>
      </w:r>
    </w:p>
    <w:p w:rsidR="007813F4" w:rsidRDefault="007813F4" w14:paraId="00000103" w14:textId="77777777">
      <w:pPr>
        <w:rPr>
          <w:rFonts w:ascii="Nunito" w:hAnsi="Nunito" w:eastAsia="Nunito" w:cs="Nunito"/>
        </w:rPr>
      </w:pPr>
    </w:p>
    <w:p w:rsidR="007813F4" w:rsidRDefault="009511AE" w14:paraId="00000104" w14:textId="77777777">
      <w:pPr>
        <w:rPr>
          <w:rFonts w:ascii="Nunito" w:hAnsi="Nunito" w:eastAsia="Nunito" w:cs="Nunito"/>
        </w:rPr>
      </w:pPr>
      <w:r>
        <w:rPr>
          <w:rFonts w:ascii="Nunito" w:hAnsi="Nunito" w:eastAsia="Nunito" w:cs="Nunito"/>
        </w:rPr>
        <w:t xml:space="preserve">Furthermore, </w:t>
      </w:r>
      <w:r>
        <w:rPr>
          <w:rFonts w:ascii="Nunito" w:hAnsi="Nunito" w:eastAsia="Nunito" w:cs="Nunito"/>
          <w:b/>
        </w:rPr>
        <w:t>Section 14(2) allows for the retention of personal information for research purposes</w:t>
      </w:r>
      <w:r>
        <w:rPr>
          <w:rFonts w:ascii="Nunito" w:hAnsi="Nunito" w:eastAsia="Nunito" w:cs="Nunito"/>
        </w:rPr>
        <w:t xml:space="preserve"> as long as safeguards are in place to prevent the use of the personal information for other purposes (see data encryption and storage isolation below)</w:t>
      </w:r>
    </w:p>
    <w:p w:rsidR="007813F4" w:rsidRDefault="007813F4" w14:paraId="00000105" w14:textId="77777777">
      <w:pPr>
        <w:rPr>
          <w:rFonts w:ascii="Nunito" w:hAnsi="Nunito" w:eastAsia="Nunito" w:cs="Nunito"/>
        </w:rPr>
      </w:pPr>
    </w:p>
    <w:p w:rsidR="007813F4" w:rsidRDefault="009511AE" w14:paraId="00000106" w14:textId="4908F204">
      <w:pPr>
        <w:rPr>
          <w:rFonts w:ascii="Nunito" w:hAnsi="Nunito" w:eastAsia="Nunito" w:cs="Nunito"/>
          <w:b/>
        </w:rPr>
      </w:pPr>
      <w:r>
        <w:rPr>
          <w:rFonts w:ascii="Nunito" w:hAnsi="Nunito" w:eastAsia="Nunito" w:cs="Nunito"/>
        </w:rPr>
        <w:t xml:space="preserve">Section 16 requires that the responsible party takes reasonable </w:t>
      </w:r>
      <w:del w:author="Craig Parker" w:date="2024-07-08T12:31:00Z" w:id="1027">
        <w:r w:rsidDel="00BD1B56">
          <w:rPr>
            <w:rFonts w:ascii="Nunito" w:hAnsi="Nunito" w:eastAsia="Nunito" w:cs="Nunito"/>
          </w:rPr>
          <w:delText xml:space="preserve"> </w:delText>
        </w:r>
      </w:del>
      <w:r>
        <w:rPr>
          <w:rFonts w:ascii="Nunito" w:hAnsi="Nunito" w:eastAsia="Nunito" w:cs="Nunito"/>
        </w:rPr>
        <w:t xml:space="preserve">measures to ensure data quality is maintained.  </w:t>
      </w:r>
      <w:r>
        <w:rPr>
          <w:rFonts w:ascii="Nunito" w:hAnsi="Nunito" w:eastAsia="Nunito" w:cs="Nunito"/>
          <w:b/>
        </w:rPr>
        <w:t>We will implement data quality control as per section 8 above.</w:t>
      </w:r>
    </w:p>
    <w:p w:rsidR="007813F4" w:rsidRDefault="007813F4" w14:paraId="00000107" w14:textId="77777777">
      <w:pPr>
        <w:rPr>
          <w:rFonts w:ascii="Nunito" w:hAnsi="Nunito" w:eastAsia="Nunito" w:cs="Nunito"/>
        </w:rPr>
      </w:pPr>
    </w:p>
    <w:p w:rsidR="007813F4" w:rsidRDefault="009511AE" w14:paraId="00000108" w14:textId="77777777">
      <w:pPr>
        <w:rPr>
          <w:rFonts w:ascii="Nunito" w:hAnsi="Nunito" w:eastAsia="Nunito" w:cs="Nunito"/>
          <w:b/>
        </w:rPr>
      </w:pPr>
      <w:r>
        <w:rPr>
          <w:rFonts w:ascii="Nunito" w:hAnsi="Nunito" w:eastAsia="Nunito" w:cs="Nunito"/>
        </w:rPr>
        <w:t xml:space="preserve">Section 17 requires that clear documentation regarding all processing is maintained.  </w:t>
      </w:r>
      <w:r>
        <w:rPr>
          <w:rFonts w:ascii="Nunito" w:hAnsi="Nunito" w:eastAsia="Nunito" w:cs="Nunito"/>
          <w:b/>
        </w:rPr>
        <w:t>Our code management and meta-data management plans provide for this.</w:t>
      </w:r>
    </w:p>
    <w:p w:rsidR="007813F4" w:rsidRDefault="007813F4" w14:paraId="00000109" w14:textId="77777777">
      <w:pPr>
        <w:rPr>
          <w:rFonts w:ascii="Nunito" w:hAnsi="Nunito" w:eastAsia="Nunito" w:cs="Nunito"/>
        </w:rPr>
      </w:pPr>
    </w:p>
    <w:p w:rsidR="007813F4" w:rsidRDefault="009511AE" w14:paraId="0000010A" w14:textId="77777777">
      <w:pPr>
        <w:rPr>
          <w:rFonts w:ascii="Nunito" w:hAnsi="Nunito" w:eastAsia="Nunito" w:cs="Nunito"/>
          <w:b/>
        </w:rPr>
      </w:pPr>
      <w:r>
        <w:rPr>
          <w:rFonts w:ascii="Nunito" w:hAnsi="Nunito" w:eastAsia="Nunito" w:cs="Nunito"/>
        </w:rPr>
        <w:t xml:space="preserve">Section 19 requires that security measures are implemented to prevent the unlawful access to or processing of personal information.  </w:t>
      </w:r>
      <w:r>
        <w:rPr>
          <w:rFonts w:ascii="Nunito" w:hAnsi="Nunito" w:eastAsia="Nunito" w:cs="Nunito"/>
          <w:b/>
        </w:rPr>
        <w:t>We will implement extensive data security measures (see data encryption and storage isolation below)</w:t>
      </w:r>
    </w:p>
    <w:p w:rsidR="007813F4" w:rsidRDefault="007813F4" w14:paraId="0000010B" w14:textId="77777777">
      <w:pPr>
        <w:rPr>
          <w:rFonts w:ascii="Nunito" w:hAnsi="Nunito" w:eastAsia="Nunito" w:cs="Nunito"/>
        </w:rPr>
      </w:pPr>
    </w:p>
    <w:p w:rsidR="007813F4" w:rsidRDefault="009511AE" w14:paraId="0000010C" w14:textId="714A12A2">
      <w:pPr>
        <w:rPr>
          <w:rFonts w:ascii="Nunito" w:hAnsi="Nunito" w:eastAsia="Nunito" w:cs="Nunito"/>
          <w:b/>
        </w:rPr>
      </w:pPr>
      <w:r>
        <w:rPr>
          <w:rFonts w:ascii="Nunito" w:hAnsi="Nunito" w:eastAsia="Nunito" w:cs="Nunito"/>
        </w:rPr>
        <w:t xml:space="preserve">Section 20 describes </w:t>
      </w:r>
      <w:del w:author="Craig Parker" w:date="2024-07-08T12:31:00Z" w:id="1028">
        <w:r w:rsidDel="00BD1B56">
          <w:rPr>
            <w:rFonts w:ascii="Nunito" w:hAnsi="Nunito" w:eastAsia="Nunito" w:cs="Nunito"/>
          </w:rPr>
          <w:delText xml:space="preserve">requirements around individuals operating on or processing personal information.  We have identified the individuals who will be responsible for this processing and will continually update this list.  </w:delText>
        </w:r>
      </w:del>
      <w:ins w:author="Craig Parker" w:date="2024-07-08T12:31:00Z" w:id="1029">
        <w:r w:rsidR="00BD1B56">
          <w:rPr>
            <w:rFonts w:ascii="Nunito" w:hAnsi="Nunito" w:eastAsia="Nunito" w:cs="Nunito"/>
          </w:rPr>
          <w:t xml:space="preserve">the requirements for individuals operating on or processing personal information. We have identified the individuals responsible for this processing and will continually update this list. </w:t>
        </w:r>
      </w:ins>
      <w:r>
        <w:rPr>
          <w:rFonts w:ascii="Nunito" w:hAnsi="Nunito" w:eastAsia="Nunito" w:cs="Nunito"/>
          <w:b/>
        </w:rPr>
        <w:t xml:space="preserve">Access to personal information is restricted through passwords and other security measures so that only individuals </w:t>
      </w:r>
      <w:del w:author="Craig Parker" w:date="2024-07-08T12:31:00Z" w:id="1030">
        <w:r w:rsidDel="00BD1B56">
          <w:rPr>
            <w:rFonts w:ascii="Nunito" w:hAnsi="Nunito" w:eastAsia="Nunito" w:cs="Nunito"/>
            <w:b/>
          </w:rPr>
          <w:delText xml:space="preserve">authorized </w:delText>
        </w:r>
      </w:del>
      <w:ins w:author="Craig Parker" w:date="2024-07-08T12:31:00Z" w:id="1031">
        <w:r w:rsidR="00BD1B56">
          <w:rPr>
            <w:rFonts w:ascii="Nunito" w:hAnsi="Nunito" w:eastAsia="Nunito" w:cs="Nunito"/>
            <w:b/>
          </w:rPr>
          <w:t xml:space="preserve">authorised </w:t>
        </w:r>
      </w:ins>
      <w:r>
        <w:rPr>
          <w:rFonts w:ascii="Nunito" w:hAnsi="Nunito" w:eastAsia="Nunito" w:cs="Nunito"/>
          <w:b/>
        </w:rPr>
        <w:t>by the responsible party have access.</w:t>
      </w:r>
    </w:p>
    <w:p w:rsidR="007813F4" w:rsidRDefault="007813F4" w14:paraId="0000010D" w14:textId="77777777">
      <w:pPr>
        <w:rPr>
          <w:rFonts w:ascii="Nunito" w:hAnsi="Nunito" w:eastAsia="Nunito" w:cs="Nunito"/>
        </w:rPr>
      </w:pPr>
    </w:p>
    <w:p w:rsidR="007813F4" w:rsidRDefault="009511AE" w14:paraId="0000010E" w14:textId="77777777">
      <w:pPr>
        <w:rPr>
          <w:rFonts w:ascii="Nunito" w:hAnsi="Nunito" w:eastAsia="Nunito" w:cs="Nunito"/>
        </w:rPr>
      </w:pPr>
      <w:r>
        <w:rPr>
          <w:rFonts w:ascii="Nunito" w:hAnsi="Nunito" w:eastAsia="Nunito" w:cs="Nunito"/>
        </w:rPr>
        <w:t>Section 21 requires a written contract between the responsible party and the operators implementing processing.  This contract will be signed by all individuals processing personal information and is presented in Annex 1 and includes agreement that the operator will inform the responsible party where there is any basis for believing that personal information has been accessed by an unauthorized person.</w:t>
      </w:r>
    </w:p>
    <w:p w:rsidR="007813F4" w:rsidRDefault="007813F4" w14:paraId="0000010F" w14:textId="77777777">
      <w:pPr>
        <w:rPr>
          <w:rFonts w:ascii="Nunito" w:hAnsi="Nunito" w:eastAsia="Nunito" w:cs="Nunito"/>
        </w:rPr>
      </w:pPr>
    </w:p>
    <w:p w:rsidR="007813F4" w:rsidP="54902136" w:rsidRDefault="0E5C9AB3" w14:paraId="00000110" w14:textId="014DECED">
      <w:pPr>
        <w:pStyle w:val="Heading2"/>
        <w:ind w:left="0"/>
        <w:pPrChange w:author="Craig Parker" w:date="2024-08-04T19:14:00Z" w:id="1032">
          <w:pPr>
            <w:pStyle w:val="Heading2"/>
          </w:pPr>
        </w:pPrChange>
      </w:pPr>
      <w:bookmarkStart w:name="_heading=h.yn5tcnvnznyt" w:id="1033"/>
      <w:bookmarkStart w:name="_Toc172635228" w:id="1034"/>
      <w:bookmarkStart w:name="_Toc179295675" w:id="1035"/>
      <w:bookmarkEnd w:id="1033"/>
      <w:bookmarkStart w:name="_Toc1774332254" w:id="858670179"/>
      <w:r w:rsidR="54902136">
        <w:rPr/>
        <w:t>8.1. De-identification</w:t>
      </w:r>
      <w:bookmarkEnd w:id="1034"/>
      <w:bookmarkEnd w:id="1035"/>
      <w:bookmarkEnd w:id="858670179"/>
    </w:p>
    <w:p w:rsidR="00477760" w:rsidP="00477760" w:rsidRDefault="00477760" w14:paraId="22CE2EF8" w14:textId="7BE2C8CC">
      <w:pPr>
        <w:rPr>
          <w:ins w:author="Craig Parker" w:date="2024-07-16T11:46:00Z" w:id="1036"/>
          <w:rFonts w:ascii="Nunito" w:hAnsi="Nunito" w:eastAsia="Nunito" w:cs="Nunito"/>
          <w:lang w:val="en-ZA"/>
        </w:rPr>
      </w:pPr>
      <w:ins w:author="Craig Parker" w:date="2024-07-16T11:46:00Z" w:id="1037">
        <w:r w:rsidRPr="00477760">
          <w:rPr>
            <w:rFonts w:ascii="Nunito" w:hAnsi="Nunito" w:eastAsia="Nunito" w:cs="Nunito"/>
            <w:lang w:val="en-ZA"/>
          </w:rPr>
          <w:t>POPIA Section 10 prescribes the principle of Minimality, which means that only information relevant to the purpose of processing should be processed. Where personal information is acquired that is required to fulfil the research purposes described by the relevant research project protocols, de-identification will be implemented according to the following protocol, which is guided by US Department of Human and Health Services (HSS) guidelines and informed by the findings in Zandbergen’s 2014 review on geographic masking strategies</w:t>
        </w:r>
      </w:ins>
      <w:ins w:author="Craig Parker" w:date="2024-07-16T11:52:00Z" w:id="1038">
        <w:r w:rsidR="00FA5B59">
          <w:rPr>
            <w:rFonts w:ascii="Nunito" w:hAnsi="Nunito" w:eastAsia="Nunito" w:cs="Nunito"/>
            <w:vertAlign w:val="superscript"/>
          </w:rPr>
          <w:footnoteReference w:id="2"/>
        </w:r>
      </w:ins>
      <w:ins w:author="Craig Parker" w:date="2024-07-16T11:46:00Z" w:id="1041">
        <w:r w:rsidRPr="00477760">
          <w:rPr>
            <w:rFonts w:ascii="Nunito" w:hAnsi="Nunito" w:eastAsia="Nunito" w:cs="Nunito"/>
            <w:lang w:val="en-ZA"/>
          </w:rPr>
          <w:t>.</w:t>
        </w:r>
      </w:ins>
    </w:p>
    <w:p w:rsidRPr="00477760" w:rsidR="00477760" w:rsidP="00477760" w:rsidRDefault="00477760" w14:paraId="59762680" w14:textId="77777777">
      <w:pPr>
        <w:rPr>
          <w:ins w:author="Craig Parker" w:date="2024-07-16T11:46:00Z" w:id="1042"/>
          <w:rFonts w:ascii="Nunito" w:hAnsi="Nunito" w:eastAsia="Nunito" w:cs="Nunito"/>
          <w:lang w:val="en-ZA"/>
        </w:rPr>
      </w:pPr>
    </w:p>
    <w:p w:rsidRPr="00477760" w:rsidR="00477760" w:rsidP="00477760" w:rsidRDefault="00477760" w14:paraId="5AEC9777" w14:textId="77777777">
      <w:pPr>
        <w:numPr>
          <w:ilvl w:val="0"/>
          <w:numId w:val="27"/>
        </w:numPr>
        <w:rPr>
          <w:ins w:author="Craig Parker" w:date="2024-07-16T11:46:00Z" w:id="1043"/>
          <w:rFonts w:ascii="Nunito" w:hAnsi="Nunito" w:eastAsia="Nunito" w:cs="Nunito"/>
          <w:lang w:val="en-ZA"/>
        </w:rPr>
      </w:pPr>
      <w:ins w:author="Craig Parker" w:date="2024-07-16T11:46:00Z" w:id="1044">
        <w:r w:rsidRPr="00477760">
          <w:rPr>
            <w:rFonts w:ascii="Nunito" w:hAnsi="Nunito" w:eastAsia="Nunito" w:cs="Nunito"/>
            <w:b/>
            <w:bCs/>
            <w:lang w:val="en-ZA"/>
          </w:rPr>
          <w:t>Geographic Aggregation</w:t>
        </w:r>
        <w:r w:rsidRPr="00477760">
          <w:rPr>
            <w:rFonts w:ascii="Nunito" w:hAnsi="Nunito" w:eastAsia="Nunito" w:cs="Nunito"/>
            <w:lang w:val="en-ZA"/>
          </w:rPr>
          <w:t xml:space="preserve">: </w:t>
        </w:r>
      </w:ins>
    </w:p>
    <w:p w:rsidR="00477760" w:rsidP="00477760" w:rsidRDefault="00477760" w14:paraId="417B92FC" w14:textId="77777777">
      <w:pPr>
        <w:numPr>
          <w:ilvl w:val="1"/>
          <w:numId w:val="27"/>
        </w:numPr>
        <w:rPr>
          <w:ins w:author="Craig Parker" w:date="2024-07-16T11:46:00Z" w:id="1045"/>
          <w:rFonts w:ascii="Nunito" w:hAnsi="Nunito" w:eastAsia="Nunito" w:cs="Nunito"/>
          <w:lang w:val="en-ZA"/>
        </w:rPr>
      </w:pPr>
      <w:ins w:author="Craig Parker" w:date="2024-07-16T11:46:00Z" w:id="1046">
        <w:r w:rsidRPr="00477760">
          <w:rPr>
            <w:rFonts w:ascii="Nunito" w:hAnsi="Nunito" w:eastAsia="Nunito" w:cs="Nunito"/>
            <w:lang w:val="en-ZA"/>
          </w:rPr>
          <w:t>Street addresses may be aggregated into larger geographical regions to prevent the derivation of individual residential locations. For instance, in RP2, where the highest spatial granularity is needed to map urban heat-health outcomes, data will be aggregated at the level of census small areas or wards with spatial scales of 2 to 5 km. This approach ensures that many records map to the same region, mitigating the risk of re-identification. The aggregation process will also consider the number of records that map to the same geographical area to ensure privacy.</w:t>
        </w:r>
      </w:ins>
    </w:p>
    <w:p w:rsidRPr="00477760" w:rsidR="00477760" w:rsidRDefault="00477760" w14:paraId="60BE15EC" w14:textId="77777777">
      <w:pPr>
        <w:ind w:left="1440"/>
        <w:rPr>
          <w:ins w:author="Craig Parker" w:date="2024-07-16T11:46:00Z" w:id="1047"/>
          <w:rFonts w:ascii="Nunito" w:hAnsi="Nunito" w:eastAsia="Nunito" w:cs="Nunito"/>
          <w:lang w:val="en-ZA"/>
        </w:rPr>
        <w:pPrChange w:author="Craig Parker" w:date="2024-07-16T11:46:00Z" w:id="1048">
          <w:pPr>
            <w:numPr>
              <w:ilvl w:val="1"/>
              <w:numId w:val="27"/>
            </w:numPr>
            <w:tabs>
              <w:tab w:val="num" w:pos="1440"/>
            </w:tabs>
            <w:ind w:left="1440" w:hanging="360"/>
          </w:pPr>
        </w:pPrChange>
      </w:pPr>
    </w:p>
    <w:p w:rsidRPr="00477760" w:rsidR="00477760" w:rsidP="00477760" w:rsidRDefault="00477760" w14:paraId="3CC2B6D2" w14:textId="77777777">
      <w:pPr>
        <w:numPr>
          <w:ilvl w:val="0"/>
          <w:numId w:val="27"/>
        </w:numPr>
        <w:rPr>
          <w:ins w:author="Craig Parker" w:date="2024-07-16T11:46:00Z" w:id="1049"/>
          <w:rFonts w:ascii="Nunito" w:hAnsi="Nunito" w:eastAsia="Nunito" w:cs="Nunito"/>
          <w:lang w:val="en-ZA"/>
        </w:rPr>
      </w:pPr>
      <w:ins w:author="Craig Parker" w:date="2024-07-16T11:46:00Z" w:id="1050">
        <w:r w:rsidRPr="00477760">
          <w:rPr>
            <w:rFonts w:ascii="Nunito" w:hAnsi="Nunito" w:eastAsia="Nunito" w:cs="Nunito"/>
            <w:b/>
            <w:bCs/>
            <w:lang w:val="en-ZA"/>
          </w:rPr>
          <w:t>Location Jittering</w:t>
        </w:r>
        <w:r w:rsidRPr="00477760">
          <w:rPr>
            <w:rFonts w:ascii="Nunito" w:hAnsi="Nunito" w:eastAsia="Nunito" w:cs="Nunito"/>
            <w:lang w:val="en-ZA"/>
          </w:rPr>
          <w:t xml:space="preserve">: </w:t>
        </w:r>
      </w:ins>
    </w:p>
    <w:p w:rsidR="00477760" w:rsidP="00477760" w:rsidRDefault="00477760" w14:paraId="14EC7800" w14:textId="77777777">
      <w:pPr>
        <w:numPr>
          <w:ilvl w:val="1"/>
          <w:numId w:val="27"/>
        </w:numPr>
        <w:rPr>
          <w:ins w:author="Craig Parker" w:date="2024-07-16T11:51:00Z" w:id="1051"/>
          <w:rFonts w:ascii="Nunito" w:hAnsi="Nunito" w:eastAsia="Nunito" w:cs="Nunito"/>
          <w:lang w:val="en-ZA"/>
        </w:rPr>
      </w:pPr>
      <w:ins w:author="Craig Parker" w:date="2024-07-16T11:46:00Z" w:id="1052">
        <w:r w:rsidRPr="00477760">
          <w:rPr>
            <w:rFonts w:ascii="Nunito" w:hAnsi="Nunito" w:eastAsia="Nunito" w:cs="Nunito"/>
            <w:lang w:val="en-ZA"/>
          </w:rPr>
          <w:t xml:space="preserve">Latitude/longitude coordinates may be "jittered" by adding random values to each coordinate to obscure the exact location while retaining sufficient geographical information to support analysis. As detailed by Zandbergen (2014), jittering can involve various methods: </w:t>
        </w:r>
      </w:ins>
    </w:p>
    <w:p w:rsidRPr="00477760" w:rsidR="00FA5B59" w:rsidRDefault="00FA5B59" w14:paraId="69D2E03C" w14:textId="77777777">
      <w:pPr>
        <w:ind w:left="1440"/>
        <w:rPr>
          <w:ins w:author="Craig Parker" w:date="2024-07-16T11:46:00Z" w:id="1053"/>
          <w:rFonts w:ascii="Nunito" w:hAnsi="Nunito" w:eastAsia="Nunito" w:cs="Nunito"/>
          <w:lang w:val="en-ZA"/>
        </w:rPr>
        <w:pPrChange w:author="Craig Parker" w:date="2024-07-16T11:51:00Z" w:id="1054">
          <w:pPr>
            <w:numPr>
              <w:ilvl w:val="1"/>
              <w:numId w:val="27"/>
            </w:numPr>
            <w:tabs>
              <w:tab w:val="num" w:pos="1440"/>
            </w:tabs>
            <w:ind w:left="1440" w:hanging="360"/>
          </w:pPr>
        </w:pPrChange>
      </w:pPr>
    </w:p>
    <w:p w:rsidRPr="00477760" w:rsidR="00477760" w:rsidP="00477760" w:rsidRDefault="00477760" w14:paraId="4EC44615" w14:textId="63034FF5">
      <w:pPr>
        <w:numPr>
          <w:ilvl w:val="2"/>
          <w:numId w:val="27"/>
        </w:numPr>
        <w:rPr>
          <w:ins w:author="Craig Parker" w:date="2024-07-16T11:46:00Z" w:id="1055"/>
          <w:rFonts w:ascii="Nunito" w:hAnsi="Nunito" w:eastAsia="Nunito" w:cs="Nunito"/>
          <w:lang w:val="en-ZA"/>
        </w:rPr>
      </w:pPr>
      <w:ins w:author="Craig Parker" w:date="2024-07-16T11:46:00Z" w:id="1056">
        <w:r w:rsidRPr="00477760">
          <w:rPr>
            <w:rFonts w:ascii="Nunito" w:hAnsi="Nunito" w:eastAsia="Nunito" w:cs="Nunito"/>
            <w:b/>
            <w:bCs/>
            <w:lang w:val="en-ZA"/>
          </w:rPr>
          <w:t>Random Direction and Fixed Radius</w:t>
        </w:r>
        <w:r w:rsidRPr="00477760">
          <w:rPr>
            <w:rFonts w:ascii="Nunito" w:hAnsi="Nunito" w:eastAsia="Nunito" w:cs="Nunito"/>
            <w:lang w:val="en-ZA"/>
          </w:rPr>
          <w:t xml:space="preserve">: Masked points are placed </w:t>
        </w:r>
      </w:ins>
      <w:ins w:author="Craig Parker" w:date="2024-07-16T11:53:00Z" w:id="1057">
        <w:r w:rsidR="00FA5B59">
          <w:rPr>
            <w:rFonts w:ascii="Nunito" w:hAnsi="Nunito" w:eastAsia="Nunito" w:cs="Nunito"/>
            <w:lang w:val="en-ZA"/>
          </w:rPr>
          <w:t>randomly</w:t>
        </w:r>
      </w:ins>
      <w:ins w:author="Craig Parker" w:date="2024-07-16T11:46:00Z" w:id="1058">
        <w:r w:rsidRPr="00477760">
          <w:rPr>
            <w:rFonts w:ascii="Nunito" w:hAnsi="Nunito" w:eastAsia="Nunito" w:cs="Nunito"/>
            <w:lang w:val="en-ZA"/>
          </w:rPr>
          <w:t xml:space="preserve"> on a circle around the original location, ensuring a fixed displacement.</w:t>
        </w:r>
      </w:ins>
    </w:p>
    <w:p w:rsidRPr="00477760" w:rsidR="00477760" w:rsidP="00477760" w:rsidRDefault="00477760" w14:paraId="5AC1624D" w14:textId="77777777">
      <w:pPr>
        <w:numPr>
          <w:ilvl w:val="2"/>
          <w:numId w:val="27"/>
        </w:numPr>
        <w:rPr>
          <w:ins w:author="Craig Parker" w:date="2024-07-16T11:46:00Z" w:id="1059"/>
          <w:rFonts w:ascii="Nunito" w:hAnsi="Nunito" w:eastAsia="Nunito" w:cs="Nunito"/>
          <w:lang w:val="en-ZA"/>
        </w:rPr>
      </w:pPr>
      <w:ins w:author="Craig Parker" w:date="2024-07-16T11:46:00Z" w:id="1060">
        <w:r w:rsidRPr="00477760">
          <w:rPr>
            <w:rFonts w:ascii="Nunito" w:hAnsi="Nunito" w:eastAsia="Nunito" w:cs="Nunito"/>
            <w:b/>
            <w:bCs/>
            <w:lang w:val="en-ZA"/>
          </w:rPr>
          <w:t>Random Perturbation within a Circle</w:t>
        </w:r>
        <w:r w:rsidRPr="00477760">
          <w:rPr>
            <w:rFonts w:ascii="Nunito" w:hAnsi="Nunito" w:eastAsia="Nunito" w:cs="Nunito"/>
            <w:lang w:val="en-ZA"/>
          </w:rPr>
          <w:t>: Masked locations are placed within a circular area around the original location, with the displacement distance following a uniform or normal distribution.</w:t>
        </w:r>
      </w:ins>
    </w:p>
    <w:p w:rsidRPr="00477760" w:rsidR="00477760" w:rsidP="00477760" w:rsidRDefault="00477760" w14:paraId="47E51989" w14:textId="77777777">
      <w:pPr>
        <w:numPr>
          <w:ilvl w:val="2"/>
          <w:numId w:val="27"/>
        </w:numPr>
        <w:rPr>
          <w:ins w:author="Craig Parker" w:date="2024-07-16T11:46:00Z" w:id="1061"/>
          <w:rFonts w:ascii="Nunito" w:hAnsi="Nunito" w:eastAsia="Nunito" w:cs="Nunito"/>
          <w:lang w:val="en-ZA"/>
        </w:rPr>
      </w:pPr>
      <w:ins w:author="Craig Parker" w:date="2024-07-16T11:46:00Z" w:id="1062">
        <w:r w:rsidRPr="00477760">
          <w:rPr>
            <w:rFonts w:ascii="Nunito" w:hAnsi="Nunito" w:eastAsia="Nunito" w:cs="Nunito"/>
            <w:b/>
            <w:bCs/>
            <w:lang w:val="en-ZA"/>
          </w:rPr>
          <w:t>Gaussian Displacement</w:t>
        </w:r>
        <w:r w:rsidRPr="00477760">
          <w:rPr>
            <w:rFonts w:ascii="Nunito" w:hAnsi="Nunito" w:eastAsia="Nunito" w:cs="Nunito"/>
            <w:lang w:val="en-ZA"/>
          </w:rPr>
          <w:t>: The direction of displacement is random, but the distance follows a Gaussian distribution, with dispersion adjusted based on local population density.</w:t>
        </w:r>
      </w:ins>
    </w:p>
    <w:p w:rsidRPr="00477760" w:rsidR="00477760" w:rsidP="00477760" w:rsidRDefault="00477760" w14:paraId="3B117662" w14:textId="6625E9D0">
      <w:pPr>
        <w:numPr>
          <w:ilvl w:val="2"/>
          <w:numId w:val="27"/>
        </w:numPr>
        <w:rPr>
          <w:ins w:author="Craig Parker" w:date="2024-07-16T11:46:00Z" w:id="1063"/>
          <w:rFonts w:ascii="Nunito" w:hAnsi="Nunito" w:eastAsia="Nunito" w:cs="Nunito"/>
          <w:lang w:val="en-ZA"/>
        </w:rPr>
      </w:pPr>
      <w:ins w:author="Craig Parker" w:date="2024-07-16T11:46:00Z" w:id="1064">
        <w:r w:rsidRPr="00477760">
          <w:rPr>
            <w:rFonts w:ascii="Nunito" w:hAnsi="Nunito" w:eastAsia="Nunito" w:cs="Nunito"/>
            <w:b/>
            <w:bCs/>
            <w:lang w:val="en-ZA"/>
          </w:rPr>
          <w:t>Donut Masking</w:t>
        </w:r>
        <w:r w:rsidRPr="00477760">
          <w:rPr>
            <w:rFonts w:ascii="Nunito" w:hAnsi="Nunito" w:eastAsia="Nunito" w:cs="Nunito"/>
            <w:lang w:val="en-ZA"/>
          </w:rPr>
          <w:t xml:space="preserve">: This technique sets </w:t>
        </w:r>
      </w:ins>
      <w:ins w:author="Craig Parker" w:date="2024-07-16T11:50:00Z" w:id="1065">
        <w:r w:rsidR="00FA5B59">
          <w:rPr>
            <w:rFonts w:ascii="Nunito" w:hAnsi="Nunito" w:eastAsia="Nunito" w:cs="Nunito"/>
            <w:lang w:val="en-ZA"/>
          </w:rPr>
          <w:t>a minimum and maximum displacement level</w:t>
        </w:r>
      </w:ins>
      <w:ins w:author="Craig Parker" w:date="2024-07-16T11:46:00Z" w:id="1066">
        <w:r w:rsidRPr="00477760">
          <w:rPr>
            <w:rFonts w:ascii="Nunito" w:hAnsi="Nunito" w:eastAsia="Nunito" w:cs="Nunito"/>
            <w:lang w:val="en-ZA"/>
          </w:rPr>
          <w:t>, ensuring masked locations are neither too close nor too far from the original points.</w:t>
        </w:r>
      </w:ins>
    </w:p>
    <w:p w:rsidR="00477760" w:rsidP="00477760" w:rsidRDefault="00477760" w14:paraId="27F770BC" w14:textId="5303FD1D">
      <w:pPr>
        <w:numPr>
          <w:ilvl w:val="2"/>
          <w:numId w:val="27"/>
        </w:numPr>
        <w:rPr>
          <w:ins w:author="Craig Parker" w:date="2024-07-16T11:53:00Z" w:id="1067"/>
          <w:rFonts w:ascii="Nunito" w:hAnsi="Nunito" w:eastAsia="Nunito" w:cs="Nunito"/>
          <w:lang w:val="en-ZA"/>
        </w:rPr>
      </w:pPr>
      <w:ins w:author="Craig Parker" w:date="2024-07-16T11:46:00Z" w:id="1068">
        <w:r w:rsidRPr="00477760">
          <w:rPr>
            <w:rFonts w:ascii="Nunito" w:hAnsi="Nunito" w:eastAsia="Nunito" w:cs="Nunito"/>
            <w:b/>
            <w:bCs/>
            <w:lang w:val="en-ZA"/>
          </w:rPr>
          <w:t>Bimodal Gaussian Displacement</w:t>
        </w:r>
        <w:r w:rsidRPr="00477760">
          <w:rPr>
            <w:rFonts w:ascii="Nunito" w:hAnsi="Nunito" w:eastAsia="Nunito" w:cs="Nunito"/>
            <w:lang w:val="en-ZA"/>
          </w:rPr>
          <w:t xml:space="preserve">: A variation of Gaussian masking, employing a bimodal distribution to achieve similar effects as </w:t>
        </w:r>
      </w:ins>
      <w:ins w:author="Craig Parker" w:date="2024-07-16T11:52:00Z" w:id="1069">
        <w:r w:rsidR="00FA5B59">
          <w:rPr>
            <w:rFonts w:ascii="Nunito" w:hAnsi="Nunito" w:eastAsia="Nunito" w:cs="Nunito"/>
            <w:lang w:val="en-ZA"/>
          </w:rPr>
          <w:t>doughnut</w:t>
        </w:r>
      </w:ins>
      <w:ins w:author="Craig Parker" w:date="2024-07-16T11:46:00Z" w:id="1070">
        <w:r w:rsidRPr="00477760">
          <w:rPr>
            <w:rFonts w:ascii="Nunito" w:hAnsi="Nunito" w:eastAsia="Nunito" w:cs="Nunito"/>
            <w:lang w:val="en-ZA"/>
          </w:rPr>
          <w:t xml:space="preserve"> masking but with a less uniform probability of placement.</w:t>
        </w:r>
      </w:ins>
    </w:p>
    <w:p w:rsidR="00FA5B59" w:rsidRDefault="00FA5B59" w14:paraId="597E6800" w14:textId="77777777">
      <w:pPr>
        <w:keepNext/>
        <w:rPr>
          <w:ins w:author="Craig Parker" w:date="2024-07-16T11:57:00Z" w:id="1071"/>
        </w:rPr>
        <w:pPrChange w:author="Craig Parker" w:date="2024-07-16T11:57:00Z" w:id="1072">
          <w:pPr/>
        </w:pPrChange>
      </w:pPr>
      <w:ins w:author="Craig Parker" w:date="2024-07-16T11:53:00Z" w:id="1073">
        <w:r>
          <w:rPr>
            <w:noProof/>
          </w:rPr>
          <w:drawing>
            <wp:inline distT="0" distB="0" distL="0" distR="0" wp14:anchorId="0A321CAB" wp14:editId="3F8273E9">
              <wp:extent cx="5251450" cy="3812912"/>
              <wp:effectExtent l="0" t="0" r="6350" b="0"/>
              <wp:docPr id="153510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0468" cy="3819460"/>
                      </a:xfrm>
                      <a:prstGeom prst="rect">
                        <a:avLst/>
                      </a:prstGeom>
                      <a:noFill/>
                      <a:ln>
                        <a:noFill/>
                      </a:ln>
                    </pic:spPr>
                  </pic:pic>
                </a:graphicData>
              </a:graphic>
            </wp:inline>
          </w:drawing>
        </w:r>
      </w:ins>
    </w:p>
    <w:p w:rsidR="00FA5B59" w:rsidRDefault="00FA5B59" w14:paraId="6D0F892D" w14:textId="334B48EA">
      <w:pPr>
        <w:pStyle w:val="Caption"/>
        <w:rPr>
          <w:ins w:author="Craig Parker" w:date="2024-07-16T11:47:00Z" w:id="1074"/>
          <w:rFonts w:ascii="Nunito" w:hAnsi="Nunito" w:eastAsia="Nunito" w:cs="Nunito"/>
          <w:lang w:val="en-ZA"/>
        </w:rPr>
        <w:pPrChange w:author="Craig Parker" w:date="2024-07-16T11:57:00Z" w:id="1075">
          <w:pPr>
            <w:numPr>
              <w:ilvl w:val="2"/>
              <w:numId w:val="27"/>
            </w:numPr>
            <w:tabs>
              <w:tab w:val="num" w:pos="2160"/>
            </w:tabs>
            <w:ind w:left="2160" w:hanging="360"/>
          </w:pPr>
        </w:pPrChange>
      </w:pPr>
      <w:ins w:author="Craig Parker" w:date="2024-07-16T11:57:00Z" w:id="1076">
        <w:r>
          <w:t xml:space="preserve">Figure </w:t>
        </w:r>
        <w:r>
          <w:fldChar w:fldCharType="begin"/>
        </w:r>
        <w:r>
          <w:instrText xml:space="preserve"> SEQ Figure \* ARABIC </w:instrText>
        </w:r>
      </w:ins>
      <w:r>
        <w:fldChar w:fldCharType="separate"/>
      </w:r>
      <w:ins w:author="Craig Parker" w:date="2024-07-16T11:57:00Z" w:id="1077">
        <w:r>
          <w:rPr>
            <w:noProof/>
          </w:rPr>
          <w:t>1</w:t>
        </w:r>
        <w:r>
          <w:fldChar w:fldCharType="end"/>
        </w:r>
        <w:r>
          <w:t xml:space="preserve">: Geographic Masking Techniques: </w:t>
        </w:r>
      </w:ins>
      <w:ins w:author="Craig Parker" w:date="2024-07-16T11:58:00Z" w:id="1078">
        <w:r w:rsidR="00D5020A">
          <w:t>Different geographic masking techniques as described by Zandbergen (2014). (a) Random direction and fixed radius; (b) Random perturbation within a circle; (c) Gaussian displacement; (d) Donut masking; (e) Bimodal Gaussian displacement.</w:t>
        </w:r>
      </w:ins>
    </w:p>
    <w:p w:rsidRPr="00477760" w:rsidR="00477760" w:rsidRDefault="00477760" w14:paraId="1ED31D22" w14:textId="77777777">
      <w:pPr>
        <w:ind w:left="2160"/>
        <w:rPr>
          <w:ins w:author="Craig Parker" w:date="2024-07-16T11:46:00Z" w:id="1079"/>
          <w:rFonts w:ascii="Nunito" w:hAnsi="Nunito" w:eastAsia="Nunito" w:cs="Nunito"/>
          <w:lang w:val="en-ZA"/>
        </w:rPr>
        <w:pPrChange w:author="Craig Parker" w:date="2024-07-16T11:47:00Z" w:id="1080">
          <w:pPr>
            <w:numPr>
              <w:ilvl w:val="2"/>
              <w:numId w:val="27"/>
            </w:numPr>
            <w:tabs>
              <w:tab w:val="num" w:pos="2160"/>
            </w:tabs>
            <w:ind w:left="2160" w:hanging="360"/>
          </w:pPr>
        </w:pPrChange>
      </w:pPr>
    </w:p>
    <w:p w:rsidR="00477760" w:rsidP="00477760" w:rsidRDefault="00477760" w14:paraId="5AAC9BAF" w14:textId="49A2F158">
      <w:pPr>
        <w:numPr>
          <w:ilvl w:val="1"/>
          <w:numId w:val="27"/>
        </w:numPr>
        <w:rPr>
          <w:ins w:author="Craig Parker" w:date="2024-07-16T11:47:00Z" w:id="1081"/>
          <w:rFonts w:ascii="Nunito" w:hAnsi="Nunito" w:eastAsia="Nunito" w:cs="Nunito"/>
          <w:lang w:val="en-ZA"/>
        </w:rPr>
      </w:pPr>
      <w:ins w:author="Craig Parker" w:date="2024-07-16T11:46:00Z" w:id="1082">
        <w:r w:rsidRPr="00477760">
          <w:rPr>
            <w:rFonts w:ascii="Nunito" w:hAnsi="Nunito" w:eastAsia="Nunito" w:cs="Nunito"/>
            <w:lang w:val="en-ZA"/>
          </w:rPr>
          <w:t xml:space="preserve">For RP1, jittering will be used to shift latitude/longitude locations by tens of </w:t>
        </w:r>
      </w:ins>
      <w:ins w:author="Craig Parker" w:date="2024-07-16T12:11:00Z" w:id="1083">
        <w:r w:rsidR="009A39DB">
          <w:rPr>
            <w:rFonts w:ascii="Nunito" w:hAnsi="Nunito" w:eastAsia="Nunito" w:cs="Nunito"/>
            <w:lang w:val="en-ZA"/>
          </w:rPr>
          <w:t>kilometres</w:t>
        </w:r>
      </w:ins>
      <w:ins w:author="Craig Parker" w:date="2024-07-16T11:46:00Z" w:id="1084">
        <w:r w:rsidRPr="00477760">
          <w:rPr>
            <w:rFonts w:ascii="Nunito" w:hAnsi="Nunito" w:eastAsia="Nunito" w:cs="Nunito"/>
            <w:lang w:val="en-ZA"/>
          </w:rPr>
          <w:t xml:space="preserve">, adequate to prevent locating individual residential locations. This approach will involve </w:t>
        </w:r>
      </w:ins>
      <w:ins w:author="Craig Parker" w:date="2024-07-16T12:11:00Z" w:id="1085">
        <w:r w:rsidR="009A39DB">
          <w:rPr>
            <w:rFonts w:ascii="Nunito" w:hAnsi="Nunito" w:eastAsia="Nunito" w:cs="Nunito"/>
            <w:lang w:val="en-ZA"/>
          </w:rPr>
          <w:t>UCT, IBM, and NIH expert determination</w:t>
        </w:r>
      </w:ins>
      <w:ins w:author="Craig Parker" w:date="2024-07-16T11:46:00Z" w:id="1086">
        <w:r w:rsidRPr="00477760">
          <w:rPr>
            <w:rFonts w:ascii="Nunito" w:hAnsi="Nunito" w:eastAsia="Nunito" w:cs="Nunito"/>
            <w:lang w:val="en-ZA"/>
          </w:rPr>
          <w:t xml:space="preserve"> to ensure the balance between data utility and privacy.</w:t>
        </w:r>
      </w:ins>
    </w:p>
    <w:p w:rsidRPr="00477760" w:rsidR="00477760" w:rsidRDefault="00477760" w14:paraId="3BA0B7DA" w14:textId="77777777">
      <w:pPr>
        <w:ind w:left="1440"/>
        <w:rPr>
          <w:ins w:author="Craig Parker" w:date="2024-07-16T11:46:00Z" w:id="1087"/>
          <w:rFonts w:ascii="Nunito" w:hAnsi="Nunito" w:eastAsia="Nunito" w:cs="Nunito"/>
          <w:lang w:val="en-ZA"/>
        </w:rPr>
        <w:pPrChange w:author="Craig Parker" w:date="2024-07-16T11:47:00Z" w:id="1088">
          <w:pPr>
            <w:numPr>
              <w:ilvl w:val="1"/>
              <w:numId w:val="27"/>
            </w:numPr>
            <w:tabs>
              <w:tab w:val="num" w:pos="1440"/>
            </w:tabs>
            <w:ind w:left="1440" w:hanging="360"/>
          </w:pPr>
        </w:pPrChange>
      </w:pPr>
    </w:p>
    <w:p w:rsidRPr="00477760" w:rsidR="00477760" w:rsidP="00477760" w:rsidRDefault="00477760" w14:paraId="2ADD7C0A" w14:textId="77777777">
      <w:pPr>
        <w:numPr>
          <w:ilvl w:val="0"/>
          <w:numId w:val="27"/>
        </w:numPr>
        <w:rPr>
          <w:ins w:author="Craig Parker" w:date="2024-07-16T11:46:00Z" w:id="1089"/>
          <w:rFonts w:ascii="Nunito" w:hAnsi="Nunito" w:eastAsia="Nunito" w:cs="Nunito"/>
          <w:lang w:val="en-ZA"/>
        </w:rPr>
      </w:pPr>
      <w:ins w:author="Craig Parker" w:date="2024-07-16T11:46:00Z" w:id="1090">
        <w:r w:rsidRPr="00477760">
          <w:rPr>
            <w:rFonts w:ascii="Nunito" w:hAnsi="Nunito" w:eastAsia="Nunito" w:cs="Nunito"/>
            <w:b/>
            <w:bCs/>
            <w:lang w:val="en-ZA"/>
          </w:rPr>
          <w:t>Expert Review and Validation</w:t>
        </w:r>
        <w:r w:rsidRPr="00477760">
          <w:rPr>
            <w:rFonts w:ascii="Nunito" w:hAnsi="Nunito" w:eastAsia="Nunito" w:cs="Nunito"/>
            <w:lang w:val="en-ZA"/>
          </w:rPr>
          <w:t xml:space="preserve">: </w:t>
        </w:r>
      </w:ins>
    </w:p>
    <w:p w:rsidR="00477760" w:rsidP="00477760" w:rsidRDefault="00477760" w14:paraId="0DEC61F4" w14:textId="77777777">
      <w:pPr>
        <w:numPr>
          <w:ilvl w:val="1"/>
          <w:numId w:val="27"/>
        </w:numPr>
        <w:rPr>
          <w:ins w:author="Craig Parker" w:date="2024-07-16T11:47:00Z" w:id="1091"/>
          <w:rFonts w:ascii="Nunito" w:hAnsi="Nunito" w:eastAsia="Nunito" w:cs="Nunito"/>
          <w:lang w:val="en-ZA"/>
        </w:rPr>
      </w:pPr>
      <w:ins w:author="Craig Parker" w:date="2024-07-16T11:46:00Z" w:id="1092">
        <w:r w:rsidRPr="00477760">
          <w:rPr>
            <w:rFonts w:ascii="Nunito" w:hAnsi="Nunito" w:eastAsia="Nunito" w:cs="Nunito"/>
            <w:lang w:val="en-ZA"/>
          </w:rPr>
          <w:t>Geo-location masking/jittering and aggregation techniques will be reviewed and validated through expert determination involving UCT, IBM, and NIH experts. This process will involve assessing the risk of re-identification and ensuring that the applied techniques sufficiently protect participant confidentiality while maintaining the integrity of spatial analyses.</w:t>
        </w:r>
      </w:ins>
    </w:p>
    <w:p w:rsidRPr="00477760" w:rsidR="00477760" w:rsidRDefault="00477760" w14:paraId="5069BC34" w14:textId="77777777">
      <w:pPr>
        <w:ind w:left="1440"/>
        <w:rPr>
          <w:ins w:author="Craig Parker" w:date="2024-07-16T11:46:00Z" w:id="1093"/>
          <w:rFonts w:ascii="Nunito" w:hAnsi="Nunito" w:eastAsia="Nunito" w:cs="Nunito"/>
          <w:lang w:val="en-ZA"/>
        </w:rPr>
        <w:pPrChange w:author="Craig Parker" w:date="2024-07-16T11:47:00Z" w:id="1094">
          <w:pPr>
            <w:numPr>
              <w:ilvl w:val="1"/>
              <w:numId w:val="27"/>
            </w:numPr>
            <w:tabs>
              <w:tab w:val="num" w:pos="1440"/>
            </w:tabs>
            <w:ind w:left="1440" w:hanging="360"/>
          </w:pPr>
        </w:pPrChange>
      </w:pPr>
    </w:p>
    <w:p w:rsidRPr="00477760" w:rsidR="00477760" w:rsidP="00477760" w:rsidRDefault="00477760" w14:paraId="40768AB5" w14:textId="77777777">
      <w:pPr>
        <w:numPr>
          <w:ilvl w:val="0"/>
          <w:numId w:val="27"/>
        </w:numPr>
        <w:rPr>
          <w:ins w:author="Craig Parker" w:date="2024-07-16T11:46:00Z" w:id="1095"/>
          <w:rFonts w:ascii="Nunito" w:hAnsi="Nunito" w:eastAsia="Nunito" w:cs="Nunito"/>
          <w:lang w:val="en-ZA"/>
        </w:rPr>
      </w:pPr>
      <w:ins w:author="Craig Parker" w:date="2024-07-16T11:46:00Z" w:id="1096">
        <w:r w:rsidRPr="00477760">
          <w:rPr>
            <w:rFonts w:ascii="Nunito" w:hAnsi="Nunito" w:eastAsia="Nunito" w:cs="Nunito"/>
            <w:b/>
            <w:bCs/>
            <w:lang w:val="en-ZA"/>
          </w:rPr>
          <w:t>Assessing Re-identification Risk</w:t>
        </w:r>
        <w:r w:rsidRPr="00477760">
          <w:rPr>
            <w:rFonts w:ascii="Nunito" w:hAnsi="Nunito" w:eastAsia="Nunito" w:cs="Nunito"/>
            <w:lang w:val="en-ZA"/>
          </w:rPr>
          <w:t xml:space="preserve">: </w:t>
        </w:r>
      </w:ins>
    </w:p>
    <w:p w:rsidRPr="00477760" w:rsidR="00477760" w:rsidP="00477760" w:rsidRDefault="00477760" w14:paraId="1EB41D05" w14:textId="332392FE">
      <w:pPr>
        <w:numPr>
          <w:ilvl w:val="1"/>
          <w:numId w:val="27"/>
        </w:numPr>
        <w:rPr>
          <w:ins w:author="Craig Parker" w:date="2024-07-16T11:46:00Z" w:id="1097"/>
          <w:rFonts w:ascii="Nunito" w:hAnsi="Nunito" w:eastAsia="Nunito" w:cs="Nunito"/>
          <w:lang w:val="en-ZA"/>
        </w:rPr>
      </w:pPr>
      <w:ins w:author="Craig Parker" w:date="2024-07-16T11:46:00Z" w:id="1098">
        <w:r w:rsidRPr="00477760">
          <w:rPr>
            <w:rFonts w:ascii="Nunito" w:hAnsi="Nunito" w:eastAsia="Nunito" w:cs="Nunito"/>
            <w:lang w:val="en-ZA"/>
          </w:rPr>
          <w:t>The risk of re-identification will be quantified using spatial k-anonymity metrics, as described by Zandbergen (2014). This involves ensuring that each masked location is indistinguishable from at least k-1 other locations within a specified distance. The displacement required for adequate masking will be inversely proportional to the local population density to maintain high spatial k-anonymity.</w:t>
        </w:r>
      </w:ins>
    </w:p>
    <w:p w:rsidR="00477760" w:rsidP="00477760" w:rsidRDefault="00477760" w14:paraId="201B62C9" w14:textId="77777777">
      <w:pPr>
        <w:rPr>
          <w:ins w:author="Craig Parker" w:date="2024-07-16T11:46:00Z" w:id="1099"/>
          <w:rFonts w:ascii="Nunito" w:hAnsi="Nunito" w:eastAsia="Nunito" w:cs="Nunito"/>
          <w:lang w:val="en-ZA"/>
        </w:rPr>
      </w:pPr>
    </w:p>
    <w:p w:rsidRPr="00FA5B59" w:rsidR="007813F4" w:rsidDel="00FA5B59" w:rsidRDefault="00477760" w14:paraId="00000111" w14:textId="0DAD4095">
      <w:pPr>
        <w:rPr>
          <w:del w:author="Craig Parker" w:date="2024-07-16T11:50:00Z" w:id="1100"/>
          <w:rFonts w:ascii="Nunito" w:hAnsi="Nunito" w:eastAsia="Nunito" w:cs="Nunito"/>
          <w:lang w:val="en-ZA"/>
          <w:rPrChange w:author="Craig Parker" w:date="2024-07-16T11:50:00Z" w:id="1101">
            <w:rPr>
              <w:del w:author="Craig Parker" w:date="2024-07-16T11:50:00Z" w:id="1102"/>
              <w:rFonts w:ascii="Nunito" w:hAnsi="Nunito" w:eastAsia="Nunito" w:cs="Nunito"/>
            </w:rPr>
          </w:rPrChange>
        </w:rPr>
      </w:pPr>
      <w:ins w:author="Craig Parker" w:date="2024-07-16T11:46:00Z" w:id="1103">
        <w:r w:rsidRPr="00477760">
          <w:rPr>
            <w:rFonts w:ascii="Nunito" w:hAnsi="Nunito" w:eastAsia="Nunito" w:cs="Nunito"/>
            <w:lang w:val="en-ZA"/>
          </w:rPr>
          <w:t>By incorporating these enhanced de-identification techniques, we aim to ensure compliance with POPIA, protect participant privacy, and maintain the utility of the data for research purposes.</w:t>
        </w:r>
      </w:ins>
      <w:del w:author="Craig Parker" w:date="2024-07-16T11:50:00Z" w:id="1104">
        <w:r w:rsidDel="00FA5B59" w:rsidR="009511AE">
          <w:rPr>
            <w:rFonts w:ascii="Nunito" w:hAnsi="Nunito" w:eastAsia="Nunito" w:cs="Nunito"/>
          </w:rPr>
          <w:delText xml:space="preserve">POPIA Section 10 prescribes the principle of Minimality which means that </w:delText>
        </w:r>
        <w:r w:rsidDel="00FA5B59" w:rsidR="009511AE">
          <w:rPr>
            <w:rFonts w:ascii="Nunito" w:hAnsi="Nunito" w:eastAsia="Nunito" w:cs="Nunito"/>
            <w:i/>
          </w:rPr>
          <w:delText>only information relevant to the purpose of processing should be processed</w:delText>
        </w:r>
        <w:r w:rsidDel="00FA5B59" w:rsidR="009511AE">
          <w:rPr>
            <w:rFonts w:ascii="Nunito" w:hAnsi="Nunito" w:eastAsia="Nunito" w:cs="Nunito"/>
          </w:rPr>
          <w:delText xml:space="preserve">.  Where personal information is acquired that is required to </w:delText>
        </w:r>
      </w:del>
      <w:del w:author="Craig Parker" w:date="2024-07-16T11:27:00Z" w:id="1105">
        <w:r w:rsidDel="00317372" w:rsidR="009511AE">
          <w:rPr>
            <w:rFonts w:ascii="Nunito" w:hAnsi="Nunito" w:eastAsia="Nunito" w:cs="Nunito"/>
          </w:rPr>
          <w:delText xml:space="preserve">fulfill </w:delText>
        </w:r>
      </w:del>
      <w:del w:author="Craig Parker" w:date="2024-07-16T11:50:00Z" w:id="1106">
        <w:r w:rsidDel="00FA5B59" w:rsidR="009511AE">
          <w:rPr>
            <w:rFonts w:ascii="Nunito" w:hAnsi="Nunito" w:eastAsia="Nunito" w:cs="Nunito"/>
          </w:rPr>
          <w:delText>the research purposes described by the relevant research project protocols, de-identification will be implemented according to the following protocol which is guided by US Department of Human and Health Services (HSS) guidelines</w:delText>
        </w:r>
      </w:del>
      <w:r w:rsidR="009511AE">
        <w:rPr>
          <w:rFonts w:ascii="Nunito" w:hAnsi="Nunito" w:eastAsia="Nunito" w:cs="Nunito"/>
          <w:vertAlign w:val="superscript"/>
        </w:rPr>
        <w:footnoteReference w:id="3"/>
      </w:r>
      <w:del w:author="Craig Parker" w:date="2024-07-16T11:50:00Z" w:id="1107">
        <w:r w:rsidDel="00FA5B59" w:rsidR="009511AE">
          <w:rPr>
            <w:rFonts w:ascii="Nunito" w:hAnsi="Nunito" w:eastAsia="Nunito" w:cs="Nunito"/>
          </w:rPr>
          <w:delText xml:space="preserve">. </w:delText>
        </w:r>
      </w:del>
    </w:p>
    <w:p w:rsidR="007813F4" w:rsidDel="00FA5B59" w:rsidRDefault="007813F4" w14:paraId="00000112" w14:textId="77777777">
      <w:pPr>
        <w:rPr>
          <w:del w:author="Craig Parker" w:date="2024-07-16T11:50:00Z" w:id="1108"/>
          <w:rFonts w:ascii="Nunito" w:hAnsi="Nunito" w:eastAsia="Nunito" w:cs="Nunito"/>
        </w:rPr>
      </w:pPr>
    </w:p>
    <w:p w:rsidR="007813F4" w:rsidDel="00FA5B59" w:rsidRDefault="009511AE" w14:paraId="00000113" w14:textId="38225DFD">
      <w:pPr>
        <w:rPr>
          <w:del w:author="Craig Parker" w:date="2024-07-16T11:49:00Z" w:id="1109"/>
          <w:rFonts w:ascii="Nunito" w:hAnsi="Nunito" w:eastAsia="Nunito" w:cs="Nunito"/>
        </w:rPr>
        <w:pPrChange w:author="Craig Parker" w:date="2024-07-16T11:50:00Z" w:id="1110">
          <w:pPr>
            <w:numPr>
              <w:numId w:val="11"/>
            </w:numPr>
            <w:ind w:left="720" w:hanging="360"/>
          </w:pPr>
        </w:pPrChange>
      </w:pPr>
      <w:del w:author="Craig Parker" w:date="2024-07-16T11:50:00Z" w:id="1111">
        <w:r w:rsidDel="00FA5B59">
          <w:rPr>
            <w:rFonts w:ascii="Nunito" w:hAnsi="Nunito" w:eastAsia="Nunito" w:cs="Nunito"/>
          </w:rPr>
          <w:delText>Street addresses may be aggregated into geographical regions s</w:delText>
        </w:r>
      </w:del>
      <w:del w:author="Craig Parker" w:date="2024-07-16T11:49:00Z" w:id="1112">
        <w:r w:rsidDel="00FA5B59">
          <w:rPr>
            <w:rFonts w:ascii="Nunito" w:hAnsi="Nunito" w:eastAsia="Nunito" w:cs="Nunito"/>
          </w:rPr>
          <w:delText>uch that many records map to the same region</w:delText>
        </w:r>
      </w:del>
      <w:del w:author="Craig Parker" w:date="2024-07-16T11:35:00Z" w:id="1113">
        <w:r w:rsidDel="00317372">
          <w:rPr>
            <w:rFonts w:ascii="Nunito" w:hAnsi="Nunito" w:eastAsia="Nunito" w:cs="Nunito"/>
          </w:rPr>
          <w:delText xml:space="preserve"> and </w:delText>
        </w:r>
      </w:del>
      <w:del w:author="Craig Parker" w:date="2024-07-16T11:27:00Z" w:id="1114">
        <w:r w:rsidDel="00317372">
          <w:rPr>
            <w:rFonts w:ascii="Nunito" w:hAnsi="Nunito" w:eastAsia="Nunito" w:cs="Nunito"/>
          </w:rPr>
          <w:delText>it is no longer possible to derive individual residential locations</w:delText>
        </w:r>
      </w:del>
      <w:del w:author="Craig Parker" w:date="2024-07-16T11:49:00Z" w:id="1115">
        <w:r w:rsidDel="00FA5B59">
          <w:rPr>
            <w:rFonts w:ascii="Nunito" w:hAnsi="Nunito" w:eastAsia="Nunito" w:cs="Nunito"/>
          </w:rPr>
          <w:delText xml:space="preserve">.  For example, in RP2, where the highest spatial granularity is needed to map urban </w:delText>
        </w:r>
      </w:del>
      <w:del w:author="Craig Parker" w:date="2024-07-08T12:31:00Z" w:id="1116">
        <w:r w:rsidDel="00BD1B56">
          <w:rPr>
            <w:rFonts w:ascii="Nunito" w:hAnsi="Nunito" w:eastAsia="Nunito" w:cs="Nunito"/>
          </w:rPr>
          <w:delText>heat health</w:delText>
        </w:r>
      </w:del>
      <w:del w:author="Craig Parker" w:date="2024-07-16T11:49:00Z" w:id="1117">
        <w:r w:rsidDel="00FA5B59">
          <w:rPr>
            <w:rFonts w:ascii="Nunito" w:hAnsi="Nunito" w:eastAsia="Nunito" w:cs="Nunito"/>
          </w:rPr>
          <w:delText xml:space="preserve"> outcomes, census small areas or wards with spatial scales </w:delText>
        </w:r>
      </w:del>
      <w:del w:author="Craig Parker" w:date="2024-07-16T11:27:00Z" w:id="1118">
        <w:r w:rsidDel="00317372">
          <w:rPr>
            <w:rFonts w:ascii="Nunito" w:hAnsi="Nunito" w:eastAsia="Nunito" w:cs="Nunito"/>
          </w:rPr>
          <w:delText xml:space="preserve">of the order </w:delText>
        </w:r>
      </w:del>
      <w:del w:author="Craig Parker" w:date="2024-07-16T11:49:00Z" w:id="1119">
        <w:r w:rsidDel="00FA5B59">
          <w:rPr>
            <w:rFonts w:ascii="Nunito" w:hAnsi="Nunito" w:eastAsia="Nunito" w:cs="Nunito"/>
          </w:rPr>
          <w:delText xml:space="preserve">of 2 to 5 km will </w:delText>
        </w:r>
      </w:del>
      <w:del w:author="Craig Parker" w:date="2024-07-16T11:35:00Z" w:id="1120">
        <w:r w:rsidDel="00317372">
          <w:rPr>
            <w:rFonts w:ascii="Nunito" w:hAnsi="Nunito" w:eastAsia="Nunito" w:cs="Nunito"/>
          </w:rPr>
          <w:delText xml:space="preserve">be used to </w:delText>
        </w:r>
      </w:del>
      <w:del w:author="Craig Parker" w:date="2024-07-16T11:49:00Z" w:id="1121">
        <w:r w:rsidDel="00FA5B59">
          <w:rPr>
            <w:rFonts w:ascii="Nunito" w:hAnsi="Nunito" w:eastAsia="Nunito" w:cs="Nunito"/>
          </w:rPr>
          <w:delText>aggregate records.  Aggregation will also consider the number of records that map to the same geographical area.</w:delText>
        </w:r>
      </w:del>
    </w:p>
    <w:p w:rsidRPr="00FA5B59" w:rsidR="007813F4" w:rsidDel="0000397F" w:rsidRDefault="009511AE" w14:paraId="00000114" w14:textId="24943922">
      <w:pPr>
        <w:rPr>
          <w:del w:author="Craig Parker" w:date="2024-07-16T11:47:00Z" w:id="1122"/>
          <w:rFonts w:ascii="Nunito" w:hAnsi="Nunito" w:eastAsia="Nunito" w:cs="Nunito"/>
        </w:rPr>
        <w:pPrChange w:author="Craig Parker" w:date="2024-07-16T11:50:00Z" w:id="1123">
          <w:pPr>
            <w:numPr>
              <w:numId w:val="11"/>
            </w:numPr>
            <w:ind w:left="720" w:hanging="360"/>
          </w:pPr>
        </w:pPrChange>
      </w:pPr>
      <w:del w:author="Craig Parker" w:date="2024-07-16T11:49:00Z" w:id="1124">
        <w:r w:rsidRPr="00FA5B59" w:rsidDel="00FA5B59">
          <w:rPr>
            <w:rFonts w:ascii="Nunito" w:hAnsi="Nunito" w:eastAsia="Nunito" w:cs="Nunito"/>
          </w:rPr>
          <w:delText>Latitude/longitude coordinates may be “jittered”</w:delText>
        </w:r>
      </w:del>
      <w:del w:author="Craig Parker" w:date="2024-07-16T11:28:00Z" w:id="1125">
        <w:r w:rsidRPr="00FA5B59" w:rsidDel="00317372">
          <w:rPr>
            <w:rFonts w:ascii="Nunito" w:hAnsi="Nunito" w:eastAsia="Nunito" w:cs="Nunito"/>
          </w:rPr>
          <w:delText xml:space="preserve"> which involves adding random values to each coordinate such that the exact location is lost ( Zandbergen 2014 assesses different approaches to location masking and jittering),</w:delText>
        </w:r>
      </w:del>
      <w:del w:author="Craig Parker" w:date="2024-07-16T11:49:00Z" w:id="1126">
        <w:r w:rsidRPr="00FA5B59" w:rsidDel="00FA5B59">
          <w:rPr>
            <w:rFonts w:ascii="Nunito" w:hAnsi="Nunito" w:eastAsia="Nunito" w:cs="Nunito"/>
          </w:rPr>
          <w:delText xml:space="preserve"> while retaining sufficient geographical information to support the analysis.  This will likely be the c</w:delText>
        </w:r>
      </w:del>
      <w:del w:author="Craig Parker" w:date="2024-07-16T11:48:00Z" w:id="1127">
        <w:r w:rsidRPr="00FA5B59" w:rsidDel="00FA5B59">
          <w:rPr>
            <w:rFonts w:ascii="Nunito" w:hAnsi="Nunito" w:eastAsia="Nunito" w:cs="Nunito"/>
          </w:rPr>
          <w:delText>ase for RP1</w:delText>
        </w:r>
      </w:del>
      <w:del w:author="Craig Parker" w:date="2024-07-16T11:27:00Z" w:id="1128">
        <w:r w:rsidRPr="00FA5B59" w:rsidDel="00317372">
          <w:rPr>
            <w:rFonts w:ascii="Nunito" w:hAnsi="Nunito" w:eastAsia="Nunito" w:cs="Nunito"/>
          </w:rPr>
          <w:delText xml:space="preserve"> where jittering will be used to shift latitude/longitude locations in the order of 10s of kilometers</w:delText>
        </w:r>
      </w:del>
      <w:del w:author="Craig Parker" w:date="2024-07-16T11:48:00Z" w:id="1129">
        <w:r w:rsidRPr="00FA5B59" w:rsidDel="0000397F">
          <w:rPr>
            <w:rFonts w:ascii="Nunito" w:hAnsi="Nunito" w:eastAsia="Nunito" w:cs="Nunito"/>
          </w:rPr>
          <w:delText>, ade</w:delText>
        </w:r>
      </w:del>
      <w:del w:author="Craig Parker" w:date="2024-07-16T11:47:00Z" w:id="1130">
        <w:r w:rsidRPr="00FA5B59" w:rsidDel="0000397F">
          <w:rPr>
            <w:rFonts w:ascii="Nunito" w:hAnsi="Nunito" w:eastAsia="Nunito" w:cs="Nunito"/>
          </w:rPr>
          <w:delText xml:space="preserve">quate to prevent locating individual residential locations.  </w:delText>
        </w:r>
      </w:del>
    </w:p>
    <w:p w:rsidRPr="0000397F" w:rsidR="007813F4" w:rsidDel="0000397F" w:rsidP="00FA5B59" w:rsidRDefault="007813F4" w14:paraId="00000115" w14:textId="77777777">
      <w:pPr>
        <w:rPr>
          <w:del w:author="Craig Parker" w:date="2024-07-16T11:47:00Z" w:id="1131"/>
          <w:rFonts w:ascii="Nunito" w:hAnsi="Nunito" w:eastAsia="Nunito" w:cs="Nunito"/>
        </w:rPr>
      </w:pPr>
    </w:p>
    <w:p w:rsidR="007813F4" w:rsidP="00FA5B59" w:rsidRDefault="009511AE" w14:paraId="00000116" w14:textId="01DB0D94">
      <w:pPr>
        <w:rPr>
          <w:rFonts w:ascii="Nunito" w:hAnsi="Nunito" w:eastAsia="Nunito" w:cs="Nunito"/>
        </w:rPr>
      </w:pPr>
      <w:del w:author="Craig Parker" w:date="2024-07-16T11:47:00Z" w:id="1132">
        <w:r w:rsidDel="0000397F">
          <w:rPr>
            <w:rFonts w:ascii="Nunito" w:hAnsi="Nunito" w:eastAsia="Nunito" w:cs="Nunito"/>
          </w:rPr>
          <w:delText xml:space="preserve">Geo-location masking/jittering and aggregation will be considered adequate through expert determination involving </w:delText>
        </w:r>
      </w:del>
      <w:del w:author="Craig Parker" w:date="2024-07-08T12:31:00Z" w:id="1133">
        <w:r w:rsidDel="00BD1B56">
          <w:rPr>
            <w:rFonts w:ascii="Nunito" w:hAnsi="Nunito" w:eastAsia="Nunito" w:cs="Nunito"/>
          </w:rPr>
          <w:delText>experts from UCT, IBM and NIH</w:delText>
        </w:r>
      </w:del>
      <w:del w:author="Craig Parker" w:date="2024-07-16T11:47:00Z" w:id="1134">
        <w:r w:rsidDel="0000397F">
          <w:rPr>
            <w:rFonts w:ascii="Nunito" w:hAnsi="Nunito" w:eastAsia="Nunito" w:cs="Nunito"/>
          </w:rPr>
          <w:delText>.</w:delText>
        </w:r>
      </w:del>
    </w:p>
    <w:p w:rsidR="007813F4" w:rsidRDefault="007813F4" w14:paraId="00000117" w14:textId="77777777">
      <w:pPr>
        <w:rPr>
          <w:rFonts w:ascii="Nunito" w:hAnsi="Nunito" w:eastAsia="Nunito" w:cs="Nunito"/>
        </w:rPr>
      </w:pPr>
    </w:p>
    <w:p w:rsidR="007813F4" w:rsidRDefault="007813F4" w14:paraId="00000118" w14:textId="7C99AF5E">
      <w:pPr>
        <w:rPr>
          <w:rFonts w:ascii="Nunito" w:hAnsi="Nunito" w:eastAsia="Nunito" w:cs="Nunito"/>
        </w:rPr>
      </w:pPr>
    </w:p>
    <w:p w:rsidR="007813F4" w:rsidP="54902136" w:rsidRDefault="0E5C9AB3" w14:paraId="00000119" w14:textId="5EA5503B">
      <w:pPr>
        <w:pStyle w:val="Heading2"/>
        <w:ind w:left="0"/>
        <w:rPr>
          <w:rFonts w:eastAsia="Nunito" w:cs="Nunito"/>
        </w:rPr>
        <w:pPrChange w:author="Craig Parker" w:date="2024-08-04T19:14:00Z" w:id="1135">
          <w:pPr>
            <w:pStyle w:val="Heading2"/>
          </w:pPr>
        </w:pPrChange>
      </w:pPr>
      <w:bookmarkStart w:name="_Toc172635229" w:id="1136"/>
      <w:bookmarkStart w:name="_Toc1890547238" w:id="1137"/>
      <w:bookmarkStart w:name="_Toc2024508740" w:id="236276364"/>
      <w:r w:rsidRPr="54902136" w:rsidR="54902136">
        <w:rPr>
          <w:rFonts w:eastAsia="Nunito" w:cs="Nunito"/>
        </w:rPr>
        <w:t>8.2. Data encryption</w:t>
      </w:r>
      <w:bookmarkEnd w:id="1136"/>
      <w:bookmarkEnd w:id="1137"/>
      <w:bookmarkEnd w:id="236276364"/>
    </w:p>
    <w:p w:rsidR="007813F4" w:rsidRDefault="009511AE" w14:paraId="0000011A" w14:textId="77777777">
      <w:pPr>
        <w:rPr>
          <w:rFonts w:ascii="Nunito" w:hAnsi="Nunito" w:eastAsia="Nunito" w:cs="Nunito"/>
        </w:rPr>
      </w:pPr>
      <w:r>
        <w:rPr>
          <w:rFonts w:ascii="Nunito" w:hAnsi="Nunito" w:eastAsia="Nunito" w:cs="Nunito"/>
        </w:rPr>
        <w:t>Primary data (before processing) will be stored in encrypted form using 256bit AES (Advanced Encryption Standard) a standard established by the US NIST (National Institute of Standards and Technology) with encryption keys only available to the minimum number of people required to implement the de-identification processing.</w:t>
      </w:r>
      <w:r>
        <w:rPr>
          <w:rFonts w:ascii="Nunito" w:hAnsi="Nunito" w:eastAsia="Nunito" w:cs="Nunito"/>
        </w:rPr>
        <w:br/>
      </w:r>
      <w:r>
        <w:rPr>
          <w:rFonts w:ascii="Nunito" w:hAnsi="Nunito" w:eastAsia="Nunito" w:cs="Nunito"/>
        </w:rPr>
        <w:br/>
      </w:r>
      <w:r>
        <w:rPr>
          <w:rFonts w:ascii="Nunito" w:hAnsi="Nunito" w:eastAsia="Nunito" w:cs="Nunito"/>
        </w:rPr>
        <w:t>The use of cryptographic modules validated to NIST</w:t>
      </w:r>
      <w:hyperlink r:id="rId17">
        <w:r>
          <w:rPr>
            <w:rFonts w:ascii="Nunito" w:hAnsi="Nunito" w:eastAsia="Nunito" w:cs="Nunito"/>
            <w:color w:val="1155CC"/>
            <w:u w:val="single"/>
          </w:rPr>
          <w:t xml:space="preserve"> FIPS 140-2</w:t>
        </w:r>
      </w:hyperlink>
      <w:r>
        <w:rPr>
          <w:rFonts w:ascii="Nunito" w:hAnsi="Nunito" w:eastAsia="Nunito" w:cs="Nunito"/>
        </w:rPr>
        <w:t xml:space="preserve"> is required by the United States Government for encryption of all data that has a classification of Sensitive but Unclassified (SBU) or above.</w:t>
      </w:r>
      <w:r>
        <w:rPr>
          <w:rFonts w:ascii="Nunito" w:hAnsi="Nunito" w:eastAsia="Nunito" w:cs="Nunito"/>
        </w:rPr>
        <w:br/>
      </w:r>
    </w:p>
    <w:p w:rsidR="007813F4" w:rsidRDefault="009511AE" w14:paraId="0000011B" w14:textId="77777777">
      <w:pPr>
        <w:rPr>
          <w:rFonts w:ascii="Nunito" w:hAnsi="Nunito" w:eastAsia="Nunito" w:cs="Nunito"/>
        </w:rPr>
      </w:pPr>
      <w:r>
        <w:rPr>
          <w:rFonts w:ascii="Nunito" w:hAnsi="Nunito" w:eastAsia="Nunito" w:cs="Nunito"/>
        </w:rPr>
        <w:t>For datasets that include personal identifiers (ie. personally identifiable data), datasets will be encrypted by the original data holder and transferred to UCT through a secure data transfer that uses TLS encryption.</w:t>
      </w:r>
    </w:p>
    <w:p w:rsidR="007813F4" w:rsidP="54902136" w:rsidRDefault="0E5C9AB3" w14:paraId="0000011C" w14:textId="50FE0E91">
      <w:pPr>
        <w:pStyle w:val="Heading2"/>
        <w:ind w:left="0"/>
        <w:rPr>
          <w:rFonts w:eastAsia="Nunito" w:cs="Nunito"/>
        </w:rPr>
        <w:pPrChange w:author="Craig Parker" w:date="2024-08-04T19:14:00Z" w:id="1138">
          <w:pPr>
            <w:pStyle w:val="Heading2"/>
          </w:pPr>
        </w:pPrChange>
      </w:pPr>
      <w:bookmarkStart w:name="_Toc172635230" w:id="1139"/>
      <w:bookmarkStart w:name="_Toc1277942500" w:id="1140"/>
      <w:bookmarkStart w:name="_Toc1165531752" w:id="1797796928"/>
      <w:r w:rsidRPr="54902136" w:rsidR="54902136">
        <w:rPr>
          <w:rFonts w:eastAsia="Nunito" w:cs="Nunito"/>
        </w:rPr>
        <w:t>8.3. Storage isolation</w:t>
      </w:r>
      <w:bookmarkEnd w:id="1139"/>
      <w:bookmarkEnd w:id="1140"/>
      <w:bookmarkEnd w:id="1797796928"/>
    </w:p>
    <w:p w:rsidR="007813F4" w:rsidRDefault="009511AE" w14:paraId="0000011D" w14:textId="77777777">
      <w:pPr>
        <w:rPr>
          <w:rFonts w:ascii="Nunito" w:hAnsi="Nunito" w:eastAsia="Nunito" w:cs="Nunito"/>
        </w:rPr>
      </w:pPr>
      <w:r>
        <w:rPr>
          <w:rFonts w:ascii="Nunito" w:hAnsi="Nunito" w:eastAsia="Nunito" w:cs="Nunito"/>
        </w:rPr>
        <w:t>Encrypted data will be stored in an isolated virtual storage server that is only accessible to the private data team.</w:t>
      </w:r>
    </w:p>
    <w:p w:rsidR="007813F4" w:rsidRDefault="007813F4" w14:paraId="0000011E" w14:textId="77777777">
      <w:pPr>
        <w:rPr>
          <w:rFonts w:ascii="Nunito" w:hAnsi="Nunito" w:eastAsia="Nunito" w:cs="Nunito"/>
        </w:rPr>
      </w:pPr>
    </w:p>
    <w:p w:rsidR="007813F4" w:rsidP="54902136" w:rsidRDefault="0E5C9AB3" w14:paraId="0000011F" w14:textId="27F57EF2">
      <w:pPr>
        <w:pStyle w:val="Heading2"/>
        <w:ind w:left="0"/>
        <w:rPr>
          <w:rFonts w:eastAsia="Nunito" w:cs="Nunito"/>
        </w:rPr>
        <w:pPrChange w:author="Craig Parker" w:date="2024-08-04T19:14:00Z" w:id="1141">
          <w:pPr>
            <w:pStyle w:val="Heading2"/>
          </w:pPr>
        </w:pPrChange>
      </w:pPr>
      <w:bookmarkStart w:name="_Toc172635231" w:id="1142"/>
      <w:bookmarkStart w:name="_Toc51807315" w:id="1143"/>
      <w:bookmarkStart w:name="_Toc755252487" w:id="1500896831"/>
      <w:r w:rsidRPr="54902136" w:rsidR="54902136">
        <w:rPr>
          <w:rFonts w:eastAsia="Nunito" w:cs="Nunito"/>
        </w:rPr>
        <w:t>8.3. Network firewall and Virtual Private Network</w:t>
      </w:r>
      <w:bookmarkEnd w:id="1142"/>
      <w:bookmarkEnd w:id="1143"/>
      <w:bookmarkEnd w:id="1500896831"/>
    </w:p>
    <w:p w:rsidR="007813F4" w:rsidRDefault="009511AE" w14:paraId="00000120" w14:textId="4850FCF5">
      <w:pPr>
        <w:rPr>
          <w:rFonts w:ascii="Nunito" w:hAnsi="Nunito" w:eastAsia="Nunito" w:cs="Nunito"/>
        </w:rPr>
      </w:pPr>
      <w:r>
        <w:rPr>
          <w:rFonts w:ascii="Nunito" w:hAnsi="Nunito" w:eastAsia="Nunito" w:cs="Nunito"/>
        </w:rPr>
        <w:t xml:space="preserve">CSAG compute infrastructure </w:t>
      </w:r>
      <w:del w:author="Craig Parker" w:date="2024-07-16T12:12:00Z" w:id="1144">
        <w:r w:rsidDel="009A39DB">
          <w:rPr>
            <w:rFonts w:ascii="Nunito" w:hAnsi="Nunito" w:eastAsia="Nunito" w:cs="Nunito"/>
          </w:rPr>
          <w:delText xml:space="preserve">sits within the UCT intranet and falls under the broader UCT security policies and services.  </w:delText>
        </w:r>
      </w:del>
      <w:ins w:author="Craig Parker" w:date="2024-07-16T12:12:00Z" w:id="1145">
        <w:r w:rsidR="009A39DB">
          <w:rPr>
            <w:rFonts w:ascii="Nunito" w:hAnsi="Nunito" w:eastAsia="Nunito" w:cs="Nunito"/>
          </w:rPr>
          <w:t xml:space="preserve">is part of the UCT intranet and is covered by the broader UCT security policies and services. </w:t>
        </w:r>
      </w:ins>
      <w:r>
        <w:rPr>
          <w:rFonts w:ascii="Nunito" w:hAnsi="Nunito" w:eastAsia="Nunito" w:cs="Nunito"/>
        </w:rPr>
        <w:t xml:space="preserve">This ensures that network access to CSAG servers and computer services is carefully controlled and limited to </w:t>
      </w:r>
      <w:del w:author="Craig Parker" w:date="2024-07-16T12:12:00Z" w:id="1146">
        <w:r w:rsidDel="009A39DB">
          <w:rPr>
            <w:rFonts w:ascii="Nunito" w:hAnsi="Nunito" w:eastAsia="Nunito" w:cs="Nunito"/>
          </w:rPr>
          <w:delText xml:space="preserve">authorized </w:delText>
        </w:r>
      </w:del>
      <w:ins w:author="Craig Parker" w:date="2024-07-16T12:12:00Z" w:id="1147">
        <w:r w:rsidR="009A39DB">
          <w:rPr>
            <w:rFonts w:ascii="Nunito" w:hAnsi="Nunito" w:eastAsia="Nunito" w:cs="Nunito"/>
          </w:rPr>
          <w:t xml:space="preserve">authorised </w:t>
        </w:r>
      </w:ins>
      <w:r>
        <w:rPr>
          <w:rFonts w:ascii="Nunito" w:hAnsi="Nunito" w:eastAsia="Nunito" w:cs="Nunito"/>
        </w:rPr>
        <w:t>users only.</w:t>
      </w:r>
    </w:p>
    <w:p w:rsidR="007813F4" w:rsidRDefault="007813F4" w14:paraId="00000121" w14:textId="77777777">
      <w:pPr>
        <w:rPr>
          <w:rFonts w:ascii="Nunito" w:hAnsi="Nunito" w:eastAsia="Nunito" w:cs="Nunito"/>
        </w:rPr>
      </w:pPr>
    </w:p>
    <w:p w:rsidR="007813F4" w:rsidRDefault="009511AE" w14:paraId="00000122" w14:textId="77777777">
      <w:pPr>
        <w:rPr>
          <w:rFonts w:ascii="Nunito" w:hAnsi="Nunito" w:eastAsia="Nunito" w:cs="Nunito"/>
          <w:i/>
        </w:rPr>
      </w:pPr>
      <w:r>
        <w:rPr>
          <w:rFonts w:ascii="Nunito" w:hAnsi="Nunito" w:eastAsia="Nunito" w:cs="Nunito"/>
          <w:i/>
        </w:rPr>
        <w:t>UCT broader security policy</w:t>
      </w:r>
    </w:p>
    <w:p w:rsidR="007813F4" w:rsidRDefault="00036D26" w14:paraId="00000123" w14:textId="77777777">
      <w:pPr>
        <w:rPr>
          <w:rFonts w:ascii="Nunito" w:hAnsi="Nunito" w:eastAsia="Nunito" w:cs="Nunito"/>
        </w:rPr>
      </w:pPr>
      <w:hyperlink r:id="rId18">
        <w:r w:rsidR="009511AE">
          <w:rPr>
            <w:rFonts w:ascii="Nunito" w:hAnsi="Nunito" w:eastAsia="Nunito" w:cs="Nunito"/>
            <w:color w:val="1155CC"/>
            <w:u w:val="single"/>
          </w:rPr>
          <w:t>http://www.icts.uct.ac.za/sites/default/files/image_tool/images/286/UCT_Information_Security_Policy_PC03_2020.pdf</w:t>
        </w:r>
      </w:hyperlink>
    </w:p>
    <w:p w:rsidR="007813F4" w:rsidRDefault="007813F4" w14:paraId="00000124" w14:textId="77777777">
      <w:pPr>
        <w:rPr>
          <w:rFonts w:ascii="Nunito" w:hAnsi="Nunito" w:eastAsia="Nunito" w:cs="Nunito"/>
          <w:b/>
        </w:rPr>
      </w:pPr>
    </w:p>
    <w:p w:rsidR="007813F4" w:rsidRDefault="009511AE" w14:paraId="00000125" w14:textId="77777777">
      <w:pPr>
        <w:rPr>
          <w:rFonts w:ascii="Nunito" w:hAnsi="Nunito" w:eastAsia="Nunito" w:cs="Nunito"/>
        </w:rPr>
      </w:pPr>
      <w:r>
        <w:rPr>
          <w:rFonts w:ascii="Nunito" w:hAnsi="Nunito" w:eastAsia="Nunito" w:cs="Nunito"/>
        </w:rPr>
        <w:t>UCT ICTS implements a Cisco firewall and Cisco Virtual Private Network service to ensure that intranet access is limited to authorized UCT users only.</w:t>
      </w:r>
      <w:r>
        <w:rPr>
          <w:rFonts w:ascii="Nunito" w:hAnsi="Nunito" w:eastAsia="Nunito" w:cs="Nunito"/>
        </w:rPr>
        <w:br/>
      </w:r>
    </w:p>
    <w:p w:rsidR="007813F4" w:rsidRDefault="009511AE" w14:paraId="00000126" w14:textId="4F0C13DD">
      <w:pPr>
        <w:rPr>
          <w:rFonts w:ascii="Nunito" w:hAnsi="Nunito" w:eastAsia="Nunito" w:cs="Nunito"/>
        </w:rPr>
      </w:pPr>
      <w:r>
        <w:rPr>
          <w:rFonts w:ascii="Nunito" w:hAnsi="Nunito" w:eastAsia="Nunito" w:cs="Nunito"/>
        </w:rPr>
        <w:t>The UCT firewall policy describes the UCT firewall implementation</w:t>
      </w:r>
      <w:ins w:author="Craig Parker" w:date="2024-07-16T12:12:00Z" w:id="1148">
        <w:r w:rsidR="009A39DB">
          <w:rPr>
            <w:rFonts w:ascii="Nunito" w:hAnsi="Nunito" w:eastAsia="Nunito" w:cs="Nunito"/>
          </w:rPr>
          <w:t>,</w:t>
        </w:r>
      </w:ins>
      <w:r>
        <w:rPr>
          <w:rFonts w:ascii="Nunito" w:hAnsi="Nunito" w:eastAsia="Nunito" w:cs="Nunito"/>
        </w:rPr>
        <w:t xml:space="preserve"> which ensures that only </w:t>
      </w:r>
      <w:del w:author="Craig Parker" w:date="2024-07-16T12:12:00Z" w:id="1149">
        <w:r w:rsidDel="009A39DB">
          <w:rPr>
            <w:rFonts w:ascii="Nunito" w:hAnsi="Nunito" w:eastAsia="Nunito" w:cs="Nunito"/>
          </w:rPr>
          <w:delText xml:space="preserve">authorized </w:delText>
        </w:r>
      </w:del>
      <w:ins w:author="Craig Parker" w:date="2024-07-16T12:12:00Z" w:id="1150">
        <w:r w:rsidR="009A39DB">
          <w:rPr>
            <w:rFonts w:ascii="Nunito" w:hAnsi="Nunito" w:eastAsia="Nunito" w:cs="Nunito"/>
          </w:rPr>
          <w:t xml:space="preserve">authorised </w:t>
        </w:r>
      </w:ins>
      <w:r>
        <w:rPr>
          <w:rFonts w:ascii="Nunito" w:hAnsi="Nunito" w:eastAsia="Nunito" w:cs="Nunito"/>
        </w:rPr>
        <w:t>access to the UCT intranet occurs.</w:t>
      </w:r>
      <w:r>
        <w:rPr>
          <w:rFonts w:ascii="Nunito" w:hAnsi="Nunito" w:eastAsia="Nunito" w:cs="Nunito"/>
        </w:rPr>
        <w:br/>
      </w:r>
      <w:hyperlink r:id="rId19">
        <w:r>
          <w:rPr>
            <w:rFonts w:ascii="Nunito" w:hAnsi="Nunito" w:eastAsia="Nunito" w:cs="Nunito"/>
            <w:color w:val="1155CC"/>
            <w:u w:val="single"/>
          </w:rPr>
          <w:t>http://www.icts.uct.ac.za/uct-perimeter-firewall-policy</w:t>
        </w:r>
      </w:hyperlink>
    </w:p>
    <w:p w:rsidR="007813F4" w:rsidRDefault="007813F4" w14:paraId="00000127" w14:textId="77777777">
      <w:pPr>
        <w:rPr>
          <w:rFonts w:ascii="Nunito" w:hAnsi="Nunito" w:eastAsia="Nunito" w:cs="Nunito"/>
        </w:rPr>
      </w:pPr>
    </w:p>
    <w:p w:rsidR="007813F4" w:rsidRDefault="009511AE" w14:paraId="00000128" w14:textId="7F158E94">
      <w:pPr>
        <w:rPr>
          <w:rFonts w:ascii="Nunito" w:hAnsi="Nunito" w:eastAsia="Nunito" w:cs="Nunito"/>
        </w:rPr>
      </w:pPr>
      <w:r>
        <w:rPr>
          <w:rFonts w:ascii="Nunito" w:hAnsi="Nunito" w:eastAsia="Nunito" w:cs="Nunito"/>
        </w:rPr>
        <w:t xml:space="preserve">These </w:t>
      </w:r>
      <w:del w:author="Craig Parker" w:date="2024-07-16T12:12:00Z" w:id="1151">
        <w:r w:rsidDel="009A39DB">
          <w:rPr>
            <w:rFonts w:ascii="Nunito" w:hAnsi="Nunito" w:eastAsia="Nunito" w:cs="Nunito"/>
          </w:rPr>
          <w:delText>network level security measures ensure that access to the UCT intranet is controlled to</w:delText>
        </w:r>
      </w:del>
      <w:ins w:author="Craig Parker" w:date="2024-07-16T12:12:00Z" w:id="1152">
        <w:r w:rsidR="009A39DB">
          <w:rPr>
            <w:rFonts w:ascii="Nunito" w:hAnsi="Nunito" w:eastAsia="Nunito" w:cs="Nunito"/>
          </w:rPr>
          <w:t>network-level security measures ensure that access to the UCT intranet is controlled by</w:t>
        </w:r>
      </w:ins>
      <w:r>
        <w:rPr>
          <w:rFonts w:ascii="Nunito" w:hAnsi="Nunito" w:eastAsia="Nunito" w:cs="Nunito"/>
        </w:rPr>
        <w:t xml:space="preserve"> </w:t>
      </w:r>
      <w:del w:author="Craig Parker" w:date="2024-07-16T12:12:00Z" w:id="1153">
        <w:r w:rsidDel="009A39DB">
          <w:rPr>
            <w:rFonts w:ascii="Nunito" w:hAnsi="Nunito" w:eastAsia="Nunito" w:cs="Nunito"/>
          </w:rPr>
          <w:delText xml:space="preserve">authorized </w:delText>
        </w:r>
      </w:del>
      <w:ins w:author="Craig Parker" w:date="2024-07-16T12:12:00Z" w:id="1154">
        <w:r w:rsidR="009A39DB">
          <w:rPr>
            <w:rFonts w:ascii="Nunito" w:hAnsi="Nunito" w:eastAsia="Nunito" w:cs="Nunito"/>
          </w:rPr>
          <w:t xml:space="preserve">authorised </w:t>
        </w:r>
      </w:ins>
      <w:r>
        <w:rPr>
          <w:rFonts w:ascii="Nunito" w:hAnsi="Nunito" w:eastAsia="Nunito" w:cs="Nunito"/>
        </w:rPr>
        <w:t>UCT users.  Furthermore, CSAG server access is controlled by CSAG authentication and authorization as described below.</w:t>
      </w:r>
      <w:r>
        <w:rPr>
          <w:rFonts w:ascii="Nunito" w:hAnsi="Nunito" w:eastAsia="Nunito" w:cs="Nunito"/>
        </w:rPr>
        <w:br/>
      </w:r>
    </w:p>
    <w:p w:rsidR="007813F4" w:rsidP="54902136" w:rsidRDefault="0E5C9AB3" w14:paraId="00000129" w14:textId="6148DDEE">
      <w:pPr>
        <w:pStyle w:val="Heading2"/>
        <w:ind w:left="0"/>
        <w:rPr>
          <w:rFonts w:eastAsia="Nunito" w:cs="Nunito"/>
        </w:rPr>
        <w:pPrChange w:author="Craig Parker" w:date="2024-08-04T19:14:00Z" w:id="1155">
          <w:pPr>
            <w:pStyle w:val="Heading2"/>
          </w:pPr>
        </w:pPrChange>
      </w:pPr>
      <w:bookmarkStart w:name="_Toc172635232" w:id="1156"/>
      <w:bookmarkStart w:name="_Toc732649300" w:id="1157"/>
      <w:bookmarkStart w:name="_Toc1926379277" w:id="232841037"/>
      <w:r w:rsidRPr="54902136" w:rsidR="54902136">
        <w:rPr>
          <w:rFonts w:eastAsia="Nunito" w:cs="Nunito"/>
        </w:rPr>
        <w:t xml:space="preserve">8.4. Local authentication and </w:t>
      </w:r>
      <w:del w:author="Craig Parker" w:date="2024-07-31T13:02:00Z" w:id="1418880701">
        <w:r w:rsidRPr="54902136" w:rsidDel="54902136">
          <w:rPr>
            <w:rFonts w:eastAsia="Nunito" w:cs="Nunito"/>
          </w:rPr>
          <w:delText>authorization</w:delText>
        </w:r>
      </w:del>
      <w:bookmarkEnd w:id="1156"/>
      <w:ins w:author="Craig Parker" w:date="2024-07-31T13:02:00Z" w:id="1541421279">
        <w:r w:rsidRPr="54902136" w:rsidR="54902136">
          <w:rPr>
            <w:rFonts w:eastAsia="Nunito" w:cs="Nunito"/>
          </w:rPr>
          <w:t>authorisation</w:t>
        </w:r>
      </w:ins>
      <w:bookmarkEnd w:id="1157"/>
      <w:bookmarkEnd w:id="232841037"/>
    </w:p>
    <w:p w:rsidR="007813F4" w:rsidRDefault="009511AE" w14:paraId="0000012A" w14:textId="35C6833B">
      <w:pPr>
        <w:rPr>
          <w:rFonts w:ascii="Nunito" w:hAnsi="Nunito" w:eastAsia="Nunito" w:cs="Nunito"/>
        </w:rPr>
      </w:pPr>
      <w:r>
        <w:rPr>
          <w:rFonts w:ascii="Nunito" w:hAnsi="Nunito" w:eastAsia="Nunito" w:cs="Nunito"/>
        </w:rPr>
        <w:t xml:space="preserve">While CSAG compute servers sit within </w:t>
      </w:r>
      <w:del w:author="Craig Parker" w:date="2024-07-31T13:03:00Z" w:id="1160">
        <w:r w:rsidDel="00E16D7A">
          <w:rPr>
            <w:rFonts w:ascii="Nunito" w:hAnsi="Nunito" w:eastAsia="Nunito" w:cs="Nunito"/>
          </w:rPr>
          <w:delText>UCTs intranet, the CSAG/UCT platform (storage and compute infrastructure) implements an independent authentication and authorization service (Linux filesystem and LDAP authentication).  Access to restricted datasets will therefore</w:delText>
        </w:r>
      </w:del>
      <w:ins w:author="Craig Parker" w:date="2024-07-31T13:03:00Z" w:id="1161">
        <w:r w:rsidR="00E16D7A">
          <w:rPr>
            <w:rFonts w:ascii="Nunito" w:hAnsi="Nunito" w:eastAsia="Nunito" w:cs="Nunito"/>
          </w:rPr>
          <w:t>UCT's intranet, the CSAG/UCT platform (storage and compute infrastructure) implements an independent authentication and authorization service (Linux filesystem and LDAP authentication). Access to restricted datasets will, therefore,</w:t>
        </w:r>
      </w:ins>
      <w:r>
        <w:rPr>
          <w:rFonts w:ascii="Nunito" w:hAnsi="Nunito" w:eastAsia="Nunito" w:cs="Nunito"/>
        </w:rPr>
        <w:t xml:space="preserve"> be ensured through both UCT authentication protocols and internal CSAG DMP authentication and authorizations.</w:t>
      </w:r>
    </w:p>
    <w:p w:rsidR="007813F4" w:rsidP="0E5C9AB3" w:rsidRDefault="0E5C9AB3" w14:paraId="0000012B" w14:textId="73D3B393">
      <w:pPr>
        <w:pStyle w:val="Heading1"/>
        <w:rPr>
          <w:rFonts w:ascii="Nunito" w:hAnsi="Nunito" w:eastAsia="Nunito" w:cs="Nunito"/>
        </w:rPr>
      </w:pPr>
      <w:bookmarkStart w:name="_Toc172635233" w:id="1162"/>
      <w:bookmarkStart w:name="_Toc1591144493" w:id="1163"/>
      <w:commentRangeStart w:id="1164"/>
      <w:commentRangeStart w:id="1165"/>
      <w:commentRangeStart w:id="1166"/>
      <w:bookmarkStart w:name="_Toc1219565423" w:id="1466346788"/>
      <w:r w:rsidRPr="54902136" w:rsidR="54902136">
        <w:rPr>
          <w:rFonts w:ascii="Nunito" w:hAnsi="Nunito" w:eastAsia="Nunito" w:cs="Nunito"/>
        </w:rPr>
        <w:t xml:space="preserve">9. Data </w:t>
      </w:r>
      <w:ins w:author="Craig Parker" w:date="2024-08-04T19:17:00Z" w:id="1187758027">
        <w:r w:rsidRPr="54902136" w:rsidR="54902136">
          <w:rPr>
            <w:rFonts w:ascii="Nunito" w:hAnsi="Nunito" w:eastAsia="Nunito" w:cs="Nunito"/>
          </w:rPr>
          <w:t>s</w:t>
        </w:r>
      </w:ins>
      <w:r w:rsidRPr="54902136" w:rsidR="54902136">
        <w:rPr>
          <w:rFonts w:ascii="Nunito" w:hAnsi="Nunito" w:eastAsia="Nunito" w:cs="Nunito"/>
        </w:rPr>
        <w:t xml:space="preserve">haring and </w:t>
      </w:r>
      <w:ins w:author="Craig Parker" w:date="2024-08-04T19:18:00Z" w:id="1160591821">
        <w:r w:rsidRPr="54902136" w:rsidR="54902136">
          <w:rPr>
            <w:rFonts w:ascii="Nunito" w:hAnsi="Nunito" w:eastAsia="Nunito" w:cs="Nunito"/>
          </w:rPr>
          <w:t>op</w:t>
        </w:r>
      </w:ins>
      <w:r w:rsidRPr="54902136" w:rsidR="54902136">
        <w:rPr>
          <w:rFonts w:ascii="Nunito" w:hAnsi="Nunito" w:eastAsia="Nunito" w:cs="Nunito"/>
        </w:rPr>
        <w:t xml:space="preserve">en </w:t>
      </w:r>
      <w:ins w:author="Craig Parker" w:date="2024-08-04T19:17:00Z" w:id="344834647">
        <w:r w:rsidRPr="54902136" w:rsidR="54902136">
          <w:rPr>
            <w:rFonts w:ascii="Nunito" w:hAnsi="Nunito" w:eastAsia="Nunito" w:cs="Nunito"/>
          </w:rPr>
          <w:t>a</w:t>
        </w:r>
      </w:ins>
      <w:r w:rsidRPr="54902136" w:rsidR="54902136">
        <w:rPr>
          <w:rFonts w:ascii="Nunito" w:hAnsi="Nunito" w:eastAsia="Nunito" w:cs="Nunito"/>
        </w:rPr>
        <w:t>ccess</w:t>
      </w:r>
      <w:commentRangeEnd w:id="1164"/>
      <w:r>
        <w:rPr>
          <w:rStyle w:val="CommentReference"/>
        </w:rPr>
        <w:commentReference w:id="1164"/>
      </w:r>
      <w:commentRangeEnd w:id="1165"/>
      <w:r>
        <w:rPr>
          <w:rStyle w:val="CommentReference"/>
        </w:rPr>
        <w:commentReference w:id="1165"/>
      </w:r>
      <w:commentRangeEnd w:id="1166"/>
      <w:r>
        <w:rPr>
          <w:rStyle w:val="CommentReference"/>
        </w:rPr>
        <w:commentReference w:id="1166"/>
      </w:r>
      <w:bookmarkEnd w:id="1162"/>
      <w:bookmarkEnd w:id="1163"/>
      <w:bookmarkEnd w:id="1466346788"/>
    </w:p>
    <w:p w:rsidR="007813F4" w:rsidRDefault="009511AE" w14:paraId="0000012C" w14:textId="698C7E21">
      <w:pPr>
        <w:rPr>
          <w:rFonts w:ascii="Nunito" w:hAnsi="Nunito" w:eastAsia="Nunito" w:cs="Nunito"/>
        </w:rPr>
      </w:pPr>
      <w:r>
        <w:rPr>
          <w:rFonts w:ascii="Nunito" w:hAnsi="Nunito" w:eastAsia="Nunito" w:cs="Nunito"/>
        </w:rPr>
        <w:t>According to the Research Data Management policy, ‘publicly funded research data are a public good, produced in the public interest, which should be made openly available with as few restrictions as possible in a timely and responsible manner’. Data is</w:t>
      </w:r>
      <w:del w:author="Craig Parker" w:date="2024-07-09T11:42:00Z" w:id="1170">
        <w:r w:rsidDel="002116FB">
          <w:rPr>
            <w:rFonts w:ascii="Nunito" w:hAnsi="Nunito" w:eastAsia="Nunito" w:cs="Nunito"/>
          </w:rPr>
          <w:delText xml:space="preserve"> therefore open by default, closed by exception (e.g. privately-funded research,</w:delText>
        </w:r>
      </w:del>
      <w:ins w:author="Craig Parker" w:date="2024-07-09T11:42:00Z" w:id="1171">
        <w:r w:rsidR="002116FB">
          <w:rPr>
            <w:rFonts w:ascii="Nunito" w:hAnsi="Nunito" w:eastAsia="Nunito" w:cs="Nunito"/>
          </w:rPr>
          <w:t xml:space="preserve">, therefore, open by default and closed by exception (e.g. </w:t>
        </w:r>
      </w:ins>
      <w:ins w:author="Craig Parker" w:date="2024-07-16T12:12:00Z" w:id="1172">
        <w:r w:rsidR="009A39DB">
          <w:rPr>
            <w:rFonts w:ascii="Nunito" w:hAnsi="Nunito" w:eastAsia="Nunito" w:cs="Nunito"/>
          </w:rPr>
          <w:t>privately funded</w:t>
        </w:r>
      </w:ins>
      <w:ins w:author="Craig Parker" w:date="2024-07-09T11:42:00Z" w:id="1173">
        <w:r w:rsidR="002116FB">
          <w:rPr>
            <w:rFonts w:ascii="Nunito" w:hAnsi="Nunito" w:eastAsia="Nunito" w:cs="Nunito"/>
          </w:rPr>
          <w:t xml:space="preserve"> research</w:t>
        </w:r>
      </w:ins>
      <w:r>
        <w:rPr>
          <w:rFonts w:ascii="Nunito" w:hAnsi="Nunito" w:eastAsia="Nunito" w:cs="Nunito"/>
        </w:rPr>
        <w:t xml:space="preserve"> or research with commercialisation possibilities). </w:t>
      </w:r>
    </w:p>
    <w:p w:rsidR="007813F4" w:rsidRDefault="007813F4" w14:paraId="0000012D" w14:textId="77777777">
      <w:pPr>
        <w:rPr>
          <w:rFonts w:ascii="Nunito" w:hAnsi="Nunito" w:eastAsia="Nunito" w:cs="Nunito"/>
        </w:rPr>
      </w:pPr>
    </w:p>
    <w:p w:rsidR="007813F4" w:rsidRDefault="009511AE" w14:paraId="0000012E" w14:textId="77777777">
      <w:pPr>
        <w:rPr>
          <w:rFonts w:ascii="Nunito" w:hAnsi="Nunito" w:eastAsia="Nunito" w:cs="Nunito"/>
        </w:rPr>
      </w:pPr>
      <w:r>
        <w:rPr>
          <w:rFonts w:ascii="Nunito" w:hAnsi="Nunito" w:eastAsia="Nunito" w:cs="Nunito"/>
          <w:b/>
        </w:rPr>
        <w:t>Restrictions to data sharing</w:t>
      </w:r>
    </w:p>
    <w:p w:rsidR="007813F4" w:rsidRDefault="009511AE" w14:paraId="0000012F" w14:textId="77777777">
      <w:pPr>
        <w:rPr>
          <w:rFonts w:ascii="Nunito" w:hAnsi="Nunito" w:eastAsia="Nunito" w:cs="Nunito"/>
        </w:rPr>
      </w:pPr>
      <w:r>
        <w:rPr>
          <w:rFonts w:ascii="Nunito" w:hAnsi="Nunito" w:eastAsia="Nunito" w:cs="Nunito"/>
        </w:rPr>
        <w:t xml:space="preserve">According to Section 4.6 of the </w:t>
      </w:r>
      <w:hyperlink r:id="rId20">
        <w:r>
          <w:rPr>
            <w:rFonts w:ascii="Nunito" w:hAnsi="Nunito" w:eastAsia="Nunito" w:cs="Nunito"/>
            <w:color w:val="000080"/>
            <w:u w:val="single"/>
          </w:rPr>
          <w:t>UCT Research Data Management policy</w:t>
        </w:r>
      </w:hyperlink>
      <w:r>
        <w:rPr>
          <w:rFonts w:ascii="Nunito" w:hAnsi="Nunito" w:eastAsia="Nunito" w:cs="Nunito"/>
        </w:rPr>
        <w:t xml:space="preserve">, </w:t>
      </w:r>
    </w:p>
    <w:p w:rsidR="007813F4" w:rsidRDefault="007813F4" w14:paraId="00000130" w14:textId="77777777">
      <w:pPr>
        <w:rPr>
          <w:rFonts w:ascii="Nunito" w:hAnsi="Nunito" w:eastAsia="Nunito" w:cs="Nunito"/>
        </w:rPr>
      </w:pPr>
    </w:p>
    <w:p w:rsidR="007813F4" w:rsidRDefault="009511AE" w14:paraId="00000131" w14:textId="77777777">
      <w:pPr>
        <w:rPr>
          <w:rFonts w:ascii="Nunito" w:hAnsi="Nunito" w:eastAsia="Nunito" w:cs="Nunito"/>
        </w:rPr>
      </w:pPr>
      <w:r>
        <w:rPr>
          <w:rFonts w:ascii="Nunito" w:hAnsi="Nunito" w:eastAsia="Nunito" w:cs="Nunito"/>
        </w:rPr>
        <w:t xml:space="preserve">"[n]ecessary constraints on the availability of data include the protection of personal data; the protection of intellectual property; the protection of commercial interests of project partners; and security concerns."  </w:t>
      </w:r>
    </w:p>
    <w:p w:rsidR="007813F4" w:rsidRDefault="007813F4" w14:paraId="00000132" w14:textId="77777777">
      <w:pPr>
        <w:rPr>
          <w:rFonts w:ascii="Nunito" w:hAnsi="Nunito" w:eastAsia="Nunito" w:cs="Nunito"/>
        </w:rPr>
      </w:pPr>
    </w:p>
    <w:p w:rsidR="007813F4" w:rsidRDefault="009511AE" w14:paraId="00000133" w14:textId="76EE3F58">
      <w:pPr>
        <w:rPr>
          <w:rFonts w:ascii="Nunito" w:hAnsi="Nunito" w:eastAsia="Nunito" w:cs="Nunito"/>
        </w:rPr>
      </w:pPr>
      <w:r>
        <w:rPr>
          <w:rFonts w:ascii="Nunito" w:hAnsi="Nunito" w:eastAsia="Nunito" w:cs="Nunito"/>
        </w:rPr>
        <w:t xml:space="preserve">Strategies to limit restrictions may include </w:t>
      </w:r>
      <w:del w:author="Craig Parker" w:date="2024-07-16T11:59:00Z" w:id="1174">
        <w:r w:rsidDel="007A6FBB">
          <w:rPr>
            <w:rFonts w:ascii="Nunito" w:hAnsi="Nunito" w:eastAsia="Nunito" w:cs="Nunito"/>
          </w:rPr>
          <w:delText>data being de-identified (see above), gaining participant consent for data sharing;</w:delText>
        </w:r>
      </w:del>
      <w:ins w:author="Craig Parker" w:date="2024-07-16T11:59:00Z" w:id="1175">
        <w:r w:rsidR="007A6FBB">
          <w:rPr>
            <w:rFonts w:ascii="Nunito" w:hAnsi="Nunito" w:eastAsia="Nunito" w:cs="Nunito"/>
          </w:rPr>
          <w:t>de-identifying data (see above), gaining participant consent for data sharing,</w:t>
        </w:r>
      </w:ins>
      <w:r>
        <w:rPr>
          <w:rFonts w:ascii="Nunito" w:hAnsi="Nunito" w:eastAsia="Nunito" w:cs="Nunito"/>
        </w:rPr>
        <w:t xml:space="preserve"> and gaining copyright permissions.</w:t>
      </w:r>
    </w:p>
    <w:p w:rsidR="007813F4" w:rsidRDefault="007813F4" w14:paraId="00000134" w14:textId="77777777">
      <w:pPr>
        <w:rPr>
          <w:rFonts w:ascii="Nunito" w:hAnsi="Nunito" w:eastAsia="Nunito" w:cs="Nunito"/>
        </w:rPr>
      </w:pPr>
    </w:p>
    <w:p w:rsidR="007813F4" w:rsidRDefault="009511AE" w14:paraId="00000135" w14:textId="77777777">
      <w:pPr>
        <w:rPr>
          <w:rFonts w:ascii="Nunito" w:hAnsi="Nunito" w:eastAsia="Nunito" w:cs="Nunito"/>
          <w:b/>
        </w:rPr>
      </w:pPr>
      <w:r>
        <w:rPr>
          <w:rFonts w:ascii="Nunito" w:hAnsi="Nunito" w:eastAsia="Nunito" w:cs="Nunito"/>
          <w:b/>
        </w:rPr>
        <w:t>Discoverability</w:t>
      </w:r>
    </w:p>
    <w:p w:rsidR="007813F4" w:rsidRDefault="009511AE" w14:paraId="00000136" w14:textId="77777777">
      <w:pPr>
        <w:rPr>
          <w:rFonts w:ascii="Nunito" w:hAnsi="Nunito" w:eastAsia="Nunito" w:cs="Nunito"/>
        </w:rPr>
      </w:pPr>
      <w:r>
        <w:rPr>
          <w:rFonts w:ascii="Nunito" w:hAnsi="Nunito" w:eastAsia="Nunito" w:cs="Nunito"/>
        </w:rPr>
        <w:t>The HEAT Center and DMAC will implement FAIR principles:</w:t>
      </w:r>
    </w:p>
    <w:p w:rsidR="007813F4" w:rsidRDefault="007813F4" w14:paraId="00000137" w14:textId="77777777">
      <w:pPr>
        <w:rPr>
          <w:rFonts w:ascii="Nunito" w:hAnsi="Nunito" w:eastAsia="Nunito" w:cs="Nunito"/>
        </w:rPr>
      </w:pPr>
    </w:p>
    <w:p w:rsidR="007813F4" w:rsidRDefault="009511AE" w14:paraId="00000138" w14:textId="6DC173E0">
      <w:pPr>
        <w:numPr>
          <w:ilvl w:val="0"/>
          <w:numId w:val="14"/>
        </w:numPr>
        <w:pBdr>
          <w:top w:val="nil"/>
          <w:left w:val="nil"/>
          <w:bottom w:val="nil"/>
          <w:right w:val="nil"/>
          <w:between w:val="nil"/>
        </w:pBdr>
        <w:spacing w:before="240" w:after="240" w:line="240" w:lineRule="auto"/>
      </w:pPr>
      <w:r>
        <w:rPr>
          <w:rFonts w:ascii="Nunito" w:hAnsi="Nunito" w:eastAsia="Nunito" w:cs="Nunito"/>
          <w:color w:val="000000"/>
        </w:rPr>
        <w:t xml:space="preserve">Data will be </w:t>
      </w:r>
      <w:r>
        <w:rPr>
          <w:rFonts w:ascii="Nunito" w:hAnsi="Nunito" w:eastAsia="Nunito" w:cs="Nunito"/>
          <w:b/>
          <w:color w:val="000000"/>
        </w:rPr>
        <w:t>findable</w:t>
      </w:r>
      <w:r>
        <w:rPr>
          <w:rFonts w:ascii="Nunito" w:hAnsi="Nunito" w:eastAsia="Nunito" w:cs="Nunito"/>
          <w:color w:val="000000"/>
        </w:rPr>
        <w:t xml:space="preserve"> through publically accessible and searchable meta-data indexes (need to decide if the DS-I Africa ODSP is going to be the primary </w:t>
      </w:r>
      <w:del w:author="Craig Parker" w:date="2024-07-09T11:42:00Z" w:id="1176">
        <w:r w:rsidDel="00707C35">
          <w:rPr>
            <w:rFonts w:ascii="Nunito" w:hAnsi="Nunito" w:eastAsia="Nunito" w:cs="Nunito"/>
            <w:color w:val="000000"/>
          </w:rPr>
          <w:delText xml:space="preserve">mechanisms </w:delText>
        </w:r>
      </w:del>
      <w:ins w:author="Craig Parker" w:date="2024-07-09T11:42:00Z" w:id="1177">
        <w:r w:rsidR="00707C35">
          <w:rPr>
            <w:rFonts w:ascii="Nunito" w:hAnsi="Nunito" w:eastAsia="Nunito" w:cs="Nunito"/>
            <w:color w:val="000000"/>
          </w:rPr>
          <w:t xml:space="preserve">mechanism </w:t>
        </w:r>
      </w:ins>
      <w:r>
        <w:rPr>
          <w:rFonts w:ascii="Nunito" w:hAnsi="Nunito" w:eastAsia="Nunito" w:cs="Nunito"/>
          <w:color w:val="000000"/>
        </w:rPr>
        <w:t>for meta-data search</w:t>
      </w:r>
      <w:del w:author="Craig Parker" w:date="2024-07-09T11:42:00Z" w:id="1178">
        <w:r w:rsidDel="00707C35">
          <w:rPr>
            <w:rFonts w:ascii="Nunito" w:hAnsi="Nunito" w:eastAsia="Nunito" w:cs="Nunito"/>
            <w:color w:val="000000"/>
          </w:rPr>
          <w:delText xml:space="preserve">, </w:delText>
        </w:r>
      </w:del>
      <w:ins w:author="Craig Parker" w:date="2024-07-09T11:42:00Z" w:id="1179">
        <w:r w:rsidR="00707C35">
          <w:rPr>
            <w:rFonts w:ascii="Nunito" w:hAnsi="Nunito" w:eastAsia="Nunito" w:cs="Nunito"/>
            <w:color w:val="000000"/>
          </w:rPr>
          <w:t xml:space="preserve">; </w:t>
        </w:r>
      </w:ins>
      <w:r>
        <w:rPr>
          <w:rFonts w:ascii="Nunito" w:hAnsi="Nunito" w:eastAsia="Nunito" w:cs="Nunito"/>
          <w:color w:val="000000"/>
        </w:rPr>
        <w:t>UCT also hosts the ZivaHub repository)</w:t>
      </w:r>
    </w:p>
    <w:p w:rsidR="007813F4" w:rsidRDefault="009511AE" w14:paraId="00000139" w14:textId="2E45AE48">
      <w:pPr>
        <w:numPr>
          <w:ilvl w:val="0"/>
          <w:numId w:val="14"/>
        </w:numPr>
        <w:pBdr>
          <w:top w:val="nil"/>
          <w:left w:val="nil"/>
          <w:bottom w:val="nil"/>
          <w:right w:val="nil"/>
          <w:between w:val="nil"/>
        </w:pBdr>
        <w:spacing w:before="240" w:after="240" w:line="240" w:lineRule="auto"/>
      </w:pPr>
      <w:r>
        <w:rPr>
          <w:rFonts w:ascii="Nunito" w:hAnsi="Nunito" w:eastAsia="Nunito" w:cs="Nunito"/>
          <w:color w:val="000000"/>
        </w:rPr>
        <w:t xml:space="preserve">Data will be </w:t>
      </w:r>
      <w:r>
        <w:rPr>
          <w:rFonts w:ascii="Nunito" w:hAnsi="Nunito" w:eastAsia="Nunito" w:cs="Nunito"/>
          <w:b/>
          <w:color w:val="000000"/>
        </w:rPr>
        <w:t>accessible</w:t>
      </w:r>
      <w:r>
        <w:rPr>
          <w:rFonts w:ascii="Nunito" w:hAnsi="Nunito" w:eastAsia="Nunito" w:cs="Nunito"/>
          <w:color w:val="000000"/>
        </w:rPr>
        <w:t xml:space="preserve"> either openly through a </w:t>
      </w:r>
      <w:del w:author="Craig Parker" w:date="2024-07-09T11:42:00Z" w:id="1180">
        <w:r w:rsidDel="002116FB">
          <w:rPr>
            <w:rFonts w:ascii="Nunito" w:hAnsi="Nunito" w:eastAsia="Nunito" w:cs="Nunito"/>
            <w:color w:val="000000"/>
          </w:rPr>
          <w:delText>public facing</w:delText>
        </w:r>
      </w:del>
      <w:ins w:author="Craig Parker" w:date="2024-07-09T11:42:00Z" w:id="1181">
        <w:r w:rsidR="002116FB">
          <w:rPr>
            <w:rFonts w:ascii="Nunito" w:hAnsi="Nunito" w:eastAsia="Nunito" w:cs="Nunito"/>
            <w:color w:val="000000"/>
          </w:rPr>
          <w:t>public-facing</w:t>
        </w:r>
      </w:ins>
      <w:r>
        <w:rPr>
          <w:rFonts w:ascii="Nunito" w:hAnsi="Nunito" w:eastAsia="Nunito" w:cs="Nunito"/>
          <w:color w:val="000000"/>
        </w:rPr>
        <w:t xml:space="preserve"> component of the DMP data repository</w:t>
      </w:r>
      <w:del w:author="Craig Parker" w:date="2024-07-09T11:42:00Z" w:id="1182">
        <w:r w:rsidDel="002116FB">
          <w:rPr>
            <w:rFonts w:ascii="Nunito" w:hAnsi="Nunito" w:eastAsia="Nunito" w:cs="Nunito"/>
            <w:color w:val="000000"/>
          </w:rPr>
          <w:delText>,</w:delText>
        </w:r>
      </w:del>
      <w:r>
        <w:rPr>
          <w:rFonts w:ascii="Nunito" w:hAnsi="Nunito" w:eastAsia="Nunito" w:cs="Nunito"/>
          <w:color w:val="000000"/>
        </w:rPr>
        <w:t xml:space="preserve"> or through a data access request to DMAC (where a Data Sharing Agreement is required)</w:t>
      </w:r>
    </w:p>
    <w:p w:rsidR="007813F4" w:rsidRDefault="009511AE" w14:paraId="0000013A" w14:textId="77777777">
      <w:pPr>
        <w:numPr>
          <w:ilvl w:val="0"/>
          <w:numId w:val="14"/>
        </w:numPr>
        <w:pBdr>
          <w:top w:val="nil"/>
          <w:left w:val="nil"/>
          <w:bottom w:val="nil"/>
          <w:right w:val="nil"/>
          <w:between w:val="nil"/>
        </w:pBdr>
        <w:spacing w:before="240" w:after="240" w:line="240" w:lineRule="auto"/>
      </w:pPr>
      <w:r>
        <w:rPr>
          <w:rFonts w:ascii="Nunito" w:hAnsi="Nunito" w:eastAsia="Nunito" w:cs="Nunito"/>
          <w:b/>
        </w:rPr>
        <w:t>Interoperability</w:t>
      </w:r>
      <w:r>
        <w:rPr>
          <w:rFonts w:ascii="Nunito" w:hAnsi="Nunito" w:eastAsia="Nunito" w:cs="Nunito"/>
          <w:color w:val="000000"/>
        </w:rPr>
        <w:t xml:space="preserve"> will be enabled through the strict adherence to established data and meta-data standards (see above)</w:t>
      </w:r>
    </w:p>
    <w:p w:rsidR="007813F4" w:rsidRDefault="009511AE" w14:paraId="0000013B" w14:textId="7C51D136">
      <w:pPr>
        <w:numPr>
          <w:ilvl w:val="0"/>
          <w:numId w:val="14"/>
        </w:numPr>
        <w:pBdr>
          <w:top w:val="nil"/>
          <w:left w:val="nil"/>
          <w:bottom w:val="nil"/>
          <w:right w:val="nil"/>
          <w:between w:val="nil"/>
        </w:pBdr>
        <w:spacing w:before="240" w:after="240" w:line="240" w:lineRule="auto"/>
      </w:pPr>
      <w:r>
        <w:rPr>
          <w:rFonts w:ascii="Nunito" w:hAnsi="Nunito" w:eastAsia="Nunito" w:cs="Nunito"/>
          <w:b/>
          <w:color w:val="000000"/>
        </w:rPr>
        <w:t xml:space="preserve">Reuse </w:t>
      </w:r>
      <w:r>
        <w:rPr>
          <w:rFonts w:ascii="Nunito" w:hAnsi="Nunito" w:eastAsia="Nunito" w:cs="Nunito"/>
          <w:color w:val="000000"/>
        </w:rPr>
        <w:t xml:space="preserve">will be supported through rigorous </w:t>
      </w:r>
      <w:del w:author="Craig Parker" w:date="2024-07-09T11:42:00Z" w:id="1183">
        <w:r w:rsidDel="00707C35">
          <w:rPr>
            <w:rFonts w:ascii="Nunito" w:hAnsi="Nunito" w:eastAsia="Nunito" w:cs="Nunito"/>
            <w:color w:val="000000"/>
          </w:rPr>
          <w:delText>documentation of the data</w:delText>
        </w:r>
      </w:del>
      <w:ins w:author="Craig Parker" w:date="2024-07-09T11:42:00Z" w:id="1184">
        <w:r w:rsidR="00707C35">
          <w:rPr>
            <w:rFonts w:ascii="Nunito" w:hAnsi="Nunito" w:eastAsia="Nunito" w:cs="Nunito"/>
            <w:color w:val="000000"/>
          </w:rPr>
          <w:t>data documentation,</w:t>
        </w:r>
      </w:ins>
      <w:r>
        <w:rPr>
          <w:rFonts w:ascii="Nunito" w:hAnsi="Nunito" w:eastAsia="Nunito" w:cs="Nunito"/>
          <w:color w:val="000000"/>
        </w:rPr>
        <w:t xml:space="preserve"> including limitations and guidance for reuse. </w:t>
      </w:r>
    </w:p>
    <w:p w:rsidR="007813F4" w:rsidRDefault="007813F4" w14:paraId="0000013C" w14:textId="77777777">
      <w:pPr>
        <w:rPr>
          <w:rFonts w:ascii="Nunito" w:hAnsi="Nunito" w:eastAsia="Nunito" w:cs="Nunito"/>
        </w:rPr>
      </w:pPr>
    </w:p>
    <w:p w:rsidR="007813F4" w:rsidRDefault="007813F4" w14:paraId="0000013D" w14:textId="77777777">
      <w:pPr>
        <w:rPr>
          <w:rFonts w:ascii="Nunito" w:hAnsi="Nunito" w:eastAsia="Nunito" w:cs="Nunito"/>
          <w:highlight w:val="yellow"/>
        </w:rPr>
      </w:pPr>
    </w:p>
    <w:p w:rsidR="007813F4" w:rsidRDefault="007813F4" w14:paraId="0000013E" w14:textId="77777777">
      <w:pPr>
        <w:rPr>
          <w:rFonts w:ascii="Nunito" w:hAnsi="Nunito" w:eastAsia="Nunito" w:cs="Nunito"/>
          <w:highlight w:val="yellow"/>
        </w:rPr>
      </w:pPr>
    </w:p>
    <w:p w:rsidR="007813F4" w:rsidRDefault="007813F4" w14:paraId="0000013F" w14:textId="77777777">
      <w:pPr>
        <w:rPr>
          <w:rFonts w:ascii="Nunito" w:hAnsi="Nunito" w:eastAsia="Nunito" w:cs="Nunito"/>
        </w:rPr>
      </w:pPr>
    </w:p>
    <w:p w:rsidR="007813F4" w:rsidRDefault="0E5C9AB3" w14:paraId="00000140" w14:textId="0AE9037E">
      <w:pPr>
        <w:pStyle w:val="Heading1"/>
        <w:spacing w:before="280" w:line="240" w:lineRule="auto"/>
        <w:rPr>
          <w:rFonts w:ascii="Nunito" w:hAnsi="Nunito" w:eastAsia="Nunito" w:cs="Nunito"/>
        </w:rPr>
      </w:pPr>
      <w:bookmarkStart w:name="_Toc172635234" w:id="1185"/>
      <w:bookmarkStart w:name="_Toc1484169327" w:id="1186"/>
      <w:bookmarkStart w:name="_Toc1050298947" w:id="1147840347"/>
      <w:r w:rsidRPr="54902136" w:rsidR="54902136">
        <w:rPr>
          <w:rFonts w:ascii="Nunito" w:hAnsi="Nunito" w:eastAsia="Nunito" w:cs="Nunito"/>
        </w:rPr>
        <w:t>10. Procedure for making data available to qualified individuals</w:t>
      </w:r>
      <w:bookmarkEnd w:id="1185"/>
      <w:bookmarkEnd w:id="1186"/>
      <w:bookmarkEnd w:id="1147840347"/>
    </w:p>
    <w:p w:rsidR="007813F4" w:rsidRDefault="009511AE" w14:paraId="00000141" w14:textId="4C3036E0">
      <w:pPr>
        <w:jc w:val="both"/>
        <w:rPr>
          <w:rFonts w:ascii="Nunito" w:hAnsi="Nunito" w:eastAsia="Nunito" w:cs="Nunito"/>
        </w:rPr>
      </w:pPr>
      <w:r>
        <w:rPr>
          <w:rFonts w:ascii="Nunito" w:hAnsi="Nunito" w:eastAsia="Nunito" w:cs="Nunito"/>
        </w:rPr>
        <w:t>The SC will develop a Data Access Request Form</w:t>
      </w:r>
      <w:ins w:author="Craig Parker" w:date="2024-07-09T11:43:00Z" w:id="1187">
        <w:r w:rsidR="00707C35">
          <w:rPr>
            <w:rFonts w:ascii="Nunito" w:hAnsi="Nunito" w:eastAsia="Nunito" w:cs="Nunito"/>
          </w:rPr>
          <w:t>,</w:t>
        </w:r>
      </w:ins>
      <w:r>
        <w:rPr>
          <w:rFonts w:ascii="Nunito" w:hAnsi="Nunito" w:eastAsia="Nunito" w:cs="Nunito"/>
        </w:rPr>
        <w:t xml:space="preserve"> which people requesting data </w:t>
      </w:r>
      <w:del w:author="Craig Parker" w:date="2024-07-09T11:43:00Z" w:id="1188">
        <w:r w:rsidDel="00707C35">
          <w:rPr>
            <w:rFonts w:ascii="Nunito" w:hAnsi="Nunito" w:eastAsia="Nunito" w:cs="Nunito"/>
          </w:rPr>
          <w:delText>need to complete prior to consideration of</w:delText>
        </w:r>
      </w:del>
      <w:ins w:author="Craig Parker" w:date="2024-07-09T11:43:00Z" w:id="1189">
        <w:r w:rsidR="00707C35">
          <w:rPr>
            <w:rFonts w:ascii="Nunito" w:hAnsi="Nunito" w:eastAsia="Nunito" w:cs="Nunito"/>
          </w:rPr>
          <w:t>must complete before considering</w:t>
        </w:r>
      </w:ins>
      <w:r>
        <w:rPr>
          <w:rFonts w:ascii="Nunito" w:hAnsi="Nunito" w:eastAsia="Nunito" w:cs="Nunito"/>
        </w:rPr>
        <w:t xml:space="preserve"> their request. The form will include a proposal outline of the intended research</w:t>
      </w:r>
      <w:del w:author="Craig Parker" w:date="2024-07-16T11:59:00Z" w:id="1190">
        <w:r w:rsidDel="007A6FBB">
          <w:rPr>
            <w:rFonts w:ascii="Nunito" w:hAnsi="Nunito" w:eastAsia="Nunito" w:cs="Nunito"/>
          </w:rPr>
          <w:delText xml:space="preserve">, </w:delText>
        </w:r>
      </w:del>
      <w:del w:author="Craig Parker" w:date="2024-07-09T11:43:00Z" w:id="1191">
        <w:r w:rsidDel="00707C35">
          <w:rPr>
            <w:rFonts w:ascii="Nunito" w:hAnsi="Nunito" w:eastAsia="Nunito" w:cs="Nunito"/>
          </w:rPr>
          <w:delText xml:space="preserve">and </w:delText>
        </w:r>
      </w:del>
      <w:ins w:author="Craig Parker" w:date="2024-07-16T11:59:00Z" w:id="1192">
        <w:r w:rsidR="007A6FBB">
          <w:rPr>
            <w:rFonts w:ascii="Nunito" w:hAnsi="Nunito" w:eastAsia="Nunito" w:cs="Nunito"/>
          </w:rPr>
          <w:t xml:space="preserve"> and</w:t>
        </w:r>
      </w:ins>
      <w:ins w:author="Craig Parker" w:date="2024-07-09T11:43:00Z" w:id="1193">
        <w:r w:rsidR="00707C35">
          <w:rPr>
            <w:rFonts w:ascii="Nunito" w:hAnsi="Nunito" w:eastAsia="Nunito" w:cs="Nunito"/>
          </w:rPr>
          <w:t xml:space="preserve"> </w:t>
        </w:r>
      </w:ins>
      <w:r>
        <w:rPr>
          <w:rFonts w:ascii="Nunito" w:hAnsi="Nunito" w:eastAsia="Nunito" w:cs="Nunito"/>
        </w:rPr>
        <w:t>the procedures to maintain data confidentiality and security.</w:t>
      </w:r>
    </w:p>
    <w:p w:rsidR="007813F4" w:rsidRDefault="009511AE" w14:paraId="00000142" w14:textId="77777777">
      <w:pPr>
        <w:jc w:val="both"/>
        <w:rPr>
          <w:rFonts w:ascii="Nunito" w:hAnsi="Nunito" w:eastAsia="Nunito" w:cs="Nunito"/>
        </w:rPr>
      </w:pPr>
      <w:r>
        <w:rPr>
          <w:rFonts w:ascii="Nunito" w:hAnsi="Nunito" w:eastAsia="Nunito" w:cs="Nunito"/>
        </w:rPr>
        <w:t xml:space="preserve"> </w:t>
      </w:r>
    </w:p>
    <w:p w:rsidR="007813F4" w:rsidRDefault="54FBA741" w14:paraId="00000143" w14:textId="460470B9">
      <w:pPr>
        <w:jc w:val="both"/>
        <w:rPr>
          <w:rFonts w:ascii="Nunito" w:hAnsi="Nunito" w:eastAsia="Nunito" w:cs="Nunito"/>
        </w:rPr>
      </w:pPr>
      <w:r w:rsidRPr="54FBA741">
        <w:rPr>
          <w:rFonts w:ascii="Nunito" w:hAnsi="Nunito" w:eastAsia="Nunito" w:cs="Nunito"/>
        </w:rPr>
        <w:t xml:space="preserve">The SC will review and approve or reject all </w:t>
      </w:r>
      <w:del w:author="Craig Parker" w:date="2024-07-09T11:43:00Z" w:id="1194">
        <w:r w:rsidRPr="54FBA741" w:rsidDel="00707C35">
          <w:rPr>
            <w:rFonts w:ascii="Nunito" w:hAnsi="Nunito" w:eastAsia="Nunito" w:cs="Nunito"/>
          </w:rPr>
          <w:delText>requests from the research community, which includes</w:delText>
        </w:r>
      </w:del>
      <w:ins w:author="Craig Parker" w:date="2024-07-09T11:43:00Z" w:id="1195">
        <w:r w:rsidR="00707C35">
          <w:rPr>
            <w:rFonts w:ascii="Nunito" w:hAnsi="Nunito" w:eastAsia="Nunito" w:cs="Nunito"/>
          </w:rPr>
          <w:t>research community requests, including</w:t>
        </w:r>
      </w:ins>
      <w:r w:rsidRPr="54FBA741">
        <w:rPr>
          <w:rFonts w:ascii="Nunito" w:hAnsi="Nunito" w:eastAsia="Nunito" w:cs="Nunito"/>
        </w:rPr>
        <w:t xml:space="preserve"> </w:t>
      </w:r>
      <w:ins w:author="Craig Parker" w:date="2024-07-16T11:59:00Z" w:id="1196">
        <w:r w:rsidR="007A6FBB">
          <w:rPr>
            <w:rFonts w:ascii="Nunito" w:hAnsi="Nunito" w:eastAsia="Nunito" w:cs="Nunito"/>
          </w:rPr>
          <w:t xml:space="preserve">those of </w:t>
        </w:r>
      </w:ins>
      <w:r w:rsidRPr="54FBA741">
        <w:rPr>
          <w:rFonts w:ascii="Nunito" w:hAnsi="Nunito" w:eastAsia="Nunito" w:cs="Nunito"/>
        </w:rPr>
        <w:t>scientists or medical professionals working at academic, non‐profit or government institutions</w:t>
      </w:r>
      <w:del w:author="Craig Parker" w:date="2024-07-16T12:12:00Z" w:id="1197">
        <w:r w:rsidRPr="54FBA741" w:rsidDel="009A39DB">
          <w:rPr>
            <w:rFonts w:ascii="Nunito" w:hAnsi="Nunito" w:eastAsia="Nunito" w:cs="Nunito"/>
          </w:rPr>
          <w:delText>,</w:delText>
        </w:r>
      </w:del>
      <w:r w:rsidRPr="54FBA741">
        <w:rPr>
          <w:rFonts w:ascii="Nunito" w:hAnsi="Nunito" w:eastAsia="Nunito" w:cs="Nunito"/>
        </w:rPr>
        <w:t xml:space="preserve"> or commercial companies. We will ensure that all requests conform with NIH policies and procedures</w:t>
      </w:r>
      <w:ins w:author="Craig Parker" w:date="2024-07-09T11:43:00Z" w:id="1198">
        <w:r w:rsidR="00707C35">
          <w:rPr>
            <w:rFonts w:ascii="Nunito" w:hAnsi="Nunito" w:eastAsia="Nunito" w:cs="Nunito"/>
          </w:rPr>
          <w:t>,</w:t>
        </w:r>
      </w:ins>
      <w:r w:rsidRPr="54FBA741">
        <w:rPr>
          <w:rFonts w:ascii="Nunito" w:hAnsi="Nunito" w:eastAsia="Nunito" w:cs="Nunito"/>
        </w:rPr>
        <w:t xml:space="preserve"> including compliance with informed consent procedures if relevant</w:t>
      </w:r>
      <w:del w:author="Craig Parker" w:date="2024-07-09T11:43:00Z" w:id="1199">
        <w:r w:rsidRPr="54FBA741" w:rsidDel="00707C35">
          <w:rPr>
            <w:rFonts w:ascii="Nunito" w:hAnsi="Nunito" w:eastAsia="Nunito" w:cs="Nunito"/>
          </w:rPr>
          <w:delText>,</w:delText>
        </w:r>
      </w:del>
      <w:r w:rsidRPr="54FBA741">
        <w:rPr>
          <w:rFonts w:ascii="Nunito" w:hAnsi="Nunito" w:eastAsia="Nunito" w:cs="Nunito"/>
        </w:rPr>
        <w:t xml:space="preserve"> and any limitations stipulated by the institutions/investigators who contributed data to either </w:t>
      </w:r>
      <w:del w:author="Craig Parker" w:date="2024-07-09T11:43:00Z" w:id="1200">
        <w:r w:rsidRPr="54FBA741" w:rsidDel="00707C35">
          <w:rPr>
            <w:rFonts w:ascii="Nunito" w:hAnsi="Nunito" w:eastAsia="Nunito" w:cs="Nunito"/>
          </w:rPr>
          <w:delText xml:space="preserve">of the </w:delText>
        </w:r>
      </w:del>
      <w:r w:rsidRPr="54FBA741">
        <w:rPr>
          <w:rFonts w:ascii="Nunito" w:hAnsi="Nunito" w:eastAsia="Nunito" w:cs="Nunito"/>
        </w:rPr>
        <w:t xml:space="preserve">RPs. The study will comply with the principles of the Data Protection Act of the country of the participating site. Some countries may </w:t>
      </w:r>
      <w:del w:author="Craig Parker" w:date="2024-07-09T11:43:00Z" w:id="1201">
        <w:r w:rsidRPr="54FBA741" w:rsidDel="00707C35">
          <w:rPr>
            <w:rFonts w:ascii="Nunito" w:hAnsi="Nunito" w:eastAsia="Nunito" w:cs="Nunito"/>
          </w:rPr>
          <w:delText>have restrictions on</w:delText>
        </w:r>
      </w:del>
      <w:ins w:author="Craig Parker" w:date="2024-07-09T11:43:00Z" w:id="1202">
        <w:r w:rsidR="00707C35">
          <w:rPr>
            <w:rFonts w:ascii="Nunito" w:hAnsi="Nunito" w:eastAsia="Nunito" w:cs="Nunito"/>
          </w:rPr>
          <w:t>restrict</w:t>
        </w:r>
      </w:ins>
      <w:r w:rsidRPr="54FBA741">
        <w:rPr>
          <w:rFonts w:ascii="Nunito" w:hAnsi="Nunito" w:eastAsia="Nunito" w:cs="Nunito"/>
        </w:rPr>
        <w:t xml:space="preserve"> data sharing outside </w:t>
      </w:r>
      <w:del w:author="Craig Parker" w:date="2024-07-23T13:15:00Z" w:id="1203">
        <w:r w:rsidRPr="54FBA741" w:rsidDel="00F10B46">
          <w:rPr>
            <w:rFonts w:ascii="Nunito" w:hAnsi="Nunito" w:eastAsia="Nunito" w:cs="Nunito"/>
          </w:rPr>
          <w:delText xml:space="preserve">of </w:delText>
        </w:r>
      </w:del>
      <w:r w:rsidRPr="54FBA741">
        <w:rPr>
          <w:rFonts w:ascii="Nunito" w:hAnsi="Nunito" w:eastAsia="Nunito" w:cs="Nunito"/>
        </w:rPr>
        <w:t xml:space="preserve">the host country, which we will abide by. Researchers who request to share the resources of the </w:t>
      </w:r>
      <w:del w:author="Craig Parker" w:date="2024-07-08T09:29:00Z" w:id="1204">
        <w:r w:rsidRPr="54FBA741" w:rsidDel="54FBA741" w:rsidR="009511AE">
          <w:rPr>
            <w:rFonts w:ascii="Nunito" w:hAnsi="Nunito" w:eastAsia="Nunito" w:cs="Nunito"/>
          </w:rPr>
          <w:delText>HE</w:delText>
        </w:r>
        <w:r w:rsidRPr="54FBA741" w:rsidDel="54FBA741" w:rsidR="009511AE">
          <w:rPr>
            <w:rFonts w:ascii="Nunito" w:hAnsi="Nunito" w:eastAsia="Nunito" w:cs="Nunito"/>
            <w:vertAlign w:val="superscript"/>
          </w:rPr>
          <w:delText>2</w:delText>
        </w:r>
        <w:r w:rsidRPr="54FBA741" w:rsidDel="54FBA741" w:rsidR="009511AE">
          <w:rPr>
            <w:rFonts w:ascii="Nunito" w:hAnsi="Nunito" w:eastAsia="Nunito" w:cs="Nunito"/>
          </w:rPr>
          <w:delText>AT</w:delText>
        </w:r>
      </w:del>
      <w:ins w:author="Craig Parker" w:date="2024-07-08T09:29:00Z" w:id="1205">
        <w:r w:rsidRPr="54FBA741">
          <w:rPr>
            <w:rFonts w:ascii="Nunito" w:hAnsi="Nunito" w:eastAsia="Nunito" w:cs="Nunito"/>
          </w:rPr>
          <w:t>HE²AT</w:t>
        </w:r>
      </w:ins>
      <w:r w:rsidRPr="54FBA741">
        <w:rPr>
          <w:rFonts w:ascii="Nunito" w:hAnsi="Nunito" w:eastAsia="Nunito" w:cs="Nunito"/>
        </w:rPr>
        <w:t xml:space="preserve"> Center will need to agree </w:t>
      </w:r>
      <w:del w:author="Craig Parker" w:date="2024-07-16T11:59:00Z" w:id="1206">
        <w:r w:rsidRPr="54FBA741" w:rsidDel="007A6FBB">
          <w:rPr>
            <w:rFonts w:ascii="Nunito" w:hAnsi="Nunito" w:eastAsia="Nunito" w:cs="Nunito"/>
          </w:rPr>
          <w:delText>to not seek</w:delText>
        </w:r>
      </w:del>
      <w:ins w:author="Craig Parker" w:date="2024-07-16T11:59:00Z" w:id="1207">
        <w:r w:rsidR="007A6FBB">
          <w:rPr>
            <w:rFonts w:ascii="Nunito" w:hAnsi="Nunito" w:eastAsia="Nunito" w:cs="Nunito"/>
          </w:rPr>
          <w:t>not to seek</w:t>
        </w:r>
      </w:ins>
      <w:r w:rsidRPr="54FBA741">
        <w:rPr>
          <w:rFonts w:ascii="Nunito" w:hAnsi="Nunito" w:eastAsia="Nunito" w:cs="Nunito"/>
        </w:rPr>
        <w:t xml:space="preserve"> to identify individuals within the dataset, not distribute the data to any other entity, keep the data secure, and acknowledge the </w:t>
      </w:r>
      <w:del w:author="Craig Parker" w:date="2024-07-08T09:29:00Z" w:id="1208">
        <w:r w:rsidRPr="54FBA741" w:rsidDel="54FBA741" w:rsidR="009511AE">
          <w:rPr>
            <w:rFonts w:ascii="Nunito" w:hAnsi="Nunito" w:eastAsia="Nunito" w:cs="Nunito"/>
          </w:rPr>
          <w:delText>HE</w:delText>
        </w:r>
        <w:r w:rsidRPr="54FBA741" w:rsidDel="54FBA741" w:rsidR="009511AE">
          <w:rPr>
            <w:rFonts w:ascii="Nunito" w:hAnsi="Nunito" w:eastAsia="Nunito" w:cs="Nunito"/>
            <w:vertAlign w:val="superscript"/>
          </w:rPr>
          <w:delText>2</w:delText>
        </w:r>
        <w:r w:rsidRPr="54FBA741" w:rsidDel="54FBA741" w:rsidR="009511AE">
          <w:rPr>
            <w:rFonts w:ascii="Nunito" w:hAnsi="Nunito" w:eastAsia="Nunito" w:cs="Nunito"/>
          </w:rPr>
          <w:delText>AT</w:delText>
        </w:r>
      </w:del>
      <w:ins w:author="Craig Parker" w:date="2024-07-08T09:29:00Z" w:id="1209">
        <w:r w:rsidRPr="54FBA741">
          <w:rPr>
            <w:rFonts w:ascii="Nunito" w:hAnsi="Nunito" w:eastAsia="Nunito" w:cs="Nunito"/>
          </w:rPr>
          <w:t>HE²AT</w:t>
        </w:r>
      </w:ins>
      <w:r w:rsidRPr="54FBA741">
        <w:rPr>
          <w:rFonts w:ascii="Nunito" w:hAnsi="Nunito" w:eastAsia="Nunito" w:cs="Nunito"/>
        </w:rPr>
        <w:t xml:space="preserve"> Center and DS-I Africa as appropriate in publications and presentations (the exact acknowledgement text to be agreed among the DS-I Africa Program). Further, researchers who share the Center’s resources will be strongly encouraged to collaborate with and train African investigators as part of </w:t>
      </w:r>
      <w:del w:author="Craig Parker" w:date="2024-07-09T11:43:00Z" w:id="1210">
        <w:r w:rsidRPr="54FBA741" w:rsidDel="00707C35">
          <w:rPr>
            <w:rFonts w:ascii="Nunito" w:hAnsi="Nunito" w:eastAsia="Nunito" w:cs="Nunito"/>
          </w:rPr>
          <w:delText>the work they conduct</w:delText>
        </w:r>
      </w:del>
      <w:ins w:author="Craig Parker" w:date="2024-07-09T11:43:00Z" w:id="1211">
        <w:r w:rsidR="00707C35">
          <w:rPr>
            <w:rFonts w:ascii="Nunito" w:hAnsi="Nunito" w:eastAsia="Nunito" w:cs="Nunito"/>
          </w:rPr>
          <w:t>their work</w:t>
        </w:r>
      </w:ins>
      <w:r w:rsidRPr="54FBA741">
        <w:rPr>
          <w:rFonts w:ascii="Nunito" w:hAnsi="Nunito" w:eastAsia="Nunito" w:cs="Nunito"/>
        </w:rPr>
        <w:t xml:space="preserve"> with the resources shared.</w:t>
      </w:r>
    </w:p>
    <w:p w:rsidR="007813F4" w:rsidRDefault="009511AE" w14:paraId="00000144" w14:textId="77777777">
      <w:pPr>
        <w:jc w:val="both"/>
        <w:rPr>
          <w:rFonts w:ascii="Nunito" w:hAnsi="Nunito" w:eastAsia="Nunito" w:cs="Nunito"/>
        </w:rPr>
      </w:pPr>
      <w:r>
        <w:rPr>
          <w:rFonts w:ascii="Nunito" w:hAnsi="Nunito" w:eastAsia="Nunito" w:cs="Nunito"/>
        </w:rPr>
        <w:t xml:space="preserve"> </w:t>
      </w:r>
    </w:p>
    <w:p w:rsidR="007813F4" w:rsidRDefault="009511AE" w14:paraId="00000145" w14:textId="79E1F858">
      <w:pPr>
        <w:jc w:val="both"/>
        <w:rPr>
          <w:rFonts w:ascii="Nunito" w:hAnsi="Nunito" w:eastAsia="Nunito" w:cs="Nunito"/>
        </w:rPr>
      </w:pPr>
      <w:r>
        <w:rPr>
          <w:rFonts w:ascii="Nunito" w:hAnsi="Nunito" w:eastAsia="Nunito" w:cs="Nunito"/>
        </w:rPr>
        <w:t xml:space="preserve">There may be exceptions to the </w:t>
      </w:r>
      <w:del w:author="Craig Parker" w:date="2024-07-09T11:43:00Z" w:id="1212">
        <w:r w:rsidDel="00707C35">
          <w:rPr>
            <w:rFonts w:ascii="Nunito" w:hAnsi="Nunito" w:eastAsia="Nunito" w:cs="Nunito"/>
          </w:rPr>
          <w:delText>resource sharing</w:delText>
        </w:r>
      </w:del>
      <w:ins w:author="Craig Parker" w:date="2024-07-09T11:43:00Z" w:id="1213">
        <w:r w:rsidR="00707C35">
          <w:rPr>
            <w:rFonts w:ascii="Nunito" w:hAnsi="Nunito" w:eastAsia="Nunito" w:cs="Nunito"/>
          </w:rPr>
          <w:t>resource-sharing</w:t>
        </w:r>
      </w:ins>
      <w:r>
        <w:rPr>
          <w:rFonts w:ascii="Nunito" w:hAnsi="Nunito" w:eastAsia="Nunito" w:cs="Nunito"/>
        </w:rPr>
        <w:t xml:space="preserve"> plans outlined above. Firstly, there may be considerations around intellectual property protections for the research products that the consortium aims to </w:t>
      </w:r>
      <w:del w:author="Craig Parker" w:date="2024-07-09T11:43:00Z" w:id="1214">
        <w:r w:rsidDel="00707C35">
          <w:rPr>
            <w:rFonts w:ascii="Nunito" w:hAnsi="Nunito" w:eastAsia="Nunito" w:cs="Nunito"/>
          </w:rPr>
          <w:delText>commercialize</w:delText>
        </w:r>
      </w:del>
      <w:ins w:author="Craig Parker" w:date="2024-07-09T11:43:00Z" w:id="1215">
        <w:r w:rsidR="00707C35">
          <w:rPr>
            <w:rFonts w:ascii="Nunito" w:hAnsi="Nunito" w:eastAsia="Nunito" w:cs="Nunito"/>
          </w:rPr>
          <w:t>commercialise</w:t>
        </w:r>
      </w:ins>
      <w:r>
        <w:rPr>
          <w:rFonts w:ascii="Nunito" w:hAnsi="Nunito" w:eastAsia="Nunito" w:cs="Nunito"/>
        </w:rPr>
        <w:t xml:space="preserve">. Decisions about resource sharing in these circumstances will follow the NIH policies in this regard, including those on resource sharing, disseminating unique research resources, and program income </w:t>
      </w:r>
      <w:r>
        <w:rPr>
          <w:rFonts w:ascii="Nunito" w:hAnsi="Nunito" w:eastAsia="Nunito" w:cs="Nunito"/>
          <w:vertAlign w:val="superscript"/>
        </w:rPr>
        <w:t>[1, 2]</w:t>
      </w:r>
      <w:r>
        <w:rPr>
          <w:rFonts w:ascii="Nunito" w:hAnsi="Nunito" w:eastAsia="Nunito" w:cs="Nunito"/>
        </w:rPr>
        <w:t xml:space="preserve">. The NIH will </w:t>
      </w:r>
      <w:del w:author="Craig Parker" w:date="2024-07-09T11:44:00Z" w:id="1216">
        <w:r w:rsidDel="00707C35">
          <w:rPr>
            <w:rFonts w:ascii="Nunito" w:hAnsi="Nunito" w:eastAsia="Nunito" w:cs="Nunito"/>
          </w:rPr>
          <w:delText>be provided with</w:delText>
        </w:r>
      </w:del>
      <w:ins w:author="Craig Parker" w:date="2024-07-09T11:44:00Z" w:id="1217">
        <w:r w:rsidR="00707C35">
          <w:rPr>
            <w:rFonts w:ascii="Nunito" w:hAnsi="Nunito" w:eastAsia="Nunito" w:cs="Nunito"/>
          </w:rPr>
          <w:t>receive</w:t>
        </w:r>
      </w:ins>
      <w:r>
        <w:rPr>
          <w:rFonts w:ascii="Nunito" w:hAnsi="Nunito" w:eastAsia="Nunito" w:cs="Nunito"/>
        </w:rPr>
        <w:t xml:space="preserve"> a copy of documents or samples of these products developed under the grant award (e.g. the Digital App).  A large portion of the data we will use in the Project activities will be drawn from the IBM</w:t>
      </w:r>
      <w:del w:author="Craig Parker" w:date="2024-07-23T13:15:00Z" w:id="1218">
        <w:r w:rsidDel="00F10B46">
          <w:rPr>
            <w:rFonts w:ascii="Nunito" w:hAnsi="Nunito" w:eastAsia="Nunito" w:cs="Nunito"/>
          </w:rPr>
          <w:delText>-PAIRS</w:delText>
        </w:r>
      </w:del>
      <w:r>
        <w:rPr>
          <w:rFonts w:ascii="Nunito" w:hAnsi="Nunito" w:eastAsia="Nunito" w:cs="Nunito"/>
        </w:rPr>
        <w:t xml:space="preserve"> platform, which contains several datasets that require a license for access. We will thus not be able to share those datasets without permission from the licensee.</w:t>
      </w:r>
    </w:p>
    <w:p w:rsidR="007813F4" w:rsidRDefault="009511AE" w14:paraId="00000146" w14:textId="77777777">
      <w:pPr>
        <w:jc w:val="both"/>
        <w:rPr>
          <w:rFonts w:ascii="Nunito" w:hAnsi="Nunito" w:eastAsia="Nunito" w:cs="Nunito"/>
        </w:rPr>
      </w:pPr>
      <w:r>
        <w:rPr>
          <w:rFonts w:ascii="Nunito" w:hAnsi="Nunito" w:eastAsia="Nunito" w:cs="Nunito"/>
        </w:rPr>
        <w:t xml:space="preserve"> </w:t>
      </w:r>
    </w:p>
    <w:p w:rsidR="007813F4" w:rsidRDefault="00F10B46" w14:paraId="00000147" w14:textId="00CA93DE">
      <w:pPr>
        <w:jc w:val="both"/>
        <w:rPr>
          <w:rFonts w:ascii="Nunito" w:hAnsi="Nunito" w:eastAsia="Nunito" w:cs="Nunito"/>
        </w:rPr>
      </w:pPr>
      <w:ins w:author="Craig Parker" w:date="2024-07-23T13:15:00Z" w:id="1219">
        <w:r>
          <w:rPr>
            <w:rFonts w:ascii="Nunito" w:hAnsi="Nunito" w:eastAsia="Nunito" w:cs="Nunito"/>
          </w:rPr>
          <w:t>The</w:t>
        </w:r>
      </w:ins>
      <w:del w:author="Craig Parker" w:date="2024-07-23T13:15:00Z" w:id="1220">
        <w:r w:rsidDel="00F10B46" w:rsidR="009511AE">
          <w:rPr>
            <w:rFonts w:ascii="Nunito" w:hAnsi="Nunito" w:eastAsia="Nunito" w:cs="Nunito"/>
          </w:rPr>
          <w:delText>Clearly, the</w:delText>
        </w:r>
      </w:del>
      <w:r w:rsidR="009511AE">
        <w:rPr>
          <w:rFonts w:ascii="Nunito" w:hAnsi="Nunito" w:eastAsia="Nunito" w:cs="Nunito"/>
        </w:rPr>
        <w:t xml:space="preserve"> rights and privacy of individuals who participate in research must be protected at all times. Thus, data intended for broader use should be free of identifiers that would permit linkages to individual research participants and variables that could lead to deductive disclosure of the identity of individual subjects.  All data shared beyond the HEAT Center will be de-identified following the </w:t>
      </w:r>
      <w:del w:author="Craig Parker" w:date="2024-07-16T12:13:00Z" w:id="1221">
        <w:r w:rsidDel="009A39DB" w:rsidR="009511AE">
          <w:rPr>
            <w:rFonts w:ascii="Nunito" w:hAnsi="Nunito" w:eastAsia="Nunito" w:cs="Nunito"/>
          </w:rPr>
          <w:delText>procedures described above</w:delText>
        </w:r>
      </w:del>
      <w:ins w:author="Craig Parker" w:date="2024-07-16T12:13:00Z" w:id="1222">
        <w:r w:rsidR="009A39DB">
          <w:rPr>
            <w:rFonts w:ascii="Nunito" w:hAnsi="Nunito" w:eastAsia="Nunito" w:cs="Nunito"/>
          </w:rPr>
          <w:t>abovementioned procedures</w:t>
        </w:r>
      </w:ins>
      <w:r w:rsidR="009511AE">
        <w:rPr>
          <w:rFonts w:ascii="Nunito" w:hAnsi="Nunito" w:eastAsia="Nunito" w:cs="Nunito"/>
        </w:rPr>
        <w:t>.  Requests for original data containing personally identifiable or sensitive information will be referred back to the original study.</w:t>
      </w:r>
    </w:p>
    <w:p w:rsidR="007813F4" w:rsidRDefault="009511AE" w14:paraId="00000148" w14:textId="77777777">
      <w:pPr>
        <w:jc w:val="both"/>
        <w:rPr>
          <w:rFonts w:ascii="Nunito" w:hAnsi="Nunito" w:eastAsia="Nunito" w:cs="Nunito"/>
        </w:rPr>
      </w:pPr>
      <w:r>
        <w:rPr>
          <w:rFonts w:ascii="Nunito" w:hAnsi="Nunito" w:eastAsia="Nunito" w:cs="Nunito"/>
        </w:rPr>
        <w:t xml:space="preserve"> </w:t>
      </w:r>
    </w:p>
    <w:p w:rsidR="007813F4" w:rsidRDefault="54FBA741" w14:paraId="00000149" w14:textId="2509E5BE">
      <w:pPr>
        <w:jc w:val="both"/>
        <w:rPr>
          <w:rFonts w:ascii="Nunito" w:hAnsi="Nunito" w:eastAsia="Nunito" w:cs="Nunito"/>
        </w:rPr>
      </w:pPr>
      <w:r w:rsidRPr="54FBA741">
        <w:rPr>
          <w:rFonts w:ascii="Nunito" w:hAnsi="Nunito" w:eastAsia="Nunito" w:cs="Nunito"/>
        </w:rPr>
        <w:t xml:space="preserve">The </w:t>
      </w:r>
      <w:del w:author="Craig Parker" w:date="2024-07-08T09:29:00Z" w:id="1223">
        <w:r w:rsidRPr="54FBA741" w:rsidDel="54FBA741" w:rsidR="009511AE">
          <w:rPr>
            <w:rFonts w:ascii="Nunito" w:hAnsi="Nunito" w:eastAsia="Nunito" w:cs="Nunito"/>
          </w:rPr>
          <w:delText>HE</w:delText>
        </w:r>
        <w:r w:rsidRPr="54FBA741" w:rsidDel="54FBA741" w:rsidR="009511AE">
          <w:rPr>
            <w:rFonts w:ascii="Nunito" w:hAnsi="Nunito" w:eastAsia="Nunito" w:cs="Nunito"/>
            <w:vertAlign w:val="superscript"/>
          </w:rPr>
          <w:delText>2</w:delText>
        </w:r>
        <w:r w:rsidRPr="54FBA741" w:rsidDel="54FBA741" w:rsidR="009511AE">
          <w:rPr>
            <w:rFonts w:ascii="Nunito" w:hAnsi="Nunito" w:eastAsia="Nunito" w:cs="Nunito"/>
          </w:rPr>
          <w:delText>AT</w:delText>
        </w:r>
      </w:del>
      <w:ins w:author="Craig Parker" w:date="2024-07-08T09:29:00Z" w:id="1224">
        <w:r w:rsidRPr="54FBA741">
          <w:rPr>
            <w:rFonts w:ascii="Nunito" w:hAnsi="Nunito" w:eastAsia="Nunito" w:cs="Nunito"/>
          </w:rPr>
          <w:t>HE²AT</w:t>
        </w:r>
      </w:ins>
      <w:r w:rsidRPr="54FBA741">
        <w:rPr>
          <w:rFonts w:ascii="Nunito" w:hAnsi="Nunito" w:eastAsia="Nunito" w:cs="Nunito"/>
        </w:rPr>
        <w:t xml:space="preserve"> Center team will especially </w:t>
      </w:r>
      <w:del w:author="Craig Parker" w:date="2024-07-09T11:44:00Z" w:id="1225">
        <w:r w:rsidRPr="54FBA741" w:rsidDel="00707C35">
          <w:rPr>
            <w:rFonts w:ascii="Nunito" w:hAnsi="Nunito" w:eastAsia="Nunito" w:cs="Nunito"/>
          </w:rPr>
          <w:delText xml:space="preserve">endeavor </w:delText>
        </w:r>
      </w:del>
      <w:ins w:author="Craig Parker" w:date="2024-07-09T11:44:00Z" w:id="1226">
        <w:r w:rsidR="00707C35">
          <w:rPr>
            <w:rFonts w:ascii="Nunito" w:hAnsi="Nunito" w:eastAsia="Nunito" w:cs="Nunito"/>
          </w:rPr>
          <w:t>endeavour</w:t>
        </w:r>
        <w:r w:rsidRPr="54FBA741" w:rsidR="00707C35">
          <w:rPr>
            <w:rFonts w:ascii="Nunito" w:hAnsi="Nunito" w:eastAsia="Nunito" w:cs="Nunito"/>
          </w:rPr>
          <w:t xml:space="preserve"> </w:t>
        </w:r>
      </w:ins>
      <w:r w:rsidRPr="54FBA741">
        <w:rPr>
          <w:rFonts w:ascii="Nunito" w:hAnsi="Nunito" w:eastAsia="Nunito" w:cs="Nunito"/>
        </w:rPr>
        <w:t xml:space="preserve">to make the unique research resources </w:t>
      </w:r>
      <w:del w:author="Craig Parker" w:date="2024-07-09T11:44:00Z" w:id="1227">
        <w:r w:rsidRPr="54FBA741" w:rsidDel="00707C35">
          <w:rPr>
            <w:rFonts w:ascii="Nunito" w:hAnsi="Nunito" w:eastAsia="Nunito" w:cs="Nunito"/>
          </w:rPr>
          <w:delText xml:space="preserve">that </w:delText>
        </w:r>
      </w:del>
      <w:r w:rsidRPr="54FBA741">
        <w:rPr>
          <w:rFonts w:ascii="Nunito" w:hAnsi="Nunito" w:eastAsia="Nunito" w:cs="Nunito"/>
        </w:rPr>
        <w:t xml:space="preserve">we develop readily available to other researchers working on climate and health. There is a pressing need within the field to expedite </w:t>
      </w:r>
      <w:del w:author="Craig Parker" w:date="2024-07-31T13:02:00Z" w:id="1228">
        <w:r w:rsidRPr="54FBA741" w:rsidDel="00E16D7A">
          <w:rPr>
            <w:rFonts w:ascii="Nunito" w:hAnsi="Nunito" w:eastAsia="Nunito" w:cs="Nunito"/>
          </w:rPr>
          <w:delText>the translation of data</w:delText>
        </w:r>
      </w:del>
      <w:ins w:author="Craig Parker" w:date="2024-07-31T13:02:00Z" w:id="1229">
        <w:r w:rsidR="00E16D7A">
          <w:rPr>
            <w:rFonts w:ascii="Nunito" w:hAnsi="Nunito" w:eastAsia="Nunito" w:cs="Nunito"/>
          </w:rPr>
          <w:t>data translation</w:t>
        </w:r>
      </w:ins>
      <w:r w:rsidRPr="54FBA741">
        <w:rPr>
          <w:rFonts w:ascii="Nunito" w:hAnsi="Nunito" w:eastAsia="Nunito" w:cs="Nunito"/>
        </w:rPr>
        <w:t xml:space="preserve"> into knowledge</w:t>
      </w:r>
      <w:del w:author="Craig Parker" w:date="2024-07-09T11:44:00Z" w:id="1230">
        <w:r w:rsidRPr="54FBA741" w:rsidDel="00707C35">
          <w:rPr>
            <w:rFonts w:ascii="Nunito" w:hAnsi="Nunito" w:eastAsia="Nunito" w:cs="Nunito"/>
          </w:rPr>
          <w:delText xml:space="preserve"> and, in particular, into</w:delText>
        </w:r>
      </w:del>
      <w:ins w:author="Craig Parker" w:date="2024-07-09T11:44:00Z" w:id="1231">
        <w:r w:rsidR="00707C35">
          <w:rPr>
            <w:rFonts w:ascii="Nunito" w:hAnsi="Nunito" w:eastAsia="Nunito" w:cs="Nunito"/>
          </w:rPr>
          <w:t>, particularly</w:t>
        </w:r>
      </w:ins>
      <w:r w:rsidRPr="54FBA741">
        <w:rPr>
          <w:rFonts w:ascii="Nunito" w:hAnsi="Nunito" w:eastAsia="Nunito" w:cs="Nunito"/>
        </w:rPr>
        <w:t xml:space="preserve"> interventions that protect people against extreme heat and other manifestations of climate change. We thus feel obligated to expedite our responses to such data requests. Fellow researchers wishing to access the data will thus not have to wait for our research findings to be accepted for publication or </w:t>
      </w:r>
      <w:del w:author="Craig Parker" w:date="2024-07-09T11:44:00Z" w:id="1232">
        <w:r w:rsidRPr="54FBA741" w:rsidDel="00707C35">
          <w:rPr>
            <w:rFonts w:ascii="Nunito" w:hAnsi="Nunito" w:eastAsia="Nunito" w:cs="Nunito"/>
          </w:rPr>
          <w:delText xml:space="preserve">for </w:delText>
        </w:r>
      </w:del>
      <w:r w:rsidRPr="54FBA741">
        <w:rPr>
          <w:rFonts w:ascii="Nunito" w:hAnsi="Nunito" w:eastAsia="Nunito" w:cs="Nunito"/>
        </w:rPr>
        <w:t xml:space="preserve">the ‘final research data” </w:t>
      </w:r>
      <w:del w:author="Craig Parker" w:date="2024-07-09T11:44:00Z" w:id="1233">
        <w:r w:rsidRPr="54FBA741" w:rsidDel="00707C35">
          <w:rPr>
            <w:rFonts w:ascii="Nunito" w:hAnsi="Nunito" w:eastAsia="Nunito" w:cs="Nunito"/>
          </w:rPr>
          <w:delText>prior to</w:delText>
        </w:r>
      </w:del>
      <w:ins w:author="Craig Parker" w:date="2024-07-09T11:44:00Z" w:id="1234">
        <w:r w:rsidR="00707C35">
          <w:rPr>
            <w:rFonts w:ascii="Nunito" w:hAnsi="Nunito" w:eastAsia="Nunito" w:cs="Nunito"/>
          </w:rPr>
          <w:t>before</w:t>
        </w:r>
      </w:ins>
      <w:r w:rsidRPr="54FBA741">
        <w:rPr>
          <w:rFonts w:ascii="Nunito" w:hAnsi="Nunito" w:eastAsia="Nunito" w:cs="Nunito"/>
        </w:rPr>
        <w:t xml:space="preserve"> data sharing, provided the research questions they are exploring do not directly overlap with the specific question we are addressing.</w:t>
      </w:r>
    </w:p>
    <w:p w:rsidR="007813F4" w:rsidRDefault="009511AE" w14:paraId="0000014A" w14:textId="77777777">
      <w:pPr>
        <w:jc w:val="both"/>
        <w:rPr>
          <w:rFonts w:ascii="Nunito" w:hAnsi="Nunito" w:eastAsia="Nunito" w:cs="Nunito"/>
        </w:rPr>
      </w:pPr>
      <w:r>
        <w:rPr>
          <w:rFonts w:ascii="Nunito" w:hAnsi="Nunito" w:eastAsia="Nunito" w:cs="Nunito"/>
        </w:rPr>
        <w:t xml:space="preserve"> </w:t>
      </w:r>
    </w:p>
    <w:p w:rsidR="007813F4" w:rsidRDefault="54FBA741" w14:paraId="0000014B" w14:textId="0710FC9D">
      <w:pPr>
        <w:jc w:val="both"/>
        <w:rPr>
          <w:rFonts w:ascii="Nunito" w:hAnsi="Nunito" w:eastAsia="Nunito" w:cs="Nunito"/>
        </w:rPr>
      </w:pPr>
      <w:r w:rsidRPr="54FBA741">
        <w:rPr>
          <w:rFonts w:ascii="Nunito" w:hAnsi="Nunito" w:eastAsia="Nunito" w:cs="Nunito"/>
        </w:rPr>
        <w:t xml:space="preserve">The IPD in RP1 involves ‘data sharing’ on a large scale, where we </w:t>
      </w:r>
      <w:del w:author="Craig Parker" w:date="2024-07-09T11:44:00Z" w:id="1235">
        <w:r w:rsidRPr="54FBA741" w:rsidDel="00707C35">
          <w:rPr>
            <w:rFonts w:ascii="Nunito" w:hAnsi="Nunito" w:eastAsia="Nunito" w:cs="Nunito"/>
          </w:rPr>
          <w:delText>are reliant on the willingness and ability of data owners</w:delText>
        </w:r>
      </w:del>
      <w:ins w:author="Craig Parker" w:date="2024-07-09T11:44:00Z" w:id="1236">
        <w:r w:rsidR="00707C35">
          <w:rPr>
            <w:rFonts w:ascii="Nunito" w:hAnsi="Nunito" w:eastAsia="Nunito" w:cs="Nunito"/>
          </w:rPr>
          <w:t>rely on data owners' willingness and ability</w:t>
        </w:r>
      </w:ins>
      <w:r w:rsidRPr="54FBA741">
        <w:rPr>
          <w:rFonts w:ascii="Nunito" w:hAnsi="Nunito" w:eastAsia="Nunito" w:cs="Nunito"/>
        </w:rPr>
        <w:t xml:space="preserve"> to share. In that spirit, as the holders of the IPD database</w:t>
      </w:r>
      <w:ins w:author="Craig Parker" w:date="2024-07-09T11:44:00Z" w:id="1237">
        <w:r w:rsidR="00707C35">
          <w:rPr>
            <w:rFonts w:ascii="Nunito" w:hAnsi="Nunito" w:eastAsia="Nunito" w:cs="Nunito"/>
          </w:rPr>
          <w:t>,</w:t>
        </w:r>
      </w:ins>
      <w:r w:rsidRPr="54FBA741">
        <w:rPr>
          <w:rFonts w:ascii="Nunito" w:hAnsi="Nunito" w:eastAsia="Nunito" w:cs="Nunito"/>
        </w:rPr>
        <w:t xml:space="preserve"> it will be beholden </w:t>
      </w:r>
      <w:ins w:author="Craig Parker" w:date="2024-07-09T11:46:00Z" w:id="1238">
        <w:r w:rsidR="00707C35">
          <w:rPr>
            <w:rFonts w:ascii="Nunito" w:hAnsi="Nunito" w:eastAsia="Nunito" w:cs="Nunito"/>
          </w:rPr>
          <w:t xml:space="preserve">to </w:t>
        </w:r>
      </w:ins>
      <w:del w:author="Craig Parker" w:date="2024-07-09T11:44:00Z" w:id="1239">
        <w:r w:rsidRPr="54FBA741" w:rsidDel="00707C35">
          <w:rPr>
            <w:rFonts w:ascii="Nunito" w:hAnsi="Nunito" w:eastAsia="Nunito" w:cs="Nunito"/>
          </w:rPr>
          <w:delText>on us to share the data with other groups, provided the original data holders agree to sharing</w:delText>
        </w:r>
      </w:del>
      <w:ins w:author="Craig Parker" w:date="2024-07-09T11:44:00Z" w:id="1240">
        <w:r w:rsidR="00707C35">
          <w:rPr>
            <w:rFonts w:ascii="Nunito" w:hAnsi="Nunito" w:eastAsia="Nunito" w:cs="Nunito"/>
          </w:rPr>
          <w:t>us to share the data with other groups, provided the original data holders agree to share</w:t>
        </w:r>
      </w:ins>
      <w:r w:rsidRPr="54FBA741">
        <w:rPr>
          <w:rFonts w:ascii="Nunito" w:hAnsi="Nunito" w:eastAsia="Nunito" w:cs="Nunito"/>
        </w:rPr>
        <w:t xml:space="preserve"> and the procedures of </w:t>
      </w:r>
      <w:del w:author="Craig Parker" w:date="2024-07-08T09:29:00Z" w:id="1241">
        <w:r w:rsidRPr="54FBA741" w:rsidDel="54FBA741" w:rsidR="009511AE">
          <w:rPr>
            <w:rFonts w:ascii="Nunito" w:hAnsi="Nunito" w:eastAsia="Nunito" w:cs="Nunito"/>
          </w:rPr>
          <w:delText>HE</w:delText>
        </w:r>
        <w:r w:rsidRPr="54FBA741" w:rsidDel="54FBA741" w:rsidR="009511AE">
          <w:rPr>
            <w:rFonts w:ascii="Nunito" w:hAnsi="Nunito" w:eastAsia="Nunito" w:cs="Nunito"/>
            <w:vertAlign w:val="superscript"/>
          </w:rPr>
          <w:delText>2</w:delText>
        </w:r>
        <w:r w:rsidRPr="54FBA741" w:rsidDel="54FBA741" w:rsidR="009511AE">
          <w:rPr>
            <w:rFonts w:ascii="Nunito" w:hAnsi="Nunito" w:eastAsia="Nunito" w:cs="Nunito"/>
          </w:rPr>
          <w:delText>AT</w:delText>
        </w:r>
      </w:del>
      <w:ins w:author="Craig Parker" w:date="2024-07-08T09:29:00Z" w:id="1242">
        <w:r w:rsidRPr="54FBA741">
          <w:rPr>
            <w:rFonts w:ascii="Nunito" w:hAnsi="Nunito" w:eastAsia="Nunito" w:cs="Nunito"/>
          </w:rPr>
          <w:t>HE²AT</w:t>
        </w:r>
      </w:ins>
      <w:r w:rsidRPr="54FBA741">
        <w:rPr>
          <w:rFonts w:ascii="Nunito" w:hAnsi="Nunito" w:eastAsia="Nunito" w:cs="Nunito"/>
        </w:rPr>
        <w:t xml:space="preserve"> Center data sharing processes are followed. We will develop formal collaboration agreements around data sharing with the data owners who contribute data to the IPD, which </w:t>
      </w:r>
      <w:del w:author="Craig Parker" w:date="2024-07-09T11:44:00Z" w:id="1243">
        <w:r w:rsidRPr="54FBA741" w:rsidDel="00707C35">
          <w:rPr>
            <w:rFonts w:ascii="Nunito" w:hAnsi="Nunito" w:eastAsia="Nunito" w:cs="Nunito"/>
          </w:rPr>
          <w:delText xml:space="preserve">set </w:delText>
        </w:r>
      </w:del>
      <w:ins w:author="Craig Parker" w:date="2024-07-09T11:44:00Z" w:id="1244">
        <w:r w:rsidR="00707C35">
          <w:rPr>
            <w:rFonts w:ascii="Nunito" w:hAnsi="Nunito" w:eastAsia="Nunito" w:cs="Nunito"/>
          </w:rPr>
          <w:t>sets</w:t>
        </w:r>
        <w:r w:rsidRPr="54FBA741" w:rsidR="00707C35">
          <w:rPr>
            <w:rFonts w:ascii="Nunito" w:hAnsi="Nunito" w:eastAsia="Nunito" w:cs="Nunito"/>
          </w:rPr>
          <w:t xml:space="preserve"> </w:t>
        </w:r>
      </w:ins>
      <w:r w:rsidRPr="54FBA741">
        <w:rPr>
          <w:rFonts w:ascii="Nunito" w:hAnsi="Nunito" w:eastAsia="Nunito" w:cs="Nunito"/>
        </w:rPr>
        <w:t xml:space="preserve">out the terms and conditions for data reuse. This is important, </w:t>
      </w:r>
      <w:del w:author="Craig Parker" w:date="2024-07-09T11:44:00Z" w:id="1245">
        <w:r w:rsidRPr="54FBA741" w:rsidDel="00707C35">
          <w:rPr>
            <w:rFonts w:ascii="Nunito" w:hAnsi="Nunito" w:eastAsia="Nunito" w:cs="Nunito"/>
          </w:rPr>
          <w:delText>as for example</w:delText>
        </w:r>
      </w:del>
      <w:ins w:author="Craig Parker" w:date="2024-07-09T11:44:00Z" w:id="1246">
        <w:r w:rsidR="00707C35">
          <w:rPr>
            <w:rFonts w:ascii="Nunito" w:hAnsi="Nunito" w:eastAsia="Nunito" w:cs="Nunito"/>
          </w:rPr>
          <w:t>as</w:t>
        </w:r>
      </w:ins>
      <w:del w:author="Craig Parker" w:date="2024-07-09T11:46:00Z" w:id="1247">
        <w:r w:rsidRPr="54FBA741" w:rsidDel="00707C35">
          <w:rPr>
            <w:rFonts w:ascii="Nunito" w:hAnsi="Nunito" w:eastAsia="Nunito" w:cs="Nunito"/>
          </w:rPr>
          <w:delText>,</w:delText>
        </w:r>
      </w:del>
      <w:r w:rsidRPr="54FBA741">
        <w:rPr>
          <w:rFonts w:ascii="Nunito" w:hAnsi="Nunito" w:eastAsia="Nunito" w:cs="Nunito"/>
        </w:rPr>
        <w:t xml:space="preserve"> some of these investigators may not wish their data to be shared with third parties</w:t>
      </w:r>
      <w:del w:author="Craig Parker" w:date="2024-07-09T11:46:00Z" w:id="1248">
        <w:r w:rsidRPr="54FBA741" w:rsidDel="00707C35">
          <w:rPr>
            <w:rFonts w:ascii="Nunito" w:hAnsi="Nunito" w:eastAsia="Nunito" w:cs="Nunito"/>
          </w:rPr>
          <w:delText>, for example</w:delText>
        </w:r>
      </w:del>
      <w:r w:rsidRPr="54FBA741">
        <w:rPr>
          <w:rFonts w:ascii="Nunito" w:hAnsi="Nunito" w:eastAsia="Nunito" w:cs="Nunito"/>
        </w:rPr>
        <w:t xml:space="preserve">. While a willingness to share data forms the basis for an IPD and most often reflects a desire of investigators to collaborate, this may not necessarily translate into a willingness </w:t>
      </w:r>
      <w:del w:author="Craig Parker" w:date="2024-07-09T11:44:00Z" w:id="1249">
        <w:r w:rsidRPr="54FBA741" w:rsidDel="00707C35">
          <w:rPr>
            <w:rFonts w:ascii="Nunito" w:hAnsi="Nunito" w:eastAsia="Nunito" w:cs="Nunito"/>
          </w:rPr>
          <w:delText>to then share data beyond the Center</w:delText>
        </w:r>
      </w:del>
      <w:ins w:author="Craig Parker" w:date="2024-07-09T11:44:00Z" w:id="1250">
        <w:r w:rsidR="00707C35">
          <w:rPr>
            <w:rFonts w:ascii="Nunito" w:hAnsi="Nunito" w:eastAsia="Nunito" w:cs="Nunito"/>
          </w:rPr>
          <w:t>to share data beyond the Center then</w:t>
        </w:r>
      </w:ins>
      <w:r w:rsidRPr="54FBA741">
        <w:rPr>
          <w:rFonts w:ascii="Nunito" w:hAnsi="Nunito" w:eastAsia="Nunito" w:cs="Nunito"/>
        </w:rPr>
        <w:t xml:space="preserve">. Sharing </w:t>
      </w:r>
      <w:del w:author="Craig Parker" w:date="2024-07-09T11:44:00Z" w:id="1251">
        <w:r w:rsidRPr="54FBA741" w:rsidDel="00707C35">
          <w:rPr>
            <w:rFonts w:ascii="Nunito" w:hAnsi="Nunito" w:eastAsia="Nunito" w:cs="Nunito"/>
          </w:rPr>
          <w:delText xml:space="preserve">of </w:delText>
        </w:r>
      </w:del>
      <w:r w:rsidRPr="54FBA741">
        <w:rPr>
          <w:rFonts w:ascii="Nunito" w:hAnsi="Nunito" w:eastAsia="Nunito" w:cs="Nunito"/>
        </w:rPr>
        <w:t xml:space="preserve">the datasets gathered into the IPD database will thus require </w:t>
      </w:r>
      <w:ins w:author="Craig Parker" w:date="2024-07-09T11:44:00Z" w:id="1252">
        <w:r w:rsidR="00707C35">
          <w:rPr>
            <w:rFonts w:ascii="Nunito" w:hAnsi="Nunito" w:eastAsia="Nunito" w:cs="Nunito"/>
          </w:rPr>
          <w:t xml:space="preserve">a </w:t>
        </w:r>
      </w:ins>
      <w:r w:rsidRPr="54FBA741">
        <w:rPr>
          <w:rFonts w:ascii="Nunito" w:hAnsi="Nunito" w:eastAsia="Nunito" w:cs="Nunito"/>
        </w:rPr>
        <w:t xml:space="preserve">signed agreement from the original data owners and may require an application to the local IRB where the original study was done. People who </w:t>
      </w:r>
      <w:del w:author="Craig Parker" w:date="2024-07-09T11:45:00Z" w:id="1253">
        <w:r w:rsidRPr="54FBA741" w:rsidDel="00707C35">
          <w:rPr>
            <w:rFonts w:ascii="Nunito" w:hAnsi="Nunito" w:eastAsia="Nunito" w:cs="Nunito"/>
          </w:rPr>
          <w:delText xml:space="preserve">make use of the IPD database will have to undertake </w:delText>
        </w:r>
      </w:del>
      <w:ins w:author="Craig Parker" w:date="2024-07-09T11:45:00Z" w:id="1254">
        <w:r w:rsidR="00707C35">
          <w:rPr>
            <w:rFonts w:ascii="Nunito" w:hAnsi="Nunito" w:eastAsia="Nunito" w:cs="Nunito"/>
          </w:rPr>
          <w:t xml:space="preserve">use the IPD database </w:t>
        </w:r>
      </w:ins>
      <w:ins w:author="Craig Parker" w:date="2024-07-31T13:02:00Z" w:id="1255">
        <w:r w:rsidR="00E16D7A">
          <w:rPr>
            <w:rFonts w:ascii="Nunito" w:hAnsi="Nunito" w:eastAsia="Nunito" w:cs="Nunito"/>
          </w:rPr>
          <w:t>must</w:t>
        </w:r>
      </w:ins>
      <w:del w:author="Craig Parker" w:date="2024-07-31T13:02:00Z" w:id="1256">
        <w:r w:rsidRPr="54FBA741" w:rsidDel="00E16D7A">
          <w:rPr>
            <w:rFonts w:ascii="Nunito" w:hAnsi="Nunito" w:eastAsia="Nunito" w:cs="Nunito"/>
          </w:rPr>
          <w:delText>to</w:delText>
        </w:r>
      </w:del>
      <w:r w:rsidRPr="54FBA741">
        <w:rPr>
          <w:rFonts w:ascii="Nunito" w:hAnsi="Nunito" w:eastAsia="Nunito" w:cs="Nunito"/>
        </w:rPr>
        <w:t xml:space="preserve"> adhere to the authorship guidelines stipulated in the collaboration agreement signed between the </w:t>
      </w:r>
      <w:del w:author="Craig Parker" w:date="2024-07-08T09:29:00Z" w:id="1257">
        <w:r w:rsidRPr="54FBA741" w:rsidDel="54FBA741" w:rsidR="009511AE">
          <w:rPr>
            <w:rFonts w:ascii="Nunito" w:hAnsi="Nunito" w:eastAsia="Nunito" w:cs="Nunito"/>
          </w:rPr>
          <w:delText>HE</w:delText>
        </w:r>
        <w:r w:rsidRPr="54FBA741" w:rsidDel="54FBA741" w:rsidR="009511AE">
          <w:rPr>
            <w:rFonts w:ascii="Nunito" w:hAnsi="Nunito" w:eastAsia="Nunito" w:cs="Nunito"/>
            <w:vertAlign w:val="superscript"/>
          </w:rPr>
          <w:delText>2</w:delText>
        </w:r>
        <w:r w:rsidRPr="54FBA741" w:rsidDel="54FBA741" w:rsidR="009511AE">
          <w:rPr>
            <w:rFonts w:ascii="Nunito" w:hAnsi="Nunito" w:eastAsia="Nunito" w:cs="Nunito"/>
          </w:rPr>
          <w:delText>AT</w:delText>
        </w:r>
      </w:del>
      <w:ins w:author="Craig Parker" w:date="2024-07-08T09:29:00Z" w:id="1258">
        <w:r w:rsidRPr="54FBA741">
          <w:rPr>
            <w:rFonts w:ascii="Nunito" w:hAnsi="Nunito" w:eastAsia="Nunito" w:cs="Nunito"/>
          </w:rPr>
          <w:t>HE²AT</w:t>
        </w:r>
      </w:ins>
      <w:r w:rsidRPr="54FBA741">
        <w:rPr>
          <w:rFonts w:ascii="Nunito" w:hAnsi="Nunito" w:eastAsia="Nunito" w:cs="Nunito"/>
        </w:rPr>
        <w:t xml:space="preserve"> Center and the research groups who contributed their data. </w:t>
      </w:r>
    </w:p>
    <w:p w:rsidR="007813F4" w:rsidRDefault="009511AE" w14:paraId="0000014C" w14:textId="77777777">
      <w:pPr>
        <w:jc w:val="both"/>
        <w:rPr>
          <w:rFonts w:ascii="Nunito" w:hAnsi="Nunito" w:eastAsia="Nunito" w:cs="Nunito"/>
        </w:rPr>
      </w:pPr>
      <w:r>
        <w:rPr>
          <w:rFonts w:ascii="Nunito" w:hAnsi="Nunito" w:eastAsia="Nunito" w:cs="Nunito"/>
        </w:rPr>
        <w:t xml:space="preserve"> </w:t>
      </w:r>
    </w:p>
    <w:p w:rsidR="007813F4" w:rsidRDefault="54FBA741" w14:paraId="0000014D" w14:textId="04A69495">
      <w:pPr>
        <w:jc w:val="both"/>
        <w:rPr>
          <w:rFonts w:ascii="Nunito" w:hAnsi="Nunito" w:eastAsia="Nunito" w:cs="Nunito"/>
        </w:rPr>
      </w:pPr>
      <w:del w:author="Craig Parker" w:date="2024-07-09T11:46:00Z" w:id="1259">
        <w:r w:rsidRPr="54FBA741" w:rsidDel="00707C35">
          <w:rPr>
            <w:rFonts w:ascii="Nunito" w:hAnsi="Nunito" w:eastAsia="Nunito" w:cs="Nunito"/>
          </w:rPr>
          <w:delText xml:space="preserve">Of note, </w:delText>
        </w:r>
      </w:del>
      <w:ins w:author="Craig Parker" w:date="2024-07-09T11:46:00Z" w:id="1260">
        <w:r w:rsidR="00707C35">
          <w:rPr>
            <w:rFonts w:ascii="Nunito" w:hAnsi="Nunito" w:eastAsia="Nunito" w:cs="Nunito"/>
          </w:rPr>
          <w:t xml:space="preserve">It is worth noting that </w:t>
        </w:r>
      </w:ins>
      <w:r w:rsidRPr="54FBA741">
        <w:rPr>
          <w:rFonts w:ascii="Nunito" w:hAnsi="Nunito" w:eastAsia="Nunito" w:cs="Nunito"/>
        </w:rPr>
        <w:t xml:space="preserve">much of the data and resources generated by the Hub will be </w:t>
      </w:r>
      <w:del w:author="Craig Parker" w:date="2024-07-09T11:45:00Z" w:id="1261">
        <w:r w:rsidRPr="54FBA741" w:rsidDel="00707C35">
          <w:rPr>
            <w:rFonts w:ascii="Nunito" w:hAnsi="Nunito" w:eastAsia="Nunito" w:cs="Nunito"/>
          </w:rPr>
          <w:delText>useful for</w:delText>
        </w:r>
      </w:del>
      <w:ins w:author="Craig Parker" w:date="2024-07-09T11:45:00Z" w:id="1262">
        <w:r w:rsidR="00707C35">
          <w:rPr>
            <w:rFonts w:ascii="Nunito" w:hAnsi="Nunito" w:eastAsia="Nunito" w:cs="Nunito"/>
          </w:rPr>
          <w:t>helpful in</w:t>
        </w:r>
      </w:ins>
      <w:r w:rsidRPr="54FBA741">
        <w:rPr>
          <w:rFonts w:ascii="Nunito" w:hAnsi="Nunito" w:eastAsia="Nunito" w:cs="Nunito"/>
        </w:rPr>
        <w:t xml:space="preserve"> a range of other disciplines. The research resources generated by the RP2 team</w:t>
      </w:r>
      <w:del w:author="Craig Parker" w:date="2024-07-09T11:45:00Z" w:id="1263">
        <w:r w:rsidRPr="54FBA741" w:rsidDel="00707C35">
          <w:rPr>
            <w:rFonts w:ascii="Nunito" w:hAnsi="Nunito" w:eastAsia="Nunito" w:cs="Nunito"/>
          </w:rPr>
          <w:delText xml:space="preserve"> such as vulnerability-heat-health data visualization </w:delText>
        </w:r>
      </w:del>
      <w:ins w:author="Craig Parker" w:date="2024-07-09T11:45:00Z" w:id="1264">
        <w:r w:rsidR="00707C35">
          <w:rPr>
            <w:rFonts w:ascii="Nunito" w:hAnsi="Nunito" w:eastAsia="Nunito" w:cs="Nunito"/>
          </w:rPr>
          <w:t>, such as vulnerability-heat-health data visualisation,</w:t>
        </w:r>
        <w:r w:rsidRPr="54FBA741" w:rsidR="00707C35">
          <w:rPr>
            <w:rFonts w:ascii="Nunito" w:hAnsi="Nunito" w:eastAsia="Nunito" w:cs="Nunito"/>
          </w:rPr>
          <w:t xml:space="preserve"> </w:t>
        </w:r>
      </w:ins>
      <w:r w:rsidRPr="54FBA741">
        <w:rPr>
          <w:rFonts w:ascii="Nunito" w:hAnsi="Nunito" w:eastAsia="Nunito" w:cs="Nunito"/>
        </w:rPr>
        <w:t>will also potentially have a wide range of applications</w:t>
      </w:r>
      <w:del w:author="Craig Parker" w:date="2024-07-09T11:45:00Z" w:id="1265">
        <w:r w:rsidRPr="54FBA741" w:rsidDel="00707C35">
          <w:rPr>
            <w:rFonts w:ascii="Nunito" w:hAnsi="Nunito" w:eastAsia="Nunito" w:cs="Nunito"/>
          </w:rPr>
          <w:delText>,</w:delText>
        </w:r>
      </w:del>
      <w:r w:rsidRPr="54FBA741">
        <w:rPr>
          <w:rFonts w:ascii="Nunito" w:hAnsi="Nunito" w:eastAsia="Nunito" w:cs="Nunito"/>
        </w:rPr>
        <w:t xml:space="preserve"> among people working on urban geography or planning</w:t>
      </w:r>
      <w:del w:author="Craig Parker" w:date="2024-07-09T11:45:00Z" w:id="1266">
        <w:r w:rsidRPr="54FBA741" w:rsidDel="00707C35">
          <w:rPr>
            <w:rFonts w:ascii="Nunito" w:hAnsi="Nunito" w:eastAsia="Nunito" w:cs="Nunito"/>
          </w:rPr>
          <w:delText>, for example</w:delText>
        </w:r>
      </w:del>
      <w:r w:rsidRPr="54FBA741">
        <w:rPr>
          <w:rFonts w:ascii="Nunito" w:hAnsi="Nunito" w:eastAsia="Nunito" w:cs="Nunito"/>
        </w:rPr>
        <w:t>. Additionally, the datasets we will generate in the IPD in RP1 have tremendous potential to answer a wide range of questions</w:t>
      </w:r>
      <w:del w:author="Craig Parker" w:date="2024-07-09T11:45:00Z" w:id="1267">
        <w:r w:rsidRPr="54FBA741" w:rsidDel="00707C35">
          <w:rPr>
            <w:rFonts w:ascii="Nunito" w:hAnsi="Nunito" w:eastAsia="Nunito" w:cs="Nunito"/>
          </w:rPr>
          <w:delText>,</w:delText>
        </w:r>
      </w:del>
      <w:r w:rsidRPr="54FBA741">
        <w:rPr>
          <w:rFonts w:ascii="Nunito" w:hAnsi="Nunito" w:eastAsia="Nunito" w:cs="Nunito"/>
        </w:rPr>
        <w:t xml:space="preserve"> outside of environmental health. We will facilitate </w:t>
      </w:r>
      <w:del w:author="Craig Parker" w:date="2024-07-09T11:45:00Z" w:id="1268">
        <w:r w:rsidRPr="54FBA741" w:rsidDel="00707C35">
          <w:rPr>
            <w:rFonts w:ascii="Nunito" w:hAnsi="Nunito" w:eastAsia="Nunito" w:cs="Nunito"/>
          </w:rPr>
          <w:delText>access to these resources by interested parties</w:delText>
        </w:r>
      </w:del>
      <w:ins w:author="Craig Parker" w:date="2024-07-09T11:45:00Z" w:id="1269">
        <w:r w:rsidR="00707C35">
          <w:rPr>
            <w:rFonts w:ascii="Nunito" w:hAnsi="Nunito" w:eastAsia="Nunito" w:cs="Nunito"/>
          </w:rPr>
          <w:t>interested parties' access to these resources</w:t>
        </w:r>
      </w:ins>
      <w:r w:rsidRPr="54FBA741">
        <w:rPr>
          <w:rFonts w:ascii="Nunito" w:hAnsi="Nunito" w:eastAsia="Nunito" w:cs="Nunito"/>
        </w:rPr>
        <w:t xml:space="preserve">. We also </w:t>
      </w:r>
      <w:del w:author="Craig Parker" w:date="2024-07-09T11:46:00Z" w:id="1270">
        <w:r w:rsidRPr="54FBA741" w:rsidDel="00707C35">
          <w:rPr>
            <w:rFonts w:ascii="Nunito" w:hAnsi="Nunito" w:eastAsia="Nunito" w:cs="Nunito"/>
          </w:rPr>
          <w:delText xml:space="preserve">undertake to </w:delText>
        </w:r>
      </w:del>
      <w:r w:rsidRPr="54FBA741">
        <w:rPr>
          <w:rFonts w:ascii="Nunito" w:hAnsi="Nunito" w:eastAsia="Nunito" w:cs="Nunito"/>
        </w:rPr>
        <w:t xml:space="preserve">share data and resources generated by the </w:t>
      </w:r>
      <w:del w:author="Craig Parker" w:date="2024-07-08T09:29:00Z" w:id="1271">
        <w:r w:rsidRPr="54FBA741" w:rsidDel="54FBA741" w:rsidR="009511AE">
          <w:rPr>
            <w:rFonts w:ascii="Nunito" w:hAnsi="Nunito" w:eastAsia="Nunito" w:cs="Nunito"/>
          </w:rPr>
          <w:delText>HE</w:delText>
        </w:r>
        <w:r w:rsidRPr="54FBA741" w:rsidDel="54FBA741" w:rsidR="009511AE">
          <w:rPr>
            <w:rFonts w:ascii="Nunito" w:hAnsi="Nunito" w:eastAsia="Nunito" w:cs="Nunito"/>
            <w:vertAlign w:val="superscript"/>
          </w:rPr>
          <w:delText>2</w:delText>
        </w:r>
        <w:r w:rsidRPr="54FBA741" w:rsidDel="54FBA741" w:rsidR="009511AE">
          <w:rPr>
            <w:rFonts w:ascii="Nunito" w:hAnsi="Nunito" w:eastAsia="Nunito" w:cs="Nunito"/>
          </w:rPr>
          <w:delText>AT</w:delText>
        </w:r>
      </w:del>
      <w:ins w:author="Craig Parker" w:date="2024-07-08T09:29:00Z" w:id="1272">
        <w:r w:rsidRPr="54FBA741">
          <w:rPr>
            <w:rFonts w:ascii="Nunito" w:hAnsi="Nunito" w:eastAsia="Nunito" w:cs="Nunito"/>
          </w:rPr>
          <w:t>HE²AT</w:t>
        </w:r>
      </w:ins>
      <w:r w:rsidRPr="54FBA741">
        <w:rPr>
          <w:rFonts w:ascii="Nunito" w:hAnsi="Nunito" w:eastAsia="Nunito" w:cs="Nunito"/>
        </w:rPr>
        <w:t xml:space="preserve"> Center with other Hubs or components in the DS-I Africa program, wherever possible. In particular, the DS-I Africa Open Data Science Platform will be used </w:t>
      </w:r>
      <w:del w:author="Craig Parker" w:date="2024-07-09T11:46:00Z" w:id="1273">
        <w:r w:rsidRPr="54FBA741" w:rsidDel="00707C35">
          <w:rPr>
            <w:rFonts w:ascii="Nunito" w:hAnsi="Nunito" w:eastAsia="Nunito" w:cs="Nunito"/>
          </w:rPr>
          <w:delText>as a mechanism for making</w:delText>
        </w:r>
      </w:del>
      <w:ins w:author="Craig Parker" w:date="2024-07-09T11:46:00Z" w:id="1274">
        <w:r w:rsidR="00707C35">
          <w:rPr>
            <w:rFonts w:ascii="Nunito" w:hAnsi="Nunito" w:eastAsia="Nunito" w:cs="Nunito"/>
          </w:rPr>
          <w:t>to make</w:t>
        </w:r>
      </w:ins>
      <w:r w:rsidRPr="54FBA741">
        <w:rPr>
          <w:rFonts w:ascii="Nunito" w:hAnsi="Nunito" w:eastAsia="Nunito" w:cs="Nunito"/>
        </w:rPr>
        <w:t xml:space="preserve"> relevant datasets from the </w:t>
      </w:r>
      <w:del w:author="Craig Parker" w:date="2024-07-08T09:29:00Z" w:id="1275">
        <w:r w:rsidRPr="54FBA741" w:rsidDel="54FBA741" w:rsidR="009511AE">
          <w:rPr>
            <w:rFonts w:ascii="Nunito" w:hAnsi="Nunito" w:eastAsia="Nunito" w:cs="Nunito"/>
          </w:rPr>
          <w:delText>HE</w:delText>
        </w:r>
        <w:r w:rsidRPr="54FBA741" w:rsidDel="54FBA741" w:rsidR="009511AE">
          <w:rPr>
            <w:rFonts w:ascii="Nunito" w:hAnsi="Nunito" w:eastAsia="Nunito" w:cs="Nunito"/>
            <w:vertAlign w:val="superscript"/>
          </w:rPr>
          <w:delText>2</w:delText>
        </w:r>
        <w:r w:rsidRPr="54FBA741" w:rsidDel="54FBA741" w:rsidR="009511AE">
          <w:rPr>
            <w:rFonts w:ascii="Nunito" w:hAnsi="Nunito" w:eastAsia="Nunito" w:cs="Nunito"/>
          </w:rPr>
          <w:delText>AT</w:delText>
        </w:r>
      </w:del>
      <w:ins w:author="Craig Parker" w:date="2024-07-08T09:29:00Z" w:id="1276">
        <w:r w:rsidRPr="54FBA741">
          <w:rPr>
            <w:rFonts w:ascii="Nunito" w:hAnsi="Nunito" w:eastAsia="Nunito" w:cs="Nunito"/>
          </w:rPr>
          <w:t>HE²AT</w:t>
        </w:r>
      </w:ins>
      <w:r w:rsidRPr="54FBA741">
        <w:rPr>
          <w:rFonts w:ascii="Nunito" w:hAnsi="Nunito" w:eastAsia="Nunito" w:cs="Nunito"/>
        </w:rPr>
        <w:t xml:space="preserve"> Center available across the program</w:t>
      </w:r>
      <w:del w:author="Craig Parker" w:date="2024-07-09T11:46:00Z" w:id="1277">
        <w:r w:rsidRPr="54FBA741" w:rsidDel="00707C35">
          <w:rPr>
            <w:rFonts w:ascii="Nunito" w:hAnsi="Nunito" w:eastAsia="Nunito" w:cs="Nunito"/>
          </w:rPr>
          <w:delText>,</w:delText>
        </w:r>
      </w:del>
      <w:r w:rsidRPr="54FBA741">
        <w:rPr>
          <w:rFonts w:ascii="Nunito" w:hAnsi="Nunito" w:eastAsia="Nunito" w:cs="Nunito"/>
        </w:rPr>
        <w:t xml:space="preserve"> and beyond.</w:t>
      </w:r>
    </w:p>
    <w:p w:rsidR="007813F4" w:rsidRDefault="009511AE" w14:paraId="0000014E" w14:textId="77777777">
      <w:pPr>
        <w:jc w:val="both"/>
        <w:rPr>
          <w:rFonts w:ascii="Nunito" w:hAnsi="Nunito" w:eastAsia="Nunito" w:cs="Nunito"/>
          <w:b/>
        </w:rPr>
      </w:pPr>
      <w:r>
        <w:rPr>
          <w:rFonts w:ascii="Nunito" w:hAnsi="Nunito" w:eastAsia="Nunito" w:cs="Nunito"/>
          <w:b/>
        </w:rPr>
        <w:t xml:space="preserve"> </w:t>
      </w:r>
    </w:p>
    <w:p w:rsidR="007813F4" w:rsidRDefault="009511AE" w14:paraId="0000014F" w14:textId="4BBD0695">
      <w:pPr>
        <w:jc w:val="both"/>
        <w:rPr>
          <w:rFonts w:ascii="Nunito" w:hAnsi="Nunito" w:eastAsia="Nunito" w:cs="Nunito"/>
        </w:rPr>
      </w:pPr>
      <w:r>
        <w:rPr>
          <w:rFonts w:ascii="Nunito" w:hAnsi="Nunito" w:eastAsia="Nunito" w:cs="Nunito"/>
        </w:rPr>
        <w:t>In terms of the DMAC activities, data and data resources (primarily software/code) will be shared through standard protocols such as File Transfer Protocol (FTP) servers and the UCT instance of Gitlab (software version control system). UCT also hosts an open data portal</w:t>
      </w:r>
      <w:del w:author="Craig Parker" w:date="2024-07-09T11:46:00Z" w:id="1278">
        <w:r w:rsidDel="00707C35">
          <w:rPr>
            <w:rFonts w:ascii="Nunito" w:hAnsi="Nunito" w:eastAsia="Nunito" w:cs="Nunito"/>
          </w:rPr>
          <w:delText xml:space="preserve"> which will be used to make more final datasets such the urban heat vulnerability maps developed in RP2</w:delText>
        </w:r>
      </w:del>
      <w:ins w:author="Craig Parker" w:date="2024-07-09T11:46:00Z" w:id="1279">
        <w:r w:rsidR="00707C35">
          <w:rPr>
            <w:rFonts w:ascii="Nunito" w:hAnsi="Nunito" w:eastAsia="Nunito" w:cs="Nunito"/>
          </w:rPr>
          <w:t>, which will be used to make more final datasets, such as the urban heat vulnerability maps developed in RP2,</w:t>
        </w:r>
      </w:ins>
      <w:r>
        <w:rPr>
          <w:rFonts w:ascii="Nunito" w:hAnsi="Nunito" w:eastAsia="Nunito" w:cs="Nunito"/>
        </w:rPr>
        <w:t xml:space="preserve"> available following FAIR principles</w:t>
      </w:r>
      <w:r>
        <w:rPr>
          <w:rFonts w:ascii="Nunito" w:hAnsi="Nunito" w:eastAsia="Nunito" w:cs="Nunito"/>
          <w:vertAlign w:val="superscript"/>
        </w:rPr>
        <w:t>[3]</w:t>
      </w:r>
      <w:r>
        <w:rPr>
          <w:rFonts w:ascii="Nunito" w:hAnsi="Nunito" w:eastAsia="Nunito" w:cs="Nunito"/>
        </w:rPr>
        <w:t xml:space="preserve">. Data that is made publicly or otherwise available through data use and sharing agreements will be accompanied by metadata such as data dictionaries and data descriptors such as principal investigator, funding sources, data collector, project description, sample and sampling procedures, temporal and geographic coverage of the data collection, variables, technical information on files (file formats, linking, etc.), interviewer guides and coding instruments.  </w:t>
      </w:r>
    </w:p>
    <w:p w:rsidR="007813F4" w:rsidRDefault="009511AE" w14:paraId="00000150" w14:textId="77777777">
      <w:pPr>
        <w:jc w:val="both"/>
        <w:rPr>
          <w:rFonts w:ascii="Nunito" w:hAnsi="Nunito" w:eastAsia="Nunito" w:cs="Nunito"/>
        </w:rPr>
      </w:pPr>
      <w:r>
        <w:rPr>
          <w:rFonts w:ascii="Nunito" w:hAnsi="Nunito" w:eastAsia="Nunito" w:cs="Nunito"/>
        </w:rPr>
        <w:t xml:space="preserve"> </w:t>
      </w:r>
    </w:p>
    <w:p w:rsidR="007813F4" w:rsidRDefault="54FBA741" w14:paraId="00000151" w14:textId="2A33762F">
      <w:pPr>
        <w:rPr>
          <w:rFonts w:ascii="Nunito" w:hAnsi="Nunito" w:eastAsia="Nunito" w:cs="Nunito"/>
        </w:rPr>
      </w:pPr>
      <w:r w:rsidRPr="54FBA741">
        <w:rPr>
          <w:rFonts w:ascii="Nunito" w:hAnsi="Nunito" w:eastAsia="Nunito" w:cs="Nunito"/>
        </w:rPr>
        <w:t xml:space="preserve">Analytic data sets will be provided as de-identified data files that can be read by common statistical package software, such as SAS or Stata. De-identified data sets will have names and other personal health identifiers removed (see above). Data and other resources will be transferred to others under the terms of a </w:t>
      </w:r>
      <w:del w:author="Craig Parker" w:date="2024-07-16T11:38:00Z" w:id="1280">
        <w:r w:rsidRPr="54FBA741" w:rsidDel="00477760">
          <w:rPr>
            <w:rFonts w:ascii="Nunito" w:hAnsi="Nunito" w:eastAsia="Nunito" w:cs="Nunito"/>
          </w:rPr>
          <w:delText>data sharing</w:delText>
        </w:r>
      </w:del>
      <w:ins w:author="Craig Parker" w:date="2024-07-16T11:38:00Z" w:id="1281">
        <w:r w:rsidR="00477760">
          <w:rPr>
            <w:rFonts w:ascii="Nunito" w:hAnsi="Nunito" w:eastAsia="Nunito" w:cs="Nunito"/>
          </w:rPr>
          <w:t>data-sharing</w:t>
        </w:r>
      </w:ins>
      <w:r w:rsidRPr="54FBA741">
        <w:rPr>
          <w:rFonts w:ascii="Nunito" w:hAnsi="Nunito" w:eastAsia="Nunito" w:cs="Nunito"/>
        </w:rPr>
        <w:t xml:space="preserve"> agreement to ensure that the data will be used for the proposed purpose and that no attempts will be made to identify participants. We will maintain records of all researchers </w:t>
      </w:r>
      <w:ins w:author="Craig Parker" w:date="2024-07-09T11:46:00Z" w:id="1282">
        <w:r w:rsidR="00707C35">
          <w:rPr>
            <w:rFonts w:ascii="Nunito" w:hAnsi="Nunito" w:eastAsia="Nunito" w:cs="Nunito"/>
          </w:rPr>
          <w:t xml:space="preserve">who are </w:t>
        </w:r>
      </w:ins>
      <w:del w:author="Craig Parker" w:date="2024-07-09T11:46:00Z" w:id="1283">
        <w:r w:rsidRPr="54FBA741" w:rsidDel="00707C35">
          <w:rPr>
            <w:rFonts w:ascii="Nunito" w:hAnsi="Nunito" w:eastAsia="Nunito" w:cs="Nunito"/>
          </w:rPr>
          <w:delText xml:space="preserve">who have been </w:delText>
        </w:r>
      </w:del>
      <w:r w:rsidRPr="54FBA741">
        <w:rPr>
          <w:rFonts w:ascii="Nunito" w:hAnsi="Nunito" w:eastAsia="Nunito" w:cs="Nunito"/>
        </w:rPr>
        <w:t xml:space="preserve">given access to the research resources. Results of the </w:t>
      </w:r>
      <w:del w:author="Craig Parker" w:date="2024-07-08T09:29:00Z" w:id="1284">
        <w:r w:rsidRPr="54FBA741" w:rsidDel="54FBA741" w:rsidR="009511AE">
          <w:rPr>
            <w:rFonts w:ascii="Nunito" w:hAnsi="Nunito" w:eastAsia="Nunito" w:cs="Nunito"/>
          </w:rPr>
          <w:delText>HE</w:delText>
        </w:r>
        <w:r w:rsidRPr="54FBA741" w:rsidDel="54FBA741" w:rsidR="009511AE">
          <w:rPr>
            <w:rFonts w:ascii="Nunito" w:hAnsi="Nunito" w:eastAsia="Nunito" w:cs="Nunito"/>
            <w:vertAlign w:val="superscript"/>
          </w:rPr>
          <w:delText>2</w:delText>
        </w:r>
        <w:r w:rsidRPr="54FBA741" w:rsidDel="54FBA741" w:rsidR="009511AE">
          <w:rPr>
            <w:rFonts w:ascii="Nunito" w:hAnsi="Nunito" w:eastAsia="Nunito" w:cs="Nunito"/>
          </w:rPr>
          <w:delText>AT</w:delText>
        </w:r>
      </w:del>
      <w:ins w:author="Craig Parker" w:date="2024-07-08T09:29:00Z" w:id="1285">
        <w:r w:rsidRPr="54FBA741">
          <w:rPr>
            <w:rFonts w:ascii="Nunito" w:hAnsi="Nunito" w:eastAsia="Nunito" w:cs="Nunito"/>
          </w:rPr>
          <w:t>HE²AT</w:t>
        </w:r>
      </w:ins>
      <w:r w:rsidRPr="54FBA741">
        <w:rPr>
          <w:rFonts w:ascii="Nunito" w:hAnsi="Nunito" w:eastAsia="Nunito" w:cs="Nunito"/>
        </w:rPr>
        <w:t xml:space="preserve"> Center activities will be shared with the research community and the public through conference presentations, publication in peer-reviewed journals and media interactions, as described in the Training and Engagement Core.</w:t>
      </w:r>
    </w:p>
    <w:p w:rsidR="007813F4" w:rsidRDefault="007813F4" w14:paraId="00000152" w14:textId="77777777">
      <w:pPr>
        <w:rPr>
          <w:rFonts w:ascii="Nunito" w:hAnsi="Nunito" w:eastAsia="Nunito" w:cs="Nunito"/>
        </w:rPr>
      </w:pPr>
    </w:p>
    <w:p w:rsidR="007813F4" w:rsidP="0E5C9AB3" w:rsidRDefault="0E5C9AB3" w14:paraId="00000153" w14:textId="777A4474">
      <w:pPr>
        <w:pStyle w:val="Heading2"/>
        <w:ind w:left="0"/>
      </w:pPr>
      <w:bookmarkStart w:name="_Toc172635235" w:id="1286"/>
      <w:bookmarkStart w:name="_Toc1057223417" w:id="1287"/>
      <w:commentRangeStart w:id="1288"/>
      <w:bookmarkStart w:name="_Toc845386641" w:id="2051430936"/>
      <w:r w:rsidR="54902136">
        <w:rPr/>
        <w:t xml:space="preserve">10.1. Data </w:t>
      </w:r>
      <w:ins w:author="Craig Parker" w:date="2024-08-04T19:18:00Z" w:id="1345686021">
        <w:r w:rsidR="54902136">
          <w:t>r</w:t>
        </w:r>
      </w:ins>
      <w:r w:rsidR="54902136">
        <w:rPr/>
        <w:t>etention</w:t>
      </w:r>
      <w:commentRangeEnd w:id="1288"/>
      <w:r>
        <w:rPr>
          <w:rStyle w:val="CommentReference"/>
        </w:rPr>
        <w:commentReference w:id="1288"/>
      </w:r>
      <w:bookmarkEnd w:id="1286"/>
      <w:bookmarkEnd w:id="1287"/>
      <w:bookmarkEnd w:id="2051430936"/>
    </w:p>
    <w:p w:rsidR="007813F4" w:rsidRDefault="009511AE" w14:paraId="00000154" w14:textId="152B5757">
      <w:pPr>
        <w:rPr>
          <w:rFonts w:ascii="Nunito" w:hAnsi="Nunito" w:eastAsia="Nunito" w:cs="Nunito"/>
        </w:rPr>
      </w:pPr>
      <w:r>
        <w:rPr>
          <w:rFonts w:ascii="Nunito" w:hAnsi="Nunito" w:eastAsia="Nunito" w:cs="Nunito"/>
        </w:rPr>
        <w:t xml:space="preserve">Participant data and the data of the children will be retained for </w:t>
      </w:r>
      <w:del w:author="Craig Parker" w:date="2024-07-16T11:38:00Z" w:id="1290">
        <w:r w:rsidDel="00477760">
          <w:rPr>
            <w:rFonts w:ascii="Nunito" w:hAnsi="Nunito" w:eastAsia="Nunito" w:cs="Nunito"/>
          </w:rPr>
          <w:delText xml:space="preserve">a period </w:delText>
        </w:r>
      </w:del>
      <w:del w:author="Craig Parker" w:date="2024-07-16T11:37:00Z" w:id="1291">
        <w:r w:rsidDel="00477760">
          <w:rPr>
            <w:rFonts w:ascii="Nunito" w:hAnsi="Nunito" w:eastAsia="Nunito" w:cs="Nunito"/>
          </w:rPr>
          <w:delText xml:space="preserve">for </w:delText>
        </w:r>
      </w:del>
      <w:del w:author="Craig Parker" w:date="2024-07-16T11:38:00Z" w:id="1292">
        <w:r w:rsidDel="00477760">
          <w:rPr>
            <w:rFonts w:ascii="Nunito" w:hAnsi="Nunito" w:eastAsia="Nunito" w:cs="Nunito"/>
          </w:rPr>
          <w:delText xml:space="preserve">at least </w:delText>
        </w:r>
      </w:del>
      <w:del w:author="Craig Parker" w:date="2024-07-16T11:37:00Z" w:id="1293">
        <w:r w:rsidDel="00477760">
          <w:rPr>
            <w:rFonts w:ascii="Nunito" w:hAnsi="Nunito" w:eastAsia="Nunito" w:cs="Nunito"/>
          </w:rPr>
          <w:delText xml:space="preserve">5 </w:delText>
        </w:r>
      </w:del>
      <w:del w:author="Craig Parker" w:date="2024-07-16T11:38:00Z" w:id="1294">
        <w:r w:rsidDel="00477760">
          <w:rPr>
            <w:rFonts w:ascii="Nunito" w:hAnsi="Nunito" w:eastAsia="Nunito" w:cs="Nunito"/>
          </w:rPr>
          <w:delText>years after the completion of the project for historical, statistical or research purposes as provided for by POPIA. Appropriate safeguards will be established to secure the records and ensure that the data is not used for any other purpose than the purpose for which the data</w:delText>
        </w:r>
      </w:del>
      <w:ins w:author="Craig Parker" w:date="2024-07-16T11:38:00Z" w:id="1295">
        <w:r w:rsidR="00477760">
          <w:rPr>
            <w:rFonts w:ascii="Nunito" w:hAnsi="Nunito" w:eastAsia="Nunito" w:cs="Nunito"/>
          </w:rPr>
          <w:t>at least five years after the completion of the project for historical, statistical, or research purposes as provided for by POPIA. Appropriate safeguards will be established to secure the records and ensure that the data is not used for any purpose other than the purpose for which it</w:t>
        </w:r>
      </w:ins>
      <w:r>
        <w:rPr>
          <w:rFonts w:ascii="Nunito" w:hAnsi="Nunito" w:eastAsia="Nunito" w:cs="Nunito"/>
        </w:rPr>
        <w:t xml:space="preserve"> was originally collected. In any event, no records will be retained for longer than as per applicable regulations. </w:t>
      </w:r>
    </w:p>
    <w:p w:rsidR="007813F4" w:rsidRDefault="007813F4" w14:paraId="00000155" w14:textId="77777777">
      <w:pPr>
        <w:rPr>
          <w:rFonts w:ascii="Nunito" w:hAnsi="Nunito" w:eastAsia="Nunito" w:cs="Nunito"/>
        </w:rPr>
      </w:pPr>
    </w:p>
    <w:p w:rsidR="007813F4" w:rsidRDefault="007813F4" w14:paraId="00000156" w14:textId="77777777">
      <w:pPr>
        <w:rPr>
          <w:rFonts w:ascii="Nunito" w:hAnsi="Nunito" w:eastAsia="Nunito" w:cs="Nunito"/>
        </w:rPr>
      </w:pPr>
    </w:p>
    <w:p w:rsidR="007813F4" w:rsidRDefault="0E5C9AB3" w14:paraId="00000157" w14:textId="58491665">
      <w:pPr>
        <w:pStyle w:val="Heading1"/>
      </w:pPr>
      <w:bookmarkStart w:name="_Toc172635236" w:id="1296"/>
      <w:bookmarkStart w:name="_Toc1820560266" w:id="1297"/>
      <w:bookmarkStart w:name="_Toc219730315" w:id="1162611812"/>
      <w:r w:rsidR="54902136">
        <w:rPr/>
        <w:t>11. Roles and responsibilities</w:t>
      </w:r>
      <w:bookmarkEnd w:id="1296"/>
      <w:bookmarkEnd w:id="1297"/>
      <w:bookmarkEnd w:id="1162611812"/>
    </w:p>
    <w:p w:rsidR="007813F4" w:rsidRDefault="009511AE" w14:paraId="00000158" w14:textId="77777777">
      <w:pPr>
        <w:rPr>
          <w:rFonts w:ascii="Nunito" w:hAnsi="Nunito" w:eastAsia="Nunito" w:cs="Nunito"/>
        </w:rPr>
      </w:pPr>
      <w:r>
        <w:rPr>
          <w:rFonts w:ascii="Nunito" w:hAnsi="Nunito" w:eastAsia="Nunito" w:cs="Nunito"/>
        </w:rPr>
        <w:t>The table below details the various roles and responsibilities associated with the data management plan, as well as who is currently associated with each, their institution, and contact details</w:t>
      </w:r>
    </w:p>
    <w:p w:rsidR="007813F4" w:rsidRDefault="007813F4" w14:paraId="00000159" w14:textId="77777777">
      <w:pPr>
        <w:rPr>
          <w:rFonts w:ascii="Nunito" w:hAnsi="Nunito" w:eastAsia="Nunito" w:cs="Nunito"/>
        </w:rPr>
      </w:pPr>
    </w:p>
    <w:tbl>
      <w:tblPr>
        <w:tblStyle w:val="a0"/>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Change w:author="Craig Parker" w:date="2024-07-16T12:18:00Z" w:id="1298">
          <w:tblPr>
            <w:tblStyle w:val="a0"/>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PrChange>
      </w:tblPr>
      <w:tblGrid>
        <w:gridCol w:w="3105"/>
        <w:gridCol w:w="1847"/>
        <w:gridCol w:w="1588"/>
        <w:gridCol w:w="2820"/>
        <w:tblGridChange w:id="1299">
          <w:tblGrid>
            <w:gridCol w:w="3105"/>
            <w:gridCol w:w="1847"/>
            <w:gridCol w:w="298"/>
            <w:gridCol w:w="1290"/>
            <w:gridCol w:w="2820"/>
          </w:tblGrid>
        </w:tblGridChange>
      </w:tblGrid>
      <w:tr w:rsidR="007813F4" w:rsidTr="00F72F87" w14:paraId="0CE152DA" w14:textId="77777777">
        <w:tc>
          <w:tcPr>
            <w:tcW w:w="3105" w:type="dxa"/>
            <w:shd w:val="clear" w:color="auto" w:fill="auto"/>
            <w:tcMar>
              <w:top w:w="100" w:type="dxa"/>
              <w:left w:w="100" w:type="dxa"/>
              <w:bottom w:w="100" w:type="dxa"/>
              <w:right w:w="100" w:type="dxa"/>
            </w:tcMar>
            <w:tcPrChange w:author="Craig Parker" w:date="2024-07-16T12:18:00Z" w:id="1300">
              <w:tcPr>
                <w:tcW w:w="3105" w:type="dxa"/>
                <w:shd w:val="clear" w:color="auto" w:fill="auto"/>
                <w:tcMar>
                  <w:top w:w="100" w:type="dxa"/>
                  <w:left w:w="100" w:type="dxa"/>
                  <w:bottom w:w="100" w:type="dxa"/>
                  <w:right w:w="100" w:type="dxa"/>
                </w:tcMar>
              </w:tcPr>
            </w:tcPrChange>
          </w:tcPr>
          <w:p w:rsidR="007813F4" w:rsidRDefault="009511AE" w14:paraId="0000015A" w14:textId="77777777">
            <w:pPr>
              <w:widowControl w:val="0"/>
              <w:pBdr>
                <w:top w:val="nil"/>
                <w:left w:val="nil"/>
                <w:bottom w:val="nil"/>
                <w:right w:val="nil"/>
                <w:between w:val="nil"/>
              </w:pBdr>
              <w:spacing w:line="240" w:lineRule="auto"/>
              <w:rPr>
                <w:rFonts w:ascii="Nunito" w:hAnsi="Nunito" w:eastAsia="Nunito" w:cs="Nunito"/>
                <w:b/>
              </w:rPr>
            </w:pPr>
            <w:r>
              <w:rPr>
                <w:rFonts w:ascii="Nunito" w:hAnsi="Nunito" w:eastAsia="Nunito" w:cs="Nunito"/>
                <w:b/>
              </w:rPr>
              <w:t>Role and responsibilities</w:t>
            </w:r>
          </w:p>
        </w:tc>
        <w:tc>
          <w:tcPr>
            <w:tcW w:w="1847" w:type="dxa"/>
            <w:shd w:val="clear" w:color="auto" w:fill="auto"/>
            <w:tcMar>
              <w:top w:w="100" w:type="dxa"/>
              <w:left w:w="100" w:type="dxa"/>
              <w:bottom w:w="100" w:type="dxa"/>
              <w:right w:w="100" w:type="dxa"/>
            </w:tcMar>
            <w:tcPrChange w:author="Craig Parker" w:date="2024-07-16T12:18:00Z" w:id="1301">
              <w:tcPr>
                <w:tcW w:w="2145" w:type="dxa"/>
                <w:gridSpan w:val="2"/>
                <w:shd w:val="clear" w:color="auto" w:fill="auto"/>
                <w:tcMar>
                  <w:top w:w="100" w:type="dxa"/>
                  <w:left w:w="100" w:type="dxa"/>
                  <w:bottom w:w="100" w:type="dxa"/>
                  <w:right w:w="100" w:type="dxa"/>
                </w:tcMar>
              </w:tcPr>
            </w:tcPrChange>
          </w:tcPr>
          <w:p w:rsidR="007813F4" w:rsidRDefault="009511AE" w14:paraId="0000015B" w14:textId="77777777">
            <w:pPr>
              <w:widowControl w:val="0"/>
              <w:pBdr>
                <w:top w:val="nil"/>
                <w:left w:val="nil"/>
                <w:bottom w:val="nil"/>
                <w:right w:val="nil"/>
                <w:between w:val="nil"/>
              </w:pBdr>
              <w:spacing w:line="240" w:lineRule="auto"/>
              <w:rPr>
                <w:rFonts w:ascii="Nunito" w:hAnsi="Nunito" w:eastAsia="Nunito" w:cs="Nunito"/>
                <w:b/>
              </w:rPr>
            </w:pPr>
            <w:r>
              <w:rPr>
                <w:rFonts w:ascii="Nunito" w:hAnsi="Nunito" w:eastAsia="Nunito" w:cs="Nunito"/>
                <w:b/>
              </w:rPr>
              <w:t>People</w:t>
            </w:r>
          </w:p>
        </w:tc>
        <w:tc>
          <w:tcPr>
            <w:tcW w:w="1588" w:type="dxa"/>
            <w:shd w:val="clear" w:color="auto" w:fill="auto"/>
            <w:tcMar>
              <w:top w:w="100" w:type="dxa"/>
              <w:left w:w="100" w:type="dxa"/>
              <w:bottom w:w="100" w:type="dxa"/>
              <w:right w:w="100" w:type="dxa"/>
            </w:tcMar>
            <w:tcPrChange w:author="Craig Parker" w:date="2024-07-16T12:18:00Z" w:id="1302">
              <w:tcPr>
                <w:tcW w:w="1290" w:type="dxa"/>
                <w:shd w:val="clear" w:color="auto" w:fill="auto"/>
                <w:tcMar>
                  <w:top w:w="100" w:type="dxa"/>
                  <w:left w:w="100" w:type="dxa"/>
                  <w:bottom w:w="100" w:type="dxa"/>
                  <w:right w:w="100" w:type="dxa"/>
                </w:tcMar>
              </w:tcPr>
            </w:tcPrChange>
          </w:tcPr>
          <w:p w:rsidR="007813F4" w:rsidRDefault="009511AE" w14:paraId="0000015C" w14:textId="77777777">
            <w:pPr>
              <w:widowControl w:val="0"/>
              <w:pBdr>
                <w:top w:val="nil"/>
                <w:left w:val="nil"/>
                <w:bottom w:val="nil"/>
                <w:right w:val="nil"/>
                <w:between w:val="nil"/>
              </w:pBdr>
              <w:spacing w:line="240" w:lineRule="auto"/>
              <w:rPr>
                <w:rFonts w:ascii="Nunito" w:hAnsi="Nunito" w:eastAsia="Nunito" w:cs="Nunito"/>
                <w:b/>
              </w:rPr>
            </w:pPr>
            <w:r>
              <w:rPr>
                <w:rFonts w:ascii="Nunito" w:hAnsi="Nunito" w:eastAsia="Nunito" w:cs="Nunito"/>
                <w:b/>
              </w:rPr>
              <w:t>Institution</w:t>
            </w:r>
          </w:p>
        </w:tc>
        <w:tc>
          <w:tcPr>
            <w:tcW w:w="2820" w:type="dxa"/>
            <w:shd w:val="clear" w:color="auto" w:fill="auto"/>
            <w:tcMar>
              <w:top w:w="100" w:type="dxa"/>
              <w:left w:w="100" w:type="dxa"/>
              <w:bottom w:w="100" w:type="dxa"/>
              <w:right w:w="100" w:type="dxa"/>
            </w:tcMar>
            <w:tcPrChange w:author="Craig Parker" w:date="2024-07-16T12:18:00Z" w:id="1303">
              <w:tcPr>
                <w:tcW w:w="2820" w:type="dxa"/>
                <w:shd w:val="clear" w:color="auto" w:fill="auto"/>
                <w:tcMar>
                  <w:top w:w="100" w:type="dxa"/>
                  <w:left w:w="100" w:type="dxa"/>
                  <w:bottom w:w="100" w:type="dxa"/>
                  <w:right w:w="100" w:type="dxa"/>
                </w:tcMar>
              </w:tcPr>
            </w:tcPrChange>
          </w:tcPr>
          <w:p w:rsidR="007813F4" w:rsidRDefault="009511AE" w14:paraId="0000015D" w14:textId="77777777">
            <w:pPr>
              <w:widowControl w:val="0"/>
              <w:pBdr>
                <w:top w:val="nil"/>
                <w:left w:val="nil"/>
                <w:bottom w:val="nil"/>
                <w:right w:val="nil"/>
                <w:between w:val="nil"/>
              </w:pBdr>
              <w:spacing w:line="240" w:lineRule="auto"/>
              <w:rPr>
                <w:rFonts w:ascii="Nunito" w:hAnsi="Nunito" w:eastAsia="Nunito" w:cs="Nunito"/>
                <w:b/>
              </w:rPr>
            </w:pPr>
            <w:r>
              <w:rPr>
                <w:rFonts w:ascii="Nunito" w:hAnsi="Nunito" w:eastAsia="Nunito" w:cs="Nunito"/>
                <w:b/>
              </w:rPr>
              <w:t>Contact</w:t>
            </w:r>
          </w:p>
        </w:tc>
      </w:tr>
      <w:tr w:rsidR="007813F4" w:rsidTr="00F72F87" w14:paraId="3B342A78" w14:textId="77777777">
        <w:tc>
          <w:tcPr>
            <w:tcW w:w="3105" w:type="dxa"/>
            <w:shd w:val="clear" w:color="auto" w:fill="auto"/>
            <w:tcMar>
              <w:top w:w="100" w:type="dxa"/>
              <w:left w:w="100" w:type="dxa"/>
              <w:bottom w:w="100" w:type="dxa"/>
              <w:right w:w="100" w:type="dxa"/>
            </w:tcMar>
            <w:tcPrChange w:author="Craig Parker" w:date="2024-07-16T12:18:00Z" w:id="1304">
              <w:tcPr>
                <w:tcW w:w="3105" w:type="dxa"/>
                <w:shd w:val="clear" w:color="auto" w:fill="auto"/>
                <w:tcMar>
                  <w:top w:w="100" w:type="dxa"/>
                  <w:left w:w="100" w:type="dxa"/>
                  <w:bottom w:w="100" w:type="dxa"/>
                  <w:right w:w="100" w:type="dxa"/>
                </w:tcMar>
              </w:tcPr>
            </w:tcPrChange>
          </w:tcPr>
          <w:p w:rsidR="007813F4" w:rsidRDefault="009511AE" w14:paraId="0000015E" w14:textId="77777777">
            <w:pPr>
              <w:widowControl w:val="0"/>
              <w:pBdr>
                <w:top w:val="nil"/>
                <w:left w:val="nil"/>
                <w:bottom w:val="nil"/>
                <w:right w:val="nil"/>
                <w:between w:val="nil"/>
              </w:pBdr>
              <w:spacing w:line="240" w:lineRule="auto"/>
              <w:rPr>
                <w:rFonts w:ascii="Nunito" w:hAnsi="Nunito" w:eastAsia="Nunito" w:cs="Nunito"/>
                <w:b/>
              </w:rPr>
            </w:pPr>
            <w:r>
              <w:rPr>
                <w:rFonts w:ascii="Nunito" w:hAnsi="Nunito" w:eastAsia="Nunito" w:cs="Nunito"/>
                <w:b/>
              </w:rPr>
              <w:t>DMAC PIs</w:t>
            </w:r>
          </w:p>
          <w:p w:rsidR="007813F4" w:rsidRDefault="007813F4" w14:paraId="0000015F" w14:textId="77777777">
            <w:pPr>
              <w:widowControl w:val="0"/>
              <w:pBdr>
                <w:top w:val="nil"/>
                <w:left w:val="nil"/>
                <w:bottom w:val="nil"/>
                <w:right w:val="nil"/>
                <w:between w:val="nil"/>
              </w:pBdr>
              <w:spacing w:line="240" w:lineRule="auto"/>
              <w:rPr>
                <w:rFonts w:ascii="Nunito" w:hAnsi="Nunito" w:eastAsia="Nunito" w:cs="Nunito"/>
              </w:rPr>
            </w:pPr>
          </w:p>
          <w:p w:rsidR="007813F4" w:rsidRDefault="009511AE" w14:paraId="00000160" w14:textId="77777777">
            <w:pPr>
              <w:widowControl w:val="0"/>
              <w:pBdr>
                <w:top w:val="nil"/>
                <w:left w:val="nil"/>
                <w:bottom w:val="nil"/>
                <w:right w:val="nil"/>
                <w:between w:val="nil"/>
              </w:pBdr>
              <w:spacing w:line="240" w:lineRule="auto"/>
              <w:rPr>
                <w:rFonts w:ascii="Nunito" w:hAnsi="Nunito" w:eastAsia="Nunito" w:cs="Nunito"/>
              </w:rPr>
            </w:pPr>
            <w:r>
              <w:rPr>
                <w:rFonts w:ascii="Nunito" w:hAnsi="Nunito" w:eastAsia="Nunito" w:cs="Nunito"/>
              </w:rPr>
              <w:t>Responsible for ongoing (quarterly) assessment of data management and changes to the data management plan (annual)</w:t>
            </w:r>
          </w:p>
        </w:tc>
        <w:tc>
          <w:tcPr>
            <w:tcW w:w="1847" w:type="dxa"/>
            <w:shd w:val="clear" w:color="auto" w:fill="auto"/>
            <w:tcMar>
              <w:top w:w="100" w:type="dxa"/>
              <w:left w:w="100" w:type="dxa"/>
              <w:bottom w:w="100" w:type="dxa"/>
              <w:right w:w="100" w:type="dxa"/>
            </w:tcMar>
            <w:tcPrChange w:author="Craig Parker" w:date="2024-07-16T12:18:00Z" w:id="1305">
              <w:tcPr>
                <w:tcW w:w="2145" w:type="dxa"/>
                <w:gridSpan w:val="2"/>
                <w:shd w:val="clear" w:color="auto" w:fill="auto"/>
                <w:tcMar>
                  <w:top w:w="100" w:type="dxa"/>
                  <w:left w:w="100" w:type="dxa"/>
                  <w:bottom w:w="100" w:type="dxa"/>
                  <w:right w:w="100" w:type="dxa"/>
                </w:tcMar>
              </w:tcPr>
            </w:tcPrChange>
          </w:tcPr>
          <w:p w:rsidR="007813F4" w:rsidRDefault="009511AE" w14:paraId="00000161" w14:textId="77777777">
            <w:pPr>
              <w:widowControl w:val="0"/>
              <w:pBdr>
                <w:top w:val="nil"/>
                <w:left w:val="nil"/>
                <w:bottom w:val="nil"/>
                <w:right w:val="nil"/>
                <w:between w:val="nil"/>
              </w:pBdr>
              <w:spacing w:line="240" w:lineRule="auto"/>
              <w:rPr>
                <w:rFonts w:ascii="Nunito" w:hAnsi="Nunito" w:eastAsia="Nunito" w:cs="Nunito"/>
              </w:rPr>
            </w:pPr>
            <w:r>
              <w:rPr>
                <w:rFonts w:ascii="Nunito" w:hAnsi="Nunito" w:eastAsia="Nunito" w:cs="Nunito"/>
              </w:rPr>
              <w:t>Christopher Jack</w:t>
            </w:r>
          </w:p>
          <w:p w:rsidR="007813F4" w:rsidRDefault="007813F4" w14:paraId="00000162" w14:textId="77777777">
            <w:pPr>
              <w:widowControl w:val="0"/>
              <w:pBdr>
                <w:top w:val="nil"/>
                <w:left w:val="nil"/>
                <w:bottom w:val="nil"/>
                <w:right w:val="nil"/>
                <w:between w:val="nil"/>
              </w:pBdr>
              <w:spacing w:line="240" w:lineRule="auto"/>
              <w:rPr>
                <w:rFonts w:ascii="Nunito" w:hAnsi="Nunito" w:eastAsia="Nunito" w:cs="Nunito"/>
              </w:rPr>
            </w:pPr>
          </w:p>
          <w:p w:rsidR="007813F4" w:rsidRDefault="009511AE" w14:paraId="00000163" w14:textId="77777777">
            <w:pPr>
              <w:widowControl w:val="0"/>
              <w:pBdr>
                <w:top w:val="nil"/>
                <w:left w:val="nil"/>
                <w:bottom w:val="nil"/>
                <w:right w:val="nil"/>
                <w:between w:val="nil"/>
              </w:pBdr>
              <w:spacing w:line="240" w:lineRule="auto"/>
              <w:rPr>
                <w:rFonts w:ascii="Nunito" w:hAnsi="Nunito" w:eastAsia="Nunito" w:cs="Nunito"/>
              </w:rPr>
            </w:pPr>
            <w:r>
              <w:rPr>
                <w:rFonts w:ascii="Nunito" w:hAnsi="Nunito" w:eastAsia="Nunito" w:cs="Nunito"/>
              </w:rPr>
              <w:t xml:space="preserve">Sibusisiwe Makhanya </w:t>
            </w:r>
          </w:p>
        </w:tc>
        <w:tc>
          <w:tcPr>
            <w:tcW w:w="1588" w:type="dxa"/>
            <w:shd w:val="clear" w:color="auto" w:fill="auto"/>
            <w:tcMar>
              <w:top w:w="100" w:type="dxa"/>
              <w:left w:w="100" w:type="dxa"/>
              <w:bottom w:w="100" w:type="dxa"/>
              <w:right w:w="100" w:type="dxa"/>
            </w:tcMar>
            <w:tcPrChange w:author="Craig Parker" w:date="2024-07-16T12:18:00Z" w:id="1306">
              <w:tcPr>
                <w:tcW w:w="1290" w:type="dxa"/>
                <w:shd w:val="clear" w:color="auto" w:fill="auto"/>
                <w:tcMar>
                  <w:top w:w="100" w:type="dxa"/>
                  <w:left w:w="100" w:type="dxa"/>
                  <w:bottom w:w="100" w:type="dxa"/>
                  <w:right w:w="100" w:type="dxa"/>
                </w:tcMar>
              </w:tcPr>
            </w:tcPrChange>
          </w:tcPr>
          <w:p w:rsidR="007813F4" w:rsidRDefault="009511AE" w14:paraId="00000164" w14:textId="77777777">
            <w:pPr>
              <w:widowControl w:val="0"/>
              <w:pBdr>
                <w:top w:val="nil"/>
                <w:left w:val="nil"/>
                <w:bottom w:val="nil"/>
                <w:right w:val="nil"/>
                <w:between w:val="nil"/>
              </w:pBdr>
              <w:spacing w:line="240" w:lineRule="auto"/>
              <w:rPr>
                <w:rFonts w:ascii="Nunito" w:hAnsi="Nunito" w:eastAsia="Nunito" w:cs="Nunito"/>
              </w:rPr>
            </w:pPr>
            <w:r>
              <w:rPr>
                <w:rFonts w:ascii="Nunito" w:hAnsi="Nunito" w:eastAsia="Nunito" w:cs="Nunito"/>
              </w:rPr>
              <w:t>UCT</w:t>
            </w:r>
          </w:p>
          <w:p w:rsidR="007813F4" w:rsidRDefault="007813F4" w14:paraId="00000165" w14:textId="77777777">
            <w:pPr>
              <w:widowControl w:val="0"/>
              <w:pBdr>
                <w:top w:val="nil"/>
                <w:left w:val="nil"/>
                <w:bottom w:val="nil"/>
                <w:right w:val="nil"/>
                <w:between w:val="nil"/>
              </w:pBdr>
              <w:spacing w:line="240" w:lineRule="auto"/>
              <w:rPr>
                <w:rFonts w:ascii="Nunito" w:hAnsi="Nunito" w:eastAsia="Nunito" w:cs="Nunito"/>
              </w:rPr>
            </w:pPr>
          </w:p>
          <w:p w:rsidR="007813F4" w:rsidRDefault="009511AE" w14:paraId="00000166" w14:textId="77777777">
            <w:pPr>
              <w:widowControl w:val="0"/>
              <w:pBdr>
                <w:top w:val="nil"/>
                <w:left w:val="nil"/>
                <w:bottom w:val="nil"/>
                <w:right w:val="nil"/>
                <w:between w:val="nil"/>
              </w:pBdr>
              <w:spacing w:line="240" w:lineRule="auto"/>
              <w:rPr>
                <w:rFonts w:ascii="Nunito" w:hAnsi="Nunito" w:eastAsia="Nunito" w:cs="Nunito"/>
              </w:rPr>
            </w:pPr>
            <w:r>
              <w:rPr>
                <w:rFonts w:ascii="Nunito" w:hAnsi="Nunito" w:eastAsia="Nunito" w:cs="Nunito"/>
              </w:rPr>
              <w:t>IBM</w:t>
            </w:r>
          </w:p>
        </w:tc>
        <w:tc>
          <w:tcPr>
            <w:tcW w:w="2820" w:type="dxa"/>
            <w:shd w:val="clear" w:color="auto" w:fill="auto"/>
            <w:tcMar>
              <w:top w:w="100" w:type="dxa"/>
              <w:left w:w="100" w:type="dxa"/>
              <w:bottom w:w="100" w:type="dxa"/>
              <w:right w:w="100" w:type="dxa"/>
            </w:tcMar>
            <w:tcPrChange w:author="Craig Parker" w:date="2024-07-16T12:18:00Z" w:id="1307">
              <w:tcPr>
                <w:tcW w:w="2820" w:type="dxa"/>
                <w:shd w:val="clear" w:color="auto" w:fill="auto"/>
                <w:tcMar>
                  <w:top w:w="100" w:type="dxa"/>
                  <w:left w:w="100" w:type="dxa"/>
                  <w:bottom w:w="100" w:type="dxa"/>
                  <w:right w:w="100" w:type="dxa"/>
                </w:tcMar>
              </w:tcPr>
            </w:tcPrChange>
          </w:tcPr>
          <w:p w:rsidR="007813F4" w:rsidRDefault="00036D26" w14:paraId="00000167" w14:textId="77777777">
            <w:pPr>
              <w:widowControl w:val="0"/>
              <w:pBdr>
                <w:top w:val="nil"/>
                <w:left w:val="nil"/>
                <w:bottom w:val="nil"/>
                <w:right w:val="nil"/>
                <w:between w:val="nil"/>
              </w:pBdr>
              <w:spacing w:line="240" w:lineRule="auto"/>
              <w:rPr>
                <w:rFonts w:ascii="Nunito" w:hAnsi="Nunito" w:eastAsia="Nunito" w:cs="Nunito"/>
              </w:rPr>
            </w:pPr>
            <w:r>
              <w:fldChar w:fldCharType="begin"/>
            </w:r>
            <w:r>
              <w:instrText>HYPERLINK "mailto:cjack@csag.uct.ac.za" \h</w:instrText>
            </w:r>
            <w:r>
              <w:fldChar w:fldCharType="separate"/>
            </w:r>
            <w:r w:rsidR="009511AE">
              <w:rPr>
                <w:rFonts w:ascii="Nunito" w:hAnsi="Nunito" w:eastAsia="Nunito" w:cs="Nunito"/>
                <w:color w:val="1155CC"/>
                <w:u w:val="single"/>
              </w:rPr>
              <w:t>cjack@csag.uct.ac.za</w:t>
            </w:r>
            <w:r>
              <w:rPr>
                <w:rFonts w:ascii="Nunito" w:hAnsi="Nunito" w:eastAsia="Nunito" w:cs="Nunito"/>
                <w:color w:val="1155CC"/>
                <w:u w:val="single"/>
              </w:rPr>
              <w:fldChar w:fldCharType="end"/>
            </w:r>
          </w:p>
          <w:p w:rsidR="007813F4" w:rsidRDefault="007813F4" w14:paraId="00000168" w14:textId="77777777">
            <w:pPr>
              <w:widowControl w:val="0"/>
              <w:pBdr>
                <w:top w:val="nil"/>
                <w:left w:val="nil"/>
                <w:bottom w:val="nil"/>
                <w:right w:val="nil"/>
                <w:between w:val="nil"/>
              </w:pBdr>
              <w:spacing w:line="240" w:lineRule="auto"/>
              <w:rPr>
                <w:rFonts w:ascii="Nunito" w:hAnsi="Nunito" w:eastAsia="Nunito" w:cs="Nunito"/>
              </w:rPr>
            </w:pPr>
          </w:p>
          <w:p w:rsidR="007813F4" w:rsidRDefault="009511AE" w14:paraId="00000169" w14:textId="77777777">
            <w:pPr>
              <w:widowControl w:val="0"/>
              <w:pBdr>
                <w:top w:val="nil"/>
                <w:left w:val="nil"/>
                <w:bottom w:val="nil"/>
                <w:right w:val="nil"/>
                <w:between w:val="nil"/>
              </w:pBdr>
              <w:spacing w:line="240" w:lineRule="auto"/>
              <w:rPr>
                <w:rFonts w:ascii="Nunito" w:hAnsi="Nunito" w:eastAsia="Nunito" w:cs="Nunito"/>
              </w:rPr>
            </w:pPr>
            <w:r>
              <w:rPr>
                <w:rFonts w:ascii="Nunito" w:hAnsi="Nunito" w:eastAsia="Nunito" w:cs="Nunito"/>
              </w:rPr>
              <w:t>sibusisiwe.makhanya@ibm.com</w:t>
            </w:r>
          </w:p>
        </w:tc>
      </w:tr>
      <w:tr w:rsidR="007813F4" w:rsidTr="00F72F87" w14:paraId="5B4E1D0D" w14:textId="77777777">
        <w:tc>
          <w:tcPr>
            <w:tcW w:w="3105" w:type="dxa"/>
            <w:shd w:val="clear" w:color="auto" w:fill="auto"/>
            <w:tcMar>
              <w:top w:w="100" w:type="dxa"/>
              <w:left w:w="100" w:type="dxa"/>
              <w:bottom w:w="100" w:type="dxa"/>
              <w:right w:w="100" w:type="dxa"/>
            </w:tcMar>
            <w:tcPrChange w:author="Craig Parker" w:date="2024-07-16T12:18:00Z" w:id="1308">
              <w:tcPr>
                <w:tcW w:w="3105" w:type="dxa"/>
                <w:shd w:val="clear" w:color="auto" w:fill="auto"/>
                <w:tcMar>
                  <w:top w:w="100" w:type="dxa"/>
                  <w:left w:w="100" w:type="dxa"/>
                  <w:bottom w:w="100" w:type="dxa"/>
                  <w:right w:w="100" w:type="dxa"/>
                </w:tcMar>
              </w:tcPr>
            </w:tcPrChange>
          </w:tcPr>
          <w:p w:rsidR="007813F4" w:rsidRDefault="009511AE" w14:paraId="0000016A" w14:textId="77777777">
            <w:pPr>
              <w:widowControl w:val="0"/>
              <w:pBdr>
                <w:top w:val="nil"/>
                <w:left w:val="nil"/>
                <w:bottom w:val="nil"/>
                <w:right w:val="nil"/>
                <w:between w:val="nil"/>
              </w:pBdr>
              <w:spacing w:line="240" w:lineRule="auto"/>
              <w:rPr>
                <w:rFonts w:ascii="Nunito" w:hAnsi="Nunito" w:eastAsia="Nunito" w:cs="Nunito"/>
                <w:b/>
              </w:rPr>
            </w:pPr>
            <w:r>
              <w:rPr>
                <w:rFonts w:ascii="Nunito" w:hAnsi="Nunito" w:eastAsia="Nunito" w:cs="Nunito"/>
                <w:b/>
              </w:rPr>
              <w:t>Health data acquisition</w:t>
            </w:r>
          </w:p>
          <w:p w:rsidR="007813F4" w:rsidRDefault="007813F4" w14:paraId="0000016B" w14:textId="77777777">
            <w:pPr>
              <w:widowControl w:val="0"/>
              <w:pBdr>
                <w:top w:val="nil"/>
                <w:left w:val="nil"/>
                <w:bottom w:val="nil"/>
                <w:right w:val="nil"/>
                <w:between w:val="nil"/>
              </w:pBdr>
              <w:spacing w:line="240" w:lineRule="auto"/>
              <w:rPr>
                <w:rFonts w:ascii="Nunito" w:hAnsi="Nunito" w:eastAsia="Nunito" w:cs="Nunito"/>
              </w:rPr>
            </w:pPr>
          </w:p>
          <w:p w:rsidR="007813F4" w:rsidP="54FBA741" w:rsidRDefault="54FBA741" w14:paraId="0000016C" w14:textId="549EDC6D">
            <w:pPr>
              <w:widowControl w:val="0"/>
              <w:pBdr>
                <w:top w:val="nil"/>
                <w:left w:val="nil"/>
                <w:bottom w:val="nil"/>
                <w:right w:val="nil"/>
                <w:between w:val="nil"/>
              </w:pBdr>
              <w:spacing w:line="240" w:lineRule="auto"/>
              <w:rPr>
                <w:rFonts w:ascii="Nunito" w:hAnsi="Nunito" w:eastAsia="Nunito" w:cs="Nunito"/>
              </w:rPr>
            </w:pPr>
            <w:r w:rsidRPr="54FBA741">
              <w:rPr>
                <w:rFonts w:ascii="Nunito" w:hAnsi="Nunito" w:eastAsia="Nunito" w:cs="Nunito"/>
              </w:rPr>
              <w:t xml:space="preserve">Identification of relevant health datasets, coordination and development of the </w:t>
            </w:r>
            <w:del w:author="Craig Parker" w:date="2024-07-08T09:33:00Z" w:id="1309">
              <w:r w:rsidRPr="54FBA741" w:rsidDel="54FBA741" w:rsidR="009511AE">
                <w:rPr>
                  <w:rFonts w:ascii="Nunito" w:hAnsi="Nunito" w:eastAsia="Nunito" w:cs="Nunito"/>
                </w:rPr>
                <w:delText>DSA</w:delText>
              </w:r>
            </w:del>
            <w:ins w:author="Craig Parker" w:date="2024-07-08T09:33:00Z" w:id="1310">
              <w:r w:rsidRPr="54FBA741">
                <w:rPr>
                  <w:rFonts w:ascii="Nunito" w:hAnsi="Nunito" w:eastAsia="Nunito" w:cs="Nunito"/>
                </w:rPr>
                <w:t>DTA</w:t>
              </w:r>
            </w:ins>
          </w:p>
        </w:tc>
        <w:tc>
          <w:tcPr>
            <w:tcW w:w="1847" w:type="dxa"/>
            <w:shd w:val="clear" w:color="auto" w:fill="auto"/>
            <w:tcMar>
              <w:top w:w="100" w:type="dxa"/>
              <w:left w:w="100" w:type="dxa"/>
              <w:bottom w:w="100" w:type="dxa"/>
              <w:right w:w="100" w:type="dxa"/>
            </w:tcMar>
            <w:tcPrChange w:author="Craig Parker" w:date="2024-07-16T12:18:00Z" w:id="1311">
              <w:tcPr>
                <w:tcW w:w="2145" w:type="dxa"/>
                <w:gridSpan w:val="2"/>
                <w:shd w:val="clear" w:color="auto" w:fill="auto"/>
                <w:tcMar>
                  <w:top w:w="100" w:type="dxa"/>
                  <w:left w:w="100" w:type="dxa"/>
                  <w:bottom w:w="100" w:type="dxa"/>
                  <w:right w:w="100" w:type="dxa"/>
                </w:tcMar>
              </w:tcPr>
            </w:tcPrChange>
          </w:tcPr>
          <w:p w:rsidR="007813F4" w:rsidRDefault="009511AE" w14:paraId="0000016D" w14:textId="77777777">
            <w:pPr>
              <w:widowControl w:val="0"/>
              <w:pBdr>
                <w:top w:val="nil"/>
                <w:left w:val="nil"/>
                <w:bottom w:val="nil"/>
                <w:right w:val="nil"/>
                <w:between w:val="nil"/>
              </w:pBdr>
              <w:spacing w:line="240" w:lineRule="auto"/>
              <w:rPr>
                <w:rFonts w:ascii="Nunito" w:hAnsi="Nunito" w:eastAsia="Nunito" w:cs="Nunito"/>
              </w:rPr>
            </w:pPr>
            <w:r>
              <w:rPr>
                <w:rFonts w:ascii="Nunito" w:hAnsi="Nunito" w:eastAsia="Nunito" w:cs="Nunito"/>
              </w:rPr>
              <w:t>Matthew Chersich for RP2</w:t>
            </w:r>
          </w:p>
          <w:p w:rsidR="007813F4" w:rsidRDefault="007813F4" w14:paraId="0000016E" w14:textId="77777777">
            <w:pPr>
              <w:widowControl w:val="0"/>
              <w:pBdr>
                <w:top w:val="nil"/>
                <w:left w:val="nil"/>
                <w:bottom w:val="nil"/>
                <w:right w:val="nil"/>
                <w:between w:val="nil"/>
              </w:pBdr>
              <w:spacing w:line="240" w:lineRule="auto"/>
              <w:rPr>
                <w:rFonts w:ascii="Nunito" w:hAnsi="Nunito" w:eastAsia="Nunito" w:cs="Nunito"/>
              </w:rPr>
            </w:pPr>
          </w:p>
          <w:p w:rsidR="007813F4" w:rsidRDefault="009511AE" w14:paraId="0000016F" w14:textId="77777777">
            <w:pPr>
              <w:widowControl w:val="0"/>
              <w:pBdr>
                <w:top w:val="nil"/>
                <w:left w:val="nil"/>
                <w:bottom w:val="nil"/>
                <w:right w:val="nil"/>
                <w:between w:val="nil"/>
              </w:pBdr>
              <w:spacing w:line="240" w:lineRule="auto"/>
              <w:rPr>
                <w:rFonts w:ascii="Nunito" w:hAnsi="Nunito" w:eastAsia="Nunito" w:cs="Nunito"/>
              </w:rPr>
            </w:pPr>
            <w:r>
              <w:rPr>
                <w:rFonts w:ascii="Nunito" w:hAnsi="Nunito" w:eastAsia="Nunito" w:cs="Nunito"/>
              </w:rPr>
              <w:t>Craig Parker for RP2</w:t>
            </w:r>
          </w:p>
          <w:p w:rsidR="007813F4" w:rsidRDefault="007813F4" w14:paraId="00000170" w14:textId="77777777">
            <w:pPr>
              <w:widowControl w:val="0"/>
              <w:pBdr>
                <w:top w:val="nil"/>
                <w:left w:val="nil"/>
                <w:bottom w:val="nil"/>
                <w:right w:val="nil"/>
                <w:between w:val="nil"/>
              </w:pBdr>
              <w:spacing w:line="240" w:lineRule="auto"/>
              <w:rPr>
                <w:rFonts w:ascii="Nunito" w:hAnsi="Nunito" w:eastAsia="Nunito" w:cs="Nunito"/>
              </w:rPr>
            </w:pPr>
          </w:p>
          <w:p w:rsidR="007813F4" w:rsidRDefault="009511AE" w14:paraId="00000171" w14:textId="77777777">
            <w:pPr>
              <w:widowControl w:val="0"/>
              <w:pBdr>
                <w:top w:val="nil"/>
                <w:left w:val="nil"/>
                <w:bottom w:val="nil"/>
                <w:right w:val="nil"/>
                <w:between w:val="nil"/>
              </w:pBdr>
              <w:spacing w:line="240" w:lineRule="auto"/>
              <w:rPr>
                <w:rFonts w:ascii="Nunito" w:hAnsi="Nunito" w:eastAsia="Nunito" w:cs="Nunito"/>
              </w:rPr>
            </w:pPr>
            <w:r>
              <w:rPr>
                <w:rFonts w:ascii="Nunito" w:hAnsi="Nunito" w:eastAsia="Nunito" w:cs="Nunito"/>
              </w:rPr>
              <w:t>Stanley Luchters for RP1</w:t>
            </w:r>
          </w:p>
        </w:tc>
        <w:tc>
          <w:tcPr>
            <w:tcW w:w="1588" w:type="dxa"/>
            <w:shd w:val="clear" w:color="auto" w:fill="auto"/>
            <w:tcMar>
              <w:top w:w="100" w:type="dxa"/>
              <w:left w:w="100" w:type="dxa"/>
              <w:bottom w:w="100" w:type="dxa"/>
              <w:right w:w="100" w:type="dxa"/>
            </w:tcMar>
            <w:tcPrChange w:author="Craig Parker" w:date="2024-07-16T12:18:00Z" w:id="1312">
              <w:tcPr>
                <w:tcW w:w="1290" w:type="dxa"/>
                <w:shd w:val="clear" w:color="auto" w:fill="auto"/>
                <w:tcMar>
                  <w:top w:w="100" w:type="dxa"/>
                  <w:left w:w="100" w:type="dxa"/>
                  <w:bottom w:w="100" w:type="dxa"/>
                  <w:right w:w="100" w:type="dxa"/>
                </w:tcMar>
              </w:tcPr>
            </w:tcPrChange>
          </w:tcPr>
          <w:p w:rsidR="007813F4" w:rsidRDefault="009511AE" w14:paraId="00000172" w14:textId="6BC14D79">
            <w:pPr>
              <w:widowControl w:val="0"/>
              <w:pBdr>
                <w:top w:val="nil"/>
                <w:left w:val="nil"/>
                <w:bottom w:val="nil"/>
                <w:right w:val="nil"/>
                <w:between w:val="nil"/>
              </w:pBdr>
              <w:spacing w:line="240" w:lineRule="auto"/>
              <w:rPr>
                <w:rFonts w:ascii="Nunito" w:hAnsi="Nunito" w:eastAsia="Nunito" w:cs="Nunito"/>
              </w:rPr>
            </w:pPr>
            <w:del w:author="Craig Parker" w:date="2024-07-08T11:54:00Z" w:id="1313">
              <w:r w:rsidDel="003C65B3">
                <w:rPr>
                  <w:rFonts w:ascii="Nunito" w:hAnsi="Nunito" w:eastAsia="Nunito" w:cs="Nunito"/>
                </w:rPr>
                <w:delText>WITS RHI</w:delText>
              </w:r>
            </w:del>
            <w:ins w:author="Craig Parker" w:date="2024-07-08T11:54:00Z" w:id="1314">
              <w:r w:rsidR="003C65B3">
                <w:rPr>
                  <w:rFonts w:ascii="Nunito" w:hAnsi="Nunito" w:eastAsia="Nunito" w:cs="Nunito"/>
                </w:rPr>
                <w:t>WITS PLANETARY HEALTH RESEARCH</w:t>
              </w:r>
            </w:ins>
          </w:p>
          <w:p w:rsidR="007813F4" w:rsidRDefault="007813F4" w14:paraId="00000173" w14:textId="77777777">
            <w:pPr>
              <w:widowControl w:val="0"/>
              <w:pBdr>
                <w:top w:val="nil"/>
                <w:left w:val="nil"/>
                <w:bottom w:val="nil"/>
                <w:right w:val="nil"/>
                <w:between w:val="nil"/>
              </w:pBdr>
              <w:spacing w:line="240" w:lineRule="auto"/>
              <w:rPr>
                <w:rFonts w:ascii="Nunito" w:hAnsi="Nunito" w:eastAsia="Nunito" w:cs="Nunito"/>
              </w:rPr>
            </w:pPr>
          </w:p>
          <w:p w:rsidR="007813F4" w:rsidRDefault="007813F4" w14:paraId="00000174" w14:textId="77777777">
            <w:pPr>
              <w:widowControl w:val="0"/>
              <w:pBdr>
                <w:top w:val="nil"/>
                <w:left w:val="nil"/>
                <w:bottom w:val="nil"/>
                <w:right w:val="nil"/>
                <w:between w:val="nil"/>
              </w:pBdr>
              <w:spacing w:line="240" w:lineRule="auto"/>
              <w:rPr>
                <w:rFonts w:ascii="Nunito" w:hAnsi="Nunito" w:eastAsia="Nunito" w:cs="Nunito"/>
              </w:rPr>
            </w:pPr>
          </w:p>
          <w:p w:rsidRPr="00F72F87" w:rsidR="00F72F87" w:rsidP="00F72F87" w:rsidRDefault="00F72F87" w14:paraId="0AAD0D60" w14:textId="77777777">
            <w:pPr>
              <w:widowControl w:val="0"/>
              <w:pBdr>
                <w:top w:val="nil"/>
                <w:left w:val="nil"/>
                <w:bottom w:val="nil"/>
                <w:right w:val="nil"/>
                <w:between w:val="nil"/>
              </w:pBdr>
              <w:spacing w:line="240" w:lineRule="auto"/>
              <w:rPr>
                <w:ins w:author="Craig Parker" w:date="2024-07-16T12:18:00Z" w:id="1315"/>
                <w:rFonts w:ascii="Nunito" w:hAnsi="Nunito" w:eastAsia="Nunito" w:cs="Nunito"/>
                <w:lang w:val="en-ZA"/>
                <w:rPrChange w:author="Craig Parker" w:date="2024-07-16T12:18:00Z" w:id="1316">
                  <w:rPr>
                    <w:ins w:author="Craig Parker" w:date="2024-07-16T12:18:00Z" w:id="1317"/>
                    <w:rFonts w:ascii="Nunito" w:hAnsi="Nunito" w:eastAsia="Nunito" w:cs="Nunito"/>
                    <w:b/>
                    <w:bCs/>
                    <w:lang w:val="en-ZA"/>
                  </w:rPr>
                </w:rPrChange>
              </w:rPr>
            </w:pPr>
            <w:ins w:author="Craig Parker" w:date="2024-07-16T12:18:00Z" w:id="1318">
              <w:r w:rsidRPr="00F72F87">
                <w:rPr>
                  <w:rFonts w:ascii="Nunito" w:hAnsi="Nunito" w:eastAsia="Nunito" w:cs="Nunito"/>
                  <w:lang w:val="en-ZA"/>
                  <w:rPrChange w:author="Craig Parker" w:date="2024-07-16T12:18:00Z" w:id="1319">
                    <w:rPr>
                      <w:rFonts w:ascii="Nunito" w:hAnsi="Nunito" w:eastAsia="Nunito" w:cs="Nunito"/>
                      <w:b/>
                      <w:bCs/>
                      <w:lang w:val="en-ZA"/>
                    </w:rPr>
                  </w:rPrChange>
                </w:rPr>
                <w:t>The Centre for Sexual Health and HIV/AIDS Research Zimbabwe (CeSHHAR Zimbabwe)</w:t>
              </w:r>
            </w:ins>
          </w:p>
          <w:p w:rsidR="00F72F87" w:rsidRDefault="009511AE" w14:paraId="4BF3AFEC" w14:textId="4ABE897B">
            <w:pPr>
              <w:widowControl w:val="0"/>
              <w:pBdr>
                <w:top w:val="nil"/>
                <w:left w:val="nil"/>
                <w:bottom w:val="nil"/>
                <w:right w:val="nil"/>
                <w:between w:val="nil"/>
              </w:pBdr>
              <w:spacing w:line="240" w:lineRule="auto"/>
              <w:rPr>
                <w:ins w:author="Craig Parker" w:date="2024-07-16T12:14:00Z" w:id="1320"/>
                <w:rFonts w:ascii="Nunito" w:hAnsi="Nunito" w:eastAsia="Nunito" w:cs="Nunito"/>
              </w:rPr>
            </w:pPr>
            <w:del w:author="Craig Parker" w:date="2024-07-08T11:54:00Z" w:id="1321">
              <w:r w:rsidDel="003C65B3">
                <w:rPr>
                  <w:rFonts w:ascii="Nunito" w:hAnsi="Nunito" w:eastAsia="Nunito" w:cs="Nunito"/>
                </w:rPr>
                <w:delText>WITS RHI</w:delText>
              </w:r>
            </w:del>
          </w:p>
          <w:p w:rsidR="009A39DB" w:rsidRDefault="009A39DB" w14:paraId="5F914CF0" w14:textId="77777777">
            <w:pPr>
              <w:widowControl w:val="0"/>
              <w:pBdr>
                <w:top w:val="nil"/>
                <w:left w:val="nil"/>
                <w:bottom w:val="nil"/>
                <w:right w:val="nil"/>
                <w:between w:val="nil"/>
              </w:pBdr>
              <w:spacing w:line="240" w:lineRule="auto"/>
              <w:rPr>
                <w:ins w:author="Craig Parker" w:date="2024-07-16T12:14:00Z" w:id="1322"/>
                <w:rFonts w:ascii="Nunito" w:hAnsi="Nunito" w:eastAsia="Nunito" w:cs="Nunito"/>
              </w:rPr>
            </w:pPr>
          </w:p>
          <w:p w:rsidR="009A39DB" w:rsidRDefault="009A39DB" w14:paraId="58377FEA" w14:textId="77777777">
            <w:pPr>
              <w:widowControl w:val="0"/>
              <w:pBdr>
                <w:top w:val="nil"/>
                <w:left w:val="nil"/>
                <w:bottom w:val="nil"/>
                <w:right w:val="nil"/>
                <w:between w:val="nil"/>
              </w:pBdr>
              <w:spacing w:line="240" w:lineRule="auto"/>
              <w:rPr>
                <w:rFonts w:ascii="Nunito" w:hAnsi="Nunito" w:eastAsia="Nunito" w:cs="Nunito"/>
              </w:rPr>
            </w:pPr>
          </w:p>
          <w:p w:rsidR="007813F4" w:rsidRDefault="007813F4" w14:paraId="00000176" w14:textId="77777777">
            <w:pPr>
              <w:widowControl w:val="0"/>
              <w:pBdr>
                <w:top w:val="nil"/>
                <w:left w:val="nil"/>
                <w:bottom w:val="nil"/>
                <w:right w:val="nil"/>
                <w:between w:val="nil"/>
              </w:pBdr>
              <w:spacing w:line="240" w:lineRule="auto"/>
              <w:rPr>
                <w:rFonts w:ascii="Nunito" w:hAnsi="Nunito" w:eastAsia="Nunito" w:cs="Nunito"/>
              </w:rPr>
            </w:pPr>
          </w:p>
          <w:p w:rsidR="007813F4" w:rsidRDefault="007813F4" w14:paraId="00000177" w14:textId="77777777">
            <w:pPr>
              <w:widowControl w:val="0"/>
              <w:pBdr>
                <w:top w:val="nil"/>
                <w:left w:val="nil"/>
                <w:bottom w:val="nil"/>
                <w:right w:val="nil"/>
                <w:between w:val="nil"/>
              </w:pBdr>
              <w:spacing w:line="240" w:lineRule="auto"/>
              <w:rPr>
                <w:rFonts w:ascii="Nunito" w:hAnsi="Nunito" w:eastAsia="Nunito" w:cs="Nunito"/>
              </w:rPr>
            </w:pPr>
          </w:p>
        </w:tc>
        <w:tc>
          <w:tcPr>
            <w:tcW w:w="2820" w:type="dxa"/>
            <w:shd w:val="clear" w:color="auto" w:fill="auto"/>
            <w:tcMar>
              <w:top w:w="100" w:type="dxa"/>
              <w:left w:w="100" w:type="dxa"/>
              <w:bottom w:w="100" w:type="dxa"/>
              <w:right w:w="100" w:type="dxa"/>
            </w:tcMar>
            <w:tcPrChange w:author="Craig Parker" w:date="2024-07-16T12:18:00Z" w:id="1323">
              <w:tcPr>
                <w:tcW w:w="2820" w:type="dxa"/>
                <w:shd w:val="clear" w:color="auto" w:fill="auto"/>
                <w:tcMar>
                  <w:top w:w="100" w:type="dxa"/>
                  <w:left w:w="100" w:type="dxa"/>
                  <w:bottom w:w="100" w:type="dxa"/>
                  <w:right w:w="100" w:type="dxa"/>
                </w:tcMar>
              </w:tcPr>
            </w:tcPrChange>
          </w:tcPr>
          <w:p w:rsidR="007813F4" w:rsidDel="003C65B3" w:rsidRDefault="003C65B3" w14:paraId="00000178" w14:textId="700325A3">
            <w:pPr>
              <w:widowControl w:val="0"/>
              <w:pBdr>
                <w:top w:val="nil"/>
                <w:left w:val="nil"/>
                <w:bottom w:val="nil"/>
                <w:right w:val="nil"/>
                <w:between w:val="nil"/>
              </w:pBdr>
              <w:spacing w:line="240" w:lineRule="auto"/>
              <w:rPr>
                <w:del w:author="Craig Parker" w:date="2024-07-08T11:56:00Z" w:id="1324"/>
              </w:rPr>
            </w:pPr>
            <w:ins w:author="Craig Parker" w:date="2024-07-08T11:56:00Z" w:id="1325">
              <w:r>
                <w:fldChar w:fldCharType="begin"/>
              </w:r>
              <w:r>
                <w:instrText>HYPERLINK "mailto:</w:instrText>
              </w:r>
              <w:r w:rsidRPr="003C65B3">
                <w:instrText>matthew.chersich@tcd.ie</w:instrText>
              </w:r>
              <w:r>
                <w:instrText>"</w:instrText>
              </w:r>
              <w:r>
                <w:fldChar w:fldCharType="separate"/>
              </w:r>
              <w:r w:rsidRPr="00043266">
                <w:rPr>
                  <w:rStyle w:val="Hyperlink"/>
                </w:rPr>
                <w:t>matthew.chersich@tcd.ie</w:t>
              </w:r>
              <w:r>
                <w:fldChar w:fldCharType="end"/>
              </w:r>
            </w:ins>
            <w:del w:author="Craig Parker" w:date="2024-07-08T11:56:00Z" w:id="1326">
              <w:r w:rsidDel="003C65B3">
                <w:fldChar w:fldCharType="begin"/>
              </w:r>
              <w:r w:rsidDel="003C65B3">
                <w:delInstrText>HYPERLINK "mailto:MChersich@wrhi.ac.za" \h</w:delInstrText>
              </w:r>
              <w:r w:rsidDel="003C65B3">
                <w:fldChar w:fldCharType="separate"/>
              </w:r>
              <w:r w:rsidDel="003C65B3" w:rsidR="009511AE">
                <w:rPr>
                  <w:rFonts w:ascii="Nunito" w:hAnsi="Nunito" w:eastAsia="Nunito" w:cs="Nunito"/>
                  <w:color w:val="1155CC"/>
                  <w:u w:val="single"/>
                </w:rPr>
                <w:delText>MChersich@</w:delText>
              </w:r>
            </w:del>
            <w:del w:author="Craig Parker" w:date="2024-07-08T11:52:00Z" w:id="1327">
              <w:r w:rsidDel="00D30C12" w:rsidR="009511AE">
                <w:rPr>
                  <w:rFonts w:ascii="Nunito" w:hAnsi="Nunito" w:eastAsia="Nunito" w:cs="Nunito"/>
                  <w:color w:val="1155CC"/>
                  <w:u w:val="single"/>
                </w:rPr>
                <w:delText>wrhi</w:delText>
              </w:r>
            </w:del>
            <w:del w:author="Craig Parker" w:date="2024-07-08T11:56:00Z" w:id="1328">
              <w:r w:rsidDel="003C65B3" w:rsidR="009511AE">
                <w:rPr>
                  <w:rFonts w:ascii="Nunito" w:hAnsi="Nunito" w:eastAsia="Nunito" w:cs="Nunito"/>
                  <w:color w:val="1155CC"/>
                  <w:u w:val="single"/>
                </w:rPr>
                <w:delText>.ac.za</w:delText>
              </w:r>
              <w:r w:rsidDel="003C65B3">
                <w:rPr>
                  <w:rFonts w:ascii="Nunito" w:hAnsi="Nunito" w:eastAsia="Nunito" w:cs="Nunito"/>
                  <w:color w:val="1155CC"/>
                  <w:u w:val="single"/>
                </w:rPr>
                <w:fldChar w:fldCharType="end"/>
              </w:r>
            </w:del>
          </w:p>
          <w:p w:rsidR="003C65B3" w:rsidRDefault="003C65B3" w14:paraId="36AB8774" w14:textId="77777777">
            <w:pPr>
              <w:widowControl w:val="0"/>
              <w:pBdr>
                <w:top w:val="nil"/>
                <w:left w:val="nil"/>
                <w:bottom w:val="nil"/>
                <w:right w:val="nil"/>
                <w:between w:val="nil"/>
              </w:pBdr>
              <w:spacing w:line="240" w:lineRule="auto"/>
              <w:rPr>
                <w:ins w:author="Craig Parker" w:date="2024-07-08T11:56:00Z" w:id="1329"/>
                <w:rFonts w:ascii="Nunito" w:hAnsi="Nunito" w:eastAsia="Nunito" w:cs="Nunito"/>
              </w:rPr>
            </w:pPr>
          </w:p>
          <w:p w:rsidR="007813F4" w:rsidRDefault="007813F4" w14:paraId="00000179" w14:textId="77777777">
            <w:pPr>
              <w:widowControl w:val="0"/>
              <w:pBdr>
                <w:top w:val="nil"/>
                <w:left w:val="nil"/>
                <w:bottom w:val="nil"/>
                <w:right w:val="nil"/>
                <w:between w:val="nil"/>
              </w:pBdr>
              <w:spacing w:line="240" w:lineRule="auto"/>
              <w:rPr>
                <w:rFonts w:ascii="Nunito" w:hAnsi="Nunito" w:eastAsia="Nunito" w:cs="Nunito"/>
              </w:rPr>
            </w:pPr>
          </w:p>
          <w:p w:rsidR="007813F4" w:rsidRDefault="007813F4" w14:paraId="0000017A" w14:textId="77777777">
            <w:pPr>
              <w:widowControl w:val="0"/>
              <w:pBdr>
                <w:top w:val="nil"/>
                <w:left w:val="nil"/>
                <w:bottom w:val="nil"/>
                <w:right w:val="nil"/>
                <w:between w:val="nil"/>
              </w:pBdr>
              <w:spacing w:line="240" w:lineRule="auto"/>
              <w:rPr>
                <w:rFonts w:ascii="Nunito" w:hAnsi="Nunito" w:eastAsia="Nunito" w:cs="Nunito"/>
              </w:rPr>
            </w:pPr>
          </w:p>
          <w:p w:rsidR="007813F4" w:rsidRDefault="00D30C12" w14:paraId="0000017B" w14:textId="583798D9">
            <w:pPr>
              <w:widowControl w:val="0"/>
              <w:pBdr>
                <w:top w:val="nil"/>
                <w:left w:val="nil"/>
                <w:bottom w:val="nil"/>
                <w:right w:val="nil"/>
                <w:between w:val="nil"/>
              </w:pBdr>
              <w:spacing w:line="240" w:lineRule="auto"/>
              <w:rPr>
                <w:ins w:author="Craig Parker" w:date="2024-07-08T11:53:00Z" w:id="1330"/>
              </w:rPr>
            </w:pPr>
            <w:ins w:author="Craig Parker" w:date="2024-07-08T11:53:00Z" w:id="1331">
              <w:r>
                <w:fldChar w:fldCharType="begin"/>
              </w:r>
              <w:r>
                <w:instrText>HYPERLINK "mailto:Craig.parker@witsphr.org"</w:instrText>
              </w:r>
              <w:r>
                <w:fldChar w:fldCharType="separate"/>
              </w:r>
              <w:r w:rsidRPr="00043266">
                <w:rPr>
                  <w:rStyle w:val="Hyperlink"/>
                </w:rPr>
                <w:t>Craig.parker@witsphr.org</w:t>
              </w:r>
              <w:r>
                <w:fldChar w:fldCharType="end"/>
              </w:r>
            </w:ins>
            <w:del w:author="Craig Parker" w:date="2024-07-08T11:53:00Z" w:id="1332">
              <w:r w:rsidDel="00D30C12">
                <w:fldChar w:fldCharType="begin"/>
              </w:r>
              <w:r w:rsidDel="00D30C12">
                <w:delInstrText>HYPERLINK "mailto:cparker@wrhi.ac.za" \h</w:delInstrText>
              </w:r>
              <w:r w:rsidDel="00D30C12">
                <w:fldChar w:fldCharType="separate"/>
              </w:r>
              <w:r w:rsidDel="00D30C12" w:rsidR="009511AE">
                <w:rPr>
                  <w:rFonts w:ascii="Nunito" w:hAnsi="Nunito" w:eastAsia="Nunito" w:cs="Nunito"/>
                  <w:color w:val="1155CC"/>
                  <w:u w:val="single"/>
                </w:rPr>
                <w:delText>cparker@</w:delText>
              </w:r>
            </w:del>
            <w:del w:author="Craig Parker" w:date="2024-07-08T11:52:00Z" w:id="1333">
              <w:r w:rsidDel="00D30C12" w:rsidR="009511AE">
                <w:rPr>
                  <w:rFonts w:ascii="Nunito" w:hAnsi="Nunito" w:eastAsia="Nunito" w:cs="Nunito"/>
                  <w:color w:val="1155CC"/>
                  <w:u w:val="single"/>
                </w:rPr>
                <w:delText>wrhi</w:delText>
              </w:r>
            </w:del>
            <w:del w:author="Craig Parker" w:date="2024-07-08T11:53:00Z" w:id="1334">
              <w:r w:rsidDel="00D30C12" w:rsidR="009511AE">
                <w:rPr>
                  <w:rFonts w:ascii="Nunito" w:hAnsi="Nunito" w:eastAsia="Nunito" w:cs="Nunito"/>
                  <w:color w:val="1155CC"/>
                  <w:u w:val="single"/>
                </w:rPr>
                <w:delText>.ac.za</w:delText>
              </w:r>
              <w:r w:rsidDel="00D30C12">
                <w:rPr>
                  <w:rFonts w:ascii="Nunito" w:hAnsi="Nunito" w:eastAsia="Nunito" w:cs="Nunito"/>
                  <w:color w:val="1155CC"/>
                  <w:u w:val="single"/>
                </w:rPr>
                <w:fldChar w:fldCharType="end"/>
              </w:r>
            </w:del>
          </w:p>
          <w:p w:rsidR="00D30C12" w:rsidRDefault="00D30C12" w14:paraId="1D9860BD" w14:textId="77777777">
            <w:pPr>
              <w:widowControl w:val="0"/>
              <w:pBdr>
                <w:top w:val="nil"/>
                <w:left w:val="nil"/>
                <w:bottom w:val="nil"/>
                <w:right w:val="nil"/>
                <w:between w:val="nil"/>
              </w:pBdr>
              <w:spacing w:line="240" w:lineRule="auto"/>
              <w:rPr>
                <w:rFonts w:ascii="Nunito" w:hAnsi="Nunito" w:eastAsia="Nunito" w:cs="Nunito"/>
              </w:rPr>
            </w:pPr>
          </w:p>
          <w:p w:rsidR="007813F4" w:rsidRDefault="007813F4" w14:paraId="0000017C" w14:textId="77777777">
            <w:pPr>
              <w:widowControl w:val="0"/>
              <w:pBdr>
                <w:top w:val="nil"/>
                <w:left w:val="nil"/>
                <w:bottom w:val="nil"/>
                <w:right w:val="nil"/>
                <w:between w:val="nil"/>
              </w:pBdr>
              <w:spacing w:line="240" w:lineRule="auto"/>
              <w:rPr>
                <w:rFonts w:ascii="Nunito" w:hAnsi="Nunito" w:eastAsia="Nunito" w:cs="Nunito"/>
              </w:rPr>
            </w:pPr>
          </w:p>
          <w:p w:rsidR="007813F4" w:rsidRDefault="007813F4" w14:paraId="0000017D" w14:textId="77777777">
            <w:pPr>
              <w:widowControl w:val="0"/>
              <w:pBdr>
                <w:top w:val="nil"/>
                <w:left w:val="nil"/>
                <w:bottom w:val="nil"/>
                <w:right w:val="nil"/>
                <w:between w:val="nil"/>
              </w:pBdr>
              <w:spacing w:line="240" w:lineRule="auto"/>
              <w:rPr>
                <w:rFonts w:ascii="Nunito" w:hAnsi="Nunito" w:eastAsia="Nunito" w:cs="Nunito"/>
              </w:rPr>
            </w:pPr>
          </w:p>
          <w:p w:rsidRPr="009A39DB" w:rsidR="007813F4" w:rsidRDefault="009A39DB" w14:paraId="0000017E" w14:textId="42D78BC7">
            <w:pPr>
              <w:widowControl w:val="0"/>
              <w:pBdr>
                <w:top w:val="nil"/>
                <w:left w:val="nil"/>
                <w:bottom w:val="nil"/>
                <w:right w:val="nil"/>
                <w:between w:val="nil"/>
              </w:pBdr>
              <w:spacing w:line="240" w:lineRule="auto"/>
              <w:rPr>
                <w:rFonts w:ascii="Nunito" w:hAnsi="Nunito" w:eastAsia="Nunito" w:cs="Nunito"/>
                <w:u w:val="single"/>
                <w:rPrChange w:author="Craig Parker" w:date="2024-07-16T12:14:00Z" w:id="1335">
                  <w:rPr>
                    <w:rFonts w:ascii="Nunito" w:hAnsi="Nunito" w:eastAsia="Nunito" w:cs="Nunito"/>
                  </w:rPr>
                </w:rPrChange>
              </w:rPr>
            </w:pPr>
            <w:ins w:author="Craig Parker" w:date="2024-07-16T12:13:00Z" w:id="1336">
              <w:r w:rsidRPr="009A39DB">
                <w:rPr>
                  <w:rFonts w:ascii="Nunito" w:hAnsi="Nunito" w:eastAsia="Nunito" w:cs="Nunito"/>
                  <w:color w:val="4472C4" w:themeColor="accent1"/>
                  <w:u w:val="single"/>
                  <w:rPrChange w:author="Craig Parker" w:date="2024-07-16T12:14:00Z" w:id="1337">
                    <w:rPr>
                      <w:rFonts w:ascii="Nunito" w:hAnsi="Nunito" w:eastAsia="Nunito" w:cs="Nunito"/>
                    </w:rPr>
                  </w:rPrChange>
                </w:rPr>
                <w:t>stanley.luchters@ceshhar.co.zw</w:t>
              </w:r>
            </w:ins>
            <w:del w:author="Craig Parker" w:date="2024-07-16T12:13:00Z" w:id="1338">
              <w:r w:rsidRPr="009A39DB" w:rsidDel="009A39DB" w:rsidR="009511AE">
                <w:rPr>
                  <w:rFonts w:ascii="Nunito" w:hAnsi="Nunito" w:eastAsia="Nunito" w:cs="Nunito"/>
                  <w:u w:val="single"/>
                  <w:rPrChange w:author="Craig Parker" w:date="2024-07-16T12:14:00Z" w:id="1339">
                    <w:rPr>
                      <w:rFonts w:ascii="Nunito" w:hAnsi="Nunito" w:eastAsia="Nunito" w:cs="Nunito"/>
                    </w:rPr>
                  </w:rPrChange>
                </w:rPr>
                <w:delText>stanley.luchters@aku.edu</w:delText>
              </w:r>
            </w:del>
          </w:p>
        </w:tc>
      </w:tr>
      <w:tr w:rsidR="007813F4" w:rsidTr="00F72F87" w14:paraId="5EBD654C" w14:textId="77777777">
        <w:tc>
          <w:tcPr>
            <w:tcW w:w="3105" w:type="dxa"/>
            <w:shd w:val="clear" w:color="auto" w:fill="auto"/>
            <w:tcMar>
              <w:top w:w="100" w:type="dxa"/>
              <w:left w:w="100" w:type="dxa"/>
              <w:bottom w:w="100" w:type="dxa"/>
              <w:right w:w="100" w:type="dxa"/>
            </w:tcMar>
            <w:tcPrChange w:author="Craig Parker" w:date="2024-07-16T12:18:00Z" w:id="1340">
              <w:tcPr>
                <w:tcW w:w="3105" w:type="dxa"/>
                <w:shd w:val="clear" w:color="auto" w:fill="auto"/>
                <w:tcMar>
                  <w:top w:w="100" w:type="dxa"/>
                  <w:left w:w="100" w:type="dxa"/>
                  <w:bottom w:w="100" w:type="dxa"/>
                  <w:right w:w="100" w:type="dxa"/>
                </w:tcMar>
              </w:tcPr>
            </w:tcPrChange>
          </w:tcPr>
          <w:p w:rsidR="007813F4" w:rsidRDefault="009511AE" w14:paraId="0000017F" w14:textId="15E16E28">
            <w:pPr>
              <w:widowControl w:val="0"/>
              <w:pBdr>
                <w:top w:val="nil"/>
                <w:left w:val="nil"/>
                <w:bottom w:val="nil"/>
                <w:right w:val="nil"/>
                <w:between w:val="nil"/>
              </w:pBdr>
              <w:spacing w:line="240" w:lineRule="auto"/>
              <w:rPr>
                <w:rFonts w:ascii="Nunito" w:hAnsi="Nunito" w:eastAsia="Nunito" w:cs="Nunito"/>
                <w:b/>
              </w:rPr>
            </w:pPr>
            <w:r>
              <w:rPr>
                <w:rFonts w:ascii="Nunito" w:hAnsi="Nunito" w:eastAsia="Nunito" w:cs="Nunito"/>
                <w:b/>
              </w:rPr>
              <w:t xml:space="preserve">Data processing and </w:t>
            </w:r>
            <w:del w:author="Craig Parker" w:date="2024-07-08T11:53:00Z" w:id="1341">
              <w:r w:rsidDel="00D30C12">
                <w:rPr>
                  <w:rFonts w:ascii="Nunito" w:hAnsi="Nunito" w:eastAsia="Nunito" w:cs="Nunito"/>
                  <w:b/>
                </w:rPr>
                <w:delText xml:space="preserve">harmonization </w:delText>
              </w:r>
            </w:del>
            <w:ins w:author="Craig Parker" w:date="2024-07-08T11:53:00Z" w:id="1342">
              <w:r w:rsidR="00D30C12">
                <w:rPr>
                  <w:rFonts w:ascii="Nunito" w:hAnsi="Nunito" w:eastAsia="Nunito" w:cs="Nunito"/>
                  <w:b/>
                </w:rPr>
                <w:t xml:space="preserve">harmonisation </w:t>
              </w:r>
            </w:ins>
            <w:r>
              <w:rPr>
                <w:rFonts w:ascii="Nunito" w:hAnsi="Nunito" w:eastAsia="Nunito" w:cs="Nunito"/>
                <w:b/>
              </w:rPr>
              <w:t>(including de-identification)</w:t>
            </w:r>
          </w:p>
          <w:p w:rsidR="007813F4" w:rsidRDefault="007813F4" w14:paraId="00000180" w14:textId="77777777">
            <w:pPr>
              <w:widowControl w:val="0"/>
              <w:pBdr>
                <w:top w:val="nil"/>
                <w:left w:val="nil"/>
                <w:bottom w:val="nil"/>
                <w:right w:val="nil"/>
                <w:between w:val="nil"/>
              </w:pBdr>
              <w:spacing w:line="240" w:lineRule="auto"/>
              <w:rPr>
                <w:rFonts w:ascii="Nunito" w:hAnsi="Nunito" w:eastAsia="Nunito" w:cs="Nunito"/>
                <w:b/>
              </w:rPr>
            </w:pPr>
          </w:p>
          <w:p w:rsidR="007813F4" w:rsidRDefault="009511AE" w14:paraId="00000181" w14:textId="7D8A3CE6">
            <w:pPr>
              <w:widowControl w:val="0"/>
              <w:pBdr>
                <w:top w:val="nil"/>
                <w:left w:val="nil"/>
                <w:bottom w:val="nil"/>
                <w:right w:val="nil"/>
                <w:between w:val="nil"/>
              </w:pBdr>
              <w:spacing w:line="240" w:lineRule="auto"/>
              <w:rPr>
                <w:rFonts w:ascii="Nunito" w:hAnsi="Nunito" w:eastAsia="Nunito" w:cs="Nunito"/>
              </w:rPr>
            </w:pPr>
            <w:r>
              <w:rPr>
                <w:rFonts w:ascii="Nunito" w:hAnsi="Nunito" w:eastAsia="Nunito" w:cs="Nunito"/>
              </w:rPr>
              <w:t xml:space="preserve">De-identification, quality control, remapping, </w:t>
            </w:r>
            <w:del w:author="Craig Parker" w:date="2024-07-08T11:53:00Z" w:id="1343">
              <w:r w:rsidDel="00D30C12">
                <w:rPr>
                  <w:rFonts w:ascii="Nunito" w:hAnsi="Nunito" w:eastAsia="Nunito" w:cs="Nunito"/>
                </w:rPr>
                <w:delText xml:space="preserve">harmonization </w:delText>
              </w:r>
            </w:del>
            <w:ins w:author="Craig Parker" w:date="2024-07-08T11:53:00Z" w:id="1344">
              <w:r w:rsidR="00D30C12">
                <w:rPr>
                  <w:rFonts w:ascii="Nunito" w:hAnsi="Nunito" w:eastAsia="Nunito" w:cs="Nunito"/>
                </w:rPr>
                <w:t xml:space="preserve">harmonisation </w:t>
              </w:r>
            </w:ins>
            <w:r>
              <w:rPr>
                <w:rFonts w:ascii="Nunito" w:hAnsi="Nunito" w:eastAsia="Nunito" w:cs="Nunito"/>
              </w:rPr>
              <w:t>and integration of all datasets</w:t>
            </w:r>
          </w:p>
          <w:p w:rsidR="007813F4" w:rsidRDefault="007813F4" w14:paraId="00000182" w14:textId="77777777">
            <w:pPr>
              <w:widowControl w:val="0"/>
              <w:pBdr>
                <w:top w:val="nil"/>
                <w:left w:val="nil"/>
                <w:bottom w:val="nil"/>
                <w:right w:val="nil"/>
                <w:between w:val="nil"/>
              </w:pBdr>
              <w:spacing w:line="240" w:lineRule="auto"/>
              <w:rPr>
                <w:rFonts w:ascii="Nunito" w:hAnsi="Nunito" w:eastAsia="Nunito" w:cs="Nunito"/>
              </w:rPr>
            </w:pPr>
          </w:p>
          <w:p w:rsidR="007813F4" w:rsidRDefault="009511AE" w14:paraId="00000183" w14:textId="77777777">
            <w:pPr>
              <w:widowControl w:val="0"/>
              <w:pBdr>
                <w:top w:val="nil"/>
                <w:left w:val="nil"/>
                <w:bottom w:val="nil"/>
                <w:right w:val="nil"/>
                <w:between w:val="nil"/>
              </w:pBdr>
              <w:spacing w:line="240" w:lineRule="auto"/>
              <w:rPr>
                <w:rFonts w:ascii="Nunito" w:hAnsi="Nunito" w:eastAsia="Nunito" w:cs="Nunito"/>
              </w:rPr>
            </w:pPr>
            <w:r>
              <w:rPr>
                <w:rFonts w:ascii="Nunito" w:hAnsi="Nunito" w:eastAsia="Nunito" w:cs="Nunito"/>
              </w:rPr>
              <w:t>Note: These are the only individuals with access to encryption keys for original sensitive data</w:t>
            </w:r>
          </w:p>
          <w:p w:rsidR="007813F4" w:rsidRDefault="007813F4" w14:paraId="00000184" w14:textId="77777777">
            <w:pPr>
              <w:widowControl w:val="0"/>
              <w:pBdr>
                <w:top w:val="nil"/>
                <w:left w:val="nil"/>
                <w:bottom w:val="nil"/>
                <w:right w:val="nil"/>
                <w:between w:val="nil"/>
              </w:pBdr>
              <w:spacing w:line="240" w:lineRule="auto"/>
              <w:rPr>
                <w:rFonts w:ascii="Nunito" w:hAnsi="Nunito" w:eastAsia="Nunito" w:cs="Nunito"/>
                <w:b/>
              </w:rPr>
            </w:pPr>
          </w:p>
          <w:p w:rsidR="007813F4" w:rsidRDefault="007813F4" w14:paraId="00000185" w14:textId="77777777">
            <w:pPr>
              <w:widowControl w:val="0"/>
              <w:pBdr>
                <w:top w:val="nil"/>
                <w:left w:val="nil"/>
                <w:bottom w:val="nil"/>
                <w:right w:val="nil"/>
                <w:between w:val="nil"/>
              </w:pBdr>
              <w:spacing w:line="240" w:lineRule="auto"/>
              <w:rPr>
                <w:rFonts w:ascii="Nunito" w:hAnsi="Nunito" w:eastAsia="Nunito" w:cs="Nunito"/>
                <w:b/>
              </w:rPr>
            </w:pPr>
          </w:p>
        </w:tc>
        <w:tc>
          <w:tcPr>
            <w:tcW w:w="1847" w:type="dxa"/>
            <w:shd w:val="clear" w:color="auto" w:fill="auto"/>
            <w:tcMar>
              <w:top w:w="100" w:type="dxa"/>
              <w:left w:w="100" w:type="dxa"/>
              <w:bottom w:w="100" w:type="dxa"/>
              <w:right w:w="100" w:type="dxa"/>
            </w:tcMar>
            <w:tcPrChange w:author="Craig Parker" w:date="2024-07-16T12:18:00Z" w:id="1345">
              <w:tcPr>
                <w:tcW w:w="2145" w:type="dxa"/>
                <w:gridSpan w:val="2"/>
                <w:shd w:val="clear" w:color="auto" w:fill="auto"/>
                <w:tcMar>
                  <w:top w:w="100" w:type="dxa"/>
                  <w:left w:w="100" w:type="dxa"/>
                  <w:bottom w:w="100" w:type="dxa"/>
                  <w:right w:w="100" w:type="dxa"/>
                </w:tcMar>
              </w:tcPr>
            </w:tcPrChange>
          </w:tcPr>
          <w:p w:rsidR="007813F4" w:rsidRDefault="00036D26" w14:paraId="00000186" w14:textId="77777777">
            <w:pPr>
              <w:widowControl w:val="0"/>
              <w:pBdr>
                <w:top w:val="nil"/>
                <w:left w:val="nil"/>
                <w:bottom w:val="nil"/>
                <w:right w:val="nil"/>
                <w:between w:val="nil"/>
              </w:pBdr>
              <w:spacing w:line="240" w:lineRule="auto"/>
              <w:rPr>
                <w:rFonts w:ascii="Nunito" w:hAnsi="Nunito" w:eastAsia="Nunito" w:cs="Nunito"/>
              </w:rPr>
            </w:pPr>
            <w:r>
              <w:fldChar w:fldCharType="begin"/>
            </w:r>
            <w:r>
              <w:instrText>HYPERLINK "mailto:lisa.vanaardenne@uct.ac.za" \h</w:instrText>
            </w:r>
            <w:r>
              <w:fldChar w:fldCharType="separate"/>
            </w:r>
            <w:r w:rsidR="009511AE">
              <w:rPr>
                <w:color w:val="0000EE"/>
                <w:u w:val="single"/>
              </w:rPr>
              <w:t>Lisa van Aardenne</w:t>
            </w:r>
            <w:r>
              <w:rPr>
                <w:color w:val="0000EE"/>
                <w:u w:val="single"/>
              </w:rPr>
              <w:fldChar w:fldCharType="end"/>
            </w:r>
          </w:p>
          <w:p w:rsidR="007813F4" w:rsidRDefault="007813F4" w14:paraId="00000187" w14:textId="77777777">
            <w:pPr>
              <w:widowControl w:val="0"/>
              <w:pBdr>
                <w:top w:val="nil"/>
                <w:left w:val="nil"/>
                <w:bottom w:val="nil"/>
                <w:right w:val="nil"/>
                <w:between w:val="nil"/>
              </w:pBdr>
              <w:spacing w:line="240" w:lineRule="auto"/>
              <w:rPr>
                <w:rFonts w:ascii="Nunito" w:hAnsi="Nunito" w:eastAsia="Nunito" w:cs="Nunito"/>
              </w:rPr>
            </w:pPr>
          </w:p>
          <w:p w:rsidR="007813F4" w:rsidRDefault="00036D26" w14:paraId="00000188" w14:textId="77777777">
            <w:pPr>
              <w:widowControl w:val="0"/>
              <w:pBdr>
                <w:top w:val="nil"/>
                <w:left w:val="nil"/>
                <w:bottom w:val="nil"/>
                <w:right w:val="nil"/>
                <w:between w:val="nil"/>
              </w:pBdr>
              <w:spacing w:line="240" w:lineRule="auto"/>
              <w:rPr>
                <w:rFonts w:ascii="Nunito" w:hAnsi="Nunito" w:eastAsia="Nunito" w:cs="Nunito"/>
              </w:rPr>
            </w:pPr>
            <w:r>
              <w:fldChar w:fldCharType="begin"/>
            </w:r>
            <w:r>
              <w:instrText>HYPERLINK "mailto:pierre.kloppers@uct.ac.za" \h</w:instrText>
            </w:r>
            <w:r>
              <w:fldChar w:fldCharType="separate"/>
            </w:r>
            <w:r w:rsidR="009511AE">
              <w:rPr>
                <w:color w:val="0000EE"/>
                <w:u w:val="single"/>
              </w:rPr>
              <w:t>Pierre Kloppers</w:t>
            </w:r>
            <w:r>
              <w:rPr>
                <w:color w:val="0000EE"/>
                <w:u w:val="single"/>
              </w:rPr>
              <w:fldChar w:fldCharType="end"/>
            </w:r>
          </w:p>
          <w:p w:rsidR="007813F4" w:rsidRDefault="007813F4" w14:paraId="00000189" w14:textId="77777777">
            <w:pPr>
              <w:widowControl w:val="0"/>
              <w:pBdr>
                <w:top w:val="nil"/>
                <w:left w:val="nil"/>
                <w:bottom w:val="nil"/>
                <w:right w:val="nil"/>
                <w:between w:val="nil"/>
              </w:pBdr>
              <w:spacing w:line="240" w:lineRule="auto"/>
              <w:rPr>
                <w:rFonts w:ascii="Nunito" w:hAnsi="Nunito" w:eastAsia="Nunito" w:cs="Nunito"/>
              </w:rPr>
            </w:pPr>
          </w:p>
          <w:p w:rsidR="007813F4" w:rsidP="0C32A488" w:rsidRDefault="0C32A488" w14:paraId="0000018A" w14:textId="77777777">
            <w:pPr>
              <w:widowControl w:val="0"/>
              <w:pBdr>
                <w:top w:val="nil"/>
                <w:left w:val="nil"/>
                <w:bottom w:val="nil"/>
                <w:right w:val="nil"/>
                <w:between w:val="nil"/>
              </w:pBdr>
              <w:spacing w:line="240" w:lineRule="auto"/>
              <w:rPr>
                <w:ins w:author="Lisa van Aardenne" w:date="2024-04-19T08:46:00Z" w:id="1346"/>
                <w:rFonts w:ascii="Nunito" w:hAnsi="Nunito" w:eastAsia="Nunito" w:cs="Nunito"/>
              </w:rPr>
            </w:pPr>
            <w:r w:rsidRPr="0C32A488">
              <w:rPr>
                <w:rFonts w:ascii="Nunito" w:hAnsi="Nunito" w:eastAsia="Nunito" w:cs="Nunito"/>
              </w:rPr>
              <w:t>Piotr Wolski</w:t>
            </w:r>
          </w:p>
          <w:p w:rsidR="0C32A488" w:rsidP="0C32A488" w:rsidRDefault="0C32A488" w14:paraId="2D017375" w14:textId="0003D7F0">
            <w:pPr>
              <w:widowControl w:val="0"/>
              <w:pBdr>
                <w:top w:val="nil"/>
                <w:left w:val="nil"/>
                <w:bottom w:val="nil"/>
                <w:right w:val="nil"/>
                <w:between w:val="nil"/>
              </w:pBdr>
              <w:spacing w:line="240" w:lineRule="auto"/>
              <w:rPr>
                <w:ins w:author="Lisa van Aardenne" w:date="2024-04-19T08:46:00Z" w:id="1347"/>
                <w:rFonts w:ascii="Nunito" w:hAnsi="Nunito" w:eastAsia="Nunito" w:cs="Nunito"/>
              </w:rPr>
            </w:pPr>
          </w:p>
          <w:p w:rsidR="0C32A488" w:rsidP="0C32A488" w:rsidRDefault="0C32A488" w14:paraId="3CEB9234" w14:textId="44A67A22">
            <w:pPr>
              <w:widowControl w:val="0"/>
              <w:pBdr>
                <w:top w:val="nil"/>
                <w:left w:val="nil"/>
                <w:bottom w:val="nil"/>
                <w:right w:val="nil"/>
                <w:between w:val="nil"/>
              </w:pBdr>
              <w:spacing w:line="240" w:lineRule="auto"/>
              <w:rPr>
                <w:rFonts w:ascii="Nunito" w:hAnsi="Nunito" w:eastAsia="Nunito" w:cs="Nunito"/>
              </w:rPr>
            </w:pPr>
            <w:ins w:author="Lisa van Aardenne" w:date="2024-04-19T08:46:00Z" w:id="1348">
              <w:r w:rsidRPr="0C32A488">
                <w:rPr>
                  <w:rFonts w:ascii="Nunito" w:hAnsi="Nunito" w:eastAsia="Nunito" w:cs="Nunito"/>
                </w:rPr>
                <w:t>Peter Marsh</w:t>
              </w:r>
            </w:ins>
          </w:p>
          <w:p w:rsidR="007813F4" w:rsidRDefault="007813F4" w14:paraId="0000018B" w14:textId="77777777">
            <w:pPr>
              <w:widowControl w:val="0"/>
              <w:pBdr>
                <w:top w:val="nil"/>
                <w:left w:val="nil"/>
                <w:bottom w:val="nil"/>
                <w:right w:val="nil"/>
                <w:between w:val="nil"/>
              </w:pBdr>
              <w:spacing w:line="240" w:lineRule="auto"/>
              <w:rPr>
                <w:rFonts w:ascii="Nunito" w:hAnsi="Nunito" w:eastAsia="Nunito" w:cs="Nunito"/>
              </w:rPr>
            </w:pPr>
          </w:p>
          <w:p w:rsidR="007813F4" w:rsidP="0C32A488" w:rsidRDefault="009511AE" w14:paraId="0000018C" w14:textId="77777777">
            <w:pPr>
              <w:widowControl w:val="0"/>
              <w:pBdr>
                <w:top w:val="nil"/>
                <w:left w:val="nil"/>
                <w:bottom w:val="nil"/>
                <w:right w:val="nil"/>
                <w:between w:val="nil"/>
              </w:pBdr>
              <w:spacing w:line="240" w:lineRule="auto"/>
              <w:rPr>
                <w:rFonts w:ascii="Nunito" w:hAnsi="Nunito" w:eastAsia="Nunito" w:cs="Nunito"/>
              </w:rPr>
            </w:pPr>
            <w:del w:author="Lisa van Aardenne" w:date="2024-04-19T08:48:00Z" w:id="1349">
              <w:r w:rsidRPr="0C32A488" w:rsidDel="0C32A488">
                <w:rPr>
                  <w:rFonts w:ascii="Nunito" w:hAnsi="Nunito" w:eastAsia="Nunito" w:cs="Nunito"/>
                </w:rPr>
                <w:delText>Nelson Bore</w:delText>
              </w:r>
            </w:del>
          </w:p>
          <w:p w:rsidR="007813F4" w:rsidRDefault="007813F4" w14:paraId="0000018D" w14:textId="77777777">
            <w:pPr>
              <w:widowControl w:val="0"/>
              <w:pBdr>
                <w:top w:val="nil"/>
                <w:left w:val="nil"/>
                <w:bottom w:val="nil"/>
                <w:right w:val="nil"/>
                <w:between w:val="nil"/>
              </w:pBdr>
              <w:spacing w:line="240" w:lineRule="auto"/>
              <w:rPr>
                <w:rFonts w:ascii="Nunito" w:hAnsi="Nunito" w:eastAsia="Nunito" w:cs="Nunito"/>
              </w:rPr>
            </w:pPr>
          </w:p>
          <w:p w:rsidR="007813F4" w:rsidP="0C32A488" w:rsidRDefault="009511AE" w14:paraId="0000018E" w14:textId="77777777">
            <w:pPr>
              <w:widowControl w:val="0"/>
              <w:pBdr>
                <w:top w:val="nil"/>
                <w:left w:val="nil"/>
                <w:bottom w:val="nil"/>
                <w:right w:val="nil"/>
                <w:between w:val="nil"/>
              </w:pBdr>
              <w:spacing w:line="240" w:lineRule="auto"/>
              <w:rPr>
                <w:ins w:author="Lisa van Aardenne" w:date="2024-04-19T08:49:00Z" w:id="1350"/>
                <w:rFonts w:ascii="Nunito" w:hAnsi="Nunito" w:eastAsia="Nunito" w:cs="Nunito"/>
              </w:rPr>
            </w:pPr>
            <w:del w:author="Lisa van Aardenne" w:date="2024-04-19T08:48:00Z" w:id="1351">
              <w:r w:rsidRPr="0C32A488" w:rsidDel="0C32A488">
                <w:rPr>
                  <w:rFonts w:ascii="Nunito" w:hAnsi="Nunito" w:eastAsia="Nunito" w:cs="Nunito"/>
                </w:rPr>
                <w:delText>Toby Kurien</w:delText>
              </w:r>
            </w:del>
          </w:p>
          <w:p w:rsidR="0C32A488" w:rsidP="0C32A488" w:rsidRDefault="0C32A488" w14:paraId="0F392681" w14:textId="3E32B6B3">
            <w:pPr>
              <w:widowControl w:val="0"/>
              <w:pBdr>
                <w:top w:val="nil"/>
                <w:left w:val="nil"/>
                <w:bottom w:val="nil"/>
                <w:right w:val="nil"/>
                <w:between w:val="nil"/>
              </w:pBdr>
              <w:spacing w:line="240" w:lineRule="auto"/>
              <w:rPr>
                <w:ins w:author="Lisa van Aardenne" w:date="2024-04-19T08:49:00Z" w:id="1352"/>
                <w:rFonts w:ascii="Nunito" w:hAnsi="Nunito" w:eastAsia="Nunito" w:cs="Nunito"/>
              </w:rPr>
            </w:pPr>
          </w:p>
          <w:p w:rsidR="0C32A488" w:rsidP="0C32A488" w:rsidRDefault="0C32A488" w14:paraId="1AD72CFF" w14:textId="7DE39229">
            <w:pPr>
              <w:widowControl w:val="0"/>
              <w:pBdr>
                <w:top w:val="nil"/>
                <w:left w:val="nil"/>
                <w:bottom w:val="nil"/>
                <w:right w:val="nil"/>
                <w:between w:val="nil"/>
              </w:pBdr>
              <w:spacing w:line="240" w:lineRule="auto"/>
              <w:rPr>
                <w:del w:author="Lisa van Aardenne" w:date="2024-04-19T08:48:00Z" w:id="1353"/>
                <w:rFonts w:ascii="Nunito" w:hAnsi="Nunito" w:eastAsia="Nunito" w:cs="Nunito"/>
              </w:rPr>
            </w:pPr>
            <w:ins w:author="Lisa van Aardenne" w:date="2024-04-19T08:50:00Z" w:id="1354">
              <w:r w:rsidRPr="0C32A488">
                <w:rPr>
                  <w:rFonts w:ascii="Nunito" w:hAnsi="Nunito" w:eastAsia="Nunito" w:cs="Nunito"/>
                </w:rPr>
                <w:t>Nicholas Brink</w:t>
              </w:r>
            </w:ins>
          </w:p>
          <w:p w:rsidR="007813F4" w:rsidP="0C32A488" w:rsidRDefault="007813F4" w14:paraId="3ADFCDEB" w14:textId="0E6F6969">
            <w:pPr>
              <w:widowControl w:val="0"/>
              <w:pBdr>
                <w:top w:val="nil"/>
                <w:left w:val="nil"/>
                <w:bottom w:val="nil"/>
                <w:right w:val="nil"/>
                <w:between w:val="nil"/>
              </w:pBdr>
              <w:spacing w:line="240" w:lineRule="auto"/>
              <w:rPr>
                <w:ins w:author="Lisa van Aardenne" w:date="2024-04-19T08:52:00Z" w:id="1355"/>
                <w:rFonts w:ascii="Nunito" w:hAnsi="Nunito" w:eastAsia="Nunito" w:cs="Nunito"/>
              </w:rPr>
            </w:pPr>
          </w:p>
          <w:p w:rsidR="007813F4" w:rsidP="0C32A488" w:rsidRDefault="0C32A488" w14:paraId="0000018F" w14:textId="0627D4CB">
            <w:pPr>
              <w:widowControl w:val="0"/>
              <w:pBdr>
                <w:top w:val="nil"/>
                <w:left w:val="nil"/>
                <w:bottom w:val="nil"/>
                <w:right w:val="nil"/>
                <w:between w:val="nil"/>
              </w:pBdr>
              <w:spacing w:line="240" w:lineRule="auto"/>
              <w:rPr>
                <w:rFonts w:ascii="Nunito" w:hAnsi="Nunito" w:eastAsia="Nunito" w:cs="Nunito"/>
              </w:rPr>
            </w:pPr>
            <w:ins w:author="Lisa van Aardenne" w:date="2024-04-19T08:52:00Z" w:id="1356">
              <w:r w:rsidRPr="0C32A488">
                <w:rPr>
                  <w:rFonts w:ascii="Nunito" w:hAnsi="Nunito" w:eastAsia="Nunito" w:cs="Nunito"/>
                </w:rPr>
                <w:t>Craig Parker</w:t>
              </w:r>
            </w:ins>
          </w:p>
        </w:tc>
        <w:tc>
          <w:tcPr>
            <w:tcW w:w="1588" w:type="dxa"/>
            <w:shd w:val="clear" w:color="auto" w:fill="auto"/>
            <w:tcMar>
              <w:top w:w="100" w:type="dxa"/>
              <w:left w:w="100" w:type="dxa"/>
              <w:bottom w:w="100" w:type="dxa"/>
              <w:right w:w="100" w:type="dxa"/>
            </w:tcMar>
            <w:tcPrChange w:author="Craig Parker" w:date="2024-07-16T12:18:00Z" w:id="1357">
              <w:tcPr>
                <w:tcW w:w="1290" w:type="dxa"/>
                <w:shd w:val="clear" w:color="auto" w:fill="auto"/>
                <w:tcMar>
                  <w:top w:w="100" w:type="dxa"/>
                  <w:left w:w="100" w:type="dxa"/>
                  <w:bottom w:w="100" w:type="dxa"/>
                  <w:right w:w="100" w:type="dxa"/>
                </w:tcMar>
              </w:tcPr>
            </w:tcPrChange>
          </w:tcPr>
          <w:p w:rsidR="007813F4" w:rsidRDefault="009511AE" w14:paraId="00000190" w14:textId="77777777">
            <w:pPr>
              <w:widowControl w:val="0"/>
              <w:pBdr>
                <w:top w:val="nil"/>
                <w:left w:val="nil"/>
                <w:bottom w:val="nil"/>
                <w:right w:val="nil"/>
                <w:between w:val="nil"/>
              </w:pBdr>
              <w:spacing w:line="240" w:lineRule="auto"/>
              <w:rPr>
                <w:rFonts w:ascii="Nunito" w:hAnsi="Nunito" w:eastAsia="Nunito" w:cs="Nunito"/>
              </w:rPr>
            </w:pPr>
            <w:r>
              <w:rPr>
                <w:rFonts w:ascii="Nunito" w:hAnsi="Nunito" w:eastAsia="Nunito" w:cs="Nunito"/>
              </w:rPr>
              <w:t>UCT</w:t>
            </w:r>
          </w:p>
          <w:p w:rsidR="007813F4" w:rsidRDefault="007813F4" w14:paraId="00000191" w14:textId="77777777">
            <w:pPr>
              <w:widowControl w:val="0"/>
              <w:pBdr>
                <w:top w:val="nil"/>
                <w:left w:val="nil"/>
                <w:bottom w:val="nil"/>
                <w:right w:val="nil"/>
                <w:between w:val="nil"/>
              </w:pBdr>
              <w:spacing w:line="240" w:lineRule="auto"/>
              <w:rPr>
                <w:rFonts w:ascii="Nunito" w:hAnsi="Nunito" w:eastAsia="Nunito" w:cs="Nunito"/>
              </w:rPr>
            </w:pPr>
          </w:p>
          <w:p w:rsidR="007813F4" w:rsidRDefault="009511AE" w14:paraId="00000192" w14:textId="77777777">
            <w:pPr>
              <w:widowControl w:val="0"/>
              <w:pBdr>
                <w:top w:val="nil"/>
                <w:left w:val="nil"/>
                <w:bottom w:val="nil"/>
                <w:right w:val="nil"/>
                <w:between w:val="nil"/>
              </w:pBdr>
              <w:spacing w:line="240" w:lineRule="auto"/>
              <w:rPr>
                <w:rFonts w:ascii="Nunito" w:hAnsi="Nunito" w:eastAsia="Nunito" w:cs="Nunito"/>
              </w:rPr>
            </w:pPr>
            <w:r>
              <w:rPr>
                <w:rFonts w:ascii="Nunito" w:hAnsi="Nunito" w:eastAsia="Nunito" w:cs="Nunito"/>
              </w:rPr>
              <w:t>UCT</w:t>
            </w:r>
          </w:p>
          <w:p w:rsidR="007813F4" w:rsidRDefault="007813F4" w14:paraId="00000193" w14:textId="77777777">
            <w:pPr>
              <w:widowControl w:val="0"/>
              <w:pBdr>
                <w:top w:val="nil"/>
                <w:left w:val="nil"/>
                <w:bottom w:val="nil"/>
                <w:right w:val="nil"/>
                <w:between w:val="nil"/>
              </w:pBdr>
              <w:spacing w:line="240" w:lineRule="auto"/>
              <w:rPr>
                <w:rFonts w:ascii="Nunito" w:hAnsi="Nunito" w:eastAsia="Nunito" w:cs="Nunito"/>
              </w:rPr>
            </w:pPr>
          </w:p>
          <w:p w:rsidR="007813F4" w:rsidP="0C32A488" w:rsidRDefault="0C32A488" w14:paraId="00000194" w14:textId="77777777">
            <w:pPr>
              <w:widowControl w:val="0"/>
              <w:pBdr>
                <w:top w:val="nil"/>
                <w:left w:val="nil"/>
                <w:bottom w:val="nil"/>
                <w:right w:val="nil"/>
                <w:between w:val="nil"/>
              </w:pBdr>
              <w:spacing w:line="240" w:lineRule="auto"/>
              <w:rPr>
                <w:ins w:author="Lisa van Aardenne" w:date="2024-04-19T08:46:00Z" w:id="1358"/>
                <w:rFonts w:ascii="Nunito" w:hAnsi="Nunito" w:eastAsia="Nunito" w:cs="Nunito"/>
              </w:rPr>
            </w:pPr>
            <w:r w:rsidRPr="0C32A488">
              <w:rPr>
                <w:rFonts w:ascii="Nunito" w:hAnsi="Nunito" w:eastAsia="Nunito" w:cs="Nunito"/>
              </w:rPr>
              <w:t>UCT</w:t>
            </w:r>
          </w:p>
          <w:p w:rsidR="0C32A488" w:rsidP="0C32A488" w:rsidRDefault="0C32A488" w14:paraId="407338DD" w14:textId="657A9E8C">
            <w:pPr>
              <w:widowControl w:val="0"/>
              <w:pBdr>
                <w:top w:val="nil"/>
                <w:left w:val="nil"/>
                <w:bottom w:val="nil"/>
                <w:right w:val="nil"/>
                <w:between w:val="nil"/>
              </w:pBdr>
              <w:spacing w:line="240" w:lineRule="auto"/>
              <w:rPr>
                <w:ins w:author="Lisa van Aardenne" w:date="2024-04-19T08:46:00Z" w:id="1359"/>
                <w:rFonts w:ascii="Nunito" w:hAnsi="Nunito" w:eastAsia="Nunito" w:cs="Nunito"/>
              </w:rPr>
            </w:pPr>
          </w:p>
          <w:p w:rsidR="0C32A488" w:rsidP="0C32A488" w:rsidRDefault="0C32A488" w14:paraId="0B0F2660" w14:textId="41EADA41">
            <w:pPr>
              <w:widowControl w:val="0"/>
              <w:pBdr>
                <w:top w:val="nil"/>
                <w:left w:val="nil"/>
                <w:bottom w:val="nil"/>
                <w:right w:val="nil"/>
                <w:between w:val="nil"/>
              </w:pBdr>
              <w:spacing w:line="240" w:lineRule="auto"/>
              <w:rPr>
                <w:rFonts w:ascii="Nunito" w:hAnsi="Nunito" w:eastAsia="Nunito" w:cs="Nunito"/>
              </w:rPr>
            </w:pPr>
            <w:ins w:author="Lisa van Aardenne" w:date="2024-04-19T08:46:00Z" w:id="1360">
              <w:r w:rsidRPr="0C32A488">
                <w:rPr>
                  <w:rFonts w:ascii="Nunito" w:hAnsi="Nunito" w:eastAsia="Nunito" w:cs="Nunito"/>
                </w:rPr>
                <w:t>UCT</w:t>
              </w:r>
            </w:ins>
          </w:p>
          <w:p w:rsidR="007813F4" w:rsidRDefault="007813F4" w14:paraId="00000195" w14:textId="77777777">
            <w:pPr>
              <w:widowControl w:val="0"/>
              <w:pBdr>
                <w:top w:val="nil"/>
                <w:left w:val="nil"/>
                <w:bottom w:val="nil"/>
                <w:right w:val="nil"/>
                <w:between w:val="nil"/>
              </w:pBdr>
              <w:spacing w:line="240" w:lineRule="auto"/>
              <w:rPr>
                <w:rFonts w:ascii="Nunito" w:hAnsi="Nunito" w:eastAsia="Nunito" w:cs="Nunito"/>
              </w:rPr>
            </w:pPr>
          </w:p>
          <w:p w:rsidR="007813F4" w:rsidP="0C32A488" w:rsidRDefault="009511AE" w14:paraId="00000196" w14:textId="77777777">
            <w:pPr>
              <w:widowControl w:val="0"/>
              <w:pBdr>
                <w:top w:val="nil"/>
                <w:left w:val="nil"/>
                <w:bottom w:val="nil"/>
                <w:right w:val="nil"/>
                <w:between w:val="nil"/>
              </w:pBdr>
              <w:spacing w:line="240" w:lineRule="auto"/>
              <w:rPr>
                <w:rFonts w:ascii="Nunito" w:hAnsi="Nunito" w:eastAsia="Nunito" w:cs="Nunito"/>
              </w:rPr>
            </w:pPr>
            <w:del w:author="Lisa van Aardenne" w:date="2024-04-19T08:49:00Z" w:id="1361">
              <w:r w:rsidRPr="0C32A488" w:rsidDel="0C32A488">
                <w:rPr>
                  <w:rFonts w:ascii="Nunito" w:hAnsi="Nunito" w:eastAsia="Nunito" w:cs="Nunito"/>
                </w:rPr>
                <w:delText>IBM</w:delText>
              </w:r>
            </w:del>
          </w:p>
          <w:p w:rsidR="007813F4" w:rsidRDefault="007813F4" w14:paraId="00000197" w14:textId="77777777">
            <w:pPr>
              <w:widowControl w:val="0"/>
              <w:pBdr>
                <w:top w:val="nil"/>
                <w:left w:val="nil"/>
                <w:bottom w:val="nil"/>
                <w:right w:val="nil"/>
                <w:between w:val="nil"/>
              </w:pBdr>
              <w:spacing w:line="240" w:lineRule="auto"/>
              <w:rPr>
                <w:rFonts w:ascii="Nunito" w:hAnsi="Nunito" w:eastAsia="Nunito" w:cs="Nunito"/>
              </w:rPr>
            </w:pPr>
          </w:p>
          <w:p w:rsidR="007813F4" w:rsidP="0C32A488" w:rsidRDefault="009511AE" w14:paraId="722DBAFE" w14:textId="0984B13A">
            <w:pPr>
              <w:widowControl w:val="0"/>
              <w:pBdr>
                <w:top w:val="nil"/>
                <w:left w:val="nil"/>
                <w:bottom w:val="nil"/>
                <w:right w:val="nil"/>
                <w:between w:val="nil"/>
              </w:pBdr>
              <w:spacing w:line="240" w:lineRule="auto"/>
              <w:rPr>
                <w:ins w:author="Lisa van Aardenne" w:date="2024-04-19T08:50:00Z" w:id="1362"/>
                <w:rFonts w:ascii="Nunito" w:hAnsi="Nunito" w:eastAsia="Nunito" w:cs="Nunito"/>
              </w:rPr>
            </w:pPr>
            <w:del w:author="Lisa van Aardenne" w:date="2024-04-19T08:49:00Z" w:id="1363">
              <w:r w:rsidRPr="0C32A488" w:rsidDel="0C32A488">
                <w:rPr>
                  <w:rFonts w:ascii="Nunito" w:hAnsi="Nunito" w:eastAsia="Nunito" w:cs="Nunito"/>
                </w:rPr>
                <w:delText>IBM</w:delText>
              </w:r>
            </w:del>
          </w:p>
          <w:p w:rsidR="007813F4" w:rsidP="0C32A488" w:rsidRDefault="007813F4" w14:paraId="66E84B14" w14:textId="21ACD6CA">
            <w:pPr>
              <w:widowControl w:val="0"/>
              <w:pBdr>
                <w:top w:val="nil"/>
                <w:left w:val="nil"/>
                <w:bottom w:val="nil"/>
                <w:right w:val="nil"/>
                <w:between w:val="nil"/>
              </w:pBdr>
              <w:spacing w:line="240" w:lineRule="auto"/>
              <w:rPr>
                <w:ins w:author="Lisa van Aardenne" w:date="2024-04-19T08:50:00Z" w:id="1364"/>
                <w:rFonts w:ascii="Nunito" w:hAnsi="Nunito" w:eastAsia="Nunito" w:cs="Nunito"/>
              </w:rPr>
            </w:pPr>
          </w:p>
          <w:p w:rsidR="007813F4" w:rsidP="0C32A488" w:rsidRDefault="0C32A488" w14:paraId="347686CB" w14:textId="6321FFC6">
            <w:pPr>
              <w:widowControl w:val="0"/>
              <w:pBdr>
                <w:top w:val="nil"/>
                <w:left w:val="nil"/>
                <w:bottom w:val="nil"/>
                <w:right w:val="nil"/>
                <w:between w:val="nil"/>
              </w:pBdr>
              <w:spacing w:line="240" w:lineRule="auto"/>
              <w:rPr>
                <w:ins w:author="Lisa van Aardenne" w:date="2024-04-19T08:52:00Z" w:id="1365"/>
                <w:rFonts w:ascii="Nunito" w:hAnsi="Nunito" w:eastAsia="Nunito" w:cs="Nunito"/>
              </w:rPr>
            </w:pPr>
            <w:ins w:author="Lisa van Aardenne" w:date="2024-04-19T08:50:00Z" w:id="1366">
              <w:del w:author="Craig Parker" w:date="2024-07-08T11:52:00Z" w:id="1367">
                <w:r w:rsidRPr="0C32A488" w:rsidDel="00D30C12">
                  <w:rPr>
                    <w:rFonts w:ascii="Nunito" w:hAnsi="Nunito" w:eastAsia="Nunito" w:cs="Nunito"/>
                  </w:rPr>
                  <w:delText>WRHI</w:delText>
                </w:r>
              </w:del>
            </w:ins>
            <w:ins w:author="Craig Parker" w:date="2024-07-08T11:52:00Z" w:id="1368">
              <w:r w:rsidR="00D30C12">
                <w:rPr>
                  <w:rFonts w:ascii="Nunito" w:hAnsi="Nunito" w:eastAsia="Nunito" w:cs="Nunito"/>
                </w:rPr>
                <w:t>WITS PLANETARY HEALTH RESEARCH</w:t>
              </w:r>
            </w:ins>
          </w:p>
          <w:p w:rsidR="007813F4" w:rsidP="0C32A488" w:rsidRDefault="007813F4" w14:paraId="4872C371" w14:textId="69E34DFF">
            <w:pPr>
              <w:widowControl w:val="0"/>
              <w:pBdr>
                <w:top w:val="nil"/>
                <w:left w:val="nil"/>
                <w:bottom w:val="nil"/>
                <w:right w:val="nil"/>
                <w:between w:val="nil"/>
              </w:pBdr>
              <w:spacing w:line="240" w:lineRule="auto"/>
              <w:rPr>
                <w:ins w:author="Lisa van Aardenne" w:date="2024-04-19T08:52:00Z" w:id="1369"/>
                <w:rFonts w:ascii="Nunito" w:hAnsi="Nunito" w:eastAsia="Nunito" w:cs="Nunito"/>
              </w:rPr>
            </w:pPr>
          </w:p>
          <w:p w:rsidR="007813F4" w:rsidP="0C32A488" w:rsidRDefault="0C32A488" w14:paraId="00000198" w14:textId="7F38F017">
            <w:pPr>
              <w:widowControl w:val="0"/>
              <w:pBdr>
                <w:top w:val="nil"/>
                <w:left w:val="nil"/>
                <w:bottom w:val="nil"/>
                <w:right w:val="nil"/>
                <w:between w:val="nil"/>
              </w:pBdr>
              <w:spacing w:line="240" w:lineRule="auto"/>
              <w:rPr>
                <w:rFonts w:ascii="Nunito" w:hAnsi="Nunito" w:eastAsia="Nunito" w:cs="Nunito"/>
              </w:rPr>
            </w:pPr>
            <w:ins w:author="Lisa van Aardenne" w:date="2024-04-19T08:52:00Z" w:id="1370">
              <w:del w:author="Craig Parker" w:date="2024-07-08T11:52:00Z" w:id="1371">
                <w:r w:rsidRPr="0C32A488" w:rsidDel="00D30C12">
                  <w:rPr>
                    <w:rFonts w:ascii="Nunito" w:hAnsi="Nunito" w:eastAsia="Nunito" w:cs="Nunito"/>
                  </w:rPr>
                  <w:delText>WRHI</w:delText>
                </w:r>
              </w:del>
            </w:ins>
            <w:ins w:author="Craig Parker" w:date="2024-07-08T11:52:00Z" w:id="1372">
              <w:r w:rsidR="00D30C12">
                <w:rPr>
                  <w:rFonts w:ascii="Nunito" w:hAnsi="Nunito" w:eastAsia="Nunito" w:cs="Nunito"/>
                </w:rPr>
                <w:t>WITS PLANETARY HEALTH RESEARCH</w:t>
              </w:r>
            </w:ins>
          </w:p>
        </w:tc>
        <w:tc>
          <w:tcPr>
            <w:tcW w:w="2820" w:type="dxa"/>
            <w:shd w:val="clear" w:color="auto" w:fill="auto"/>
            <w:tcMar>
              <w:top w:w="100" w:type="dxa"/>
              <w:left w:w="100" w:type="dxa"/>
              <w:bottom w:w="100" w:type="dxa"/>
              <w:right w:w="100" w:type="dxa"/>
            </w:tcMar>
            <w:tcPrChange w:author="Craig Parker" w:date="2024-07-16T12:18:00Z" w:id="1373">
              <w:tcPr>
                <w:tcW w:w="2820" w:type="dxa"/>
                <w:shd w:val="clear" w:color="auto" w:fill="auto"/>
                <w:tcMar>
                  <w:top w:w="100" w:type="dxa"/>
                  <w:left w:w="100" w:type="dxa"/>
                  <w:bottom w:w="100" w:type="dxa"/>
                  <w:right w:w="100" w:type="dxa"/>
                </w:tcMar>
              </w:tcPr>
            </w:tcPrChange>
          </w:tcPr>
          <w:p w:rsidR="007813F4" w:rsidRDefault="00036D26" w14:paraId="00000199" w14:textId="77777777">
            <w:pPr>
              <w:widowControl w:val="0"/>
              <w:pBdr>
                <w:top w:val="nil"/>
                <w:left w:val="nil"/>
                <w:bottom w:val="nil"/>
                <w:right w:val="nil"/>
                <w:between w:val="nil"/>
              </w:pBdr>
              <w:spacing w:line="240" w:lineRule="auto"/>
              <w:rPr>
                <w:rFonts w:ascii="Nunito" w:hAnsi="Nunito" w:eastAsia="Nunito" w:cs="Nunito"/>
              </w:rPr>
            </w:pPr>
            <w:r>
              <w:fldChar w:fldCharType="begin"/>
            </w:r>
            <w:r>
              <w:instrText xml:space="preserve">HYPERLINK </w:instrText>
            </w:r>
            <w:r>
              <w:instrText>"mailto:lisa@csag.uct.ac.za" \h</w:instrText>
            </w:r>
            <w:r>
              <w:fldChar w:fldCharType="separate"/>
            </w:r>
            <w:r w:rsidR="009511AE">
              <w:rPr>
                <w:rFonts w:ascii="Nunito" w:hAnsi="Nunito" w:eastAsia="Nunito" w:cs="Nunito"/>
                <w:color w:val="1155CC"/>
                <w:u w:val="single"/>
              </w:rPr>
              <w:t>lisa@csag.uct.ac.za</w:t>
            </w:r>
            <w:r>
              <w:rPr>
                <w:rFonts w:ascii="Nunito" w:hAnsi="Nunito" w:eastAsia="Nunito" w:cs="Nunito"/>
                <w:color w:val="1155CC"/>
                <w:u w:val="single"/>
              </w:rPr>
              <w:fldChar w:fldCharType="end"/>
            </w:r>
          </w:p>
          <w:p w:rsidR="007813F4" w:rsidRDefault="007813F4" w14:paraId="0000019A" w14:textId="77777777">
            <w:pPr>
              <w:widowControl w:val="0"/>
              <w:pBdr>
                <w:top w:val="nil"/>
                <w:left w:val="nil"/>
                <w:bottom w:val="nil"/>
                <w:right w:val="nil"/>
                <w:between w:val="nil"/>
              </w:pBdr>
              <w:spacing w:line="240" w:lineRule="auto"/>
              <w:rPr>
                <w:rFonts w:ascii="Nunito" w:hAnsi="Nunito" w:eastAsia="Nunito" w:cs="Nunito"/>
              </w:rPr>
            </w:pPr>
          </w:p>
          <w:p w:rsidR="007813F4" w:rsidRDefault="00036D26" w14:paraId="0000019B" w14:textId="77777777">
            <w:pPr>
              <w:widowControl w:val="0"/>
              <w:pBdr>
                <w:top w:val="nil"/>
                <w:left w:val="nil"/>
                <w:bottom w:val="nil"/>
                <w:right w:val="nil"/>
                <w:between w:val="nil"/>
              </w:pBdr>
              <w:spacing w:line="240" w:lineRule="auto"/>
              <w:rPr>
                <w:rFonts w:ascii="Nunito" w:hAnsi="Nunito" w:eastAsia="Nunito" w:cs="Nunito"/>
              </w:rPr>
            </w:pPr>
            <w:r>
              <w:fldChar w:fldCharType="begin"/>
            </w:r>
            <w:r>
              <w:instrText>HYPERLINK "mailto:pierre@csag.uct.ac.za" \h</w:instrText>
            </w:r>
            <w:r>
              <w:fldChar w:fldCharType="separate"/>
            </w:r>
            <w:r w:rsidR="009511AE">
              <w:rPr>
                <w:rFonts w:ascii="Nunito" w:hAnsi="Nunito" w:eastAsia="Nunito" w:cs="Nunito"/>
                <w:color w:val="1155CC"/>
                <w:u w:val="single"/>
              </w:rPr>
              <w:t>pierre@csag.uct.ac.za</w:t>
            </w:r>
            <w:r>
              <w:rPr>
                <w:rFonts w:ascii="Nunito" w:hAnsi="Nunito" w:eastAsia="Nunito" w:cs="Nunito"/>
                <w:color w:val="1155CC"/>
                <w:u w:val="single"/>
              </w:rPr>
              <w:fldChar w:fldCharType="end"/>
            </w:r>
          </w:p>
          <w:p w:rsidR="007813F4" w:rsidRDefault="007813F4" w14:paraId="0000019C" w14:textId="77777777">
            <w:pPr>
              <w:widowControl w:val="0"/>
              <w:pBdr>
                <w:top w:val="nil"/>
                <w:left w:val="nil"/>
                <w:bottom w:val="nil"/>
                <w:right w:val="nil"/>
                <w:between w:val="nil"/>
              </w:pBdr>
              <w:spacing w:line="240" w:lineRule="auto"/>
              <w:rPr>
                <w:rFonts w:ascii="Nunito" w:hAnsi="Nunito" w:eastAsia="Nunito" w:cs="Nunito"/>
              </w:rPr>
            </w:pPr>
          </w:p>
          <w:p w:rsidRPr="00C743C9" w:rsidR="0C32A488" w:rsidP="0C32A488" w:rsidRDefault="00036D26" w14:paraId="4EE3EEE9" w14:textId="6562D1E9">
            <w:pPr>
              <w:widowControl w:val="0"/>
              <w:pBdr>
                <w:top w:val="nil"/>
                <w:left w:val="nil"/>
                <w:bottom w:val="nil"/>
                <w:right w:val="nil"/>
                <w:between w:val="nil"/>
              </w:pBdr>
              <w:spacing w:line="240" w:lineRule="auto"/>
              <w:rPr>
                <w:rFonts w:eastAsia="Nunito" w:asciiTheme="minorHAnsi" w:hAnsiTheme="minorHAnsi" w:cstheme="minorHAnsi"/>
                <w:rPrChange w:author="Craig Parker" w:date="2024-07-23T13:41:00Z" w:id="1374">
                  <w:rPr>
                    <w:rFonts w:ascii="Nunito" w:hAnsi="Nunito" w:eastAsia="Nunito" w:cs="Nunito"/>
                  </w:rPr>
                </w:rPrChange>
              </w:rPr>
            </w:pPr>
            <w:r w:rsidRPr="00C743C9">
              <w:rPr>
                <w:rFonts w:asciiTheme="minorHAnsi" w:hAnsiTheme="minorHAnsi" w:cstheme="minorHAnsi"/>
                <w:rPrChange w:author="Craig Parker" w:date="2024-07-23T13:41:00Z" w:id="1375">
                  <w:rPr/>
                </w:rPrChange>
              </w:rPr>
              <w:fldChar w:fldCharType="begin"/>
            </w:r>
            <w:r w:rsidRPr="00C743C9">
              <w:rPr>
                <w:rFonts w:asciiTheme="minorHAnsi" w:hAnsiTheme="minorHAnsi" w:cstheme="minorHAnsi"/>
                <w:rPrChange w:author="Craig Parker" w:date="2024-07-23T13:41:00Z" w:id="1376">
                  <w:rPr/>
                </w:rPrChange>
              </w:rPr>
              <w:instrText>HYPERLINK "mailto:wolski@csag.uct.ac.za" \h</w:instrText>
            </w:r>
            <w:r w:rsidRPr="00C743C9">
              <w:rPr>
                <w:rFonts w:asciiTheme="minorHAnsi" w:hAnsiTheme="minorHAnsi" w:cstheme="minorHAnsi"/>
                <w:rPrChange w:author="Craig Parker" w:date="2024-07-23T13:41:00Z" w:id="1377">
                  <w:rPr>
                    <w:rFonts w:asciiTheme="minorHAnsi" w:hAnsiTheme="minorHAnsi" w:cstheme="minorHAnsi"/>
                  </w:rPr>
                </w:rPrChange>
              </w:rPr>
            </w:r>
            <w:r w:rsidRPr="00C743C9">
              <w:rPr>
                <w:rFonts w:asciiTheme="minorHAnsi" w:hAnsiTheme="minorHAnsi" w:cstheme="minorHAnsi"/>
                <w:rPrChange w:author="Craig Parker" w:date="2024-07-23T13:41:00Z" w:id="1378">
                  <w:rPr>
                    <w:rFonts w:ascii="Nunito" w:hAnsi="Nunito" w:eastAsia="Nunito" w:cs="Nunito"/>
                    <w:color w:val="1155CC"/>
                    <w:u w:val="single"/>
                  </w:rPr>
                </w:rPrChange>
              </w:rPr>
              <w:fldChar w:fldCharType="separate"/>
            </w:r>
            <w:r w:rsidRPr="00C743C9" w:rsidR="0C32A488">
              <w:rPr>
                <w:rFonts w:eastAsia="Nunito" w:asciiTheme="minorHAnsi" w:hAnsiTheme="minorHAnsi" w:cstheme="minorHAnsi"/>
                <w:color w:val="1155CC"/>
                <w:u w:val="single"/>
                <w:rPrChange w:author="Craig Parker" w:date="2024-07-23T13:41:00Z" w:id="1379">
                  <w:rPr>
                    <w:rFonts w:ascii="Nunito" w:hAnsi="Nunito" w:eastAsia="Nunito" w:cs="Nunito"/>
                    <w:color w:val="1155CC"/>
                    <w:u w:val="single"/>
                  </w:rPr>
                </w:rPrChange>
              </w:rPr>
              <w:t>wolski@csag.uct.ac.za</w:t>
            </w:r>
            <w:r w:rsidRPr="00C743C9">
              <w:rPr>
                <w:rFonts w:eastAsia="Nunito" w:asciiTheme="minorHAnsi" w:hAnsiTheme="minorHAnsi" w:cstheme="minorHAnsi"/>
                <w:color w:val="1155CC"/>
                <w:u w:val="single"/>
                <w:rPrChange w:author="Craig Parker" w:date="2024-07-23T13:41:00Z" w:id="1380">
                  <w:rPr>
                    <w:rFonts w:ascii="Nunito" w:hAnsi="Nunito" w:eastAsia="Nunito" w:cs="Nunito"/>
                    <w:color w:val="1155CC"/>
                    <w:u w:val="single"/>
                  </w:rPr>
                </w:rPrChange>
              </w:rPr>
              <w:fldChar w:fldCharType="end"/>
            </w:r>
          </w:p>
          <w:p w:rsidRPr="00C743C9" w:rsidR="007813F4" w:rsidP="0C32A488" w:rsidRDefault="007813F4" w14:paraId="0000019E" w14:textId="77777777">
            <w:pPr>
              <w:widowControl w:val="0"/>
              <w:pBdr>
                <w:top w:val="nil"/>
                <w:left w:val="nil"/>
                <w:bottom w:val="nil"/>
                <w:right w:val="nil"/>
                <w:between w:val="nil"/>
              </w:pBdr>
              <w:spacing w:line="240" w:lineRule="auto"/>
              <w:rPr>
                <w:ins w:author="Lisa van Aardenne" w:date="2024-04-19T08:46:00Z" w:id="1381"/>
                <w:rFonts w:eastAsia="Nunito" w:asciiTheme="minorHAnsi" w:hAnsiTheme="minorHAnsi" w:cstheme="minorHAnsi"/>
                <w:rPrChange w:author="Craig Parker" w:date="2024-07-23T13:41:00Z" w:id="1382">
                  <w:rPr>
                    <w:ins w:author="Lisa van Aardenne" w:date="2024-04-19T08:46:00Z" w:id="1383"/>
                    <w:rFonts w:ascii="Nunito" w:hAnsi="Nunito" w:eastAsia="Nunito" w:cs="Nunito"/>
                  </w:rPr>
                </w:rPrChange>
              </w:rPr>
            </w:pPr>
          </w:p>
          <w:p w:rsidRPr="00C743C9" w:rsidR="0C32A488" w:rsidP="0C32A488" w:rsidRDefault="0C32A488" w14:paraId="316BFFBA" w14:textId="460DC232">
            <w:pPr>
              <w:widowControl w:val="0"/>
              <w:pBdr>
                <w:top w:val="nil"/>
                <w:left w:val="nil"/>
                <w:bottom w:val="nil"/>
                <w:right w:val="nil"/>
                <w:between w:val="nil"/>
              </w:pBdr>
              <w:spacing w:line="240" w:lineRule="auto"/>
              <w:rPr>
                <w:ins w:author="Lisa van Aardenne" w:date="2024-04-19T08:48:00Z" w:id="1384"/>
                <w:rFonts w:eastAsia="Nunito" w:asciiTheme="minorHAnsi" w:hAnsiTheme="minorHAnsi" w:cstheme="minorHAnsi"/>
                <w:color w:val="4472C4" w:themeColor="accent1"/>
                <w:u w:val="single"/>
                <w:rPrChange w:author="Craig Parker" w:date="2024-07-23T13:41:00Z" w:id="1385">
                  <w:rPr>
                    <w:ins w:author="Lisa van Aardenne" w:date="2024-04-19T08:48:00Z" w:id="1386"/>
                    <w:rFonts w:ascii="Nunito" w:hAnsi="Nunito" w:eastAsia="Nunito" w:cs="Nunito"/>
                  </w:rPr>
                </w:rPrChange>
              </w:rPr>
            </w:pPr>
            <w:ins w:author="Lisa van Aardenne" w:date="2024-04-19T08:48:00Z" w:id="1387">
              <w:r w:rsidRPr="00C743C9">
                <w:rPr>
                  <w:rFonts w:eastAsia="Nunito" w:asciiTheme="minorHAnsi" w:hAnsiTheme="minorHAnsi" w:cstheme="minorHAnsi"/>
                  <w:color w:val="4472C4" w:themeColor="accent1"/>
                  <w:u w:val="single"/>
                  <w:rPrChange w:author="Craig Parker" w:date="2024-07-23T13:41:00Z" w:id="1388">
                    <w:rPr>
                      <w:rFonts w:ascii="Nunito" w:hAnsi="Nunito" w:eastAsia="Nunito" w:cs="Nunito"/>
                    </w:rPr>
                  </w:rPrChange>
                </w:rPr>
                <w:t>Peter.marsh.uct.ac.za</w:t>
              </w:r>
            </w:ins>
          </w:p>
          <w:p w:rsidRPr="00C743C9" w:rsidR="0C32A488" w:rsidP="0C32A488" w:rsidRDefault="0C32A488" w14:paraId="554FE0C3" w14:textId="37886A2B">
            <w:pPr>
              <w:widowControl w:val="0"/>
              <w:pBdr>
                <w:top w:val="nil"/>
                <w:left w:val="nil"/>
                <w:bottom w:val="nil"/>
                <w:right w:val="nil"/>
                <w:between w:val="nil"/>
              </w:pBdr>
              <w:spacing w:line="240" w:lineRule="auto"/>
              <w:rPr>
                <w:rFonts w:eastAsia="Nunito" w:asciiTheme="minorHAnsi" w:hAnsiTheme="minorHAnsi" w:cstheme="minorHAnsi"/>
                <w:rPrChange w:author="Craig Parker" w:date="2024-07-23T13:41:00Z" w:id="1389">
                  <w:rPr>
                    <w:rFonts w:ascii="Nunito" w:hAnsi="Nunito" w:eastAsia="Nunito" w:cs="Nunito"/>
                  </w:rPr>
                </w:rPrChange>
              </w:rPr>
            </w:pPr>
          </w:p>
          <w:p w:rsidRPr="00C743C9" w:rsidR="007813F4" w:rsidP="0C32A488" w:rsidRDefault="009511AE" w14:paraId="0000019F" w14:textId="77777777">
            <w:pPr>
              <w:widowControl w:val="0"/>
              <w:pBdr>
                <w:top w:val="nil"/>
                <w:left w:val="nil"/>
                <w:bottom w:val="nil"/>
                <w:right w:val="nil"/>
                <w:between w:val="nil"/>
              </w:pBdr>
              <w:spacing w:line="240" w:lineRule="auto"/>
              <w:rPr>
                <w:del w:author="Lisa van Aardenne" w:date="2024-04-19T08:49:00Z" w:id="1390"/>
                <w:rFonts w:eastAsia="Nunito" w:asciiTheme="minorHAnsi" w:hAnsiTheme="minorHAnsi" w:cstheme="minorHAnsi"/>
                <w:rPrChange w:author="Craig Parker" w:date="2024-07-23T13:41:00Z" w:id="1391">
                  <w:rPr>
                    <w:del w:author="Lisa van Aardenne" w:date="2024-04-19T08:49:00Z" w:id="1392"/>
                    <w:rFonts w:ascii="Nunito" w:hAnsi="Nunito" w:eastAsia="Nunito" w:cs="Nunito"/>
                  </w:rPr>
                </w:rPrChange>
              </w:rPr>
            </w:pPr>
            <w:del w:author="Lisa van Aardenne" w:date="2024-04-19T08:49:00Z" w:id="1393">
              <w:r w:rsidRPr="00C743C9">
                <w:rPr>
                  <w:rFonts w:asciiTheme="minorHAnsi" w:hAnsiTheme="minorHAnsi" w:cstheme="minorHAnsi"/>
                  <w:rPrChange w:author="Craig Parker" w:date="2024-07-23T13:41:00Z" w:id="1394">
                    <w:rPr/>
                  </w:rPrChange>
                </w:rPr>
                <w:fldChar w:fldCharType="begin"/>
              </w:r>
              <w:r w:rsidRPr="00C743C9">
                <w:rPr>
                  <w:rFonts w:asciiTheme="minorHAnsi" w:hAnsiTheme="minorHAnsi" w:cstheme="minorHAnsi"/>
                  <w:rPrChange w:author="Craig Parker" w:date="2024-07-23T13:41:00Z" w:id="1395">
                    <w:rPr/>
                  </w:rPrChange>
                </w:rPr>
                <w:delInstrText xml:space="preserve">HYPERLINK "mailto:nelson.bore@ibm.com" </w:delInstrText>
              </w:r>
              <w:r w:rsidRPr="00C743C9">
                <w:rPr>
                  <w:rFonts w:asciiTheme="minorHAnsi" w:hAnsiTheme="minorHAnsi" w:cstheme="minorHAnsi"/>
                  <w:rPrChange w:author="Craig Parker" w:date="2024-07-23T13:41:00Z" w:id="1396">
                    <w:rPr>
                      <w:rFonts w:asciiTheme="minorHAnsi" w:hAnsiTheme="minorHAnsi" w:cstheme="minorHAnsi"/>
                    </w:rPr>
                  </w:rPrChange>
                </w:rPr>
              </w:r>
              <w:r w:rsidRPr="00C743C9">
                <w:rPr>
                  <w:rFonts w:asciiTheme="minorHAnsi" w:hAnsiTheme="minorHAnsi" w:cstheme="minorHAnsi"/>
                  <w:rPrChange w:author="Craig Parker" w:date="2024-07-23T13:41:00Z" w:id="1397">
                    <w:rPr/>
                  </w:rPrChange>
                </w:rPr>
                <w:fldChar w:fldCharType="separate"/>
              </w:r>
              <w:r w:rsidRPr="00C743C9" w:rsidDel="0C32A488">
                <w:rPr>
                  <w:rFonts w:eastAsia="Nunito" w:asciiTheme="minorHAnsi" w:hAnsiTheme="minorHAnsi" w:cstheme="minorHAnsi"/>
                  <w:color w:val="1155CC"/>
                  <w:u w:val="single"/>
                  <w:rPrChange w:author="Craig Parker" w:date="2024-07-23T13:41:00Z" w:id="1398">
                    <w:rPr>
                      <w:rFonts w:ascii="Nunito" w:hAnsi="Nunito" w:eastAsia="Nunito" w:cs="Nunito"/>
                      <w:color w:val="1155CC"/>
                      <w:u w:val="single"/>
                    </w:rPr>
                  </w:rPrChange>
                </w:rPr>
                <w:delText>nelson.bore@ibm.com</w:delText>
              </w:r>
              <w:r w:rsidRPr="00C743C9">
                <w:rPr>
                  <w:rFonts w:asciiTheme="minorHAnsi" w:hAnsiTheme="minorHAnsi" w:cstheme="minorHAnsi"/>
                  <w:rPrChange w:author="Craig Parker" w:date="2024-07-23T13:41:00Z" w:id="1399">
                    <w:rPr/>
                  </w:rPrChange>
                </w:rPr>
                <w:fldChar w:fldCharType="end"/>
              </w:r>
            </w:del>
          </w:p>
          <w:p w:rsidRPr="00C743C9" w:rsidR="007813F4" w:rsidRDefault="007813F4" w14:paraId="000001A0" w14:textId="77777777">
            <w:pPr>
              <w:widowControl w:val="0"/>
              <w:pBdr>
                <w:top w:val="nil"/>
                <w:left w:val="nil"/>
                <w:bottom w:val="nil"/>
                <w:right w:val="nil"/>
                <w:between w:val="nil"/>
              </w:pBdr>
              <w:spacing w:line="240" w:lineRule="auto"/>
              <w:rPr>
                <w:rFonts w:eastAsia="Nunito" w:asciiTheme="minorHAnsi" w:hAnsiTheme="minorHAnsi" w:cstheme="minorHAnsi"/>
                <w:rPrChange w:author="Craig Parker" w:date="2024-07-23T13:41:00Z" w:id="1400">
                  <w:rPr>
                    <w:rFonts w:ascii="Nunito" w:hAnsi="Nunito" w:eastAsia="Nunito" w:cs="Nunito"/>
                  </w:rPr>
                </w:rPrChange>
              </w:rPr>
            </w:pPr>
          </w:p>
          <w:p w:rsidRPr="00C743C9" w:rsidR="007813F4" w:rsidP="0C32A488" w:rsidRDefault="009511AE" w14:paraId="000001A1" w14:textId="77777777">
            <w:pPr>
              <w:widowControl w:val="0"/>
              <w:pBdr>
                <w:top w:val="nil"/>
                <w:left w:val="nil"/>
                <w:bottom w:val="nil"/>
                <w:right w:val="nil"/>
                <w:between w:val="nil"/>
              </w:pBdr>
              <w:spacing w:line="240" w:lineRule="auto"/>
              <w:rPr>
                <w:del w:author="Lisa van Aardenne" w:date="2024-04-19T08:49:00Z" w:id="1401"/>
                <w:rFonts w:eastAsia="Nunito" w:asciiTheme="minorHAnsi" w:hAnsiTheme="minorHAnsi" w:cstheme="minorHAnsi"/>
                <w:rPrChange w:author="Craig Parker" w:date="2024-07-23T13:41:00Z" w:id="1402">
                  <w:rPr>
                    <w:del w:author="Lisa van Aardenne" w:date="2024-04-19T08:49:00Z" w:id="1403"/>
                    <w:rFonts w:ascii="Nunito" w:hAnsi="Nunito" w:eastAsia="Nunito" w:cs="Nunito"/>
                  </w:rPr>
                </w:rPrChange>
              </w:rPr>
            </w:pPr>
            <w:del w:author="Lisa van Aardenne" w:date="2024-04-19T08:49:00Z" w:id="1404">
              <w:r w:rsidRPr="00C743C9">
                <w:rPr>
                  <w:rFonts w:asciiTheme="minorHAnsi" w:hAnsiTheme="minorHAnsi" w:cstheme="minorHAnsi"/>
                  <w:rPrChange w:author="Craig Parker" w:date="2024-07-23T13:41:00Z" w:id="1405">
                    <w:rPr/>
                  </w:rPrChange>
                </w:rPr>
                <w:fldChar w:fldCharType="begin"/>
              </w:r>
              <w:r w:rsidRPr="00C743C9">
                <w:rPr>
                  <w:rFonts w:asciiTheme="minorHAnsi" w:hAnsiTheme="minorHAnsi" w:cstheme="minorHAnsi"/>
                  <w:rPrChange w:author="Craig Parker" w:date="2024-07-23T13:41:00Z" w:id="1406">
                    <w:rPr/>
                  </w:rPrChange>
                </w:rPr>
                <w:delInstrText xml:space="preserve">HYPERLINK "mailto:toby.kurien@za.ibm.com" </w:delInstrText>
              </w:r>
              <w:r w:rsidRPr="00C743C9">
                <w:rPr>
                  <w:rFonts w:asciiTheme="minorHAnsi" w:hAnsiTheme="minorHAnsi" w:cstheme="minorHAnsi"/>
                  <w:rPrChange w:author="Craig Parker" w:date="2024-07-23T13:41:00Z" w:id="1407">
                    <w:rPr>
                      <w:rFonts w:asciiTheme="minorHAnsi" w:hAnsiTheme="minorHAnsi" w:cstheme="minorHAnsi"/>
                    </w:rPr>
                  </w:rPrChange>
                </w:rPr>
              </w:r>
              <w:r w:rsidRPr="00C743C9">
                <w:rPr>
                  <w:rFonts w:asciiTheme="minorHAnsi" w:hAnsiTheme="minorHAnsi" w:cstheme="minorHAnsi"/>
                  <w:rPrChange w:author="Craig Parker" w:date="2024-07-23T13:41:00Z" w:id="1408">
                    <w:rPr/>
                  </w:rPrChange>
                </w:rPr>
                <w:fldChar w:fldCharType="separate"/>
              </w:r>
              <w:r w:rsidRPr="00C743C9" w:rsidDel="0C32A488">
                <w:rPr>
                  <w:rFonts w:eastAsia="Nunito" w:asciiTheme="minorHAnsi" w:hAnsiTheme="minorHAnsi" w:cstheme="minorHAnsi"/>
                  <w:color w:val="1155CC"/>
                  <w:u w:val="single"/>
                  <w:rPrChange w:author="Craig Parker" w:date="2024-07-23T13:41:00Z" w:id="1409">
                    <w:rPr>
                      <w:rFonts w:ascii="Nunito" w:hAnsi="Nunito" w:eastAsia="Nunito" w:cs="Nunito"/>
                      <w:color w:val="1155CC"/>
                      <w:u w:val="single"/>
                    </w:rPr>
                  </w:rPrChange>
                </w:rPr>
                <w:delText>toby.kurien@za.ibm.com</w:delText>
              </w:r>
              <w:r w:rsidRPr="00C743C9">
                <w:rPr>
                  <w:rFonts w:asciiTheme="minorHAnsi" w:hAnsiTheme="minorHAnsi" w:cstheme="minorHAnsi"/>
                  <w:rPrChange w:author="Craig Parker" w:date="2024-07-23T13:41:00Z" w:id="1410">
                    <w:rPr/>
                  </w:rPrChange>
                </w:rPr>
                <w:fldChar w:fldCharType="end"/>
              </w:r>
            </w:del>
          </w:p>
          <w:p w:rsidRPr="00C743C9" w:rsidR="007813F4" w:rsidP="0C32A488" w:rsidRDefault="007813F4" w14:paraId="1E000075" w14:textId="23050A36">
            <w:pPr>
              <w:widowControl w:val="0"/>
              <w:pBdr>
                <w:top w:val="nil"/>
                <w:left w:val="nil"/>
                <w:bottom w:val="nil"/>
                <w:right w:val="nil"/>
                <w:between w:val="nil"/>
              </w:pBdr>
              <w:spacing w:line="240" w:lineRule="auto"/>
              <w:rPr>
                <w:ins w:author="Lisa van Aardenne" w:date="2024-04-19T08:50:00Z" w:id="1411"/>
                <w:rFonts w:eastAsia="Nunito" w:asciiTheme="minorHAnsi" w:hAnsiTheme="minorHAnsi" w:cstheme="minorHAnsi"/>
                <w:rPrChange w:author="Craig Parker" w:date="2024-07-23T13:41:00Z" w:id="1412">
                  <w:rPr>
                    <w:ins w:author="Lisa van Aardenne" w:date="2024-04-19T08:50:00Z" w:id="1413"/>
                    <w:rFonts w:ascii="Nunito" w:hAnsi="Nunito" w:eastAsia="Nunito" w:cs="Nunito"/>
                  </w:rPr>
                </w:rPrChange>
              </w:rPr>
            </w:pPr>
          </w:p>
          <w:p w:rsidRPr="00C743C9" w:rsidR="007813F4" w:rsidDel="003C65B3" w:rsidP="0C32A488" w:rsidRDefault="003C65B3" w14:paraId="6B61840D" w14:textId="67AAF8A0">
            <w:pPr>
              <w:widowControl w:val="0"/>
              <w:pBdr>
                <w:top w:val="nil"/>
                <w:left w:val="nil"/>
                <w:bottom w:val="nil"/>
                <w:right w:val="nil"/>
                <w:between w:val="nil"/>
              </w:pBdr>
              <w:spacing w:line="240" w:lineRule="auto"/>
              <w:rPr>
                <w:ins w:author="Lisa van Aardenne" w:date="2024-04-19T08:51:00Z" w:id="1414"/>
                <w:del w:author="Craig Parker" w:date="2024-07-08T11:57:00Z" w:id="1415"/>
                <w:rFonts w:eastAsia="Nunito" w:asciiTheme="minorHAnsi" w:hAnsiTheme="minorHAnsi" w:cstheme="minorHAnsi"/>
                <w:color w:val="4472C4" w:themeColor="accent1"/>
                <w:u w:val="single"/>
                <w:rPrChange w:author="Craig Parker" w:date="2024-07-23T13:41:00Z" w:id="1416">
                  <w:rPr>
                    <w:ins w:author="Lisa van Aardenne" w:date="2024-04-19T08:51:00Z" w:id="1417"/>
                    <w:del w:author="Craig Parker" w:date="2024-07-08T11:57:00Z" w:id="1418"/>
                    <w:rFonts w:ascii="Nunito" w:hAnsi="Nunito" w:eastAsia="Nunito" w:cs="Nunito"/>
                  </w:rPr>
                </w:rPrChange>
              </w:rPr>
            </w:pPr>
            <w:ins w:author="Craig Parker" w:date="2024-07-08T11:57:00Z" w:id="1419">
              <w:r w:rsidRPr="00C743C9">
                <w:rPr>
                  <w:rFonts w:asciiTheme="minorHAnsi" w:hAnsiTheme="minorHAnsi" w:cstheme="minorHAnsi"/>
                  <w:color w:val="4472C4" w:themeColor="accent1"/>
                  <w:u w:val="single"/>
                  <w:rPrChange w:author="Craig Parker" w:date="2024-07-23T13:41:00Z" w:id="1420">
                    <w:rPr/>
                  </w:rPrChange>
                </w:rPr>
                <w:t>nicholas.brink@witsphr.org</w:t>
              </w:r>
            </w:ins>
            <w:ins w:author="Lisa van Aardenne" w:date="2024-04-19T08:51:00Z" w:id="1421">
              <w:del w:author="Craig Parker" w:date="2024-07-08T11:57:00Z" w:id="1422">
                <w:r w:rsidRPr="00C743C9" w:rsidDel="003C65B3" w:rsidR="007813F4">
                  <w:rPr>
                    <w:rFonts w:asciiTheme="minorHAnsi" w:hAnsiTheme="minorHAnsi" w:cstheme="minorHAnsi"/>
                    <w:color w:val="4472C4" w:themeColor="accent1"/>
                    <w:u w:val="single"/>
                    <w:rPrChange w:author="Craig Parker" w:date="2024-07-23T13:41:00Z" w:id="1423">
                      <w:rPr/>
                    </w:rPrChange>
                  </w:rPr>
                  <w:fldChar w:fldCharType="begin"/>
                </w:r>
                <w:r w:rsidRPr="00C743C9" w:rsidDel="003C65B3" w:rsidR="007813F4">
                  <w:rPr>
                    <w:rFonts w:asciiTheme="minorHAnsi" w:hAnsiTheme="minorHAnsi" w:cstheme="minorHAnsi"/>
                    <w:color w:val="4472C4" w:themeColor="accent1"/>
                    <w:u w:val="single"/>
                    <w:rPrChange w:author="Craig Parker" w:date="2024-07-23T13:41:00Z" w:id="1424">
                      <w:rPr/>
                    </w:rPrChange>
                  </w:rPr>
                  <w:delInstrText xml:space="preserve">HYPERLINK "mailto:Nbrink@wrhi.ac.za" </w:delInstrText>
                </w:r>
                <w:r w:rsidRPr="00C743C9" w:rsidDel="003C65B3" w:rsidR="007813F4">
                  <w:rPr>
                    <w:rFonts w:asciiTheme="minorHAnsi" w:hAnsiTheme="minorHAnsi" w:cstheme="minorHAnsi"/>
                    <w:color w:val="4472C4" w:themeColor="accent1"/>
                    <w:u w:val="single"/>
                    <w:rPrChange w:author="Craig Parker" w:date="2024-07-23T13:41:00Z" w:id="1425">
                      <w:rPr>
                        <w:rFonts w:asciiTheme="minorHAnsi" w:hAnsiTheme="minorHAnsi" w:cstheme="minorHAnsi"/>
                        <w:color w:val="4472C4" w:themeColor="accent1"/>
                        <w:u w:val="single"/>
                      </w:rPr>
                    </w:rPrChange>
                  </w:rPr>
                </w:r>
                <w:r w:rsidRPr="00C743C9" w:rsidDel="003C65B3" w:rsidR="007813F4">
                  <w:rPr>
                    <w:rFonts w:asciiTheme="minorHAnsi" w:hAnsiTheme="minorHAnsi" w:cstheme="minorHAnsi"/>
                    <w:color w:val="4472C4" w:themeColor="accent1"/>
                    <w:u w:val="single"/>
                    <w:rPrChange w:author="Craig Parker" w:date="2024-07-23T13:41:00Z" w:id="1426">
                      <w:rPr/>
                    </w:rPrChange>
                  </w:rPr>
                  <w:fldChar w:fldCharType="separate"/>
                </w:r>
                <w:r w:rsidRPr="00C743C9" w:rsidDel="003C65B3" w:rsidR="0C32A488">
                  <w:rPr>
                    <w:rStyle w:val="Hyperlink"/>
                    <w:rFonts w:eastAsia="Nunito" w:asciiTheme="minorHAnsi" w:hAnsiTheme="minorHAnsi" w:cstheme="minorHAnsi"/>
                    <w:color w:val="4472C4" w:themeColor="accent1"/>
                    <w:rPrChange w:author="Craig Parker" w:date="2024-07-23T13:41:00Z" w:id="1427">
                      <w:rPr>
                        <w:rStyle w:val="Hyperlink"/>
                        <w:rFonts w:ascii="Nunito" w:hAnsi="Nunito" w:eastAsia="Nunito" w:cs="Nunito"/>
                      </w:rPr>
                    </w:rPrChange>
                  </w:rPr>
                  <w:delText>Nbrink@</w:delText>
                </w:r>
              </w:del>
              <w:del w:author="Craig Parker" w:date="2024-07-08T11:52:00Z" w:id="1428">
                <w:r w:rsidRPr="00C743C9" w:rsidDel="00D30C12" w:rsidR="0C32A488">
                  <w:rPr>
                    <w:rStyle w:val="Hyperlink"/>
                    <w:rFonts w:eastAsia="Nunito" w:asciiTheme="minorHAnsi" w:hAnsiTheme="minorHAnsi" w:cstheme="minorHAnsi"/>
                    <w:color w:val="4472C4" w:themeColor="accent1"/>
                    <w:rPrChange w:author="Craig Parker" w:date="2024-07-23T13:41:00Z" w:id="1429">
                      <w:rPr>
                        <w:rStyle w:val="Hyperlink"/>
                        <w:rFonts w:ascii="Nunito" w:hAnsi="Nunito" w:eastAsia="Nunito" w:cs="Nunito"/>
                      </w:rPr>
                    </w:rPrChange>
                  </w:rPr>
                  <w:delText>wrhi</w:delText>
                </w:r>
              </w:del>
              <w:del w:author="Craig Parker" w:date="2024-07-08T11:57:00Z" w:id="1430">
                <w:r w:rsidRPr="00C743C9" w:rsidDel="003C65B3" w:rsidR="0C32A488">
                  <w:rPr>
                    <w:rStyle w:val="Hyperlink"/>
                    <w:rFonts w:eastAsia="Nunito" w:asciiTheme="minorHAnsi" w:hAnsiTheme="minorHAnsi" w:cstheme="minorHAnsi"/>
                    <w:color w:val="4472C4" w:themeColor="accent1"/>
                    <w:rPrChange w:author="Craig Parker" w:date="2024-07-23T13:41:00Z" w:id="1431">
                      <w:rPr>
                        <w:rStyle w:val="Hyperlink"/>
                        <w:rFonts w:ascii="Nunito" w:hAnsi="Nunito" w:eastAsia="Nunito" w:cs="Nunito"/>
                      </w:rPr>
                    </w:rPrChange>
                  </w:rPr>
                  <w:delText>.ac.za</w:delText>
                </w:r>
                <w:r w:rsidRPr="00C743C9" w:rsidDel="003C65B3" w:rsidR="007813F4">
                  <w:rPr>
                    <w:rFonts w:asciiTheme="minorHAnsi" w:hAnsiTheme="minorHAnsi" w:cstheme="minorHAnsi"/>
                    <w:color w:val="4472C4" w:themeColor="accent1"/>
                    <w:u w:val="single"/>
                    <w:rPrChange w:author="Craig Parker" w:date="2024-07-23T13:41:00Z" w:id="1432">
                      <w:rPr/>
                    </w:rPrChange>
                  </w:rPr>
                  <w:fldChar w:fldCharType="end"/>
                </w:r>
              </w:del>
            </w:ins>
          </w:p>
          <w:p w:rsidRPr="00C743C9" w:rsidR="007813F4" w:rsidP="0C32A488" w:rsidRDefault="007813F4" w14:paraId="7E94AF33" w14:textId="776D4603">
            <w:pPr>
              <w:widowControl w:val="0"/>
              <w:pBdr>
                <w:top w:val="nil"/>
                <w:left w:val="nil"/>
                <w:bottom w:val="nil"/>
                <w:right w:val="nil"/>
                <w:between w:val="nil"/>
              </w:pBdr>
              <w:spacing w:line="240" w:lineRule="auto"/>
              <w:rPr>
                <w:ins w:author="Lisa van Aardenne" w:date="2024-04-19T08:51:00Z" w:id="1433"/>
                <w:rStyle w:val="Hyperlink"/>
                <w:rFonts w:eastAsia="Nunito" w:asciiTheme="minorHAnsi" w:hAnsiTheme="minorHAnsi" w:cstheme="minorHAnsi"/>
                <w:rPrChange w:author="Craig Parker" w:date="2024-07-23T13:41:00Z" w:id="1434">
                  <w:rPr>
                    <w:ins w:author="Lisa van Aardenne" w:date="2024-04-19T08:51:00Z" w:id="1435"/>
                    <w:rStyle w:val="Hyperlink"/>
                    <w:rFonts w:ascii="Nunito" w:hAnsi="Nunito" w:eastAsia="Nunito" w:cs="Nunito"/>
                  </w:rPr>
                </w:rPrChange>
              </w:rPr>
            </w:pPr>
          </w:p>
          <w:p w:rsidRPr="00C743C9" w:rsidR="00D30C12" w:rsidP="00D30C12" w:rsidRDefault="00D30C12" w14:paraId="39B2DE62" w14:textId="77777777">
            <w:pPr>
              <w:widowControl w:val="0"/>
              <w:pBdr>
                <w:top w:val="nil"/>
                <w:left w:val="nil"/>
                <w:bottom w:val="nil"/>
                <w:right w:val="nil"/>
                <w:between w:val="nil"/>
              </w:pBdr>
              <w:spacing w:line="240" w:lineRule="auto"/>
              <w:rPr>
                <w:ins w:author="Craig Parker" w:date="2024-07-08T11:53:00Z" w:id="1436"/>
                <w:rFonts w:asciiTheme="minorHAnsi" w:hAnsiTheme="minorHAnsi" w:cstheme="minorHAnsi"/>
                <w:rPrChange w:author="Craig Parker" w:date="2024-07-23T13:41:00Z" w:id="1437">
                  <w:rPr>
                    <w:ins w:author="Craig Parker" w:date="2024-07-08T11:53:00Z" w:id="1438"/>
                  </w:rPr>
                </w:rPrChange>
              </w:rPr>
            </w:pPr>
            <w:ins w:author="Craig Parker" w:date="2024-07-08T11:53:00Z" w:id="1439">
              <w:r w:rsidRPr="00C743C9">
                <w:rPr>
                  <w:rFonts w:asciiTheme="minorHAnsi" w:hAnsiTheme="minorHAnsi" w:cstheme="minorHAnsi"/>
                  <w:rPrChange w:author="Craig Parker" w:date="2024-07-23T13:41:00Z" w:id="1440">
                    <w:rPr>
                      <w:color w:val="0563C1" w:themeColor="hyperlink"/>
                      <w:u w:val="single"/>
                    </w:rPr>
                  </w:rPrChange>
                </w:rPr>
                <w:fldChar w:fldCharType="begin"/>
              </w:r>
              <w:r w:rsidRPr="00C743C9">
                <w:rPr>
                  <w:rFonts w:asciiTheme="minorHAnsi" w:hAnsiTheme="minorHAnsi" w:cstheme="minorHAnsi"/>
                  <w:rPrChange w:author="Craig Parker" w:date="2024-07-23T13:41:00Z" w:id="1441">
                    <w:rPr/>
                  </w:rPrChange>
                </w:rPr>
                <w:instrText>HYPERLINK "mailto:Craig.parker@witsphr.org"</w:instrText>
              </w:r>
              <w:r w:rsidRPr="00C743C9">
                <w:rPr>
                  <w:rFonts w:asciiTheme="minorHAnsi" w:hAnsiTheme="minorHAnsi" w:cstheme="minorHAnsi"/>
                  <w:rPrChange w:author="Craig Parker" w:date="2024-07-23T13:41:00Z" w:id="1442">
                    <w:rPr>
                      <w:rFonts w:asciiTheme="minorHAnsi" w:hAnsiTheme="minorHAnsi" w:cstheme="minorHAnsi"/>
                    </w:rPr>
                  </w:rPrChange>
                </w:rPr>
              </w:r>
              <w:r w:rsidRPr="00C743C9">
                <w:rPr>
                  <w:rFonts w:asciiTheme="minorHAnsi" w:hAnsiTheme="minorHAnsi" w:cstheme="minorHAnsi"/>
                  <w:rPrChange w:author="Craig Parker" w:date="2024-07-23T13:41:00Z" w:id="1443">
                    <w:rPr/>
                  </w:rPrChange>
                </w:rPr>
                <w:fldChar w:fldCharType="separate"/>
              </w:r>
              <w:r w:rsidRPr="00C743C9">
                <w:rPr>
                  <w:rStyle w:val="Hyperlink"/>
                  <w:rFonts w:asciiTheme="minorHAnsi" w:hAnsiTheme="minorHAnsi" w:cstheme="minorHAnsi"/>
                  <w:rPrChange w:author="Craig Parker" w:date="2024-07-23T13:41:00Z" w:id="1444">
                    <w:rPr>
                      <w:rStyle w:val="Hyperlink"/>
                    </w:rPr>
                  </w:rPrChange>
                </w:rPr>
                <w:t>Craig.parker@witsphr.org</w:t>
              </w:r>
              <w:r w:rsidRPr="00C743C9">
                <w:rPr>
                  <w:rFonts w:asciiTheme="minorHAnsi" w:hAnsiTheme="minorHAnsi" w:cstheme="minorHAnsi"/>
                  <w:rPrChange w:author="Craig Parker" w:date="2024-07-23T13:41:00Z" w:id="1445">
                    <w:rPr/>
                  </w:rPrChange>
                </w:rPr>
                <w:fldChar w:fldCharType="end"/>
              </w:r>
            </w:ins>
          </w:p>
          <w:p w:rsidR="007813F4" w:rsidDel="00D30C12" w:rsidP="0C32A488" w:rsidRDefault="007813F4" w14:paraId="15CDEF33" w14:textId="27DF39A3">
            <w:pPr>
              <w:widowControl w:val="0"/>
              <w:pBdr>
                <w:top w:val="nil"/>
                <w:left w:val="nil"/>
                <w:bottom w:val="nil"/>
                <w:right w:val="nil"/>
                <w:between w:val="nil"/>
              </w:pBdr>
              <w:spacing w:line="240" w:lineRule="auto"/>
              <w:rPr>
                <w:ins w:author="Lisa van Aardenne" w:date="2024-04-19T08:51:00Z" w:id="1446"/>
                <w:del w:author="Craig Parker" w:date="2024-07-08T11:53:00Z" w:id="1447"/>
                <w:rStyle w:val="Hyperlink"/>
                <w:rFonts w:ascii="Nunito" w:hAnsi="Nunito" w:eastAsia="Nunito" w:cs="Nunito"/>
              </w:rPr>
            </w:pPr>
            <w:ins w:author="Lisa van Aardenne" w:date="2024-04-19T08:51:00Z" w:id="1448">
              <w:del w:author="Craig Parker" w:date="2024-07-08T11:53:00Z" w:id="1449">
                <w:r w:rsidDel="00D30C12">
                  <w:fldChar w:fldCharType="begin"/>
                </w:r>
                <w:r w:rsidDel="00D30C12">
                  <w:delInstrText xml:space="preserve">HYPERLINK "mailto:Cparker@wrhi.ac.za" </w:delInstrText>
                </w:r>
                <w:r w:rsidDel="00D30C12">
                  <w:fldChar w:fldCharType="separate"/>
                </w:r>
                <w:r w:rsidRPr="0C32A488" w:rsidDel="00D30C12" w:rsidR="0C32A488">
                  <w:rPr>
                    <w:rStyle w:val="Hyperlink"/>
                    <w:rFonts w:ascii="Nunito" w:hAnsi="Nunito" w:eastAsia="Nunito" w:cs="Nunito"/>
                  </w:rPr>
                  <w:delText>Cparker@</w:delText>
                </w:r>
              </w:del>
              <w:del w:author="Craig Parker" w:date="2024-07-08T11:52:00Z" w:id="1450">
                <w:r w:rsidRPr="0C32A488" w:rsidDel="00D30C12" w:rsidR="0C32A488">
                  <w:rPr>
                    <w:rStyle w:val="Hyperlink"/>
                    <w:rFonts w:ascii="Nunito" w:hAnsi="Nunito" w:eastAsia="Nunito" w:cs="Nunito"/>
                  </w:rPr>
                  <w:delText>wrhi</w:delText>
                </w:r>
              </w:del>
              <w:del w:author="Craig Parker" w:date="2024-07-08T11:53:00Z" w:id="1451">
                <w:r w:rsidRPr="0C32A488" w:rsidDel="00D30C12" w:rsidR="0C32A488">
                  <w:rPr>
                    <w:rStyle w:val="Hyperlink"/>
                    <w:rFonts w:ascii="Nunito" w:hAnsi="Nunito" w:eastAsia="Nunito" w:cs="Nunito"/>
                  </w:rPr>
                  <w:delText>.ac.za</w:delText>
                </w:r>
                <w:r w:rsidDel="00D30C12">
                  <w:fldChar w:fldCharType="end"/>
                </w:r>
              </w:del>
            </w:ins>
          </w:p>
          <w:p w:rsidR="007813F4" w:rsidP="0C32A488" w:rsidRDefault="007813F4" w14:paraId="741AAF81" w14:textId="7087DF9A">
            <w:pPr>
              <w:widowControl w:val="0"/>
              <w:pBdr>
                <w:top w:val="nil"/>
                <w:left w:val="nil"/>
                <w:bottom w:val="nil"/>
                <w:right w:val="nil"/>
                <w:between w:val="nil"/>
              </w:pBdr>
              <w:spacing w:line="240" w:lineRule="auto"/>
              <w:rPr>
                <w:ins w:author="Lisa van Aardenne" w:date="2024-04-19T08:51:00Z" w:id="1452"/>
                <w:rStyle w:val="Hyperlink"/>
                <w:rFonts w:ascii="Nunito" w:hAnsi="Nunito" w:eastAsia="Nunito" w:cs="Nunito"/>
              </w:rPr>
            </w:pPr>
          </w:p>
          <w:p w:rsidR="007813F4" w:rsidP="0C32A488" w:rsidRDefault="007813F4" w14:paraId="69FA5FE2" w14:textId="462F52F0">
            <w:pPr>
              <w:widowControl w:val="0"/>
              <w:pBdr>
                <w:top w:val="nil"/>
                <w:left w:val="nil"/>
                <w:bottom w:val="nil"/>
                <w:right w:val="nil"/>
                <w:between w:val="nil"/>
              </w:pBdr>
              <w:spacing w:line="240" w:lineRule="auto"/>
              <w:rPr>
                <w:ins w:author="Lisa van Aardenne" w:date="2024-04-19T08:51:00Z" w:id="1453"/>
                <w:rStyle w:val="Hyperlink"/>
                <w:rFonts w:ascii="Nunito" w:hAnsi="Nunito" w:eastAsia="Nunito" w:cs="Nunito"/>
              </w:rPr>
            </w:pPr>
          </w:p>
          <w:p w:rsidR="007813F4" w:rsidP="0C32A488" w:rsidRDefault="007813F4" w14:paraId="000001A2" w14:textId="711E17EE">
            <w:pPr>
              <w:widowControl w:val="0"/>
              <w:pBdr>
                <w:top w:val="nil"/>
                <w:left w:val="nil"/>
                <w:bottom w:val="nil"/>
                <w:right w:val="nil"/>
                <w:between w:val="nil"/>
              </w:pBdr>
              <w:spacing w:line="240" w:lineRule="auto"/>
              <w:rPr>
                <w:rFonts w:ascii="Nunito" w:hAnsi="Nunito" w:eastAsia="Nunito" w:cs="Nunito"/>
              </w:rPr>
            </w:pPr>
          </w:p>
        </w:tc>
      </w:tr>
      <w:tr w:rsidR="007813F4" w:rsidTr="00F72F87" w14:paraId="22E3EBD4" w14:textId="77777777">
        <w:tc>
          <w:tcPr>
            <w:tcW w:w="3105" w:type="dxa"/>
            <w:shd w:val="clear" w:color="auto" w:fill="auto"/>
            <w:tcMar>
              <w:top w:w="100" w:type="dxa"/>
              <w:left w:w="100" w:type="dxa"/>
              <w:bottom w:w="100" w:type="dxa"/>
              <w:right w:w="100" w:type="dxa"/>
            </w:tcMar>
            <w:tcPrChange w:author="Craig Parker" w:date="2024-07-16T12:18:00Z" w:id="1454">
              <w:tcPr>
                <w:tcW w:w="3105" w:type="dxa"/>
                <w:shd w:val="clear" w:color="auto" w:fill="auto"/>
                <w:tcMar>
                  <w:top w:w="100" w:type="dxa"/>
                  <w:left w:w="100" w:type="dxa"/>
                  <w:bottom w:w="100" w:type="dxa"/>
                  <w:right w:w="100" w:type="dxa"/>
                </w:tcMar>
              </w:tcPr>
            </w:tcPrChange>
          </w:tcPr>
          <w:p w:rsidR="007813F4" w:rsidRDefault="009511AE" w14:paraId="000001A3" w14:textId="77777777">
            <w:pPr>
              <w:widowControl w:val="0"/>
              <w:pBdr>
                <w:top w:val="nil"/>
                <w:left w:val="nil"/>
                <w:bottom w:val="nil"/>
                <w:right w:val="nil"/>
                <w:between w:val="nil"/>
              </w:pBdr>
              <w:spacing w:line="240" w:lineRule="auto"/>
              <w:rPr>
                <w:rFonts w:ascii="Nunito" w:hAnsi="Nunito" w:eastAsia="Nunito" w:cs="Nunito"/>
                <w:b/>
              </w:rPr>
            </w:pPr>
            <w:r>
              <w:rPr>
                <w:rFonts w:ascii="Nunito" w:hAnsi="Nunito" w:eastAsia="Nunito" w:cs="Nunito"/>
                <w:b/>
              </w:rPr>
              <w:t>Managing access to UCT data analysis platform</w:t>
            </w:r>
          </w:p>
        </w:tc>
        <w:tc>
          <w:tcPr>
            <w:tcW w:w="1847" w:type="dxa"/>
            <w:shd w:val="clear" w:color="auto" w:fill="auto"/>
            <w:tcMar>
              <w:top w:w="100" w:type="dxa"/>
              <w:left w:w="100" w:type="dxa"/>
              <w:bottom w:w="100" w:type="dxa"/>
              <w:right w:w="100" w:type="dxa"/>
            </w:tcMar>
            <w:tcPrChange w:author="Craig Parker" w:date="2024-07-16T12:18:00Z" w:id="1455">
              <w:tcPr>
                <w:tcW w:w="2145" w:type="dxa"/>
                <w:gridSpan w:val="2"/>
                <w:shd w:val="clear" w:color="auto" w:fill="auto"/>
                <w:tcMar>
                  <w:top w:w="100" w:type="dxa"/>
                  <w:left w:w="100" w:type="dxa"/>
                  <w:bottom w:w="100" w:type="dxa"/>
                  <w:right w:w="100" w:type="dxa"/>
                </w:tcMar>
              </w:tcPr>
            </w:tcPrChange>
          </w:tcPr>
          <w:p w:rsidR="007813F4" w:rsidRDefault="009511AE" w14:paraId="000001A4" w14:textId="77777777">
            <w:pPr>
              <w:widowControl w:val="0"/>
              <w:pBdr>
                <w:top w:val="nil"/>
                <w:left w:val="nil"/>
                <w:bottom w:val="nil"/>
                <w:right w:val="nil"/>
                <w:between w:val="nil"/>
              </w:pBdr>
              <w:spacing w:line="240" w:lineRule="auto"/>
              <w:rPr>
                <w:rFonts w:ascii="Nunito" w:hAnsi="Nunito" w:eastAsia="Nunito" w:cs="Nunito"/>
              </w:rPr>
            </w:pPr>
            <w:r>
              <w:rPr>
                <w:rFonts w:ascii="Nunito" w:hAnsi="Nunito" w:eastAsia="Nunito" w:cs="Nunito"/>
              </w:rPr>
              <w:t>Rodger Duffett</w:t>
            </w:r>
          </w:p>
        </w:tc>
        <w:tc>
          <w:tcPr>
            <w:tcW w:w="1588" w:type="dxa"/>
            <w:shd w:val="clear" w:color="auto" w:fill="auto"/>
            <w:tcMar>
              <w:top w:w="100" w:type="dxa"/>
              <w:left w:w="100" w:type="dxa"/>
              <w:bottom w:w="100" w:type="dxa"/>
              <w:right w:w="100" w:type="dxa"/>
            </w:tcMar>
            <w:tcPrChange w:author="Craig Parker" w:date="2024-07-16T12:18:00Z" w:id="1456">
              <w:tcPr>
                <w:tcW w:w="1290" w:type="dxa"/>
                <w:shd w:val="clear" w:color="auto" w:fill="auto"/>
                <w:tcMar>
                  <w:top w:w="100" w:type="dxa"/>
                  <w:left w:w="100" w:type="dxa"/>
                  <w:bottom w:w="100" w:type="dxa"/>
                  <w:right w:w="100" w:type="dxa"/>
                </w:tcMar>
              </w:tcPr>
            </w:tcPrChange>
          </w:tcPr>
          <w:p w:rsidR="007813F4" w:rsidRDefault="009511AE" w14:paraId="000001A5" w14:textId="77777777">
            <w:pPr>
              <w:widowControl w:val="0"/>
              <w:pBdr>
                <w:top w:val="nil"/>
                <w:left w:val="nil"/>
                <w:bottom w:val="nil"/>
                <w:right w:val="nil"/>
                <w:between w:val="nil"/>
              </w:pBdr>
              <w:spacing w:line="240" w:lineRule="auto"/>
              <w:rPr>
                <w:rFonts w:ascii="Nunito" w:hAnsi="Nunito" w:eastAsia="Nunito" w:cs="Nunito"/>
              </w:rPr>
            </w:pPr>
            <w:r>
              <w:rPr>
                <w:rFonts w:ascii="Nunito" w:hAnsi="Nunito" w:eastAsia="Nunito" w:cs="Nunito"/>
              </w:rPr>
              <w:t>UCT</w:t>
            </w:r>
          </w:p>
        </w:tc>
        <w:tc>
          <w:tcPr>
            <w:tcW w:w="2820" w:type="dxa"/>
            <w:shd w:val="clear" w:color="auto" w:fill="auto"/>
            <w:tcMar>
              <w:top w:w="100" w:type="dxa"/>
              <w:left w:w="100" w:type="dxa"/>
              <w:bottom w:w="100" w:type="dxa"/>
              <w:right w:w="100" w:type="dxa"/>
            </w:tcMar>
            <w:tcPrChange w:author="Craig Parker" w:date="2024-07-16T12:18:00Z" w:id="1457">
              <w:tcPr>
                <w:tcW w:w="2820" w:type="dxa"/>
                <w:shd w:val="clear" w:color="auto" w:fill="auto"/>
                <w:tcMar>
                  <w:top w:w="100" w:type="dxa"/>
                  <w:left w:w="100" w:type="dxa"/>
                  <w:bottom w:w="100" w:type="dxa"/>
                  <w:right w:w="100" w:type="dxa"/>
                </w:tcMar>
              </w:tcPr>
            </w:tcPrChange>
          </w:tcPr>
          <w:p w:rsidRPr="0010447B" w:rsidR="007813F4" w:rsidRDefault="009511AE" w14:paraId="000001A6" w14:textId="77777777">
            <w:pPr>
              <w:widowControl w:val="0"/>
              <w:pBdr>
                <w:top w:val="nil"/>
                <w:left w:val="nil"/>
                <w:bottom w:val="nil"/>
                <w:right w:val="nil"/>
                <w:between w:val="nil"/>
              </w:pBdr>
              <w:spacing w:line="240" w:lineRule="auto"/>
              <w:rPr>
                <w:rFonts w:ascii="Nunito" w:hAnsi="Nunito" w:eastAsia="Nunito" w:cs="Nunito"/>
                <w:u w:val="single"/>
                <w:rPrChange w:author="Craig Parker" w:date="2024-07-23T13:40:00Z" w:id="1458">
                  <w:rPr>
                    <w:rFonts w:ascii="Nunito" w:hAnsi="Nunito" w:eastAsia="Nunito" w:cs="Nunito"/>
                  </w:rPr>
                </w:rPrChange>
              </w:rPr>
            </w:pPr>
            <w:r w:rsidRPr="0010447B">
              <w:rPr>
                <w:rFonts w:ascii="Nunito" w:hAnsi="Nunito" w:eastAsia="Nunito" w:cs="Nunito"/>
                <w:color w:val="4472C4" w:themeColor="accent1"/>
                <w:u w:val="single"/>
                <w:rPrChange w:author="Craig Parker" w:date="2024-07-23T13:40:00Z" w:id="1459">
                  <w:rPr>
                    <w:rFonts w:ascii="Nunito" w:hAnsi="Nunito" w:eastAsia="Nunito" w:cs="Nunito"/>
                  </w:rPr>
                </w:rPrChange>
              </w:rPr>
              <w:t>rodger@csag.uct.ac.za</w:t>
            </w:r>
          </w:p>
        </w:tc>
      </w:tr>
      <w:tr w:rsidR="007813F4" w:rsidTr="00F72F87" w14:paraId="1CDAE7FA" w14:textId="77777777">
        <w:tc>
          <w:tcPr>
            <w:tcW w:w="3105" w:type="dxa"/>
            <w:shd w:val="clear" w:color="auto" w:fill="auto"/>
            <w:tcMar>
              <w:top w:w="100" w:type="dxa"/>
              <w:left w:w="100" w:type="dxa"/>
              <w:bottom w:w="100" w:type="dxa"/>
              <w:right w:w="100" w:type="dxa"/>
            </w:tcMar>
            <w:tcPrChange w:author="Craig Parker" w:date="2024-07-16T12:18:00Z" w:id="1460">
              <w:tcPr>
                <w:tcW w:w="3105" w:type="dxa"/>
                <w:shd w:val="clear" w:color="auto" w:fill="auto"/>
                <w:tcMar>
                  <w:top w:w="100" w:type="dxa"/>
                  <w:left w:w="100" w:type="dxa"/>
                  <w:bottom w:w="100" w:type="dxa"/>
                  <w:right w:w="100" w:type="dxa"/>
                </w:tcMar>
              </w:tcPr>
            </w:tcPrChange>
          </w:tcPr>
          <w:p w:rsidR="007813F4" w:rsidRDefault="009511AE" w14:paraId="000001A7" w14:textId="77777777">
            <w:pPr>
              <w:widowControl w:val="0"/>
              <w:pBdr>
                <w:top w:val="nil"/>
                <w:left w:val="nil"/>
                <w:bottom w:val="nil"/>
                <w:right w:val="nil"/>
                <w:between w:val="nil"/>
              </w:pBdr>
              <w:spacing w:line="240" w:lineRule="auto"/>
              <w:rPr>
                <w:rFonts w:ascii="Nunito" w:hAnsi="Nunito" w:eastAsia="Nunito" w:cs="Nunito"/>
                <w:b/>
              </w:rPr>
            </w:pPr>
            <w:r>
              <w:rPr>
                <w:rFonts w:ascii="Nunito" w:hAnsi="Nunito" w:eastAsia="Nunito" w:cs="Nunito"/>
                <w:b/>
              </w:rPr>
              <w:t>Managing access to IBM</w:t>
            </w:r>
            <w:del w:author="Craig Parker" w:date="2024-07-16T11:11:00Z" w:id="1461">
              <w:r w:rsidDel="00A74A73">
                <w:rPr>
                  <w:rFonts w:ascii="Nunito" w:hAnsi="Nunito" w:eastAsia="Nunito" w:cs="Nunito"/>
                  <w:b/>
                </w:rPr>
                <w:delText xml:space="preserve"> PAIRS</w:delText>
              </w:r>
            </w:del>
            <w:r>
              <w:rPr>
                <w:rFonts w:ascii="Nunito" w:hAnsi="Nunito" w:eastAsia="Nunito" w:cs="Nunito"/>
                <w:b/>
              </w:rPr>
              <w:t xml:space="preserve"> platform</w:t>
            </w:r>
          </w:p>
        </w:tc>
        <w:tc>
          <w:tcPr>
            <w:tcW w:w="1847" w:type="dxa"/>
            <w:shd w:val="clear" w:color="auto" w:fill="auto"/>
            <w:tcMar>
              <w:top w:w="100" w:type="dxa"/>
              <w:left w:w="100" w:type="dxa"/>
              <w:bottom w:w="100" w:type="dxa"/>
              <w:right w:w="100" w:type="dxa"/>
            </w:tcMar>
            <w:tcPrChange w:author="Craig Parker" w:date="2024-07-16T12:18:00Z" w:id="1462">
              <w:tcPr>
                <w:tcW w:w="2145" w:type="dxa"/>
                <w:gridSpan w:val="2"/>
                <w:shd w:val="clear" w:color="auto" w:fill="auto"/>
                <w:tcMar>
                  <w:top w:w="100" w:type="dxa"/>
                  <w:left w:w="100" w:type="dxa"/>
                  <w:bottom w:w="100" w:type="dxa"/>
                  <w:right w:w="100" w:type="dxa"/>
                </w:tcMar>
              </w:tcPr>
            </w:tcPrChange>
          </w:tcPr>
          <w:p w:rsidR="007813F4" w:rsidP="0C32A488" w:rsidRDefault="009511AE" w14:paraId="000001A8" w14:textId="77777777">
            <w:pPr>
              <w:widowControl w:val="0"/>
              <w:pBdr>
                <w:top w:val="nil"/>
                <w:left w:val="nil"/>
                <w:bottom w:val="nil"/>
                <w:right w:val="nil"/>
                <w:between w:val="nil"/>
              </w:pBdr>
              <w:spacing w:line="240" w:lineRule="auto"/>
              <w:rPr>
                <w:rFonts w:ascii="Nunito" w:hAnsi="Nunito" w:eastAsia="Nunito" w:cs="Nunito"/>
              </w:rPr>
            </w:pPr>
            <w:del w:author="Lisa van Aardenne" w:date="2024-04-19T09:38:00Z" w:id="1463">
              <w:r w:rsidRPr="0C32A488" w:rsidDel="0C32A488">
                <w:rPr>
                  <w:rFonts w:ascii="Nunito" w:hAnsi="Nunito" w:eastAsia="Nunito" w:cs="Nunito"/>
                </w:rPr>
                <w:delText>Toby Kurien</w:delText>
              </w:r>
            </w:del>
          </w:p>
        </w:tc>
        <w:tc>
          <w:tcPr>
            <w:tcW w:w="1588" w:type="dxa"/>
            <w:shd w:val="clear" w:color="auto" w:fill="auto"/>
            <w:tcMar>
              <w:top w:w="100" w:type="dxa"/>
              <w:left w:w="100" w:type="dxa"/>
              <w:bottom w:w="100" w:type="dxa"/>
              <w:right w:w="100" w:type="dxa"/>
            </w:tcMar>
            <w:tcPrChange w:author="Craig Parker" w:date="2024-07-16T12:18:00Z" w:id="1464">
              <w:tcPr>
                <w:tcW w:w="1290" w:type="dxa"/>
                <w:shd w:val="clear" w:color="auto" w:fill="auto"/>
                <w:tcMar>
                  <w:top w:w="100" w:type="dxa"/>
                  <w:left w:w="100" w:type="dxa"/>
                  <w:bottom w:w="100" w:type="dxa"/>
                  <w:right w:w="100" w:type="dxa"/>
                </w:tcMar>
              </w:tcPr>
            </w:tcPrChange>
          </w:tcPr>
          <w:p w:rsidR="007813F4" w:rsidRDefault="009511AE" w14:paraId="000001A9" w14:textId="77777777">
            <w:pPr>
              <w:widowControl w:val="0"/>
              <w:pBdr>
                <w:top w:val="nil"/>
                <w:left w:val="nil"/>
                <w:bottom w:val="nil"/>
                <w:right w:val="nil"/>
                <w:between w:val="nil"/>
              </w:pBdr>
              <w:spacing w:line="240" w:lineRule="auto"/>
              <w:rPr>
                <w:rFonts w:ascii="Nunito" w:hAnsi="Nunito" w:eastAsia="Nunito" w:cs="Nunito"/>
              </w:rPr>
            </w:pPr>
            <w:r>
              <w:rPr>
                <w:rFonts w:ascii="Nunito" w:hAnsi="Nunito" w:eastAsia="Nunito" w:cs="Nunito"/>
              </w:rPr>
              <w:t>IBM</w:t>
            </w:r>
          </w:p>
        </w:tc>
        <w:tc>
          <w:tcPr>
            <w:tcW w:w="2820" w:type="dxa"/>
            <w:shd w:val="clear" w:color="auto" w:fill="auto"/>
            <w:tcMar>
              <w:top w:w="100" w:type="dxa"/>
              <w:left w:w="100" w:type="dxa"/>
              <w:bottom w:w="100" w:type="dxa"/>
              <w:right w:w="100" w:type="dxa"/>
            </w:tcMar>
            <w:tcPrChange w:author="Craig Parker" w:date="2024-07-16T12:18:00Z" w:id="1465">
              <w:tcPr>
                <w:tcW w:w="2820" w:type="dxa"/>
                <w:shd w:val="clear" w:color="auto" w:fill="auto"/>
                <w:tcMar>
                  <w:top w:w="100" w:type="dxa"/>
                  <w:left w:w="100" w:type="dxa"/>
                  <w:bottom w:w="100" w:type="dxa"/>
                  <w:right w:w="100" w:type="dxa"/>
                </w:tcMar>
              </w:tcPr>
            </w:tcPrChange>
          </w:tcPr>
          <w:p w:rsidR="007813F4" w:rsidP="0C32A488" w:rsidRDefault="009511AE" w14:paraId="000001AA" w14:textId="77777777">
            <w:pPr>
              <w:widowControl w:val="0"/>
              <w:pBdr>
                <w:top w:val="nil"/>
                <w:left w:val="nil"/>
                <w:bottom w:val="nil"/>
                <w:right w:val="nil"/>
                <w:between w:val="nil"/>
              </w:pBdr>
              <w:spacing w:line="240" w:lineRule="auto"/>
              <w:rPr>
                <w:rFonts w:ascii="Nunito" w:hAnsi="Nunito" w:eastAsia="Nunito" w:cs="Nunito"/>
              </w:rPr>
            </w:pPr>
            <w:del w:author="Lisa van Aardenne" w:date="2024-04-19T08:52:00Z" w:id="1466">
              <w:r w:rsidRPr="0C32A488" w:rsidDel="0C32A488">
                <w:rPr>
                  <w:rFonts w:ascii="Nunito" w:hAnsi="Nunito" w:eastAsia="Nunito" w:cs="Nunito"/>
                </w:rPr>
                <w:delText>toby.kurien@ibm.com</w:delText>
              </w:r>
            </w:del>
          </w:p>
        </w:tc>
      </w:tr>
    </w:tbl>
    <w:p w:rsidR="007813F4" w:rsidRDefault="007813F4" w14:paraId="000001AB" w14:textId="77777777">
      <w:pPr>
        <w:rPr>
          <w:rFonts w:ascii="Nunito" w:hAnsi="Nunito" w:eastAsia="Nunito" w:cs="Nunito"/>
        </w:rPr>
      </w:pPr>
    </w:p>
    <w:p w:rsidR="007813F4" w:rsidRDefault="007813F4" w14:paraId="000001AC" w14:textId="77777777">
      <w:pPr>
        <w:rPr>
          <w:rFonts w:ascii="Nunito" w:hAnsi="Nunito" w:eastAsia="Nunito" w:cs="Nunito"/>
        </w:rPr>
      </w:pPr>
    </w:p>
    <w:p w:rsidR="007813F4" w:rsidRDefault="009511AE" w14:paraId="000001AD" w14:textId="77777777">
      <w:pPr>
        <w:pStyle w:val="Heading1"/>
      </w:pPr>
      <w:bookmarkStart w:name="_heading=h.n7aofj4e89lv" w:colFirst="0" w:colLast="0" w:id="1467"/>
      <w:bookmarkEnd w:id="1467"/>
      <w:r>
        <w:br w:type="page"/>
      </w:r>
    </w:p>
    <w:p w:rsidRPr="00707C35" w:rsidR="007813F4" w:rsidRDefault="0E5C9AB3" w14:paraId="000001AE" w14:textId="7F95A7B5">
      <w:pPr>
        <w:pStyle w:val="Heading1"/>
        <w:rPr>
          <w:rFonts w:ascii="Nunito" w:hAnsi="Nunito"/>
          <w:rPrChange w:author="Craig Parker" w:date="2024-07-09T11:48:00Z" w:id="1908777493">
            <w:rPr/>
          </w:rPrChange>
        </w:rPr>
      </w:pPr>
      <w:bookmarkStart w:name="_Toc172635237" w:id="1469"/>
      <w:bookmarkStart w:name="_Toc1778992948" w:id="1470"/>
      <w:bookmarkStart w:name="_Toc1611574608" w:id="1616268682"/>
      <w:r w:rsidRPr="54902136" w:rsidR="54902136">
        <w:rPr>
          <w:rFonts w:ascii="Nunito" w:hAnsi="Nunito"/>
        </w:rPr>
        <w:t xml:space="preserve">12. </w:t>
      </w:r>
      <w:r w:rsidRPr="54902136" w:rsidR="54902136">
        <w:rPr>
          <w:rFonts w:ascii="Nunito" w:hAnsi="Nunito"/>
          <w:rPrChange w:author="Craig Parker" w:date="2024-07-09T11:48:00Z" w:id="1996650892"/>
        </w:rPr>
        <w:t>Assessment and revision</w:t>
      </w:r>
      <w:bookmarkEnd w:id="1469"/>
      <w:bookmarkEnd w:id="1470"/>
      <w:bookmarkEnd w:id="1616268682"/>
    </w:p>
    <w:p w:rsidRPr="00707C35" w:rsidR="007813F4" w:rsidRDefault="009511AE" w14:paraId="000001AF" w14:textId="3E98A84E">
      <w:pPr>
        <w:rPr>
          <w:rFonts w:ascii="Nunito" w:hAnsi="Nunito"/>
          <w:rPrChange w:author="Craig Parker" w:date="2024-07-09T11:48:00Z" w:id="1472">
            <w:rPr/>
          </w:rPrChange>
        </w:rPr>
      </w:pPr>
      <w:r w:rsidRPr="00707C35">
        <w:rPr>
          <w:rFonts w:ascii="Nunito" w:hAnsi="Nunito"/>
          <w:rPrChange w:author="Craig Parker" w:date="2024-07-09T11:48:00Z" w:id="1473">
            <w:rPr/>
          </w:rPrChange>
        </w:rPr>
        <w:t xml:space="preserve">The </w:t>
      </w:r>
      <w:del w:author="Craig Parker" w:date="2024-07-08T11:58:00Z" w:id="1474">
        <w:r w:rsidRPr="00707C35" w:rsidDel="003C65B3">
          <w:rPr>
            <w:rFonts w:ascii="Nunito" w:hAnsi="Nunito"/>
            <w:rPrChange w:author="Craig Parker" w:date="2024-07-09T11:48:00Z" w:id="1475">
              <w:rPr/>
            </w:rPrChange>
          </w:rPr>
          <w:delText xml:space="preserve">Data Management Plan will be periodically assessed by the DMAC co-PIs in consultation with the HEAT Steering Committee including RP1 and RP2 leads.  This will take place at least </w:delText>
        </w:r>
        <w:r w:rsidRPr="00707C35" w:rsidDel="003C65B3">
          <w:rPr>
            <w:rFonts w:ascii="Nunito" w:hAnsi="Nunito"/>
            <w:i/>
            <w:rPrChange w:author="Craig Parker" w:date="2024-07-09T11:48:00Z" w:id="1476">
              <w:rPr>
                <w:i/>
              </w:rPr>
            </w:rPrChange>
          </w:rPr>
          <w:delText>every 6</w:delText>
        </w:r>
      </w:del>
      <w:ins w:author="Craig Parker" w:date="2024-07-08T11:58:00Z" w:id="1477">
        <w:r w:rsidRPr="00707C35" w:rsidR="003C65B3">
          <w:rPr>
            <w:rFonts w:ascii="Nunito" w:hAnsi="Nunito"/>
            <w:rPrChange w:author="Craig Parker" w:date="2024-07-09T11:48:00Z" w:id="1478">
              <w:rPr/>
            </w:rPrChange>
          </w:rPr>
          <w:t xml:space="preserve">DMAC co-PIs will periodically assess the Data Management Plan in consultation with the HEAT Steering Committee, including the RP1 and RP2 leads. This will take place at least every </w:t>
        </w:r>
        <w:commentRangeStart w:id="1479"/>
        <w:r w:rsidRPr="00707C35" w:rsidR="003C65B3">
          <w:rPr>
            <w:rFonts w:ascii="Nunito" w:hAnsi="Nunito"/>
            <w:rPrChange w:author="Craig Parker" w:date="2024-07-09T11:48:00Z" w:id="1480">
              <w:rPr/>
            </w:rPrChange>
          </w:rPr>
          <w:t>six</w:t>
        </w:r>
      </w:ins>
      <w:r w:rsidRPr="00707C35">
        <w:rPr>
          <w:rFonts w:ascii="Nunito" w:hAnsi="Nunito"/>
          <w:i/>
          <w:rPrChange w:author="Craig Parker" w:date="2024-07-09T11:48:00Z" w:id="1481">
            <w:rPr>
              <w:i/>
            </w:rPr>
          </w:rPrChange>
        </w:rPr>
        <w:t xml:space="preserve"> months</w:t>
      </w:r>
      <w:commentRangeEnd w:id="1479"/>
      <w:r w:rsidRPr="00707C35" w:rsidR="003C65B3">
        <w:rPr>
          <w:rStyle w:val="CommentReference"/>
          <w:rFonts w:ascii="Nunito" w:hAnsi="Nunito"/>
          <w:rPrChange w:author="Craig Parker" w:date="2024-07-09T11:48:00Z" w:id="1482">
            <w:rPr>
              <w:rStyle w:val="CommentReference"/>
            </w:rPr>
          </w:rPrChange>
        </w:rPr>
        <w:commentReference w:id="1479"/>
      </w:r>
      <w:r w:rsidRPr="00707C35">
        <w:rPr>
          <w:rFonts w:ascii="Nunito" w:hAnsi="Nunito"/>
          <w:rPrChange w:author="Craig Parker" w:date="2024-07-09T11:48:00Z" w:id="1483">
            <w:rPr/>
          </w:rPrChange>
        </w:rPr>
        <w:t>.</w:t>
      </w:r>
    </w:p>
    <w:p w:rsidRPr="00707C35" w:rsidR="007813F4" w:rsidRDefault="007813F4" w14:paraId="000001B0" w14:textId="77777777">
      <w:pPr>
        <w:rPr>
          <w:rFonts w:ascii="Nunito" w:hAnsi="Nunito"/>
          <w:rPrChange w:author="Craig Parker" w:date="2024-07-09T11:48:00Z" w:id="1484">
            <w:rPr/>
          </w:rPrChange>
        </w:rPr>
      </w:pPr>
    </w:p>
    <w:p w:rsidRPr="00707C35" w:rsidR="007813F4" w:rsidRDefault="009511AE" w14:paraId="000001B1" w14:textId="77777777">
      <w:pPr>
        <w:rPr>
          <w:rFonts w:ascii="Nunito" w:hAnsi="Nunito"/>
          <w:rPrChange w:author="Craig Parker" w:date="2024-07-09T11:48:00Z" w:id="1485">
            <w:rPr/>
          </w:rPrChange>
        </w:rPr>
      </w:pPr>
      <w:r w:rsidRPr="00707C35">
        <w:rPr>
          <w:rFonts w:ascii="Nunito" w:hAnsi="Nunito"/>
          <w:rPrChange w:author="Craig Parker" w:date="2024-07-09T11:48:00Z" w:id="1486">
            <w:rPr/>
          </w:rPrChange>
        </w:rPr>
        <w:t>The assessment will look at three aspects of the data management plan:</w:t>
      </w:r>
    </w:p>
    <w:p w:rsidRPr="00707C35" w:rsidR="007813F4" w:rsidRDefault="007813F4" w14:paraId="000001B2" w14:textId="77777777">
      <w:pPr>
        <w:rPr>
          <w:rFonts w:ascii="Nunito" w:hAnsi="Nunito"/>
          <w:rPrChange w:author="Craig Parker" w:date="2024-07-09T11:48:00Z" w:id="1487">
            <w:rPr/>
          </w:rPrChange>
        </w:rPr>
      </w:pPr>
    </w:p>
    <w:p w:rsidRPr="00707C35" w:rsidR="007813F4" w:rsidRDefault="54FBA741" w14:paraId="000001B3" w14:textId="2C57E473">
      <w:pPr>
        <w:numPr>
          <w:ilvl w:val="0"/>
          <w:numId w:val="9"/>
        </w:numPr>
        <w:rPr>
          <w:rFonts w:ascii="Nunito" w:hAnsi="Nunito"/>
          <w:rPrChange w:author="Craig Parker" w:date="2024-07-09T11:48:00Z" w:id="1488">
            <w:rPr/>
          </w:rPrChange>
        </w:rPr>
      </w:pPr>
      <w:r w:rsidRPr="00707C35">
        <w:rPr>
          <w:rFonts w:ascii="Nunito" w:hAnsi="Nunito"/>
          <w:rPrChange w:author="Craig Parker" w:date="2024-07-09T11:48:00Z" w:id="1489">
            <w:rPr/>
          </w:rPrChange>
        </w:rPr>
        <w:t xml:space="preserve">Data acquisition processes: Are the data </w:t>
      </w:r>
      <w:del w:author="Craig Parker" w:date="2024-07-16T11:35:00Z" w:id="1490">
        <w:r w:rsidRPr="00707C35" w:rsidDel="00317372">
          <w:rPr>
            <w:rFonts w:ascii="Nunito" w:hAnsi="Nunito"/>
            <w:rPrChange w:author="Craig Parker" w:date="2024-07-09T11:48:00Z" w:id="1491">
              <w:rPr/>
            </w:rPrChange>
          </w:rPr>
          <w:delText xml:space="preserve">aquisition </w:delText>
        </w:r>
      </w:del>
      <w:ins w:author="Craig Parker" w:date="2024-07-16T11:35:00Z" w:id="1492">
        <w:r w:rsidR="00317372">
          <w:rPr>
            <w:rFonts w:ascii="Nunito" w:hAnsi="Nunito"/>
          </w:rPr>
          <w:t>acquisition</w:t>
        </w:r>
        <w:r w:rsidRPr="00707C35" w:rsidR="00317372">
          <w:rPr>
            <w:rFonts w:ascii="Nunito" w:hAnsi="Nunito"/>
            <w:rPrChange w:author="Craig Parker" w:date="2024-07-09T11:48:00Z" w:id="1493">
              <w:rPr/>
            </w:rPrChange>
          </w:rPr>
          <w:t xml:space="preserve"> </w:t>
        </w:r>
      </w:ins>
      <w:r w:rsidRPr="00707C35">
        <w:rPr>
          <w:rFonts w:ascii="Nunito" w:hAnsi="Nunito"/>
          <w:rPrChange w:author="Craig Parker" w:date="2024-07-09T11:48:00Z" w:id="1494">
            <w:rPr/>
          </w:rPrChange>
        </w:rPr>
        <w:t xml:space="preserve">processes working </w:t>
      </w:r>
      <w:del w:author="Craig Parker" w:date="2024-07-16T11:35:00Z" w:id="1495">
        <w:r w:rsidRPr="00707C35" w:rsidDel="00317372">
          <w:rPr>
            <w:rFonts w:ascii="Nunito" w:hAnsi="Nunito"/>
            <w:rPrChange w:author="Craig Parker" w:date="2024-07-09T11:48:00Z" w:id="1496">
              <w:rPr/>
            </w:rPrChange>
          </w:rPr>
          <w:delText>with respect to</w:delText>
        </w:r>
      </w:del>
      <w:ins w:author="Craig Parker" w:date="2024-07-16T11:35:00Z" w:id="1497">
        <w:r w:rsidR="00317372">
          <w:rPr>
            <w:rFonts w:ascii="Nunito" w:hAnsi="Nunito"/>
          </w:rPr>
          <w:t>concerning</w:t>
        </w:r>
      </w:ins>
      <w:r w:rsidRPr="00707C35">
        <w:rPr>
          <w:rFonts w:ascii="Nunito" w:hAnsi="Nunito"/>
          <w:rPrChange w:author="Craig Parker" w:date="2024-07-09T11:48:00Z" w:id="1498">
            <w:rPr/>
          </w:rPrChange>
        </w:rPr>
        <w:t xml:space="preserve"> developing </w:t>
      </w:r>
      <w:del w:author="Craig Parker" w:date="2024-07-08T09:33:00Z" w:id="1499">
        <w:r w:rsidRPr="00707C35" w:rsidDel="54FBA741" w:rsidR="009511AE">
          <w:rPr>
            <w:rFonts w:ascii="Nunito" w:hAnsi="Nunito"/>
            <w:rPrChange w:author="Craig Parker" w:date="2024-07-09T11:48:00Z" w:id="1500">
              <w:rPr/>
            </w:rPrChange>
          </w:rPr>
          <w:delText>DSA</w:delText>
        </w:r>
      </w:del>
      <w:ins w:author="Craig Parker" w:date="2024-07-08T09:33:00Z" w:id="1501">
        <w:r w:rsidRPr="00707C35">
          <w:rPr>
            <w:rFonts w:ascii="Nunito" w:hAnsi="Nunito"/>
            <w:rPrChange w:author="Craig Parker" w:date="2024-07-09T11:48:00Z" w:id="1502">
              <w:rPr/>
            </w:rPrChange>
          </w:rPr>
          <w:t>DTA</w:t>
        </w:r>
      </w:ins>
      <w:r w:rsidRPr="00707C35">
        <w:rPr>
          <w:rFonts w:ascii="Nunito" w:hAnsi="Nunito"/>
          <w:rPrChange w:author="Craig Parker" w:date="2024-07-09T11:48:00Z" w:id="1503">
            <w:rPr/>
          </w:rPrChange>
        </w:rPr>
        <w:t>s, transferring the data, and satisfying ethical reviews</w:t>
      </w:r>
    </w:p>
    <w:p w:rsidRPr="00707C35" w:rsidR="007813F4" w:rsidRDefault="009511AE" w14:paraId="000001B4" w14:textId="77777777">
      <w:pPr>
        <w:numPr>
          <w:ilvl w:val="0"/>
          <w:numId w:val="9"/>
        </w:numPr>
        <w:rPr>
          <w:rFonts w:ascii="Nunito" w:hAnsi="Nunito"/>
          <w:rPrChange w:author="Craig Parker" w:date="2024-07-09T11:48:00Z" w:id="1504">
            <w:rPr/>
          </w:rPrChange>
        </w:rPr>
      </w:pPr>
      <w:r w:rsidRPr="00707C35">
        <w:rPr>
          <w:rFonts w:ascii="Nunito" w:hAnsi="Nunito"/>
          <w:rPrChange w:author="Craig Parker" w:date="2024-07-09T11:48:00Z" w:id="1505">
            <w:rPr/>
          </w:rPrChange>
        </w:rPr>
        <w:t>Data process: Is the data processing workflow working effectively and resulting in data that is ready for analysis?</w:t>
      </w:r>
    </w:p>
    <w:p w:rsidRPr="00707C35" w:rsidR="007813F4" w:rsidRDefault="009511AE" w14:paraId="000001B5" w14:textId="77777777">
      <w:pPr>
        <w:numPr>
          <w:ilvl w:val="0"/>
          <w:numId w:val="9"/>
        </w:numPr>
        <w:rPr>
          <w:rFonts w:ascii="Nunito" w:hAnsi="Nunito"/>
          <w:rPrChange w:author="Craig Parker" w:date="2024-07-09T11:48:00Z" w:id="1506">
            <w:rPr/>
          </w:rPrChange>
        </w:rPr>
      </w:pPr>
      <w:r w:rsidRPr="00707C35">
        <w:rPr>
          <w:rFonts w:ascii="Nunito" w:hAnsi="Nunito"/>
          <w:rPrChange w:author="Craig Parker" w:date="2024-07-09T11:48:00Z" w:id="1507">
            <w:rPr/>
          </w:rPrChange>
        </w:rPr>
        <w:t>Data analysis support: Is DMAC providing sufficient support and services to enable the data analysis plans for RP1, RP2, and any pilot projects?</w:t>
      </w:r>
    </w:p>
    <w:p w:rsidRPr="00707C35" w:rsidR="007813F4" w:rsidRDefault="007813F4" w14:paraId="000001B6" w14:textId="77777777">
      <w:pPr>
        <w:rPr>
          <w:rFonts w:ascii="Nunito" w:hAnsi="Nunito"/>
          <w:rPrChange w:author="Craig Parker" w:date="2024-07-09T11:48:00Z" w:id="1508">
            <w:rPr/>
          </w:rPrChange>
        </w:rPr>
      </w:pPr>
    </w:p>
    <w:p w:rsidRPr="00707C35" w:rsidR="007813F4" w:rsidRDefault="009511AE" w14:paraId="000001B7" w14:textId="7EFBA529">
      <w:pPr>
        <w:rPr>
          <w:rFonts w:ascii="Nunito" w:hAnsi="Nunito"/>
          <w:rPrChange w:author="Craig Parker" w:date="2024-07-09T11:48:00Z" w:id="1509">
            <w:rPr/>
          </w:rPrChange>
        </w:rPr>
      </w:pPr>
      <w:del w:author="Craig Parker" w:date="2024-07-23T13:42:00Z" w:id="1510">
        <w:r w:rsidRPr="00707C35" w:rsidDel="00C743C9">
          <w:rPr>
            <w:rFonts w:ascii="Nunito" w:hAnsi="Nunito"/>
            <w:rPrChange w:author="Craig Parker" w:date="2024-07-09T11:48:00Z" w:id="1511">
              <w:rPr/>
            </w:rPrChange>
          </w:rPr>
          <w:delText xml:space="preserve">Based on the assessment, the Data Management Plan will be updated and </w:delText>
        </w:r>
      </w:del>
      <w:del w:author="Craig Parker" w:date="2024-07-09T11:48:00Z" w:id="1512">
        <w:r w:rsidRPr="00707C35" w:rsidDel="00707C35">
          <w:rPr>
            <w:rFonts w:ascii="Nunito" w:hAnsi="Nunito"/>
            <w:rPrChange w:author="Craig Parker" w:date="2024-07-09T11:48:00Z" w:id="1513">
              <w:rPr/>
            </w:rPrChange>
          </w:rPr>
          <w:delText>changes will be implemented.  Revisions to the Data Management Plan will be proposed by the DMAC Co-PIs (see above) and</w:delText>
        </w:r>
      </w:del>
      <w:ins w:author="Craig Parker" w:date="2024-07-23T13:42:00Z" w:id="1514">
        <w:r w:rsidR="00C743C9">
          <w:rPr>
            <w:rFonts w:ascii="Nunito" w:hAnsi="Nunito"/>
          </w:rPr>
          <w:t>The Data Management Plan will be updated and changed based on the assessment. The DMAC co-PIs</w:t>
        </w:r>
      </w:ins>
      <w:ins w:author="Craig Parker" w:date="2024-07-09T11:48:00Z" w:id="1515">
        <w:r w:rsidR="00707C35">
          <w:rPr>
            <w:rFonts w:ascii="Nunito" w:hAnsi="Nunito"/>
          </w:rPr>
          <w:t xml:space="preserve"> (see above) will propose revisions to the plan, which will be</w:t>
        </w:r>
      </w:ins>
      <w:r w:rsidRPr="00707C35">
        <w:rPr>
          <w:rFonts w:ascii="Nunito" w:hAnsi="Nunito"/>
          <w:rPrChange w:author="Craig Parker" w:date="2024-07-09T11:48:00Z" w:id="1516">
            <w:rPr/>
          </w:rPrChange>
        </w:rPr>
        <w:t xml:space="preserve"> approved by the SC.</w:t>
      </w:r>
    </w:p>
    <w:p w:rsidR="007813F4" w:rsidRDefault="007813F4" w14:paraId="000001B8" w14:textId="77777777"/>
    <w:p w:rsidR="00400083" w:rsidP="00400083" w:rsidRDefault="0E5C9AB3" w14:paraId="400EA0A3" w14:textId="606D4391">
      <w:pPr>
        <w:pStyle w:val="Heading1"/>
        <w:rPr>
          <w:ins w:author="Craig Parker" w:date="2024-07-09T11:55:00Z" w:id="1885420194"/>
        </w:rPr>
      </w:pPr>
      <w:bookmarkStart w:name="_Toc172635238" w:id="1518"/>
      <w:bookmarkStart w:name="_Toc585116473" w:id="1519"/>
      <w:commentRangeStart w:id="1520"/>
      <w:bookmarkStart w:name="_Toc830675044" w:id="2098281305"/>
      <w:r w:rsidR="54902136">
        <w:rPr/>
        <w:t xml:space="preserve">13. </w:t>
      </w:r>
      <w:ins w:author="Craig Parker" w:date="2024-07-09T11:55:00Z" w:id="2062759168">
        <w:r w:rsidR="54902136">
          <w:t>References</w:t>
        </w:r>
      </w:ins>
      <w:bookmarkEnd w:id="1518"/>
      <w:bookmarkEnd w:id="1519"/>
      <w:bookmarkEnd w:id="2098281305"/>
    </w:p>
    <w:p w:rsidR="00400083" w:rsidP="00400083" w:rsidRDefault="00400083" w14:paraId="0C3560EA" w14:textId="77777777">
      <w:pPr>
        <w:rPr>
          <w:ins w:author="Craig Parker" w:date="2024-07-09T11:55:00Z" w:id="1522"/>
        </w:rPr>
      </w:pPr>
      <w:ins w:author="Craig Parker" w:date="2024-07-09T11:55:00Z" w:id="1523">
        <w:r>
          <w:t xml:space="preserve">Zandbergen, P. A. (2014). Ensuring confidentiality of geocoded health data: assessing geographic masking strategies for individual-level data. </w:t>
        </w:r>
        <w:r>
          <w:rPr>
            <w:i/>
          </w:rPr>
          <w:t>Advances in medicine</w:t>
        </w:r>
        <w:r>
          <w:t xml:space="preserve">, </w:t>
        </w:r>
        <w:r>
          <w:rPr>
            <w:i/>
          </w:rPr>
          <w:t>2014</w:t>
        </w:r>
        <w:r>
          <w:t>.</w:t>
        </w:r>
        <w:commentRangeEnd w:id="1520"/>
        <w:r>
          <w:rPr>
            <w:rStyle w:val="CommentReference"/>
          </w:rPr>
          <w:commentReference w:id="1520"/>
        </w:r>
      </w:ins>
    </w:p>
    <w:p w:rsidR="003C65B3" w:rsidRDefault="003C65B3" w14:paraId="53883FCD" w14:textId="5E0728A7">
      <w:pPr>
        <w:overflowPunct/>
        <w:autoSpaceDE/>
        <w:autoSpaceDN/>
        <w:adjustRightInd/>
        <w:rPr>
          <w:ins w:author="Craig Parker" w:date="2024-07-08T12:00:00Z" w:id="1524"/>
          <w:sz w:val="40"/>
          <w:szCs w:val="40"/>
        </w:rPr>
      </w:pPr>
      <w:ins w:author="Craig Parker" w:date="2024-07-08T12:00:00Z" w:id="1525">
        <w:r>
          <w:br w:type="page"/>
        </w:r>
      </w:ins>
    </w:p>
    <w:p w:rsidR="003C65B3" w:rsidRDefault="003C65B3" w14:paraId="08E138E9" w14:textId="77777777">
      <w:pPr>
        <w:pStyle w:val="Heading1"/>
        <w:rPr>
          <w:ins w:author="Craig Parker" w:date="2024-07-08T12:00:00Z" w:id="1526"/>
        </w:rPr>
        <w:sectPr w:rsidR="003C65B3">
          <w:headerReference w:type="default" r:id="rId21"/>
          <w:pgSz w:w="12240" w:h="15840" w:orient="portrait"/>
          <w:pgMar w:top="1440" w:right="1440" w:bottom="1440" w:left="1440" w:header="708" w:footer="708" w:gutter="0"/>
          <w:pgNumType w:start="1"/>
          <w:cols w:space="720"/>
        </w:sectPr>
      </w:pPr>
    </w:p>
    <w:p w:rsidR="007813F4" w:rsidRDefault="4CBF20F8" w14:paraId="000001B9" w14:textId="3FE9ED15">
      <w:pPr>
        <w:pStyle w:val="Heading1"/>
      </w:pPr>
      <w:bookmarkStart w:name="_Toc172635239" w:id="1527"/>
      <w:bookmarkStart w:name="_Toc1018137432" w:id="1528"/>
      <w:bookmarkStart w:name="_Toc767895491" w:id="1684540009"/>
      <w:proofErr w:type="spellStart"/>
      <w:r w:rsidR="54902136">
        <w:rPr/>
        <w:t>Annex</w:t>
      </w:r>
      <w:ins w:author="Craig Parker" w:date="2024-07-09T11:56:00Z" w:id="2132711504">
        <w:r w:rsidR="54902136">
          <w:t>e</w:t>
        </w:r>
      </w:ins>
      <w:r w:rsidR="54902136">
        <w:rPr/>
        <w:t xml:space="preserve"> 1: Key data sources</w:t>
      </w:r>
      <w:bookmarkEnd w:id="1527"/>
      <w:bookmarkEnd w:id="1528"/>
      <w:bookmarkEnd w:id="1684540009"/>
    </w:p>
    <w:p w:rsidR="007813F4" w:rsidRDefault="007813F4" w14:paraId="000001BA" w14:textId="77777777">
      <w:pPr>
        <w:widowControl w:val="0"/>
        <w:spacing w:line="240" w:lineRule="auto"/>
        <w:ind w:left="119"/>
        <w:rPr>
          <w:b/>
          <w:sz w:val="19"/>
          <w:szCs w:val="19"/>
        </w:rPr>
      </w:pPr>
    </w:p>
    <w:tbl>
      <w:tblPr>
        <w:tblStyle w:val="a1"/>
        <w:tblW w:w="5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ook w:val="0600" w:firstRow="0" w:lastRow="0" w:firstColumn="0" w:lastColumn="0" w:noHBand="1" w:noVBand="1"/>
        <w:tblPrChange w:author="Craig Parker" w:date="2024-07-08T12:04:00Z" w:id="1530">
          <w:tblPr>
            <w:tblStyle w:val="a1"/>
            <w:tblW w:w="5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ook w:val="0600" w:firstRow="0" w:lastRow="0" w:firstColumn="0" w:lastColumn="0" w:noHBand="1" w:noVBand="1"/>
          </w:tblPr>
        </w:tblPrChange>
      </w:tblPr>
      <w:tblGrid>
        <w:gridCol w:w="5247"/>
        <w:gridCol w:w="2311"/>
        <w:gridCol w:w="977"/>
        <w:gridCol w:w="1638"/>
        <w:gridCol w:w="1257"/>
        <w:gridCol w:w="1510"/>
        <w:tblGridChange w:id="1531">
          <w:tblGrid>
            <w:gridCol w:w="5247"/>
            <w:gridCol w:w="2311"/>
            <w:gridCol w:w="977"/>
            <w:gridCol w:w="1638"/>
            <w:gridCol w:w="627"/>
            <w:gridCol w:w="630"/>
            <w:gridCol w:w="1510"/>
          </w:tblGrid>
        </w:tblGridChange>
      </w:tblGrid>
      <w:tr w:rsidR="003C65B3" w:rsidTr="00E42E0C" w14:paraId="150231FF" w14:textId="77777777">
        <w:trPr>
          <w:trHeight w:val="398"/>
          <w:trPrChange w:author="Craig Parker" w:date="2024-07-08T12:04:00Z" w:id="1532">
            <w:trPr>
              <w:trHeight w:val="398"/>
            </w:trPr>
          </w:trPrChange>
        </w:trPr>
        <w:tc>
          <w:tcPr>
            <w:tcW w:w="1530" w:type="pct"/>
            <w:shd w:val="clear" w:color="auto" w:fill="auto"/>
            <w:tcMar>
              <w:top w:w="100" w:type="dxa"/>
              <w:left w:w="100" w:type="dxa"/>
              <w:bottom w:w="100" w:type="dxa"/>
              <w:right w:w="100" w:type="dxa"/>
            </w:tcMar>
            <w:tcPrChange w:author="Craig Parker" w:date="2024-07-08T12:04:00Z" w:id="1533">
              <w:tcPr>
                <w:tcW w:w="1366" w:type="pct"/>
                <w:shd w:val="clear" w:color="auto" w:fill="auto"/>
                <w:tcMar>
                  <w:top w:w="100" w:type="dxa"/>
                  <w:left w:w="100" w:type="dxa"/>
                  <w:bottom w:w="100" w:type="dxa"/>
                  <w:right w:w="100" w:type="dxa"/>
                </w:tcMar>
              </w:tcPr>
            </w:tcPrChange>
          </w:tcPr>
          <w:p w:rsidR="007813F4" w:rsidRDefault="009511AE" w14:paraId="000001BB" w14:textId="77777777">
            <w:pPr>
              <w:widowControl w:val="0"/>
              <w:spacing w:line="234" w:lineRule="auto"/>
              <w:ind w:left="121" w:right="91" w:firstLine="5"/>
              <w:rPr>
                <w:b/>
                <w:sz w:val="16"/>
                <w:szCs w:val="16"/>
              </w:rPr>
            </w:pPr>
            <w:r>
              <w:rPr>
                <w:b/>
                <w:sz w:val="16"/>
                <w:szCs w:val="16"/>
              </w:rPr>
              <w:t xml:space="preserve">Name and source  of dataset </w:t>
            </w:r>
          </w:p>
        </w:tc>
        <w:tc>
          <w:tcPr>
            <w:tcW w:w="1391" w:type="pct"/>
            <w:shd w:val="clear" w:color="auto" w:fill="auto"/>
            <w:tcMar>
              <w:top w:w="100" w:type="dxa"/>
              <w:left w:w="100" w:type="dxa"/>
              <w:bottom w:w="100" w:type="dxa"/>
              <w:right w:w="100" w:type="dxa"/>
            </w:tcMar>
            <w:tcPrChange w:author="Craig Parker" w:date="2024-07-08T12:04:00Z" w:id="1534">
              <w:tcPr>
                <w:tcW w:w="1555" w:type="pct"/>
                <w:shd w:val="clear" w:color="auto" w:fill="auto"/>
                <w:tcMar>
                  <w:top w:w="100" w:type="dxa"/>
                  <w:left w:w="100" w:type="dxa"/>
                  <w:bottom w:w="100" w:type="dxa"/>
                  <w:right w:w="100" w:type="dxa"/>
                </w:tcMar>
              </w:tcPr>
            </w:tcPrChange>
          </w:tcPr>
          <w:p w:rsidR="007813F4" w:rsidRDefault="009511AE" w14:paraId="000001BC" w14:textId="77777777">
            <w:pPr>
              <w:widowControl w:val="0"/>
              <w:spacing w:line="240" w:lineRule="auto"/>
              <w:ind w:left="122"/>
              <w:rPr>
                <w:b/>
                <w:sz w:val="16"/>
                <w:szCs w:val="16"/>
              </w:rPr>
            </w:pPr>
            <w:r>
              <w:rPr>
                <w:b/>
                <w:sz w:val="16"/>
                <w:szCs w:val="16"/>
              </w:rPr>
              <w:t xml:space="preserve">Description </w:t>
            </w:r>
          </w:p>
        </w:tc>
        <w:tc>
          <w:tcPr>
            <w:tcW w:w="378" w:type="pct"/>
            <w:shd w:val="clear" w:color="auto" w:fill="auto"/>
            <w:tcMar>
              <w:top w:w="100" w:type="dxa"/>
              <w:left w:w="100" w:type="dxa"/>
              <w:bottom w:w="100" w:type="dxa"/>
              <w:right w:w="100" w:type="dxa"/>
            </w:tcMar>
            <w:tcPrChange w:author="Craig Parker" w:date="2024-07-08T12:04:00Z" w:id="1535">
              <w:tcPr>
                <w:tcW w:w="378" w:type="pct"/>
                <w:shd w:val="clear" w:color="auto" w:fill="auto"/>
                <w:tcMar>
                  <w:top w:w="100" w:type="dxa"/>
                  <w:left w:w="100" w:type="dxa"/>
                  <w:bottom w:w="100" w:type="dxa"/>
                  <w:right w:w="100" w:type="dxa"/>
                </w:tcMar>
              </w:tcPr>
            </w:tcPrChange>
          </w:tcPr>
          <w:p w:rsidR="007813F4" w:rsidRDefault="009511AE" w14:paraId="000001BD" w14:textId="77777777">
            <w:pPr>
              <w:widowControl w:val="0"/>
              <w:spacing w:line="240" w:lineRule="auto"/>
              <w:ind w:left="127"/>
              <w:rPr>
                <w:b/>
                <w:sz w:val="16"/>
                <w:szCs w:val="16"/>
              </w:rPr>
            </w:pPr>
            <w:r>
              <w:rPr>
                <w:b/>
                <w:sz w:val="16"/>
                <w:szCs w:val="16"/>
              </w:rPr>
              <w:t xml:space="preserve">UCT / </w:t>
            </w:r>
          </w:p>
          <w:p w:rsidR="007813F4" w:rsidRDefault="009511AE" w14:paraId="000001BE" w14:textId="77777777">
            <w:pPr>
              <w:widowControl w:val="0"/>
              <w:spacing w:line="240" w:lineRule="auto"/>
              <w:ind w:left="127"/>
              <w:rPr>
                <w:b/>
                <w:sz w:val="16"/>
                <w:szCs w:val="16"/>
              </w:rPr>
            </w:pPr>
            <w:r>
              <w:rPr>
                <w:b/>
                <w:sz w:val="16"/>
                <w:szCs w:val="16"/>
              </w:rPr>
              <w:t xml:space="preserve">PAIRS </w:t>
            </w:r>
          </w:p>
        </w:tc>
        <w:tc>
          <w:tcPr>
            <w:tcW w:w="633" w:type="pct"/>
            <w:shd w:val="clear" w:color="auto" w:fill="auto"/>
            <w:tcMar>
              <w:top w:w="100" w:type="dxa"/>
              <w:left w:w="100" w:type="dxa"/>
              <w:bottom w:w="100" w:type="dxa"/>
              <w:right w:w="100" w:type="dxa"/>
            </w:tcMar>
            <w:tcPrChange w:author="Craig Parker" w:date="2024-07-08T12:04:00Z" w:id="1536">
              <w:tcPr>
                <w:tcW w:w="633" w:type="pct"/>
                <w:shd w:val="clear" w:color="auto" w:fill="auto"/>
                <w:tcMar>
                  <w:top w:w="100" w:type="dxa"/>
                  <w:left w:w="100" w:type="dxa"/>
                  <w:bottom w:w="100" w:type="dxa"/>
                  <w:right w:w="100" w:type="dxa"/>
                </w:tcMar>
              </w:tcPr>
            </w:tcPrChange>
          </w:tcPr>
          <w:p w:rsidR="007813F4" w:rsidRDefault="009511AE" w14:paraId="000001BF" w14:textId="77777777">
            <w:pPr>
              <w:widowControl w:val="0"/>
              <w:spacing w:line="240" w:lineRule="auto"/>
              <w:ind w:left="122"/>
              <w:rPr>
                <w:b/>
                <w:sz w:val="16"/>
                <w:szCs w:val="16"/>
              </w:rPr>
            </w:pPr>
            <w:r>
              <w:rPr>
                <w:b/>
                <w:sz w:val="16"/>
                <w:szCs w:val="16"/>
              </w:rPr>
              <w:t xml:space="preserve">Key variables </w:t>
            </w:r>
          </w:p>
        </w:tc>
        <w:tc>
          <w:tcPr>
            <w:tcW w:w="486" w:type="pct"/>
            <w:shd w:val="clear" w:color="auto" w:fill="auto"/>
            <w:tcMar>
              <w:top w:w="100" w:type="dxa"/>
              <w:left w:w="100" w:type="dxa"/>
              <w:bottom w:w="100" w:type="dxa"/>
              <w:right w:w="100" w:type="dxa"/>
            </w:tcMar>
            <w:tcPrChange w:author="Craig Parker" w:date="2024-07-08T12:04:00Z" w:id="1537">
              <w:tcPr>
                <w:tcW w:w="486" w:type="pct"/>
                <w:gridSpan w:val="2"/>
                <w:shd w:val="clear" w:color="auto" w:fill="auto"/>
                <w:tcMar>
                  <w:top w:w="100" w:type="dxa"/>
                  <w:left w:w="100" w:type="dxa"/>
                  <w:bottom w:w="100" w:type="dxa"/>
                  <w:right w:w="100" w:type="dxa"/>
                </w:tcMar>
              </w:tcPr>
            </w:tcPrChange>
          </w:tcPr>
          <w:p w:rsidR="007813F4" w:rsidRDefault="009511AE" w14:paraId="000001C0" w14:textId="77777777">
            <w:pPr>
              <w:widowControl w:val="0"/>
              <w:spacing w:line="234" w:lineRule="auto"/>
              <w:ind w:left="122" w:right="103" w:hanging="1"/>
              <w:rPr>
                <w:b/>
                <w:sz w:val="16"/>
                <w:szCs w:val="16"/>
              </w:rPr>
            </w:pPr>
            <w:r>
              <w:rPr>
                <w:b/>
                <w:sz w:val="16"/>
                <w:szCs w:val="16"/>
              </w:rPr>
              <w:t>Spatio-temporal  coverage</w:t>
            </w:r>
          </w:p>
        </w:tc>
        <w:tc>
          <w:tcPr>
            <w:tcW w:w="583" w:type="pct"/>
            <w:shd w:val="clear" w:color="auto" w:fill="auto"/>
            <w:tcMar>
              <w:top w:w="100" w:type="dxa"/>
              <w:left w:w="100" w:type="dxa"/>
              <w:bottom w:w="100" w:type="dxa"/>
              <w:right w:w="100" w:type="dxa"/>
            </w:tcMar>
            <w:tcPrChange w:author="Craig Parker" w:date="2024-07-08T12:04:00Z" w:id="1538">
              <w:tcPr>
                <w:tcW w:w="583" w:type="pct"/>
                <w:shd w:val="clear" w:color="auto" w:fill="auto"/>
                <w:tcMar>
                  <w:top w:w="100" w:type="dxa"/>
                  <w:left w:w="100" w:type="dxa"/>
                  <w:bottom w:w="100" w:type="dxa"/>
                  <w:right w:w="100" w:type="dxa"/>
                </w:tcMar>
              </w:tcPr>
            </w:tcPrChange>
          </w:tcPr>
          <w:p w:rsidR="007813F4" w:rsidRDefault="009511AE" w14:paraId="000001C1" w14:textId="77777777">
            <w:pPr>
              <w:widowControl w:val="0"/>
              <w:spacing w:line="240" w:lineRule="auto"/>
              <w:ind w:left="127"/>
              <w:rPr>
                <w:b/>
                <w:sz w:val="16"/>
                <w:szCs w:val="16"/>
              </w:rPr>
            </w:pPr>
            <w:r>
              <w:rPr>
                <w:b/>
                <w:sz w:val="16"/>
                <w:szCs w:val="16"/>
              </w:rPr>
              <w:t>Relevance</w:t>
            </w:r>
          </w:p>
        </w:tc>
      </w:tr>
      <w:tr w:rsidR="007813F4" w:rsidTr="003C65B3" w14:paraId="1044C4C1" w14:textId="77777777">
        <w:tblPrEx>
          <w:tblPrExChange w:author="Craig Parker" w:date="2024-07-08T12:01:00Z" w:id="1539">
            <w:tblPrEx>
              <w:tblW w:w="10800" w:type="dxa"/>
              <w:tblLayout w:type="fixed"/>
            </w:tblPrEx>
          </w:tblPrExChange>
        </w:tblPrEx>
        <w:trPr>
          <w:trHeight w:val="196"/>
          <w:trPrChange w:author="Craig Parker" w:date="2024-07-08T12:01:00Z" w:id="1540">
            <w:trPr>
              <w:gridAfter w:val="0"/>
              <w:trHeight w:val="196"/>
            </w:trPr>
          </w:trPrChange>
        </w:trPr>
        <w:tc>
          <w:tcPr>
            <w:tcW w:w="5000" w:type="pct"/>
            <w:gridSpan w:val="6"/>
            <w:shd w:val="clear" w:color="auto" w:fill="auto"/>
            <w:tcMar>
              <w:top w:w="100" w:type="dxa"/>
              <w:left w:w="100" w:type="dxa"/>
              <w:bottom w:w="100" w:type="dxa"/>
              <w:right w:w="100" w:type="dxa"/>
            </w:tcMar>
            <w:tcPrChange w:author="Craig Parker" w:date="2024-07-08T12:01:00Z" w:id="1541">
              <w:tcPr>
                <w:tcW w:w="10800" w:type="dxa"/>
                <w:gridSpan w:val="5"/>
                <w:shd w:val="clear" w:color="auto" w:fill="auto"/>
                <w:tcMar>
                  <w:top w:w="100" w:type="dxa"/>
                  <w:left w:w="100" w:type="dxa"/>
                  <w:bottom w:w="100" w:type="dxa"/>
                  <w:right w:w="100" w:type="dxa"/>
                </w:tcMar>
              </w:tcPr>
            </w:tcPrChange>
          </w:tcPr>
          <w:p w:rsidR="007813F4" w:rsidRDefault="009511AE" w14:paraId="000001C2" w14:textId="77777777">
            <w:pPr>
              <w:widowControl w:val="0"/>
              <w:spacing w:line="240" w:lineRule="auto"/>
              <w:jc w:val="center"/>
              <w:rPr>
                <w:sz w:val="15"/>
                <w:szCs w:val="15"/>
                <w:shd w:val="clear" w:color="auto" w:fill="D9D9D9"/>
              </w:rPr>
            </w:pPr>
            <w:r>
              <w:rPr>
                <w:sz w:val="15"/>
                <w:szCs w:val="15"/>
                <w:shd w:val="clear" w:color="auto" w:fill="D9D9D9"/>
              </w:rPr>
              <w:t>Biomedical data</w:t>
            </w:r>
          </w:p>
        </w:tc>
      </w:tr>
      <w:tr w:rsidR="003C65B3" w:rsidTr="00E42E0C" w14:paraId="393CCDAC" w14:textId="77777777">
        <w:trPr>
          <w:trHeight w:val="1113"/>
          <w:trPrChange w:author="Craig Parker" w:date="2024-07-08T12:04:00Z" w:id="1542">
            <w:trPr>
              <w:trHeight w:val="1113"/>
            </w:trPr>
          </w:trPrChange>
        </w:trPr>
        <w:tc>
          <w:tcPr>
            <w:tcW w:w="1530" w:type="pct"/>
            <w:shd w:val="clear" w:color="auto" w:fill="auto"/>
            <w:tcMar>
              <w:top w:w="100" w:type="dxa"/>
              <w:left w:w="100" w:type="dxa"/>
              <w:bottom w:w="100" w:type="dxa"/>
              <w:right w:w="100" w:type="dxa"/>
            </w:tcMar>
            <w:tcPrChange w:author="Craig Parker" w:date="2024-07-08T12:04:00Z" w:id="1543">
              <w:tcPr>
                <w:tcW w:w="1366" w:type="pct"/>
                <w:shd w:val="clear" w:color="auto" w:fill="auto"/>
                <w:tcMar>
                  <w:top w:w="100" w:type="dxa"/>
                  <w:left w:w="100" w:type="dxa"/>
                  <w:bottom w:w="100" w:type="dxa"/>
                  <w:right w:w="100" w:type="dxa"/>
                </w:tcMar>
              </w:tcPr>
            </w:tcPrChange>
          </w:tcPr>
          <w:p w:rsidR="007813F4" w:rsidRDefault="009511AE" w14:paraId="000001C8" w14:textId="77777777">
            <w:pPr>
              <w:widowControl w:val="0"/>
              <w:spacing w:line="240" w:lineRule="auto"/>
              <w:ind w:left="129"/>
              <w:rPr>
                <w:sz w:val="15"/>
                <w:szCs w:val="15"/>
              </w:rPr>
            </w:pPr>
            <w:r>
              <w:rPr>
                <w:sz w:val="15"/>
                <w:szCs w:val="15"/>
              </w:rPr>
              <w:t xml:space="preserve">Individual  </w:t>
            </w:r>
          </w:p>
          <w:p w:rsidR="007813F4" w:rsidRDefault="009511AE" w14:paraId="000001C9" w14:textId="77777777">
            <w:pPr>
              <w:widowControl w:val="0"/>
              <w:spacing w:before="2" w:line="240" w:lineRule="auto"/>
              <w:ind w:left="127"/>
              <w:rPr>
                <w:sz w:val="15"/>
                <w:szCs w:val="15"/>
              </w:rPr>
            </w:pPr>
            <w:r>
              <w:rPr>
                <w:sz w:val="15"/>
                <w:szCs w:val="15"/>
              </w:rPr>
              <w:t xml:space="preserve">Participant Data  </w:t>
            </w:r>
          </w:p>
          <w:p w:rsidR="007813F4" w:rsidRDefault="009511AE" w14:paraId="000001CA" w14:textId="77777777">
            <w:pPr>
              <w:widowControl w:val="0"/>
              <w:spacing w:line="240" w:lineRule="auto"/>
              <w:ind w:left="125"/>
              <w:rPr>
                <w:sz w:val="15"/>
                <w:szCs w:val="15"/>
              </w:rPr>
            </w:pPr>
            <w:r>
              <w:rPr>
                <w:sz w:val="15"/>
                <w:szCs w:val="15"/>
              </w:rPr>
              <w:t>platform</w:t>
            </w:r>
          </w:p>
        </w:tc>
        <w:tc>
          <w:tcPr>
            <w:tcW w:w="1391" w:type="pct"/>
            <w:shd w:val="clear" w:color="auto" w:fill="auto"/>
            <w:tcMar>
              <w:top w:w="100" w:type="dxa"/>
              <w:left w:w="100" w:type="dxa"/>
              <w:bottom w:w="100" w:type="dxa"/>
              <w:right w:w="100" w:type="dxa"/>
            </w:tcMar>
            <w:tcPrChange w:author="Craig Parker" w:date="2024-07-08T12:04:00Z" w:id="1544">
              <w:tcPr>
                <w:tcW w:w="1555" w:type="pct"/>
                <w:shd w:val="clear" w:color="auto" w:fill="auto"/>
                <w:tcMar>
                  <w:top w:w="100" w:type="dxa"/>
                  <w:left w:w="100" w:type="dxa"/>
                  <w:bottom w:w="100" w:type="dxa"/>
                  <w:right w:w="100" w:type="dxa"/>
                </w:tcMar>
              </w:tcPr>
            </w:tcPrChange>
          </w:tcPr>
          <w:p w:rsidR="007813F4" w:rsidRDefault="009511AE" w14:paraId="000001CB" w14:textId="77777777">
            <w:pPr>
              <w:widowControl w:val="0"/>
              <w:spacing w:line="232" w:lineRule="auto"/>
              <w:ind w:left="111" w:right="321" w:firstLine="6"/>
              <w:rPr>
                <w:sz w:val="15"/>
                <w:szCs w:val="15"/>
              </w:rPr>
            </w:pPr>
            <w:r>
              <w:rPr>
                <w:sz w:val="15"/>
                <w:szCs w:val="15"/>
              </w:rPr>
              <w:t xml:space="preserve">Collation of prospectively  collected high-quality data  from of pregnant women &amp;  and/or neonates  </w:t>
            </w:r>
          </w:p>
          <w:p w:rsidR="007813F4" w:rsidRDefault="009511AE" w14:paraId="000001CC" w14:textId="77777777">
            <w:pPr>
              <w:widowControl w:val="0"/>
              <w:spacing w:before="2" w:line="240" w:lineRule="auto"/>
              <w:ind w:left="120"/>
              <w:rPr>
                <w:sz w:val="15"/>
                <w:szCs w:val="15"/>
              </w:rPr>
            </w:pPr>
            <w:r>
              <w:rPr>
                <w:sz w:val="15"/>
                <w:szCs w:val="15"/>
              </w:rPr>
              <w:t xml:space="preserve">(PROSPERO:  </w:t>
            </w:r>
          </w:p>
          <w:p w:rsidR="007813F4" w:rsidRDefault="009511AE" w14:paraId="000001CD" w14:textId="77777777">
            <w:pPr>
              <w:widowControl w:val="0"/>
              <w:spacing w:before="2" w:line="240" w:lineRule="auto"/>
              <w:ind w:left="118"/>
              <w:rPr>
                <w:sz w:val="15"/>
                <w:szCs w:val="15"/>
              </w:rPr>
            </w:pPr>
            <w:r>
              <w:rPr>
                <w:sz w:val="15"/>
                <w:szCs w:val="15"/>
              </w:rPr>
              <w:t>CRD42020214637)</w:t>
            </w:r>
          </w:p>
        </w:tc>
        <w:tc>
          <w:tcPr>
            <w:tcW w:w="378" w:type="pct"/>
            <w:shd w:val="clear" w:color="auto" w:fill="auto"/>
            <w:tcMar>
              <w:top w:w="100" w:type="dxa"/>
              <w:left w:w="100" w:type="dxa"/>
              <w:bottom w:w="100" w:type="dxa"/>
              <w:right w:w="100" w:type="dxa"/>
            </w:tcMar>
            <w:tcPrChange w:author="Craig Parker" w:date="2024-07-08T12:04:00Z" w:id="1545">
              <w:tcPr>
                <w:tcW w:w="378" w:type="pct"/>
                <w:shd w:val="clear" w:color="auto" w:fill="auto"/>
                <w:tcMar>
                  <w:top w:w="100" w:type="dxa"/>
                  <w:left w:w="100" w:type="dxa"/>
                  <w:bottom w:w="100" w:type="dxa"/>
                  <w:right w:w="100" w:type="dxa"/>
                </w:tcMar>
              </w:tcPr>
            </w:tcPrChange>
          </w:tcPr>
          <w:p w:rsidR="007813F4" w:rsidRDefault="009511AE" w14:paraId="000001CE" w14:textId="77777777">
            <w:pPr>
              <w:widowControl w:val="0"/>
              <w:spacing w:line="240" w:lineRule="auto"/>
              <w:ind w:left="127"/>
              <w:rPr>
                <w:sz w:val="15"/>
                <w:szCs w:val="15"/>
              </w:rPr>
            </w:pPr>
            <w:r>
              <w:rPr>
                <w:sz w:val="15"/>
                <w:szCs w:val="15"/>
              </w:rPr>
              <w:t xml:space="preserve">Data  </w:t>
            </w:r>
          </w:p>
          <w:p w:rsidR="007813F4" w:rsidRDefault="009511AE" w14:paraId="000001CF" w14:textId="77777777">
            <w:pPr>
              <w:widowControl w:val="0"/>
              <w:spacing w:line="236" w:lineRule="auto"/>
              <w:ind w:left="125" w:right="110" w:hanging="5"/>
              <w:rPr>
                <w:sz w:val="15"/>
                <w:szCs w:val="15"/>
              </w:rPr>
            </w:pPr>
            <w:r>
              <w:rPr>
                <w:sz w:val="15"/>
                <w:szCs w:val="15"/>
              </w:rPr>
              <w:t xml:space="preserve">owners; ki platform  </w:t>
            </w:r>
          </w:p>
          <w:p w:rsidR="007813F4" w:rsidRDefault="009511AE" w14:paraId="000001D0" w14:textId="77777777">
            <w:pPr>
              <w:widowControl w:val="0"/>
              <w:spacing w:line="240" w:lineRule="auto"/>
              <w:jc w:val="center"/>
              <w:rPr>
                <w:sz w:val="15"/>
                <w:szCs w:val="15"/>
              </w:rPr>
            </w:pPr>
            <w:r>
              <w:rPr>
                <w:sz w:val="15"/>
                <w:szCs w:val="15"/>
              </w:rPr>
              <w:t xml:space="preserve">and NICD  </w:t>
            </w:r>
          </w:p>
          <w:p w:rsidR="007813F4" w:rsidRDefault="009511AE" w14:paraId="000001D1" w14:textId="77777777">
            <w:pPr>
              <w:widowControl w:val="0"/>
              <w:spacing w:line="240" w:lineRule="auto"/>
              <w:jc w:val="center"/>
              <w:rPr>
                <w:sz w:val="15"/>
                <w:szCs w:val="15"/>
              </w:rPr>
            </w:pPr>
            <w:r>
              <w:rPr>
                <w:sz w:val="15"/>
                <w:szCs w:val="15"/>
              </w:rPr>
              <w:t>repository</w:t>
            </w:r>
          </w:p>
        </w:tc>
        <w:tc>
          <w:tcPr>
            <w:tcW w:w="633" w:type="pct"/>
            <w:shd w:val="clear" w:color="auto" w:fill="auto"/>
            <w:tcMar>
              <w:top w:w="100" w:type="dxa"/>
              <w:left w:w="100" w:type="dxa"/>
              <w:bottom w:w="100" w:type="dxa"/>
              <w:right w:w="100" w:type="dxa"/>
            </w:tcMar>
            <w:tcPrChange w:author="Craig Parker" w:date="2024-07-08T12:04:00Z" w:id="1546">
              <w:tcPr>
                <w:tcW w:w="633" w:type="pct"/>
                <w:shd w:val="clear" w:color="auto" w:fill="auto"/>
                <w:tcMar>
                  <w:top w:w="100" w:type="dxa"/>
                  <w:left w:w="100" w:type="dxa"/>
                  <w:bottom w:w="100" w:type="dxa"/>
                  <w:right w:w="100" w:type="dxa"/>
                </w:tcMar>
              </w:tcPr>
            </w:tcPrChange>
          </w:tcPr>
          <w:p w:rsidR="007813F4" w:rsidRDefault="009511AE" w14:paraId="000001D2" w14:textId="77777777">
            <w:pPr>
              <w:widowControl w:val="0"/>
              <w:spacing w:line="230" w:lineRule="auto"/>
              <w:ind w:left="120" w:right="379" w:firstLine="1"/>
              <w:rPr>
                <w:sz w:val="15"/>
                <w:szCs w:val="15"/>
              </w:rPr>
            </w:pPr>
            <w:r>
              <w:rPr>
                <w:sz w:val="15"/>
                <w:szCs w:val="15"/>
              </w:rPr>
              <w:t>Preterm birth, pre-eclampsia,  neonatal admission</w:t>
            </w:r>
          </w:p>
        </w:tc>
        <w:tc>
          <w:tcPr>
            <w:tcW w:w="486" w:type="pct"/>
            <w:shd w:val="clear" w:color="auto" w:fill="auto"/>
            <w:tcMar>
              <w:top w:w="100" w:type="dxa"/>
              <w:left w:w="100" w:type="dxa"/>
              <w:bottom w:w="100" w:type="dxa"/>
              <w:right w:w="100" w:type="dxa"/>
            </w:tcMar>
            <w:tcPrChange w:author="Craig Parker" w:date="2024-07-08T12:04:00Z" w:id="1547">
              <w:tcPr>
                <w:tcW w:w="486" w:type="pct"/>
                <w:gridSpan w:val="2"/>
                <w:shd w:val="clear" w:color="auto" w:fill="auto"/>
                <w:tcMar>
                  <w:top w:w="100" w:type="dxa"/>
                  <w:left w:w="100" w:type="dxa"/>
                  <w:bottom w:w="100" w:type="dxa"/>
                  <w:right w:w="100" w:type="dxa"/>
                </w:tcMar>
              </w:tcPr>
            </w:tcPrChange>
          </w:tcPr>
          <w:p w:rsidR="007813F4" w:rsidRDefault="009511AE" w14:paraId="000001D3" w14:textId="77777777">
            <w:pPr>
              <w:widowControl w:val="0"/>
              <w:spacing w:line="240" w:lineRule="auto"/>
              <w:ind w:left="115"/>
              <w:rPr>
                <w:sz w:val="15"/>
                <w:szCs w:val="15"/>
              </w:rPr>
            </w:pPr>
            <w:r>
              <w:rPr>
                <w:sz w:val="15"/>
                <w:szCs w:val="15"/>
              </w:rPr>
              <w:t xml:space="preserve">African cohorts </w:t>
            </w:r>
          </w:p>
          <w:p w:rsidR="007813F4" w:rsidRDefault="009511AE" w14:paraId="000001D4" w14:textId="77777777">
            <w:pPr>
              <w:widowControl w:val="0"/>
              <w:spacing w:line="240" w:lineRule="auto"/>
              <w:ind w:left="120"/>
              <w:rPr>
                <w:sz w:val="15"/>
                <w:szCs w:val="15"/>
              </w:rPr>
            </w:pPr>
            <w:r>
              <w:rPr>
                <w:sz w:val="15"/>
                <w:szCs w:val="15"/>
              </w:rPr>
              <w:t xml:space="preserve">and trials  </w:t>
            </w:r>
          </w:p>
          <w:p w:rsidR="007813F4" w:rsidRDefault="009511AE" w14:paraId="000001D5" w14:textId="77777777">
            <w:pPr>
              <w:widowControl w:val="0"/>
              <w:spacing w:before="2" w:line="240" w:lineRule="auto"/>
              <w:ind w:left="121"/>
              <w:rPr>
                <w:sz w:val="15"/>
                <w:szCs w:val="15"/>
              </w:rPr>
            </w:pPr>
            <w:r>
              <w:rPr>
                <w:sz w:val="15"/>
                <w:szCs w:val="15"/>
              </w:rPr>
              <w:t xml:space="preserve">conduced  </w:t>
            </w:r>
          </w:p>
          <w:p w:rsidR="007813F4" w:rsidRDefault="009511AE" w14:paraId="000001D6" w14:textId="77777777">
            <w:pPr>
              <w:widowControl w:val="0"/>
              <w:spacing w:line="230" w:lineRule="auto"/>
              <w:ind w:left="122" w:right="83" w:firstLine="2"/>
              <w:rPr>
                <w:sz w:val="15"/>
                <w:szCs w:val="15"/>
              </w:rPr>
            </w:pPr>
            <w:r>
              <w:rPr>
                <w:sz w:val="15"/>
                <w:szCs w:val="15"/>
              </w:rPr>
              <w:t>between 2000 and  Oct 2020</w:t>
            </w:r>
          </w:p>
        </w:tc>
        <w:tc>
          <w:tcPr>
            <w:tcW w:w="583" w:type="pct"/>
            <w:shd w:val="clear" w:color="auto" w:fill="auto"/>
            <w:tcMar>
              <w:top w:w="100" w:type="dxa"/>
              <w:left w:w="100" w:type="dxa"/>
              <w:bottom w:w="100" w:type="dxa"/>
              <w:right w:w="100" w:type="dxa"/>
            </w:tcMar>
            <w:tcPrChange w:author="Craig Parker" w:date="2024-07-08T12:04:00Z" w:id="1548">
              <w:tcPr>
                <w:tcW w:w="583" w:type="pct"/>
                <w:shd w:val="clear" w:color="auto" w:fill="auto"/>
                <w:tcMar>
                  <w:top w:w="100" w:type="dxa"/>
                  <w:left w:w="100" w:type="dxa"/>
                  <w:bottom w:w="100" w:type="dxa"/>
                  <w:right w:w="100" w:type="dxa"/>
                </w:tcMar>
              </w:tcPr>
            </w:tcPrChange>
          </w:tcPr>
          <w:p w:rsidR="007813F4" w:rsidRDefault="009511AE" w14:paraId="000001D7" w14:textId="77777777">
            <w:pPr>
              <w:widowControl w:val="0"/>
              <w:spacing w:line="240" w:lineRule="auto"/>
              <w:ind w:left="127"/>
              <w:rPr>
                <w:sz w:val="15"/>
                <w:szCs w:val="15"/>
              </w:rPr>
            </w:pPr>
            <w:r>
              <w:rPr>
                <w:sz w:val="15"/>
                <w:szCs w:val="15"/>
              </w:rPr>
              <w:t>Research Project 1</w:t>
            </w:r>
          </w:p>
        </w:tc>
      </w:tr>
      <w:tr w:rsidR="003C65B3" w:rsidTr="00E42E0C" w14:paraId="6CAB03BE" w14:textId="77777777">
        <w:trPr>
          <w:trHeight w:val="1113"/>
          <w:trPrChange w:author="Craig Parker" w:date="2024-07-08T12:04:00Z" w:id="1549">
            <w:trPr>
              <w:trHeight w:val="1113"/>
            </w:trPr>
          </w:trPrChange>
        </w:trPr>
        <w:tc>
          <w:tcPr>
            <w:tcW w:w="1530" w:type="pct"/>
            <w:shd w:val="clear" w:color="auto" w:fill="auto"/>
            <w:tcMar>
              <w:top w:w="100" w:type="dxa"/>
              <w:left w:w="100" w:type="dxa"/>
              <w:bottom w:w="100" w:type="dxa"/>
              <w:right w:w="100" w:type="dxa"/>
            </w:tcMar>
            <w:tcPrChange w:author="Craig Parker" w:date="2024-07-08T12:04:00Z" w:id="1550">
              <w:tcPr>
                <w:tcW w:w="1366" w:type="pct"/>
                <w:shd w:val="clear" w:color="auto" w:fill="auto"/>
                <w:tcMar>
                  <w:top w:w="100" w:type="dxa"/>
                  <w:left w:w="100" w:type="dxa"/>
                  <w:bottom w:w="100" w:type="dxa"/>
                  <w:right w:w="100" w:type="dxa"/>
                </w:tcMar>
              </w:tcPr>
            </w:tcPrChange>
          </w:tcPr>
          <w:p w:rsidR="007813F4" w:rsidRDefault="009511AE" w14:paraId="000001D8" w14:textId="77777777">
            <w:pPr>
              <w:widowControl w:val="0"/>
              <w:spacing w:line="240" w:lineRule="auto"/>
              <w:ind w:left="127"/>
              <w:rPr>
                <w:sz w:val="15"/>
                <w:szCs w:val="15"/>
              </w:rPr>
            </w:pPr>
            <w:r>
              <w:rPr>
                <w:sz w:val="15"/>
                <w:szCs w:val="15"/>
              </w:rPr>
              <w:t>HIV databases</w:t>
            </w:r>
          </w:p>
        </w:tc>
        <w:tc>
          <w:tcPr>
            <w:tcW w:w="1391" w:type="pct"/>
            <w:shd w:val="clear" w:color="auto" w:fill="auto"/>
            <w:tcMar>
              <w:top w:w="100" w:type="dxa"/>
              <w:left w:w="100" w:type="dxa"/>
              <w:bottom w:w="100" w:type="dxa"/>
              <w:right w:w="100" w:type="dxa"/>
            </w:tcMar>
            <w:tcPrChange w:author="Craig Parker" w:date="2024-07-08T12:04:00Z" w:id="1551">
              <w:tcPr>
                <w:tcW w:w="1555" w:type="pct"/>
                <w:shd w:val="clear" w:color="auto" w:fill="auto"/>
                <w:tcMar>
                  <w:top w:w="100" w:type="dxa"/>
                  <w:left w:w="100" w:type="dxa"/>
                  <w:bottom w:w="100" w:type="dxa"/>
                  <w:right w:w="100" w:type="dxa"/>
                </w:tcMar>
              </w:tcPr>
            </w:tcPrChange>
          </w:tcPr>
          <w:p w:rsidR="007813F4" w:rsidRDefault="009511AE" w14:paraId="000001D9" w14:textId="77777777">
            <w:pPr>
              <w:widowControl w:val="0"/>
              <w:spacing w:line="236" w:lineRule="auto"/>
              <w:ind w:left="120" w:right="161" w:firstLine="1"/>
              <w:rPr>
                <w:sz w:val="15"/>
                <w:szCs w:val="15"/>
              </w:rPr>
            </w:pPr>
            <w:r>
              <w:rPr>
                <w:sz w:val="15"/>
                <w:szCs w:val="15"/>
              </w:rPr>
              <w:t xml:space="preserve">Pooled health database from  multiple large HIV trials  </w:t>
            </w:r>
          </w:p>
          <w:p w:rsidR="007813F4" w:rsidRDefault="009511AE" w14:paraId="000001DA" w14:textId="77777777">
            <w:pPr>
              <w:widowControl w:val="0"/>
              <w:spacing w:line="230" w:lineRule="auto"/>
              <w:ind w:left="114" w:right="283" w:firstLine="1"/>
              <w:rPr>
                <w:sz w:val="15"/>
                <w:szCs w:val="15"/>
              </w:rPr>
            </w:pPr>
            <w:r>
              <w:rPr>
                <w:sz w:val="15"/>
                <w:szCs w:val="15"/>
              </w:rPr>
              <w:t>conducted among adults in  Johannesburg, South Africa</w:t>
            </w:r>
          </w:p>
        </w:tc>
        <w:tc>
          <w:tcPr>
            <w:tcW w:w="378" w:type="pct"/>
            <w:shd w:val="clear" w:color="auto" w:fill="auto"/>
            <w:tcMar>
              <w:top w:w="100" w:type="dxa"/>
              <w:left w:w="100" w:type="dxa"/>
              <w:bottom w:w="100" w:type="dxa"/>
              <w:right w:w="100" w:type="dxa"/>
            </w:tcMar>
            <w:tcPrChange w:author="Craig Parker" w:date="2024-07-08T12:04:00Z" w:id="1552">
              <w:tcPr>
                <w:tcW w:w="378" w:type="pct"/>
                <w:shd w:val="clear" w:color="auto" w:fill="auto"/>
                <w:tcMar>
                  <w:top w:w="100" w:type="dxa"/>
                  <w:left w:w="100" w:type="dxa"/>
                  <w:bottom w:w="100" w:type="dxa"/>
                  <w:right w:w="100" w:type="dxa"/>
                </w:tcMar>
              </w:tcPr>
            </w:tcPrChange>
          </w:tcPr>
          <w:p w:rsidR="007813F4" w:rsidRDefault="009511AE" w14:paraId="000001DB" w14:textId="77777777">
            <w:pPr>
              <w:widowControl w:val="0"/>
              <w:spacing w:line="240" w:lineRule="auto"/>
              <w:ind w:left="117"/>
              <w:rPr>
                <w:sz w:val="15"/>
                <w:szCs w:val="15"/>
              </w:rPr>
            </w:pPr>
            <w:r>
              <w:rPr>
                <w:sz w:val="15"/>
                <w:szCs w:val="15"/>
              </w:rPr>
              <w:t xml:space="preserve">WHC  </w:t>
            </w:r>
          </w:p>
          <w:p w:rsidR="007813F4" w:rsidRDefault="009511AE" w14:paraId="000001DC" w14:textId="77777777">
            <w:pPr>
              <w:widowControl w:val="0"/>
              <w:spacing w:line="240" w:lineRule="auto"/>
              <w:ind w:left="120"/>
              <w:rPr>
                <w:sz w:val="15"/>
                <w:szCs w:val="15"/>
              </w:rPr>
            </w:pPr>
            <w:r>
              <w:rPr>
                <w:sz w:val="15"/>
                <w:szCs w:val="15"/>
              </w:rPr>
              <w:t>studies</w:t>
            </w:r>
          </w:p>
        </w:tc>
        <w:tc>
          <w:tcPr>
            <w:tcW w:w="633" w:type="pct"/>
            <w:shd w:val="clear" w:color="auto" w:fill="auto"/>
            <w:tcMar>
              <w:top w:w="100" w:type="dxa"/>
              <w:left w:w="100" w:type="dxa"/>
              <w:bottom w:w="100" w:type="dxa"/>
              <w:right w:w="100" w:type="dxa"/>
            </w:tcMar>
            <w:tcPrChange w:author="Craig Parker" w:date="2024-07-08T12:04:00Z" w:id="1553">
              <w:tcPr>
                <w:tcW w:w="633" w:type="pct"/>
                <w:shd w:val="clear" w:color="auto" w:fill="auto"/>
                <w:tcMar>
                  <w:top w:w="100" w:type="dxa"/>
                  <w:left w:w="100" w:type="dxa"/>
                  <w:bottom w:w="100" w:type="dxa"/>
                  <w:right w:w="100" w:type="dxa"/>
                </w:tcMar>
              </w:tcPr>
            </w:tcPrChange>
          </w:tcPr>
          <w:p w:rsidR="007813F4" w:rsidRDefault="009511AE" w14:paraId="000001DD" w14:textId="77777777">
            <w:pPr>
              <w:widowControl w:val="0"/>
              <w:spacing w:line="231" w:lineRule="auto"/>
              <w:ind w:left="110" w:right="66" w:firstLine="11"/>
              <w:rPr>
                <w:sz w:val="15"/>
                <w:szCs w:val="15"/>
              </w:rPr>
            </w:pPr>
            <w:r>
              <w:rPr>
                <w:sz w:val="15"/>
                <w:szCs w:val="15"/>
              </w:rPr>
              <w:t xml:space="preserve">Participants are followed up  every 3-months for several years,  with a multitude of physical  measurements, laboratory tests,  images and health  </w:t>
            </w:r>
          </w:p>
          <w:p w:rsidR="007813F4" w:rsidRDefault="009511AE" w14:paraId="000001DE" w14:textId="77777777">
            <w:pPr>
              <w:widowControl w:val="0"/>
              <w:spacing w:before="7" w:line="240" w:lineRule="auto"/>
              <w:ind w:left="115"/>
              <w:rPr>
                <w:sz w:val="15"/>
                <w:szCs w:val="15"/>
              </w:rPr>
            </w:pPr>
            <w:r>
              <w:rPr>
                <w:sz w:val="15"/>
                <w:szCs w:val="15"/>
              </w:rPr>
              <w:t>questionnaires</w:t>
            </w:r>
          </w:p>
        </w:tc>
        <w:tc>
          <w:tcPr>
            <w:tcW w:w="486" w:type="pct"/>
            <w:shd w:val="clear" w:color="auto" w:fill="auto"/>
            <w:tcMar>
              <w:top w:w="100" w:type="dxa"/>
              <w:left w:w="100" w:type="dxa"/>
              <w:bottom w:w="100" w:type="dxa"/>
              <w:right w:w="100" w:type="dxa"/>
            </w:tcMar>
            <w:tcPrChange w:author="Craig Parker" w:date="2024-07-08T12:04:00Z" w:id="1554">
              <w:tcPr>
                <w:tcW w:w="486" w:type="pct"/>
                <w:gridSpan w:val="2"/>
                <w:shd w:val="clear" w:color="auto" w:fill="auto"/>
                <w:tcMar>
                  <w:top w:w="100" w:type="dxa"/>
                  <w:left w:w="100" w:type="dxa"/>
                  <w:bottom w:w="100" w:type="dxa"/>
                  <w:right w:w="100" w:type="dxa"/>
                </w:tcMar>
              </w:tcPr>
            </w:tcPrChange>
          </w:tcPr>
          <w:p w:rsidR="007813F4" w:rsidRDefault="007813F4" w14:paraId="000001DF" w14:textId="77777777">
            <w:pPr>
              <w:widowControl w:val="0"/>
              <w:rPr>
                <w:sz w:val="15"/>
                <w:szCs w:val="15"/>
              </w:rPr>
            </w:pPr>
          </w:p>
        </w:tc>
        <w:tc>
          <w:tcPr>
            <w:tcW w:w="583" w:type="pct"/>
            <w:shd w:val="clear" w:color="auto" w:fill="auto"/>
            <w:tcMar>
              <w:top w:w="100" w:type="dxa"/>
              <w:left w:w="100" w:type="dxa"/>
              <w:bottom w:w="100" w:type="dxa"/>
              <w:right w:w="100" w:type="dxa"/>
            </w:tcMar>
            <w:tcPrChange w:author="Craig Parker" w:date="2024-07-08T12:04:00Z" w:id="1555">
              <w:tcPr>
                <w:tcW w:w="583" w:type="pct"/>
                <w:shd w:val="clear" w:color="auto" w:fill="auto"/>
                <w:tcMar>
                  <w:top w:w="100" w:type="dxa"/>
                  <w:left w:w="100" w:type="dxa"/>
                  <w:bottom w:w="100" w:type="dxa"/>
                  <w:right w:w="100" w:type="dxa"/>
                </w:tcMar>
              </w:tcPr>
            </w:tcPrChange>
          </w:tcPr>
          <w:p w:rsidR="007813F4" w:rsidRDefault="009511AE" w14:paraId="000001E0" w14:textId="77777777">
            <w:pPr>
              <w:widowControl w:val="0"/>
              <w:spacing w:line="240" w:lineRule="auto"/>
              <w:ind w:left="127"/>
              <w:rPr>
                <w:sz w:val="15"/>
                <w:szCs w:val="15"/>
              </w:rPr>
            </w:pPr>
            <w:r>
              <w:rPr>
                <w:sz w:val="15"/>
                <w:szCs w:val="15"/>
              </w:rPr>
              <w:t xml:space="preserve">Research Project 2:  </w:t>
            </w:r>
          </w:p>
          <w:p w:rsidR="007813F4" w:rsidRDefault="009511AE" w14:paraId="000001E1" w14:textId="77777777">
            <w:pPr>
              <w:widowControl w:val="0"/>
              <w:spacing w:before="2" w:line="230" w:lineRule="auto"/>
              <w:ind w:left="125" w:right="294" w:hanging="6"/>
              <w:rPr>
                <w:sz w:val="15"/>
                <w:szCs w:val="15"/>
              </w:rPr>
            </w:pPr>
            <w:r>
              <w:rPr>
                <w:sz w:val="15"/>
                <w:szCs w:val="15"/>
              </w:rPr>
              <w:t xml:space="preserve">The study population  has high rates of co </w:t>
            </w:r>
          </w:p>
          <w:p w:rsidR="007813F4" w:rsidRDefault="009511AE" w14:paraId="000001E2" w14:textId="77777777">
            <w:pPr>
              <w:widowControl w:val="0"/>
              <w:spacing w:before="4" w:line="230" w:lineRule="auto"/>
              <w:ind w:left="125" w:right="80"/>
              <w:rPr>
                <w:sz w:val="15"/>
                <w:szCs w:val="15"/>
              </w:rPr>
            </w:pPr>
            <w:r>
              <w:rPr>
                <w:sz w:val="15"/>
                <w:szCs w:val="15"/>
              </w:rPr>
              <w:t>morbidities and adverse  health outcomes</w:t>
            </w:r>
          </w:p>
        </w:tc>
      </w:tr>
      <w:tr w:rsidR="007813F4" w:rsidTr="003C65B3" w14:paraId="77BB7C11" w14:textId="77777777">
        <w:tblPrEx>
          <w:tblPrExChange w:author="Craig Parker" w:date="2024-07-08T12:01:00Z" w:id="1556">
            <w:tblPrEx>
              <w:tblW w:w="10800" w:type="dxa"/>
              <w:tblLayout w:type="fixed"/>
            </w:tblPrEx>
          </w:tblPrExChange>
        </w:tblPrEx>
        <w:trPr>
          <w:trHeight w:val="191"/>
          <w:trPrChange w:author="Craig Parker" w:date="2024-07-08T12:01:00Z" w:id="1557">
            <w:trPr>
              <w:gridAfter w:val="0"/>
              <w:trHeight w:val="191"/>
            </w:trPr>
          </w:trPrChange>
        </w:trPr>
        <w:tc>
          <w:tcPr>
            <w:tcW w:w="5000" w:type="pct"/>
            <w:gridSpan w:val="6"/>
            <w:shd w:val="clear" w:color="auto" w:fill="auto"/>
            <w:tcMar>
              <w:top w:w="100" w:type="dxa"/>
              <w:left w:w="100" w:type="dxa"/>
              <w:bottom w:w="100" w:type="dxa"/>
              <w:right w:w="100" w:type="dxa"/>
            </w:tcMar>
            <w:tcPrChange w:author="Craig Parker" w:date="2024-07-08T12:01:00Z" w:id="1558">
              <w:tcPr>
                <w:tcW w:w="10800" w:type="dxa"/>
                <w:gridSpan w:val="5"/>
                <w:shd w:val="clear" w:color="auto" w:fill="auto"/>
                <w:tcMar>
                  <w:top w:w="100" w:type="dxa"/>
                  <w:left w:w="100" w:type="dxa"/>
                  <w:bottom w:w="100" w:type="dxa"/>
                  <w:right w:w="100" w:type="dxa"/>
                </w:tcMar>
              </w:tcPr>
            </w:tcPrChange>
          </w:tcPr>
          <w:p w:rsidR="007813F4" w:rsidRDefault="009511AE" w14:paraId="000001E3" w14:textId="77777777">
            <w:pPr>
              <w:widowControl w:val="0"/>
              <w:spacing w:line="240" w:lineRule="auto"/>
              <w:jc w:val="center"/>
              <w:rPr>
                <w:sz w:val="15"/>
                <w:szCs w:val="15"/>
                <w:shd w:val="clear" w:color="auto" w:fill="D9D9D9"/>
              </w:rPr>
            </w:pPr>
            <w:r>
              <w:rPr>
                <w:sz w:val="15"/>
                <w:szCs w:val="15"/>
                <w:shd w:val="clear" w:color="auto" w:fill="D9D9D9"/>
              </w:rPr>
              <w:t>Climate/ weather data</w:t>
            </w:r>
          </w:p>
        </w:tc>
      </w:tr>
      <w:tr w:rsidR="003C65B3" w:rsidTr="00E42E0C" w14:paraId="6E9395AE" w14:textId="77777777">
        <w:trPr>
          <w:trHeight w:val="1300"/>
          <w:trPrChange w:author="Craig Parker" w:date="2024-07-08T12:04:00Z" w:id="1559">
            <w:trPr>
              <w:trHeight w:val="1300"/>
            </w:trPr>
          </w:trPrChange>
        </w:trPr>
        <w:tc>
          <w:tcPr>
            <w:tcW w:w="1530" w:type="pct"/>
            <w:shd w:val="clear" w:color="auto" w:fill="auto"/>
            <w:tcMar>
              <w:top w:w="100" w:type="dxa"/>
              <w:left w:w="100" w:type="dxa"/>
              <w:bottom w:w="100" w:type="dxa"/>
              <w:right w:w="100" w:type="dxa"/>
            </w:tcMar>
            <w:tcPrChange w:author="Craig Parker" w:date="2024-07-08T12:04:00Z" w:id="1560">
              <w:tcPr>
                <w:tcW w:w="1366" w:type="pct"/>
                <w:shd w:val="clear" w:color="auto" w:fill="auto"/>
                <w:tcMar>
                  <w:top w:w="100" w:type="dxa"/>
                  <w:left w:w="100" w:type="dxa"/>
                  <w:bottom w:w="100" w:type="dxa"/>
                  <w:right w:w="100" w:type="dxa"/>
                </w:tcMar>
              </w:tcPr>
            </w:tcPrChange>
          </w:tcPr>
          <w:p w:rsidR="007813F4" w:rsidRDefault="009511AE" w14:paraId="000001E9" w14:textId="77777777">
            <w:pPr>
              <w:widowControl w:val="0"/>
              <w:spacing w:line="236" w:lineRule="auto"/>
              <w:ind w:left="126" w:right="61"/>
              <w:rPr>
                <w:sz w:val="15"/>
                <w:szCs w:val="15"/>
              </w:rPr>
            </w:pPr>
            <w:r>
              <w:rPr>
                <w:sz w:val="15"/>
                <w:szCs w:val="15"/>
              </w:rPr>
              <w:t xml:space="preserve">European Centre for  Medium-Range  </w:t>
            </w:r>
          </w:p>
          <w:p w:rsidR="007813F4" w:rsidRDefault="009511AE" w14:paraId="000001EA" w14:textId="77777777">
            <w:pPr>
              <w:widowControl w:val="0"/>
              <w:spacing w:line="230" w:lineRule="auto"/>
              <w:ind w:left="124" w:right="159" w:hanging="7"/>
              <w:rPr>
                <w:sz w:val="15"/>
                <w:szCs w:val="15"/>
              </w:rPr>
            </w:pPr>
            <w:r>
              <w:rPr>
                <w:sz w:val="15"/>
                <w:szCs w:val="15"/>
              </w:rPr>
              <w:t xml:space="preserve">Weather Forecasts  (ECMWF) - </w:t>
            </w:r>
          </w:p>
          <w:p w:rsidR="007813F4" w:rsidRDefault="009511AE" w14:paraId="000001EB" w14:textId="77777777">
            <w:pPr>
              <w:widowControl w:val="0"/>
              <w:spacing w:before="8" w:line="230" w:lineRule="auto"/>
              <w:ind w:left="120" w:right="152" w:firstLine="5"/>
              <w:jc w:val="both"/>
              <w:rPr>
                <w:color w:val="0000FF"/>
                <w:sz w:val="15"/>
                <w:szCs w:val="15"/>
              </w:rPr>
            </w:pPr>
            <w:r>
              <w:rPr>
                <w:color w:val="0000FF"/>
                <w:sz w:val="15"/>
                <w:szCs w:val="15"/>
                <w:u w:val="single"/>
              </w:rPr>
              <w:t>https://www.ecmwf.i</w:t>
            </w:r>
            <w:r>
              <w:rPr>
                <w:color w:val="0000FF"/>
                <w:sz w:val="15"/>
                <w:szCs w:val="15"/>
              </w:rPr>
              <w:t xml:space="preserve"> </w:t>
            </w:r>
            <w:r>
              <w:rPr>
                <w:color w:val="0000FF"/>
                <w:sz w:val="15"/>
                <w:szCs w:val="15"/>
                <w:u w:val="single"/>
              </w:rPr>
              <w:t>nt/en/forecasts/data</w:t>
            </w:r>
            <w:r>
              <w:rPr>
                <w:color w:val="0000FF"/>
                <w:sz w:val="15"/>
                <w:szCs w:val="15"/>
              </w:rPr>
              <w:t xml:space="preserve"> sets/set-i</w:t>
            </w:r>
          </w:p>
        </w:tc>
        <w:tc>
          <w:tcPr>
            <w:tcW w:w="1391" w:type="pct"/>
            <w:shd w:val="clear" w:color="auto" w:fill="auto"/>
            <w:tcMar>
              <w:top w:w="100" w:type="dxa"/>
              <w:left w:w="100" w:type="dxa"/>
              <w:bottom w:w="100" w:type="dxa"/>
              <w:right w:w="100" w:type="dxa"/>
            </w:tcMar>
            <w:tcPrChange w:author="Craig Parker" w:date="2024-07-08T12:04:00Z" w:id="1561">
              <w:tcPr>
                <w:tcW w:w="1555" w:type="pct"/>
                <w:shd w:val="clear" w:color="auto" w:fill="auto"/>
                <w:tcMar>
                  <w:top w:w="100" w:type="dxa"/>
                  <w:left w:w="100" w:type="dxa"/>
                  <w:bottom w:w="100" w:type="dxa"/>
                  <w:right w:w="100" w:type="dxa"/>
                </w:tcMar>
              </w:tcPr>
            </w:tcPrChange>
          </w:tcPr>
          <w:p w:rsidR="007813F4" w:rsidRDefault="009511AE" w14:paraId="000001EC" w14:textId="77777777">
            <w:pPr>
              <w:widowControl w:val="0"/>
              <w:spacing w:line="232" w:lineRule="auto"/>
              <w:ind w:left="110" w:right="277" w:firstLine="7"/>
              <w:rPr>
                <w:sz w:val="15"/>
                <w:szCs w:val="15"/>
              </w:rPr>
            </w:pPr>
            <w:r>
              <w:rPr>
                <w:sz w:val="15"/>
                <w:szCs w:val="15"/>
              </w:rPr>
              <w:t xml:space="preserve">Outputs from a numerical  weather prediction system,  run twice daily, designed to  produce state-of-the-art  </w:t>
            </w:r>
          </w:p>
          <w:p w:rsidR="007813F4" w:rsidRDefault="009511AE" w14:paraId="000001ED" w14:textId="77777777">
            <w:pPr>
              <w:widowControl w:val="0"/>
              <w:spacing w:before="7" w:line="230" w:lineRule="auto"/>
              <w:ind w:left="111" w:right="259" w:firstLine="9"/>
              <w:rPr>
                <w:sz w:val="15"/>
                <w:szCs w:val="15"/>
              </w:rPr>
            </w:pPr>
            <w:r>
              <w:rPr>
                <w:sz w:val="15"/>
                <w:szCs w:val="15"/>
              </w:rPr>
              <w:t xml:space="preserve">medium (10 days) global  forecasts (contains only the  latest forecast) </w:t>
            </w:r>
          </w:p>
        </w:tc>
        <w:tc>
          <w:tcPr>
            <w:tcW w:w="378" w:type="pct"/>
            <w:shd w:val="clear" w:color="auto" w:fill="auto"/>
            <w:tcMar>
              <w:top w:w="100" w:type="dxa"/>
              <w:left w:w="100" w:type="dxa"/>
              <w:bottom w:w="100" w:type="dxa"/>
              <w:right w:w="100" w:type="dxa"/>
            </w:tcMar>
            <w:tcPrChange w:author="Craig Parker" w:date="2024-07-08T12:04:00Z" w:id="1562">
              <w:tcPr>
                <w:tcW w:w="378" w:type="pct"/>
                <w:shd w:val="clear" w:color="auto" w:fill="auto"/>
                <w:tcMar>
                  <w:top w:w="100" w:type="dxa"/>
                  <w:left w:w="100" w:type="dxa"/>
                  <w:bottom w:w="100" w:type="dxa"/>
                  <w:right w:w="100" w:type="dxa"/>
                </w:tcMar>
              </w:tcPr>
            </w:tcPrChange>
          </w:tcPr>
          <w:p w:rsidR="007813F4" w:rsidRDefault="009511AE" w14:paraId="000001EE" w14:textId="77777777">
            <w:pPr>
              <w:widowControl w:val="0"/>
              <w:spacing w:line="240" w:lineRule="auto"/>
              <w:ind w:left="127"/>
              <w:rPr>
                <w:sz w:val="15"/>
                <w:szCs w:val="15"/>
              </w:rPr>
            </w:pPr>
            <w:r>
              <w:rPr>
                <w:sz w:val="15"/>
                <w:szCs w:val="15"/>
              </w:rPr>
              <w:t>PAIRS</w:t>
            </w:r>
          </w:p>
        </w:tc>
        <w:tc>
          <w:tcPr>
            <w:tcW w:w="633" w:type="pct"/>
            <w:shd w:val="clear" w:color="auto" w:fill="auto"/>
            <w:tcMar>
              <w:top w:w="100" w:type="dxa"/>
              <w:left w:w="100" w:type="dxa"/>
              <w:bottom w:w="100" w:type="dxa"/>
              <w:right w:w="100" w:type="dxa"/>
            </w:tcMar>
            <w:tcPrChange w:author="Craig Parker" w:date="2024-07-08T12:04:00Z" w:id="1563">
              <w:tcPr>
                <w:tcW w:w="633" w:type="pct"/>
                <w:shd w:val="clear" w:color="auto" w:fill="auto"/>
                <w:tcMar>
                  <w:top w:w="100" w:type="dxa"/>
                  <w:left w:w="100" w:type="dxa"/>
                  <w:bottom w:w="100" w:type="dxa"/>
                  <w:right w:w="100" w:type="dxa"/>
                </w:tcMar>
              </w:tcPr>
            </w:tcPrChange>
          </w:tcPr>
          <w:p w:rsidR="007813F4" w:rsidRDefault="009511AE" w14:paraId="000001EF" w14:textId="77777777">
            <w:pPr>
              <w:widowControl w:val="0"/>
              <w:spacing w:line="232" w:lineRule="auto"/>
              <w:ind w:left="114" w:right="103" w:hanging="2"/>
              <w:rPr>
                <w:sz w:val="15"/>
                <w:szCs w:val="15"/>
              </w:rPr>
            </w:pPr>
            <w:r>
              <w:rPr>
                <w:sz w:val="15"/>
                <w:szCs w:val="15"/>
              </w:rPr>
              <w:t xml:space="preserve">Temperature (Ground, Min, Max)  at 2 m above ground; Solar  irradiance; Wind speed (toward  east, north) at 10 m above  </w:t>
            </w:r>
          </w:p>
          <w:p w:rsidR="007813F4" w:rsidRDefault="009511AE" w14:paraId="000001F0" w14:textId="77777777">
            <w:pPr>
              <w:widowControl w:val="0"/>
              <w:spacing w:before="2" w:line="230" w:lineRule="auto"/>
              <w:ind w:left="120" w:right="146" w:hanging="5"/>
              <w:rPr>
                <w:sz w:val="15"/>
                <w:szCs w:val="15"/>
              </w:rPr>
            </w:pPr>
            <w:r>
              <w:rPr>
                <w:sz w:val="15"/>
                <w:szCs w:val="15"/>
              </w:rPr>
              <w:t xml:space="preserve">ground; Daily precipitation (total,  rate); Dewpoint; Pressure </w:t>
            </w:r>
          </w:p>
        </w:tc>
        <w:tc>
          <w:tcPr>
            <w:tcW w:w="486" w:type="pct"/>
            <w:shd w:val="clear" w:color="auto" w:fill="auto"/>
            <w:tcMar>
              <w:top w:w="100" w:type="dxa"/>
              <w:left w:w="100" w:type="dxa"/>
              <w:bottom w:w="100" w:type="dxa"/>
              <w:right w:w="100" w:type="dxa"/>
            </w:tcMar>
            <w:tcPrChange w:author="Craig Parker" w:date="2024-07-08T12:04:00Z" w:id="1564">
              <w:tcPr>
                <w:tcW w:w="486" w:type="pct"/>
                <w:gridSpan w:val="2"/>
                <w:shd w:val="clear" w:color="auto" w:fill="auto"/>
                <w:tcMar>
                  <w:top w:w="100" w:type="dxa"/>
                  <w:left w:w="100" w:type="dxa"/>
                  <w:bottom w:w="100" w:type="dxa"/>
                  <w:right w:w="100" w:type="dxa"/>
                </w:tcMar>
              </w:tcPr>
            </w:tcPrChange>
          </w:tcPr>
          <w:p w:rsidR="007813F4" w:rsidRDefault="009511AE" w14:paraId="000001F1" w14:textId="77777777">
            <w:pPr>
              <w:widowControl w:val="0"/>
              <w:spacing w:line="240" w:lineRule="auto"/>
              <w:ind w:left="122"/>
              <w:rPr>
                <w:sz w:val="15"/>
                <w:szCs w:val="15"/>
              </w:rPr>
            </w:pPr>
            <w:r>
              <w:rPr>
                <w:sz w:val="15"/>
                <w:szCs w:val="15"/>
              </w:rPr>
              <w:t xml:space="preserve">Spatial: Global  </w:t>
            </w:r>
          </w:p>
          <w:p w:rsidR="007813F4" w:rsidRDefault="009511AE" w14:paraId="000001F2" w14:textId="77777777">
            <w:pPr>
              <w:widowControl w:val="0"/>
              <w:spacing w:before="2" w:line="240" w:lineRule="auto"/>
              <w:ind w:left="121"/>
              <w:rPr>
                <w:sz w:val="15"/>
                <w:szCs w:val="15"/>
              </w:rPr>
            </w:pPr>
            <w:r>
              <w:rPr>
                <w:sz w:val="15"/>
                <w:szCs w:val="15"/>
              </w:rPr>
              <w:t xml:space="preserve">coverage,  </w:t>
            </w:r>
          </w:p>
          <w:p w:rsidR="007813F4" w:rsidRDefault="009511AE" w14:paraId="000001F3" w14:textId="77777777">
            <w:pPr>
              <w:widowControl w:val="0"/>
              <w:spacing w:line="240" w:lineRule="auto"/>
              <w:ind w:left="121"/>
              <w:rPr>
                <w:sz w:val="15"/>
                <w:szCs w:val="15"/>
              </w:rPr>
            </w:pPr>
            <w:r>
              <w:rPr>
                <w:sz w:val="15"/>
                <w:szCs w:val="15"/>
              </w:rPr>
              <w:t xml:space="preserve">0.065536 deg.  </w:t>
            </w:r>
          </w:p>
          <w:p w:rsidR="007813F4" w:rsidRDefault="009511AE" w14:paraId="000001F4" w14:textId="77777777">
            <w:pPr>
              <w:widowControl w:val="0"/>
              <w:spacing w:line="240" w:lineRule="auto"/>
              <w:ind w:left="118"/>
              <w:rPr>
                <w:sz w:val="15"/>
                <w:szCs w:val="15"/>
              </w:rPr>
            </w:pPr>
            <w:r>
              <w:rPr>
                <w:sz w:val="15"/>
                <w:szCs w:val="15"/>
              </w:rPr>
              <w:t xml:space="preserve">Temporal: 3 – 6  </w:t>
            </w:r>
          </w:p>
          <w:p w:rsidR="007813F4" w:rsidRDefault="009511AE" w14:paraId="000001F5" w14:textId="77777777">
            <w:pPr>
              <w:widowControl w:val="0"/>
              <w:spacing w:before="2" w:line="230" w:lineRule="auto"/>
              <w:ind w:left="119" w:right="83" w:firstLine="6"/>
              <w:rPr>
                <w:sz w:val="15"/>
                <w:szCs w:val="15"/>
              </w:rPr>
            </w:pPr>
            <w:r>
              <w:rPr>
                <w:sz w:val="15"/>
                <w:szCs w:val="15"/>
              </w:rPr>
              <w:t xml:space="preserve">hourly &amp; daily res.;  Jan 2014 – Oct  </w:t>
            </w:r>
          </w:p>
          <w:p w:rsidR="007813F4" w:rsidRDefault="009511AE" w14:paraId="000001F6" w14:textId="77777777">
            <w:pPr>
              <w:widowControl w:val="0"/>
              <w:spacing w:before="4" w:line="240" w:lineRule="auto"/>
              <w:ind w:left="119"/>
              <w:rPr>
                <w:sz w:val="15"/>
                <w:szCs w:val="15"/>
              </w:rPr>
            </w:pPr>
            <w:r>
              <w:rPr>
                <w:sz w:val="15"/>
                <w:szCs w:val="15"/>
              </w:rPr>
              <w:t>2019</w:t>
            </w:r>
          </w:p>
        </w:tc>
        <w:tc>
          <w:tcPr>
            <w:tcW w:w="583" w:type="pct"/>
            <w:shd w:val="clear" w:color="auto" w:fill="auto"/>
            <w:tcMar>
              <w:top w:w="100" w:type="dxa"/>
              <w:left w:w="100" w:type="dxa"/>
              <w:bottom w:w="100" w:type="dxa"/>
              <w:right w:w="100" w:type="dxa"/>
            </w:tcMar>
            <w:tcPrChange w:author="Craig Parker" w:date="2024-07-08T12:04:00Z" w:id="1565">
              <w:tcPr>
                <w:tcW w:w="583" w:type="pct"/>
                <w:shd w:val="clear" w:color="auto" w:fill="auto"/>
                <w:tcMar>
                  <w:top w:w="100" w:type="dxa"/>
                  <w:left w:w="100" w:type="dxa"/>
                  <w:bottom w:w="100" w:type="dxa"/>
                  <w:right w:w="100" w:type="dxa"/>
                </w:tcMar>
              </w:tcPr>
            </w:tcPrChange>
          </w:tcPr>
          <w:p w:rsidR="007813F4" w:rsidRDefault="009511AE" w14:paraId="000001F7" w14:textId="77777777">
            <w:pPr>
              <w:widowControl w:val="0"/>
              <w:spacing w:line="230" w:lineRule="auto"/>
              <w:ind w:left="125" w:right="250" w:firstLine="1"/>
              <w:rPr>
                <w:sz w:val="15"/>
                <w:szCs w:val="15"/>
              </w:rPr>
            </w:pPr>
            <w:r>
              <w:rPr>
                <w:sz w:val="15"/>
                <w:szCs w:val="15"/>
              </w:rPr>
              <w:t xml:space="preserve">Determination of heat  hazard; Thermal  </w:t>
            </w:r>
          </w:p>
          <w:p w:rsidR="007813F4" w:rsidRDefault="009511AE" w14:paraId="000001F8" w14:textId="77777777">
            <w:pPr>
              <w:widowControl w:val="0"/>
              <w:spacing w:before="4" w:line="240" w:lineRule="auto"/>
              <w:ind w:left="121"/>
              <w:rPr>
                <w:sz w:val="15"/>
                <w:szCs w:val="15"/>
              </w:rPr>
            </w:pPr>
            <w:r>
              <w:rPr>
                <w:sz w:val="15"/>
                <w:szCs w:val="15"/>
              </w:rPr>
              <w:t xml:space="preserve">comfort metrics;  </w:t>
            </w:r>
          </w:p>
          <w:p w:rsidR="007813F4" w:rsidRDefault="009511AE" w14:paraId="000001F9" w14:textId="77777777">
            <w:pPr>
              <w:widowControl w:val="0"/>
              <w:spacing w:before="2" w:line="240" w:lineRule="auto"/>
              <w:ind w:left="121"/>
              <w:rPr>
                <w:sz w:val="15"/>
                <w:szCs w:val="15"/>
              </w:rPr>
            </w:pPr>
            <w:r>
              <w:rPr>
                <w:sz w:val="15"/>
                <w:szCs w:val="15"/>
              </w:rPr>
              <w:t xml:space="preserve">combined climate  </w:t>
            </w:r>
          </w:p>
          <w:p w:rsidR="007813F4" w:rsidRDefault="009511AE" w14:paraId="000001FA" w14:textId="77777777">
            <w:pPr>
              <w:widowControl w:val="0"/>
              <w:spacing w:line="240" w:lineRule="auto"/>
              <w:ind w:left="121"/>
              <w:rPr>
                <w:sz w:val="15"/>
                <w:szCs w:val="15"/>
              </w:rPr>
            </w:pPr>
            <w:r>
              <w:rPr>
                <w:sz w:val="15"/>
                <w:szCs w:val="15"/>
              </w:rPr>
              <w:t>exposures (forecasts)</w:t>
            </w:r>
          </w:p>
        </w:tc>
      </w:tr>
      <w:tr w:rsidR="003C65B3" w:rsidTr="00E42E0C" w14:paraId="2EE217A4" w14:textId="77777777">
        <w:trPr>
          <w:trHeight w:val="1113"/>
          <w:trPrChange w:author="Craig Parker" w:date="2024-07-08T12:04:00Z" w:id="1566">
            <w:trPr>
              <w:trHeight w:val="1113"/>
            </w:trPr>
          </w:trPrChange>
        </w:trPr>
        <w:tc>
          <w:tcPr>
            <w:tcW w:w="1530" w:type="pct"/>
            <w:shd w:val="clear" w:color="auto" w:fill="auto"/>
            <w:tcMar>
              <w:top w:w="100" w:type="dxa"/>
              <w:left w:w="100" w:type="dxa"/>
              <w:bottom w:w="100" w:type="dxa"/>
              <w:right w:w="100" w:type="dxa"/>
            </w:tcMar>
            <w:tcPrChange w:author="Craig Parker" w:date="2024-07-08T12:04:00Z" w:id="1567">
              <w:tcPr>
                <w:tcW w:w="1366" w:type="pct"/>
                <w:shd w:val="clear" w:color="auto" w:fill="auto"/>
                <w:tcMar>
                  <w:top w:w="100" w:type="dxa"/>
                  <w:left w:w="100" w:type="dxa"/>
                  <w:bottom w:w="100" w:type="dxa"/>
                  <w:right w:w="100" w:type="dxa"/>
                </w:tcMar>
              </w:tcPr>
            </w:tcPrChange>
          </w:tcPr>
          <w:p w:rsidR="007813F4" w:rsidRDefault="009511AE" w14:paraId="000001FB" w14:textId="77777777">
            <w:pPr>
              <w:widowControl w:val="0"/>
              <w:spacing w:line="240" w:lineRule="auto"/>
              <w:ind w:left="129"/>
              <w:rPr>
                <w:sz w:val="15"/>
                <w:szCs w:val="15"/>
              </w:rPr>
            </w:pPr>
            <w:r>
              <w:rPr>
                <w:sz w:val="15"/>
                <w:szCs w:val="15"/>
              </w:rPr>
              <w:t xml:space="preserve">IBM TWC (The  </w:t>
            </w:r>
          </w:p>
          <w:p w:rsidR="007813F4" w:rsidRDefault="009511AE" w14:paraId="000001FC" w14:textId="77777777">
            <w:pPr>
              <w:widowControl w:val="0"/>
              <w:spacing w:before="2" w:line="230" w:lineRule="auto"/>
              <w:ind w:left="123" w:right="123" w:hanging="6"/>
              <w:rPr>
                <w:sz w:val="15"/>
                <w:szCs w:val="15"/>
              </w:rPr>
            </w:pPr>
            <w:r>
              <w:rPr>
                <w:sz w:val="15"/>
                <w:szCs w:val="15"/>
              </w:rPr>
              <w:t xml:space="preserve">Weather Company)  Current and  </w:t>
            </w:r>
          </w:p>
          <w:p w:rsidR="007813F4" w:rsidRDefault="009511AE" w14:paraId="000001FD" w14:textId="77777777">
            <w:pPr>
              <w:widowControl w:val="0"/>
              <w:spacing w:before="4" w:line="240" w:lineRule="auto"/>
              <w:ind w:left="125"/>
              <w:rPr>
                <w:sz w:val="15"/>
                <w:szCs w:val="15"/>
              </w:rPr>
            </w:pPr>
            <w:r>
              <w:rPr>
                <w:sz w:val="15"/>
                <w:szCs w:val="15"/>
              </w:rPr>
              <w:t xml:space="preserve">historical weather </w:t>
            </w:r>
          </w:p>
        </w:tc>
        <w:tc>
          <w:tcPr>
            <w:tcW w:w="1391" w:type="pct"/>
            <w:shd w:val="clear" w:color="auto" w:fill="auto"/>
            <w:tcMar>
              <w:top w:w="100" w:type="dxa"/>
              <w:left w:w="100" w:type="dxa"/>
              <w:bottom w:w="100" w:type="dxa"/>
              <w:right w:w="100" w:type="dxa"/>
            </w:tcMar>
            <w:tcPrChange w:author="Craig Parker" w:date="2024-07-08T12:04:00Z" w:id="1568">
              <w:tcPr>
                <w:tcW w:w="1555" w:type="pct"/>
                <w:shd w:val="clear" w:color="auto" w:fill="auto"/>
                <w:tcMar>
                  <w:top w:w="100" w:type="dxa"/>
                  <w:left w:w="100" w:type="dxa"/>
                  <w:bottom w:w="100" w:type="dxa"/>
                  <w:right w:w="100" w:type="dxa"/>
                </w:tcMar>
              </w:tcPr>
            </w:tcPrChange>
          </w:tcPr>
          <w:p w:rsidR="007813F4" w:rsidRDefault="009511AE" w14:paraId="000001FE" w14:textId="77777777">
            <w:pPr>
              <w:widowControl w:val="0"/>
              <w:spacing w:line="230" w:lineRule="auto"/>
              <w:ind w:left="118" w:right="64" w:firstLine="4"/>
              <w:rPr>
                <w:sz w:val="15"/>
                <w:szCs w:val="15"/>
              </w:rPr>
            </w:pPr>
            <w:r>
              <w:rPr>
                <w:sz w:val="15"/>
                <w:szCs w:val="15"/>
              </w:rPr>
              <w:t xml:space="preserve">Data layers from The Weather  Company, an IBM Business </w:t>
            </w:r>
          </w:p>
        </w:tc>
        <w:tc>
          <w:tcPr>
            <w:tcW w:w="378" w:type="pct"/>
            <w:shd w:val="clear" w:color="auto" w:fill="auto"/>
            <w:tcMar>
              <w:top w:w="100" w:type="dxa"/>
              <w:left w:w="100" w:type="dxa"/>
              <w:bottom w:w="100" w:type="dxa"/>
              <w:right w:w="100" w:type="dxa"/>
            </w:tcMar>
            <w:tcPrChange w:author="Craig Parker" w:date="2024-07-08T12:04:00Z" w:id="1569">
              <w:tcPr>
                <w:tcW w:w="378" w:type="pct"/>
                <w:shd w:val="clear" w:color="auto" w:fill="auto"/>
                <w:tcMar>
                  <w:top w:w="100" w:type="dxa"/>
                  <w:left w:w="100" w:type="dxa"/>
                  <w:bottom w:w="100" w:type="dxa"/>
                  <w:right w:w="100" w:type="dxa"/>
                </w:tcMar>
              </w:tcPr>
            </w:tcPrChange>
          </w:tcPr>
          <w:p w:rsidR="007813F4" w:rsidRDefault="009511AE" w14:paraId="000001FF" w14:textId="77777777">
            <w:pPr>
              <w:widowControl w:val="0"/>
              <w:spacing w:line="240" w:lineRule="auto"/>
              <w:ind w:left="127"/>
              <w:rPr>
                <w:sz w:val="15"/>
                <w:szCs w:val="15"/>
              </w:rPr>
            </w:pPr>
            <w:r>
              <w:rPr>
                <w:sz w:val="15"/>
                <w:szCs w:val="15"/>
              </w:rPr>
              <w:t>PAIRS</w:t>
            </w:r>
          </w:p>
        </w:tc>
        <w:tc>
          <w:tcPr>
            <w:tcW w:w="633" w:type="pct"/>
            <w:shd w:val="clear" w:color="auto" w:fill="auto"/>
            <w:tcMar>
              <w:top w:w="100" w:type="dxa"/>
              <w:left w:w="100" w:type="dxa"/>
              <w:bottom w:w="100" w:type="dxa"/>
              <w:right w:w="100" w:type="dxa"/>
            </w:tcMar>
            <w:tcPrChange w:author="Craig Parker" w:date="2024-07-08T12:04:00Z" w:id="1570">
              <w:tcPr>
                <w:tcW w:w="633" w:type="pct"/>
                <w:shd w:val="clear" w:color="auto" w:fill="auto"/>
                <w:tcMar>
                  <w:top w:w="100" w:type="dxa"/>
                  <w:left w:w="100" w:type="dxa"/>
                  <w:bottom w:w="100" w:type="dxa"/>
                  <w:right w:w="100" w:type="dxa"/>
                </w:tcMar>
              </w:tcPr>
            </w:tcPrChange>
          </w:tcPr>
          <w:p w:rsidR="007813F4" w:rsidRDefault="009511AE" w14:paraId="00000200" w14:textId="77777777">
            <w:pPr>
              <w:widowControl w:val="0"/>
              <w:spacing w:line="232" w:lineRule="auto"/>
              <w:ind w:left="112" w:right="84" w:firstLine="1"/>
              <w:rPr>
                <w:sz w:val="15"/>
                <w:szCs w:val="15"/>
              </w:rPr>
            </w:pPr>
            <w:r>
              <w:rPr>
                <w:sz w:val="15"/>
                <w:szCs w:val="15"/>
              </w:rPr>
              <w:t>Temperature (Change, Min, Max,  Feels like); Solar irradiance;  Wind (speed, gust &amp; dir.), Rel.  Humidity, Daily precipitation  (total, rate); Dewpoint; 3-hrly  Pressure Change</w:t>
            </w:r>
          </w:p>
        </w:tc>
        <w:tc>
          <w:tcPr>
            <w:tcW w:w="486" w:type="pct"/>
            <w:shd w:val="clear" w:color="auto" w:fill="auto"/>
            <w:tcMar>
              <w:top w:w="100" w:type="dxa"/>
              <w:left w:w="100" w:type="dxa"/>
              <w:bottom w:w="100" w:type="dxa"/>
              <w:right w:w="100" w:type="dxa"/>
            </w:tcMar>
            <w:tcPrChange w:author="Craig Parker" w:date="2024-07-08T12:04:00Z" w:id="1571">
              <w:tcPr>
                <w:tcW w:w="486" w:type="pct"/>
                <w:gridSpan w:val="2"/>
                <w:shd w:val="clear" w:color="auto" w:fill="auto"/>
                <w:tcMar>
                  <w:top w:w="100" w:type="dxa"/>
                  <w:left w:w="100" w:type="dxa"/>
                  <w:bottom w:w="100" w:type="dxa"/>
                  <w:right w:w="100" w:type="dxa"/>
                </w:tcMar>
              </w:tcPr>
            </w:tcPrChange>
          </w:tcPr>
          <w:p w:rsidR="007813F4" w:rsidRDefault="009511AE" w14:paraId="00000201" w14:textId="77777777">
            <w:pPr>
              <w:widowControl w:val="0"/>
              <w:spacing w:line="240" w:lineRule="auto"/>
              <w:ind w:left="122"/>
              <w:rPr>
                <w:sz w:val="15"/>
                <w:szCs w:val="15"/>
              </w:rPr>
            </w:pPr>
            <w:r>
              <w:rPr>
                <w:sz w:val="15"/>
                <w:szCs w:val="15"/>
              </w:rPr>
              <w:t xml:space="preserve">Spatial: Global  </w:t>
            </w:r>
          </w:p>
          <w:p w:rsidR="007813F4" w:rsidRDefault="009511AE" w14:paraId="00000202" w14:textId="77777777">
            <w:pPr>
              <w:widowControl w:val="0"/>
              <w:spacing w:line="240" w:lineRule="auto"/>
              <w:ind w:left="121"/>
              <w:rPr>
                <w:sz w:val="15"/>
                <w:szCs w:val="15"/>
              </w:rPr>
            </w:pPr>
            <w:r>
              <w:rPr>
                <w:sz w:val="15"/>
                <w:szCs w:val="15"/>
              </w:rPr>
              <w:t xml:space="preserve">coverage, 4km  </w:t>
            </w:r>
          </w:p>
          <w:p w:rsidR="007813F4" w:rsidRDefault="009511AE" w14:paraId="00000203" w14:textId="77777777">
            <w:pPr>
              <w:widowControl w:val="0"/>
              <w:spacing w:before="2" w:line="240" w:lineRule="auto"/>
              <w:ind w:left="125"/>
              <w:rPr>
                <w:sz w:val="15"/>
                <w:szCs w:val="15"/>
              </w:rPr>
            </w:pPr>
            <w:r>
              <w:rPr>
                <w:sz w:val="15"/>
                <w:szCs w:val="15"/>
              </w:rPr>
              <w:t xml:space="preserve">landmass and  </w:t>
            </w:r>
          </w:p>
          <w:p w:rsidR="007813F4" w:rsidRDefault="009511AE" w14:paraId="00000204" w14:textId="77777777">
            <w:pPr>
              <w:widowControl w:val="0"/>
              <w:spacing w:line="233" w:lineRule="auto"/>
              <w:ind w:left="116" w:right="93" w:firstLine="4"/>
              <w:jc w:val="both"/>
              <w:rPr>
                <w:sz w:val="15"/>
                <w:szCs w:val="15"/>
              </w:rPr>
            </w:pPr>
            <w:r>
              <w:rPr>
                <w:sz w:val="15"/>
                <w:szCs w:val="15"/>
              </w:rPr>
              <w:t>coastal waterways  (hourly &amp; daily res  from 2015)</w:t>
            </w:r>
          </w:p>
        </w:tc>
        <w:tc>
          <w:tcPr>
            <w:tcW w:w="583" w:type="pct"/>
            <w:shd w:val="clear" w:color="auto" w:fill="auto"/>
            <w:tcMar>
              <w:top w:w="100" w:type="dxa"/>
              <w:left w:w="100" w:type="dxa"/>
              <w:bottom w:w="100" w:type="dxa"/>
              <w:right w:w="100" w:type="dxa"/>
            </w:tcMar>
            <w:tcPrChange w:author="Craig Parker" w:date="2024-07-08T12:04:00Z" w:id="1572">
              <w:tcPr>
                <w:tcW w:w="583" w:type="pct"/>
                <w:shd w:val="clear" w:color="auto" w:fill="auto"/>
                <w:tcMar>
                  <w:top w:w="100" w:type="dxa"/>
                  <w:left w:w="100" w:type="dxa"/>
                  <w:bottom w:w="100" w:type="dxa"/>
                  <w:right w:w="100" w:type="dxa"/>
                </w:tcMar>
              </w:tcPr>
            </w:tcPrChange>
          </w:tcPr>
          <w:p w:rsidR="007813F4" w:rsidRDefault="009511AE" w14:paraId="00000205" w14:textId="77777777">
            <w:pPr>
              <w:widowControl w:val="0"/>
              <w:spacing w:line="230" w:lineRule="auto"/>
              <w:ind w:left="125" w:right="250" w:firstLine="1"/>
              <w:rPr>
                <w:sz w:val="15"/>
                <w:szCs w:val="15"/>
              </w:rPr>
            </w:pPr>
            <w:r>
              <w:rPr>
                <w:sz w:val="15"/>
                <w:szCs w:val="15"/>
              </w:rPr>
              <w:t xml:space="preserve">Determination of heat  hazard; Thermal  </w:t>
            </w:r>
          </w:p>
          <w:p w:rsidR="007813F4" w:rsidRDefault="009511AE" w14:paraId="00000206" w14:textId="77777777">
            <w:pPr>
              <w:widowControl w:val="0"/>
              <w:spacing w:before="8" w:line="240" w:lineRule="auto"/>
              <w:ind w:left="121"/>
              <w:rPr>
                <w:sz w:val="15"/>
                <w:szCs w:val="15"/>
              </w:rPr>
            </w:pPr>
            <w:r>
              <w:rPr>
                <w:sz w:val="15"/>
                <w:szCs w:val="15"/>
              </w:rPr>
              <w:t xml:space="preserve">comfort metrics;  </w:t>
            </w:r>
          </w:p>
          <w:p w:rsidR="007813F4" w:rsidRDefault="009511AE" w14:paraId="00000207" w14:textId="77777777">
            <w:pPr>
              <w:widowControl w:val="0"/>
              <w:spacing w:line="240" w:lineRule="auto"/>
              <w:ind w:left="121"/>
              <w:rPr>
                <w:sz w:val="15"/>
                <w:szCs w:val="15"/>
              </w:rPr>
            </w:pPr>
            <w:r>
              <w:rPr>
                <w:sz w:val="15"/>
                <w:szCs w:val="15"/>
              </w:rPr>
              <w:t xml:space="preserve">combined climate  </w:t>
            </w:r>
          </w:p>
          <w:p w:rsidR="007813F4" w:rsidRDefault="009511AE" w14:paraId="00000208" w14:textId="77777777">
            <w:pPr>
              <w:widowControl w:val="0"/>
              <w:spacing w:line="240" w:lineRule="auto"/>
              <w:ind w:left="121"/>
              <w:rPr>
                <w:sz w:val="15"/>
                <w:szCs w:val="15"/>
              </w:rPr>
            </w:pPr>
            <w:r>
              <w:rPr>
                <w:sz w:val="15"/>
                <w:szCs w:val="15"/>
              </w:rPr>
              <w:t>exposures (historical)</w:t>
            </w:r>
          </w:p>
        </w:tc>
      </w:tr>
      <w:tr w:rsidR="003C65B3" w:rsidTr="00E42E0C" w14:paraId="32B1C9EB" w14:textId="77777777">
        <w:trPr>
          <w:trHeight w:val="1483"/>
          <w:trPrChange w:author="Craig Parker" w:date="2024-07-08T12:04:00Z" w:id="1573">
            <w:trPr>
              <w:trHeight w:val="1483"/>
            </w:trPr>
          </w:trPrChange>
        </w:trPr>
        <w:tc>
          <w:tcPr>
            <w:tcW w:w="1530" w:type="pct"/>
            <w:shd w:val="clear" w:color="auto" w:fill="auto"/>
            <w:tcMar>
              <w:top w:w="100" w:type="dxa"/>
              <w:left w:w="100" w:type="dxa"/>
              <w:bottom w:w="100" w:type="dxa"/>
              <w:right w:w="100" w:type="dxa"/>
            </w:tcMar>
            <w:tcPrChange w:author="Craig Parker" w:date="2024-07-08T12:04:00Z" w:id="1574">
              <w:tcPr>
                <w:tcW w:w="1366" w:type="pct"/>
                <w:shd w:val="clear" w:color="auto" w:fill="auto"/>
                <w:tcMar>
                  <w:top w:w="100" w:type="dxa"/>
                  <w:left w:w="100" w:type="dxa"/>
                  <w:bottom w:w="100" w:type="dxa"/>
                  <w:right w:w="100" w:type="dxa"/>
                </w:tcMar>
              </w:tcPr>
            </w:tcPrChange>
          </w:tcPr>
          <w:p w:rsidR="007813F4" w:rsidRDefault="009511AE" w14:paraId="00000209" w14:textId="77777777">
            <w:pPr>
              <w:widowControl w:val="0"/>
              <w:spacing w:line="240" w:lineRule="auto"/>
              <w:ind w:left="128"/>
              <w:rPr>
                <w:sz w:val="15"/>
                <w:szCs w:val="15"/>
              </w:rPr>
            </w:pPr>
            <w:r>
              <w:rPr>
                <w:sz w:val="15"/>
                <w:szCs w:val="15"/>
              </w:rPr>
              <w:t xml:space="preserve">Fifth-generation  </w:t>
            </w:r>
          </w:p>
          <w:p w:rsidR="007813F4" w:rsidRDefault="009511AE" w14:paraId="0000020A" w14:textId="77777777">
            <w:pPr>
              <w:widowControl w:val="0"/>
              <w:spacing w:before="2" w:line="232" w:lineRule="auto"/>
              <w:ind w:left="120" w:right="152" w:firstLine="7"/>
              <w:rPr>
                <w:color w:val="0000FF"/>
                <w:sz w:val="15"/>
                <w:szCs w:val="15"/>
                <w:u w:val="single"/>
              </w:rPr>
            </w:pPr>
            <w:r>
              <w:rPr>
                <w:sz w:val="15"/>
                <w:szCs w:val="15"/>
              </w:rPr>
              <w:t xml:space="preserve">ECMWF high-res.  Reanalysis (ERA5) </w:t>
            </w:r>
            <w:r>
              <w:rPr>
                <w:color w:val="0000FF"/>
                <w:sz w:val="15"/>
                <w:szCs w:val="15"/>
                <w:u w:val="single"/>
              </w:rPr>
              <w:t>https://cds.climate.c</w:t>
            </w:r>
            <w:r>
              <w:rPr>
                <w:color w:val="0000FF"/>
                <w:sz w:val="15"/>
                <w:szCs w:val="15"/>
              </w:rPr>
              <w:t xml:space="preserve"> </w:t>
            </w:r>
            <w:r>
              <w:rPr>
                <w:color w:val="0000FF"/>
                <w:sz w:val="15"/>
                <w:szCs w:val="15"/>
                <w:u w:val="single"/>
              </w:rPr>
              <w:t>opernicus.eu</w:t>
            </w:r>
          </w:p>
        </w:tc>
        <w:tc>
          <w:tcPr>
            <w:tcW w:w="1391" w:type="pct"/>
            <w:shd w:val="clear" w:color="auto" w:fill="auto"/>
            <w:tcMar>
              <w:top w:w="100" w:type="dxa"/>
              <w:left w:w="100" w:type="dxa"/>
              <w:bottom w:w="100" w:type="dxa"/>
              <w:right w:w="100" w:type="dxa"/>
            </w:tcMar>
            <w:tcPrChange w:author="Craig Parker" w:date="2024-07-08T12:04:00Z" w:id="1575">
              <w:tcPr>
                <w:tcW w:w="1555" w:type="pct"/>
                <w:shd w:val="clear" w:color="auto" w:fill="auto"/>
                <w:tcMar>
                  <w:top w:w="100" w:type="dxa"/>
                  <w:left w:w="100" w:type="dxa"/>
                  <w:bottom w:w="100" w:type="dxa"/>
                  <w:right w:w="100" w:type="dxa"/>
                </w:tcMar>
              </w:tcPr>
            </w:tcPrChange>
          </w:tcPr>
          <w:p w:rsidR="007813F4" w:rsidRDefault="009511AE" w14:paraId="0000020B" w14:textId="77777777">
            <w:pPr>
              <w:widowControl w:val="0"/>
              <w:spacing w:line="232" w:lineRule="auto"/>
              <w:ind w:left="113" w:right="90" w:hanging="2"/>
              <w:rPr>
                <w:sz w:val="15"/>
                <w:szCs w:val="15"/>
              </w:rPr>
            </w:pPr>
            <w:r>
              <w:rPr>
                <w:sz w:val="15"/>
                <w:szCs w:val="15"/>
              </w:rPr>
              <w:t xml:space="preserve">A global reanalysis dataset  combining observed data with  the output of meteorological  models. </w:t>
            </w:r>
          </w:p>
        </w:tc>
        <w:tc>
          <w:tcPr>
            <w:tcW w:w="378" w:type="pct"/>
            <w:shd w:val="clear" w:color="auto" w:fill="auto"/>
            <w:tcMar>
              <w:top w:w="100" w:type="dxa"/>
              <w:left w:w="100" w:type="dxa"/>
              <w:bottom w:w="100" w:type="dxa"/>
              <w:right w:w="100" w:type="dxa"/>
            </w:tcMar>
            <w:tcPrChange w:author="Craig Parker" w:date="2024-07-08T12:04:00Z" w:id="1576">
              <w:tcPr>
                <w:tcW w:w="378" w:type="pct"/>
                <w:shd w:val="clear" w:color="auto" w:fill="auto"/>
                <w:tcMar>
                  <w:top w:w="100" w:type="dxa"/>
                  <w:left w:w="100" w:type="dxa"/>
                  <w:bottom w:w="100" w:type="dxa"/>
                  <w:right w:w="100" w:type="dxa"/>
                </w:tcMar>
              </w:tcPr>
            </w:tcPrChange>
          </w:tcPr>
          <w:p w:rsidR="007813F4" w:rsidRDefault="009511AE" w14:paraId="0000020C" w14:textId="77777777">
            <w:pPr>
              <w:widowControl w:val="0"/>
              <w:spacing w:line="240" w:lineRule="auto"/>
              <w:ind w:left="127"/>
              <w:rPr>
                <w:sz w:val="15"/>
                <w:szCs w:val="15"/>
              </w:rPr>
            </w:pPr>
            <w:r>
              <w:rPr>
                <w:sz w:val="15"/>
                <w:szCs w:val="15"/>
              </w:rPr>
              <w:t>PAIRS</w:t>
            </w:r>
          </w:p>
        </w:tc>
        <w:tc>
          <w:tcPr>
            <w:tcW w:w="633" w:type="pct"/>
            <w:shd w:val="clear" w:color="auto" w:fill="auto"/>
            <w:tcMar>
              <w:top w:w="100" w:type="dxa"/>
              <w:left w:w="100" w:type="dxa"/>
              <w:bottom w:w="100" w:type="dxa"/>
              <w:right w:w="100" w:type="dxa"/>
            </w:tcMar>
            <w:tcPrChange w:author="Craig Parker" w:date="2024-07-08T12:04:00Z" w:id="1577">
              <w:tcPr>
                <w:tcW w:w="633" w:type="pct"/>
                <w:shd w:val="clear" w:color="auto" w:fill="auto"/>
                <w:tcMar>
                  <w:top w:w="100" w:type="dxa"/>
                  <w:left w:w="100" w:type="dxa"/>
                  <w:bottom w:w="100" w:type="dxa"/>
                  <w:right w:w="100" w:type="dxa"/>
                </w:tcMar>
              </w:tcPr>
            </w:tcPrChange>
          </w:tcPr>
          <w:p w:rsidR="007813F4" w:rsidRDefault="009511AE" w14:paraId="0000020D" w14:textId="77777777">
            <w:pPr>
              <w:widowControl w:val="0"/>
              <w:spacing w:line="232" w:lineRule="auto"/>
              <w:ind w:left="110" w:right="93" w:firstLine="3"/>
              <w:rPr>
                <w:sz w:val="15"/>
                <w:szCs w:val="15"/>
              </w:rPr>
            </w:pPr>
            <w:r>
              <w:rPr>
                <w:sz w:val="15"/>
                <w:szCs w:val="15"/>
              </w:rPr>
              <w:t xml:space="preserve">Temperature (2 m above ground,  Min, Max); Wind speed (toward  east, north); Daily precipitation  (total, rate, type); Atmospheric  water/ water vapour content,  Thermal radiation; Soil  </w:t>
            </w:r>
          </w:p>
          <w:p w:rsidR="007813F4" w:rsidRDefault="009511AE" w14:paraId="0000020E" w14:textId="77777777">
            <w:pPr>
              <w:widowControl w:val="0"/>
              <w:spacing w:before="2" w:line="230" w:lineRule="auto"/>
              <w:ind w:left="116" w:right="298" w:hanging="2"/>
              <w:rPr>
                <w:sz w:val="15"/>
                <w:szCs w:val="15"/>
              </w:rPr>
            </w:pPr>
            <w:r>
              <w:rPr>
                <w:sz w:val="15"/>
                <w:szCs w:val="15"/>
              </w:rPr>
              <w:t>temperature; Vegetation types  and cover (high, low)</w:t>
            </w:r>
          </w:p>
        </w:tc>
        <w:tc>
          <w:tcPr>
            <w:tcW w:w="486" w:type="pct"/>
            <w:shd w:val="clear" w:color="auto" w:fill="auto"/>
            <w:tcMar>
              <w:top w:w="100" w:type="dxa"/>
              <w:left w:w="100" w:type="dxa"/>
              <w:bottom w:w="100" w:type="dxa"/>
              <w:right w:w="100" w:type="dxa"/>
            </w:tcMar>
            <w:tcPrChange w:author="Craig Parker" w:date="2024-07-08T12:04:00Z" w:id="1578">
              <w:tcPr>
                <w:tcW w:w="486" w:type="pct"/>
                <w:gridSpan w:val="2"/>
                <w:shd w:val="clear" w:color="auto" w:fill="auto"/>
                <w:tcMar>
                  <w:top w:w="100" w:type="dxa"/>
                  <w:left w:w="100" w:type="dxa"/>
                  <w:bottom w:w="100" w:type="dxa"/>
                  <w:right w:w="100" w:type="dxa"/>
                </w:tcMar>
              </w:tcPr>
            </w:tcPrChange>
          </w:tcPr>
          <w:p w:rsidR="007813F4" w:rsidRDefault="009511AE" w14:paraId="0000020F" w14:textId="77777777">
            <w:pPr>
              <w:widowControl w:val="0"/>
              <w:spacing w:line="240" w:lineRule="auto"/>
              <w:ind w:left="122"/>
              <w:rPr>
                <w:sz w:val="15"/>
                <w:szCs w:val="15"/>
              </w:rPr>
            </w:pPr>
            <w:r>
              <w:rPr>
                <w:sz w:val="15"/>
                <w:szCs w:val="15"/>
              </w:rPr>
              <w:t xml:space="preserve">Spatial: Global  </w:t>
            </w:r>
          </w:p>
          <w:p w:rsidR="007813F4" w:rsidRDefault="009511AE" w14:paraId="00000210" w14:textId="77777777">
            <w:pPr>
              <w:widowControl w:val="0"/>
              <w:spacing w:line="240" w:lineRule="auto"/>
              <w:ind w:left="121"/>
              <w:rPr>
                <w:sz w:val="15"/>
                <w:szCs w:val="15"/>
              </w:rPr>
            </w:pPr>
            <w:r>
              <w:rPr>
                <w:sz w:val="15"/>
                <w:szCs w:val="15"/>
              </w:rPr>
              <w:t xml:space="preserve">coverage,  </w:t>
            </w:r>
          </w:p>
          <w:p w:rsidR="007813F4" w:rsidRDefault="009511AE" w14:paraId="00000211" w14:textId="77777777">
            <w:pPr>
              <w:widowControl w:val="0"/>
              <w:spacing w:before="2" w:line="230" w:lineRule="auto"/>
              <w:ind w:left="124" w:right="161" w:hanging="3"/>
              <w:jc w:val="both"/>
              <w:rPr>
                <w:sz w:val="15"/>
                <w:szCs w:val="15"/>
              </w:rPr>
            </w:pPr>
            <w:r>
              <w:rPr>
                <w:sz w:val="15"/>
                <w:szCs w:val="15"/>
              </w:rPr>
              <w:t xml:space="preserve">0.131072 degrees PAIRS resolution  (raw: 0.25 deg.)  </w:t>
            </w:r>
          </w:p>
          <w:p w:rsidR="007813F4" w:rsidRDefault="009511AE" w14:paraId="00000212" w14:textId="77777777">
            <w:pPr>
              <w:widowControl w:val="0"/>
              <w:spacing w:before="8" w:line="230" w:lineRule="auto"/>
              <w:ind w:left="118" w:right="75" w:hanging="2"/>
              <w:rPr>
                <w:sz w:val="15"/>
                <w:szCs w:val="15"/>
              </w:rPr>
            </w:pPr>
            <w:r>
              <w:rPr>
                <w:sz w:val="15"/>
                <w:szCs w:val="15"/>
              </w:rPr>
              <w:t>Temporal: hourly;  coverage from Jan  1980 – Jun 2019</w:t>
            </w:r>
          </w:p>
        </w:tc>
        <w:tc>
          <w:tcPr>
            <w:tcW w:w="583" w:type="pct"/>
            <w:shd w:val="clear" w:color="auto" w:fill="auto"/>
            <w:tcMar>
              <w:top w:w="100" w:type="dxa"/>
              <w:left w:w="100" w:type="dxa"/>
              <w:bottom w:w="100" w:type="dxa"/>
              <w:right w:w="100" w:type="dxa"/>
            </w:tcMar>
            <w:tcPrChange w:author="Craig Parker" w:date="2024-07-08T12:04:00Z" w:id="1579">
              <w:tcPr>
                <w:tcW w:w="583" w:type="pct"/>
                <w:shd w:val="clear" w:color="auto" w:fill="auto"/>
                <w:tcMar>
                  <w:top w:w="100" w:type="dxa"/>
                  <w:left w:w="100" w:type="dxa"/>
                  <w:bottom w:w="100" w:type="dxa"/>
                  <w:right w:w="100" w:type="dxa"/>
                </w:tcMar>
              </w:tcPr>
            </w:tcPrChange>
          </w:tcPr>
          <w:p w:rsidR="007813F4" w:rsidRDefault="009511AE" w14:paraId="00000213" w14:textId="77777777">
            <w:pPr>
              <w:widowControl w:val="0"/>
              <w:spacing w:line="236" w:lineRule="auto"/>
              <w:ind w:left="125" w:right="250" w:firstLine="1"/>
              <w:rPr>
                <w:sz w:val="15"/>
                <w:szCs w:val="15"/>
              </w:rPr>
            </w:pPr>
            <w:r>
              <w:rPr>
                <w:sz w:val="15"/>
                <w:szCs w:val="15"/>
              </w:rPr>
              <w:t xml:space="preserve">Determination of heat  hazard; Thermal </w:t>
            </w:r>
          </w:p>
          <w:p w:rsidR="007813F4" w:rsidRDefault="009511AE" w14:paraId="00000214" w14:textId="77777777">
            <w:pPr>
              <w:widowControl w:val="0"/>
              <w:spacing w:line="240" w:lineRule="auto"/>
              <w:ind w:left="121"/>
              <w:rPr>
                <w:sz w:val="15"/>
                <w:szCs w:val="15"/>
              </w:rPr>
            </w:pPr>
            <w:r>
              <w:rPr>
                <w:sz w:val="15"/>
                <w:szCs w:val="15"/>
              </w:rPr>
              <w:t xml:space="preserve">comfort metrics;  </w:t>
            </w:r>
          </w:p>
          <w:p w:rsidR="007813F4" w:rsidRDefault="009511AE" w14:paraId="00000215" w14:textId="77777777">
            <w:pPr>
              <w:widowControl w:val="0"/>
              <w:spacing w:line="240" w:lineRule="auto"/>
              <w:ind w:left="121"/>
              <w:rPr>
                <w:sz w:val="15"/>
                <w:szCs w:val="15"/>
              </w:rPr>
            </w:pPr>
            <w:r>
              <w:rPr>
                <w:sz w:val="15"/>
                <w:szCs w:val="15"/>
              </w:rPr>
              <w:t xml:space="preserve">combined climate  </w:t>
            </w:r>
          </w:p>
          <w:p w:rsidR="007813F4" w:rsidRDefault="009511AE" w14:paraId="00000216" w14:textId="77777777">
            <w:pPr>
              <w:widowControl w:val="0"/>
              <w:spacing w:before="2" w:line="240" w:lineRule="auto"/>
              <w:ind w:left="121"/>
              <w:rPr>
                <w:sz w:val="15"/>
                <w:szCs w:val="15"/>
              </w:rPr>
            </w:pPr>
            <w:r>
              <w:rPr>
                <w:sz w:val="15"/>
                <w:szCs w:val="15"/>
              </w:rPr>
              <w:t>exposures (historical)</w:t>
            </w:r>
          </w:p>
        </w:tc>
      </w:tr>
      <w:tr w:rsidR="003C65B3" w:rsidTr="00E42E0C" w14:paraId="699BFFF4" w14:textId="77777777">
        <w:trPr>
          <w:trHeight w:val="1483"/>
          <w:trPrChange w:author="Craig Parker" w:date="2024-07-08T12:04:00Z" w:id="1580">
            <w:trPr>
              <w:trHeight w:val="1483"/>
            </w:trPr>
          </w:trPrChange>
        </w:trPr>
        <w:tc>
          <w:tcPr>
            <w:tcW w:w="1530" w:type="pct"/>
            <w:shd w:val="clear" w:color="auto" w:fill="auto"/>
            <w:tcMar>
              <w:top w:w="100" w:type="dxa"/>
              <w:left w:w="100" w:type="dxa"/>
              <w:bottom w:w="100" w:type="dxa"/>
              <w:right w:w="100" w:type="dxa"/>
            </w:tcMar>
            <w:tcPrChange w:author="Craig Parker" w:date="2024-07-08T12:04:00Z" w:id="1581">
              <w:tcPr>
                <w:tcW w:w="1366" w:type="pct"/>
                <w:shd w:val="clear" w:color="auto" w:fill="auto"/>
                <w:tcMar>
                  <w:top w:w="100" w:type="dxa"/>
                  <w:left w:w="100" w:type="dxa"/>
                  <w:bottom w:w="100" w:type="dxa"/>
                  <w:right w:w="100" w:type="dxa"/>
                </w:tcMar>
              </w:tcPr>
            </w:tcPrChange>
          </w:tcPr>
          <w:p w:rsidR="007813F4" w:rsidRDefault="009511AE" w14:paraId="00000217" w14:textId="77777777">
            <w:pPr>
              <w:widowControl w:val="0"/>
              <w:spacing w:line="240" w:lineRule="auto"/>
              <w:ind w:left="128"/>
              <w:rPr>
                <w:sz w:val="15"/>
                <w:szCs w:val="15"/>
              </w:rPr>
            </w:pPr>
            <w:r>
              <w:rPr>
                <w:sz w:val="15"/>
                <w:szCs w:val="15"/>
              </w:rPr>
              <w:t xml:space="preserve">Fifth-generation  </w:t>
            </w:r>
          </w:p>
          <w:p w:rsidR="007813F4" w:rsidRDefault="009511AE" w14:paraId="00000218" w14:textId="77777777">
            <w:pPr>
              <w:widowControl w:val="0"/>
              <w:spacing w:before="2" w:line="232" w:lineRule="auto"/>
              <w:ind w:left="120" w:right="152" w:firstLine="7"/>
              <w:rPr>
                <w:color w:val="0000FF"/>
                <w:sz w:val="15"/>
                <w:szCs w:val="15"/>
                <w:u w:val="single"/>
              </w:rPr>
            </w:pPr>
            <w:r>
              <w:rPr>
                <w:sz w:val="15"/>
                <w:szCs w:val="15"/>
              </w:rPr>
              <w:t xml:space="preserve">ECMWF high-res.  Reanalysis ERA5-Land </w:t>
            </w:r>
          </w:p>
          <w:p w:rsidR="007813F4" w:rsidRDefault="54FBA741" w14:paraId="00000219" w14:textId="3A2E097B">
            <w:pPr>
              <w:widowControl w:val="0"/>
              <w:spacing w:before="2" w:line="232" w:lineRule="auto"/>
              <w:ind w:left="120" w:right="152" w:firstLine="7"/>
              <w:rPr>
                <w:color w:val="0000FF"/>
                <w:sz w:val="15"/>
                <w:szCs w:val="15"/>
                <w:u w:val="single"/>
              </w:rPr>
            </w:pPr>
            <w:r w:rsidRPr="54FBA741">
              <w:rPr>
                <w:color w:val="0000FF"/>
                <w:sz w:val="15"/>
                <w:szCs w:val="15"/>
                <w:u w:val="single"/>
              </w:rPr>
              <w:t>https://cds.climate.copernicus.eu/c</w:t>
            </w:r>
            <w:del w:author="Craig Parker" w:date="2024-07-08T09:33:00Z" w:id="1582">
              <w:r w:rsidRPr="54FBA741" w:rsidDel="54FBA741" w:rsidR="009511AE">
                <w:rPr>
                  <w:color w:val="0000FF"/>
                  <w:sz w:val="15"/>
                  <w:szCs w:val="15"/>
                  <w:u w:val="single"/>
                </w:rPr>
                <w:delText>dsa</w:delText>
              </w:r>
            </w:del>
            <w:ins w:author="Craig Parker" w:date="2024-07-08T09:33:00Z" w:id="1583">
              <w:r w:rsidRPr="54FBA741">
                <w:rPr>
                  <w:color w:val="0000FF"/>
                  <w:sz w:val="15"/>
                  <w:szCs w:val="15"/>
                  <w:u w:val="single"/>
                </w:rPr>
                <w:t>DTA</w:t>
              </w:r>
            </w:ins>
            <w:r w:rsidRPr="54FBA741">
              <w:rPr>
                <w:color w:val="0000FF"/>
                <w:sz w:val="15"/>
                <w:szCs w:val="15"/>
                <w:u w:val="single"/>
              </w:rPr>
              <w:t>pp#!/dataset/reanalysis-era5-land?tab=overview</w:t>
            </w:r>
          </w:p>
        </w:tc>
        <w:tc>
          <w:tcPr>
            <w:tcW w:w="1391" w:type="pct"/>
            <w:shd w:val="clear" w:color="auto" w:fill="auto"/>
            <w:tcMar>
              <w:top w:w="100" w:type="dxa"/>
              <w:left w:w="100" w:type="dxa"/>
              <w:bottom w:w="100" w:type="dxa"/>
              <w:right w:w="100" w:type="dxa"/>
            </w:tcMar>
            <w:tcPrChange w:author="Craig Parker" w:date="2024-07-08T12:04:00Z" w:id="1584">
              <w:tcPr>
                <w:tcW w:w="1555" w:type="pct"/>
                <w:shd w:val="clear" w:color="auto" w:fill="auto"/>
                <w:tcMar>
                  <w:top w:w="100" w:type="dxa"/>
                  <w:left w:w="100" w:type="dxa"/>
                  <w:bottom w:w="100" w:type="dxa"/>
                  <w:right w:w="100" w:type="dxa"/>
                </w:tcMar>
              </w:tcPr>
            </w:tcPrChange>
          </w:tcPr>
          <w:p w:rsidR="007813F4" w:rsidRDefault="009511AE" w14:paraId="0000021A" w14:textId="77777777">
            <w:pPr>
              <w:widowControl w:val="0"/>
              <w:spacing w:line="232" w:lineRule="auto"/>
              <w:ind w:left="113" w:right="90" w:hanging="2"/>
              <w:rPr>
                <w:sz w:val="15"/>
                <w:szCs w:val="15"/>
              </w:rPr>
            </w:pPr>
            <w:r>
              <w:rPr>
                <w:sz w:val="15"/>
                <w:szCs w:val="15"/>
              </w:rPr>
              <w:t>A global reanalysis dataset  combining observed data with  the output of meteorological  models. contains hourly data from 1950 to present</w:t>
            </w:r>
          </w:p>
        </w:tc>
        <w:tc>
          <w:tcPr>
            <w:tcW w:w="378" w:type="pct"/>
            <w:shd w:val="clear" w:color="auto" w:fill="auto"/>
            <w:tcMar>
              <w:top w:w="100" w:type="dxa"/>
              <w:left w:w="100" w:type="dxa"/>
              <w:bottom w:w="100" w:type="dxa"/>
              <w:right w:w="100" w:type="dxa"/>
            </w:tcMar>
            <w:tcPrChange w:author="Craig Parker" w:date="2024-07-08T12:04:00Z" w:id="1585">
              <w:tcPr>
                <w:tcW w:w="378" w:type="pct"/>
                <w:shd w:val="clear" w:color="auto" w:fill="auto"/>
                <w:tcMar>
                  <w:top w:w="100" w:type="dxa"/>
                  <w:left w:w="100" w:type="dxa"/>
                  <w:bottom w:w="100" w:type="dxa"/>
                  <w:right w:w="100" w:type="dxa"/>
                </w:tcMar>
              </w:tcPr>
            </w:tcPrChange>
          </w:tcPr>
          <w:p w:rsidR="007813F4" w:rsidRDefault="009511AE" w14:paraId="0000021B" w14:textId="77777777">
            <w:pPr>
              <w:widowControl w:val="0"/>
              <w:spacing w:line="240" w:lineRule="auto"/>
              <w:ind w:left="127"/>
              <w:rPr>
                <w:sz w:val="15"/>
                <w:szCs w:val="15"/>
              </w:rPr>
            </w:pPr>
            <w:r>
              <w:rPr>
                <w:sz w:val="15"/>
                <w:szCs w:val="15"/>
              </w:rPr>
              <w:t>UCT</w:t>
            </w:r>
          </w:p>
        </w:tc>
        <w:tc>
          <w:tcPr>
            <w:tcW w:w="633" w:type="pct"/>
            <w:shd w:val="clear" w:color="auto" w:fill="auto"/>
            <w:tcMar>
              <w:top w:w="100" w:type="dxa"/>
              <w:left w:w="100" w:type="dxa"/>
              <w:bottom w:w="100" w:type="dxa"/>
              <w:right w:w="100" w:type="dxa"/>
            </w:tcMar>
            <w:tcPrChange w:author="Craig Parker" w:date="2024-07-08T12:04:00Z" w:id="1586">
              <w:tcPr>
                <w:tcW w:w="633" w:type="pct"/>
                <w:shd w:val="clear" w:color="auto" w:fill="auto"/>
                <w:tcMar>
                  <w:top w:w="100" w:type="dxa"/>
                  <w:left w:w="100" w:type="dxa"/>
                  <w:bottom w:w="100" w:type="dxa"/>
                  <w:right w:w="100" w:type="dxa"/>
                </w:tcMar>
              </w:tcPr>
            </w:tcPrChange>
          </w:tcPr>
          <w:p w:rsidR="007813F4" w:rsidRDefault="009511AE" w14:paraId="0000021C" w14:textId="77777777">
            <w:pPr>
              <w:widowControl w:val="0"/>
              <w:spacing w:line="232" w:lineRule="auto"/>
              <w:ind w:left="110" w:right="93" w:firstLine="3"/>
              <w:rPr>
                <w:sz w:val="15"/>
                <w:szCs w:val="15"/>
              </w:rPr>
            </w:pPr>
            <w:r>
              <w:rPr>
                <w:sz w:val="15"/>
                <w:szCs w:val="15"/>
              </w:rPr>
              <w:t>Includes a range of surface and near-surface variables including: 2m temperature and dewpoint temperature, surface skin temperature, precipitation, near-surface winds,  surface net thermal radiation.</w:t>
            </w:r>
          </w:p>
        </w:tc>
        <w:tc>
          <w:tcPr>
            <w:tcW w:w="486" w:type="pct"/>
            <w:shd w:val="clear" w:color="auto" w:fill="auto"/>
            <w:tcMar>
              <w:top w:w="100" w:type="dxa"/>
              <w:left w:w="100" w:type="dxa"/>
              <w:bottom w:w="100" w:type="dxa"/>
              <w:right w:w="100" w:type="dxa"/>
            </w:tcMar>
            <w:tcPrChange w:author="Craig Parker" w:date="2024-07-08T12:04:00Z" w:id="1587">
              <w:tcPr>
                <w:tcW w:w="486" w:type="pct"/>
                <w:gridSpan w:val="2"/>
                <w:shd w:val="clear" w:color="auto" w:fill="auto"/>
                <w:tcMar>
                  <w:top w:w="100" w:type="dxa"/>
                  <w:left w:w="100" w:type="dxa"/>
                  <w:bottom w:w="100" w:type="dxa"/>
                  <w:right w:w="100" w:type="dxa"/>
                </w:tcMar>
              </w:tcPr>
            </w:tcPrChange>
          </w:tcPr>
          <w:p w:rsidR="007813F4" w:rsidRDefault="009511AE" w14:paraId="0000021D" w14:textId="77777777">
            <w:pPr>
              <w:widowControl w:val="0"/>
              <w:spacing w:line="240" w:lineRule="auto"/>
              <w:ind w:left="122"/>
              <w:rPr>
                <w:sz w:val="15"/>
                <w:szCs w:val="15"/>
              </w:rPr>
            </w:pPr>
            <w:r>
              <w:rPr>
                <w:sz w:val="15"/>
                <w:szCs w:val="15"/>
              </w:rPr>
              <w:t xml:space="preserve">Spatial: Global  </w:t>
            </w:r>
          </w:p>
          <w:p w:rsidR="007813F4" w:rsidRDefault="009511AE" w14:paraId="0000021E" w14:textId="77777777">
            <w:pPr>
              <w:widowControl w:val="0"/>
              <w:spacing w:line="240" w:lineRule="auto"/>
              <w:ind w:left="121"/>
              <w:rPr>
                <w:sz w:val="15"/>
                <w:szCs w:val="15"/>
              </w:rPr>
            </w:pPr>
            <w:r>
              <w:rPr>
                <w:sz w:val="15"/>
                <w:szCs w:val="15"/>
              </w:rPr>
              <w:t xml:space="preserve">coverage,  </w:t>
            </w:r>
          </w:p>
          <w:p w:rsidR="007813F4" w:rsidRDefault="009511AE" w14:paraId="0000021F" w14:textId="77777777">
            <w:pPr>
              <w:widowControl w:val="0"/>
              <w:spacing w:before="8" w:line="230" w:lineRule="auto"/>
              <w:ind w:left="118" w:right="75" w:hanging="2"/>
              <w:rPr>
                <w:sz w:val="15"/>
                <w:szCs w:val="15"/>
              </w:rPr>
            </w:pPr>
            <w:r>
              <w:rPr>
                <w:sz w:val="15"/>
                <w:szCs w:val="15"/>
              </w:rPr>
              <w:t>0.1 deg)</w:t>
            </w:r>
          </w:p>
          <w:p w:rsidR="007813F4" w:rsidRDefault="009511AE" w14:paraId="00000220" w14:textId="77777777">
            <w:pPr>
              <w:widowControl w:val="0"/>
              <w:spacing w:before="8" w:line="230" w:lineRule="auto"/>
              <w:ind w:left="118" w:right="75" w:hanging="2"/>
              <w:rPr>
                <w:sz w:val="15"/>
                <w:szCs w:val="15"/>
              </w:rPr>
            </w:pPr>
            <w:r>
              <w:rPr>
                <w:sz w:val="15"/>
                <w:szCs w:val="15"/>
              </w:rPr>
              <w:t>Temporal: hourly 1950 - present</w:t>
            </w:r>
          </w:p>
        </w:tc>
        <w:tc>
          <w:tcPr>
            <w:tcW w:w="583" w:type="pct"/>
            <w:shd w:val="clear" w:color="auto" w:fill="auto"/>
            <w:tcMar>
              <w:top w:w="100" w:type="dxa"/>
              <w:left w:w="100" w:type="dxa"/>
              <w:bottom w:w="100" w:type="dxa"/>
              <w:right w:w="100" w:type="dxa"/>
            </w:tcMar>
            <w:tcPrChange w:author="Craig Parker" w:date="2024-07-08T12:04:00Z" w:id="1588">
              <w:tcPr>
                <w:tcW w:w="583" w:type="pct"/>
                <w:shd w:val="clear" w:color="auto" w:fill="auto"/>
                <w:tcMar>
                  <w:top w:w="100" w:type="dxa"/>
                  <w:left w:w="100" w:type="dxa"/>
                  <w:bottom w:w="100" w:type="dxa"/>
                  <w:right w:w="100" w:type="dxa"/>
                </w:tcMar>
              </w:tcPr>
            </w:tcPrChange>
          </w:tcPr>
          <w:p w:rsidR="007813F4" w:rsidRDefault="009511AE" w14:paraId="00000221" w14:textId="77777777">
            <w:pPr>
              <w:widowControl w:val="0"/>
              <w:spacing w:line="236" w:lineRule="auto"/>
              <w:ind w:left="125" w:right="250" w:firstLine="1"/>
              <w:rPr>
                <w:sz w:val="15"/>
                <w:szCs w:val="15"/>
              </w:rPr>
            </w:pPr>
            <w:r>
              <w:rPr>
                <w:sz w:val="15"/>
                <w:szCs w:val="15"/>
              </w:rPr>
              <w:t xml:space="preserve">Determination of heat  hazard; Thermal </w:t>
            </w:r>
          </w:p>
          <w:p w:rsidR="007813F4" w:rsidRDefault="009511AE" w14:paraId="00000222" w14:textId="77777777">
            <w:pPr>
              <w:widowControl w:val="0"/>
              <w:spacing w:line="240" w:lineRule="auto"/>
              <w:ind w:left="121"/>
              <w:rPr>
                <w:sz w:val="15"/>
                <w:szCs w:val="15"/>
              </w:rPr>
            </w:pPr>
            <w:r>
              <w:rPr>
                <w:sz w:val="15"/>
                <w:szCs w:val="15"/>
              </w:rPr>
              <w:t xml:space="preserve">comfort metrics;  </w:t>
            </w:r>
          </w:p>
          <w:p w:rsidR="007813F4" w:rsidRDefault="009511AE" w14:paraId="00000223" w14:textId="77777777">
            <w:pPr>
              <w:widowControl w:val="0"/>
              <w:spacing w:line="240" w:lineRule="auto"/>
              <w:ind w:left="121"/>
              <w:rPr>
                <w:sz w:val="15"/>
                <w:szCs w:val="15"/>
              </w:rPr>
            </w:pPr>
            <w:r>
              <w:rPr>
                <w:sz w:val="15"/>
                <w:szCs w:val="15"/>
              </w:rPr>
              <w:t xml:space="preserve">combined climate  </w:t>
            </w:r>
          </w:p>
          <w:p w:rsidR="007813F4" w:rsidRDefault="009511AE" w14:paraId="00000224" w14:textId="77777777">
            <w:pPr>
              <w:widowControl w:val="0"/>
              <w:spacing w:before="2" w:line="240" w:lineRule="auto"/>
              <w:ind w:left="121"/>
              <w:rPr>
                <w:sz w:val="15"/>
                <w:szCs w:val="15"/>
              </w:rPr>
            </w:pPr>
            <w:r>
              <w:rPr>
                <w:sz w:val="15"/>
                <w:szCs w:val="15"/>
              </w:rPr>
              <w:t>exposures (historical)</w:t>
            </w:r>
          </w:p>
        </w:tc>
      </w:tr>
      <w:tr w:rsidR="003C65B3" w:rsidTr="00E42E0C" w14:paraId="20B72DB3" w14:textId="77777777">
        <w:trPr>
          <w:trHeight w:val="1483"/>
          <w:trPrChange w:author="Craig Parker" w:date="2024-07-08T12:04:00Z" w:id="1589">
            <w:trPr>
              <w:trHeight w:val="1483"/>
            </w:trPr>
          </w:trPrChange>
        </w:trPr>
        <w:tc>
          <w:tcPr>
            <w:tcW w:w="1530" w:type="pct"/>
            <w:shd w:val="clear" w:color="auto" w:fill="auto"/>
            <w:tcMar>
              <w:top w:w="100" w:type="dxa"/>
              <w:left w:w="100" w:type="dxa"/>
              <w:bottom w:w="100" w:type="dxa"/>
              <w:right w:w="100" w:type="dxa"/>
            </w:tcMar>
            <w:tcPrChange w:author="Craig Parker" w:date="2024-07-08T12:04:00Z" w:id="1590">
              <w:tcPr>
                <w:tcW w:w="1366" w:type="pct"/>
                <w:shd w:val="clear" w:color="auto" w:fill="auto"/>
                <w:tcMar>
                  <w:top w:w="100" w:type="dxa"/>
                  <w:left w:w="100" w:type="dxa"/>
                  <w:bottom w:w="100" w:type="dxa"/>
                  <w:right w:w="100" w:type="dxa"/>
                </w:tcMar>
              </w:tcPr>
            </w:tcPrChange>
          </w:tcPr>
          <w:p w:rsidR="007813F4" w:rsidRDefault="009511AE" w14:paraId="00000225" w14:textId="77777777">
            <w:pPr>
              <w:widowControl w:val="0"/>
              <w:spacing w:line="240" w:lineRule="auto"/>
              <w:ind w:left="128"/>
              <w:rPr>
                <w:sz w:val="15"/>
                <w:szCs w:val="15"/>
              </w:rPr>
            </w:pPr>
            <w:r>
              <w:rPr>
                <w:sz w:val="15"/>
                <w:szCs w:val="15"/>
              </w:rPr>
              <w:t>WATCH Forcing Data methodology applied to ERA5 (WFDE5)</w:t>
            </w:r>
          </w:p>
          <w:p w:rsidR="007813F4" w:rsidRDefault="009511AE" w14:paraId="00000226" w14:textId="022E3BB9">
            <w:pPr>
              <w:widowControl w:val="0"/>
              <w:spacing w:line="240" w:lineRule="auto"/>
              <w:ind w:left="128"/>
              <w:rPr>
                <w:sz w:val="15"/>
                <w:szCs w:val="15"/>
              </w:rPr>
            </w:pPr>
            <w:r>
              <w:fldChar w:fldCharType="begin"/>
            </w:r>
            <w:r>
              <w:instrText xml:space="preserve">HYPERLINK "https://cds.climate.copernicus.eu/cdsapp#!/dataset/derived-near-surface-meteorological-variables?tab=overview" </w:instrText>
            </w:r>
            <w:r>
              <w:fldChar w:fldCharType="separate"/>
            </w:r>
            <w:r w:rsidRPr="54FBA741" w:rsidR="54FBA741">
              <w:rPr>
                <w:color w:val="1155CC"/>
                <w:sz w:val="15"/>
                <w:szCs w:val="15"/>
                <w:u w:val="single"/>
              </w:rPr>
              <w:t>https://cds.climate.copernicus.eu/c</w:t>
            </w:r>
            <w:del w:author="Craig Parker" w:date="2024-07-08T09:33:00Z" w:id="1591">
              <w:r w:rsidRPr="54FBA741" w:rsidDel="54FBA741">
                <w:rPr>
                  <w:color w:val="1155CC"/>
                  <w:sz w:val="15"/>
                  <w:szCs w:val="15"/>
                  <w:u w:val="single"/>
                </w:rPr>
                <w:delText>dsa</w:delText>
              </w:r>
            </w:del>
            <w:ins w:author="Craig Parker" w:date="2024-07-08T09:33:00Z" w:id="1592">
              <w:r w:rsidRPr="54FBA741" w:rsidR="54FBA741">
                <w:rPr>
                  <w:color w:val="1155CC"/>
                  <w:sz w:val="15"/>
                  <w:szCs w:val="15"/>
                  <w:u w:val="single"/>
                </w:rPr>
                <w:t>DTA</w:t>
              </w:r>
            </w:ins>
            <w:r w:rsidRPr="54FBA741" w:rsidR="54FBA741">
              <w:rPr>
                <w:color w:val="1155CC"/>
                <w:sz w:val="15"/>
                <w:szCs w:val="15"/>
                <w:u w:val="single"/>
              </w:rPr>
              <w:t>pp#!/dataset/derived-near-surface-meteorological-variables?tab=overview</w:t>
            </w:r>
            <w:r>
              <w:fldChar w:fldCharType="end"/>
            </w:r>
          </w:p>
          <w:p w:rsidR="007813F4" w:rsidRDefault="007813F4" w14:paraId="00000227" w14:textId="77777777">
            <w:pPr>
              <w:widowControl w:val="0"/>
              <w:spacing w:line="240" w:lineRule="auto"/>
              <w:ind w:left="128"/>
              <w:rPr>
                <w:sz w:val="15"/>
                <w:szCs w:val="15"/>
              </w:rPr>
            </w:pPr>
          </w:p>
        </w:tc>
        <w:tc>
          <w:tcPr>
            <w:tcW w:w="1391" w:type="pct"/>
            <w:shd w:val="clear" w:color="auto" w:fill="auto"/>
            <w:tcMar>
              <w:top w:w="100" w:type="dxa"/>
              <w:left w:w="100" w:type="dxa"/>
              <w:bottom w:w="100" w:type="dxa"/>
              <w:right w:w="100" w:type="dxa"/>
            </w:tcMar>
            <w:tcPrChange w:author="Craig Parker" w:date="2024-07-08T12:04:00Z" w:id="1593">
              <w:tcPr>
                <w:tcW w:w="1555" w:type="pct"/>
                <w:shd w:val="clear" w:color="auto" w:fill="auto"/>
                <w:tcMar>
                  <w:top w:w="100" w:type="dxa"/>
                  <w:left w:w="100" w:type="dxa"/>
                  <w:bottom w:w="100" w:type="dxa"/>
                  <w:right w:w="100" w:type="dxa"/>
                </w:tcMar>
              </w:tcPr>
            </w:tcPrChange>
          </w:tcPr>
          <w:p w:rsidR="007813F4" w:rsidRDefault="009511AE" w14:paraId="00000228" w14:textId="77777777">
            <w:pPr>
              <w:widowControl w:val="0"/>
              <w:spacing w:line="232" w:lineRule="auto"/>
              <w:ind w:left="113" w:right="90" w:hanging="2"/>
              <w:rPr>
                <w:sz w:val="15"/>
                <w:szCs w:val="15"/>
              </w:rPr>
            </w:pPr>
            <w:r>
              <w:rPr>
                <w:sz w:val="15"/>
                <w:szCs w:val="15"/>
              </w:rPr>
              <w:t>A global bias-corrected reconstruction of near-surface meteorological variables drive from the ERA5.</w:t>
            </w:r>
          </w:p>
        </w:tc>
        <w:tc>
          <w:tcPr>
            <w:tcW w:w="378" w:type="pct"/>
            <w:shd w:val="clear" w:color="auto" w:fill="auto"/>
            <w:tcMar>
              <w:top w:w="100" w:type="dxa"/>
              <w:left w:w="100" w:type="dxa"/>
              <w:bottom w:w="100" w:type="dxa"/>
              <w:right w:w="100" w:type="dxa"/>
            </w:tcMar>
            <w:tcPrChange w:author="Craig Parker" w:date="2024-07-08T12:04:00Z" w:id="1594">
              <w:tcPr>
                <w:tcW w:w="378" w:type="pct"/>
                <w:shd w:val="clear" w:color="auto" w:fill="auto"/>
                <w:tcMar>
                  <w:top w:w="100" w:type="dxa"/>
                  <w:left w:w="100" w:type="dxa"/>
                  <w:bottom w:w="100" w:type="dxa"/>
                  <w:right w:w="100" w:type="dxa"/>
                </w:tcMar>
              </w:tcPr>
            </w:tcPrChange>
          </w:tcPr>
          <w:p w:rsidR="007813F4" w:rsidRDefault="009511AE" w14:paraId="00000229" w14:textId="77777777">
            <w:pPr>
              <w:widowControl w:val="0"/>
              <w:spacing w:line="240" w:lineRule="auto"/>
              <w:ind w:left="127"/>
              <w:rPr>
                <w:sz w:val="15"/>
                <w:szCs w:val="15"/>
              </w:rPr>
            </w:pPr>
            <w:r>
              <w:rPr>
                <w:sz w:val="15"/>
                <w:szCs w:val="15"/>
              </w:rPr>
              <w:t>UCT</w:t>
            </w:r>
          </w:p>
        </w:tc>
        <w:tc>
          <w:tcPr>
            <w:tcW w:w="633" w:type="pct"/>
            <w:shd w:val="clear" w:color="auto" w:fill="auto"/>
            <w:tcMar>
              <w:top w:w="100" w:type="dxa"/>
              <w:left w:w="100" w:type="dxa"/>
              <w:bottom w:w="100" w:type="dxa"/>
              <w:right w:w="100" w:type="dxa"/>
            </w:tcMar>
            <w:tcPrChange w:author="Craig Parker" w:date="2024-07-08T12:04:00Z" w:id="1595">
              <w:tcPr>
                <w:tcW w:w="633" w:type="pct"/>
                <w:shd w:val="clear" w:color="auto" w:fill="auto"/>
                <w:tcMar>
                  <w:top w:w="100" w:type="dxa"/>
                  <w:left w:w="100" w:type="dxa"/>
                  <w:bottom w:w="100" w:type="dxa"/>
                  <w:right w:w="100" w:type="dxa"/>
                </w:tcMar>
              </w:tcPr>
            </w:tcPrChange>
          </w:tcPr>
          <w:p w:rsidR="007813F4" w:rsidRDefault="009511AE" w14:paraId="0000022A" w14:textId="77777777">
            <w:pPr>
              <w:widowControl w:val="0"/>
              <w:spacing w:line="232" w:lineRule="auto"/>
              <w:ind w:left="110" w:right="93" w:firstLine="3"/>
              <w:rPr>
                <w:sz w:val="15"/>
                <w:szCs w:val="15"/>
              </w:rPr>
            </w:pPr>
            <w:r>
              <w:rPr>
                <w:sz w:val="15"/>
                <w:szCs w:val="15"/>
              </w:rPr>
              <w:t xml:space="preserve">includes a range of surface and hear-surface variables including: near surface air temperature, specific humidity, rainfall, wind speed, air pressure and surface longwave and shortwave radiation </w:t>
            </w:r>
          </w:p>
        </w:tc>
        <w:tc>
          <w:tcPr>
            <w:tcW w:w="486" w:type="pct"/>
            <w:shd w:val="clear" w:color="auto" w:fill="auto"/>
            <w:tcMar>
              <w:top w:w="100" w:type="dxa"/>
              <w:left w:w="100" w:type="dxa"/>
              <w:bottom w:w="100" w:type="dxa"/>
              <w:right w:w="100" w:type="dxa"/>
            </w:tcMar>
            <w:tcPrChange w:author="Craig Parker" w:date="2024-07-08T12:04:00Z" w:id="1596">
              <w:tcPr>
                <w:tcW w:w="486" w:type="pct"/>
                <w:gridSpan w:val="2"/>
                <w:shd w:val="clear" w:color="auto" w:fill="auto"/>
                <w:tcMar>
                  <w:top w:w="100" w:type="dxa"/>
                  <w:left w:w="100" w:type="dxa"/>
                  <w:bottom w:w="100" w:type="dxa"/>
                  <w:right w:w="100" w:type="dxa"/>
                </w:tcMar>
              </w:tcPr>
            </w:tcPrChange>
          </w:tcPr>
          <w:p w:rsidR="007813F4" w:rsidRDefault="009511AE" w14:paraId="0000022B" w14:textId="77777777">
            <w:pPr>
              <w:widowControl w:val="0"/>
              <w:spacing w:line="240" w:lineRule="auto"/>
              <w:ind w:left="122"/>
              <w:rPr>
                <w:sz w:val="15"/>
                <w:szCs w:val="15"/>
              </w:rPr>
            </w:pPr>
            <w:r>
              <w:rPr>
                <w:sz w:val="15"/>
                <w:szCs w:val="15"/>
              </w:rPr>
              <w:t>spatial: Global land</w:t>
            </w:r>
          </w:p>
          <w:p w:rsidR="007813F4" w:rsidRDefault="009511AE" w14:paraId="0000022C" w14:textId="77777777">
            <w:pPr>
              <w:widowControl w:val="0"/>
              <w:spacing w:line="240" w:lineRule="auto"/>
              <w:ind w:left="122"/>
              <w:rPr>
                <w:sz w:val="15"/>
                <w:szCs w:val="15"/>
              </w:rPr>
            </w:pPr>
            <w:r>
              <w:rPr>
                <w:sz w:val="15"/>
                <w:szCs w:val="15"/>
              </w:rPr>
              <w:t>Temporal: Hourly 1979 - 2019</w:t>
            </w:r>
          </w:p>
        </w:tc>
        <w:tc>
          <w:tcPr>
            <w:tcW w:w="583" w:type="pct"/>
            <w:shd w:val="clear" w:color="auto" w:fill="auto"/>
            <w:tcMar>
              <w:top w:w="100" w:type="dxa"/>
              <w:left w:w="100" w:type="dxa"/>
              <w:bottom w:w="100" w:type="dxa"/>
              <w:right w:w="100" w:type="dxa"/>
            </w:tcMar>
            <w:tcPrChange w:author="Craig Parker" w:date="2024-07-08T12:04:00Z" w:id="1597">
              <w:tcPr>
                <w:tcW w:w="583" w:type="pct"/>
                <w:shd w:val="clear" w:color="auto" w:fill="auto"/>
                <w:tcMar>
                  <w:top w:w="100" w:type="dxa"/>
                  <w:left w:w="100" w:type="dxa"/>
                  <w:bottom w:w="100" w:type="dxa"/>
                  <w:right w:w="100" w:type="dxa"/>
                </w:tcMar>
              </w:tcPr>
            </w:tcPrChange>
          </w:tcPr>
          <w:p w:rsidR="007813F4" w:rsidRDefault="009511AE" w14:paraId="0000022D" w14:textId="77777777">
            <w:pPr>
              <w:widowControl w:val="0"/>
              <w:spacing w:line="236" w:lineRule="auto"/>
              <w:ind w:left="125" w:right="250" w:firstLine="1"/>
              <w:rPr>
                <w:sz w:val="15"/>
                <w:szCs w:val="15"/>
              </w:rPr>
            </w:pPr>
            <w:r>
              <w:rPr>
                <w:sz w:val="15"/>
                <w:szCs w:val="15"/>
              </w:rPr>
              <w:t xml:space="preserve">Determination of heat  hazard; Thermal </w:t>
            </w:r>
          </w:p>
          <w:p w:rsidR="007813F4" w:rsidRDefault="009511AE" w14:paraId="0000022E" w14:textId="77777777">
            <w:pPr>
              <w:widowControl w:val="0"/>
              <w:spacing w:line="240" w:lineRule="auto"/>
              <w:ind w:left="121"/>
              <w:rPr>
                <w:sz w:val="15"/>
                <w:szCs w:val="15"/>
              </w:rPr>
            </w:pPr>
            <w:r>
              <w:rPr>
                <w:sz w:val="15"/>
                <w:szCs w:val="15"/>
              </w:rPr>
              <w:t xml:space="preserve">comfort metrics;  </w:t>
            </w:r>
          </w:p>
          <w:p w:rsidR="007813F4" w:rsidRDefault="009511AE" w14:paraId="0000022F" w14:textId="77777777">
            <w:pPr>
              <w:widowControl w:val="0"/>
              <w:spacing w:line="240" w:lineRule="auto"/>
              <w:ind w:left="121"/>
              <w:rPr>
                <w:sz w:val="15"/>
                <w:szCs w:val="15"/>
              </w:rPr>
            </w:pPr>
            <w:r>
              <w:rPr>
                <w:sz w:val="15"/>
                <w:szCs w:val="15"/>
              </w:rPr>
              <w:t xml:space="preserve">combined climate  </w:t>
            </w:r>
          </w:p>
          <w:p w:rsidR="007813F4" w:rsidRDefault="009511AE" w14:paraId="00000230" w14:textId="77777777">
            <w:pPr>
              <w:widowControl w:val="0"/>
              <w:spacing w:line="236" w:lineRule="auto"/>
              <w:ind w:left="125" w:right="250" w:firstLine="1"/>
              <w:rPr>
                <w:sz w:val="15"/>
                <w:szCs w:val="15"/>
              </w:rPr>
            </w:pPr>
            <w:r>
              <w:rPr>
                <w:sz w:val="15"/>
                <w:szCs w:val="15"/>
              </w:rPr>
              <w:t>exposures (historical)</w:t>
            </w:r>
          </w:p>
        </w:tc>
      </w:tr>
      <w:tr w:rsidR="003C65B3" w:rsidTr="00E42E0C" w14:paraId="2E6101BF" w14:textId="77777777">
        <w:trPr>
          <w:trHeight w:val="1483"/>
          <w:trPrChange w:author="Craig Parker" w:date="2024-07-08T12:04:00Z" w:id="1598">
            <w:trPr>
              <w:trHeight w:val="1483"/>
            </w:trPr>
          </w:trPrChange>
        </w:trPr>
        <w:tc>
          <w:tcPr>
            <w:tcW w:w="1530" w:type="pct"/>
            <w:shd w:val="clear" w:color="auto" w:fill="auto"/>
            <w:tcMar>
              <w:top w:w="100" w:type="dxa"/>
              <w:left w:w="100" w:type="dxa"/>
              <w:bottom w:w="100" w:type="dxa"/>
              <w:right w:w="100" w:type="dxa"/>
            </w:tcMar>
            <w:tcPrChange w:author="Craig Parker" w:date="2024-07-08T12:04:00Z" w:id="1599">
              <w:tcPr>
                <w:tcW w:w="1366" w:type="pct"/>
                <w:shd w:val="clear" w:color="auto" w:fill="auto"/>
                <w:tcMar>
                  <w:top w:w="100" w:type="dxa"/>
                  <w:left w:w="100" w:type="dxa"/>
                  <w:bottom w:w="100" w:type="dxa"/>
                  <w:right w:w="100" w:type="dxa"/>
                </w:tcMar>
              </w:tcPr>
            </w:tcPrChange>
          </w:tcPr>
          <w:p w:rsidR="007813F4" w:rsidRDefault="009511AE" w14:paraId="00000231" w14:textId="77777777">
            <w:pPr>
              <w:widowControl w:val="0"/>
              <w:spacing w:line="240" w:lineRule="auto"/>
              <w:ind w:left="128"/>
              <w:rPr>
                <w:sz w:val="15"/>
                <w:szCs w:val="15"/>
              </w:rPr>
            </w:pPr>
            <w:r>
              <w:rPr>
                <w:sz w:val="15"/>
                <w:szCs w:val="15"/>
              </w:rPr>
              <w:t>Temperature and precipitation gridded data for global and regional domains derived from in-situ and satellite observations</w:t>
            </w:r>
          </w:p>
          <w:p w:rsidR="007813F4" w:rsidRDefault="009511AE" w14:paraId="00000232" w14:textId="6E9A2AE4">
            <w:pPr>
              <w:widowControl w:val="0"/>
              <w:spacing w:line="240" w:lineRule="auto"/>
              <w:ind w:left="128"/>
              <w:rPr>
                <w:sz w:val="15"/>
                <w:szCs w:val="15"/>
              </w:rPr>
            </w:pPr>
            <w:r>
              <w:fldChar w:fldCharType="begin"/>
            </w:r>
            <w:r>
              <w:instrText xml:space="preserve">HYPERLINK "https://cds.climate.copernicus.eu/cdsapp#!/dataset/insitu-gridded-observations-global-and-regional" </w:instrText>
            </w:r>
            <w:r>
              <w:fldChar w:fldCharType="separate"/>
            </w:r>
            <w:r w:rsidRPr="54FBA741" w:rsidR="54FBA741">
              <w:rPr>
                <w:color w:val="1155CC"/>
                <w:sz w:val="15"/>
                <w:szCs w:val="15"/>
                <w:u w:val="single"/>
              </w:rPr>
              <w:t>https://cds.climate.copernicus.eu/c</w:t>
            </w:r>
            <w:del w:author="Craig Parker" w:date="2024-07-08T09:33:00Z" w:id="1600">
              <w:r w:rsidRPr="54FBA741" w:rsidDel="54FBA741">
                <w:rPr>
                  <w:color w:val="1155CC"/>
                  <w:sz w:val="15"/>
                  <w:szCs w:val="15"/>
                  <w:u w:val="single"/>
                </w:rPr>
                <w:delText>dsa</w:delText>
              </w:r>
            </w:del>
            <w:ins w:author="Craig Parker" w:date="2024-07-08T09:33:00Z" w:id="1601">
              <w:r w:rsidRPr="54FBA741" w:rsidR="54FBA741">
                <w:rPr>
                  <w:color w:val="1155CC"/>
                  <w:sz w:val="15"/>
                  <w:szCs w:val="15"/>
                  <w:u w:val="single"/>
                </w:rPr>
                <w:t>DTA</w:t>
              </w:r>
            </w:ins>
            <w:r w:rsidRPr="54FBA741" w:rsidR="54FBA741">
              <w:rPr>
                <w:color w:val="1155CC"/>
                <w:sz w:val="15"/>
                <w:szCs w:val="15"/>
                <w:u w:val="single"/>
              </w:rPr>
              <w:t>pp#!/dataset/insitu-gridded-observations-global-and-regional</w:t>
            </w:r>
            <w:r>
              <w:fldChar w:fldCharType="end"/>
            </w:r>
          </w:p>
          <w:p w:rsidR="007813F4" w:rsidRDefault="007813F4" w14:paraId="00000233" w14:textId="77777777">
            <w:pPr>
              <w:widowControl w:val="0"/>
              <w:spacing w:line="240" w:lineRule="auto"/>
              <w:ind w:left="128"/>
              <w:rPr>
                <w:sz w:val="15"/>
                <w:szCs w:val="15"/>
              </w:rPr>
            </w:pPr>
          </w:p>
        </w:tc>
        <w:tc>
          <w:tcPr>
            <w:tcW w:w="1391" w:type="pct"/>
            <w:shd w:val="clear" w:color="auto" w:fill="auto"/>
            <w:tcMar>
              <w:top w:w="100" w:type="dxa"/>
              <w:left w:w="100" w:type="dxa"/>
              <w:bottom w:w="100" w:type="dxa"/>
              <w:right w:w="100" w:type="dxa"/>
            </w:tcMar>
            <w:tcPrChange w:author="Craig Parker" w:date="2024-07-08T12:04:00Z" w:id="1602">
              <w:tcPr>
                <w:tcW w:w="1555" w:type="pct"/>
                <w:shd w:val="clear" w:color="auto" w:fill="auto"/>
                <w:tcMar>
                  <w:top w:w="100" w:type="dxa"/>
                  <w:left w:w="100" w:type="dxa"/>
                  <w:bottom w:w="100" w:type="dxa"/>
                  <w:right w:w="100" w:type="dxa"/>
                </w:tcMar>
              </w:tcPr>
            </w:tcPrChange>
          </w:tcPr>
          <w:p w:rsidR="007813F4" w:rsidRDefault="009511AE" w14:paraId="00000234" w14:textId="77777777">
            <w:pPr>
              <w:widowControl w:val="0"/>
              <w:spacing w:line="232" w:lineRule="auto"/>
              <w:ind w:left="113" w:right="90" w:hanging="2"/>
              <w:rPr>
                <w:sz w:val="15"/>
                <w:szCs w:val="15"/>
              </w:rPr>
            </w:pPr>
            <w:r>
              <w:rPr>
                <w:sz w:val="15"/>
                <w:szCs w:val="15"/>
              </w:rPr>
              <w:t>Temperature and precipitation from different datasets including: GISTEMP, Berkeley Earth, CPC and CPC-CONUS, CHIRPS, IMERG, CMORPH, GPCC and CRU</w:t>
            </w:r>
          </w:p>
        </w:tc>
        <w:tc>
          <w:tcPr>
            <w:tcW w:w="378" w:type="pct"/>
            <w:shd w:val="clear" w:color="auto" w:fill="auto"/>
            <w:tcMar>
              <w:top w:w="100" w:type="dxa"/>
              <w:left w:w="100" w:type="dxa"/>
              <w:bottom w:w="100" w:type="dxa"/>
              <w:right w:w="100" w:type="dxa"/>
            </w:tcMar>
            <w:tcPrChange w:author="Craig Parker" w:date="2024-07-08T12:04:00Z" w:id="1603">
              <w:tcPr>
                <w:tcW w:w="378" w:type="pct"/>
                <w:shd w:val="clear" w:color="auto" w:fill="auto"/>
                <w:tcMar>
                  <w:top w:w="100" w:type="dxa"/>
                  <w:left w:w="100" w:type="dxa"/>
                  <w:bottom w:w="100" w:type="dxa"/>
                  <w:right w:w="100" w:type="dxa"/>
                </w:tcMar>
              </w:tcPr>
            </w:tcPrChange>
          </w:tcPr>
          <w:p w:rsidR="007813F4" w:rsidRDefault="009511AE" w14:paraId="00000235" w14:textId="77777777">
            <w:pPr>
              <w:widowControl w:val="0"/>
              <w:spacing w:line="240" w:lineRule="auto"/>
              <w:ind w:left="127"/>
              <w:rPr>
                <w:sz w:val="15"/>
                <w:szCs w:val="15"/>
              </w:rPr>
            </w:pPr>
            <w:r>
              <w:rPr>
                <w:sz w:val="15"/>
                <w:szCs w:val="15"/>
              </w:rPr>
              <w:t>UCT</w:t>
            </w:r>
          </w:p>
        </w:tc>
        <w:tc>
          <w:tcPr>
            <w:tcW w:w="633" w:type="pct"/>
            <w:shd w:val="clear" w:color="auto" w:fill="auto"/>
            <w:tcMar>
              <w:top w:w="100" w:type="dxa"/>
              <w:left w:w="100" w:type="dxa"/>
              <w:bottom w:w="100" w:type="dxa"/>
              <w:right w:w="100" w:type="dxa"/>
            </w:tcMar>
            <w:tcPrChange w:author="Craig Parker" w:date="2024-07-08T12:04:00Z" w:id="1604">
              <w:tcPr>
                <w:tcW w:w="633" w:type="pct"/>
                <w:shd w:val="clear" w:color="auto" w:fill="auto"/>
                <w:tcMar>
                  <w:top w:w="100" w:type="dxa"/>
                  <w:left w:w="100" w:type="dxa"/>
                  <w:bottom w:w="100" w:type="dxa"/>
                  <w:right w:w="100" w:type="dxa"/>
                </w:tcMar>
              </w:tcPr>
            </w:tcPrChange>
          </w:tcPr>
          <w:p w:rsidR="007813F4" w:rsidRDefault="009511AE" w14:paraId="00000236" w14:textId="77777777">
            <w:pPr>
              <w:widowControl w:val="0"/>
              <w:spacing w:line="232" w:lineRule="auto"/>
              <w:ind w:left="110" w:right="93" w:firstLine="3"/>
              <w:rPr>
                <w:sz w:val="15"/>
                <w:szCs w:val="15"/>
              </w:rPr>
            </w:pPr>
            <w:r>
              <w:rPr>
                <w:sz w:val="15"/>
                <w:szCs w:val="15"/>
              </w:rPr>
              <w:t>precipitation, maximum, mean and minimum temperature</w:t>
            </w:r>
          </w:p>
        </w:tc>
        <w:tc>
          <w:tcPr>
            <w:tcW w:w="486" w:type="pct"/>
            <w:shd w:val="clear" w:color="auto" w:fill="auto"/>
            <w:tcMar>
              <w:top w:w="100" w:type="dxa"/>
              <w:left w:w="100" w:type="dxa"/>
              <w:bottom w:w="100" w:type="dxa"/>
              <w:right w:w="100" w:type="dxa"/>
            </w:tcMar>
            <w:tcPrChange w:author="Craig Parker" w:date="2024-07-08T12:04:00Z" w:id="1605">
              <w:tcPr>
                <w:tcW w:w="486" w:type="pct"/>
                <w:gridSpan w:val="2"/>
                <w:shd w:val="clear" w:color="auto" w:fill="auto"/>
                <w:tcMar>
                  <w:top w:w="100" w:type="dxa"/>
                  <w:left w:w="100" w:type="dxa"/>
                  <w:bottom w:w="100" w:type="dxa"/>
                  <w:right w:w="100" w:type="dxa"/>
                </w:tcMar>
              </w:tcPr>
            </w:tcPrChange>
          </w:tcPr>
          <w:p w:rsidR="007813F4" w:rsidRDefault="009511AE" w14:paraId="00000237" w14:textId="77777777">
            <w:pPr>
              <w:widowControl w:val="0"/>
              <w:spacing w:line="240" w:lineRule="auto"/>
              <w:ind w:left="122"/>
              <w:rPr>
                <w:sz w:val="15"/>
                <w:szCs w:val="15"/>
              </w:rPr>
            </w:pPr>
            <w:r>
              <w:rPr>
                <w:sz w:val="15"/>
                <w:szCs w:val="15"/>
              </w:rPr>
              <w:t>Spatial:</w:t>
            </w:r>
          </w:p>
          <w:p w:rsidR="007813F4" w:rsidRDefault="009511AE" w14:paraId="00000238" w14:textId="77777777">
            <w:pPr>
              <w:widowControl w:val="0"/>
              <w:spacing w:line="240" w:lineRule="auto"/>
              <w:ind w:left="122"/>
              <w:rPr>
                <w:sz w:val="15"/>
                <w:szCs w:val="15"/>
              </w:rPr>
            </w:pPr>
            <w:r>
              <w:rPr>
                <w:sz w:val="15"/>
                <w:szCs w:val="15"/>
              </w:rPr>
              <w:t>global, quasi-global, Africa depending on the dataset.</w:t>
            </w:r>
          </w:p>
          <w:p w:rsidR="007813F4" w:rsidRDefault="009511AE" w14:paraId="00000239" w14:textId="77777777">
            <w:pPr>
              <w:widowControl w:val="0"/>
              <w:spacing w:line="240" w:lineRule="auto"/>
              <w:ind w:left="122"/>
              <w:rPr>
                <w:sz w:val="15"/>
                <w:szCs w:val="15"/>
              </w:rPr>
            </w:pPr>
            <w:r>
              <w:rPr>
                <w:sz w:val="15"/>
                <w:szCs w:val="15"/>
              </w:rPr>
              <w:t>Temporal: daily or monthly depending on the dataset</w:t>
            </w:r>
          </w:p>
          <w:p w:rsidR="007813F4" w:rsidRDefault="007813F4" w14:paraId="0000023A" w14:textId="77777777">
            <w:pPr>
              <w:widowControl w:val="0"/>
              <w:spacing w:line="240" w:lineRule="auto"/>
              <w:ind w:left="122"/>
              <w:rPr>
                <w:sz w:val="15"/>
                <w:szCs w:val="15"/>
              </w:rPr>
            </w:pPr>
          </w:p>
        </w:tc>
        <w:tc>
          <w:tcPr>
            <w:tcW w:w="583" w:type="pct"/>
            <w:shd w:val="clear" w:color="auto" w:fill="auto"/>
            <w:tcMar>
              <w:top w:w="100" w:type="dxa"/>
              <w:left w:w="100" w:type="dxa"/>
              <w:bottom w:w="100" w:type="dxa"/>
              <w:right w:w="100" w:type="dxa"/>
            </w:tcMar>
            <w:tcPrChange w:author="Craig Parker" w:date="2024-07-08T12:04:00Z" w:id="1606">
              <w:tcPr>
                <w:tcW w:w="583" w:type="pct"/>
                <w:shd w:val="clear" w:color="auto" w:fill="auto"/>
                <w:tcMar>
                  <w:top w:w="100" w:type="dxa"/>
                  <w:left w:w="100" w:type="dxa"/>
                  <w:bottom w:w="100" w:type="dxa"/>
                  <w:right w:w="100" w:type="dxa"/>
                </w:tcMar>
              </w:tcPr>
            </w:tcPrChange>
          </w:tcPr>
          <w:p w:rsidR="007813F4" w:rsidRDefault="009511AE" w14:paraId="0000023B" w14:textId="77777777">
            <w:pPr>
              <w:widowControl w:val="0"/>
              <w:spacing w:line="236" w:lineRule="auto"/>
              <w:ind w:left="125" w:right="250" w:firstLine="1"/>
              <w:rPr>
                <w:sz w:val="15"/>
                <w:szCs w:val="15"/>
              </w:rPr>
            </w:pPr>
            <w:r>
              <w:rPr>
                <w:sz w:val="15"/>
                <w:szCs w:val="15"/>
              </w:rPr>
              <w:t xml:space="preserve">Determination of heat  hazard; Thermal </w:t>
            </w:r>
          </w:p>
          <w:p w:rsidR="007813F4" w:rsidRDefault="009511AE" w14:paraId="0000023C" w14:textId="77777777">
            <w:pPr>
              <w:widowControl w:val="0"/>
              <w:spacing w:line="240" w:lineRule="auto"/>
              <w:ind w:left="121"/>
              <w:rPr>
                <w:sz w:val="15"/>
                <w:szCs w:val="15"/>
              </w:rPr>
            </w:pPr>
            <w:r>
              <w:rPr>
                <w:sz w:val="15"/>
                <w:szCs w:val="15"/>
              </w:rPr>
              <w:t xml:space="preserve">comfort metrics;  </w:t>
            </w:r>
          </w:p>
          <w:p w:rsidR="007813F4" w:rsidRDefault="009511AE" w14:paraId="0000023D" w14:textId="77777777">
            <w:pPr>
              <w:widowControl w:val="0"/>
              <w:spacing w:line="240" w:lineRule="auto"/>
              <w:ind w:left="121"/>
              <w:rPr>
                <w:sz w:val="15"/>
                <w:szCs w:val="15"/>
              </w:rPr>
            </w:pPr>
            <w:r>
              <w:rPr>
                <w:sz w:val="15"/>
                <w:szCs w:val="15"/>
              </w:rPr>
              <w:t xml:space="preserve">combined climate  </w:t>
            </w:r>
          </w:p>
          <w:p w:rsidR="007813F4" w:rsidRDefault="009511AE" w14:paraId="0000023E" w14:textId="77777777">
            <w:pPr>
              <w:widowControl w:val="0"/>
              <w:spacing w:line="236" w:lineRule="auto"/>
              <w:ind w:left="125" w:right="250" w:firstLine="1"/>
              <w:rPr>
                <w:sz w:val="15"/>
                <w:szCs w:val="15"/>
              </w:rPr>
            </w:pPr>
            <w:r>
              <w:rPr>
                <w:sz w:val="15"/>
                <w:szCs w:val="15"/>
              </w:rPr>
              <w:t>exposures (historical)</w:t>
            </w:r>
          </w:p>
        </w:tc>
      </w:tr>
      <w:tr w:rsidR="003C65B3" w:rsidTr="00E42E0C" w14:paraId="5A8CCE6F" w14:textId="77777777">
        <w:trPr>
          <w:trHeight w:val="1113"/>
          <w:trPrChange w:author="Craig Parker" w:date="2024-07-08T12:04:00Z" w:id="1607">
            <w:trPr>
              <w:trHeight w:val="1113"/>
            </w:trPr>
          </w:trPrChange>
        </w:trPr>
        <w:tc>
          <w:tcPr>
            <w:tcW w:w="1530" w:type="pct"/>
            <w:shd w:val="clear" w:color="auto" w:fill="auto"/>
            <w:tcMar>
              <w:top w:w="100" w:type="dxa"/>
              <w:left w:w="100" w:type="dxa"/>
              <w:bottom w:w="100" w:type="dxa"/>
              <w:right w:w="100" w:type="dxa"/>
            </w:tcMar>
            <w:tcPrChange w:author="Craig Parker" w:date="2024-07-08T12:04:00Z" w:id="1608">
              <w:tcPr>
                <w:tcW w:w="1366" w:type="pct"/>
                <w:shd w:val="clear" w:color="auto" w:fill="auto"/>
                <w:tcMar>
                  <w:top w:w="100" w:type="dxa"/>
                  <w:left w:w="100" w:type="dxa"/>
                  <w:bottom w:w="100" w:type="dxa"/>
                  <w:right w:w="100" w:type="dxa"/>
                </w:tcMar>
              </w:tcPr>
            </w:tcPrChange>
          </w:tcPr>
          <w:p w:rsidR="007813F4" w:rsidRDefault="009511AE" w14:paraId="0000023F" w14:textId="77777777">
            <w:pPr>
              <w:widowControl w:val="0"/>
              <w:spacing w:line="240" w:lineRule="auto"/>
              <w:ind w:left="123"/>
              <w:rPr>
                <w:sz w:val="15"/>
                <w:szCs w:val="15"/>
              </w:rPr>
            </w:pPr>
            <w:r>
              <w:rPr>
                <w:sz w:val="15"/>
                <w:szCs w:val="15"/>
              </w:rPr>
              <w:t xml:space="preserve">Copernicus S2S  </w:t>
            </w:r>
          </w:p>
          <w:p w:rsidR="007813F4" w:rsidRDefault="009511AE" w14:paraId="00000240" w14:textId="77777777">
            <w:pPr>
              <w:widowControl w:val="0"/>
              <w:spacing w:line="236" w:lineRule="auto"/>
              <w:ind w:left="120" w:right="257"/>
              <w:rPr>
                <w:sz w:val="15"/>
                <w:szCs w:val="15"/>
              </w:rPr>
            </w:pPr>
            <w:r>
              <w:rPr>
                <w:sz w:val="15"/>
                <w:szCs w:val="15"/>
              </w:rPr>
              <w:t>seasonal forecast  data</w:t>
            </w:r>
          </w:p>
        </w:tc>
        <w:tc>
          <w:tcPr>
            <w:tcW w:w="1391" w:type="pct"/>
            <w:shd w:val="clear" w:color="auto" w:fill="auto"/>
            <w:tcMar>
              <w:top w:w="100" w:type="dxa"/>
              <w:left w:w="100" w:type="dxa"/>
              <w:bottom w:w="100" w:type="dxa"/>
              <w:right w:w="100" w:type="dxa"/>
            </w:tcMar>
            <w:tcPrChange w:author="Craig Parker" w:date="2024-07-08T12:04:00Z" w:id="1609">
              <w:tcPr>
                <w:tcW w:w="1555" w:type="pct"/>
                <w:shd w:val="clear" w:color="auto" w:fill="auto"/>
                <w:tcMar>
                  <w:top w:w="100" w:type="dxa"/>
                  <w:left w:w="100" w:type="dxa"/>
                  <w:bottom w:w="100" w:type="dxa"/>
                  <w:right w:w="100" w:type="dxa"/>
                </w:tcMar>
              </w:tcPr>
            </w:tcPrChange>
          </w:tcPr>
          <w:p w:rsidR="007813F4" w:rsidRDefault="009511AE" w14:paraId="00000241" w14:textId="77777777">
            <w:pPr>
              <w:widowControl w:val="0"/>
              <w:spacing w:line="232" w:lineRule="auto"/>
              <w:ind w:left="111" w:right="312" w:firstLine="10"/>
              <w:rPr>
                <w:sz w:val="15"/>
                <w:szCs w:val="15"/>
              </w:rPr>
            </w:pPr>
            <w:r>
              <w:rPr>
                <w:sz w:val="15"/>
                <w:szCs w:val="15"/>
              </w:rPr>
              <w:t>Model outputs forecasting  climate conditions over the  three months following the  forecast initialization</w:t>
            </w:r>
          </w:p>
        </w:tc>
        <w:tc>
          <w:tcPr>
            <w:tcW w:w="378" w:type="pct"/>
            <w:shd w:val="clear" w:color="auto" w:fill="auto"/>
            <w:tcMar>
              <w:top w:w="100" w:type="dxa"/>
              <w:left w:w="100" w:type="dxa"/>
              <w:bottom w:w="100" w:type="dxa"/>
              <w:right w:w="100" w:type="dxa"/>
            </w:tcMar>
            <w:tcPrChange w:author="Craig Parker" w:date="2024-07-08T12:04:00Z" w:id="1610">
              <w:tcPr>
                <w:tcW w:w="378" w:type="pct"/>
                <w:shd w:val="clear" w:color="auto" w:fill="auto"/>
                <w:tcMar>
                  <w:top w:w="100" w:type="dxa"/>
                  <w:left w:w="100" w:type="dxa"/>
                  <w:bottom w:w="100" w:type="dxa"/>
                  <w:right w:w="100" w:type="dxa"/>
                </w:tcMar>
              </w:tcPr>
            </w:tcPrChange>
          </w:tcPr>
          <w:p w:rsidR="007813F4" w:rsidRDefault="009511AE" w14:paraId="00000242" w14:textId="77777777">
            <w:pPr>
              <w:widowControl w:val="0"/>
              <w:spacing w:line="240" w:lineRule="auto"/>
              <w:ind w:left="127"/>
              <w:rPr>
                <w:sz w:val="15"/>
                <w:szCs w:val="15"/>
              </w:rPr>
            </w:pPr>
            <w:r>
              <w:rPr>
                <w:sz w:val="15"/>
                <w:szCs w:val="15"/>
              </w:rPr>
              <w:t>UCT</w:t>
            </w:r>
          </w:p>
        </w:tc>
        <w:tc>
          <w:tcPr>
            <w:tcW w:w="633" w:type="pct"/>
            <w:shd w:val="clear" w:color="auto" w:fill="auto"/>
            <w:tcMar>
              <w:top w:w="100" w:type="dxa"/>
              <w:left w:w="100" w:type="dxa"/>
              <w:bottom w:w="100" w:type="dxa"/>
              <w:right w:w="100" w:type="dxa"/>
            </w:tcMar>
            <w:tcPrChange w:author="Craig Parker" w:date="2024-07-08T12:04:00Z" w:id="1611">
              <w:tcPr>
                <w:tcW w:w="633" w:type="pct"/>
                <w:shd w:val="clear" w:color="auto" w:fill="auto"/>
                <w:tcMar>
                  <w:top w:w="100" w:type="dxa"/>
                  <w:left w:w="100" w:type="dxa"/>
                  <w:bottom w:w="100" w:type="dxa"/>
                  <w:right w:w="100" w:type="dxa"/>
                </w:tcMar>
              </w:tcPr>
            </w:tcPrChange>
          </w:tcPr>
          <w:p w:rsidR="007813F4" w:rsidRDefault="009511AE" w14:paraId="00000243" w14:textId="77777777">
            <w:pPr>
              <w:widowControl w:val="0"/>
              <w:spacing w:line="233" w:lineRule="auto"/>
              <w:ind w:left="120" w:right="235" w:hanging="6"/>
              <w:rPr>
                <w:sz w:val="15"/>
                <w:szCs w:val="15"/>
              </w:rPr>
            </w:pPr>
            <w:r>
              <w:rPr>
                <w:sz w:val="15"/>
                <w:szCs w:val="15"/>
              </w:rPr>
              <w:t>Temperature 2m above ground  (min, max), Daily precipitation  (total)</w:t>
            </w:r>
          </w:p>
        </w:tc>
        <w:tc>
          <w:tcPr>
            <w:tcW w:w="486" w:type="pct"/>
            <w:shd w:val="clear" w:color="auto" w:fill="auto"/>
            <w:tcMar>
              <w:top w:w="100" w:type="dxa"/>
              <w:left w:w="100" w:type="dxa"/>
              <w:bottom w:w="100" w:type="dxa"/>
              <w:right w:w="100" w:type="dxa"/>
            </w:tcMar>
            <w:tcPrChange w:author="Craig Parker" w:date="2024-07-08T12:04:00Z" w:id="1612">
              <w:tcPr>
                <w:tcW w:w="486" w:type="pct"/>
                <w:gridSpan w:val="2"/>
                <w:shd w:val="clear" w:color="auto" w:fill="auto"/>
                <w:tcMar>
                  <w:top w:w="100" w:type="dxa"/>
                  <w:left w:w="100" w:type="dxa"/>
                  <w:bottom w:w="100" w:type="dxa"/>
                  <w:right w:w="100" w:type="dxa"/>
                </w:tcMar>
              </w:tcPr>
            </w:tcPrChange>
          </w:tcPr>
          <w:p w:rsidR="007813F4" w:rsidRDefault="009511AE" w14:paraId="00000244" w14:textId="77777777">
            <w:pPr>
              <w:widowControl w:val="0"/>
              <w:spacing w:line="240" w:lineRule="auto"/>
              <w:ind w:left="118"/>
              <w:rPr>
                <w:sz w:val="15"/>
                <w:szCs w:val="15"/>
              </w:rPr>
            </w:pPr>
            <w:r>
              <w:rPr>
                <w:sz w:val="15"/>
                <w:szCs w:val="15"/>
              </w:rPr>
              <w:t>Temporal: daily</w:t>
            </w:r>
          </w:p>
        </w:tc>
        <w:tc>
          <w:tcPr>
            <w:tcW w:w="583" w:type="pct"/>
            <w:shd w:val="clear" w:color="auto" w:fill="auto"/>
            <w:tcMar>
              <w:top w:w="100" w:type="dxa"/>
              <w:left w:w="100" w:type="dxa"/>
              <w:bottom w:w="100" w:type="dxa"/>
              <w:right w:w="100" w:type="dxa"/>
            </w:tcMar>
            <w:tcPrChange w:author="Craig Parker" w:date="2024-07-08T12:04:00Z" w:id="1613">
              <w:tcPr>
                <w:tcW w:w="583" w:type="pct"/>
                <w:shd w:val="clear" w:color="auto" w:fill="auto"/>
                <w:tcMar>
                  <w:top w:w="100" w:type="dxa"/>
                  <w:left w:w="100" w:type="dxa"/>
                  <w:bottom w:w="100" w:type="dxa"/>
                  <w:right w:w="100" w:type="dxa"/>
                </w:tcMar>
              </w:tcPr>
            </w:tcPrChange>
          </w:tcPr>
          <w:p w:rsidR="007813F4" w:rsidRDefault="009511AE" w14:paraId="00000245" w14:textId="77777777">
            <w:pPr>
              <w:widowControl w:val="0"/>
              <w:spacing w:line="232" w:lineRule="auto"/>
              <w:ind w:left="115" w:right="205" w:firstLine="6"/>
              <w:rPr>
                <w:sz w:val="15"/>
                <w:szCs w:val="15"/>
              </w:rPr>
            </w:pPr>
            <w:r>
              <w:rPr>
                <w:sz w:val="15"/>
                <w:szCs w:val="15"/>
              </w:rPr>
              <w:t xml:space="preserve">Seasonal (weeks to 3  months) time horizon  forecasting of relevant  weather conditions  </w:t>
            </w:r>
          </w:p>
          <w:p w:rsidR="007813F4" w:rsidRDefault="009511AE" w14:paraId="00000246" w14:textId="77777777">
            <w:pPr>
              <w:widowControl w:val="0"/>
              <w:spacing w:before="2" w:line="230" w:lineRule="auto"/>
              <w:ind w:left="115" w:right="206" w:firstLine="9"/>
              <w:rPr>
                <w:sz w:val="15"/>
                <w:szCs w:val="15"/>
              </w:rPr>
            </w:pPr>
            <w:r>
              <w:rPr>
                <w:sz w:val="15"/>
                <w:szCs w:val="15"/>
              </w:rPr>
              <w:t>(heat hazard) for early  warning</w:t>
            </w:r>
          </w:p>
        </w:tc>
      </w:tr>
      <w:tr w:rsidR="003C65B3" w:rsidTr="00E42E0C" w14:paraId="66D84E31" w14:textId="77777777">
        <w:trPr>
          <w:trHeight w:val="561"/>
          <w:trPrChange w:author="Craig Parker" w:date="2024-07-08T12:04:00Z" w:id="1614">
            <w:trPr>
              <w:trHeight w:val="561"/>
            </w:trPr>
          </w:trPrChange>
        </w:trPr>
        <w:tc>
          <w:tcPr>
            <w:tcW w:w="1530" w:type="pct"/>
            <w:shd w:val="clear" w:color="auto" w:fill="auto"/>
            <w:tcMar>
              <w:top w:w="100" w:type="dxa"/>
              <w:left w:w="100" w:type="dxa"/>
              <w:bottom w:w="100" w:type="dxa"/>
              <w:right w:w="100" w:type="dxa"/>
            </w:tcMar>
            <w:tcPrChange w:author="Craig Parker" w:date="2024-07-08T12:04:00Z" w:id="1615">
              <w:tcPr>
                <w:tcW w:w="1366" w:type="pct"/>
                <w:shd w:val="clear" w:color="auto" w:fill="auto"/>
                <w:tcMar>
                  <w:top w:w="100" w:type="dxa"/>
                  <w:left w:w="100" w:type="dxa"/>
                  <w:bottom w:w="100" w:type="dxa"/>
                  <w:right w:w="100" w:type="dxa"/>
                </w:tcMar>
              </w:tcPr>
            </w:tcPrChange>
          </w:tcPr>
          <w:p w:rsidR="007813F4" w:rsidRDefault="009511AE" w14:paraId="00000247" w14:textId="77777777">
            <w:pPr>
              <w:widowControl w:val="0"/>
              <w:spacing w:line="240" w:lineRule="auto"/>
              <w:ind w:left="123"/>
              <w:rPr>
                <w:sz w:val="15"/>
                <w:szCs w:val="15"/>
              </w:rPr>
            </w:pPr>
            <w:r>
              <w:rPr>
                <w:sz w:val="15"/>
                <w:szCs w:val="15"/>
              </w:rPr>
              <w:t xml:space="preserve">CP4-A (NERC  </w:t>
            </w:r>
          </w:p>
          <w:p w:rsidR="007813F4" w:rsidRDefault="009511AE" w14:paraId="00000248" w14:textId="77777777">
            <w:pPr>
              <w:widowControl w:val="0"/>
              <w:spacing w:line="240" w:lineRule="auto"/>
              <w:ind w:left="119"/>
              <w:rPr>
                <w:sz w:val="15"/>
                <w:szCs w:val="15"/>
              </w:rPr>
            </w:pPr>
            <w:r>
              <w:rPr>
                <w:sz w:val="15"/>
                <w:szCs w:val="15"/>
              </w:rPr>
              <w:t>JASMIN)</w:t>
            </w:r>
          </w:p>
        </w:tc>
        <w:tc>
          <w:tcPr>
            <w:tcW w:w="1391" w:type="pct"/>
            <w:shd w:val="clear" w:color="auto" w:fill="auto"/>
            <w:tcMar>
              <w:top w:w="100" w:type="dxa"/>
              <w:left w:w="100" w:type="dxa"/>
              <w:bottom w:w="100" w:type="dxa"/>
              <w:right w:w="100" w:type="dxa"/>
            </w:tcMar>
            <w:tcPrChange w:author="Craig Parker" w:date="2024-07-08T12:04:00Z" w:id="1616">
              <w:tcPr>
                <w:tcW w:w="1555" w:type="pct"/>
                <w:shd w:val="clear" w:color="auto" w:fill="auto"/>
                <w:tcMar>
                  <w:top w:w="100" w:type="dxa"/>
                  <w:left w:w="100" w:type="dxa"/>
                  <w:bottom w:w="100" w:type="dxa"/>
                  <w:right w:w="100" w:type="dxa"/>
                </w:tcMar>
              </w:tcPr>
            </w:tcPrChange>
          </w:tcPr>
          <w:p w:rsidR="007813F4" w:rsidRDefault="009511AE" w14:paraId="00000249" w14:textId="77777777">
            <w:pPr>
              <w:widowControl w:val="0"/>
              <w:spacing w:line="230" w:lineRule="auto"/>
              <w:ind w:left="111" w:right="241"/>
              <w:rPr>
                <w:sz w:val="15"/>
                <w:szCs w:val="15"/>
              </w:rPr>
            </w:pPr>
            <w:r>
              <w:rPr>
                <w:sz w:val="15"/>
                <w:szCs w:val="15"/>
              </w:rPr>
              <w:t>Very high resolution (4km)  simulations of historical and  future climate over Africa</w:t>
            </w:r>
          </w:p>
        </w:tc>
        <w:tc>
          <w:tcPr>
            <w:tcW w:w="378" w:type="pct"/>
            <w:shd w:val="clear" w:color="auto" w:fill="auto"/>
            <w:tcMar>
              <w:top w:w="100" w:type="dxa"/>
              <w:left w:w="100" w:type="dxa"/>
              <w:bottom w:w="100" w:type="dxa"/>
              <w:right w:w="100" w:type="dxa"/>
            </w:tcMar>
            <w:tcPrChange w:author="Craig Parker" w:date="2024-07-08T12:04:00Z" w:id="1617">
              <w:tcPr>
                <w:tcW w:w="378" w:type="pct"/>
                <w:shd w:val="clear" w:color="auto" w:fill="auto"/>
                <w:tcMar>
                  <w:top w:w="100" w:type="dxa"/>
                  <w:left w:w="100" w:type="dxa"/>
                  <w:bottom w:w="100" w:type="dxa"/>
                  <w:right w:w="100" w:type="dxa"/>
                </w:tcMar>
              </w:tcPr>
            </w:tcPrChange>
          </w:tcPr>
          <w:p w:rsidR="007813F4" w:rsidRDefault="009511AE" w14:paraId="0000024A" w14:textId="77777777">
            <w:pPr>
              <w:widowControl w:val="0"/>
              <w:spacing w:line="240" w:lineRule="auto"/>
              <w:ind w:left="127"/>
              <w:rPr>
                <w:sz w:val="15"/>
                <w:szCs w:val="15"/>
              </w:rPr>
            </w:pPr>
            <w:r>
              <w:rPr>
                <w:sz w:val="15"/>
                <w:szCs w:val="15"/>
              </w:rPr>
              <w:t>UCT</w:t>
            </w:r>
          </w:p>
        </w:tc>
        <w:tc>
          <w:tcPr>
            <w:tcW w:w="633" w:type="pct"/>
            <w:shd w:val="clear" w:color="auto" w:fill="auto"/>
            <w:tcMar>
              <w:top w:w="100" w:type="dxa"/>
              <w:left w:w="100" w:type="dxa"/>
              <w:bottom w:w="100" w:type="dxa"/>
              <w:right w:w="100" w:type="dxa"/>
            </w:tcMar>
            <w:tcPrChange w:author="Craig Parker" w:date="2024-07-08T12:04:00Z" w:id="1618">
              <w:tcPr>
                <w:tcW w:w="633" w:type="pct"/>
                <w:shd w:val="clear" w:color="auto" w:fill="auto"/>
                <w:tcMar>
                  <w:top w:w="100" w:type="dxa"/>
                  <w:left w:w="100" w:type="dxa"/>
                  <w:bottom w:w="100" w:type="dxa"/>
                  <w:right w:w="100" w:type="dxa"/>
                </w:tcMar>
              </w:tcPr>
            </w:tcPrChange>
          </w:tcPr>
          <w:p w:rsidR="007813F4" w:rsidRDefault="009511AE" w14:paraId="0000024B" w14:textId="77777777">
            <w:pPr>
              <w:widowControl w:val="0"/>
              <w:spacing w:line="230" w:lineRule="auto"/>
              <w:ind w:left="120" w:right="235" w:hanging="6"/>
              <w:rPr>
                <w:sz w:val="15"/>
                <w:szCs w:val="15"/>
              </w:rPr>
            </w:pPr>
            <w:r>
              <w:rPr>
                <w:sz w:val="15"/>
                <w:szCs w:val="15"/>
              </w:rPr>
              <w:t>Temperature 2m above ground  (min, max), daily precipitation  (total), multi-level circulation</w:t>
            </w:r>
          </w:p>
        </w:tc>
        <w:tc>
          <w:tcPr>
            <w:tcW w:w="486" w:type="pct"/>
            <w:shd w:val="clear" w:color="auto" w:fill="auto"/>
            <w:tcMar>
              <w:top w:w="100" w:type="dxa"/>
              <w:left w:w="100" w:type="dxa"/>
              <w:bottom w:w="100" w:type="dxa"/>
              <w:right w:w="100" w:type="dxa"/>
            </w:tcMar>
            <w:tcPrChange w:author="Craig Parker" w:date="2024-07-08T12:04:00Z" w:id="1619">
              <w:tcPr>
                <w:tcW w:w="486" w:type="pct"/>
                <w:gridSpan w:val="2"/>
                <w:shd w:val="clear" w:color="auto" w:fill="auto"/>
                <w:tcMar>
                  <w:top w:w="100" w:type="dxa"/>
                  <w:left w:w="100" w:type="dxa"/>
                  <w:bottom w:w="100" w:type="dxa"/>
                  <w:right w:w="100" w:type="dxa"/>
                </w:tcMar>
              </w:tcPr>
            </w:tcPrChange>
          </w:tcPr>
          <w:p w:rsidR="007813F4" w:rsidRDefault="009511AE" w14:paraId="0000024C" w14:textId="77777777">
            <w:pPr>
              <w:widowControl w:val="0"/>
              <w:spacing w:line="240" w:lineRule="auto"/>
              <w:ind w:left="118"/>
              <w:rPr>
                <w:sz w:val="15"/>
                <w:szCs w:val="15"/>
              </w:rPr>
            </w:pPr>
            <w:r>
              <w:rPr>
                <w:sz w:val="15"/>
                <w:szCs w:val="15"/>
              </w:rPr>
              <w:t>Temporal: hourly</w:t>
            </w:r>
          </w:p>
        </w:tc>
        <w:tc>
          <w:tcPr>
            <w:tcW w:w="583" w:type="pct"/>
            <w:shd w:val="clear" w:color="auto" w:fill="auto"/>
            <w:tcMar>
              <w:top w:w="100" w:type="dxa"/>
              <w:left w:w="100" w:type="dxa"/>
              <w:bottom w:w="100" w:type="dxa"/>
              <w:right w:w="100" w:type="dxa"/>
            </w:tcMar>
            <w:tcPrChange w:author="Craig Parker" w:date="2024-07-08T12:04:00Z" w:id="1620">
              <w:tcPr>
                <w:tcW w:w="583" w:type="pct"/>
                <w:shd w:val="clear" w:color="auto" w:fill="auto"/>
                <w:tcMar>
                  <w:top w:w="100" w:type="dxa"/>
                  <w:left w:w="100" w:type="dxa"/>
                  <w:bottom w:w="100" w:type="dxa"/>
                  <w:right w:w="100" w:type="dxa"/>
                </w:tcMar>
              </w:tcPr>
            </w:tcPrChange>
          </w:tcPr>
          <w:p w:rsidR="007813F4" w:rsidRDefault="009511AE" w14:paraId="0000024D" w14:textId="77777777">
            <w:pPr>
              <w:widowControl w:val="0"/>
              <w:spacing w:line="230" w:lineRule="auto"/>
              <w:ind w:left="118" w:right="108" w:firstLine="9"/>
              <w:rPr>
                <w:sz w:val="15"/>
                <w:szCs w:val="15"/>
              </w:rPr>
            </w:pPr>
            <w:r>
              <w:rPr>
                <w:sz w:val="15"/>
                <w:szCs w:val="15"/>
              </w:rPr>
              <w:t>Dynamical downscaling  to support sub-urban  temp hazard mapping</w:t>
            </w:r>
          </w:p>
        </w:tc>
      </w:tr>
      <w:tr w:rsidR="003C65B3" w:rsidTr="00E42E0C" w14:paraId="133C8DC9" w14:textId="77777777">
        <w:trPr>
          <w:trHeight w:val="743"/>
          <w:trPrChange w:author="Craig Parker" w:date="2024-07-08T12:04:00Z" w:id="1621">
            <w:trPr>
              <w:trHeight w:val="743"/>
            </w:trPr>
          </w:trPrChange>
        </w:trPr>
        <w:tc>
          <w:tcPr>
            <w:tcW w:w="1530" w:type="pct"/>
            <w:shd w:val="clear" w:color="auto" w:fill="auto"/>
            <w:tcMar>
              <w:top w:w="100" w:type="dxa"/>
              <w:left w:w="100" w:type="dxa"/>
              <w:bottom w:w="100" w:type="dxa"/>
              <w:right w:w="100" w:type="dxa"/>
            </w:tcMar>
            <w:tcPrChange w:author="Craig Parker" w:date="2024-07-08T12:04:00Z" w:id="1622">
              <w:tcPr>
                <w:tcW w:w="1366" w:type="pct"/>
                <w:shd w:val="clear" w:color="auto" w:fill="auto"/>
                <w:tcMar>
                  <w:top w:w="100" w:type="dxa"/>
                  <w:left w:w="100" w:type="dxa"/>
                  <w:bottom w:w="100" w:type="dxa"/>
                  <w:right w:w="100" w:type="dxa"/>
                </w:tcMar>
              </w:tcPr>
            </w:tcPrChange>
          </w:tcPr>
          <w:p w:rsidR="007813F4" w:rsidRDefault="009511AE" w14:paraId="0000024E" w14:textId="77777777">
            <w:pPr>
              <w:widowControl w:val="0"/>
              <w:spacing w:line="240" w:lineRule="auto"/>
              <w:ind w:left="123"/>
              <w:rPr>
                <w:sz w:val="15"/>
                <w:szCs w:val="15"/>
              </w:rPr>
            </w:pPr>
            <w:r>
              <w:rPr>
                <w:sz w:val="15"/>
                <w:szCs w:val="15"/>
              </w:rPr>
              <w:t xml:space="preserve">CORDEX Africa  </w:t>
            </w:r>
          </w:p>
          <w:p w:rsidR="007813F4" w:rsidRDefault="009511AE" w14:paraId="0000024F" w14:textId="77777777">
            <w:pPr>
              <w:widowControl w:val="0"/>
              <w:spacing w:line="240" w:lineRule="auto"/>
              <w:ind w:left="124"/>
              <w:rPr>
                <w:sz w:val="15"/>
                <w:szCs w:val="15"/>
              </w:rPr>
            </w:pPr>
            <w:r>
              <w:rPr>
                <w:sz w:val="15"/>
                <w:szCs w:val="15"/>
              </w:rPr>
              <w:t>(ESGF)</w:t>
            </w:r>
          </w:p>
        </w:tc>
        <w:tc>
          <w:tcPr>
            <w:tcW w:w="1391" w:type="pct"/>
            <w:shd w:val="clear" w:color="auto" w:fill="auto"/>
            <w:tcMar>
              <w:top w:w="100" w:type="dxa"/>
              <w:left w:w="100" w:type="dxa"/>
              <w:bottom w:w="100" w:type="dxa"/>
              <w:right w:w="100" w:type="dxa"/>
            </w:tcMar>
            <w:tcPrChange w:author="Craig Parker" w:date="2024-07-08T12:04:00Z" w:id="1623">
              <w:tcPr>
                <w:tcW w:w="1555" w:type="pct"/>
                <w:shd w:val="clear" w:color="auto" w:fill="auto"/>
                <w:tcMar>
                  <w:top w:w="100" w:type="dxa"/>
                  <w:left w:w="100" w:type="dxa"/>
                  <w:bottom w:w="100" w:type="dxa"/>
                  <w:right w:w="100" w:type="dxa"/>
                </w:tcMar>
              </w:tcPr>
            </w:tcPrChange>
          </w:tcPr>
          <w:p w:rsidR="007813F4" w:rsidRDefault="009511AE" w14:paraId="00000250" w14:textId="77777777">
            <w:pPr>
              <w:widowControl w:val="0"/>
              <w:spacing w:line="230" w:lineRule="auto"/>
              <w:ind w:left="110" w:right="339" w:firstLine="12"/>
              <w:rPr>
                <w:sz w:val="15"/>
                <w:szCs w:val="15"/>
              </w:rPr>
            </w:pPr>
            <w:r>
              <w:rPr>
                <w:sz w:val="15"/>
                <w:szCs w:val="15"/>
              </w:rPr>
              <w:t xml:space="preserve">Ensemble of dynamically  downscaled simulations of  African climate to 50km,  </w:t>
            </w:r>
          </w:p>
          <w:p w:rsidR="007813F4" w:rsidRDefault="009511AE" w14:paraId="00000251" w14:textId="77777777">
            <w:pPr>
              <w:widowControl w:val="0"/>
              <w:spacing w:before="8" w:line="240" w:lineRule="auto"/>
              <w:ind w:left="114"/>
              <w:rPr>
                <w:sz w:val="15"/>
                <w:szCs w:val="15"/>
              </w:rPr>
            </w:pPr>
            <w:r>
              <w:rPr>
                <w:sz w:val="15"/>
                <w:szCs w:val="15"/>
              </w:rPr>
              <w:t>25km, and 10km resolution</w:t>
            </w:r>
          </w:p>
        </w:tc>
        <w:tc>
          <w:tcPr>
            <w:tcW w:w="378" w:type="pct"/>
            <w:shd w:val="clear" w:color="auto" w:fill="auto"/>
            <w:tcMar>
              <w:top w:w="100" w:type="dxa"/>
              <w:left w:w="100" w:type="dxa"/>
              <w:bottom w:w="100" w:type="dxa"/>
              <w:right w:w="100" w:type="dxa"/>
            </w:tcMar>
            <w:tcPrChange w:author="Craig Parker" w:date="2024-07-08T12:04:00Z" w:id="1624">
              <w:tcPr>
                <w:tcW w:w="378" w:type="pct"/>
                <w:shd w:val="clear" w:color="auto" w:fill="auto"/>
                <w:tcMar>
                  <w:top w:w="100" w:type="dxa"/>
                  <w:left w:w="100" w:type="dxa"/>
                  <w:bottom w:w="100" w:type="dxa"/>
                  <w:right w:w="100" w:type="dxa"/>
                </w:tcMar>
              </w:tcPr>
            </w:tcPrChange>
          </w:tcPr>
          <w:p w:rsidR="007813F4" w:rsidRDefault="009511AE" w14:paraId="00000252" w14:textId="77777777">
            <w:pPr>
              <w:widowControl w:val="0"/>
              <w:spacing w:line="240" w:lineRule="auto"/>
              <w:ind w:left="127"/>
              <w:rPr>
                <w:sz w:val="15"/>
                <w:szCs w:val="15"/>
              </w:rPr>
            </w:pPr>
            <w:r>
              <w:rPr>
                <w:sz w:val="15"/>
                <w:szCs w:val="15"/>
              </w:rPr>
              <w:t>UCT</w:t>
            </w:r>
          </w:p>
        </w:tc>
        <w:tc>
          <w:tcPr>
            <w:tcW w:w="633" w:type="pct"/>
            <w:shd w:val="clear" w:color="auto" w:fill="auto"/>
            <w:tcMar>
              <w:top w:w="100" w:type="dxa"/>
              <w:left w:w="100" w:type="dxa"/>
              <w:bottom w:w="100" w:type="dxa"/>
              <w:right w:w="100" w:type="dxa"/>
            </w:tcMar>
            <w:tcPrChange w:author="Craig Parker" w:date="2024-07-08T12:04:00Z" w:id="1625">
              <w:tcPr>
                <w:tcW w:w="633" w:type="pct"/>
                <w:shd w:val="clear" w:color="auto" w:fill="auto"/>
                <w:tcMar>
                  <w:top w:w="100" w:type="dxa"/>
                  <w:left w:w="100" w:type="dxa"/>
                  <w:bottom w:w="100" w:type="dxa"/>
                  <w:right w:w="100" w:type="dxa"/>
                </w:tcMar>
              </w:tcPr>
            </w:tcPrChange>
          </w:tcPr>
          <w:p w:rsidR="007813F4" w:rsidRDefault="009511AE" w14:paraId="00000253" w14:textId="77777777">
            <w:pPr>
              <w:widowControl w:val="0"/>
              <w:spacing w:line="232" w:lineRule="auto"/>
              <w:ind w:left="111" w:right="235" w:firstLine="2"/>
              <w:rPr>
                <w:sz w:val="15"/>
                <w:szCs w:val="15"/>
              </w:rPr>
            </w:pPr>
            <w:r>
              <w:rPr>
                <w:sz w:val="15"/>
                <w:szCs w:val="15"/>
              </w:rPr>
              <w:t>Temperature 2m above ground  (min, max), daily precipitation  (total), multi-level circulation  fields</w:t>
            </w:r>
          </w:p>
        </w:tc>
        <w:tc>
          <w:tcPr>
            <w:tcW w:w="486" w:type="pct"/>
            <w:shd w:val="clear" w:color="auto" w:fill="auto"/>
            <w:tcMar>
              <w:top w:w="100" w:type="dxa"/>
              <w:left w:w="100" w:type="dxa"/>
              <w:bottom w:w="100" w:type="dxa"/>
              <w:right w:w="100" w:type="dxa"/>
            </w:tcMar>
            <w:tcPrChange w:author="Craig Parker" w:date="2024-07-08T12:04:00Z" w:id="1626">
              <w:tcPr>
                <w:tcW w:w="486" w:type="pct"/>
                <w:gridSpan w:val="2"/>
                <w:shd w:val="clear" w:color="auto" w:fill="auto"/>
                <w:tcMar>
                  <w:top w:w="100" w:type="dxa"/>
                  <w:left w:w="100" w:type="dxa"/>
                  <w:bottom w:w="100" w:type="dxa"/>
                  <w:right w:w="100" w:type="dxa"/>
                </w:tcMar>
              </w:tcPr>
            </w:tcPrChange>
          </w:tcPr>
          <w:p w:rsidR="007813F4" w:rsidRDefault="009511AE" w14:paraId="00000254" w14:textId="77777777">
            <w:pPr>
              <w:widowControl w:val="0"/>
              <w:spacing w:line="240" w:lineRule="auto"/>
              <w:ind w:left="118"/>
              <w:rPr>
                <w:sz w:val="15"/>
                <w:szCs w:val="15"/>
              </w:rPr>
            </w:pPr>
            <w:r>
              <w:rPr>
                <w:sz w:val="15"/>
                <w:szCs w:val="15"/>
              </w:rPr>
              <w:t xml:space="preserve">Temporal: daily  </w:t>
            </w:r>
          </w:p>
          <w:p w:rsidR="007813F4" w:rsidRDefault="009511AE" w14:paraId="00000255" w14:textId="77777777">
            <w:pPr>
              <w:widowControl w:val="0"/>
              <w:spacing w:line="236" w:lineRule="auto"/>
              <w:ind w:left="125" w:right="261" w:hanging="4"/>
              <w:rPr>
                <w:sz w:val="15"/>
                <w:szCs w:val="15"/>
              </w:rPr>
            </w:pPr>
            <w:r>
              <w:rPr>
                <w:sz w:val="15"/>
                <w:szCs w:val="15"/>
              </w:rPr>
              <w:t>and sub-daily (6  hourly)</w:t>
            </w:r>
          </w:p>
        </w:tc>
        <w:tc>
          <w:tcPr>
            <w:tcW w:w="583" w:type="pct"/>
            <w:shd w:val="clear" w:color="auto" w:fill="auto"/>
            <w:tcMar>
              <w:top w:w="100" w:type="dxa"/>
              <w:left w:w="100" w:type="dxa"/>
              <w:bottom w:w="100" w:type="dxa"/>
              <w:right w:w="100" w:type="dxa"/>
            </w:tcMar>
            <w:tcPrChange w:author="Craig Parker" w:date="2024-07-08T12:04:00Z" w:id="1627">
              <w:tcPr>
                <w:tcW w:w="583" w:type="pct"/>
                <w:shd w:val="clear" w:color="auto" w:fill="auto"/>
                <w:tcMar>
                  <w:top w:w="100" w:type="dxa"/>
                  <w:left w:w="100" w:type="dxa"/>
                  <w:bottom w:w="100" w:type="dxa"/>
                  <w:right w:w="100" w:type="dxa"/>
                </w:tcMar>
              </w:tcPr>
            </w:tcPrChange>
          </w:tcPr>
          <w:p w:rsidR="007813F4" w:rsidRDefault="009511AE" w14:paraId="00000256" w14:textId="77777777">
            <w:pPr>
              <w:widowControl w:val="0"/>
              <w:spacing w:line="232" w:lineRule="auto"/>
              <w:ind w:left="120" w:right="108" w:firstLine="7"/>
              <w:rPr>
                <w:sz w:val="15"/>
                <w:szCs w:val="15"/>
              </w:rPr>
            </w:pPr>
            <w:r>
              <w:rPr>
                <w:sz w:val="15"/>
                <w:szCs w:val="15"/>
              </w:rPr>
              <w:t>Dynamical downscaling  of climate to support  sub-urban temperature  hazard mapping</w:t>
            </w:r>
          </w:p>
        </w:tc>
      </w:tr>
      <w:tr w:rsidR="003C65B3" w:rsidTr="00E42E0C" w14:paraId="151825A6" w14:textId="77777777">
        <w:trPr>
          <w:trHeight w:val="561"/>
          <w:trPrChange w:author="Craig Parker" w:date="2024-07-08T12:04:00Z" w:id="1628">
            <w:trPr>
              <w:trHeight w:val="561"/>
            </w:trPr>
          </w:trPrChange>
        </w:trPr>
        <w:tc>
          <w:tcPr>
            <w:tcW w:w="1530" w:type="pct"/>
            <w:shd w:val="clear" w:color="auto" w:fill="auto"/>
            <w:tcMar>
              <w:top w:w="100" w:type="dxa"/>
              <w:left w:w="100" w:type="dxa"/>
              <w:bottom w:w="100" w:type="dxa"/>
              <w:right w:w="100" w:type="dxa"/>
            </w:tcMar>
            <w:tcPrChange w:author="Craig Parker" w:date="2024-07-08T12:04:00Z" w:id="1629">
              <w:tcPr>
                <w:tcW w:w="1366" w:type="pct"/>
                <w:shd w:val="clear" w:color="auto" w:fill="auto"/>
                <w:tcMar>
                  <w:top w:w="100" w:type="dxa"/>
                  <w:left w:w="100" w:type="dxa"/>
                  <w:bottom w:w="100" w:type="dxa"/>
                  <w:right w:w="100" w:type="dxa"/>
                </w:tcMar>
              </w:tcPr>
            </w:tcPrChange>
          </w:tcPr>
          <w:p w:rsidR="007813F4" w:rsidRDefault="009511AE" w14:paraId="00000257" w14:textId="77777777">
            <w:pPr>
              <w:widowControl w:val="0"/>
              <w:spacing w:line="236" w:lineRule="auto"/>
              <w:ind w:left="124" w:right="168" w:hanging="1"/>
              <w:rPr>
                <w:sz w:val="15"/>
                <w:szCs w:val="15"/>
              </w:rPr>
            </w:pPr>
            <w:r>
              <w:rPr>
                <w:sz w:val="15"/>
                <w:szCs w:val="15"/>
              </w:rPr>
              <w:t>GHCN station data  (NOAA GHCN)</w:t>
            </w:r>
          </w:p>
        </w:tc>
        <w:tc>
          <w:tcPr>
            <w:tcW w:w="1391" w:type="pct"/>
            <w:shd w:val="clear" w:color="auto" w:fill="auto"/>
            <w:tcMar>
              <w:top w:w="100" w:type="dxa"/>
              <w:left w:w="100" w:type="dxa"/>
              <w:bottom w:w="100" w:type="dxa"/>
              <w:right w:w="100" w:type="dxa"/>
            </w:tcMar>
            <w:tcPrChange w:author="Craig Parker" w:date="2024-07-08T12:04:00Z" w:id="1630">
              <w:tcPr>
                <w:tcW w:w="1555" w:type="pct"/>
                <w:shd w:val="clear" w:color="auto" w:fill="auto"/>
                <w:tcMar>
                  <w:top w:w="100" w:type="dxa"/>
                  <w:left w:w="100" w:type="dxa"/>
                  <w:bottom w:w="100" w:type="dxa"/>
                  <w:right w:w="100" w:type="dxa"/>
                </w:tcMar>
              </w:tcPr>
            </w:tcPrChange>
          </w:tcPr>
          <w:p w:rsidR="007813F4" w:rsidRDefault="009511AE" w14:paraId="00000258" w14:textId="77777777">
            <w:pPr>
              <w:widowControl w:val="0"/>
              <w:spacing w:line="240" w:lineRule="auto"/>
              <w:ind w:left="118"/>
              <w:rPr>
                <w:sz w:val="15"/>
                <w:szCs w:val="15"/>
              </w:rPr>
            </w:pPr>
            <w:r>
              <w:rPr>
                <w:sz w:val="15"/>
                <w:szCs w:val="15"/>
              </w:rPr>
              <w:t xml:space="preserve">Global archive of daily  </w:t>
            </w:r>
          </w:p>
          <w:p w:rsidR="007813F4" w:rsidRDefault="009511AE" w14:paraId="00000259" w14:textId="77777777">
            <w:pPr>
              <w:widowControl w:val="0"/>
              <w:spacing w:before="2" w:line="240" w:lineRule="auto"/>
              <w:ind w:left="110"/>
              <w:rPr>
                <w:sz w:val="15"/>
                <w:szCs w:val="15"/>
              </w:rPr>
            </w:pPr>
            <w:r>
              <w:rPr>
                <w:sz w:val="15"/>
                <w:szCs w:val="15"/>
              </w:rPr>
              <w:t xml:space="preserve">weather station data </w:t>
            </w:r>
          </w:p>
        </w:tc>
        <w:tc>
          <w:tcPr>
            <w:tcW w:w="378" w:type="pct"/>
            <w:shd w:val="clear" w:color="auto" w:fill="auto"/>
            <w:tcMar>
              <w:top w:w="100" w:type="dxa"/>
              <w:left w:w="100" w:type="dxa"/>
              <w:bottom w:w="100" w:type="dxa"/>
              <w:right w:w="100" w:type="dxa"/>
            </w:tcMar>
            <w:tcPrChange w:author="Craig Parker" w:date="2024-07-08T12:04:00Z" w:id="1631">
              <w:tcPr>
                <w:tcW w:w="378" w:type="pct"/>
                <w:shd w:val="clear" w:color="auto" w:fill="auto"/>
                <w:tcMar>
                  <w:top w:w="100" w:type="dxa"/>
                  <w:left w:w="100" w:type="dxa"/>
                  <w:bottom w:w="100" w:type="dxa"/>
                  <w:right w:w="100" w:type="dxa"/>
                </w:tcMar>
              </w:tcPr>
            </w:tcPrChange>
          </w:tcPr>
          <w:p w:rsidR="007813F4" w:rsidRDefault="009511AE" w14:paraId="0000025A" w14:textId="77777777">
            <w:pPr>
              <w:widowControl w:val="0"/>
              <w:spacing w:line="240" w:lineRule="auto"/>
              <w:ind w:left="127"/>
              <w:rPr>
                <w:sz w:val="15"/>
                <w:szCs w:val="15"/>
              </w:rPr>
            </w:pPr>
            <w:r>
              <w:rPr>
                <w:sz w:val="15"/>
                <w:szCs w:val="15"/>
              </w:rPr>
              <w:t xml:space="preserve">UCT </w:t>
            </w:r>
          </w:p>
        </w:tc>
        <w:tc>
          <w:tcPr>
            <w:tcW w:w="633" w:type="pct"/>
            <w:shd w:val="clear" w:color="auto" w:fill="auto"/>
            <w:tcMar>
              <w:top w:w="100" w:type="dxa"/>
              <w:left w:w="100" w:type="dxa"/>
              <w:bottom w:w="100" w:type="dxa"/>
              <w:right w:w="100" w:type="dxa"/>
            </w:tcMar>
            <w:tcPrChange w:author="Craig Parker" w:date="2024-07-08T12:04:00Z" w:id="1632">
              <w:tcPr>
                <w:tcW w:w="633" w:type="pct"/>
                <w:shd w:val="clear" w:color="auto" w:fill="auto"/>
                <w:tcMar>
                  <w:top w:w="100" w:type="dxa"/>
                  <w:left w:w="100" w:type="dxa"/>
                  <w:bottom w:w="100" w:type="dxa"/>
                  <w:right w:w="100" w:type="dxa"/>
                </w:tcMar>
              </w:tcPr>
            </w:tcPrChange>
          </w:tcPr>
          <w:p w:rsidR="007813F4" w:rsidRDefault="009511AE" w14:paraId="0000025B" w14:textId="77777777">
            <w:pPr>
              <w:widowControl w:val="0"/>
              <w:spacing w:line="236" w:lineRule="auto"/>
              <w:ind w:left="115" w:right="191" w:hanging="1"/>
              <w:rPr>
                <w:sz w:val="15"/>
                <w:szCs w:val="15"/>
              </w:rPr>
            </w:pPr>
            <w:r>
              <w:rPr>
                <w:sz w:val="15"/>
                <w:szCs w:val="15"/>
              </w:rPr>
              <w:t>Temperature 2m above ground,  daily precipitation (total)</w:t>
            </w:r>
          </w:p>
        </w:tc>
        <w:tc>
          <w:tcPr>
            <w:tcW w:w="486" w:type="pct"/>
            <w:shd w:val="clear" w:color="auto" w:fill="auto"/>
            <w:tcMar>
              <w:top w:w="100" w:type="dxa"/>
              <w:left w:w="100" w:type="dxa"/>
              <w:bottom w:w="100" w:type="dxa"/>
              <w:right w:w="100" w:type="dxa"/>
            </w:tcMar>
            <w:tcPrChange w:author="Craig Parker" w:date="2024-07-08T12:04:00Z" w:id="1633">
              <w:tcPr>
                <w:tcW w:w="486" w:type="pct"/>
                <w:gridSpan w:val="2"/>
                <w:shd w:val="clear" w:color="auto" w:fill="auto"/>
                <w:tcMar>
                  <w:top w:w="100" w:type="dxa"/>
                  <w:left w:w="100" w:type="dxa"/>
                  <w:bottom w:w="100" w:type="dxa"/>
                  <w:right w:w="100" w:type="dxa"/>
                </w:tcMar>
              </w:tcPr>
            </w:tcPrChange>
          </w:tcPr>
          <w:p w:rsidR="007813F4" w:rsidRDefault="009511AE" w14:paraId="0000025C" w14:textId="77777777">
            <w:pPr>
              <w:widowControl w:val="0"/>
              <w:spacing w:line="236" w:lineRule="auto"/>
              <w:ind w:left="120" w:right="262" w:hanging="1"/>
              <w:rPr>
                <w:sz w:val="15"/>
                <w:szCs w:val="15"/>
              </w:rPr>
            </w:pPr>
            <w:r>
              <w:rPr>
                <w:sz w:val="15"/>
                <w:szCs w:val="15"/>
              </w:rPr>
              <w:t>Temporal: daily,  station locations</w:t>
            </w:r>
          </w:p>
        </w:tc>
        <w:tc>
          <w:tcPr>
            <w:tcW w:w="583" w:type="pct"/>
            <w:shd w:val="clear" w:color="auto" w:fill="auto"/>
            <w:tcMar>
              <w:top w:w="100" w:type="dxa"/>
              <w:left w:w="100" w:type="dxa"/>
              <w:bottom w:w="100" w:type="dxa"/>
              <w:right w:w="100" w:type="dxa"/>
            </w:tcMar>
            <w:tcPrChange w:author="Craig Parker" w:date="2024-07-08T12:04:00Z" w:id="1634">
              <w:tcPr>
                <w:tcW w:w="583" w:type="pct"/>
                <w:shd w:val="clear" w:color="auto" w:fill="auto"/>
                <w:tcMar>
                  <w:top w:w="100" w:type="dxa"/>
                  <w:left w:w="100" w:type="dxa"/>
                  <w:bottom w:w="100" w:type="dxa"/>
                  <w:right w:w="100" w:type="dxa"/>
                </w:tcMar>
              </w:tcPr>
            </w:tcPrChange>
          </w:tcPr>
          <w:p w:rsidR="007813F4" w:rsidRDefault="009511AE" w14:paraId="0000025D" w14:textId="77777777">
            <w:pPr>
              <w:widowControl w:val="0"/>
              <w:spacing w:line="236" w:lineRule="auto"/>
              <w:ind w:left="120" w:right="312" w:hanging="1"/>
              <w:rPr>
                <w:sz w:val="15"/>
                <w:szCs w:val="15"/>
              </w:rPr>
            </w:pPr>
            <w:r>
              <w:rPr>
                <w:sz w:val="15"/>
                <w:szCs w:val="15"/>
              </w:rPr>
              <w:t xml:space="preserve">To support statistical  downscaling of  </w:t>
            </w:r>
          </w:p>
          <w:p w:rsidR="007813F4" w:rsidRDefault="009511AE" w14:paraId="0000025E" w14:textId="77777777">
            <w:pPr>
              <w:widowControl w:val="0"/>
              <w:spacing w:line="240" w:lineRule="auto"/>
              <w:ind w:left="118"/>
              <w:rPr>
                <w:sz w:val="15"/>
                <w:szCs w:val="15"/>
              </w:rPr>
            </w:pPr>
            <w:r>
              <w:rPr>
                <w:sz w:val="15"/>
                <w:szCs w:val="15"/>
              </w:rPr>
              <w:t xml:space="preserve">temperature hazard </w:t>
            </w:r>
          </w:p>
        </w:tc>
      </w:tr>
      <w:tr w:rsidR="007813F4" w:rsidTr="003C65B3" w14:paraId="5A690BAC" w14:textId="77777777">
        <w:tblPrEx>
          <w:tblPrExChange w:author="Craig Parker" w:date="2024-07-08T12:01:00Z" w:id="1635">
            <w:tblPrEx>
              <w:tblW w:w="10800" w:type="dxa"/>
              <w:tblLayout w:type="fixed"/>
            </w:tblPrEx>
          </w:tblPrExChange>
        </w:tblPrEx>
        <w:trPr>
          <w:trHeight w:val="196"/>
          <w:trPrChange w:author="Craig Parker" w:date="2024-07-08T12:01:00Z" w:id="1636">
            <w:trPr>
              <w:gridAfter w:val="0"/>
              <w:trHeight w:val="196"/>
            </w:trPr>
          </w:trPrChange>
        </w:trPr>
        <w:tc>
          <w:tcPr>
            <w:tcW w:w="5000" w:type="pct"/>
            <w:gridSpan w:val="6"/>
            <w:shd w:val="clear" w:color="auto" w:fill="auto"/>
            <w:tcMar>
              <w:top w:w="100" w:type="dxa"/>
              <w:left w:w="100" w:type="dxa"/>
              <w:bottom w:w="100" w:type="dxa"/>
              <w:right w:w="100" w:type="dxa"/>
            </w:tcMar>
            <w:tcPrChange w:author="Craig Parker" w:date="2024-07-08T12:01:00Z" w:id="1637">
              <w:tcPr>
                <w:tcW w:w="10800" w:type="dxa"/>
                <w:gridSpan w:val="5"/>
                <w:shd w:val="clear" w:color="auto" w:fill="auto"/>
                <w:tcMar>
                  <w:top w:w="100" w:type="dxa"/>
                  <w:left w:w="100" w:type="dxa"/>
                  <w:bottom w:w="100" w:type="dxa"/>
                  <w:right w:w="100" w:type="dxa"/>
                </w:tcMar>
              </w:tcPr>
            </w:tcPrChange>
          </w:tcPr>
          <w:p w:rsidR="007813F4" w:rsidRDefault="009511AE" w14:paraId="0000025F" w14:textId="77777777">
            <w:pPr>
              <w:widowControl w:val="0"/>
              <w:spacing w:line="240" w:lineRule="auto"/>
              <w:jc w:val="center"/>
              <w:rPr>
                <w:sz w:val="15"/>
                <w:szCs w:val="15"/>
                <w:shd w:val="clear" w:color="auto" w:fill="D9D9D9"/>
              </w:rPr>
            </w:pPr>
            <w:r>
              <w:rPr>
                <w:sz w:val="15"/>
                <w:szCs w:val="15"/>
                <w:shd w:val="clear" w:color="auto" w:fill="D9D9D9"/>
              </w:rPr>
              <w:t>Remote sensing data</w:t>
            </w:r>
          </w:p>
        </w:tc>
      </w:tr>
      <w:tr w:rsidR="003C65B3" w:rsidTr="00E42E0C" w14:paraId="0AF1B26F" w14:textId="77777777">
        <w:trPr>
          <w:trHeight w:val="743"/>
          <w:trPrChange w:author="Craig Parker" w:date="2024-07-08T12:04:00Z" w:id="1638">
            <w:trPr>
              <w:trHeight w:val="743"/>
            </w:trPr>
          </w:trPrChange>
        </w:trPr>
        <w:tc>
          <w:tcPr>
            <w:tcW w:w="1530" w:type="pct"/>
            <w:shd w:val="clear" w:color="auto" w:fill="auto"/>
            <w:tcMar>
              <w:top w:w="100" w:type="dxa"/>
              <w:left w:w="100" w:type="dxa"/>
              <w:bottom w:w="100" w:type="dxa"/>
              <w:right w:w="100" w:type="dxa"/>
            </w:tcMar>
            <w:tcPrChange w:author="Craig Parker" w:date="2024-07-08T12:04:00Z" w:id="1639">
              <w:tcPr>
                <w:tcW w:w="1366" w:type="pct"/>
                <w:shd w:val="clear" w:color="auto" w:fill="auto"/>
                <w:tcMar>
                  <w:top w:w="100" w:type="dxa"/>
                  <w:left w:w="100" w:type="dxa"/>
                  <w:bottom w:w="100" w:type="dxa"/>
                  <w:right w:w="100" w:type="dxa"/>
                </w:tcMar>
              </w:tcPr>
            </w:tcPrChange>
          </w:tcPr>
          <w:p w:rsidR="007813F4" w:rsidRDefault="009511AE" w14:paraId="00000265" w14:textId="77777777">
            <w:pPr>
              <w:widowControl w:val="0"/>
              <w:spacing w:line="230" w:lineRule="auto"/>
              <w:ind w:left="124" w:right="185" w:hanging="3"/>
              <w:rPr>
                <w:sz w:val="15"/>
                <w:szCs w:val="15"/>
              </w:rPr>
            </w:pPr>
            <w:r>
              <w:rPr>
                <w:sz w:val="15"/>
                <w:szCs w:val="15"/>
              </w:rPr>
              <w:t xml:space="preserve">30 m res Elevation  (SRTM) (NASA </w:t>
            </w:r>
          </w:p>
          <w:p w:rsidR="007813F4" w:rsidRDefault="009511AE" w14:paraId="00000266" w14:textId="77777777">
            <w:pPr>
              <w:widowControl w:val="0"/>
              <w:spacing w:before="4" w:line="236" w:lineRule="auto"/>
              <w:ind w:left="120" w:right="139" w:firstLine="4"/>
              <w:rPr>
                <w:sz w:val="15"/>
                <w:szCs w:val="15"/>
              </w:rPr>
            </w:pPr>
            <w:r>
              <w:rPr>
                <w:color w:val="0000FF"/>
                <w:sz w:val="15"/>
                <w:szCs w:val="15"/>
                <w:u w:val="single"/>
              </w:rPr>
              <w:t>https://www2.jpl.nas</w:t>
            </w:r>
            <w:r>
              <w:rPr>
                <w:color w:val="0000FF"/>
                <w:sz w:val="15"/>
                <w:szCs w:val="15"/>
              </w:rPr>
              <w:t xml:space="preserve"> a.gov/srtm/</w:t>
            </w:r>
            <w:r>
              <w:rPr>
                <w:sz w:val="15"/>
                <w:szCs w:val="15"/>
              </w:rPr>
              <w:t>)</w:t>
            </w:r>
          </w:p>
        </w:tc>
        <w:tc>
          <w:tcPr>
            <w:tcW w:w="1391" w:type="pct"/>
            <w:shd w:val="clear" w:color="auto" w:fill="auto"/>
            <w:tcMar>
              <w:top w:w="100" w:type="dxa"/>
              <w:left w:w="100" w:type="dxa"/>
              <w:bottom w:w="100" w:type="dxa"/>
              <w:right w:w="100" w:type="dxa"/>
            </w:tcMar>
            <w:tcPrChange w:author="Craig Parker" w:date="2024-07-08T12:04:00Z" w:id="1640">
              <w:tcPr>
                <w:tcW w:w="1555" w:type="pct"/>
                <w:shd w:val="clear" w:color="auto" w:fill="auto"/>
                <w:tcMar>
                  <w:top w:w="100" w:type="dxa"/>
                  <w:left w:w="100" w:type="dxa"/>
                  <w:bottom w:w="100" w:type="dxa"/>
                  <w:right w:w="100" w:type="dxa"/>
                </w:tcMar>
              </w:tcPr>
            </w:tcPrChange>
          </w:tcPr>
          <w:p w:rsidR="007813F4" w:rsidRDefault="009511AE" w14:paraId="00000267" w14:textId="77777777">
            <w:pPr>
              <w:widowControl w:val="0"/>
              <w:spacing w:line="233" w:lineRule="auto"/>
              <w:ind w:left="117" w:right="72" w:firstLine="1"/>
              <w:rPr>
                <w:sz w:val="15"/>
                <w:szCs w:val="15"/>
              </w:rPr>
            </w:pPr>
            <w:r>
              <w:rPr>
                <w:sz w:val="15"/>
                <w:szCs w:val="15"/>
              </w:rPr>
              <w:t>Global elevation data from the  Shuttle Radar Topography  Mission (SRTM).</w:t>
            </w:r>
          </w:p>
        </w:tc>
        <w:tc>
          <w:tcPr>
            <w:tcW w:w="378" w:type="pct"/>
            <w:shd w:val="clear" w:color="auto" w:fill="auto"/>
            <w:tcMar>
              <w:top w:w="100" w:type="dxa"/>
              <w:left w:w="100" w:type="dxa"/>
              <w:bottom w:w="100" w:type="dxa"/>
              <w:right w:w="100" w:type="dxa"/>
            </w:tcMar>
            <w:tcPrChange w:author="Craig Parker" w:date="2024-07-08T12:04:00Z" w:id="1641">
              <w:tcPr>
                <w:tcW w:w="378" w:type="pct"/>
                <w:shd w:val="clear" w:color="auto" w:fill="auto"/>
                <w:tcMar>
                  <w:top w:w="100" w:type="dxa"/>
                  <w:left w:w="100" w:type="dxa"/>
                  <w:bottom w:w="100" w:type="dxa"/>
                  <w:right w:w="100" w:type="dxa"/>
                </w:tcMar>
              </w:tcPr>
            </w:tcPrChange>
          </w:tcPr>
          <w:p w:rsidR="007813F4" w:rsidRDefault="009511AE" w14:paraId="00000268" w14:textId="77777777">
            <w:pPr>
              <w:widowControl w:val="0"/>
              <w:spacing w:line="240" w:lineRule="auto"/>
              <w:ind w:left="127"/>
              <w:rPr>
                <w:sz w:val="15"/>
                <w:szCs w:val="15"/>
              </w:rPr>
            </w:pPr>
            <w:r>
              <w:rPr>
                <w:sz w:val="15"/>
                <w:szCs w:val="15"/>
              </w:rPr>
              <w:t xml:space="preserve">PAIRS </w:t>
            </w:r>
          </w:p>
        </w:tc>
        <w:tc>
          <w:tcPr>
            <w:tcW w:w="633" w:type="pct"/>
            <w:shd w:val="clear" w:color="auto" w:fill="auto"/>
            <w:tcMar>
              <w:top w:w="100" w:type="dxa"/>
              <w:left w:w="100" w:type="dxa"/>
              <w:bottom w:w="100" w:type="dxa"/>
              <w:right w:w="100" w:type="dxa"/>
            </w:tcMar>
            <w:tcPrChange w:author="Craig Parker" w:date="2024-07-08T12:04:00Z" w:id="1642">
              <w:tcPr>
                <w:tcW w:w="633" w:type="pct"/>
                <w:shd w:val="clear" w:color="auto" w:fill="auto"/>
                <w:tcMar>
                  <w:top w:w="100" w:type="dxa"/>
                  <w:left w:w="100" w:type="dxa"/>
                  <w:bottom w:w="100" w:type="dxa"/>
                  <w:right w:w="100" w:type="dxa"/>
                </w:tcMar>
              </w:tcPr>
            </w:tcPrChange>
          </w:tcPr>
          <w:p w:rsidR="007813F4" w:rsidRDefault="009511AE" w14:paraId="00000269" w14:textId="77777777">
            <w:pPr>
              <w:widowControl w:val="0"/>
              <w:spacing w:line="240" w:lineRule="auto"/>
              <w:ind w:left="122"/>
              <w:rPr>
                <w:sz w:val="15"/>
                <w:szCs w:val="15"/>
              </w:rPr>
            </w:pPr>
            <w:r>
              <w:rPr>
                <w:sz w:val="15"/>
                <w:szCs w:val="15"/>
              </w:rPr>
              <w:t xml:space="preserve">Elevation </w:t>
            </w:r>
          </w:p>
        </w:tc>
        <w:tc>
          <w:tcPr>
            <w:tcW w:w="486" w:type="pct"/>
            <w:shd w:val="clear" w:color="auto" w:fill="auto"/>
            <w:tcMar>
              <w:top w:w="100" w:type="dxa"/>
              <w:left w:w="100" w:type="dxa"/>
              <w:bottom w:w="100" w:type="dxa"/>
              <w:right w:w="100" w:type="dxa"/>
            </w:tcMar>
            <w:tcPrChange w:author="Craig Parker" w:date="2024-07-08T12:04:00Z" w:id="1643">
              <w:tcPr>
                <w:tcW w:w="486" w:type="pct"/>
                <w:gridSpan w:val="2"/>
                <w:shd w:val="clear" w:color="auto" w:fill="auto"/>
                <w:tcMar>
                  <w:top w:w="100" w:type="dxa"/>
                  <w:left w:w="100" w:type="dxa"/>
                  <w:bottom w:w="100" w:type="dxa"/>
                  <w:right w:w="100" w:type="dxa"/>
                </w:tcMar>
              </w:tcPr>
            </w:tcPrChange>
          </w:tcPr>
          <w:p w:rsidR="007813F4" w:rsidRDefault="009511AE" w14:paraId="0000026A" w14:textId="77777777">
            <w:pPr>
              <w:widowControl w:val="0"/>
              <w:spacing w:line="240" w:lineRule="auto"/>
              <w:ind w:left="127"/>
              <w:rPr>
                <w:sz w:val="15"/>
                <w:szCs w:val="15"/>
              </w:rPr>
            </w:pPr>
            <w:r>
              <w:rPr>
                <w:sz w:val="15"/>
                <w:szCs w:val="15"/>
              </w:rPr>
              <w:t>Released in 2013</w:t>
            </w:r>
          </w:p>
        </w:tc>
        <w:tc>
          <w:tcPr>
            <w:tcW w:w="583" w:type="pct"/>
            <w:shd w:val="clear" w:color="auto" w:fill="auto"/>
            <w:tcMar>
              <w:top w:w="100" w:type="dxa"/>
              <w:left w:w="100" w:type="dxa"/>
              <w:bottom w:w="100" w:type="dxa"/>
              <w:right w:w="100" w:type="dxa"/>
            </w:tcMar>
            <w:tcPrChange w:author="Craig Parker" w:date="2024-07-08T12:04:00Z" w:id="1644">
              <w:tcPr>
                <w:tcW w:w="583" w:type="pct"/>
                <w:shd w:val="clear" w:color="auto" w:fill="auto"/>
                <w:tcMar>
                  <w:top w:w="100" w:type="dxa"/>
                  <w:left w:w="100" w:type="dxa"/>
                  <w:bottom w:w="100" w:type="dxa"/>
                  <w:right w:w="100" w:type="dxa"/>
                </w:tcMar>
              </w:tcPr>
            </w:tcPrChange>
          </w:tcPr>
          <w:p w:rsidR="007813F4" w:rsidRDefault="009511AE" w14:paraId="0000026B" w14:textId="77777777">
            <w:pPr>
              <w:widowControl w:val="0"/>
              <w:spacing w:line="230" w:lineRule="auto"/>
              <w:ind w:left="125" w:right="249" w:firstLine="1"/>
              <w:rPr>
                <w:sz w:val="15"/>
                <w:szCs w:val="15"/>
              </w:rPr>
            </w:pPr>
            <w:r>
              <w:rPr>
                <w:sz w:val="15"/>
                <w:szCs w:val="15"/>
              </w:rPr>
              <w:t xml:space="preserve">Determination of heat  hazard; Urban heat  </w:t>
            </w:r>
          </w:p>
          <w:p w:rsidR="007813F4" w:rsidRDefault="009511AE" w14:paraId="0000026C" w14:textId="77777777">
            <w:pPr>
              <w:widowControl w:val="0"/>
              <w:spacing w:before="8" w:line="240" w:lineRule="auto"/>
              <w:ind w:left="129"/>
              <w:rPr>
                <w:sz w:val="15"/>
                <w:szCs w:val="15"/>
              </w:rPr>
            </w:pPr>
            <w:r>
              <w:rPr>
                <w:sz w:val="15"/>
                <w:szCs w:val="15"/>
              </w:rPr>
              <w:t xml:space="preserve">Island Effect </w:t>
            </w:r>
          </w:p>
        </w:tc>
      </w:tr>
      <w:tr w:rsidR="003C65B3" w:rsidTr="00E42E0C" w14:paraId="755703D8" w14:textId="77777777">
        <w:trPr>
          <w:trHeight w:val="1296"/>
          <w:trPrChange w:author="Craig Parker" w:date="2024-07-08T12:04:00Z" w:id="1645">
            <w:trPr>
              <w:trHeight w:val="1296"/>
            </w:trPr>
          </w:trPrChange>
        </w:trPr>
        <w:tc>
          <w:tcPr>
            <w:tcW w:w="1530" w:type="pct"/>
            <w:shd w:val="clear" w:color="auto" w:fill="auto"/>
            <w:tcMar>
              <w:top w:w="100" w:type="dxa"/>
              <w:left w:w="100" w:type="dxa"/>
              <w:bottom w:w="100" w:type="dxa"/>
              <w:right w:w="100" w:type="dxa"/>
            </w:tcMar>
            <w:tcPrChange w:author="Craig Parker" w:date="2024-07-08T12:04:00Z" w:id="1646">
              <w:tcPr>
                <w:tcW w:w="1366" w:type="pct"/>
                <w:shd w:val="clear" w:color="auto" w:fill="auto"/>
                <w:tcMar>
                  <w:top w:w="100" w:type="dxa"/>
                  <w:left w:w="100" w:type="dxa"/>
                  <w:bottom w:w="100" w:type="dxa"/>
                  <w:right w:w="100" w:type="dxa"/>
                </w:tcMar>
              </w:tcPr>
            </w:tcPrChange>
          </w:tcPr>
          <w:p w:rsidR="007813F4" w:rsidRDefault="009511AE" w14:paraId="0000026D" w14:textId="77777777">
            <w:pPr>
              <w:widowControl w:val="0"/>
              <w:spacing w:line="240" w:lineRule="auto"/>
              <w:ind w:left="127"/>
              <w:rPr>
                <w:sz w:val="15"/>
                <w:szCs w:val="15"/>
              </w:rPr>
            </w:pPr>
            <w:r>
              <w:rPr>
                <w:sz w:val="15"/>
                <w:szCs w:val="15"/>
              </w:rPr>
              <w:t xml:space="preserve">High res imagery  </w:t>
            </w:r>
          </w:p>
          <w:p w:rsidR="007813F4" w:rsidRDefault="009511AE" w14:paraId="0000026E" w14:textId="77777777">
            <w:pPr>
              <w:widowControl w:val="0"/>
              <w:spacing w:line="240" w:lineRule="auto"/>
              <w:ind w:left="124"/>
              <w:rPr>
                <w:sz w:val="15"/>
                <w:szCs w:val="15"/>
              </w:rPr>
            </w:pPr>
            <w:r>
              <w:rPr>
                <w:sz w:val="15"/>
                <w:szCs w:val="15"/>
              </w:rPr>
              <w:t xml:space="preserve">(ESA Sentinel 2) </w:t>
            </w:r>
          </w:p>
          <w:p w:rsidR="007813F4" w:rsidRDefault="009511AE" w14:paraId="0000026F" w14:textId="77777777">
            <w:pPr>
              <w:widowControl w:val="0"/>
              <w:spacing w:before="2" w:line="240" w:lineRule="auto"/>
              <w:ind w:left="127"/>
              <w:rPr>
                <w:sz w:val="15"/>
                <w:szCs w:val="15"/>
              </w:rPr>
            </w:pPr>
            <w:r>
              <w:rPr>
                <w:sz w:val="15"/>
                <w:szCs w:val="15"/>
              </w:rPr>
              <w:t xml:space="preserve">European Space  </w:t>
            </w:r>
          </w:p>
          <w:p w:rsidR="007813F4" w:rsidRDefault="009511AE" w14:paraId="00000270" w14:textId="77777777">
            <w:pPr>
              <w:widowControl w:val="0"/>
              <w:spacing w:line="240" w:lineRule="auto"/>
              <w:ind w:left="115"/>
              <w:rPr>
                <w:sz w:val="15"/>
                <w:szCs w:val="15"/>
              </w:rPr>
            </w:pPr>
            <w:r>
              <w:rPr>
                <w:sz w:val="15"/>
                <w:szCs w:val="15"/>
              </w:rPr>
              <w:t xml:space="preserve">Agency </w:t>
            </w:r>
          </w:p>
          <w:p w:rsidR="007813F4" w:rsidRDefault="009511AE" w14:paraId="00000271" w14:textId="77777777">
            <w:pPr>
              <w:widowControl w:val="0"/>
              <w:spacing w:line="233" w:lineRule="auto"/>
              <w:ind w:left="125" w:right="116"/>
              <w:rPr>
                <w:color w:val="0000FF"/>
                <w:sz w:val="15"/>
                <w:szCs w:val="15"/>
              </w:rPr>
            </w:pPr>
            <w:r>
              <w:rPr>
                <w:color w:val="0000FF"/>
                <w:sz w:val="15"/>
                <w:szCs w:val="15"/>
                <w:u w:val="single"/>
              </w:rPr>
              <w:t>https://sentinel.esa.i</w:t>
            </w:r>
            <w:r>
              <w:rPr>
                <w:color w:val="0000FF"/>
                <w:sz w:val="15"/>
                <w:szCs w:val="15"/>
              </w:rPr>
              <w:t xml:space="preserve"> </w:t>
            </w:r>
            <w:r>
              <w:rPr>
                <w:color w:val="0000FF"/>
                <w:sz w:val="15"/>
                <w:szCs w:val="15"/>
                <w:u w:val="single"/>
              </w:rPr>
              <w:t>nt/web/sentinel/senti</w:t>
            </w:r>
            <w:r>
              <w:rPr>
                <w:color w:val="0000FF"/>
                <w:sz w:val="15"/>
                <w:szCs w:val="15"/>
              </w:rPr>
              <w:t xml:space="preserve"> nel-data-access</w:t>
            </w:r>
          </w:p>
        </w:tc>
        <w:tc>
          <w:tcPr>
            <w:tcW w:w="1391" w:type="pct"/>
            <w:shd w:val="clear" w:color="auto" w:fill="auto"/>
            <w:tcMar>
              <w:top w:w="100" w:type="dxa"/>
              <w:left w:w="100" w:type="dxa"/>
              <w:bottom w:w="100" w:type="dxa"/>
              <w:right w:w="100" w:type="dxa"/>
            </w:tcMar>
            <w:tcPrChange w:author="Craig Parker" w:date="2024-07-08T12:04:00Z" w:id="1647">
              <w:tcPr>
                <w:tcW w:w="1555" w:type="pct"/>
                <w:shd w:val="clear" w:color="auto" w:fill="auto"/>
                <w:tcMar>
                  <w:top w:w="100" w:type="dxa"/>
                  <w:left w:w="100" w:type="dxa"/>
                  <w:bottom w:w="100" w:type="dxa"/>
                  <w:right w:w="100" w:type="dxa"/>
                </w:tcMar>
              </w:tcPr>
            </w:tcPrChange>
          </w:tcPr>
          <w:p w:rsidR="007813F4" w:rsidRDefault="009511AE" w14:paraId="00000272" w14:textId="77777777">
            <w:pPr>
              <w:widowControl w:val="0"/>
              <w:spacing w:line="232" w:lineRule="auto"/>
              <w:ind w:left="115" w:right="117" w:firstLine="9"/>
              <w:rPr>
                <w:sz w:val="15"/>
                <w:szCs w:val="15"/>
              </w:rPr>
            </w:pPr>
            <w:r>
              <w:rPr>
                <w:sz w:val="15"/>
                <w:szCs w:val="15"/>
              </w:rPr>
              <w:t>Images from the Sentinel 2  satellite pair which view land  surface regions in 13 spectral  bands.</w:t>
            </w:r>
          </w:p>
        </w:tc>
        <w:tc>
          <w:tcPr>
            <w:tcW w:w="378" w:type="pct"/>
            <w:shd w:val="clear" w:color="auto" w:fill="auto"/>
            <w:tcMar>
              <w:top w:w="100" w:type="dxa"/>
              <w:left w:w="100" w:type="dxa"/>
              <w:bottom w:w="100" w:type="dxa"/>
              <w:right w:w="100" w:type="dxa"/>
            </w:tcMar>
            <w:tcPrChange w:author="Craig Parker" w:date="2024-07-08T12:04:00Z" w:id="1648">
              <w:tcPr>
                <w:tcW w:w="378" w:type="pct"/>
                <w:shd w:val="clear" w:color="auto" w:fill="auto"/>
                <w:tcMar>
                  <w:top w:w="100" w:type="dxa"/>
                  <w:left w:w="100" w:type="dxa"/>
                  <w:bottom w:w="100" w:type="dxa"/>
                  <w:right w:w="100" w:type="dxa"/>
                </w:tcMar>
              </w:tcPr>
            </w:tcPrChange>
          </w:tcPr>
          <w:p w:rsidR="007813F4" w:rsidRDefault="009511AE" w14:paraId="00000273" w14:textId="77777777">
            <w:pPr>
              <w:widowControl w:val="0"/>
              <w:spacing w:line="240" w:lineRule="auto"/>
              <w:ind w:left="127"/>
              <w:rPr>
                <w:sz w:val="15"/>
                <w:szCs w:val="15"/>
              </w:rPr>
            </w:pPr>
            <w:r>
              <w:rPr>
                <w:sz w:val="15"/>
                <w:szCs w:val="15"/>
              </w:rPr>
              <w:t xml:space="preserve">PAIRS </w:t>
            </w:r>
          </w:p>
        </w:tc>
        <w:tc>
          <w:tcPr>
            <w:tcW w:w="633" w:type="pct"/>
            <w:shd w:val="clear" w:color="auto" w:fill="auto"/>
            <w:tcMar>
              <w:top w:w="100" w:type="dxa"/>
              <w:left w:w="100" w:type="dxa"/>
              <w:bottom w:w="100" w:type="dxa"/>
              <w:right w:w="100" w:type="dxa"/>
            </w:tcMar>
            <w:tcPrChange w:author="Craig Parker" w:date="2024-07-08T12:04:00Z" w:id="1649">
              <w:tcPr>
                <w:tcW w:w="633" w:type="pct"/>
                <w:shd w:val="clear" w:color="auto" w:fill="auto"/>
                <w:tcMar>
                  <w:top w:w="100" w:type="dxa"/>
                  <w:left w:w="100" w:type="dxa"/>
                  <w:bottom w:w="100" w:type="dxa"/>
                  <w:right w:w="100" w:type="dxa"/>
                </w:tcMar>
              </w:tcPr>
            </w:tcPrChange>
          </w:tcPr>
          <w:p w:rsidR="007813F4" w:rsidRDefault="009511AE" w14:paraId="00000274" w14:textId="77777777">
            <w:pPr>
              <w:widowControl w:val="0"/>
              <w:spacing w:line="230" w:lineRule="auto"/>
              <w:ind w:left="116" w:right="307" w:firstLine="6"/>
              <w:rPr>
                <w:sz w:val="15"/>
                <w:szCs w:val="15"/>
              </w:rPr>
            </w:pPr>
            <w:r>
              <w:rPr>
                <w:sz w:val="15"/>
                <w:szCs w:val="15"/>
              </w:rPr>
              <w:t xml:space="preserve">Urban land cover – vegetation  coverage, morphological  </w:t>
            </w:r>
          </w:p>
          <w:p w:rsidR="007813F4" w:rsidRDefault="009511AE" w14:paraId="00000275" w14:textId="77777777">
            <w:pPr>
              <w:widowControl w:val="0"/>
              <w:spacing w:before="8" w:line="231" w:lineRule="auto"/>
              <w:ind w:left="110" w:right="103" w:firstLine="1"/>
              <w:rPr>
                <w:sz w:val="15"/>
                <w:szCs w:val="15"/>
              </w:rPr>
            </w:pPr>
            <w:r>
              <w:rPr>
                <w:sz w:val="15"/>
                <w:szCs w:val="15"/>
              </w:rPr>
              <w:t>features, possibly pollution levels  (AOT). Bands 4 (red), 8 (NIR)  and SCL (Scene Classification);  Aerosol Optical Thickness; NDVI sh layer.</w:t>
            </w:r>
          </w:p>
        </w:tc>
        <w:tc>
          <w:tcPr>
            <w:tcW w:w="486" w:type="pct"/>
            <w:shd w:val="clear" w:color="auto" w:fill="auto"/>
            <w:tcMar>
              <w:top w:w="100" w:type="dxa"/>
              <w:left w:w="100" w:type="dxa"/>
              <w:bottom w:w="100" w:type="dxa"/>
              <w:right w:w="100" w:type="dxa"/>
            </w:tcMar>
            <w:tcPrChange w:author="Craig Parker" w:date="2024-07-08T12:04:00Z" w:id="1650">
              <w:tcPr>
                <w:tcW w:w="486" w:type="pct"/>
                <w:gridSpan w:val="2"/>
                <w:shd w:val="clear" w:color="auto" w:fill="auto"/>
                <w:tcMar>
                  <w:top w:w="100" w:type="dxa"/>
                  <w:left w:w="100" w:type="dxa"/>
                  <w:bottom w:w="100" w:type="dxa"/>
                  <w:right w:w="100" w:type="dxa"/>
                </w:tcMar>
              </w:tcPr>
            </w:tcPrChange>
          </w:tcPr>
          <w:p w:rsidR="007813F4" w:rsidRDefault="009511AE" w14:paraId="00000276" w14:textId="77777777">
            <w:pPr>
              <w:widowControl w:val="0"/>
              <w:spacing w:line="240" w:lineRule="auto"/>
              <w:ind w:left="122"/>
              <w:rPr>
                <w:sz w:val="15"/>
                <w:szCs w:val="15"/>
              </w:rPr>
            </w:pPr>
            <w:r>
              <w:rPr>
                <w:sz w:val="15"/>
                <w:szCs w:val="15"/>
              </w:rPr>
              <w:t xml:space="preserve">Spatial: Global  </w:t>
            </w:r>
          </w:p>
          <w:p w:rsidR="007813F4" w:rsidRDefault="009511AE" w14:paraId="00000277" w14:textId="77777777">
            <w:pPr>
              <w:widowControl w:val="0"/>
              <w:spacing w:line="240" w:lineRule="auto"/>
              <w:ind w:left="121"/>
              <w:rPr>
                <w:sz w:val="15"/>
                <w:szCs w:val="15"/>
              </w:rPr>
            </w:pPr>
            <w:r>
              <w:rPr>
                <w:sz w:val="15"/>
                <w:szCs w:val="15"/>
              </w:rPr>
              <w:t xml:space="preserve">coverage;  </w:t>
            </w:r>
          </w:p>
          <w:p w:rsidR="007813F4" w:rsidRDefault="009511AE" w14:paraId="00000278" w14:textId="77777777">
            <w:pPr>
              <w:widowControl w:val="0"/>
              <w:spacing w:before="2" w:line="230" w:lineRule="auto"/>
              <w:ind w:left="118" w:right="111" w:firstLine="3"/>
              <w:rPr>
                <w:sz w:val="15"/>
                <w:szCs w:val="15"/>
              </w:rPr>
            </w:pPr>
            <w:r>
              <w:rPr>
                <w:sz w:val="15"/>
                <w:szCs w:val="15"/>
              </w:rPr>
              <w:t xml:space="preserve">0.000064 deg res  Temporal: every 5  days or faster;  </w:t>
            </w:r>
          </w:p>
          <w:p w:rsidR="007813F4" w:rsidRDefault="009511AE" w14:paraId="00000279" w14:textId="77777777">
            <w:pPr>
              <w:widowControl w:val="0"/>
              <w:spacing w:before="8" w:line="230" w:lineRule="auto"/>
              <w:ind w:left="127" w:right="262" w:hanging="10"/>
              <w:rPr>
                <w:sz w:val="15"/>
                <w:szCs w:val="15"/>
              </w:rPr>
            </w:pPr>
            <w:r>
              <w:rPr>
                <w:sz w:val="15"/>
                <w:szCs w:val="15"/>
              </w:rPr>
              <w:t>from Aug 2015 – Nov 2020.</w:t>
            </w:r>
          </w:p>
        </w:tc>
        <w:tc>
          <w:tcPr>
            <w:tcW w:w="583" w:type="pct"/>
            <w:shd w:val="clear" w:color="auto" w:fill="auto"/>
            <w:tcMar>
              <w:top w:w="100" w:type="dxa"/>
              <w:left w:w="100" w:type="dxa"/>
              <w:bottom w:w="100" w:type="dxa"/>
              <w:right w:w="100" w:type="dxa"/>
            </w:tcMar>
            <w:tcPrChange w:author="Craig Parker" w:date="2024-07-08T12:04:00Z" w:id="1651">
              <w:tcPr>
                <w:tcW w:w="583" w:type="pct"/>
                <w:shd w:val="clear" w:color="auto" w:fill="auto"/>
                <w:tcMar>
                  <w:top w:w="100" w:type="dxa"/>
                  <w:left w:w="100" w:type="dxa"/>
                  <w:bottom w:w="100" w:type="dxa"/>
                  <w:right w:w="100" w:type="dxa"/>
                </w:tcMar>
              </w:tcPr>
            </w:tcPrChange>
          </w:tcPr>
          <w:p w:rsidR="007813F4" w:rsidRDefault="009511AE" w14:paraId="0000027A" w14:textId="77777777">
            <w:pPr>
              <w:widowControl w:val="0"/>
              <w:spacing w:line="233" w:lineRule="auto"/>
              <w:ind w:left="118" w:right="233" w:firstLine="7"/>
              <w:jc w:val="both"/>
              <w:rPr>
                <w:sz w:val="15"/>
                <w:szCs w:val="15"/>
              </w:rPr>
            </w:pPr>
            <w:r>
              <w:rPr>
                <w:sz w:val="15"/>
                <w:szCs w:val="15"/>
              </w:rPr>
              <w:t xml:space="preserve">if there is requirement  to control for pollution  effects or to look at  </w:t>
            </w:r>
          </w:p>
          <w:p w:rsidR="007813F4" w:rsidRDefault="009511AE" w14:paraId="0000027B" w14:textId="77777777">
            <w:pPr>
              <w:widowControl w:val="0"/>
              <w:spacing w:before="2" w:line="236" w:lineRule="auto"/>
              <w:ind w:left="121" w:right="80"/>
              <w:rPr>
                <w:sz w:val="15"/>
                <w:szCs w:val="15"/>
              </w:rPr>
            </w:pPr>
            <w:r>
              <w:rPr>
                <w:sz w:val="15"/>
                <w:szCs w:val="15"/>
              </w:rPr>
              <w:t>combined heat-pollution  exposures</w:t>
            </w:r>
          </w:p>
        </w:tc>
      </w:tr>
      <w:tr w:rsidR="003C65B3" w:rsidTr="00E42E0C" w14:paraId="263B662A" w14:textId="77777777">
        <w:trPr>
          <w:trHeight w:val="1296"/>
          <w:trPrChange w:author="Craig Parker" w:date="2024-07-08T12:04:00Z" w:id="1652">
            <w:trPr>
              <w:trHeight w:val="1296"/>
            </w:trPr>
          </w:trPrChange>
        </w:trPr>
        <w:tc>
          <w:tcPr>
            <w:tcW w:w="1530" w:type="pct"/>
            <w:shd w:val="clear" w:color="auto" w:fill="auto"/>
            <w:tcMar>
              <w:top w:w="100" w:type="dxa"/>
              <w:left w:w="100" w:type="dxa"/>
              <w:bottom w:w="100" w:type="dxa"/>
              <w:right w:w="100" w:type="dxa"/>
            </w:tcMar>
            <w:tcPrChange w:author="Craig Parker" w:date="2024-07-08T12:04:00Z" w:id="1653">
              <w:tcPr>
                <w:tcW w:w="1366" w:type="pct"/>
                <w:shd w:val="clear" w:color="auto" w:fill="auto"/>
                <w:tcMar>
                  <w:top w:w="100" w:type="dxa"/>
                  <w:left w:w="100" w:type="dxa"/>
                  <w:bottom w:w="100" w:type="dxa"/>
                  <w:right w:w="100" w:type="dxa"/>
                </w:tcMar>
              </w:tcPr>
            </w:tcPrChange>
          </w:tcPr>
          <w:p w:rsidR="007813F4" w:rsidRDefault="009511AE" w14:paraId="0000027C" w14:textId="77777777">
            <w:pPr>
              <w:widowControl w:val="0"/>
              <w:spacing w:line="240" w:lineRule="auto"/>
              <w:ind w:left="127"/>
              <w:rPr>
                <w:sz w:val="15"/>
                <w:szCs w:val="15"/>
              </w:rPr>
            </w:pPr>
            <w:r>
              <w:rPr>
                <w:sz w:val="15"/>
                <w:szCs w:val="15"/>
              </w:rPr>
              <w:t xml:space="preserve">Aqua MODIS Land Surface Temperature (MYD21A1D - </w:t>
            </w:r>
            <w:r>
              <w:fldChar w:fldCharType="begin"/>
            </w:r>
            <w:r>
              <w:instrText>HYPERLINK "https://doi.org/10.5067/MODIS/MYD21A1D.061" \h</w:instrText>
            </w:r>
            <w:r>
              <w:fldChar w:fldCharType="separate"/>
            </w:r>
            <w:r>
              <w:rPr>
                <w:color w:val="1155CC"/>
                <w:sz w:val="15"/>
                <w:szCs w:val="15"/>
                <w:u w:val="single"/>
              </w:rPr>
              <w:t>https://doi.org/10.5067/MODIS/MYD21A1D.061</w:t>
            </w:r>
            <w:r>
              <w:rPr>
                <w:color w:val="1155CC"/>
                <w:sz w:val="15"/>
                <w:szCs w:val="15"/>
                <w:u w:val="single"/>
              </w:rPr>
              <w:fldChar w:fldCharType="end"/>
            </w:r>
            <w:r>
              <w:rPr>
                <w:sz w:val="15"/>
                <w:szCs w:val="15"/>
              </w:rPr>
              <w:t xml:space="preserve"> &amp; MYD21A1N - </w:t>
            </w:r>
            <w:r>
              <w:fldChar w:fldCharType="begin"/>
            </w:r>
            <w:r>
              <w:instrText>HYPERLINK "https://doi.org/10.5067/MODIS/MYD21A1N.061" \h</w:instrText>
            </w:r>
            <w:r>
              <w:fldChar w:fldCharType="separate"/>
            </w:r>
            <w:r>
              <w:rPr>
                <w:color w:val="1155CC"/>
                <w:sz w:val="15"/>
                <w:szCs w:val="15"/>
                <w:u w:val="single"/>
              </w:rPr>
              <w:t>https://doi.org/10.5067/MODIS/MYD21A1N.061</w:t>
            </w:r>
            <w:r>
              <w:rPr>
                <w:color w:val="1155CC"/>
                <w:sz w:val="15"/>
                <w:szCs w:val="15"/>
                <w:u w:val="single"/>
              </w:rPr>
              <w:fldChar w:fldCharType="end"/>
            </w:r>
            <w:r>
              <w:rPr>
                <w:sz w:val="15"/>
                <w:szCs w:val="15"/>
              </w:rPr>
              <w:t>)</w:t>
            </w:r>
          </w:p>
        </w:tc>
        <w:tc>
          <w:tcPr>
            <w:tcW w:w="1391" w:type="pct"/>
            <w:shd w:val="clear" w:color="auto" w:fill="auto"/>
            <w:tcMar>
              <w:top w:w="100" w:type="dxa"/>
              <w:left w:w="100" w:type="dxa"/>
              <w:bottom w:w="100" w:type="dxa"/>
              <w:right w:w="100" w:type="dxa"/>
            </w:tcMar>
            <w:tcPrChange w:author="Craig Parker" w:date="2024-07-08T12:04:00Z" w:id="1654">
              <w:tcPr>
                <w:tcW w:w="1555" w:type="pct"/>
                <w:shd w:val="clear" w:color="auto" w:fill="auto"/>
                <w:tcMar>
                  <w:top w:w="100" w:type="dxa"/>
                  <w:left w:w="100" w:type="dxa"/>
                  <w:bottom w:w="100" w:type="dxa"/>
                  <w:right w:w="100" w:type="dxa"/>
                </w:tcMar>
              </w:tcPr>
            </w:tcPrChange>
          </w:tcPr>
          <w:p w:rsidR="007813F4" w:rsidRDefault="009511AE" w14:paraId="0000027D" w14:textId="77777777">
            <w:pPr>
              <w:widowControl w:val="0"/>
              <w:spacing w:line="232" w:lineRule="auto"/>
              <w:ind w:left="115" w:right="117" w:firstLine="9"/>
              <w:rPr>
                <w:sz w:val="15"/>
                <w:szCs w:val="15"/>
              </w:rPr>
            </w:pPr>
            <w:r>
              <w:rPr>
                <w:sz w:val="15"/>
                <w:szCs w:val="15"/>
              </w:rPr>
              <w:t>Satellite derived day and night time, high resolution (1KM) land surface temperature dataset.</w:t>
            </w:r>
          </w:p>
        </w:tc>
        <w:tc>
          <w:tcPr>
            <w:tcW w:w="378" w:type="pct"/>
            <w:shd w:val="clear" w:color="auto" w:fill="auto"/>
            <w:tcMar>
              <w:top w:w="100" w:type="dxa"/>
              <w:left w:w="100" w:type="dxa"/>
              <w:bottom w:w="100" w:type="dxa"/>
              <w:right w:w="100" w:type="dxa"/>
            </w:tcMar>
            <w:tcPrChange w:author="Craig Parker" w:date="2024-07-08T12:04:00Z" w:id="1655">
              <w:tcPr>
                <w:tcW w:w="378" w:type="pct"/>
                <w:shd w:val="clear" w:color="auto" w:fill="auto"/>
                <w:tcMar>
                  <w:top w:w="100" w:type="dxa"/>
                  <w:left w:w="100" w:type="dxa"/>
                  <w:bottom w:w="100" w:type="dxa"/>
                  <w:right w:w="100" w:type="dxa"/>
                </w:tcMar>
              </w:tcPr>
            </w:tcPrChange>
          </w:tcPr>
          <w:p w:rsidR="007813F4" w:rsidRDefault="009511AE" w14:paraId="0000027E" w14:textId="77777777">
            <w:pPr>
              <w:widowControl w:val="0"/>
              <w:spacing w:line="240" w:lineRule="auto"/>
              <w:ind w:left="127"/>
              <w:rPr>
                <w:sz w:val="15"/>
                <w:szCs w:val="15"/>
              </w:rPr>
            </w:pPr>
            <w:r>
              <w:rPr>
                <w:sz w:val="15"/>
                <w:szCs w:val="15"/>
              </w:rPr>
              <w:t>UCT</w:t>
            </w:r>
          </w:p>
        </w:tc>
        <w:tc>
          <w:tcPr>
            <w:tcW w:w="633" w:type="pct"/>
            <w:shd w:val="clear" w:color="auto" w:fill="auto"/>
            <w:tcMar>
              <w:top w:w="100" w:type="dxa"/>
              <w:left w:w="100" w:type="dxa"/>
              <w:bottom w:w="100" w:type="dxa"/>
              <w:right w:w="100" w:type="dxa"/>
            </w:tcMar>
            <w:tcPrChange w:author="Craig Parker" w:date="2024-07-08T12:04:00Z" w:id="1656">
              <w:tcPr>
                <w:tcW w:w="633" w:type="pct"/>
                <w:shd w:val="clear" w:color="auto" w:fill="auto"/>
                <w:tcMar>
                  <w:top w:w="100" w:type="dxa"/>
                  <w:left w:w="100" w:type="dxa"/>
                  <w:bottom w:w="100" w:type="dxa"/>
                  <w:right w:w="100" w:type="dxa"/>
                </w:tcMar>
              </w:tcPr>
            </w:tcPrChange>
          </w:tcPr>
          <w:p w:rsidR="007813F4" w:rsidRDefault="009511AE" w14:paraId="0000027F" w14:textId="77777777">
            <w:pPr>
              <w:widowControl w:val="0"/>
              <w:spacing w:line="230" w:lineRule="auto"/>
              <w:ind w:left="116" w:right="307" w:firstLine="6"/>
              <w:rPr>
                <w:sz w:val="15"/>
                <w:szCs w:val="15"/>
              </w:rPr>
            </w:pPr>
            <w:r>
              <w:rPr>
                <w:sz w:val="15"/>
                <w:szCs w:val="15"/>
              </w:rPr>
              <w:t>Land surface temperature</w:t>
            </w:r>
          </w:p>
        </w:tc>
        <w:tc>
          <w:tcPr>
            <w:tcW w:w="486" w:type="pct"/>
            <w:shd w:val="clear" w:color="auto" w:fill="auto"/>
            <w:tcMar>
              <w:top w:w="100" w:type="dxa"/>
              <w:left w:w="100" w:type="dxa"/>
              <w:bottom w:w="100" w:type="dxa"/>
              <w:right w:w="100" w:type="dxa"/>
            </w:tcMar>
            <w:tcPrChange w:author="Craig Parker" w:date="2024-07-08T12:04:00Z" w:id="1657">
              <w:tcPr>
                <w:tcW w:w="486" w:type="pct"/>
                <w:gridSpan w:val="2"/>
                <w:shd w:val="clear" w:color="auto" w:fill="auto"/>
                <w:tcMar>
                  <w:top w:w="100" w:type="dxa"/>
                  <w:left w:w="100" w:type="dxa"/>
                  <w:bottom w:w="100" w:type="dxa"/>
                  <w:right w:w="100" w:type="dxa"/>
                </w:tcMar>
              </w:tcPr>
            </w:tcPrChange>
          </w:tcPr>
          <w:p w:rsidR="007813F4" w:rsidRDefault="009511AE" w14:paraId="00000280" w14:textId="77777777">
            <w:pPr>
              <w:widowControl w:val="0"/>
              <w:spacing w:line="240" w:lineRule="auto"/>
              <w:ind w:left="122"/>
              <w:rPr>
                <w:sz w:val="15"/>
                <w:szCs w:val="15"/>
              </w:rPr>
            </w:pPr>
            <w:r>
              <w:rPr>
                <w:sz w:val="15"/>
                <w:szCs w:val="15"/>
              </w:rPr>
              <w:t>Spatial: Global land surface coverage; 0.00983 deg res. Temporal: daily; 2002/07/04 to present</w:t>
            </w:r>
          </w:p>
        </w:tc>
        <w:tc>
          <w:tcPr>
            <w:tcW w:w="583" w:type="pct"/>
            <w:shd w:val="clear" w:color="auto" w:fill="auto"/>
            <w:tcMar>
              <w:top w:w="100" w:type="dxa"/>
              <w:left w:w="100" w:type="dxa"/>
              <w:bottom w:w="100" w:type="dxa"/>
              <w:right w:w="100" w:type="dxa"/>
            </w:tcMar>
            <w:tcPrChange w:author="Craig Parker" w:date="2024-07-08T12:04:00Z" w:id="1658">
              <w:tcPr>
                <w:tcW w:w="583" w:type="pct"/>
                <w:shd w:val="clear" w:color="auto" w:fill="auto"/>
                <w:tcMar>
                  <w:top w:w="100" w:type="dxa"/>
                  <w:left w:w="100" w:type="dxa"/>
                  <w:bottom w:w="100" w:type="dxa"/>
                  <w:right w:w="100" w:type="dxa"/>
                </w:tcMar>
              </w:tcPr>
            </w:tcPrChange>
          </w:tcPr>
          <w:p w:rsidR="007813F4" w:rsidRDefault="007813F4" w14:paraId="00000281" w14:textId="77777777">
            <w:pPr>
              <w:widowControl w:val="0"/>
              <w:spacing w:line="233" w:lineRule="auto"/>
              <w:ind w:left="118" w:right="233" w:firstLine="7"/>
              <w:jc w:val="both"/>
              <w:rPr>
                <w:sz w:val="15"/>
                <w:szCs w:val="15"/>
              </w:rPr>
            </w:pPr>
          </w:p>
        </w:tc>
      </w:tr>
      <w:tr w:rsidR="003C65B3" w:rsidTr="00E42E0C" w14:paraId="4FCB13ED" w14:textId="77777777">
        <w:trPr>
          <w:trHeight w:val="1296"/>
          <w:trPrChange w:author="Craig Parker" w:date="2024-07-08T12:04:00Z" w:id="1659">
            <w:trPr>
              <w:trHeight w:val="1296"/>
            </w:trPr>
          </w:trPrChange>
        </w:trPr>
        <w:tc>
          <w:tcPr>
            <w:tcW w:w="1530" w:type="pct"/>
            <w:shd w:val="clear" w:color="auto" w:fill="auto"/>
            <w:tcMar>
              <w:top w:w="100" w:type="dxa"/>
              <w:left w:w="100" w:type="dxa"/>
              <w:bottom w:w="100" w:type="dxa"/>
              <w:right w:w="100" w:type="dxa"/>
            </w:tcMar>
            <w:tcPrChange w:author="Craig Parker" w:date="2024-07-08T12:04:00Z" w:id="1660">
              <w:tcPr>
                <w:tcW w:w="1366" w:type="pct"/>
                <w:shd w:val="clear" w:color="auto" w:fill="auto"/>
                <w:tcMar>
                  <w:top w:w="100" w:type="dxa"/>
                  <w:left w:w="100" w:type="dxa"/>
                  <w:bottom w:w="100" w:type="dxa"/>
                  <w:right w:w="100" w:type="dxa"/>
                </w:tcMar>
              </w:tcPr>
            </w:tcPrChange>
          </w:tcPr>
          <w:p w:rsidR="007813F4" w:rsidRDefault="009511AE" w14:paraId="00000282" w14:textId="77777777">
            <w:pPr>
              <w:widowControl w:val="0"/>
              <w:spacing w:line="240" w:lineRule="auto"/>
              <w:ind w:left="127"/>
              <w:rPr>
                <w:sz w:val="15"/>
                <w:szCs w:val="15"/>
              </w:rPr>
            </w:pPr>
            <w:r>
              <w:rPr>
                <w:sz w:val="15"/>
                <w:szCs w:val="15"/>
              </w:rPr>
              <w:t>Gauteng City-Region Observatory.</w:t>
            </w:r>
          </w:p>
          <w:p w:rsidR="007813F4" w:rsidRDefault="009511AE" w14:paraId="00000283" w14:textId="77777777">
            <w:pPr>
              <w:widowControl w:val="0"/>
              <w:spacing w:line="240" w:lineRule="auto"/>
              <w:ind w:left="127"/>
              <w:rPr>
                <w:sz w:val="15"/>
                <w:szCs w:val="15"/>
              </w:rPr>
            </w:pPr>
            <w:r>
              <w:rPr>
                <w:sz w:val="15"/>
                <w:szCs w:val="15"/>
              </w:rPr>
              <w:t>https://gcro1.wits.ac.za/gcrojsgis/</w:t>
            </w:r>
          </w:p>
        </w:tc>
        <w:tc>
          <w:tcPr>
            <w:tcW w:w="1391" w:type="pct"/>
            <w:shd w:val="clear" w:color="auto" w:fill="auto"/>
            <w:tcMar>
              <w:top w:w="100" w:type="dxa"/>
              <w:left w:w="100" w:type="dxa"/>
              <w:bottom w:w="100" w:type="dxa"/>
              <w:right w:w="100" w:type="dxa"/>
            </w:tcMar>
            <w:tcPrChange w:author="Craig Parker" w:date="2024-07-08T12:04:00Z" w:id="1661">
              <w:tcPr>
                <w:tcW w:w="1555" w:type="pct"/>
                <w:shd w:val="clear" w:color="auto" w:fill="auto"/>
                <w:tcMar>
                  <w:top w:w="100" w:type="dxa"/>
                  <w:left w:w="100" w:type="dxa"/>
                  <w:bottom w:w="100" w:type="dxa"/>
                  <w:right w:w="100" w:type="dxa"/>
                </w:tcMar>
              </w:tcPr>
            </w:tcPrChange>
          </w:tcPr>
          <w:p w:rsidR="007813F4" w:rsidRDefault="009511AE" w14:paraId="00000284" w14:textId="77777777">
            <w:pPr>
              <w:widowControl w:val="0"/>
              <w:spacing w:line="232" w:lineRule="auto"/>
              <w:ind w:left="115" w:right="117" w:firstLine="9"/>
              <w:rPr>
                <w:sz w:val="15"/>
                <w:szCs w:val="15"/>
              </w:rPr>
            </w:pPr>
            <w:r>
              <w:rPr>
                <w:sz w:val="15"/>
                <w:szCs w:val="15"/>
              </w:rPr>
              <w:t>GIS raster and shapefiles for the Gauteng City-Region area</w:t>
            </w:r>
          </w:p>
        </w:tc>
        <w:tc>
          <w:tcPr>
            <w:tcW w:w="378" w:type="pct"/>
            <w:shd w:val="clear" w:color="auto" w:fill="auto"/>
            <w:tcMar>
              <w:top w:w="100" w:type="dxa"/>
              <w:left w:w="100" w:type="dxa"/>
              <w:bottom w:w="100" w:type="dxa"/>
              <w:right w:w="100" w:type="dxa"/>
            </w:tcMar>
            <w:tcPrChange w:author="Craig Parker" w:date="2024-07-08T12:04:00Z" w:id="1662">
              <w:tcPr>
                <w:tcW w:w="378" w:type="pct"/>
                <w:shd w:val="clear" w:color="auto" w:fill="auto"/>
                <w:tcMar>
                  <w:top w:w="100" w:type="dxa"/>
                  <w:left w:w="100" w:type="dxa"/>
                  <w:bottom w:w="100" w:type="dxa"/>
                  <w:right w:w="100" w:type="dxa"/>
                </w:tcMar>
              </w:tcPr>
            </w:tcPrChange>
          </w:tcPr>
          <w:p w:rsidR="007813F4" w:rsidRDefault="009511AE" w14:paraId="00000285" w14:textId="77777777">
            <w:pPr>
              <w:widowControl w:val="0"/>
              <w:spacing w:line="240" w:lineRule="auto"/>
              <w:ind w:left="127"/>
              <w:rPr>
                <w:sz w:val="15"/>
                <w:szCs w:val="15"/>
              </w:rPr>
            </w:pPr>
            <w:r>
              <w:rPr>
                <w:sz w:val="15"/>
                <w:szCs w:val="15"/>
              </w:rPr>
              <w:t>UCT</w:t>
            </w:r>
          </w:p>
        </w:tc>
        <w:tc>
          <w:tcPr>
            <w:tcW w:w="633" w:type="pct"/>
            <w:shd w:val="clear" w:color="auto" w:fill="auto"/>
            <w:tcMar>
              <w:top w:w="100" w:type="dxa"/>
              <w:left w:w="100" w:type="dxa"/>
              <w:bottom w:w="100" w:type="dxa"/>
              <w:right w:w="100" w:type="dxa"/>
            </w:tcMar>
            <w:tcPrChange w:author="Craig Parker" w:date="2024-07-08T12:04:00Z" w:id="1663">
              <w:tcPr>
                <w:tcW w:w="633" w:type="pct"/>
                <w:shd w:val="clear" w:color="auto" w:fill="auto"/>
                <w:tcMar>
                  <w:top w:w="100" w:type="dxa"/>
                  <w:left w:w="100" w:type="dxa"/>
                  <w:bottom w:w="100" w:type="dxa"/>
                  <w:right w:w="100" w:type="dxa"/>
                </w:tcMar>
              </w:tcPr>
            </w:tcPrChange>
          </w:tcPr>
          <w:p w:rsidR="007813F4" w:rsidRDefault="009511AE" w14:paraId="00000286" w14:textId="77777777">
            <w:pPr>
              <w:widowControl w:val="0"/>
              <w:spacing w:line="230" w:lineRule="auto"/>
              <w:ind w:left="116" w:right="307" w:firstLine="6"/>
              <w:rPr>
                <w:sz w:val="15"/>
                <w:szCs w:val="15"/>
              </w:rPr>
            </w:pPr>
            <w:r>
              <w:rPr>
                <w:sz w:val="15"/>
                <w:szCs w:val="15"/>
              </w:rPr>
              <w:t>Demographics, economics, environmental, spatial structure, spatial change and transport</w:t>
            </w:r>
          </w:p>
        </w:tc>
        <w:tc>
          <w:tcPr>
            <w:tcW w:w="486" w:type="pct"/>
            <w:shd w:val="clear" w:color="auto" w:fill="auto"/>
            <w:tcMar>
              <w:top w:w="100" w:type="dxa"/>
              <w:left w:w="100" w:type="dxa"/>
              <w:bottom w:w="100" w:type="dxa"/>
              <w:right w:w="100" w:type="dxa"/>
            </w:tcMar>
            <w:tcPrChange w:author="Craig Parker" w:date="2024-07-08T12:04:00Z" w:id="1664">
              <w:tcPr>
                <w:tcW w:w="486" w:type="pct"/>
                <w:gridSpan w:val="2"/>
                <w:shd w:val="clear" w:color="auto" w:fill="auto"/>
                <w:tcMar>
                  <w:top w:w="100" w:type="dxa"/>
                  <w:left w:w="100" w:type="dxa"/>
                  <w:bottom w:w="100" w:type="dxa"/>
                  <w:right w:w="100" w:type="dxa"/>
                </w:tcMar>
              </w:tcPr>
            </w:tcPrChange>
          </w:tcPr>
          <w:p w:rsidR="007813F4" w:rsidRDefault="009511AE" w14:paraId="00000287" w14:textId="77777777">
            <w:pPr>
              <w:widowControl w:val="0"/>
              <w:spacing w:line="240" w:lineRule="auto"/>
              <w:ind w:left="122"/>
              <w:rPr>
                <w:sz w:val="15"/>
                <w:szCs w:val="15"/>
              </w:rPr>
            </w:pPr>
            <w:r>
              <w:rPr>
                <w:sz w:val="15"/>
                <w:szCs w:val="15"/>
              </w:rPr>
              <w:t>Spatial: Gauteng city-region.</w:t>
            </w:r>
          </w:p>
          <w:p w:rsidR="007813F4" w:rsidRDefault="009511AE" w14:paraId="00000288" w14:textId="77777777">
            <w:pPr>
              <w:widowControl w:val="0"/>
              <w:spacing w:line="240" w:lineRule="auto"/>
              <w:ind w:left="122"/>
              <w:rPr>
                <w:sz w:val="15"/>
                <w:szCs w:val="15"/>
              </w:rPr>
            </w:pPr>
            <w:r>
              <w:rPr>
                <w:sz w:val="15"/>
                <w:szCs w:val="15"/>
              </w:rPr>
              <w:t>Temporal: various depending on the variable</w:t>
            </w:r>
          </w:p>
        </w:tc>
        <w:tc>
          <w:tcPr>
            <w:tcW w:w="583" w:type="pct"/>
            <w:shd w:val="clear" w:color="auto" w:fill="auto"/>
            <w:tcMar>
              <w:top w:w="100" w:type="dxa"/>
              <w:left w:w="100" w:type="dxa"/>
              <w:bottom w:w="100" w:type="dxa"/>
              <w:right w:w="100" w:type="dxa"/>
            </w:tcMar>
            <w:tcPrChange w:author="Craig Parker" w:date="2024-07-08T12:04:00Z" w:id="1665">
              <w:tcPr>
                <w:tcW w:w="583" w:type="pct"/>
                <w:shd w:val="clear" w:color="auto" w:fill="auto"/>
                <w:tcMar>
                  <w:top w:w="100" w:type="dxa"/>
                  <w:left w:w="100" w:type="dxa"/>
                  <w:bottom w:w="100" w:type="dxa"/>
                  <w:right w:w="100" w:type="dxa"/>
                </w:tcMar>
              </w:tcPr>
            </w:tcPrChange>
          </w:tcPr>
          <w:p w:rsidR="007813F4" w:rsidRDefault="009511AE" w14:paraId="00000289" w14:textId="77777777">
            <w:pPr>
              <w:widowControl w:val="0"/>
              <w:spacing w:line="233" w:lineRule="auto"/>
              <w:ind w:left="118" w:right="233" w:firstLine="7"/>
              <w:jc w:val="both"/>
              <w:rPr>
                <w:sz w:val="15"/>
                <w:szCs w:val="15"/>
              </w:rPr>
            </w:pPr>
            <w:r>
              <w:rPr>
                <w:sz w:val="15"/>
                <w:szCs w:val="15"/>
              </w:rPr>
              <w:t>Research Project 2: provides information on socio-economic circumstances and attitudes of residents within the Gauteng City-Region.</w:t>
            </w:r>
          </w:p>
        </w:tc>
      </w:tr>
      <w:tr w:rsidR="007813F4" w:rsidTr="003C65B3" w14:paraId="3CC84D8E" w14:textId="77777777">
        <w:tblPrEx>
          <w:tblPrExChange w:author="Craig Parker" w:date="2024-07-08T12:01:00Z" w:id="1666">
            <w:tblPrEx>
              <w:tblW w:w="10800" w:type="dxa"/>
              <w:tblLayout w:type="fixed"/>
            </w:tblPrEx>
          </w:tblPrExChange>
        </w:tblPrEx>
        <w:trPr>
          <w:trHeight w:val="420"/>
          <w:trPrChange w:author="Craig Parker" w:date="2024-07-08T12:01:00Z" w:id="1667">
            <w:trPr>
              <w:gridAfter w:val="0"/>
              <w:trHeight w:val="420"/>
            </w:trPr>
          </w:trPrChange>
        </w:trPr>
        <w:tc>
          <w:tcPr>
            <w:tcW w:w="5000" w:type="pct"/>
            <w:gridSpan w:val="6"/>
            <w:shd w:val="clear" w:color="auto" w:fill="auto"/>
            <w:tcMar>
              <w:top w:w="100" w:type="dxa"/>
              <w:left w:w="100" w:type="dxa"/>
              <w:bottom w:w="100" w:type="dxa"/>
              <w:right w:w="100" w:type="dxa"/>
            </w:tcMar>
            <w:tcPrChange w:author="Craig Parker" w:date="2024-07-08T12:01:00Z" w:id="1668">
              <w:tcPr>
                <w:tcW w:w="10800" w:type="dxa"/>
                <w:gridSpan w:val="5"/>
                <w:shd w:val="clear" w:color="auto" w:fill="auto"/>
                <w:tcMar>
                  <w:top w:w="100" w:type="dxa"/>
                  <w:left w:w="100" w:type="dxa"/>
                  <w:bottom w:w="100" w:type="dxa"/>
                  <w:right w:w="100" w:type="dxa"/>
                </w:tcMar>
              </w:tcPr>
            </w:tcPrChange>
          </w:tcPr>
          <w:p w:rsidR="007813F4" w:rsidRDefault="009511AE" w14:paraId="0000028A" w14:textId="77777777">
            <w:pPr>
              <w:widowControl w:val="0"/>
              <w:spacing w:line="240" w:lineRule="auto"/>
              <w:ind w:left="127"/>
              <w:jc w:val="center"/>
              <w:rPr>
                <w:sz w:val="15"/>
                <w:szCs w:val="15"/>
              </w:rPr>
            </w:pPr>
            <w:r>
              <w:rPr>
                <w:sz w:val="15"/>
                <w:szCs w:val="15"/>
              </w:rPr>
              <w:t>Areal / geospatial socio-economic data</w:t>
            </w:r>
          </w:p>
        </w:tc>
      </w:tr>
      <w:tr w:rsidR="003C65B3" w:rsidTr="00E42E0C" w14:paraId="6B540DFC" w14:textId="77777777">
        <w:trPr>
          <w:trHeight w:val="1296"/>
          <w:trPrChange w:author="Craig Parker" w:date="2024-07-08T12:04:00Z" w:id="1669">
            <w:trPr>
              <w:trHeight w:val="1296"/>
            </w:trPr>
          </w:trPrChange>
        </w:trPr>
        <w:tc>
          <w:tcPr>
            <w:tcW w:w="1530" w:type="pct"/>
            <w:shd w:val="clear" w:color="auto" w:fill="auto"/>
            <w:tcMar>
              <w:top w:w="100" w:type="dxa"/>
              <w:left w:w="100" w:type="dxa"/>
              <w:bottom w:w="100" w:type="dxa"/>
              <w:right w:w="100" w:type="dxa"/>
            </w:tcMar>
            <w:tcPrChange w:author="Craig Parker" w:date="2024-07-08T12:04:00Z" w:id="1670">
              <w:tcPr>
                <w:tcW w:w="1366" w:type="pct"/>
                <w:shd w:val="clear" w:color="auto" w:fill="auto"/>
                <w:tcMar>
                  <w:top w:w="100" w:type="dxa"/>
                  <w:left w:w="100" w:type="dxa"/>
                  <w:bottom w:w="100" w:type="dxa"/>
                  <w:right w:w="100" w:type="dxa"/>
                </w:tcMar>
              </w:tcPr>
            </w:tcPrChange>
          </w:tcPr>
          <w:p w:rsidR="007813F4" w:rsidRDefault="009511AE" w14:paraId="00000290" w14:textId="77777777">
            <w:pPr>
              <w:widowControl w:val="0"/>
              <w:spacing w:line="240" w:lineRule="auto"/>
              <w:ind w:left="127"/>
              <w:rPr>
                <w:sz w:val="15"/>
                <w:szCs w:val="15"/>
              </w:rPr>
            </w:pPr>
            <w:r>
              <w:rPr>
                <w:sz w:val="15"/>
                <w:szCs w:val="15"/>
              </w:rPr>
              <w:t>General Household Surveys, Statistics South Africa</w:t>
            </w:r>
          </w:p>
          <w:p w:rsidR="007813F4" w:rsidRDefault="00036D26" w14:paraId="00000291" w14:textId="77777777">
            <w:pPr>
              <w:widowControl w:val="0"/>
              <w:spacing w:line="240" w:lineRule="auto"/>
              <w:ind w:left="127"/>
              <w:rPr>
                <w:sz w:val="15"/>
                <w:szCs w:val="15"/>
              </w:rPr>
            </w:pPr>
            <w:r>
              <w:fldChar w:fldCharType="begin"/>
            </w:r>
            <w:r>
              <w:instrText xml:space="preserve">HYPERLINK </w:instrText>
            </w:r>
            <w:r>
              <w:instrText>"https://www.datafirst.uct.ac.za/dataportal/index.php/catalog/StatsSA/about" \h</w:instrText>
            </w:r>
            <w:r>
              <w:fldChar w:fldCharType="separate"/>
            </w:r>
            <w:r w:rsidR="009511AE">
              <w:rPr>
                <w:color w:val="1155CC"/>
                <w:sz w:val="15"/>
                <w:szCs w:val="15"/>
                <w:u w:val="single"/>
              </w:rPr>
              <w:t>https://www.datafirst.uct.ac.za/dataportal/index.php/catalog/StatsSA/about</w:t>
            </w:r>
            <w:r>
              <w:rPr>
                <w:color w:val="1155CC"/>
                <w:sz w:val="15"/>
                <w:szCs w:val="15"/>
                <w:u w:val="single"/>
              </w:rPr>
              <w:fldChar w:fldCharType="end"/>
            </w:r>
          </w:p>
          <w:p w:rsidR="007813F4" w:rsidRDefault="007813F4" w14:paraId="00000292" w14:textId="77777777">
            <w:pPr>
              <w:widowControl w:val="0"/>
              <w:spacing w:line="240" w:lineRule="auto"/>
              <w:ind w:left="127"/>
              <w:rPr>
                <w:sz w:val="15"/>
                <w:szCs w:val="15"/>
              </w:rPr>
            </w:pPr>
          </w:p>
        </w:tc>
        <w:tc>
          <w:tcPr>
            <w:tcW w:w="1391" w:type="pct"/>
            <w:shd w:val="clear" w:color="auto" w:fill="auto"/>
            <w:tcMar>
              <w:top w:w="100" w:type="dxa"/>
              <w:left w:w="100" w:type="dxa"/>
              <w:bottom w:w="100" w:type="dxa"/>
              <w:right w:w="100" w:type="dxa"/>
            </w:tcMar>
            <w:tcPrChange w:author="Craig Parker" w:date="2024-07-08T12:04:00Z" w:id="1671">
              <w:tcPr>
                <w:tcW w:w="1555" w:type="pct"/>
                <w:shd w:val="clear" w:color="auto" w:fill="auto"/>
                <w:tcMar>
                  <w:top w:w="100" w:type="dxa"/>
                  <w:left w:w="100" w:type="dxa"/>
                  <w:bottom w:w="100" w:type="dxa"/>
                  <w:right w:w="100" w:type="dxa"/>
                </w:tcMar>
              </w:tcPr>
            </w:tcPrChange>
          </w:tcPr>
          <w:p w:rsidR="007813F4" w:rsidRDefault="009511AE" w14:paraId="00000293" w14:textId="77777777">
            <w:pPr>
              <w:widowControl w:val="0"/>
              <w:spacing w:line="232" w:lineRule="auto"/>
              <w:ind w:left="115" w:right="117" w:firstLine="9"/>
              <w:rPr>
                <w:sz w:val="15"/>
                <w:szCs w:val="15"/>
              </w:rPr>
            </w:pPr>
            <w:r>
              <w:rPr>
                <w:sz w:val="15"/>
                <w:szCs w:val="15"/>
              </w:rPr>
              <w:t>Annual household Survey</w:t>
            </w:r>
          </w:p>
        </w:tc>
        <w:tc>
          <w:tcPr>
            <w:tcW w:w="378" w:type="pct"/>
            <w:shd w:val="clear" w:color="auto" w:fill="auto"/>
            <w:tcMar>
              <w:top w:w="100" w:type="dxa"/>
              <w:left w:w="100" w:type="dxa"/>
              <w:bottom w:w="100" w:type="dxa"/>
              <w:right w:w="100" w:type="dxa"/>
            </w:tcMar>
            <w:tcPrChange w:author="Craig Parker" w:date="2024-07-08T12:04:00Z" w:id="1672">
              <w:tcPr>
                <w:tcW w:w="378" w:type="pct"/>
                <w:shd w:val="clear" w:color="auto" w:fill="auto"/>
                <w:tcMar>
                  <w:top w:w="100" w:type="dxa"/>
                  <w:left w:w="100" w:type="dxa"/>
                  <w:bottom w:w="100" w:type="dxa"/>
                  <w:right w:w="100" w:type="dxa"/>
                </w:tcMar>
              </w:tcPr>
            </w:tcPrChange>
          </w:tcPr>
          <w:p w:rsidR="007813F4" w:rsidRDefault="009511AE" w14:paraId="00000294" w14:textId="77777777">
            <w:pPr>
              <w:widowControl w:val="0"/>
              <w:spacing w:line="240" w:lineRule="auto"/>
              <w:ind w:left="127"/>
              <w:rPr>
                <w:sz w:val="15"/>
                <w:szCs w:val="15"/>
              </w:rPr>
            </w:pPr>
            <w:r>
              <w:rPr>
                <w:sz w:val="15"/>
                <w:szCs w:val="15"/>
              </w:rPr>
              <w:t>UCT</w:t>
            </w:r>
          </w:p>
        </w:tc>
        <w:tc>
          <w:tcPr>
            <w:tcW w:w="633" w:type="pct"/>
            <w:shd w:val="clear" w:color="auto" w:fill="auto"/>
            <w:tcMar>
              <w:top w:w="100" w:type="dxa"/>
              <w:left w:w="100" w:type="dxa"/>
              <w:bottom w:w="100" w:type="dxa"/>
              <w:right w:w="100" w:type="dxa"/>
            </w:tcMar>
            <w:tcPrChange w:author="Craig Parker" w:date="2024-07-08T12:04:00Z" w:id="1673">
              <w:tcPr>
                <w:tcW w:w="633" w:type="pct"/>
                <w:shd w:val="clear" w:color="auto" w:fill="auto"/>
                <w:tcMar>
                  <w:top w:w="100" w:type="dxa"/>
                  <w:left w:w="100" w:type="dxa"/>
                  <w:bottom w:w="100" w:type="dxa"/>
                  <w:right w:w="100" w:type="dxa"/>
                </w:tcMar>
              </w:tcPr>
            </w:tcPrChange>
          </w:tcPr>
          <w:p w:rsidR="007813F4" w:rsidRDefault="009511AE" w14:paraId="00000295" w14:textId="77777777">
            <w:pPr>
              <w:widowControl w:val="0"/>
              <w:spacing w:line="230" w:lineRule="auto"/>
              <w:ind w:left="116" w:right="307" w:firstLine="6"/>
              <w:rPr>
                <w:sz w:val="15"/>
                <w:szCs w:val="15"/>
              </w:rPr>
            </w:pPr>
            <w:r>
              <w:rPr>
                <w:sz w:val="15"/>
                <w:szCs w:val="15"/>
              </w:rPr>
              <w:t xml:space="preserve">living circumstances of South African households: education, health, social development, housing, acces to services and facilities, food security and agriculture. </w:t>
            </w:r>
          </w:p>
        </w:tc>
        <w:tc>
          <w:tcPr>
            <w:tcW w:w="486" w:type="pct"/>
            <w:shd w:val="clear" w:color="auto" w:fill="auto"/>
            <w:tcMar>
              <w:top w:w="100" w:type="dxa"/>
              <w:left w:w="100" w:type="dxa"/>
              <w:bottom w:w="100" w:type="dxa"/>
              <w:right w:w="100" w:type="dxa"/>
            </w:tcMar>
            <w:tcPrChange w:author="Craig Parker" w:date="2024-07-08T12:04:00Z" w:id="1674">
              <w:tcPr>
                <w:tcW w:w="486" w:type="pct"/>
                <w:gridSpan w:val="2"/>
                <w:shd w:val="clear" w:color="auto" w:fill="auto"/>
                <w:tcMar>
                  <w:top w:w="100" w:type="dxa"/>
                  <w:left w:w="100" w:type="dxa"/>
                  <w:bottom w:w="100" w:type="dxa"/>
                  <w:right w:w="100" w:type="dxa"/>
                </w:tcMar>
              </w:tcPr>
            </w:tcPrChange>
          </w:tcPr>
          <w:p w:rsidR="007813F4" w:rsidRDefault="009511AE" w14:paraId="00000296" w14:textId="77777777">
            <w:pPr>
              <w:widowControl w:val="0"/>
              <w:spacing w:line="240" w:lineRule="auto"/>
              <w:ind w:left="122"/>
              <w:rPr>
                <w:sz w:val="15"/>
                <w:szCs w:val="15"/>
              </w:rPr>
            </w:pPr>
            <w:r>
              <w:rPr>
                <w:sz w:val="15"/>
                <w:szCs w:val="15"/>
              </w:rPr>
              <w:t>Sample survey data, uits are households and individuals</w:t>
            </w:r>
          </w:p>
        </w:tc>
        <w:tc>
          <w:tcPr>
            <w:tcW w:w="583" w:type="pct"/>
            <w:shd w:val="clear" w:color="auto" w:fill="auto"/>
            <w:tcMar>
              <w:top w:w="100" w:type="dxa"/>
              <w:left w:w="100" w:type="dxa"/>
              <w:bottom w:w="100" w:type="dxa"/>
              <w:right w:w="100" w:type="dxa"/>
            </w:tcMar>
            <w:tcPrChange w:author="Craig Parker" w:date="2024-07-08T12:04:00Z" w:id="1675">
              <w:tcPr>
                <w:tcW w:w="583" w:type="pct"/>
                <w:shd w:val="clear" w:color="auto" w:fill="auto"/>
                <w:tcMar>
                  <w:top w:w="100" w:type="dxa"/>
                  <w:left w:w="100" w:type="dxa"/>
                  <w:bottom w:w="100" w:type="dxa"/>
                  <w:right w:w="100" w:type="dxa"/>
                </w:tcMar>
              </w:tcPr>
            </w:tcPrChange>
          </w:tcPr>
          <w:p w:rsidR="007813F4" w:rsidRDefault="009511AE" w14:paraId="00000297" w14:textId="77777777">
            <w:pPr>
              <w:widowControl w:val="0"/>
              <w:spacing w:line="232" w:lineRule="auto"/>
              <w:ind w:left="115" w:right="117" w:firstLine="9"/>
              <w:rPr>
                <w:sz w:val="15"/>
                <w:szCs w:val="15"/>
              </w:rPr>
            </w:pPr>
            <w:r>
              <w:rPr>
                <w:sz w:val="15"/>
                <w:szCs w:val="15"/>
              </w:rPr>
              <w:t xml:space="preserve">Research Project 2: provides information on socio-economic circumstances of residents within the Gauteng City-Region. </w:t>
            </w:r>
          </w:p>
          <w:p w:rsidR="007813F4" w:rsidRDefault="007813F4" w14:paraId="00000298" w14:textId="77777777">
            <w:pPr>
              <w:widowControl w:val="0"/>
              <w:spacing w:line="233" w:lineRule="auto"/>
              <w:ind w:left="118" w:right="233" w:firstLine="7"/>
              <w:jc w:val="both"/>
              <w:rPr>
                <w:sz w:val="15"/>
                <w:szCs w:val="15"/>
              </w:rPr>
            </w:pPr>
          </w:p>
        </w:tc>
      </w:tr>
      <w:tr w:rsidR="003C65B3" w:rsidTr="00E42E0C" w14:paraId="12A96EBE" w14:textId="77777777">
        <w:trPr>
          <w:trHeight w:val="1296"/>
          <w:trPrChange w:author="Craig Parker" w:date="2024-07-08T12:04:00Z" w:id="1676">
            <w:trPr>
              <w:trHeight w:val="1296"/>
            </w:trPr>
          </w:trPrChange>
        </w:trPr>
        <w:tc>
          <w:tcPr>
            <w:tcW w:w="1530" w:type="pct"/>
            <w:shd w:val="clear" w:color="auto" w:fill="auto"/>
            <w:tcMar>
              <w:top w:w="100" w:type="dxa"/>
              <w:left w:w="100" w:type="dxa"/>
              <w:bottom w:w="100" w:type="dxa"/>
              <w:right w:w="100" w:type="dxa"/>
            </w:tcMar>
            <w:tcPrChange w:author="Craig Parker" w:date="2024-07-08T12:04:00Z" w:id="1677">
              <w:tcPr>
                <w:tcW w:w="1366" w:type="pct"/>
                <w:shd w:val="clear" w:color="auto" w:fill="auto"/>
                <w:tcMar>
                  <w:top w:w="100" w:type="dxa"/>
                  <w:left w:w="100" w:type="dxa"/>
                  <w:bottom w:w="100" w:type="dxa"/>
                  <w:right w:w="100" w:type="dxa"/>
                </w:tcMar>
              </w:tcPr>
            </w:tcPrChange>
          </w:tcPr>
          <w:p w:rsidR="007813F4" w:rsidRDefault="009511AE" w14:paraId="00000299" w14:textId="77777777">
            <w:pPr>
              <w:widowControl w:val="0"/>
              <w:spacing w:line="240" w:lineRule="auto"/>
              <w:ind w:left="127"/>
              <w:rPr>
                <w:sz w:val="15"/>
                <w:szCs w:val="15"/>
              </w:rPr>
            </w:pPr>
            <w:r>
              <w:rPr>
                <w:sz w:val="15"/>
                <w:szCs w:val="15"/>
              </w:rPr>
              <w:t>Quality of Life Surveys, Gauteng City-Region Observatory (GCRO)</w:t>
            </w:r>
          </w:p>
          <w:p w:rsidR="007813F4" w:rsidRDefault="00036D26" w14:paraId="0000029A" w14:textId="77777777">
            <w:pPr>
              <w:widowControl w:val="0"/>
              <w:spacing w:line="240" w:lineRule="auto"/>
              <w:ind w:left="127"/>
              <w:rPr>
                <w:sz w:val="15"/>
                <w:szCs w:val="15"/>
              </w:rPr>
            </w:pPr>
            <w:r>
              <w:fldChar w:fldCharType="begin"/>
            </w:r>
            <w:r>
              <w:instrText xml:space="preserve">HYPERLINK </w:instrText>
            </w:r>
            <w:r>
              <w:instrText>"https://www.datafirst.uct.ac.za/dataportal/index.php/catalog/GCRO/about" \h</w:instrText>
            </w:r>
            <w:r>
              <w:fldChar w:fldCharType="separate"/>
            </w:r>
            <w:r w:rsidR="009511AE">
              <w:rPr>
                <w:color w:val="1155CC"/>
                <w:sz w:val="15"/>
                <w:szCs w:val="15"/>
                <w:u w:val="single"/>
              </w:rPr>
              <w:t>https://www.datafirst.uct.ac.za/dataportal/index.php/catalog/GCRO/about</w:t>
            </w:r>
            <w:r>
              <w:rPr>
                <w:color w:val="1155CC"/>
                <w:sz w:val="15"/>
                <w:szCs w:val="15"/>
                <w:u w:val="single"/>
              </w:rPr>
              <w:fldChar w:fldCharType="end"/>
            </w:r>
          </w:p>
          <w:p w:rsidR="007813F4" w:rsidRDefault="007813F4" w14:paraId="0000029B" w14:textId="77777777">
            <w:pPr>
              <w:widowControl w:val="0"/>
              <w:spacing w:line="240" w:lineRule="auto"/>
              <w:ind w:left="127"/>
              <w:rPr>
                <w:sz w:val="15"/>
                <w:szCs w:val="15"/>
              </w:rPr>
            </w:pPr>
          </w:p>
        </w:tc>
        <w:tc>
          <w:tcPr>
            <w:tcW w:w="1391" w:type="pct"/>
            <w:shd w:val="clear" w:color="auto" w:fill="auto"/>
            <w:tcMar>
              <w:top w:w="100" w:type="dxa"/>
              <w:left w:w="100" w:type="dxa"/>
              <w:bottom w:w="100" w:type="dxa"/>
              <w:right w:w="100" w:type="dxa"/>
            </w:tcMar>
            <w:tcPrChange w:author="Craig Parker" w:date="2024-07-08T12:04:00Z" w:id="1678">
              <w:tcPr>
                <w:tcW w:w="1555" w:type="pct"/>
                <w:shd w:val="clear" w:color="auto" w:fill="auto"/>
                <w:tcMar>
                  <w:top w:w="100" w:type="dxa"/>
                  <w:left w:w="100" w:type="dxa"/>
                  <w:bottom w:w="100" w:type="dxa"/>
                  <w:right w:w="100" w:type="dxa"/>
                </w:tcMar>
              </w:tcPr>
            </w:tcPrChange>
          </w:tcPr>
          <w:p w:rsidR="007813F4" w:rsidRDefault="009511AE" w14:paraId="0000029C" w14:textId="77777777">
            <w:pPr>
              <w:widowControl w:val="0"/>
              <w:spacing w:line="232" w:lineRule="auto"/>
              <w:ind w:left="115" w:right="117" w:firstLine="9"/>
              <w:rPr>
                <w:sz w:val="15"/>
                <w:szCs w:val="15"/>
              </w:rPr>
            </w:pPr>
            <w:r>
              <w:rPr>
                <w:sz w:val="15"/>
                <w:szCs w:val="15"/>
              </w:rPr>
              <w:t>Household Survey</w:t>
            </w:r>
          </w:p>
        </w:tc>
        <w:tc>
          <w:tcPr>
            <w:tcW w:w="378" w:type="pct"/>
            <w:shd w:val="clear" w:color="auto" w:fill="auto"/>
            <w:tcMar>
              <w:top w:w="100" w:type="dxa"/>
              <w:left w:w="100" w:type="dxa"/>
              <w:bottom w:w="100" w:type="dxa"/>
              <w:right w:w="100" w:type="dxa"/>
            </w:tcMar>
            <w:tcPrChange w:author="Craig Parker" w:date="2024-07-08T12:04:00Z" w:id="1679">
              <w:tcPr>
                <w:tcW w:w="378" w:type="pct"/>
                <w:shd w:val="clear" w:color="auto" w:fill="auto"/>
                <w:tcMar>
                  <w:top w:w="100" w:type="dxa"/>
                  <w:left w:w="100" w:type="dxa"/>
                  <w:bottom w:w="100" w:type="dxa"/>
                  <w:right w:w="100" w:type="dxa"/>
                </w:tcMar>
              </w:tcPr>
            </w:tcPrChange>
          </w:tcPr>
          <w:p w:rsidR="007813F4" w:rsidRDefault="009511AE" w14:paraId="0000029D" w14:textId="77777777">
            <w:pPr>
              <w:widowControl w:val="0"/>
              <w:spacing w:line="240" w:lineRule="auto"/>
              <w:ind w:left="127"/>
              <w:rPr>
                <w:sz w:val="15"/>
                <w:szCs w:val="15"/>
              </w:rPr>
            </w:pPr>
            <w:r>
              <w:rPr>
                <w:sz w:val="15"/>
                <w:szCs w:val="15"/>
              </w:rPr>
              <w:t>UCT</w:t>
            </w:r>
          </w:p>
        </w:tc>
        <w:tc>
          <w:tcPr>
            <w:tcW w:w="633" w:type="pct"/>
            <w:shd w:val="clear" w:color="auto" w:fill="auto"/>
            <w:tcMar>
              <w:top w:w="100" w:type="dxa"/>
              <w:left w:w="100" w:type="dxa"/>
              <w:bottom w:w="100" w:type="dxa"/>
              <w:right w:w="100" w:type="dxa"/>
            </w:tcMar>
            <w:tcPrChange w:author="Craig Parker" w:date="2024-07-08T12:04:00Z" w:id="1680">
              <w:tcPr>
                <w:tcW w:w="633" w:type="pct"/>
                <w:shd w:val="clear" w:color="auto" w:fill="auto"/>
                <w:tcMar>
                  <w:top w:w="100" w:type="dxa"/>
                  <w:left w:w="100" w:type="dxa"/>
                  <w:bottom w:w="100" w:type="dxa"/>
                  <w:right w:w="100" w:type="dxa"/>
                </w:tcMar>
              </w:tcPr>
            </w:tcPrChange>
          </w:tcPr>
          <w:p w:rsidR="007813F4" w:rsidRDefault="009511AE" w14:paraId="0000029E" w14:textId="77777777">
            <w:pPr>
              <w:widowControl w:val="0"/>
              <w:spacing w:line="232" w:lineRule="auto"/>
              <w:ind w:left="115" w:right="117" w:firstLine="9"/>
              <w:rPr>
                <w:sz w:val="15"/>
                <w:szCs w:val="15"/>
              </w:rPr>
            </w:pPr>
            <w:r>
              <w:rPr>
                <w:sz w:val="15"/>
                <w:szCs w:val="15"/>
              </w:rPr>
              <w:t>quality of life, socio-economic circumstances, attitudes to service delivery, psycho-social attitudes, value-base and other characteristics of residents of the Gauteng City-Region.</w:t>
            </w:r>
          </w:p>
          <w:p w:rsidR="007813F4" w:rsidRDefault="007813F4" w14:paraId="0000029F" w14:textId="77777777">
            <w:pPr>
              <w:widowControl w:val="0"/>
              <w:spacing w:line="230" w:lineRule="auto"/>
              <w:ind w:left="116" w:right="307" w:firstLine="6"/>
              <w:rPr>
                <w:sz w:val="15"/>
                <w:szCs w:val="15"/>
              </w:rPr>
            </w:pPr>
          </w:p>
        </w:tc>
        <w:tc>
          <w:tcPr>
            <w:tcW w:w="486" w:type="pct"/>
            <w:shd w:val="clear" w:color="auto" w:fill="auto"/>
            <w:tcMar>
              <w:top w:w="100" w:type="dxa"/>
              <w:left w:w="100" w:type="dxa"/>
              <w:bottom w:w="100" w:type="dxa"/>
              <w:right w:w="100" w:type="dxa"/>
            </w:tcMar>
            <w:tcPrChange w:author="Craig Parker" w:date="2024-07-08T12:04:00Z" w:id="1681">
              <w:tcPr>
                <w:tcW w:w="486" w:type="pct"/>
                <w:gridSpan w:val="2"/>
                <w:shd w:val="clear" w:color="auto" w:fill="auto"/>
                <w:tcMar>
                  <w:top w:w="100" w:type="dxa"/>
                  <w:left w:w="100" w:type="dxa"/>
                  <w:bottom w:w="100" w:type="dxa"/>
                  <w:right w:w="100" w:type="dxa"/>
                </w:tcMar>
              </w:tcPr>
            </w:tcPrChange>
          </w:tcPr>
          <w:p w:rsidR="007813F4" w:rsidRDefault="009511AE" w14:paraId="000002A0" w14:textId="77777777">
            <w:pPr>
              <w:widowControl w:val="0"/>
              <w:spacing w:line="240" w:lineRule="auto"/>
              <w:ind w:left="122"/>
              <w:rPr>
                <w:sz w:val="15"/>
                <w:szCs w:val="15"/>
              </w:rPr>
            </w:pPr>
            <w:r>
              <w:rPr>
                <w:sz w:val="15"/>
                <w:szCs w:val="15"/>
              </w:rPr>
              <w:t>Sample survey data, uits are households and individuals</w:t>
            </w:r>
          </w:p>
        </w:tc>
        <w:tc>
          <w:tcPr>
            <w:tcW w:w="583" w:type="pct"/>
            <w:shd w:val="clear" w:color="auto" w:fill="auto"/>
            <w:tcMar>
              <w:top w:w="100" w:type="dxa"/>
              <w:left w:w="100" w:type="dxa"/>
              <w:bottom w:w="100" w:type="dxa"/>
              <w:right w:w="100" w:type="dxa"/>
            </w:tcMar>
            <w:tcPrChange w:author="Craig Parker" w:date="2024-07-08T12:04:00Z" w:id="1682">
              <w:tcPr>
                <w:tcW w:w="583" w:type="pct"/>
                <w:shd w:val="clear" w:color="auto" w:fill="auto"/>
                <w:tcMar>
                  <w:top w:w="100" w:type="dxa"/>
                  <w:left w:w="100" w:type="dxa"/>
                  <w:bottom w:w="100" w:type="dxa"/>
                  <w:right w:w="100" w:type="dxa"/>
                </w:tcMar>
              </w:tcPr>
            </w:tcPrChange>
          </w:tcPr>
          <w:p w:rsidR="007813F4" w:rsidRDefault="009511AE" w14:paraId="000002A1" w14:textId="77777777">
            <w:pPr>
              <w:widowControl w:val="0"/>
              <w:spacing w:line="232" w:lineRule="auto"/>
              <w:ind w:left="115" w:right="117" w:firstLine="9"/>
              <w:rPr>
                <w:sz w:val="15"/>
                <w:szCs w:val="15"/>
              </w:rPr>
            </w:pPr>
            <w:r>
              <w:rPr>
                <w:sz w:val="15"/>
                <w:szCs w:val="15"/>
              </w:rPr>
              <w:t xml:space="preserve">Research Project 2: provides information on socio-economic circumstances and attitudes of residents within the Gauteng City-Region. </w:t>
            </w:r>
          </w:p>
          <w:p w:rsidR="007813F4" w:rsidRDefault="007813F4" w14:paraId="000002A2" w14:textId="77777777">
            <w:pPr>
              <w:widowControl w:val="0"/>
              <w:spacing w:line="233" w:lineRule="auto"/>
              <w:ind w:left="118" w:right="233" w:firstLine="7"/>
              <w:jc w:val="both"/>
              <w:rPr>
                <w:sz w:val="15"/>
                <w:szCs w:val="15"/>
              </w:rPr>
            </w:pPr>
          </w:p>
        </w:tc>
      </w:tr>
      <w:tr w:rsidR="003C65B3" w:rsidTr="00E42E0C" w14:paraId="090A1B9C" w14:textId="77777777">
        <w:trPr>
          <w:trHeight w:val="1300"/>
          <w:trPrChange w:author="Craig Parker" w:date="2024-07-08T12:04:00Z" w:id="1683">
            <w:trPr>
              <w:trHeight w:val="1300"/>
            </w:trPr>
          </w:trPrChange>
        </w:trPr>
        <w:tc>
          <w:tcPr>
            <w:tcW w:w="1530" w:type="pct"/>
            <w:shd w:val="clear" w:color="auto" w:fill="auto"/>
            <w:tcMar>
              <w:top w:w="100" w:type="dxa"/>
              <w:left w:w="100" w:type="dxa"/>
              <w:bottom w:w="100" w:type="dxa"/>
              <w:right w:w="100" w:type="dxa"/>
            </w:tcMar>
            <w:tcPrChange w:author="Craig Parker" w:date="2024-07-08T12:04:00Z" w:id="1684">
              <w:tcPr>
                <w:tcW w:w="1366" w:type="pct"/>
                <w:shd w:val="clear" w:color="auto" w:fill="auto"/>
                <w:tcMar>
                  <w:top w:w="100" w:type="dxa"/>
                  <w:left w:w="100" w:type="dxa"/>
                  <w:bottom w:w="100" w:type="dxa"/>
                  <w:right w:w="100" w:type="dxa"/>
                </w:tcMar>
              </w:tcPr>
            </w:tcPrChange>
          </w:tcPr>
          <w:p w:rsidR="007813F4" w:rsidRDefault="009511AE" w14:paraId="000002A3" w14:textId="77777777">
            <w:pPr>
              <w:widowControl w:val="0"/>
              <w:spacing w:line="233" w:lineRule="auto"/>
              <w:ind w:left="123" w:right="141" w:hanging="1"/>
              <w:rPr>
                <w:sz w:val="15"/>
                <w:szCs w:val="15"/>
              </w:rPr>
            </w:pPr>
            <w:r>
              <w:rPr>
                <w:sz w:val="15"/>
                <w:szCs w:val="15"/>
              </w:rPr>
              <w:t xml:space="preserve">Global population  (SEDAC) - Gridded  Population of the  </w:t>
            </w:r>
          </w:p>
          <w:p w:rsidR="007813F4" w:rsidRDefault="009511AE" w14:paraId="000002A4" w14:textId="77777777">
            <w:pPr>
              <w:widowControl w:val="0"/>
              <w:spacing w:before="2" w:line="240" w:lineRule="auto"/>
              <w:ind w:left="117"/>
              <w:rPr>
                <w:sz w:val="15"/>
                <w:szCs w:val="15"/>
              </w:rPr>
            </w:pPr>
            <w:r>
              <w:rPr>
                <w:sz w:val="15"/>
                <w:szCs w:val="15"/>
              </w:rPr>
              <w:t xml:space="preserve">World (GPW), v4 </w:t>
            </w:r>
          </w:p>
          <w:p w:rsidR="007813F4" w:rsidRDefault="009511AE" w14:paraId="000002A5" w14:textId="77777777">
            <w:pPr>
              <w:widowControl w:val="0"/>
              <w:spacing w:before="2" w:line="230" w:lineRule="auto"/>
              <w:ind w:left="120" w:right="125" w:firstLine="5"/>
              <w:rPr>
                <w:color w:val="0000FF"/>
                <w:sz w:val="15"/>
                <w:szCs w:val="15"/>
              </w:rPr>
            </w:pPr>
            <w:r>
              <w:rPr>
                <w:color w:val="0000FF"/>
                <w:sz w:val="15"/>
                <w:szCs w:val="15"/>
                <w:u w:val="single"/>
              </w:rPr>
              <w:t>https://sedac.ciesin.</w:t>
            </w:r>
            <w:r>
              <w:rPr>
                <w:color w:val="0000FF"/>
                <w:sz w:val="15"/>
                <w:szCs w:val="15"/>
              </w:rPr>
              <w:t xml:space="preserve"> </w:t>
            </w:r>
            <w:r>
              <w:rPr>
                <w:color w:val="0000FF"/>
                <w:sz w:val="15"/>
                <w:szCs w:val="15"/>
                <w:u w:val="single"/>
              </w:rPr>
              <w:t>columbia.edu/data/c</w:t>
            </w:r>
            <w:r>
              <w:rPr>
                <w:color w:val="0000FF"/>
                <w:sz w:val="15"/>
                <w:szCs w:val="15"/>
              </w:rPr>
              <w:t xml:space="preserve"> ollection/gpw-v4</w:t>
            </w:r>
          </w:p>
        </w:tc>
        <w:tc>
          <w:tcPr>
            <w:tcW w:w="1391" w:type="pct"/>
            <w:shd w:val="clear" w:color="auto" w:fill="auto"/>
            <w:tcMar>
              <w:top w:w="100" w:type="dxa"/>
              <w:left w:w="100" w:type="dxa"/>
              <w:bottom w:w="100" w:type="dxa"/>
              <w:right w:w="100" w:type="dxa"/>
            </w:tcMar>
            <w:tcPrChange w:author="Craig Parker" w:date="2024-07-08T12:04:00Z" w:id="1685">
              <w:tcPr>
                <w:tcW w:w="1555" w:type="pct"/>
                <w:shd w:val="clear" w:color="auto" w:fill="auto"/>
                <w:tcMar>
                  <w:top w:w="100" w:type="dxa"/>
                  <w:left w:w="100" w:type="dxa"/>
                  <w:bottom w:w="100" w:type="dxa"/>
                  <w:right w:w="100" w:type="dxa"/>
                </w:tcMar>
              </w:tcPr>
            </w:tcPrChange>
          </w:tcPr>
          <w:p w:rsidR="007813F4" w:rsidRDefault="009511AE" w14:paraId="000002A6" w14:textId="77777777">
            <w:pPr>
              <w:widowControl w:val="0"/>
              <w:spacing w:line="240" w:lineRule="auto"/>
              <w:ind w:left="122"/>
              <w:rPr>
                <w:sz w:val="15"/>
                <w:szCs w:val="15"/>
              </w:rPr>
            </w:pPr>
            <w:r>
              <w:rPr>
                <w:sz w:val="15"/>
                <w:szCs w:val="15"/>
              </w:rPr>
              <w:t xml:space="preserve">Distribution of human  </w:t>
            </w:r>
          </w:p>
          <w:p w:rsidR="007813F4" w:rsidRDefault="009511AE" w14:paraId="000002A7" w14:textId="77777777">
            <w:pPr>
              <w:widowControl w:val="0"/>
              <w:spacing w:before="2" w:line="240" w:lineRule="auto"/>
              <w:ind w:left="120"/>
              <w:rPr>
                <w:sz w:val="15"/>
                <w:szCs w:val="15"/>
              </w:rPr>
            </w:pPr>
            <w:r>
              <w:rPr>
                <w:sz w:val="15"/>
                <w:szCs w:val="15"/>
              </w:rPr>
              <w:t xml:space="preserve">population (counts and  </w:t>
            </w:r>
          </w:p>
          <w:p w:rsidR="007813F4" w:rsidRDefault="009511AE" w14:paraId="000002A8" w14:textId="77777777">
            <w:pPr>
              <w:widowControl w:val="0"/>
              <w:spacing w:line="240" w:lineRule="auto"/>
              <w:ind w:left="115"/>
              <w:rPr>
                <w:sz w:val="15"/>
                <w:szCs w:val="15"/>
              </w:rPr>
            </w:pPr>
            <w:r>
              <w:rPr>
                <w:sz w:val="15"/>
                <w:szCs w:val="15"/>
              </w:rPr>
              <w:t xml:space="preserve">densities) on continuous  </w:t>
            </w:r>
          </w:p>
          <w:p w:rsidR="007813F4" w:rsidRDefault="009511AE" w14:paraId="000002A9" w14:textId="77777777">
            <w:pPr>
              <w:widowControl w:val="0"/>
              <w:spacing w:line="236" w:lineRule="auto"/>
              <w:ind w:left="115" w:right="312"/>
              <w:rPr>
                <w:sz w:val="15"/>
                <w:szCs w:val="15"/>
              </w:rPr>
            </w:pPr>
            <w:r>
              <w:rPr>
                <w:sz w:val="15"/>
                <w:szCs w:val="15"/>
              </w:rPr>
              <w:t xml:space="preserve">global raster surface. Input  data are extrapolated to  </w:t>
            </w:r>
          </w:p>
          <w:p w:rsidR="007813F4" w:rsidRDefault="009511AE" w14:paraId="000002AA" w14:textId="77777777">
            <w:pPr>
              <w:widowControl w:val="0"/>
              <w:spacing w:line="230" w:lineRule="auto"/>
              <w:ind w:left="111" w:right="116" w:firstLine="9"/>
              <w:rPr>
                <w:sz w:val="15"/>
                <w:szCs w:val="15"/>
              </w:rPr>
            </w:pPr>
            <w:r>
              <w:rPr>
                <w:sz w:val="15"/>
                <w:szCs w:val="15"/>
              </w:rPr>
              <w:t>produce population estimates  for 5-year intervals</w:t>
            </w:r>
          </w:p>
        </w:tc>
        <w:tc>
          <w:tcPr>
            <w:tcW w:w="378" w:type="pct"/>
            <w:shd w:val="clear" w:color="auto" w:fill="auto"/>
            <w:tcMar>
              <w:top w:w="100" w:type="dxa"/>
              <w:left w:w="100" w:type="dxa"/>
              <w:bottom w:w="100" w:type="dxa"/>
              <w:right w:w="100" w:type="dxa"/>
            </w:tcMar>
            <w:tcPrChange w:author="Craig Parker" w:date="2024-07-08T12:04:00Z" w:id="1686">
              <w:tcPr>
                <w:tcW w:w="378" w:type="pct"/>
                <w:shd w:val="clear" w:color="auto" w:fill="auto"/>
                <w:tcMar>
                  <w:top w:w="100" w:type="dxa"/>
                  <w:left w:w="100" w:type="dxa"/>
                  <w:bottom w:w="100" w:type="dxa"/>
                  <w:right w:w="100" w:type="dxa"/>
                </w:tcMar>
              </w:tcPr>
            </w:tcPrChange>
          </w:tcPr>
          <w:p w:rsidR="007813F4" w:rsidRDefault="009511AE" w14:paraId="000002AB" w14:textId="77777777">
            <w:pPr>
              <w:widowControl w:val="0"/>
              <w:spacing w:line="240" w:lineRule="auto"/>
              <w:ind w:left="127"/>
              <w:rPr>
                <w:sz w:val="15"/>
                <w:szCs w:val="15"/>
              </w:rPr>
            </w:pPr>
            <w:r>
              <w:rPr>
                <w:sz w:val="15"/>
                <w:szCs w:val="15"/>
              </w:rPr>
              <w:t>PAIRS</w:t>
            </w:r>
          </w:p>
        </w:tc>
        <w:tc>
          <w:tcPr>
            <w:tcW w:w="633" w:type="pct"/>
            <w:shd w:val="clear" w:color="auto" w:fill="auto"/>
            <w:tcMar>
              <w:top w:w="100" w:type="dxa"/>
              <w:left w:w="100" w:type="dxa"/>
              <w:bottom w:w="100" w:type="dxa"/>
              <w:right w:w="100" w:type="dxa"/>
            </w:tcMar>
            <w:tcPrChange w:author="Craig Parker" w:date="2024-07-08T12:04:00Z" w:id="1687">
              <w:tcPr>
                <w:tcW w:w="633" w:type="pct"/>
                <w:shd w:val="clear" w:color="auto" w:fill="auto"/>
                <w:tcMar>
                  <w:top w:w="100" w:type="dxa"/>
                  <w:left w:w="100" w:type="dxa"/>
                  <w:bottom w:w="100" w:type="dxa"/>
                  <w:right w:w="100" w:type="dxa"/>
                </w:tcMar>
              </w:tcPr>
            </w:tcPrChange>
          </w:tcPr>
          <w:p w:rsidR="007813F4" w:rsidRDefault="009511AE" w14:paraId="000002AC" w14:textId="77777777">
            <w:pPr>
              <w:widowControl w:val="0"/>
              <w:spacing w:line="230" w:lineRule="auto"/>
              <w:ind w:left="116" w:right="307" w:firstLine="6"/>
              <w:rPr>
                <w:sz w:val="15"/>
                <w:szCs w:val="15"/>
              </w:rPr>
            </w:pPr>
            <w:r>
              <w:rPr>
                <w:sz w:val="15"/>
                <w:szCs w:val="15"/>
              </w:rPr>
              <w:t>Population counts and density  estimates</w:t>
            </w:r>
          </w:p>
        </w:tc>
        <w:tc>
          <w:tcPr>
            <w:tcW w:w="486" w:type="pct"/>
            <w:shd w:val="clear" w:color="auto" w:fill="auto"/>
            <w:tcMar>
              <w:top w:w="100" w:type="dxa"/>
              <w:left w:w="100" w:type="dxa"/>
              <w:bottom w:w="100" w:type="dxa"/>
              <w:right w:w="100" w:type="dxa"/>
            </w:tcMar>
            <w:tcPrChange w:author="Craig Parker" w:date="2024-07-08T12:04:00Z" w:id="1688">
              <w:tcPr>
                <w:tcW w:w="486" w:type="pct"/>
                <w:gridSpan w:val="2"/>
                <w:shd w:val="clear" w:color="auto" w:fill="auto"/>
                <w:tcMar>
                  <w:top w:w="100" w:type="dxa"/>
                  <w:left w:w="100" w:type="dxa"/>
                  <w:bottom w:w="100" w:type="dxa"/>
                  <w:right w:w="100" w:type="dxa"/>
                </w:tcMar>
              </w:tcPr>
            </w:tcPrChange>
          </w:tcPr>
          <w:p w:rsidR="007813F4" w:rsidRDefault="009511AE" w14:paraId="000002AD" w14:textId="77777777">
            <w:pPr>
              <w:widowControl w:val="0"/>
              <w:spacing w:line="240" w:lineRule="auto"/>
              <w:ind w:left="122"/>
              <w:rPr>
                <w:sz w:val="15"/>
                <w:szCs w:val="15"/>
              </w:rPr>
            </w:pPr>
            <w:r>
              <w:rPr>
                <w:sz w:val="15"/>
                <w:szCs w:val="15"/>
              </w:rPr>
              <w:t xml:space="preserve">Spatial: Global  </w:t>
            </w:r>
          </w:p>
          <w:p w:rsidR="007813F4" w:rsidRDefault="009511AE" w14:paraId="000002AE" w14:textId="77777777">
            <w:pPr>
              <w:widowControl w:val="0"/>
              <w:spacing w:before="2" w:line="240" w:lineRule="auto"/>
              <w:ind w:left="121"/>
              <w:rPr>
                <w:sz w:val="15"/>
                <w:szCs w:val="15"/>
              </w:rPr>
            </w:pPr>
            <w:r>
              <w:rPr>
                <w:sz w:val="15"/>
                <w:szCs w:val="15"/>
              </w:rPr>
              <w:t xml:space="preserve">coverage, 1km  </w:t>
            </w:r>
          </w:p>
          <w:p w:rsidR="007813F4" w:rsidRDefault="009511AE" w14:paraId="000002AF" w14:textId="77777777">
            <w:pPr>
              <w:widowControl w:val="0"/>
              <w:spacing w:line="240" w:lineRule="auto"/>
              <w:ind w:left="120"/>
              <w:rPr>
                <w:sz w:val="15"/>
                <w:szCs w:val="15"/>
              </w:rPr>
            </w:pPr>
            <w:r>
              <w:rPr>
                <w:sz w:val="15"/>
                <w:szCs w:val="15"/>
              </w:rPr>
              <w:t xml:space="preserve">grid res </w:t>
            </w:r>
          </w:p>
          <w:p w:rsidR="007813F4" w:rsidRDefault="009511AE" w14:paraId="000002B0" w14:textId="77777777">
            <w:pPr>
              <w:widowControl w:val="0"/>
              <w:spacing w:line="240" w:lineRule="auto"/>
              <w:ind w:left="118"/>
              <w:rPr>
                <w:sz w:val="15"/>
                <w:szCs w:val="15"/>
              </w:rPr>
            </w:pPr>
            <w:r>
              <w:rPr>
                <w:sz w:val="15"/>
                <w:szCs w:val="15"/>
              </w:rPr>
              <w:t xml:space="preserve">Temporal: 5- </w:t>
            </w:r>
          </w:p>
          <w:p w:rsidR="007813F4" w:rsidRDefault="009511AE" w14:paraId="000002B1" w14:textId="77777777">
            <w:pPr>
              <w:widowControl w:val="0"/>
              <w:spacing w:before="2" w:line="240" w:lineRule="auto"/>
              <w:ind w:left="117"/>
              <w:rPr>
                <w:sz w:val="15"/>
                <w:szCs w:val="15"/>
              </w:rPr>
            </w:pPr>
            <w:r>
              <w:rPr>
                <w:sz w:val="15"/>
                <w:szCs w:val="15"/>
              </w:rPr>
              <w:t xml:space="preserve">yearly; coverage </w:t>
            </w:r>
          </w:p>
          <w:p w:rsidR="007813F4" w:rsidRDefault="009511AE" w14:paraId="000002B2" w14:textId="77777777">
            <w:pPr>
              <w:widowControl w:val="0"/>
              <w:spacing w:line="230" w:lineRule="auto"/>
              <w:ind w:left="119" w:right="200" w:hanging="2"/>
              <w:rPr>
                <w:sz w:val="15"/>
                <w:szCs w:val="15"/>
              </w:rPr>
            </w:pPr>
            <w:r>
              <w:rPr>
                <w:sz w:val="15"/>
                <w:szCs w:val="15"/>
              </w:rPr>
              <w:t xml:space="preserve">from Jan 2000 to  Jan 2020 </w:t>
            </w:r>
          </w:p>
        </w:tc>
        <w:tc>
          <w:tcPr>
            <w:tcW w:w="583" w:type="pct"/>
            <w:shd w:val="clear" w:color="auto" w:fill="auto"/>
            <w:tcMar>
              <w:top w:w="100" w:type="dxa"/>
              <w:left w:w="100" w:type="dxa"/>
              <w:bottom w:w="100" w:type="dxa"/>
              <w:right w:w="100" w:type="dxa"/>
            </w:tcMar>
            <w:tcPrChange w:author="Craig Parker" w:date="2024-07-08T12:04:00Z" w:id="1689">
              <w:tcPr>
                <w:tcW w:w="583" w:type="pct"/>
                <w:shd w:val="clear" w:color="auto" w:fill="auto"/>
                <w:tcMar>
                  <w:top w:w="100" w:type="dxa"/>
                  <w:left w:w="100" w:type="dxa"/>
                  <w:bottom w:w="100" w:type="dxa"/>
                  <w:right w:w="100" w:type="dxa"/>
                </w:tcMar>
              </w:tcPr>
            </w:tcPrChange>
          </w:tcPr>
          <w:p w:rsidR="007813F4" w:rsidRDefault="009511AE" w14:paraId="000002B3" w14:textId="77777777">
            <w:pPr>
              <w:widowControl w:val="0"/>
              <w:spacing w:line="240" w:lineRule="auto"/>
              <w:ind w:left="115"/>
              <w:rPr>
                <w:sz w:val="15"/>
                <w:szCs w:val="15"/>
              </w:rPr>
            </w:pPr>
            <w:r>
              <w:rPr>
                <w:sz w:val="15"/>
                <w:szCs w:val="15"/>
              </w:rPr>
              <w:t xml:space="preserve">Accounting for the  </w:t>
            </w:r>
          </w:p>
          <w:p w:rsidR="007813F4" w:rsidRDefault="009511AE" w14:paraId="000002B4" w14:textId="77777777">
            <w:pPr>
              <w:widowControl w:val="0"/>
              <w:spacing w:before="2" w:line="240" w:lineRule="auto"/>
              <w:ind w:left="125"/>
              <w:rPr>
                <w:sz w:val="15"/>
                <w:szCs w:val="15"/>
              </w:rPr>
            </w:pPr>
            <w:r>
              <w:rPr>
                <w:sz w:val="15"/>
                <w:szCs w:val="15"/>
              </w:rPr>
              <w:t xml:space="preserve">population exposed </w:t>
            </w:r>
          </w:p>
        </w:tc>
      </w:tr>
      <w:tr w:rsidR="003C65B3" w:rsidTr="00E42E0C" w14:paraId="63D1E611" w14:textId="77777777">
        <w:trPr>
          <w:trHeight w:val="561"/>
          <w:trPrChange w:author="Craig Parker" w:date="2024-07-08T12:04:00Z" w:id="1690">
            <w:trPr>
              <w:trHeight w:val="561"/>
            </w:trPr>
          </w:trPrChange>
        </w:trPr>
        <w:tc>
          <w:tcPr>
            <w:tcW w:w="1530" w:type="pct"/>
            <w:shd w:val="clear" w:color="auto" w:fill="auto"/>
            <w:tcMar>
              <w:top w:w="100" w:type="dxa"/>
              <w:left w:w="100" w:type="dxa"/>
              <w:bottom w:w="100" w:type="dxa"/>
              <w:right w:w="100" w:type="dxa"/>
            </w:tcMar>
            <w:tcPrChange w:author="Craig Parker" w:date="2024-07-08T12:04:00Z" w:id="1691">
              <w:tcPr>
                <w:tcW w:w="1366" w:type="pct"/>
                <w:shd w:val="clear" w:color="auto" w:fill="auto"/>
                <w:tcMar>
                  <w:top w:w="100" w:type="dxa"/>
                  <w:left w:w="100" w:type="dxa"/>
                  <w:bottom w:w="100" w:type="dxa"/>
                  <w:right w:w="100" w:type="dxa"/>
                </w:tcMar>
              </w:tcPr>
            </w:tcPrChange>
          </w:tcPr>
          <w:p w:rsidR="007813F4" w:rsidRDefault="009511AE" w14:paraId="000002B5" w14:textId="77777777">
            <w:pPr>
              <w:widowControl w:val="0"/>
              <w:spacing w:line="240" w:lineRule="auto"/>
              <w:ind w:left="127"/>
              <w:rPr>
                <w:sz w:val="15"/>
                <w:szCs w:val="15"/>
              </w:rPr>
            </w:pPr>
            <w:r>
              <w:rPr>
                <w:sz w:val="15"/>
                <w:szCs w:val="15"/>
              </w:rPr>
              <w:t xml:space="preserve">News coverage  </w:t>
            </w:r>
          </w:p>
          <w:p w:rsidR="007813F4" w:rsidRDefault="009511AE" w14:paraId="000002B6" w14:textId="77777777">
            <w:pPr>
              <w:widowControl w:val="0"/>
              <w:spacing w:line="236" w:lineRule="auto"/>
              <w:ind w:left="120" w:right="139" w:firstLine="4"/>
              <w:rPr>
                <w:sz w:val="15"/>
                <w:szCs w:val="15"/>
              </w:rPr>
            </w:pPr>
            <w:r>
              <w:rPr>
                <w:sz w:val="15"/>
                <w:szCs w:val="15"/>
              </w:rPr>
              <w:t>(</w:t>
            </w:r>
            <w:r>
              <w:rPr>
                <w:color w:val="0000FF"/>
                <w:sz w:val="15"/>
                <w:szCs w:val="15"/>
                <w:u w:val="single"/>
              </w:rPr>
              <w:t>https://www.gdeltpr</w:t>
            </w:r>
            <w:r>
              <w:rPr>
                <w:color w:val="0000FF"/>
                <w:sz w:val="15"/>
                <w:szCs w:val="15"/>
              </w:rPr>
              <w:t xml:space="preserve"> oject.org/</w:t>
            </w:r>
            <w:r>
              <w:rPr>
                <w:sz w:val="15"/>
                <w:szCs w:val="15"/>
              </w:rPr>
              <w:t>)</w:t>
            </w:r>
          </w:p>
        </w:tc>
        <w:tc>
          <w:tcPr>
            <w:tcW w:w="1391" w:type="pct"/>
            <w:shd w:val="clear" w:color="auto" w:fill="auto"/>
            <w:tcMar>
              <w:top w:w="100" w:type="dxa"/>
              <w:left w:w="100" w:type="dxa"/>
              <w:bottom w:w="100" w:type="dxa"/>
              <w:right w:w="100" w:type="dxa"/>
            </w:tcMar>
            <w:tcPrChange w:author="Craig Parker" w:date="2024-07-08T12:04:00Z" w:id="1692">
              <w:tcPr>
                <w:tcW w:w="1555" w:type="pct"/>
                <w:shd w:val="clear" w:color="auto" w:fill="auto"/>
                <w:tcMar>
                  <w:top w:w="100" w:type="dxa"/>
                  <w:left w:w="100" w:type="dxa"/>
                  <w:bottom w:w="100" w:type="dxa"/>
                  <w:right w:w="100" w:type="dxa"/>
                </w:tcMar>
              </w:tcPr>
            </w:tcPrChange>
          </w:tcPr>
          <w:p w:rsidR="007813F4" w:rsidRDefault="009511AE" w14:paraId="000002B7" w14:textId="77777777">
            <w:pPr>
              <w:widowControl w:val="0"/>
              <w:spacing w:line="240" w:lineRule="auto"/>
              <w:ind w:left="118"/>
              <w:rPr>
                <w:sz w:val="15"/>
                <w:szCs w:val="15"/>
              </w:rPr>
            </w:pPr>
            <w:r>
              <w:rPr>
                <w:sz w:val="15"/>
                <w:szCs w:val="15"/>
              </w:rPr>
              <w:t xml:space="preserve">GDELT; Portion of news  </w:t>
            </w:r>
          </w:p>
          <w:p w:rsidR="007813F4" w:rsidRDefault="009511AE" w14:paraId="000002B8" w14:textId="77777777">
            <w:pPr>
              <w:widowControl w:val="0"/>
              <w:spacing w:line="236" w:lineRule="auto"/>
              <w:ind w:left="116" w:right="152"/>
              <w:rPr>
                <w:sz w:val="15"/>
                <w:szCs w:val="15"/>
              </w:rPr>
            </w:pPr>
            <w:r>
              <w:rPr>
                <w:sz w:val="15"/>
                <w:szCs w:val="15"/>
              </w:rPr>
              <w:t xml:space="preserve">coverage about specific area  and time related to Covid-19. </w:t>
            </w:r>
          </w:p>
        </w:tc>
        <w:tc>
          <w:tcPr>
            <w:tcW w:w="378" w:type="pct"/>
            <w:shd w:val="clear" w:color="auto" w:fill="auto"/>
            <w:tcMar>
              <w:top w:w="100" w:type="dxa"/>
              <w:left w:w="100" w:type="dxa"/>
              <w:bottom w:w="100" w:type="dxa"/>
              <w:right w:w="100" w:type="dxa"/>
            </w:tcMar>
            <w:tcPrChange w:author="Craig Parker" w:date="2024-07-08T12:04:00Z" w:id="1693">
              <w:tcPr>
                <w:tcW w:w="378" w:type="pct"/>
                <w:shd w:val="clear" w:color="auto" w:fill="auto"/>
                <w:tcMar>
                  <w:top w:w="100" w:type="dxa"/>
                  <w:left w:w="100" w:type="dxa"/>
                  <w:bottom w:w="100" w:type="dxa"/>
                  <w:right w:w="100" w:type="dxa"/>
                </w:tcMar>
              </w:tcPr>
            </w:tcPrChange>
          </w:tcPr>
          <w:p w:rsidR="007813F4" w:rsidRDefault="009511AE" w14:paraId="000002B9" w14:textId="77777777">
            <w:pPr>
              <w:widowControl w:val="0"/>
              <w:spacing w:line="240" w:lineRule="auto"/>
              <w:ind w:left="127"/>
              <w:rPr>
                <w:sz w:val="15"/>
                <w:szCs w:val="15"/>
              </w:rPr>
            </w:pPr>
            <w:r>
              <w:rPr>
                <w:sz w:val="15"/>
                <w:szCs w:val="15"/>
              </w:rPr>
              <w:t xml:space="preserve">PAIRS </w:t>
            </w:r>
          </w:p>
        </w:tc>
        <w:tc>
          <w:tcPr>
            <w:tcW w:w="633" w:type="pct"/>
            <w:shd w:val="clear" w:color="auto" w:fill="auto"/>
            <w:tcMar>
              <w:top w:w="100" w:type="dxa"/>
              <w:left w:w="100" w:type="dxa"/>
              <w:bottom w:w="100" w:type="dxa"/>
              <w:right w:w="100" w:type="dxa"/>
            </w:tcMar>
            <w:tcPrChange w:author="Craig Parker" w:date="2024-07-08T12:04:00Z" w:id="1694">
              <w:tcPr>
                <w:tcW w:w="633" w:type="pct"/>
                <w:shd w:val="clear" w:color="auto" w:fill="auto"/>
                <w:tcMar>
                  <w:top w:w="100" w:type="dxa"/>
                  <w:left w:w="100" w:type="dxa"/>
                  <w:bottom w:w="100" w:type="dxa"/>
                  <w:right w:w="100" w:type="dxa"/>
                </w:tcMar>
              </w:tcPr>
            </w:tcPrChange>
          </w:tcPr>
          <w:p w:rsidR="007813F4" w:rsidRDefault="009511AE" w14:paraId="000002BA" w14:textId="77777777">
            <w:pPr>
              <w:widowControl w:val="0"/>
              <w:spacing w:line="230" w:lineRule="auto"/>
              <w:ind w:left="110" w:right="529" w:firstLine="7"/>
              <w:rPr>
                <w:sz w:val="15"/>
                <w:szCs w:val="15"/>
              </w:rPr>
            </w:pPr>
            <w:r>
              <w:rPr>
                <w:sz w:val="15"/>
                <w:szCs w:val="15"/>
              </w:rPr>
              <w:t>Global events derived from  worldwide news coverage.</w:t>
            </w:r>
          </w:p>
        </w:tc>
        <w:tc>
          <w:tcPr>
            <w:tcW w:w="486" w:type="pct"/>
            <w:shd w:val="clear" w:color="auto" w:fill="auto"/>
            <w:tcMar>
              <w:top w:w="100" w:type="dxa"/>
              <w:left w:w="100" w:type="dxa"/>
              <w:bottom w:w="100" w:type="dxa"/>
              <w:right w:w="100" w:type="dxa"/>
            </w:tcMar>
            <w:tcPrChange w:author="Craig Parker" w:date="2024-07-08T12:04:00Z" w:id="1695">
              <w:tcPr>
                <w:tcW w:w="486" w:type="pct"/>
                <w:gridSpan w:val="2"/>
                <w:shd w:val="clear" w:color="auto" w:fill="auto"/>
                <w:tcMar>
                  <w:top w:w="100" w:type="dxa"/>
                  <w:left w:w="100" w:type="dxa"/>
                  <w:bottom w:w="100" w:type="dxa"/>
                  <w:right w:w="100" w:type="dxa"/>
                </w:tcMar>
              </w:tcPr>
            </w:tcPrChange>
          </w:tcPr>
          <w:p w:rsidR="007813F4" w:rsidRDefault="009511AE" w14:paraId="000002BB" w14:textId="77777777">
            <w:pPr>
              <w:widowControl w:val="0"/>
              <w:spacing w:line="240" w:lineRule="auto"/>
              <w:ind w:left="122"/>
              <w:rPr>
                <w:sz w:val="15"/>
                <w:szCs w:val="15"/>
              </w:rPr>
            </w:pPr>
            <w:r>
              <w:rPr>
                <w:sz w:val="15"/>
                <w:szCs w:val="15"/>
              </w:rPr>
              <w:t xml:space="preserve">Spatial: Global  </w:t>
            </w:r>
          </w:p>
          <w:p w:rsidR="007813F4" w:rsidRDefault="009511AE" w14:paraId="000002BC" w14:textId="77777777">
            <w:pPr>
              <w:widowControl w:val="0"/>
              <w:spacing w:line="240" w:lineRule="auto"/>
              <w:ind w:left="121"/>
              <w:rPr>
                <w:sz w:val="15"/>
                <w:szCs w:val="15"/>
              </w:rPr>
            </w:pPr>
            <w:r>
              <w:rPr>
                <w:sz w:val="15"/>
                <w:szCs w:val="15"/>
              </w:rPr>
              <w:t xml:space="preserve">coverage,  </w:t>
            </w:r>
          </w:p>
          <w:p w:rsidR="007813F4" w:rsidRDefault="009511AE" w14:paraId="000002BD" w14:textId="77777777">
            <w:pPr>
              <w:widowControl w:val="0"/>
              <w:spacing w:before="2" w:line="240" w:lineRule="auto"/>
              <w:jc w:val="center"/>
              <w:rPr>
                <w:sz w:val="15"/>
                <w:szCs w:val="15"/>
              </w:rPr>
            </w:pPr>
            <w:r>
              <w:rPr>
                <w:sz w:val="15"/>
                <w:szCs w:val="15"/>
              </w:rPr>
              <w:t>0.008192 deg. res</w:t>
            </w:r>
          </w:p>
        </w:tc>
        <w:tc>
          <w:tcPr>
            <w:tcW w:w="583" w:type="pct"/>
            <w:shd w:val="clear" w:color="auto" w:fill="auto"/>
            <w:tcMar>
              <w:top w:w="100" w:type="dxa"/>
              <w:left w:w="100" w:type="dxa"/>
              <w:bottom w:w="100" w:type="dxa"/>
              <w:right w:w="100" w:type="dxa"/>
            </w:tcMar>
            <w:tcPrChange w:author="Craig Parker" w:date="2024-07-08T12:04:00Z" w:id="1696">
              <w:tcPr>
                <w:tcW w:w="583" w:type="pct"/>
                <w:shd w:val="clear" w:color="auto" w:fill="auto"/>
                <w:tcMar>
                  <w:top w:w="100" w:type="dxa"/>
                  <w:left w:w="100" w:type="dxa"/>
                  <w:bottom w:w="100" w:type="dxa"/>
                  <w:right w:w="100" w:type="dxa"/>
                </w:tcMar>
              </w:tcPr>
            </w:tcPrChange>
          </w:tcPr>
          <w:p w:rsidR="007813F4" w:rsidRDefault="009511AE" w14:paraId="000002BE" w14:textId="77777777">
            <w:pPr>
              <w:widowControl w:val="0"/>
              <w:spacing w:line="233" w:lineRule="auto"/>
              <w:ind w:left="120" w:right="134" w:firstLine="7"/>
              <w:jc w:val="both"/>
              <w:rPr>
                <w:sz w:val="15"/>
                <w:szCs w:val="15"/>
              </w:rPr>
            </w:pPr>
            <w:r>
              <w:rPr>
                <w:sz w:val="15"/>
                <w:szCs w:val="15"/>
              </w:rPr>
              <w:t>Example for production  of spatial data layer for  news events</w:t>
            </w:r>
          </w:p>
        </w:tc>
      </w:tr>
    </w:tbl>
    <w:p w:rsidR="007813F4" w:rsidRDefault="007813F4" w14:paraId="000002BF" w14:textId="77777777">
      <w:pPr>
        <w:widowControl w:val="0"/>
      </w:pPr>
    </w:p>
    <w:p w:rsidR="007813F4" w:rsidRDefault="007813F4" w14:paraId="000002C0" w14:textId="77777777">
      <w:pPr>
        <w:widowControl w:val="0"/>
      </w:pPr>
    </w:p>
    <w:p w:rsidRPr="003C65B3" w:rsidR="007813F4" w:rsidRDefault="009511AE" w14:paraId="000002C1" w14:textId="16CC0FE0">
      <w:pPr>
        <w:overflowPunct/>
        <w:autoSpaceDE/>
        <w:autoSpaceDN/>
        <w:adjustRightInd/>
        <w:pPrChange w:author="Craig Parker" w:date="2024-07-08T12:04:00Z" w:id="1697">
          <w:pPr>
            <w:pStyle w:val="Heading1"/>
          </w:pPr>
        </w:pPrChange>
      </w:pPr>
      <w:bookmarkStart w:name="_heading=h.s3xe5yp367hy" w:colFirst="0" w:colLast="0" w:id="1698"/>
      <w:bookmarkEnd w:id="1698"/>
      <w:r>
        <w:br w:type="page"/>
      </w:r>
    </w:p>
    <w:p w:rsidR="007813F4" w:rsidRDefault="0E5C9AB3" w14:paraId="000002C2" w14:textId="063DCC1F">
      <w:pPr>
        <w:pStyle w:val="Heading1"/>
      </w:pPr>
      <w:bookmarkStart w:name="_Toc172635240" w:id="1699"/>
      <w:bookmarkStart w:name="_Toc859477953" w:id="1700"/>
      <w:commentRangeStart w:id="1701"/>
      <w:bookmarkStart w:name="_Toc1258220807" w:id="1579113185"/>
      <w:ins w:author="Craig Parker" w:date="2024-07-09T11:55:00Z" w:id="1127543315">
        <w:r w:rsidR="54902136">
          <w:t>Annexe</w:t>
        </w:r>
        <w:r w:rsidR="54902136">
          <w:t xml:space="preserve"> </w:t>
        </w:r>
      </w:ins>
      <w:proofErr w:type="gramStart"/>
      <w:r w:rsidR="54902136">
        <w:rPr/>
        <w:t>2 :</w:t>
      </w:r>
      <w:proofErr w:type="gramEnd"/>
      <w:r w:rsidR="54902136">
        <w:rPr/>
        <w:t xml:space="preserve"> Personal information processing agreement</w:t>
      </w:r>
      <w:bookmarkEnd w:id="1699"/>
      <w:bookmarkEnd w:id="1700"/>
      <w:bookmarkEnd w:id="1579113185"/>
    </w:p>
    <w:p w:rsidR="007813F4" w:rsidRDefault="009511AE" w14:paraId="000002C3" w14:textId="77777777">
      <w:r>
        <w:t>The following agreement will be signed by each person (Operator under POPIA definitions) involved in processing personal information used by the project</w:t>
      </w:r>
      <w:commentRangeEnd w:id="1701"/>
      <w:r w:rsidR="003C65B3">
        <w:rPr>
          <w:rStyle w:val="CommentReference"/>
        </w:rPr>
        <w:commentReference w:id="1701"/>
      </w:r>
      <w:r>
        <w:t>.</w:t>
      </w:r>
    </w:p>
    <w:p w:rsidR="007813F4" w:rsidRDefault="007813F4" w14:paraId="000002C4" w14:textId="77777777"/>
    <w:p w:rsidR="007813F4" w:rsidRDefault="009511AE" w14:paraId="000002C5" w14:textId="3623D5AD">
      <w:r>
        <w:t xml:space="preserve">[Full name] hereby </w:t>
      </w:r>
      <w:del w:author="Craig Parker" w:date="2024-07-08T12:02:00Z" w:id="1703">
        <w:r w:rsidDel="003C65B3">
          <w:delText xml:space="preserve">agree to comply with the requirements of the POPIA Act of South Africa as regards </w:delText>
        </w:r>
      </w:del>
      <w:ins w:author="Craig Parker" w:date="2024-07-08T12:02:00Z" w:id="1704">
        <w:r w:rsidR="003C65B3">
          <w:t xml:space="preserve">agrees to comply with the requirements of the POPIA Act of South Africa as regards the </w:t>
        </w:r>
      </w:ins>
      <w:r>
        <w:t>processing of personal information.  These requirements include:</w:t>
      </w:r>
    </w:p>
    <w:p w:rsidR="007813F4" w:rsidRDefault="007813F4" w14:paraId="000002C6" w14:textId="77777777"/>
    <w:p w:rsidR="007813F4" w:rsidRDefault="54FBA741" w14:paraId="000002C7" w14:textId="02DAFE61">
      <w:pPr>
        <w:numPr>
          <w:ilvl w:val="0"/>
          <w:numId w:val="16"/>
        </w:numPr>
      </w:pPr>
      <w:r>
        <w:t xml:space="preserve">Only processing personal information for the purposes described in the </w:t>
      </w:r>
      <w:del w:author="Craig Parker" w:date="2024-07-08T09:29:00Z" w:id="1705">
        <w:r w:rsidDel="54FBA741" w:rsidR="009511AE">
          <w:delText>HE2AT</w:delText>
        </w:r>
      </w:del>
      <w:ins w:author="Craig Parker" w:date="2024-07-08T09:29:00Z" w:id="1706">
        <w:r>
          <w:t>HE²AT</w:t>
        </w:r>
      </w:ins>
      <w:r>
        <w:t xml:space="preserve"> center research protocols</w:t>
      </w:r>
    </w:p>
    <w:p w:rsidR="007813F4" w:rsidRDefault="009511AE" w14:paraId="000002C8" w14:textId="77777777">
      <w:pPr>
        <w:numPr>
          <w:ilvl w:val="0"/>
          <w:numId w:val="16"/>
        </w:numPr>
      </w:pPr>
      <w:r>
        <w:t>Only processing personal information that is required for these purposes</w:t>
      </w:r>
    </w:p>
    <w:p w:rsidR="007813F4" w:rsidRDefault="009511AE" w14:paraId="000002C9" w14:textId="77777777">
      <w:pPr>
        <w:numPr>
          <w:ilvl w:val="0"/>
          <w:numId w:val="16"/>
        </w:numPr>
      </w:pPr>
      <w:r>
        <w:t>Not enabling or allowing access to personal information to anyone who does not have authorization for such access</w:t>
      </w:r>
    </w:p>
    <w:p w:rsidR="007813F4" w:rsidRDefault="54FBA741" w14:paraId="000002CA" w14:textId="6D2F3D5F">
      <w:pPr>
        <w:numPr>
          <w:ilvl w:val="0"/>
          <w:numId w:val="16"/>
        </w:numPr>
      </w:pPr>
      <w:r>
        <w:t xml:space="preserve">Notifying the </w:t>
      </w:r>
      <w:del w:author="Craig Parker" w:date="2024-07-08T09:29:00Z" w:id="1707">
        <w:r w:rsidDel="54FBA741" w:rsidR="009511AE">
          <w:delText>HE2AT</w:delText>
        </w:r>
      </w:del>
      <w:ins w:author="Craig Parker" w:date="2024-07-08T09:29:00Z" w:id="1708">
        <w:r>
          <w:t>HE²AT</w:t>
        </w:r>
      </w:ins>
      <w:r>
        <w:t xml:space="preserve">, Steering Committee as the responsible party, if there is any reason to believe that personal information has been accessed or made available to an </w:t>
      </w:r>
      <w:del w:author="Craig Parker" w:date="2024-07-08T12:02:00Z" w:id="1709">
        <w:r w:rsidDel="003C65B3">
          <w:delText xml:space="preserve">unauthorized </w:delText>
        </w:r>
      </w:del>
      <w:ins w:author="Craig Parker" w:date="2024-07-08T12:02:00Z" w:id="1710">
        <w:r w:rsidR="003C65B3">
          <w:t xml:space="preserve">unauthorised </w:t>
        </w:r>
      </w:ins>
      <w:r>
        <w:t>person</w:t>
      </w:r>
    </w:p>
    <w:p w:rsidR="007813F4" w:rsidRDefault="007813F4" w14:paraId="000002CB" w14:textId="77777777"/>
    <w:p w:rsidR="007813F4" w:rsidRDefault="007813F4" w14:paraId="000002CC" w14:textId="77777777"/>
    <w:p w:rsidR="007813F4" w:rsidRDefault="007813F4" w14:paraId="000002CD" w14:textId="77777777"/>
    <w:p w:rsidR="007813F4" w:rsidRDefault="007813F4" w14:paraId="000002CE" w14:textId="77777777"/>
    <w:p w:rsidR="007813F4" w:rsidRDefault="009511AE" w14:paraId="000002CF" w14:textId="77777777">
      <w:r>
        <w:t>Signed ________________________________ at _________________ on this ___ day of __ in the year _______</w:t>
      </w:r>
    </w:p>
    <w:p w:rsidR="007813F4" w:rsidRDefault="007813F4" w14:paraId="000002D0" w14:textId="77777777"/>
    <w:p w:rsidR="00E348AE" w:rsidRDefault="00E348AE" w14:paraId="000002D1" w14:textId="479AC55A">
      <w:pPr>
        <w:overflowPunct/>
        <w:autoSpaceDE/>
        <w:autoSpaceDN/>
        <w:adjustRightInd/>
        <w:rPr>
          <w:ins w:author="Craig Parker" w:date="2024-07-23T13:49:00Z" w:id="1711"/>
        </w:rPr>
      </w:pPr>
      <w:bookmarkStart w:name="_heading=h.ut6guqapo7m" w:colFirst="0" w:colLast="0" w:id="1712"/>
      <w:bookmarkEnd w:id="1712"/>
      <w:ins w:author="Craig Parker" w:date="2024-07-23T13:49:00Z" w:id="1713">
        <w:r>
          <w:br w:type="page"/>
        </w:r>
      </w:ins>
    </w:p>
    <w:p w:rsidR="007813F4" w:rsidDel="00E348AE" w:rsidRDefault="007813F4" w14:paraId="1791F207" w14:textId="77777777">
      <w:pPr>
        <w:pStyle w:val="Heading1"/>
        <w:rPr>
          <w:del w:author="Craig Parker" w:date="2024-07-23T13:49:00Z" w:id="1714"/>
        </w:rPr>
      </w:pPr>
    </w:p>
    <w:p w:rsidR="007813F4" w:rsidDel="00400083" w:rsidP="00400083" w:rsidRDefault="009511AE" w14:paraId="000002D2" w14:textId="77777777">
      <w:pPr>
        <w:pStyle w:val="Heading1"/>
        <w:rPr>
          <w:del w:author="Craig Parker" w:date="2024-07-09T11:55:00Z" w:id="1715"/>
        </w:rPr>
      </w:pPr>
      <w:bookmarkStart w:name="_heading=h.el2vygt3jnod" w:colFirst="0" w:colLast="0" w:id="1716"/>
      <w:bookmarkEnd w:id="1716"/>
      <w:del w:author="Craig Parker" w:date="2024-07-09T11:55:00Z" w:id="1717">
        <w:r w:rsidDel="00400083">
          <w:br w:type="page"/>
        </w:r>
      </w:del>
    </w:p>
    <w:p w:rsidRPr="00400083" w:rsidR="00400083" w:rsidRDefault="00400083" w14:paraId="1B1B6C0D" w14:textId="77777777">
      <w:pPr>
        <w:rPr>
          <w:ins w:author="Craig Parker" w:date="2024-07-09T11:55:00Z" w:id="1718"/>
        </w:rPr>
        <w:pPrChange w:author="Craig Parker" w:date="2024-07-09T11:55:00Z" w:id="1719">
          <w:pPr>
            <w:pStyle w:val="Heading1"/>
          </w:pPr>
        </w:pPrChange>
      </w:pPr>
    </w:p>
    <w:p w:rsidR="007813F4" w:rsidDel="00400083" w:rsidRDefault="009511AE" w14:paraId="000002D3" w14:textId="7C3C2F97">
      <w:pPr>
        <w:pStyle w:val="Heading1"/>
        <w:rPr>
          <w:del w:author="Craig Parker" w:date="2024-07-09T11:55:00Z" w:id="1720"/>
        </w:rPr>
      </w:pPr>
      <w:bookmarkStart w:name="_heading=h.chb2dbfpizax" w:colFirst="0" w:colLast="0" w:id="1721"/>
      <w:bookmarkEnd w:id="1721"/>
      <w:commentRangeStart w:id="1722"/>
      <w:del w:author="Craig Parker" w:date="2024-07-09T11:55:00Z" w:id="1723">
        <w:r w:rsidDel="00400083">
          <w:delText>References</w:delText>
        </w:r>
      </w:del>
    </w:p>
    <w:p w:rsidR="007813F4" w:rsidDel="00E348AE" w:rsidRDefault="009511AE" w14:paraId="000002D4" w14:textId="0F6B13B6">
      <w:pPr>
        <w:rPr>
          <w:del w:author="Craig Parker" w:date="2024-07-09T11:55:00Z" w:id="1724"/>
        </w:rPr>
      </w:pPr>
      <w:del w:author="Craig Parker" w:date="2024-07-09T11:55:00Z" w:id="1725">
        <w:r w:rsidDel="00400083">
          <w:delText xml:space="preserve">Zandbergen, P. A. (2014). Ensuring confidentiality of geocoded health data: assessing geographic masking strategies for individual-level data. </w:delText>
        </w:r>
        <w:r w:rsidDel="00400083">
          <w:rPr>
            <w:i/>
          </w:rPr>
          <w:delText>Advances in medicine</w:delText>
        </w:r>
        <w:r w:rsidDel="00400083">
          <w:delText xml:space="preserve">, </w:delText>
        </w:r>
        <w:r w:rsidDel="00400083">
          <w:rPr>
            <w:i/>
          </w:rPr>
          <w:delText>2014</w:delText>
        </w:r>
        <w:r w:rsidDel="00400083">
          <w:delText>.</w:delText>
        </w:r>
        <w:commentRangeEnd w:id="1722"/>
        <w:r w:rsidDel="00400083" w:rsidR="00707C35">
          <w:rPr>
            <w:rStyle w:val="CommentReference"/>
          </w:rPr>
          <w:commentReference w:id="1722"/>
        </w:r>
      </w:del>
    </w:p>
    <w:p w:rsidR="007813F4" w:rsidDel="00E348AE" w:rsidRDefault="007813F4" w14:paraId="000002D5" w14:textId="77777777">
      <w:pPr>
        <w:pStyle w:val="Heading1"/>
        <w:rPr>
          <w:del w:author="Craig Parker" w:date="2024-07-23T13:48:00Z" w:id="1726"/>
        </w:rPr>
        <w:pPrChange w:author="Craig Parker" w:date="2024-07-09T11:55:00Z" w:id="1727">
          <w:pPr/>
        </w:pPrChange>
      </w:pPr>
    </w:p>
    <w:p w:rsidR="007813F4" w:rsidRDefault="007813F4" w14:paraId="000002D6" w14:textId="77777777">
      <w:pPr>
        <w:rPr>
          <w:rFonts w:ascii="Nunito" w:hAnsi="Nunito" w:eastAsia="Nunito" w:cs="Nunito"/>
        </w:rPr>
      </w:pPr>
    </w:p>
    <w:p w:rsidR="007813F4" w:rsidRDefault="4CBF20F8" w14:paraId="000002D7" w14:textId="2ED1E3C5">
      <w:pPr>
        <w:pStyle w:val="Heading1"/>
        <w:rPr>
          <w:ins w:author="Craig Parker" w:date="2024-07-16T12:20:00Z" w:id="390310464"/>
          <w:rFonts w:eastAsia="Nunito"/>
        </w:rPr>
      </w:pPr>
      <w:bookmarkStart w:name="_Toc172635241" w:id="1729"/>
      <w:bookmarkStart w:name="_Toc288791191" w:id="1730"/>
      <w:bookmarkStart w:name="_Toc1036335186" w:id="1828679454"/>
      <w:ins w:author="Craig Parker" w:date="2024-07-09T11:49:00Z" w:id="843559960">
        <w:r w:rsidRPr="54902136" w:rsidR="54902136">
          <w:rPr>
            <w:rFonts w:eastAsia="Nunito"/>
          </w:rPr>
          <w:t>Annex</w:t>
        </w:r>
      </w:ins>
      <w:ins w:author="Craig Parker" w:date="2024-07-09T11:56:00Z" w:id="1266946104">
        <w:r w:rsidRPr="54902136" w:rsidR="54902136">
          <w:rPr>
            <w:rFonts w:eastAsia="Nunito"/>
          </w:rPr>
          <w:t>e</w:t>
        </w:r>
      </w:ins>
      <w:ins w:author="Craig Parker" w:date="2024-07-09T11:49:00Z" w:id="2107757795">
        <w:r w:rsidRPr="54902136" w:rsidR="54902136">
          <w:rPr>
            <w:rFonts w:eastAsia="Nunito"/>
          </w:rPr>
          <w:t xml:space="preserve"> 3</w:t>
        </w:r>
      </w:ins>
      <w:ins w:author="Craig Parker" w:date="2024-07-09T11:54:00Z" w:id="1106046383">
        <w:r w:rsidRPr="54902136" w:rsidR="54902136">
          <w:rPr>
            <w:rFonts w:eastAsia="Nunito"/>
          </w:rPr>
          <w:t xml:space="preserve">: Ethic </w:t>
        </w:r>
      </w:ins>
      <w:ins w:author="Craig Parker" w:date="2024-07-09T11:56:00Z" w:id="1448441824">
        <w:r w:rsidRPr="54902136" w:rsidR="54902136">
          <w:rPr>
            <w:rFonts w:eastAsia="Nunito"/>
          </w:rPr>
          <w:t>n</w:t>
        </w:r>
      </w:ins>
      <w:ins w:author="Craig Parker" w:date="2024-07-09T11:54:00Z" w:id="1142094925">
        <w:r w:rsidRPr="54902136" w:rsidR="54902136">
          <w:rPr>
            <w:rFonts w:eastAsia="Nunito"/>
          </w:rPr>
          <w:t xml:space="preserve">otification </w:t>
        </w:r>
      </w:ins>
      <w:ins w:author="Craig Parker" w:date="2024-07-09T11:56:00Z" w:id="1421434728">
        <w:r w:rsidRPr="54902136" w:rsidR="54902136">
          <w:rPr>
            <w:rFonts w:eastAsia="Nunito"/>
          </w:rPr>
          <w:t>l</w:t>
        </w:r>
      </w:ins>
      <w:ins w:author="Craig Parker" w:date="2024-07-09T11:54:00Z" w:id="1346616014">
        <w:r w:rsidRPr="54902136" w:rsidR="54902136">
          <w:rPr>
            <w:rFonts w:eastAsia="Nunito"/>
          </w:rPr>
          <w:t>etter</w:t>
        </w:r>
      </w:ins>
      <w:bookmarkEnd w:id="1729"/>
      <w:bookmarkEnd w:id="1730"/>
      <w:bookmarkEnd w:id="1828679454"/>
    </w:p>
    <w:p w:rsidR="00BF3362" w:rsidP="00BF3362" w:rsidRDefault="00BF3362" w14:paraId="2795B9D6" w14:textId="77777777">
      <w:pPr>
        <w:rPr>
          <w:ins w:author="Craig Parker" w:date="2024-07-23T13:44:00Z" w:id="1739"/>
          <w:rFonts w:eastAsia="Nunito"/>
        </w:rPr>
      </w:pPr>
    </w:p>
    <w:p w:rsidR="008734CC" w:rsidP="008734CC" w:rsidRDefault="008734CC" w14:paraId="778D9870" w14:textId="0141EDD6">
      <w:pPr>
        <w:ind w:left="720"/>
        <w:jc w:val="both"/>
        <w:rPr>
          <w:ins w:author="Craig Parker" w:date="2024-07-23T13:47:00Z" w:id="1740"/>
          <w:rFonts w:cs="Arial"/>
          <w:b/>
          <w:i/>
        </w:rPr>
      </w:pPr>
      <w:ins w:author="Craig Parker" w:date="2024-07-23T13:47:00Z" w:id="1741">
        <w:r>
          <w:rPr>
            <w:noProof/>
          </w:rPr>
          <w:drawing>
            <wp:anchor distT="0" distB="0" distL="114300" distR="114300" simplePos="0" relativeHeight="251659264" behindDoc="0" locked="0" layoutInCell="1" allowOverlap="1" wp14:anchorId="69803C13" wp14:editId="4C852FB3">
              <wp:simplePos x="0" y="0"/>
              <wp:positionH relativeFrom="column">
                <wp:posOffset>-289560</wp:posOffset>
              </wp:positionH>
              <wp:positionV relativeFrom="paragraph">
                <wp:posOffset>-91440</wp:posOffset>
              </wp:positionV>
              <wp:extent cx="1165860" cy="1066800"/>
              <wp:effectExtent l="0" t="0" r="0" b="0"/>
              <wp:wrapSquare wrapText="right"/>
              <wp:docPr id="196643318" name="Picture 1"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3318" name="Picture 1" descr="A logo of a universit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65860" cy="1066800"/>
                      </a:xfrm>
                      <a:prstGeom prst="rect">
                        <a:avLst/>
                      </a:prstGeom>
                      <a:noFill/>
                      <a:ln>
                        <a:noFill/>
                      </a:ln>
                    </pic:spPr>
                  </pic:pic>
                </a:graphicData>
              </a:graphic>
              <wp14:sizeRelH relativeFrom="page">
                <wp14:pctWidth>0</wp14:pctWidth>
              </wp14:sizeRelH>
              <wp14:sizeRelV relativeFrom="page">
                <wp14:pctHeight>0</wp14:pctHeight>
              </wp14:sizeRelV>
            </wp:anchor>
          </w:drawing>
        </w:r>
      </w:ins>
    </w:p>
    <w:p w:rsidR="008734CC" w:rsidP="008734CC" w:rsidRDefault="008734CC" w14:paraId="0E1E0457" w14:textId="77777777">
      <w:pPr>
        <w:rPr>
          <w:ins w:author="Craig Parker" w:date="2024-07-23T13:47:00Z" w:id="1742"/>
        </w:rPr>
      </w:pPr>
    </w:p>
    <w:p w:rsidR="008734CC" w:rsidP="008734CC" w:rsidRDefault="008734CC" w14:paraId="309936A1" w14:textId="77777777">
      <w:pPr>
        <w:ind w:left="1588" w:firstLine="397"/>
        <w:jc w:val="center"/>
        <w:rPr>
          <w:ins w:author="Craig Parker" w:date="2024-07-23T13:47:00Z" w:id="1743"/>
          <w:rFonts w:cs="Arial"/>
          <w:b/>
          <w:iCs/>
          <w:color w:val="000000"/>
          <w:sz w:val="28"/>
          <w:szCs w:val="28"/>
        </w:rPr>
      </w:pPr>
    </w:p>
    <w:p w:rsidRPr="003278E4" w:rsidR="008734CC" w:rsidP="008734CC" w:rsidRDefault="008734CC" w14:paraId="00D17ABC" w14:textId="77777777">
      <w:pPr>
        <w:ind w:left="1588" w:firstLine="397"/>
        <w:jc w:val="center"/>
        <w:rPr>
          <w:ins w:author="Craig Parker" w:date="2024-07-23T13:47:00Z" w:id="1744"/>
          <w:rFonts w:cs="Arial"/>
          <w:b/>
          <w:iCs/>
          <w:color w:val="000000"/>
          <w:sz w:val="28"/>
          <w:szCs w:val="28"/>
        </w:rPr>
      </w:pPr>
      <w:ins w:author="Craig Parker" w:date="2024-07-23T13:47:00Z" w:id="1745">
        <w:r w:rsidRPr="003278E4">
          <w:rPr>
            <w:rFonts w:cs="Arial"/>
            <w:b/>
            <w:iCs/>
            <w:color w:val="000000"/>
            <w:sz w:val="28"/>
            <w:szCs w:val="28"/>
          </w:rPr>
          <w:t>APPLICATION FOR A</w:t>
        </w:r>
        <w:r>
          <w:rPr>
            <w:rFonts w:cs="Arial"/>
            <w:b/>
            <w:iCs/>
            <w:color w:val="000000"/>
            <w:sz w:val="28"/>
            <w:szCs w:val="28"/>
          </w:rPr>
          <w:t xml:space="preserve"> NOTIFICATION REGARDING AN APPROVED </w:t>
        </w:r>
        <w:r w:rsidRPr="003278E4">
          <w:rPr>
            <w:rFonts w:cs="Arial"/>
            <w:b/>
            <w:iCs/>
            <w:color w:val="000000"/>
            <w:sz w:val="28"/>
            <w:szCs w:val="28"/>
          </w:rPr>
          <w:t>STUDY</w:t>
        </w:r>
      </w:ins>
    </w:p>
    <w:p w:rsidR="008734CC" w:rsidP="008734CC" w:rsidRDefault="008734CC" w14:paraId="7F5E3345" w14:textId="77777777">
      <w:pPr>
        <w:jc w:val="both"/>
        <w:rPr>
          <w:ins w:author="Craig Parker" w:date="2024-07-23T13:47:00Z" w:id="1746"/>
          <w:rFonts w:cs="Arial"/>
          <w:b/>
          <w:bCs/>
          <w:color w:val="000000"/>
        </w:rPr>
      </w:pPr>
    </w:p>
    <w:p w:rsidR="008734CC" w:rsidP="008734CC" w:rsidRDefault="008734CC" w14:paraId="5BE1C804" w14:textId="77777777">
      <w:pPr>
        <w:tabs>
          <w:tab w:val="left" w:pos="4524"/>
        </w:tabs>
        <w:jc w:val="both"/>
        <w:rPr>
          <w:ins w:author="Craig Parker" w:date="2024-07-23T13:47:00Z" w:id="1747"/>
          <w:rFonts w:cs="Arial"/>
          <w:b/>
          <w:bCs/>
          <w:color w:val="0000FF"/>
        </w:rPr>
      </w:pPr>
      <w:ins w:author="Craig Parker" w:date="2024-07-23T13:47:00Z" w:id="1748">
        <w:r>
          <w:rPr>
            <w:rFonts w:cs="Arial"/>
            <w:b/>
            <w:bCs/>
            <w:color w:val="0000FF"/>
          </w:rPr>
          <w:tab/>
        </w:r>
      </w:ins>
    </w:p>
    <w:tbl>
      <w:tblPr>
        <w:tblW w:w="9918"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807"/>
        <w:gridCol w:w="7111"/>
      </w:tblGrid>
      <w:tr w:rsidRPr="006D4F59" w:rsidR="008734CC" w:rsidTr="00E35E7F" w14:paraId="329CAA7B" w14:textId="77777777">
        <w:trPr>
          <w:ins w:author="Craig Parker" w:date="2024-07-23T13:47:00Z" w:id="1749"/>
        </w:trPr>
        <w:tc>
          <w:tcPr>
            <w:tcW w:w="9918" w:type="dxa"/>
            <w:gridSpan w:val="2"/>
            <w:shd w:val="clear" w:color="auto" w:fill="auto"/>
          </w:tcPr>
          <w:p w:rsidR="008734CC" w:rsidP="00E35E7F" w:rsidRDefault="008734CC" w14:paraId="7FC320AF" w14:textId="77777777">
            <w:pPr>
              <w:rPr>
                <w:ins w:author="Craig Parker" w:date="2024-07-23T13:47:00Z" w:id="1750"/>
                <w:rFonts w:eastAsia="Calibri" w:cs="Arial"/>
                <w:b/>
              </w:rPr>
            </w:pPr>
            <w:ins w:author="Craig Parker" w:date="2024-07-23T13:47:00Z" w:id="1751">
              <w:r>
                <w:rPr>
                  <w:rFonts w:eastAsia="Calibri" w:cs="Arial"/>
                  <w:b/>
                </w:rPr>
                <w:t xml:space="preserve">PART 1: ADMINISTRATIVE </w:t>
              </w:r>
            </w:ins>
          </w:p>
          <w:p w:rsidR="008734CC" w:rsidP="00E35E7F" w:rsidRDefault="008734CC" w14:paraId="7BC9D49A" w14:textId="77777777">
            <w:pPr>
              <w:rPr>
                <w:ins w:author="Craig Parker" w:date="2024-07-23T13:47:00Z" w:id="1752"/>
                <w:rFonts w:eastAsia="Calibri" w:cs="Arial"/>
                <w:b/>
              </w:rPr>
            </w:pPr>
            <w:ins w:author="Craig Parker" w:date="2024-07-23T13:47:00Z" w:id="1753">
              <w:r w:rsidRPr="00767B98">
                <w:rPr>
                  <w:rFonts w:eastAsia="Calibri" w:cs="Arial"/>
                  <w:bCs/>
                  <w:i/>
                  <w:iCs/>
                </w:rPr>
                <w:t>(Blocks will expand to contain the information required, no extra references or pages should be added)</w:t>
              </w:r>
            </w:ins>
          </w:p>
          <w:p w:rsidRPr="00743B4D" w:rsidR="008734CC" w:rsidP="00E35E7F" w:rsidRDefault="008734CC" w14:paraId="08EE220B" w14:textId="77777777">
            <w:pPr>
              <w:rPr>
                <w:ins w:author="Craig Parker" w:date="2024-07-23T13:47:00Z" w:id="1754"/>
                <w:rFonts w:eastAsia="Calibri" w:cs="Arial"/>
                <w:b/>
              </w:rPr>
            </w:pPr>
          </w:p>
        </w:tc>
      </w:tr>
      <w:tr w:rsidRPr="006D4F59" w:rsidR="008734CC" w:rsidTr="00E35E7F" w14:paraId="4C68ACA2" w14:textId="77777777">
        <w:trPr>
          <w:ins w:author="Craig Parker" w:date="2024-07-23T13:47:00Z" w:id="1755"/>
        </w:trPr>
        <w:tc>
          <w:tcPr>
            <w:tcW w:w="2807" w:type="dxa"/>
            <w:shd w:val="clear" w:color="auto" w:fill="auto"/>
          </w:tcPr>
          <w:p w:rsidRPr="00667F9D" w:rsidR="008734CC" w:rsidP="00E35E7F" w:rsidRDefault="008734CC" w14:paraId="3F450A26" w14:textId="77777777">
            <w:pPr>
              <w:rPr>
                <w:ins w:author="Craig Parker" w:date="2024-07-23T13:47:00Z" w:id="1756"/>
                <w:rFonts w:eastAsia="Calibri" w:cs="Arial"/>
                <w:bCs/>
              </w:rPr>
            </w:pPr>
            <w:ins w:author="Craig Parker" w:date="2024-07-23T13:47:00Z" w:id="1757">
              <w:r w:rsidRPr="00667F9D">
                <w:rPr>
                  <w:rFonts w:eastAsia="Calibri" w:cs="Arial"/>
                  <w:bCs/>
                </w:rPr>
                <w:t>Ethics Reference Number:</w:t>
              </w:r>
            </w:ins>
          </w:p>
        </w:tc>
        <w:tc>
          <w:tcPr>
            <w:tcW w:w="7111" w:type="dxa"/>
            <w:shd w:val="clear" w:color="auto" w:fill="auto"/>
          </w:tcPr>
          <w:p w:rsidRPr="00743B4D" w:rsidR="008734CC" w:rsidP="00E35E7F" w:rsidRDefault="008734CC" w14:paraId="56A328FF" w14:textId="77777777">
            <w:pPr>
              <w:rPr>
                <w:ins w:author="Craig Parker" w:date="2024-07-23T13:47:00Z" w:id="1758"/>
                <w:rFonts w:eastAsia="Calibri" w:cs="Arial"/>
                <w:b/>
              </w:rPr>
            </w:pPr>
          </w:p>
        </w:tc>
      </w:tr>
      <w:tr w:rsidRPr="006D4F59" w:rsidR="008734CC" w:rsidTr="00E35E7F" w14:paraId="1A8B03C9" w14:textId="77777777">
        <w:trPr>
          <w:ins w:author="Craig Parker" w:date="2024-07-23T13:47:00Z" w:id="1759"/>
        </w:trPr>
        <w:tc>
          <w:tcPr>
            <w:tcW w:w="2807" w:type="dxa"/>
            <w:shd w:val="clear" w:color="auto" w:fill="auto"/>
          </w:tcPr>
          <w:p w:rsidR="008734CC" w:rsidP="00E35E7F" w:rsidRDefault="008734CC" w14:paraId="66B38F34" w14:textId="77777777">
            <w:pPr>
              <w:rPr>
                <w:ins w:author="Craig Parker" w:date="2024-07-23T13:47:00Z" w:id="1760"/>
                <w:rFonts w:eastAsia="Calibri" w:cs="Arial"/>
                <w:bCs/>
              </w:rPr>
            </w:pPr>
            <w:ins w:author="Craig Parker" w:date="2024-07-23T13:47:00Z" w:id="1761">
              <w:r w:rsidRPr="00743B4D">
                <w:rPr>
                  <w:rFonts w:eastAsia="Calibri" w:cs="Arial"/>
                  <w:bCs/>
                </w:rPr>
                <w:t>Study Title</w:t>
              </w:r>
              <w:r>
                <w:rPr>
                  <w:rFonts w:eastAsia="Calibri" w:cs="Arial"/>
                  <w:bCs/>
                </w:rPr>
                <w:t>:</w:t>
              </w:r>
            </w:ins>
          </w:p>
          <w:p w:rsidRPr="00743B4D" w:rsidR="008734CC" w:rsidP="00E35E7F" w:rsidRDefault="008734CC" w14:paraId="11899B41" w14:textId="77777777">
            <w:pPr>
              <w:tabs>
                <w:tab w:val="left" w:pos="720"/>
              </w:tabs>
              <w:rPr>
                <w:ins w:author="Craig Parker" w:date="2024-07-23T13:47:00Z" w:id="1762"/>
                <w:rFonts w:eastAsia="Calibri" w:cs="Arial"/>
                <w:bCs/>
              </w:rPr>
            </w:pPr>
          </w:p>
        </w:tc>
        <w:tc>
          <w:tcPr>
            <w:tcW w:w="7111" w:type="dxa"/>
            <w:shd w:val="clear" w:color="auto" w:fill="auto"/>
          </w:tcPr>
          <w:p w:rsidR="008734CC" w:rsidP="00E35E7F" w:rsidRDefault="008734CC" w14:paraId="6715CC86" w14:textId="77777777">
            <w:pPr>
              <w:rPr>
                <w:ins w:author="Craig Parker" w:date="2024-07-23T13:47:00Z" w:id="1763"/>
                <w:rFonts w:eastAsia="Calibri" w:cs="Arial"/>
                <w:b/>
              </w:rPr>
            </w:pPr>
          </w:p>
          <w:p w:rsidRPr="00743B4D" w:rsidR="008734CC" w:rsidP="00E35E7F" w:rsidRDefault="008734CC" w14:paraId="4A542E8F" w14:textId="77777777">
            <w:pPr>
              <w:rPr>
                <w:ins w:author="Craig Parker" w:date="2024-07-23T13:47:00Z" w:id="1764"/>
                <w:rFonts w:eastAsia="Calibri" w:cs="Arial"/>
                <w:b/>
              </w:rPr>
            </w:pPr>
          </w:p>
        </w:tc>
      </w:tr>
      <w:tr w:rsidRPr="006D4F59" w:rsidR="008734CC" w:rsidTr="00E35E7F" w14:paraId="586D1421" w14:textId="77777777">
        <w:trPr>
          <w:ins w:author="Craig Parker" w:date="2024-07-23T13:47:00Z" w:id="1765"/>
        </w:trPr>
        <w:tc>
          <w:tcPr>
            <w:tcW w:w="2807" w:type="dxa"/>
            <w:shd w:val="clear" w:color="auto" w:fill="auto"/>
          </w:tcPr>
          <w:p w:rsidR="008734CC" w:rsidP="00E35E7F" w:rsidRDefault="008734CC" w14:paraId="621CF5B5" w14:textId="77777777">
            <w:pPr>
              <w:rPr>
                <w:ins w:author="Craig Parker" w:date="2024-07-23T13:47:00Z" w:id="1766"/>
                <w:rFonts w:eastAsia="Calibri" w:cs="Arial"/>
                <w:bCs/>
              </w:rPr>
            </w:pPr>
            <w:ins w:author="Craig Parker" w:date="2024-07-23T13:47:00Z" w:id="1767">
              <w:r>
                <w:rPr>
                  <w:rFonts w:eastAsia="Calibri" w:cs="Arial"/>
                  <w:bCs/>
                </w:rPr>
                <w:t>Phase of trial:</w:t>
              </w:r>
            </w:ins>
          </w:p>
          <w:p w:rsidRPr="00743B4D" w:rsidR="008734CC" w:rsidP="00E35E7F" w:rsidRDefault="008734CC" w14:paraId="0C0B09BB" w14:textId="77777777">
            <w:pPr>
              <w:rPr>
                <w:ins w:author="Craig Parker" w:date="2024-07-23T13:47:00Z" w:id="1768"/>
                <w:rFonts w:eastAsia="Calibri" w:cs="Arial"/>
                <w:bCs/>
              </w:rPr>
            </w:pPr>
          </w:p>
        </w:tc>
        <w:tc>
          <w:tcPr>
            <w:tcW w:w="7111" w:type="dxa"/>
            <w:shd w:val="clear" w:color="auto" w:fill="auto"/>
          </w:tcPr>
          <w:p w:rsidR="008734CC" w:rsidP="00E35E7F" w:rsidRDefault="008734CC" w14:paraId="1E8110C5" w14:textId="77777777">
            <w:pPr>
              <w:rPr>
                <w:ins w:author="Craig Parker" w:date="2024-07-23T13:47:00Z" w:id="1769"/>
                <w:rFonts w:eastAsia="Calibri" w:cs="Arial"/>
                <w:b/>
              </w:rPr>
            </w:pPr>
          </w:p>
        </w:tc>
      </w:tr>
      <w:tr w:rsidRPr="006D4F59" w:rsidR="008734CC" w:rsidTr="00E35E7F" w14:paraId="06D3601B" w14:textId="77777777">
        <w:trPr>
          <w:ins w:author="Craig Parker" w:date="2024-07-23T13:47:00Z" w:id="1770"/>
        </w:trPr>
        <w:tc>
          <w:tcPr>
            <w:tcW w:w="2807" w:type="dxa"/>
            <w:shd w:val="clear" w:color="auto" w:fill="auto"/>
          </w:tcPr>
          <w:p w:rsidRPr="00743B4D" w:rsidR="008734CC" w:rsidP="00E35E7F" w:rsidRDefault="008734CC" w14:paraId="6BAA2986" w14:textId="77777777">
            <w:pPr>
              <w:rPr>
                <w:ins w:author="Craig Parker" w:date="2024-07-23T13:47:00Z" w:id="1771"/>
                <w:rFonts w:eastAsia="Calibri" w:cs="Arial"/>
              </w:rPr>
            </w:pPr>
            <w:ins w:author="Craig Parker" w:date="2024-07-23T13:47:00Z" w:id="1772">
              <w:r w:rsidRPr="00743B4D">
                <w:rPr>
                  <w:rFonts w:eastAsia="Calibri" w:cs="Arial"/>
                </w:rPr>
                <w:t xml:space="preserve">Protocol/Project/Study Number: </w:t>
              </w:r>
            </w:ins>
          </w:p>
        </w:tc>
        <w:tc>
          <w:tcPr>
            <w:tcW w:w="7111" w:type="dxa"/>
            <w:shd w:val="clear" w:color="auto" w:fill="auto"/>
          </w:tcPr>
          <w:p w:rsidR="008734CC" w:rsidP="00E35E7F" w:rsidRDefault="008734CC" w14:paraId="7A07FD53" w14:textId="77777777">
            <w:pPr>
              <w:rPr>
                <w:ins w:author="Craig Parker" w:date="2024-07-23T13:47:00Z" w:id="1773"/>
                <w:rFonts w:eastAsia="Calibri" w:cs="Arial"/>
              </w:rPr>
            </w:pPr>
          </w:p>
          <w:p w:rsidR="008734CC" w:rsidP="00E35E7F" w:rsidRDefault="008734CC" w14:paraId="1F8E5EE7" w14:textId="77777777">
            <w:pPr>
              <w:rPr>
                <w:ins w:author="Craig Parker" w:date="2024-07-23T13:47:00Z" w:id="1774"/>
                <w:rFonts w:eastAsia="Calibri" w:cs="Arial"/>
              </w:rPr>
            </w:pPr>
          </w:p>
          <w:p w:rsidRPr="00743B4D" w:rsidR="008734CC" w:rsidP="00E35E7F" w:rsidRDefault="008734CC" w14:paraId="33DB803C" w14:textId="77777777">
            <w:pPr>
              <w:rPr>
                <w:ins w:author="Craig Parker" w:date="2024-07-23T13:47:00Z" w:id="1775"/>
                <w:rFonts w:eastAsia="Calibri" w:cs="Arial"/>
              </w:rPr>
            </w:pPr>
          </w:p>
        </w:tc>
      </w:tr>
      <w:tr w:rsidRPr="006D4F59" w:rsidR="008734CC" w:rsidTr="00E35E7F" w14:paraId="68CDB0D8" w14:textId="77777777">
        <w:trPr>
          <w:ins w:author="Craig Parker" w:date="2024-07-23T13:47:00Z" w:id="1776"/>
        </w:trPr>
        <w:tc>
          <w:tcPr>
            <w:tcW w:w="2807" w:type="dxa"/>
            <w:shd w:val="clear" w:color="auto" w:fill="auto"/>
          </w:tcPr>
          <w:p w:rsidRPr="00743B4D" w:rsidR="008734CC" w:rsidP="00E35E7F" w:rsidRDefault="008734CC" w14:paraId="761AAB45" w14:textId="77777777">
            <w:pPr>
              <w:rPr>
                <w:ins w:author="Craig Parker" w:date="2024-07-23T13:47:00Z" w:id="1777"/>
                <w:rFonts w:eastAsia="Calibri" w:cs="Arial"/>
              </w:rPr>
            </w:pPr>
            <w:ins w:author="Craig Parker" w:date="2024-07-23T13:47:00Z" w:id="1778">
              <w:r w:rsidRPr="00743B4D">
                <w:rPr>
                  <w:rFonts w:eastAsia="Calibri" w:cs="Arial"/>
                </w:rPr>
                <w:t>Approved Version</w:t>
              </w:r>
              <w:r>
                <w:rPr>
                  <w:rFonts w:eastAsia="Calibri" w:cs="Arial"/>
                </w:rPr>
                <w:t>/No.</w:t>
              </w:r>
              <w:r w:rsidRPr="00743B4D">
                <w:rPr>
                  <w:rFonts w:eastAsia="Calibri" w:cs="Arial"/>
                </w:rPr>
                <w:t xml:space="preserve"> </w:t>
              </w:r>
              <w:r>
                <w:rPr>
                  <w:rFonts w:eastAsia="Calibri" w:cs="Arial"/>
                </w:rPr>
                <w:t>and Date:</w:t>
              </w:r>
            </w:ins>
          </w:p>
        </w:tc>
        <w:tc>
          <w:tcPr>
            <w:tcW w:w="7111" w:type="dxa"/>
            <w:shd w:val="clear" w:color="auto" w:fill="auto"/>
          </w:tcPr>
          <w:p w:rsidRPr="00743B4D" w:rsidR="008734CC" w:rsidP="00E35E7F" w:rsidRDefault="008734CC" w14:paraId="7829707F" w14:textId="77777777">
            <w:pPr>
              <w:rPr>
                <w:ins w:author="Craig Parker" w:date="2024-07-23T13:47:00Z" w:id="1779"/>
                <w:rFonts w:eastAsia="Calibri" w:cs="Arial"/>
              </w:rPr>
            </w:pPr>
          </w:p>
        </w:tc>
      </w:tr>
      <w:tr w:rsidRPr="006D4F59" w:rsidR="008734CC" w:rsidTr="00E35E7F" w14:paraId="404AFE07" w14:textId="77777777">
        <w:trPr>
          <w:ins w:author="Craig Parker" w:date="2024-07-23T13:47:00Z" w:id="1780"/>
        </w:trPr>
        <w:tc>
          <w:tcPr>
            <w:tcW w:w="2807" w:type="dxa"/>
            <w:shd w:val="clear" w:color="auto" w:fill="auto"/>
          </w:tcPr>
          <w:p w:rsidR="008734CC" w:rsidP="00E35E7F" w:rsidRDefault="008734CC" w14:paraId="36064049" w14:textId="77777777">
            <w:pPr>
              <w:rPr>
                <w:ins w:author="Craig Parker" w:date="2024-07-23T13:47:00Z" w:id="1781"/>
                <w:rFonts w:eastAsia="Calibri" w:cs="Arial"/>
              </w:rPr>
            </w:pPr>
            <w:ins w:author="Craig Parker" w:date="2024-07-23T13:47:00Z" w:id="1782">
              <w:r>
                <w:rPr>
                  <w:rFonts w:eastAsia="Calibri" w:cs="Arial"/>
                </w:rPr>
                <w:t>Amended Version/No.  and Date:</w:t>
              </w:r>
            </w:ins>
          </w:p>
          <w:p w:rsidRPr="00743B4D" w:rsidR="008734CC" w:rsidP="00E35E7F" w:rsidRDefault="008734CC" w14:paraId="28DD06FD" w14:textId="77777777">
            <w:pPr>
              <w:rPr>
                <w:ins w:author="Craig Parker" w:date="2024-07-23T13:47:00Z" w:id="1783"/>
                <w:rFonts w:eastAsia="Calibri" w:cs="Arial"/>
              </w:rPr>
            </w:pPr>
          </w:p>
        </w:tc>
        <w:tc>
          <w:tcPr>
            <w:tcW w:w="7111" w:type="dxa"/>
            <w:shd w:val="clear" w:color="auto" w:fill="auto"/>
          </w:tcPr>
          <w:p w:rsidRPr="00743B4D" w:rsidR="008734CC" w:rsidP="00E35E7F" w:rsidRDefault="008734CC" w14:paraId="4261E2EA" w14:textId="77777777">
            <w:pPr>
              <w:rPr>
                <w:ins w:author="Craig Parker" w:date="2024-07-23T13:47:00Z" w:id="1784"/>
                <w:rFonts w:eastAsia="Calibri" w:cs="Arial"/>
              </w:rPr>
            </w:pPr>
          </w:p>
        </w:tc>
      </w:tr>
      <w:tr w:rsidRPr="006D4F59" w:rsidR="008734CC" w:rsidTr="00E35E7F" w14:paraId="2283056A" w14:textId="77777777">
        <w:trPr>
          <w:ins w:author="Craig Parker" w:date="2024-07-23T13:47:00Z" w:id="1785"/>
        </w:trPr>
        <w:tc>
          <w:tcPr>
            <w:tcW w:w="2807" w:type="dxa"/>
            <w:shd w:val="clear" w:color="auto" w:fill="auto"/>
          </w:tcPr>
          <w:p w:rsidRPr="00743B4D" w:rsidR="008734CC" w:rsidP="00E35E7F" w:rsidRDefault="008734CC" w14:paraId="18003646" w14:textId="77777777">
            <w:pPr>
              <w:rPr>
                <w:ins w:author="Craig Parker" w:date="2024-07-23T13:47:00Z" w:id="1786"/>
                <w:rFonts w:eastAsia="Calibri" w:cs="Arial"/>
              </w:rPr>
            </w:pPr>
            <w:ins w:author="Craig Parker" w:date="2024-07-23T13:47:00Z" w:id="1787">
              <w:r w:rsidRPr="00743B4D">
                <w:rPr>
                  <w:rFonts w:eastAsia="Calibri" w:cs="Arial"/>
                </w:rPr>
                <w:t>Health product being studied</w:t>
              </w:r>
              <w:r>
                <w:rPr>
                  <w:rFonts w:eastAsia="Calibri" w:cs="Arial"/>
                </w:rPr>
                <w:t>:</w:t>
              </w:r>
            </w:ins>
          </w:p>
        </w:tc>
        <w:tc>
          <w:tcPr>
            <w:tcW w:w="7111" w:type="dxa"/>
            <w:shd w:val="clear" w:color="auto" w:fill="auto"/>
          </w:tcPr>
          <w:p w:rsidR="008734CC" w:rsidP="00E35E7F" w:rsidRDefault="008734CC" w14:paraId="5B2EEC33" w14:textId="77777777">
            <w:pPr>
              <w:rPr>
                <w:ins w:author="Craig Parker" w:date="2024-07-23T13:47:00Z" w:id="1788"/>
                <w:rFonts w:eastAsia="Calibri" w:cs="Arial"/>
              </w:rPr>
            </w:pPr>
          </w:p>
          <w:p w:rsidR="008734CC" w:rsidP="00E35E7F" w:rsidRDefault="008734CC" w14:paraId="32285963" w14:textId="77777777">
            <w:pPr>
              <w:rPr>
                <w:ins w:author="Craig Parker" w:date="2024-07-23T13:47:00Z" w:id="1789"/>
                <w:rFonts w:eastAsia="Calibri" w:cs="Arial"/>
              </w:rPr>
            </w:pPr>
          </w:p>
          <w:p w:rsidRPr="00743B4D" w:rsidR="008734CC" w:rsidP="00E35E7F" w:rsidRDefault="008734CC" w14:paraId="50FA0447" w14:textId="77777777">
            <w:pPr>
              <w:rPr>
                <w:ins w:author="Craig Parker" w:date="2024-07-23T13:47:00Z" w:id="1790"/>
                <w:rFonts w:eastAsia="Calibri" w:cs="Arial"/>
              </w:rPr>
            </w:pPr>
          </w:p>
        </w:tc>
      </w:tr>
      <w:tr w:rsidRPr="006D4F59" w:rsidR="008734CC" w:rsidTr="00E35E7F" w14:paraId="0791DB60" w14:textId="77777777">
        <w:trPr>
          <w:ins w:author="Craig Parker" w:date="2024-07-23T13:47:00Z" w:id="1791"/>
        </w:trPr>
        <w:tc>
          <w:tcPr>
            <w:tcW w:w="2807" w:type="dxa"/>
            <w:tcBorders>
              <w:top w:val="nil"/>
            </w:tcBorders>
            <w:shd w:val="clear" w:color="auto" w:fill="auto"/>
          </w:tcPr>
          <w:p w:rsidRPr="00743B4D" w:rsidR="008734CC" w:rsidP="00E35E7F" w:rsidRDefault="008734CC" w14:paraId="17738362" w14:textId="77777777">
            <w:pPr>
              <w:rPr>
                <w:ins w:author="Craig Parker" w:date="2024-07-23T13:47:00Z" w:id="1792"/>
                <w:rFonts w:eastAsia="Calibri" w:cs="Arial"/>
              </w:rPr>
            </w:pPr>
            <w:ins w:author="Craig Parker" w:date="2024-07-23T13:47:00Z" w:id="1793">
              <w:r w:rsidRPr="00743B4D">
                <w:rPr>
                  <w:rFonts w:eastAsia="Calibri" w:cs="Arial"/>
                </w:rPr>
                <w:t>Sponsor/Funder/Donor:</w:t>
              </w:r>
            </w:ins>
          </w:p>
        </w:tc>
        <w:tc>
          <w:tcPr>
            <w:tcW w:w="7111" w:type="dxa"/>
            <w:shd w:val="clear" w:color="auto" w:fill="auto"/>
          </w:tcPr>
          <w:p w:rsidR="008734CC" w:rsidP="00E35E7F" w:rsidRDefault="008734CC" w14:paraId="45841234" w14:textId="77777777">
            <w:pPr>
              <w:rPr>
                <w:ins w:author="Craig Parker" w:date="2024-07-23T13:47:00Z" w:id="1794"/>
                <w:rFonts w:eastAsia="Calibri" w:cs="Arial"/>
              </w:rPr>
            </w:pPr>
          </w:p>
          <w:p w:rsidRPr="00743B4D" w:rsidR="008734CC" w:rsidP="00E35E7F" w:rsidRDefault="008734CC" w14:paraId="76BB394B" w14:textId="77777777">
            <w:pPr>
              <w:rPr>
                <w:ins w:author="Craig Parker" w:date="2024-07-23T13:47:00Z" w:id="1795"/>
                <w:rFonts w:eastAsia="Calibri" w:cs="Arial"/>
              </w:rPr>
            </w:pPr>
          </w:p>
        </w:tc>
      </w:tr>
      <w:tr w:rsidRPr="006D4F59" w:rsidR="008734CC" w:rsidTr="00E35E7F" w14:paraId="60B0C1C0" w14:textId="77777777">
        <w:trPr>
          <w:ins w:author="Craig Parker" w:date="2024-07-23T13:47:00Z" w:id="1796"/>
        </w:trPr>
        <w:tc>
          <w:tcPr>
            <w:tcW w:w="2807" w:type="dxa"/>
            <w:tcBorders>
              <w:top w:val="nil"/>
            </w:tcBorders>
            <w:shd w:val="clear" w:color="auto" w:fill="auto"/>
          </w:tcPr>
          <w:p w:rsidRPr="00743B4D" w:rsidR="008734CC" w:rsidP="00E35E7F" w:rsidRDefault="008734CC" w14:paraId="01999F5C" w14:textId="77777777">
            <w:pPr>
              <w:rPr>
                <w:ins w:author="Craig Parker" w:date="2024-07-23T13:47:00Z" w:id="1797"/>
                <w:rFonts w:eastAsia="Calibri" w:cs="Arial"/>
              </w:rPr>
            </w:pPr>
            <w:ins w:author="Craig Parker" w:date="2024-07-23T13:47:00Z" w:id="1798">
              <w:r w:rsidRPr="00743B4D">
                <w:rPr>
                  <w:rFonts w:eastAsia="Calibri" w:cs="Arial"/>
                </w:rPr>
                <w:t>Applicant:</w:t>
              </w:r>
            </w:ins>
          </w:p>
        </w:tc>
        <w:tc>
          <w:tcPr>
            <w:tcW w:w="7111" w:type="dxa"/>
            <w:shd w:val="clear" w:color="auto" w:fill="auto"/>
          </w:tcPr>
          <w:p w:rsidR="008734CC" w:rsidP="00E35E7F" w:rsidRDefault="008734CC" w14:paraId="7D8349B6" w14:textId="77777777">
            <w:pPr>
              <w:rPr>
                <w:ins w:author="Craig Parker" w:date="2024-07-23T13:47:00Z" w:id="1799"/>
                <w:rFonts w:eastAsia="Calibri" w:cs="Arial"/>
              </w:rPr>
            </w:pPr>
          </w:p>
          <w:p w:rsidRPr="00743B4D" w:rsidR="008734CC" w:rsidP="00E35E7F" w:rsidRDefault="008734CC" w14:paraId="30AFBB4A" w14:textId="77777777">
            <w:pPr>
              <w:rPr>
                <w:ins w:author="Craig Parker" w:date="2024-07-23T13:47:00Z" w:id="1800"/>
                <w:rFonts w:eastAsia="Calibri" w:cs="Arial"/>
              </w:rPr>
            </w:pPr>
          </w:p>
        </w:tc>
      </w:tr>
      <w:tr w:rsidRPr="006D4F59" w:rsidR="008734CC" w:rsidTr="00E35E7F" w14:paraId="0B10C002" w14:textId="77777777">
        <w:trPr>
          <w:ins w:author="Craig Parker" w:date="2024-07-23T13:47:00Z" w:id="1801"/>
        </w:trPr>
        <w:tc>
          <w:tcPr>
            <w:tcW w:w="2807" w:type="dxa"/>
            <w:shd w:val="clear" w:color="auto" w:fill="auto"/>
          </w:tcPr>
          <w:p w:rsidRPr="00743B4D" w:rsidR="008734CC" w:rsidP="00E35E7F" w:rsidRDefault="008734CC" w14:paraId="7805C19B" w14:textId="77777777">
            <w:pPr>
              <w:rPr>
                <w:ins w:author="Craig Parker" w:date="2024-07-23T13:47:00Z" w:id="1802"/>
                <w:rFonts w:eastAsia="Calibri" w:cs="Arial"/>
              </w:rPr>
            </w:pPr>
            <w:ins w:author="Craig Parker" w:date="2024-07-23T13:47:00Z" w:id="1803">
              <w:r w:rsidRPr="00743B4D">
                <w:rPr>
                  <w:rFonts w:eastAsia="Calibri" w:cs="Arial"/>
                </w:rPr>
                <w:t>Contact Person:</w:t>
              </w:r>
            </w:ins>
          </w:p>
        </w:tc>
        <w:tc>
          <w:tcPr>
            <w:tcW w:w="7111" w:type="dxa"/>
            <w:shd w:val="clear" w:color="auto" w:fill="auto"/>
          </w:tcPr>
          <w:p w:rsidR="008734CC" w:rsidP="00E35E7F" w:rsidRDefault="008734CC" w14:paraId="0FE155DE" w14:textId="77777777">
            <w:pPr>
              <w:rPr>
                <w:ins w:author="Craig Parker" w:date="2024-07-23T13:47:00Z" w:id="1804"/>
                <w:rFonts w:eastAsia="Calibri" w:cs="Arial"/>
              </w:rPr>
            </w:pPr>
          </w:p>
          <w:p w:rsidRPr="00743B4D" w:rsidR="008734CC" w:rsidP="00E35E7F" w:rsidRDefault="008734CC" w14:paraId="52A7D12E" w14:textId="77777777">
            <w:pPr>
              <w:rPr>
                <w:ins w:author="Craig Parker" w:date="2024-07-23T13:47:00Z" w:id="1805"/>
                <w:rFonts w:eastAsia="Calibri" w:cs="Arial"/>
              </w:rPr>
            </w:pPr>
          </w:p>
        </w:tc>
      </w:tr>
      <w:tr w:rsidRPr="006D4F59" w:rsidR="008734CC" w:rsidTr="00E35E7F" w14:paraId="5F9BC38C" w14:textId="77777777">
        <w:trPr>
          <w:ins w:author="Craig Parker" w:date="2024-07-23T13:47:00Z" w:id="1806"/>
        </w:trPr>
        <w:tc>
          <w:tcPr>
            <w:tcW w:w="2807" w:type="dxa"/>
            <w:shd w:val="clear" w:color="auto" w:fill="auto"/>
          </w:tcPr>
          <w:p w:rsidRPr="00743B4D" w:rsidR="008734CC" w:rsidP="00E35E7F" w:rsidRDefault="008734CC" w14:paraId="1CA2CE97" w14:textId="77777777">
            <w:pPr>
              <w:rPr>
                <w:ins w:author="Craig Parker" w:date="2024-07-23T13:47:00Z" w:id="1807"/>
                <w:rFonts w:eastAsia="Calibri" w:cs="Arial"/>
              </w:rPr>
            </w:pPr>
            <w:ins w:author="Craig Parker" w:date="2024-07-23T13:47:00Z" w:id="1808">
              <w:r w:rsidRPr="00743B4D">
                <w:rPr>
                  <w:rFonts w:eastAsia="Calibri" w:cs="Arial"/>
                </w:rPr>
                <w:t>Address:</w:t>
              </w:r>
            </w:ins>
          </w:p>
        </w:tc>
        <w:tc>
          <w:tcPr>
            <w:tcW w:w="7111" w:type="dxa"/>
            <w:shd w:val="clear" w:color="auto" w:fill="auto"/>
          </w:tcPr>
          <w:p w:rsidR="008734CC" w:rsidP="00E35E7F" w:rsidRDefault="008734CC" w14:paraId="2CDC43BC" w14:textId="77777777">
            <w:pPr>
              <w:rPr>
                <w:ins w:author="Craig Parker" w:date="2024-07-23T13:47:00Z" w:id="1809"/>
                <w:rFonts w:eastAsia="Calibri" w:cs="Arial"/>
              </w:rPr>
            </w:pPr>
          </w:p>
          <w:p w:rsidRPr="00743B4D" w:rsidR="008734CC" w:rsidP="00E35E7F" w:rsidRDefault="008734CC" w14:paraId="191F44B6" w14:textId="77777777">
            <w:pPr>
              <w:rPr>
                <w:ins w:author="Craig Parker" w:date="2024-07-23T13:47:00Z" w:id="1810"/>
                <w:rFonts w:eastAsia="Calibri" w:cs="Arial"/>
              </w:rPr>
            </w:pPr>
          </w:p>
        </w:tc>
      </w:tr>
      <w:tr w:rsidRPr="006D4F59" w:rsidR="008734CC" w:rsidTr="00E35E7F" w14:paraId="26616EA7" w14:textId="77777777">
        <w:trPr>
          <w:ins w:author="Craig Parker" w:date="2024-07-23T13:47:00Z" w:id="1811"/>
        </w:trPr>
        <w:tc>
          <w:tcPr>
            <w:tcW w:w="2807" w:type="dxa"/>
            <w:shd w:val="clear" w:color="auto" w:fill="auto"/>
          </w:tcPr>
          <w:p w:rsidRPr="00743B4D" w:rsidR="008734CC" w:rsidP="00E35E7F" w:rsidRDefault="008734CC" w14:paraId="75A9ABFF" w14:textId="77777777">
            <w:pPr>
              <w:rPr>
                <w:ins w:author="Craig Parker" w:date="2024-07-23T13:47:00Z" w:id="1812"/>
                <w:rFonts w:eastAsia="Calibri" w:cs="Arial"/>
              </w:rPr>
            </w:pPr>
            <w:ins w:author="Craig Parker" w:date="2024-07-23T13:47:00Z" w:id="1813">
              <w:r w:rsidRPr="00743B4D">
                <w:rPr>
                  <w:rFonts w:eastAsia="Calibri" w:cs="Arial"/>
                </w:rPr>
                <w:t>Cell No.:</w:t>
              </w:r>
            </w:ins>
          </w:p>
        </w:tc>
        <w:tc>
          <w:tcPr>
            <w:tcW w:w="7111" w:type="dxa"/>
            <w:shd w:val="clear" w:color="auto" w:fill="auto"/>
          </w:tcPr>
          <w:p w:rsidR="008734CC" w:rsidP="00E35E7F" w:rsidRDefault="008734CC" w14:paraId="09384330" w14:textId="77777777">
            <w:pPr>
              <w:rPr>
                <w:ins w:author="Craig Parker" w:date="2024-07-23T13:47:00Z" w:id="1814"/>
                <w:rFonts w:eastAsia="Calibri" w:cs="Arial"/>
              </w:rPr>
            </w:pPr>
          </w:p>
          <w:p w:rsidRPr="00743B4D" w:rsidR="008734CC" w:rsidP="00E35E7F" w:rsidRDefault="008734CC" w14:paraId="4E762B21" w14:textId="77777777">
            <w:pPr>
              <w:rPr>
                <w:ins w:author="Craig Parker" w:date="2024-07-23T13:47:00Z" w:id="1815"/>
                <w:rFonts w:eastAsia="Calibri" w:cs="Arial"/>
              </w:rPr>
            </w:pPr>
          </w:p>
        </w:tc>
      </w:tr>
      <w:tr w:rsidRPr="006D4F59" w:rsidR="008734CC" w:rsidTr="00E35E7F" w14:paraId="1E62D09A" w14:textId="77777777">
        <w:trPr>
          <w:ins w:author="Craig Parker" w:date="2024-07-23T13:47:00Z" w:id="1816"/>
        </w:trPr>
        <w:tc>
          <w:tcPr>
            <w:tcW w:w="2807" w:type="dxa"/>
            <w:shd w:val="clear" w:color="auto" w:fill="auto"/>
          </w:tcPr>
          <w:p w:rsidRPr="00743B4D" w:rsidR="008734CC" w:rsidP="00E35E7F" w:rsidRDefault="008734CC" w14:paraId="02DEB219" w14:textId="77777777">
            <w:pPr>
              <w:rPr>
                <w:ins w:author="Craig Parker" w:date="2024-07-23T13:47:00Z" w:id="1817"/>
                <w:rFonts w:eastAsia="Calibri" w:cs="Arial"/>
              </w:rPr>
            </w:pPr>
            <w:ins w:author="Craig Parker" w:date="2024-07-23T13:47:00Z" w:id="1818">
              <w:r w:rsidRPr="00743B4D">
                <w:rPr>
                  <w:rFonts w:eastAsia="Calibri" w:cs="Arial"/>
                </w:rPr>
                <w:t>E-mail address:</w:t>
              </w:r>
            </w:ins>
          </w:p>
        </w:tc>
        <w:tc>
          <w:tcPr>
            <w:tcW w:w="7111" w:type="dxa"/>
            <w:shd w:val="clear" w:color="auto" w:fill="auto"/>
          </w:tcPr>
          <w:p w:rsidR="008734CC" w:rsidP="00E35E7F" w:rsidRDefault="008734CC" w14:paraId="346309C0" w14:textId="77777777">
            <w:pPr>
              <w:rPr>
                <w:ins w:author="Craig Parker" w:date="2024-07-23T13:47:00Z" w:id="1819"/>
                <w:rFonts w:eastAsia="Calibri" w:cs="Arial"/>
              </w:rPr>
            </w:pPr>
          </w:p>
          <w:p w:rsidRPr="00743B4D" w:rsidR="008734CC" w:rsidP="00E35E7F" w:rsidRDefault="008734CC" w14:paraId="5679EC15" w14:textId="77777777">
            <w:pPr>
              <w:rPr>
                <w:ins w:author="Craig Parker" w:date="2024-07-23T13:47:00Z" w:id="1820"/>
                <w:rFonts w:eastAsia="Calibri" w:cs="Arial"/>
              </w:rPr>
            </w:pPr>
          </w:p>
        </w:tc>
      </w:tr>
      <w:tr w:rsidRPr="006D4F59" w:rsidR="008734CC" w:rsidTr="00E35E7F" w14:paraId="6089E1B9" w14:textId="77777777">
        <w:trPr>
          <w:ins w:author="Craig Parker" w:date="2024-07-23T13:47:00Z" w:id="1821"/>
        </w:trPr>
        <w:tc>
          <w:tcPr>
            <w:tcW w:w="2807" w:type="dxa"/>
            <w:shd w:val="clear" w:color="auto" w:fill="auto"/>
          </w:tcPr>
          <w:p w:rsidRPr="00743B4D" w:rsidR="008734CC" w:rsidP="00E35E7F" w:rsidRDefault="008734CC" w14:paraId="4FE957CC" w14:textId="77777777">
            <w:pPr>
              <w:rPr>
                <w:ins w:author="Craig Parker" w:date="2024-07-23T13:47:00Z" w:id="1822"/>
                <w:rFonts w:eastAsia="Calibri" w:cs="Arial"/>
              </w:rPr>
            </w:pPr>
            <w:ins w:author="Craig Parker" w:date="2024-07-23T13:47:00Z" w:id="1823">
              <w:r w:rsidRPr="00743B4D">
                <w:rPr>
                  <w:rFonts w:eastAsia="Calibri" w:cs="Arial"/>
                </w:rPr>
                <w:t xml:space="preserve">Date of Application: </w:t>
              </w:r>
            </w:ins>
          </w:p>
        </w:tc>
        <w:tc>
          <w:tcPr>
            <w:tcW w:w="7111" w:type="dxa"/>
            <w:shd w:val="clear" w:color="auto" w:fill="auto"/>
          </w:tcPr>
          <w:p w:rsidR="008734CC" w:rsidP="00E35E7F" w:rsidRDefault="008734CC" w14:paraId="45D9FB42" w14:textId="77777777">
            <w:pPr>
              <w:rPr>
                <w:ins w:author="Craig Parker" w:date="2024-07-23T13:47:00Z" w:id="1824"/>
                <w:rFonts w:eastAsia="Calibri" w:cs="Arial"/>
              </w:rPr>
            </w:pPr>
          </w:p>
          <w:p w:rsidRPr="00743B4D" w:rsidR="008734CC" w:rsidP="00E35E7F" w:rsidRDefault="008734CC" w14:paraId="5688FE1F" w14:textId="77777777">
            <w:pPr>
              <w:rPr>
                <w:ins w:author="Craig Parker" w:date="2024-07-23T13:47:00Z" w:id="1825"/>
                <w:rFonts w:eastAsia="Calibri" w:cs="Arial"/>
              </w:rPr>
            </w:pPr>
          </w:p>
        </w:tc>
      </w:tr>
    </w:tbl>
    <w:p w:rsidRPr="006D4F59" w:rsidR="008734CC" w:rsidP="008734CC" w:rsidRDefault="008734CC" w14:paraId="24A556B7" w14:textId="77777777">
      <w:pPr>
        <w:rPr>
          <w:ins w:author="Craig Parker" w:date="2024-07-23T13:47:00Z" w:id="1826"/>
          <w:rFonts w:ascii="Calibri" w:hAnsi="Calibri" w:eastAsia="Calibri"/>
          <w:b/>
        </w:rPr>
      </w:pPr>
    </w:p>
    <w:p w:rsidRPr="006D4F59" w:rsidR="008734CC" w:rsidP="008734CC" w:rsidRDefault="008734CC" w14:paraId="75FC8285" w14:textId="77777777">
      <w:pPr>
        <w:rPr>
          <w:ins w:author="Craig Parker" w:date="2024-07-23T13:47:00Z" w:id="1827"/>
          <w:rFonts w:ascii="Calibri" w:hAnsi="Calibri" w:eastAsia="Calibri"/>
          <w:b/>
        </w:rPr>
      </w:pPr>
    </w:p>
    <w:p w:rsidRPr="006D4F59" w:rsidR="008734CC" w:rsidP="008734CC" w:rsidRDefault="008734CC" w14:paraId="73281290" w14:textId="77777777">
      <w:pPr>
        <w:rPr>
          <w:ins w:author="Craig Parker" w:date="2024-07-23T13:47:00Z" w:id="1828"/>
          <w:rFonts w:ascii="Calibri" w:hAnsi="Calibri" w:eastAsia="Calibri"/>
          <w:b/>
        </w:rPr>
      </w:pPr>
    </w:p>
    <w:p w:rsidRPr="00743B4D" w:rsidR="008734CC" w:rsidP="008734CC" w:rsidRDefault="008734CC" w14:paraId="635D0E07" w14:textId="77777777">
      <w:pPr>
        <w:spacing w:after="160" w:line="259" w:lineRule="auto"/>
        <w:rPr>
          <w:ins w:author="Craig Parker" w:date="2024-07-23T13:47:00Z" w:id="1829"/>
          <w:rFonts w:eastAsia="Calibri" w:cs="Arial"/>
          <w:b/>
        </w:rPr>
      </w:pPr>
      <w:ins w:author="Craig Parker" w:date="2024-07-23T13:47:00Z" w:id="1830">
        <w:r>
          <w:rPr>
            <w:rFonts w:ascii="Calibri" w:hAnsi="Calibri" w:eastAsia="Calibri"/>
            <w:b/>
          </w:rPr>
          <w:br w:type="page"/>
        </w:r>
      </w:ins>
    </w:p>
    <w:p w:rsidRPr="00743B4D" w:rsidR="008734CC" w:rsidP="008734CC" w:rsidRDefault="008734CC" w14:paraId="03F01C28" w14:textId="77777777">
      <w:pPr>
        <w:rPr>
          <w:ins w:author="Craig Parker" w:date="2024-07-23T13:47:00Z" w:id="1831"/>
          <w:rFonts w:eastAsia="Calibri" w:cs="Arial"/>
        </w:rPr>
      </w:pPr>
      <w:ins w:author="Craig Parker" w:date="2024-07-23T13:47:00Z" w:id="1832">
        <w:r w:rsidRPr="00743B4D">
          <w:rPr>
            <w:rFonts w:eastAsia="Calibri" w:cs="Arial"/>
          </w:rPr>
          <w:t xml:space="preserve"> </w:t>
        </w:r>
      </w:ins>
    </w:p>
    <w:tbl>
      <w:tblPr>
        <w:tblW w:w="9923" w:type="dxa"/>
        <w:tblInd w:w="-147" w:type="dxa"/>
        <w:tblCellMar>
          <w:left w:w="10" w:type="dxa"/>
          <w:right w:w="10" w:type="dxa"/>
        </w:tblCellMar>
        <w:tblLook w:val="0000" w:firstRow="0" w:lastRow="0" w:firstColumn="0" w:lastColumn="0" w:noHBand="0" w:noVBand="0"/>
      </w:tblPr>
      <w:tblGrid>
        <w:gridCol w:w="9923"/>
      </w:tblGrid>
      <w:tr w:rsidRPr="00743B4D" w:rsidR="008734CC" w:rsidTr="00E35E7F" w14:paraId="76537175" w14:textId="77777777">
        <w:trPr>
          <w:ins w:author="Craig Parker" w:date="2024-07-23T13:47:00Z" w:id="1833"/>
        </w:trPr>
        <w:tc>
          <w:tcPr>
            <w:tcW w:w="99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Pr="00743B4D" w:rsidR="008734CC" w:rsidP="00E35E7F" w:rsidRDefault="008734CC" w14:paraId="2D74D671" w14:textId="77777777">
            <w:pPr>
              <w:rPr>
                <w:ins w:author="Craig Parker" w:date="2024-07-23T13:47:00Z" w:id="1834"/>
                <w:rFonts w:eastAsia="Calibri" w:cs="Arial"/>
              </w:rPr>
            </w:pPr>
            <w:ins w:author="Craig Parker" w:date="2024-07-23T13:47:00Z" w:id="1835">
              <w:r w:rsidRPr="00743B4D">
                <w:rPr>
                  <w:rFonts w:eastAsia="Calibri" w:cs="Arial"/>
                  <w:b/>
                </w:rPr>
                <w:t xml:space="preserve">PART 2: </w:t>
              </w:r>
              <w:r>
                <w:rPr>
                  <w:rFonts w:eastAsia="Calibri" w:cs="Arial"/>
                  <w:b/>
                </w:rPr>
                <w:t>DETAILS OF NOTIFICATION</w:t>
              </w:r>
            </w:ins>
          </w:p>
        </w:tc>
      </w:tr>
    </w:tbl>
    <w:p w:rsidR="008734CC" w:rsidP="008734CC" w:rsidRDefault="008734CC" w14:paraId="7A348F7C" w14:textId="77777777">
      <w:pPr>
        <w:rPr>
          <w:ins w:author="Craig Parker" w:date="2024-07-23T13:47:00Z" w:id="1836"/>
          <w:rFonts w:eastAsia="Calibri" w:cs="Arial"/>
          <w:b/>
        </w:rPr>
      </w:pPr>
    </w:p>
    <w:p w:rsidR="008734CC" w:rsidP="008734CC" w:rsidRDefault="008734CC" w14:paraId="4D717D29" w14:textId="77777777">
      <w:pPr>
        <w:rPr>
          <w:ins w:author="Craig Parker" w:date="2024-07-23T13:47:00Z" w:id="1837"/>
          <w:rFonts w:eastAsia="Calibri" w:cs="Arial"/>
          <w:b/>
        </w:rPr>
      </w:pPr>
      <w:ins w:author="Craig Parker" w:date="2024-07-23T13:47:00Z" w:id="1838">
        <w:r>
          <w:rPr>
            <w:rFonts w:eastAsia="Calibri" w:cs="Arial"/>
            <w:b/>
          </w:rPr>
          <w:t>Briefly provide:</w:t>
        </w:r>
      </w:ins>
    </w:p>
    <w:p w:rsidR="008734CC" w:rsidP="008734CC" w:rsidRDefault="008734CC" w14:paraId="15DB6424" w14:textId="77777777">
      <w:pPr>
        <w:rPr>
          <w:ins w:author="Craig Parker" w:date="2024-07-23T13:47:00Z" w:id="1839"/>
          <w:rFonts w:eastAsia="Calibri" w:cs="Arial"/>
          <w:b/>
        </w:rPr>
      </w:pPr>
    </w:p>
    <w:p w:rsidR="008734CC" w:rsidP="008734CC" w:rsidRDefault="008734CC" w14:paraId="1C9D6F2E" w14:textId="77777777">
      <w:pPr>
        <w:rPr>
          <w:ins w:author="Craig Parker" w:date="2024-07-23T13:47:00Z" w:id="1840"/>
          <w:rFonts w:eastAsia="Calibri" w:cs="Arial"/>
          <w:b/>
        </w:rPr>
      </w:pPr>
    </w:p>
    <w:p w:rsidR="008734CC" w:rsidP="008734CC" w:rsidRDefault="008734CC" w14:paraId="5EBEF0BB" w14:textId="77777777">
      <w:pPr>
        <w:rPr>
          <w:ins w:author="Craig Parker" w:date="2024-07-23T13:47:00Z" w:id="1841"/>
          <w:rFonts w:eastAsia="Calibri" w:cs="Arial"/>
          <w:b/>
        </w:rPr>
      </w:pPr>
      <w:ins w:author="Craig Parker" w:date="2024-07-23T13:47:00Z" w:id="1842">
        <w:r>
          <w:rPr>
            <w:rFonts w:eastAsia="Calibri" w:cs="Arial"/>
            <w:b/>
          </w:rPr>
          <w:t>1. Motivation / Background:</w:t>
        </w:r>
      </w:ins>
    </w:p>
    <w:p w:rsidR="008734CC" w:rsidP="008734CC" w:rsidRDefault="008734CC" w14:paraId="5E26188A" w14:textId="77777777">
      <w:pPr>
        <w:rPr>
          <w:ins w:author="Craig Parker" w:date="2024-07-23T13:47:00Z" w:id="1843"/>
          <w:rFonts w:eastAsia="Calibri" w:cs="Arial"/>
          <w:b/>
        </w:rPr>
      </w:pPr>
    </w:p>
    <w:p w:rsidR="008734CC" w:rsidP="008734CC" w:rsidRDefault="008734CC" w14:paraId="76884178" w14:textId="77777777">
      <w:pPr>
        <w:rPr>
          <w:ins w:author="Craig Parker" w:date="2024-07-23T13:47:00Z" w:id="1844"/>
          <w:rFonts w:eastAsia="Calibri" w:cs="Arial"/>
          <w:b/>
        </w:rPr>
      </w:pPr>
    </w:p>
    <w:p w:rsidR="008734CC" w:rsidP="008734CC" w:rsidRDefault="008734CC" w14:paraId="6444828A" w14:textId="77777777">
      <w:pPr>
        <w:rPr>
          <w:ins w:author="Craig Parker" w:date="2024-07-23T13:47:00Z" w:id="1845"/>
          <w:rFonts w:eastAsia="Calibri" w:cs="Arial"/>
          <w:b/>
        </w:rPr>
      </w:pPr>
    </w:p>
    <w:p w:rsidR="008734CC" w:rsidRDefault="008734CC" w14:paraId="3350E258" w14:textId="77777777">
      <w:pPr>
        <w:rPr>
          <w:ins w:author="Craig Parker" w:date="2024-07-23T13:47:00Z" w:id="1846"/>
          <w:rFonts w:eastAsia="Calibri"/>
        </w:rPr>
        <w:pPrChange w:author="Craig Parker" w:date="2024-07-23T13:51:00Z" w:id="1847">
          <w:pPr>
            <w:keepNext/>
            <w:keepLines/>
            <w:spacing w:after="120"/>
            <w:outlineLvl w:val="1"/>
          </w:pPr>
        </w:pPrChange>
      </w:pPr>
      <w:ins w:author="Craig Parker" w:date="2024-07-23T13:47:00Z" w:id="1848">
        <w:r>
          <w:rPr>
            <w:rFonts w:eastAsia="Calibri"/>
          </w:rPr>
          <w:t>2. Study Plan:</w:t>
        </w:r>
      </w:ins>
    </w:p>
    <w:p w:rsidR="008734CC" w:rsidP="008734CC" w:rsidRDefault="008734CC" w14:paraId="41080743" w14:textId="77777777">
      <w:pPr>
        <w:keepNext/>
        <w:keepLines/>
        <w:spacing w:after="120"/>
        <w:outlineLvl w:val="1"/>
        <w:rPr>
          <w:ins w:author="Craig Parker" w:date="2024-07-23T13:47:00Z" w:id="1849"/>
          <w:rFonts w:eastAsia="Calibri" w:cs="Arial"/>
          <w:b/>
        </w:rPr>
      </w:pPr>
    </w:p>
    <w:p w:rsidR="008734CC" w:rsidP="008734CC" w:rsidRDefault="008734CC" w14:paraId="6C0B5F24" w14:textId="77777777">
      <w:pPr>
        <w:keepNext/>
        <w:keepLines/>
        <w:spacing w:after="120"/>
        <w:outlineLvl w:val="1"/>
        <w:rPr>
          <w:ins w:author="Craig Parker" w:date="2024-07-23T13:47:00Z" w:id="1850"/>
          <w:rFonts w:eastAsia="Calibri" w:cs="Arial"/>
          <w:b/>
        </w:rPr>
      </w:pPr>
      <w:ins w:author="Craig Parker" w:date="2024-07-23T13:47:00Z" w:id="1851">
        <w:r>
          <w:rPr>
            <w:rFonts w:eastAsia="Calibri" w:cs="Arial"/>
            <w:b/>
          </w:rPr>
          <w:t xml:space="preserve"> </w:t>
        </w:r>
      </w:ins>
    </w:p>
    <w:p w:rsidR="008734CC" w:rsidP="008734CC" w:rsidRDefault="008734CC" w14:paraId="0B4DE510" w14:textId="77777777">
      <w:pPr>
        <w:keepNext/>
        <w:keepLines/>
        <w:spacing w:after="120"/>
        <w:outlineLvl w:val="1"/>
        <w:rPr>
          <w:ins w:author="Craig Parker" w:date="2024-07-23T13:47:00Z" w:id="1852"/>
          <w:rFonts w:eastAsia="Calibri" w:cs="Arial"/>
          <w:b/>
        </w:rPr>
      </w:pPr>
    </w:p>
    <w:p w:rsidR="008734CC" w:rsidP="008734CC" w:rsidRDefault="008734CC" w14:paraId="46594964" w14:textId="77777777">
      <w:pPr>
        <w:keepNext/>
        <w:keepLines/>
        <w:spacing w:after="120"/>
        <w:outlineLvl w:val="1"/>
        <w:rPr>
          <w:ins w:author="Craig Parker" w:date="2024-07-23T13:47:00Z" w:id="1853"/>
          <w:rFonts w:eastAsia="Calibri" w:cs="Arial"/>
          <w:b/>
        </w:rPr>
      </w:pPr>
    </w:p>
    <w:p w:rsidRPr="00247123" w:rsidR="008734CC" w:rsidP="008734CC" w:rsidRDefault="008734CC" w14:paraId="6A614C1B" w14:textId="77777777">
      <w:pPr>
        <w:keepNext/>
        <w:keepLines/>
        <w:spacing w:after="120"/>
        <w:outlineLvl w:val="1"/>
        <w:rPr>
          <w:ins w:author="Craig Parker" w:date="2024-07-23T13:47:00Z" w:id="1854"/>
          <w:rFonts w:eastAsia="Calibri" w:cs="Arial"/>
          <w:b/>
        </w:rPr>
      </w:pPr>
    </w:p>
    <w:p w:rsidRPr="00743B4D" w:rsidR="008734CC" w:rsidP="008734CC" w:rsidRDefault="008734CC" w14:paraId="31B18C4A" w14:textId="77777777">
      <w:pPr>
        <w:keepNext/>
        <w:keepLines/>
        <w:spacing w:after="120"/>
        <w:outlineLvl w:val="1"/>
        <w:rPr>
          <w:ins w:author="Craig Parker" w:date="2024-07-23T13:47:00Z" w:id="1855"/>
          <w:rFonts w:cs="Arial"/>
          <w:b/>
          <w:color w:val="0077A0"/>
        </w:rPr>
      </w:pPr>
    </w:p>
    <w:tbl>
      <w:tblPr>
        <w:tblW w:w="9923" w:type="dxa"/>
        <w:tblInd w:w="-5" w:type="dxa"/>
        <w:tblCellMar>
          <w:left w:w="10" w:type="dxa"/>
          <w:right w:w="10" w:type="dxa"/>
        </w:tblCellMar>
        <w:tblLook w:val="0000" w:firstRow="0" w:lastRow="0" w:firstColumn="0" w:lastColumn="0" w:noHBand="0" w:noVBand="0"/>
      </w:tblPr>
      <w:tblGrid>
        <w:gridCol w:w="5128"/>
        <w:gridCol w:w="4795"/>
      </w:tblGrid>
      <w:tr w:rsidRPr="00743B4D" w:rsidR="008734CC" w:rsidTr="00E35E7F" w14:paraId="0AD3A2B0" w14:textId="77777777">
        <w:trPr>
          <w:ins w:author="Craig Parker" w:date="2024-07-23T13:47:00Z" w:id="1856"/>
        </w:trPr>
        <w:tc>
          <w:tcPr>
            <w:tcW w:w="9923"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Pr="00743B4D" w:rsidR="008734CC" w:rsidP="00E35E7F" w:rsidRDefault="008734CC" w14:paraId="035FBC9E" w14:textId="77777777">
            <w:pPr>
              <w:rPr>
                <w:ins w:author="Craig Parker" w:date="2024-07-23T13:47:00Z" w:id="1857"/>
                <w:rFonts w:eastAsia="Calibri" w:cs="Arial"/>
              </w:rPr>
            </w:pPr>
            <w:ins w:author="Craig Parker" w:date="2024-07-23T13:47:00Z" w:id="1858">
              <w:r w:rsidRPr="00743B4D">
                <w:rPr>
                  <w:rFonts w:eastAsia="Calibri" w:cs="Arial"/>
                </w:rPr>
                <w:t xml:space="preserve">I, the undersigned, agree to conduct/manage the above-mentioned </w:t>
              </w:r>
              <w:r>
                <w:rPr>
                  <w:rFonts w:eastAsia="Calibri" w:cs="Arial"/>
                </w:rPr>
                <w:t xml:space="preserve">study </w:t>
              </w:r>
              <w:r w:rsidRPr="00743B4D">
                <w:rPr>
                  <w:rFonts w:eastAsia="Calibri" w:cs="Arial"/>
                </w:rPr>
                <w:t>under the conditions as stated in this application</w:t>
              </w:r>
            </w:ins>
          </w:p>
        </w:tc>
      </w:tr>
      <w:tr w:rsidRPr="00743B4D" w:rsidR="008734CC" w:rsidTr="00E35E7F" w14:paraId="21787BE5" w14:textId="77777777">
        <w:trPr>
          <w:ins w:author="Craig Parker" w:date="2024-07-23T13:47:00Z" w:id="1859"/>
        </w:trPr>
        <w:tc>
          <w:tcPr>
            <w:tcW w:w="51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8734CC" w:rsidP="00E35E7F" w:rsidRDefault="008734CC" w14:paraId="7414F0A2" w14:textId="77777777">
            <w:pPr>
              <w:rPr>
                <w:ins w:author="Craig Parker" w:date="2024-07-23T13:47:00Z" w:id="1860"/>
                <w:rFonts w:eastAsia="Calibri" w:cs="Arial"/>
              </w:rPr>
            </w:pPr>
          </w:p>
          <w:p w:rsidRPr="00743B4D" w:rsidR="008734CC" w:rsidP="00E35E7F" w:rsidRDefault="008734CC" w14:paraId="6260679E" w14:textId="77777777">
            <w:pPr>
              <w:rPr>
                <w:ins w:author="Craig Parker" w:date="2024-07-23T13:47:00Z" w:id="1861"/>
                <w:rFonts w:eastAsia="Calibri" w:cs="Arial"/>
              </w:rPr>
            </w:pPr>
            <w:ins w:author="Craig Parker" w:date="2024-07-23T13:47:00Z" w:id="1862">
              <w:r w:rsidRPr="00743B4D">
                <w:rPr>
                  <w:rFonts w:eastAsia="Calibri" w:cs="Arial"/>
                </w:rPr>
                <w:t>Applicant</w:t>
              </w:r>
              <w:r>
                <w:rPr>
                  <w:rFonts w:eastAsia="Calibri" w:cs="Arial"/>
                </w:rPr>
                <w:t>/Principal Investigator</w:t>
              </w:r>
              <w:r w:rsidRPr="00743B4D">
                <w:rPr>
                  <w:rFonts w:eastAsia="Calibri" w:cs="Arial"/>
                </w:rPr>
                <w:t>:</w:t>
              </w:r>
            </w:ins>
          </w:p>
          <w:p w:rsidR="008734CC" w:rsidP="00E35E7F" w:rsidRDefault="008734CC" w14:paraId="2774007A" w14:textId="77777777">
            <w:pPr>
              <w:rPr>
                <w:ins w:author="Craig Parker" w:date="2024-07-23T13:47:00Z" w:id="1863"/>
                <w:rFonts w:eastAsia="Calibri" w:cs="Arial"/>
              </w:rPr>
            </w:pPr>
          </w:p>
          <w:p w:rsidR="008734CC" w:rsidP="00E35E7F" w:rsidRDefault="008734CC" w14:paraId="28430743" w14:textId="77777777">
            <w:pPr>
              <w:rPr>
                <w:ins w:author="Craig Parker" w:date="2024-07-23T13:47:00Z" w:id="1864"/>
                <w:rFonts w:eastAsia="Calibri" w:cs="Arial"/>
              </w:rPr>
            </w:pPr>
          </w:p>
          <w:p w:rsidR="008734CC" w:rsidP="00E35E7F" w:rsidRDefault="008734CC" w14:paraId="2E7A5EFF" w14:textId="77777777">
            <w:pPr>
              <w:rPr>
                <w:ins w:author="Craig Parker" w:date="2024-07-23T13:47:00Z" w:id="1865"/>
                <w:rFonts w:eastAsia="Calibri" w:cs="Arial"/>
              </w:rPr>
            </w:pPr>
            <w:ins w:author="Craig Parker" w:date="2024-07-23T13:47:00Z" w:id="1866">
              <w:r w:rsidRPr="00743B4D">
                <w:rPr>
                  <w:rFonts w:eastAsia="Calibri" w:cs="Arial"/>
                </w:rPr>
                <w:t xml:space="preserve">Signature: </w:t>
              </w:r>
            </w:ins>
          </w:p>
          <w:p w:rsidRPr="00743B4D" w:rsidR="008734CC" w:rsidP="00E35E7F" w:rsidRDefault="008734CC" w14:paraId="279B2552" w14:textId="77777777">
            <w:pPr>
              <w:rPr>
                <w:ins w:author="Craig Parker" w:date="2024-07-23T13:47:00Z" w:id="1867"/>
                <w:rFonts w:eastAsia="Calibri" w:cs="Arial"/>
              </w:rPr>
            </w:pPr>
            <w:ins w:author="Craig Parker" w:date="2024-07-23T13:47:00Z" w:id="1868">
              <w:r w:rsidRPr="00743B4D">
                <w:rPr>
                  <w:rFonts w:eastAsia="Calibri" w:cs="Arial"/>
                </w:rPr>
                <w:t>…………………………………………………</w:t>
              </w:r>
            </w:ins>
          </w:p>
        </w:tc>
        <w:tc>
          <w:tcPr>
            <w:tcW w:w="479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8734CC" w:rsidP="00E35E7F" w:rsidRDefault="008734CC" w14:paraId="05F3759D" w14:textId="77777777">
            <w:pPr>
              <w:rPr>
                <w:ins w:author="Craig Parker" w:date="2024-07-23T13:47:00Z" w:id="1869"/>
                <w:rFonts w:eastAsia="Calibri" w:cs="Arial"/>
              </w:rPr>
            </w:pPr>
          </w:p>
          <w:p w:rsidR="008734CC" w:rsidP="00E35E7F" w:rsidRDefault="008734CC" w14:paraId="67F3ABB3" w14:textId="77777777">
            <w:pPr>
              <w:rPr>
                <w:ins w:author="Craig Parker" w:date="2024-07-23T13:47:00Z" w:id="1870"/>
                <w:rFonts w:eastAsia="Calibri" w:cs="Arial"/>
              </w:rPr>
            </w:pPr>
            <w:ins w:author="Craig Parker" w:date="2024-07-23T13:47:00Z" w:id="1871">
              <w:r w:rsidRPr="00743B4D">
                <w:rPr>
                  <w:rFonts w:eastAsia="Calibri" w:cs="Arial"/>
                </w:rPr>
                <w:t>Date</w:t>
              </w:r>
            </w:ins>
          </w:p>
          <w:p w:rsidRPr="00743B4D" w:rsidR="008734CC" w:rsidP="00E35E7F" w:rsidRDefault="008734CC" w14:paraId="0A0EDD8E" w14:textId="77777777">
            <w:pPr>
              <w:rPr>
                <w:ins w:author="Craig Parker" w:date="2024-07-23T13:47:00Z" w:id="1872"/>
                <w:rFonts w:eastAsia="Calibri" w:cs="Arial"/>
              </w:rPr>
            </w:pPr>
          </w:p>
          <w:p w:rsidR="008734CC" w:rsidP="00E35E7F" w:rsidRDefault="008734CC" w14:paraId="775636CC" w14:textId="77777777">
            <w:pPr>
              <w:rPr>
                <w:ins w:author="Craig Parker" w:date="2024-07-23T13:47:00Z" w:id="1873"/>
                <w:rFonts w:eastAsia="Calibri" w:cs="Arial"/>
              </w:rPr>
            </w:pPr>
          </w:p>
          <w:p w:rsidR="008734CC" w:rsidP="00E35E7F" w:rsidRDefault="008734CC" w14:paraId="41812260" w14:textId="77777777">
            <w:pPr>
              <w:rPr>
                <w:ins w:author="Craig Parker" w:date="2024-07-23T13:47:00Z" w:id="1874"/>
                <w:rFonts w:eastAsia="Calibri" w:cs="Arial"/>
              </w:rPr>
            </w:pPr>
          </w:p>
          <w:p w:rsidRPr="00743B4D" w:rsidR="008734CC" w:rsidP="00E35E7F" w:rsidRDefault="008734CC" w14:paraId="121096DE" w14:textId="77777777">
            <w:pPr>
              <w:rPr>
                <w:ins w:author="Craig Parker" w:date="2024-07-23T13:47:00Z" w:id="1875"/>
                <w:rFonts w:eastAsia="Calibri" w:cs="Arial"/>
              </w:rPr>
            </w:pPr>
            <w:ins w:author="Craig Parker" w:date="2024-07-23T13:47:00Z" w:id="1876">
              <w:r w:rsidRPr="00743B4D">
                <w:rPr>
                  <w:rFonts w:eastAsia="Calibri" w:cs="Arial"/>
                </w:rPr>
                <w:t>…………………………………….</w:t>
              </w:r>
            </w:ins>
          </w:p>
        </w:tc>
      </w:tr>
    </w:tbl>
    <w:p w:rsidRPr="00743B4D" w:rsidR="008734CC" w:rsidP="008734CC" w:rsidRDefault="008734CC" w14:paraId="2635D157" w14:textId="77777777">
      <w:pPr>
        <w:ind w:left="397"/>
        <w:jc w:val="both"/>
        <w:rPr>
          <w:ins w:author="Craig Parker" w:date="2024-07-23T13:47:00Z" w:id="1877"/>
          <w:rFonts w:cs="Arial"/>
          <w:i/>
          <w:iCs/>
        </w:rPr>
      </w:pPr>
    </w:p>
    <w:p w:rsidR="008734CC" w:rsidP="008734CC" w:rsidRDefault="008734CC" w14:paraId="79ACC594" w14:textId="77777777">
      <w:pPr>
        <w:rPr>
          <w:ins w:author="Craig Parker" w:date="2024-07-23T13:47:00Z" w:id="1878"/>
          <w:rFonts w:eastAsia="Calibri" w:cs="Arial"/>
          <w:b/>
          <w:u w:val="single"/>
        </w:rPr>
      </w:pPr>
    </w:p>
    <w:p w:rsidRPr="00BF3362" w:rsidR="008734CC" w:rsidP="00BF3362" w:rsidRDefault="008734CC" w14:paraId="30624A82" w14:textId="77777777">
      <w:pPr>
        <w:rPr>
          <w:rFonts w:eastAsia="Nunito"/>
        </w:rPr>
      </w:pPr>
    </w:p>
    <w:sectPr w:rsidRPr="00BF3362" w:rsidR="008734CC" w:rsidSect="003C65B3">
      <w:pgSz w:w="15840" w:h="12240" w:orient="landscape"/>
      <w:pgMar w:top="1440" w:right="1440" w:bottom="1440" w:left="1440" w:header="708" w:footer="708" w:gutter="0"/>
      <w:pgNumType w:start="1"/>
      <w:cols w:space="720"/>
      <w:docGrid w:linePitch="245"/>
      <w:sectPrChange w:author="Craig Parker" w:date="2024-07-08T12:01:00Z" w:id="1879">
        <w:sectPr w:rsidRPr="00BF3362" w:rsidR="008734CC" w:rsidSect="003C65B3">
          <w:pgSz w:w="12240" w:h="15840" w:orient="portrait"/>
          <w:pgMar w:top="1440" w:right="1440" w:bottom="1440" w:left="1440" w:header="708" w:footer="708" w:gutter="0"/>
          <w:docGrid w:linePitch="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CP" w:author="Craig Parker" w:date="2024-07-08T11:08:00Z" w:id="126">
    <w:p w:rsidR="54FBA741" w:rsidRDefault="54FBA741" w14:paraId="5A145D81" w14:textId="4E644F54">
      <w:pPr>
        <w:pStyle w:val="CommentText"/>
      </w:pPr>
      <w:r>
        <w:t>I think this definition needs to incorporate more than climate re-analysis in line with HEAT Center methods</w:t>
      </w:r>
      <w:r>
        <w:rPr>
          <w:rStyle w:val="CommentReference"/>
        </w:rPr>
        <w:annotationRef/>
      </w:r>
    </w:p>
  </w:comment>
  <w:comment w:initials="CP" w:author="Craig Parker" w:date="2024-07-08T11:11:00Z" w:id="134">
    <w:p w:rsidR="54FBA741" w:rsidRDefault="54FBA741" w14:paraId="43287CD2" w14:textId="72344E26">
      <w:pPr>
        <w:pStyle w:val="CommentText"/>
      </w:pPr>
      <w:r>
        <w:t>I think its better to call this a DTA as this has been the convention used in the all the agreements so far.</w:t>
      </w:r>
      <w:r>
        <w:rPr>
          <w:rStyle w:val="CommentReference"/>
        </w:rPr>
        <w:annotationRef/>
      </w:r>
    </w:p>
  </w:comment>
  <w:comment w:initials="" w:author="Lisa van Aardenne" w:date="2024-01-30T10:31:00Z" w:id="179">
    <w:p w:rsidR="007813F4" w:rsidRDefault="009511AE" w14:paraId="000002DF" w14:textId="77777777">
      <w:pPr>
        <w:widowControl w:val="0"/>
        <w:pBdr>
          <w:top w:val="nil"/>
          <w:left w:val="nil"/>
          <w:bottom w:val="nil"/>
          <w:right w:val="nil"/>
          <w:between w:val="nil"/>
        </w:pBdr>
        <w:spacing w:line="240" w:lineRule="auto"/>
        <w:rPr>
          <w:rFonts w:eastAsia="Arial" w:cs="Arial"/>
          <w:color w:val="000000"/>
          <w:sz w:val="22"/>
          <w:szCs w:val="22"/>
        </w:rPr>
      </w:pPr>
      <w:r>
        <w:rPr>
          <w:rFonts w:eastAsia="Arial" w:cs="Arial"/>
          <w:color w:val="000000"/>
          <w:sz w:val="22"/>
          <w:szCs w:val="22"/>
        </w:rPr>
        <w:t>This is no longer happening?</w:t>
      </w:r>
    </w:p>
  </w:comment>
  <w:comment w:initials="CP" w:author="Craig Parker" w:date="2024-07-08T11:31:00Z" w:id="178">
    <w:p w:rsidR="54FBA741" w:rsidRDefault="54FBA741" w14:paraId="3024D039" w14:textId="789610F4">
      <w:pPr>
        <w:pStyle w:val="CommentText"/>
      </w:pPr>
      <w:r>
        <w:t>checking with Matthew but I don't think it is</w:t>
      </w:r>
      <w:r>
        <w:rPr>
          <w:rStyle w:val="CommentReference"/>
        </w:rPr>
        <w:annotationRef/>
      </w:r>
    </w:p>
  </w:comment>
  <w:comment w:initials="CP" w:author="Craig Parker" w:date="2024-07-09T16:00:00Z" w:id="177">
    <w:p w:rsidR="00C475CF" w:rsidP="00C475CF" w:rsidRDefault="00C475CF" w14:paraId="3FFDA806" w14:textId="77777777">
      <w:pPr>
        <w:pStyle w:val="CommentText"/>
      </w:pPr>
      <w:r>
        <w:rPr>
          <w:rStyle w:val="CommentReference"/>
        </w:rPr>
        <w:annotationRef/>
      </w:r>
      <w:r>
        <w:t>Confirmed to remove</w:t>
      </w:r>
    </w:p>
  </w:comment>
  <w:comment w:initials="CP" w:author="Craig Parker" w:date="2024-07-09T11:39:00Z" w:id="190">
    <w:p w:rsidR="002116FB" w:rsidP="002116FB" w:rsidRDefault="002116FB" w14:paraId="7E397D16" w14:textId="636D5779">
      <w:pPr>
        <w:pStyle w:val="CommentText"/>
      </w:pPr>
      <w:r>
        <w:rPr>
          <w:rStyle w:val="CommentReference"/>
        </w:rPr>
        <w:annotationRef/>
      </w:r>
      <w:r>
        <w:t>I think we need new categories which align with how the levels of data are described in the DTA</w:t>
      </w:r>
    </w:p>
  </w:comment>
  <w:comment w:initials="LA" w:author="Lisa van Aardenne" w:date="2024-03-19T11:19:00Z" w:id="302">
    <w:p w:rsidR="5D4A789A" w:rsidRDefault="5D4A789A" w14:paraId="1786D0A1" w14:textId="2D74C808">
      <w:pPr>
        <w:pStyle w:val="CommentText"/>
      </w:pPr>
      <w:r>
        <w:t>IBM please confirm if this is still the correct name and if you are still storing data on your system that can be accessed by the group?</w:t>
      </w:r>
      <w:r>
        <w:rPr>
          <w:rStyle w:val="CommentReference"/>
        </w:rPr>
        <w:annotationRef/>
      </w:r>
    </w:p>
  </w:comment>
  <w:comment w:initials="CP" w:author="Craig Parker" w:date="2024-07-09T16:02:00Z" w:id="303">
    <w:p w:rsidR="00C475CF" w:rsidP="00C475CF" w:rsidRDefault="00C475CF" w14:paraId="23BF4BA3" w14:textId="77777777">
      <w:pPr>
        <w:pStyle w:val="CommentText"/>
      </w:pPr>
      <w:r>
        <w:rPr>
          <w:rStyle w:val="CommentReference"/>
        </w:rPr>
        <w:annotationRef/>
      </w:r>
      <w:r>
        <w:t>Will make this more generic terminology</w:t>
      </w:r>
    </w:p>
  </w:comment>
  <w:comment w:initials="" w:author="Lisa van Aardenne" w:date="2024-01-30T10:37:00Z" w:id="319">
    <w:p w:rsidR="007813F4" w:rsidRDefault="009511AE" w14:paraId="000002DD" w14:textId="6019DDBA">
      <w:pPr>
        <w:widowControl w:val="0"/>
        <w:pBdr>
          <w:top w:val="nil"/>
          <w:left w:val="nil"/>
          <w:bottom w:val="nil"/>
          <w:right w:val="nil"/>
          <w:between w:val="nil"/>
        </w:pBdr>
        <w:spacing w:line="240" w:lineRule="auto"/>
        <w:rPr>
          <w:rFonts w:eastAsia="Arial" w:cs="Arial"/>
          <w:color w:val="000000"/>
          <w:sz w:val="22"/>
          <w:szCs w:val="22"/>
        </w:rPr>
      </w:pPr>
      <w:r>
        <w:rPr>
          <w:rFonts w:eastAsia="Arial" w:cs="Arial"/>
          <w:color w:val="000000"/>
          <w:sz w:val="22"/>
          <w:szCs w:val="22"/>
        </w:rPr>
        <w:t>Is this still correct?</w:t>
      </w:r>
    </w:p>
  </w:comment>
  <w:comment w:initials="CP" w:author="Craig Parker" w:date="2024-07-09T16:03:00Z" w:id="318">
    <w:p w:rsidR="00C475CF" w:rsidP="00C475CF" w:rsidRDefault="00C475CF" w14:paraId="6EFEAB01" w14:textId="77777777">
      <w:pPr>
        <w:pStyle w:val="CommentText"/>
      </w:pPr>
      <w:r>
        <w:rPr>
          <w:rStyle w:val="CommentReference"/>
        </w:rPr>
        <w:annotationRef/>
      </w:r>
      <w:r>
        <w:t>Will make this more generic terminology</w:t>
      </w:r>
    </w:p>
  </w:comment>
  <w:comment w:initials="LA" w:author="Lisa van Aardenne" w:date="2024-03-19T11:20:00Z" w:id="352">
    <w:p w:rsidR="5D4A789A" w:rsidRDefault="5D4A789A" w14:paraId="34D93FBB" w14:textId="5BDFE881">
      <w:pPr>
        <w:pStyle w:val="CommentText"/>
      </w:pPr>
      <w:r>
        <w:t>Will we still be using social media data? If not, can we remove this section?</w:t>
      </w:r>
      <w:r>
        <w:rPr>
          <w:rStyle w:val="CommentReference"/>
        </w:rPr>
        <w:annotationRef/>
      </w:r>
    </w:p>
  </w:comment>
  <w:comment w:initials="CP" w:author="Craig Parker" w:date="2024-07-09T16:06:00Z" w:id="403">
    <w:p w:rsidR="00C475CF" w:rsidP="00C475CF" w:rsidRDefault="00C475CF" w14:paraId="0BCF082D" w14:textId="77777777">
      <w:pPr>
        <w:pStyle w:val="CommentText"/>
      </w:pPr>
      <w:r>
        <w:rPr>
          <w:rStyle w:val="CommentReference"/>
        </w:rPr>
        <w:annotationRef/>
      </w:r>
      <w:r>
        <w:t>Change this to current process.</w:t>
      </w:r>
    </w:p>
  </w:comment>
  <w:comment w:initials="CP" w:author="Craig Parker" w:date="2024-07-09T16:06:00Z" w:id="404">
    <w:p w:rsidR="00C475CF" w:rsidP="00C475CF" w:rsidRDefault="00C475CF" w14:paraId="7FE06FB7" w14:textId="77777777">
      <w:pPr>
        <w:pStyle w:val="CommentText"/>
      </w:pPr>
      <w:r>
        <w:rPr>
          <w:rStyle w:val="CommentReference"/>
        </w:rPr>
        <w:annotationRef/>
      </w:r>
      <w:r>
        <w:t>Take this out</w:t>
      </w:r>
    </w:p>
  </w:comment>
  <w:comment w:initials="CP" w:author="Craig Parker" w:date="2024-07-09T16:10:00Z" w:id="406">
    <w:p w:rsidR="00C475CF" w:rsidP="00C475CF" w:rsidRDefault="00C475CF" w14:paraId="50806C6F" w14:textId="77777777">
      <w:pPr>
        <w:pStyle w:val="CommentText"/>
      </w:pPr>
      <w:r>
        <w:rPr>
          <w:rStyle w:val="CommentReference"/>
        </w:rPr>
        <w:annotationRef/>
      </w:r>
      <w:r>
        <w:t>This should go</w:t>
      </w:r>
    </w:p>
  </w:comment>
  <w:comment w:initials="" w:author="Lisa van Aardenne" w:date="2024-02-09T11:41:00Z" w:id="576">
    <w:p w:rsidR="007813F4" w:rsidRDefault="009511AE" w14:paraId="000002DC" w14:textId="492018D7">
      <w:pPr>
        <w:widowControl w:val="0"/>
        <w:pBdr>
          <w:top w:val="nil"/>
          <w:left w:val="nil"/>
          <w:bottom w:val="nil"/>
          <w:right w:val="nil"/>
          <w:between w:val="nil"/>
        </w:pBdr>
        <w:spacing w:line="240" w:lineRule="auto"/>
        <w:rPr>
          <w:rFonts w:eastAsia="Arial" w:cs="Arial"/>
          <w:color w:val="000000"/>
          <w:sz w:val="22"/>
          <w:szCs w:val="22"/>
        </w:rPr>
      </w:pPr>
      <w:r>
        <w:rPr>
          <w:rFonts w:eastAsia="Arial" w:cs="Arial"/>
          <w:color w:val="000000"/>
          <w:sz w:val="22"/>
          <w:szCs w:val="22"/>
        </w:rPr>
        <w:t>This needs to be amended to show that Wits RHI can is also signing DTAs, and to explain that the data still goes directly to UCT because of the consortium wide data sharing agreement.</w:t>
      </w:r>
    </w:p>
  </w:comment>
  <w:comment w:initials="LA" w:author="Lisa van Aardenne" w:date="2024-03-19T11:25:00Z" w:id="605">
    <w:p w:rsidR="5D4A789A" w:rsidRDefault="5D4A789A" w14:paraId="66789026" w14:textId="322543CB">
      <w:pPr>
        <w:pStyle w:val="CommentText"/>
      </w:pPr>
      <w:r>
        <w:t xml:space="preserve">I'm not sure if we should include this option since it makes data breaches far more likely. </w:t>
      </w:r>
      <w:r>
        <w:rPr>
          <w:rStyle w:val="CommentReference"/>
        </w:rPr>
        <w:annotationRef/>
      </w:r>
    </w:p>
  </w:comment>
  <w:comment w:initials="CP" w:author="Craig Parker" w:date="2024-07-08T12:20:00Z" w:id="606">
    <w:p w:rsidR="00DB2411" w:rsidP="00DB2411" w:rsidRDefault="00DB2411" w14:paraId="3E8E682F" w14:textId="77777777">
      <w:pPr>
        <w:pStyle w:val="CommentText"/>
      </w:pPr>
      <w:r>
        <w:rPr>
          <w:rStyle w:val="CommentReference"/>
        </w:rPr>
        <w:annotationRef/>
      </w:r>
      <w:r>
        <w:t>I think it is fine to remove as we have not had this as a case yet.</w:t>
      </w:r>
    </w:p>
  </w:comment>
  <w:comment w:initials="LA" w:author="Lisa van Aardenne" w:date="2024-03-19T11:29:00Z" w:id="697">
    <w:p w:rsidR="5D4A789A" w:rsidRDefault="5D4A789A" w14:paraId="4D8D6DD5" w14:textId="3C632A04">
      <w:pPr>
        <w:pStyle w:val="CommentText"/>
      </w:pPr>
      <w:r>
        <w:t>This is not exactly how we are keeping the raw / source data secure. Need to change this.</w:t>
      </w:r>
      <w:r>
        <w:rPr>
          <w:rStyle w:val="CommentReference"/>
        </w:rPr>
        <w:annotationRef/>
      </w:r>
    </w:p>
  </w:comment>
  <w:comment w:initials="CP" w:author="Craig Parker" w:date="2024-07-08T12:26:00Z" w:id="698">
    <w:p w:rsidR="00BD1B56" w:rsidP="00BD1B56" w:rsidRDefault="00BD1B56" w14:paraId="65F1067B" w14:textId="77777777">
      <w:pPr>
        <w:pStyle w:val="CommentText"/>
      </w:pPr>
      <w:r>
        <w:rPr>
          <w:rStyle w:val="CommentReference"/>
        </w:rPr>
        <w:annotationRef/>
      </w:r>
      <w:r>
        <w:t>I agree who know this process best to update?</w:t>
      </w:r>
    </w:p>
  </w:comment>
  <w:comment w:initials="CP" w:author="Craig Parker" w:date="2024-07-16T12:07:00Z" w:id="699">
    <w:p w:rsidR="007A6FBB" w:rsidP="007A6FBB" w:rsidRDefault="007A6FBB" w14:paraId="62B745D8" w14:textId="77777777">
      <w:pPr>
        <w:pStyle w:val="CommentText"/>
      </w:pPr>
      <w:r>
        <w:rPr>
          <w:rStyle w:val="CommentReference"/>
        </w:rPr>
        <w:annotationRef/>
      </w:r>
      <w:r>
        <w:t>Perhaps Peter best placed</w:t>
      </w:r>
    </w:p>
  </w:comment>
  <w:comment w:initials="CP" w:author="Craig Parker" w:date="2024-07-31T13:38:00Z" w:id="747">
    <w:p w:rsidR="00C41A39" w:rsidP="00C41A39" w:rsidRDefault="00C41A39" w14:paraId="611FDB68" w14:textId="77777777">
      <w:pPr>
        <w:pStyle w:val="CommentText"/>
      </w:pPr>
      <w:r>
        <w:rPr>
          <w:rStyle w:val="CommentReference"/>
        </w:rPr>
        <w:annotationRef/>
      </w:r>
      <w:r>
        <w:t>Nic would be good to update this section</w:t>
      </w:r>
    </w:p>
  </w:comment>
  <w:comment w:initials="LA" w:author="Lisa van Aardenne" w:date="2024-03-19T11:36:00Z" w:id="885">
    <w:p w:rsidR="5D4A789A" w:rsidRDefault="5D4A789A" w14:paraId="5272AA76" w14:textId="2F7F71AD">
      <w:pPr>
        <w:pStyle w:val="CommentText"/>
      </w:pPr>
      <w:r>
        <w:t>Does this correctly describe our workflow?</w:t>
      </w:r>
      <w:r>
        <w:rPr>
          <w:rStyle w:val="CommentReference"/>
        </w:rPr>
        <w:annotationRef/>
      </w:r>
    </w:p>
  </w:comment>
  <w:comment w:initials="CP" w:author="Craig Parker" w:date="2024-07-08T12:28:00Z" w:id="886">
    <w:p w:rsidR="00BD1B56" w:rsidP="00BD1B56" w:rsidRDefault="00BD1B56" w14:paraId="13A84683" w14:textId="77777777">
      <w:pPr>
        <w:pStyle w:val="CommentText"/>
      </w:pPr>
      <w:r>
        <w:rPr>
          <w:rStyle w:val="CommentReference"/>
        </w:rPr>
        <w:annotationRef/>
      </w:r>
      <w:r>
        <w:t>from the DTA:</w:t>
      </w:r>
    </w:p>
    <w:p w:rsidR="00BD1B56" w:rsidP="00BD1B56" w:rsidRDefault="00BD1B56" w14:paraId="39A5C0D2" w14:textId="77777777">
      <w:pPr>
        <w:pStyle w:val="CommentText"/>
      </w:pPr>
      <w:r>
        <w:rPr>
          <w:b/>
          <w:bCs/>
        </w:rPr>
        <w:t>To be added/detailed in DMP</w:t>
      </w:r>
    </w:p>
    <w:p w:rsidR="00BD1B56" w:rsidP="00BD1B56" w:rsidRDefault="00BD1B56" w14:paraId="2F06F555" w14:textId="77777777">
      <w:pPr>
        <w:pStyle w:val="CommentText"/>
      </w:pPr>
      <w:r>
        <w:rPr>
          <w:b/>
          <w:bCs/>
        </w:rPr>
        <w:t>Harmonization:</w:t>
      </w:r>
      <w:r>
        <w:t xml:space="preserve"> In alignment with NIH grant funding policies and to enhance research collaborations, all 'Study Data' slated for dissemination beyond the core research team will be harmonized and subjected to robust de-identification techniques. Adhering to the principles similar to the HIPAA Privacy Rule, we will implement data jittering methods and other de-identification strategies to obscure specific geolocations, dates, or any other detail that could potentially re-identify individuals. The process ensures the omission of direct identifiers, while maintaining the integrity and utility of the data for high-level analysis. These methods will allow us to retain essential information for research without compromising individual privacy.</w:t>
      </w:r>
    </w:p>
  </w:comment>
  <w:comment w:initials="LA" w:author="Lisa van Aardenne" w:date="2024-03-19T11:37:00Z" w:id="949">
    <w:p w:rsidR="5D4A789A" w:rsidRDefault="5D4A789A" w14:paraId="2337098F" w14:textId="6C6CD980">
      <w:pPr>
        <w:pStyle w:val="CommentText"/>
      </w:pPr>
      <w:r>
        <w:t>@IBM, Is this still going to be used for HEAT?</w:t>
      </w:r>
      <w:r>
        <w:rPr>
          <w:rStyle w:val="CommentReference"/>
        </w:rPr>
        <w:annotationRef/>
      </w:r>
    </w:p>
  </w:comment>
  <w:comment w:initials="CP" w:author="Craig Parker" w:date="2024-07-08T11:36:00Z" w:id="950">
    <w:p w:rsidR="54FBA741" w:rsidRDefault="54FBA741" w14:paraId="1729302A" w14:textId="17D62AB8">
      <w:pPr>
        <w:pStyle w:val="CommentText"/>
      </w:pPr>
      <w:r>
        <w:t>I will ask this to be clarified at steerco</w:t>
      </w:r>
      <w:r>
        <w:rPr>
          <w:rStyle w:val="CommentReference"/>
        </w:rPr>
        <w:annotationRef/>
      </w:r>
    </w:p>
  </w:comment>
  <w:comment w:initials="CP" w:author="Craig Parker" w:date="2024-07-16T11:14:00Z" w:id="951">
    <w:p w:rsidR="00A74A73" w:rsidP="00A74A73" w:rsidRDefault="00A74A73" w14:paraId="21A1686D" w14:textId="77777777">
      <w:pPr>
        <w:pStyle w:val="CommentText"/>
      </w:pPr>
      <w:r>
        <w:rPr>
          <w:rStyle w:val="CommentReference"/>
        </w:rPr>
        <w:annotationRef/>
      </w:r>
      <w:r>
        <w:t>Confirmed this will still be happening</w:t>
      </w:r>
    </w:p>
  </w:comment>
  <w:comment w:initials="CP" w:author="Craig Parker" w:date="2024-07-08T12:30:00Z" w:id="993">
    <w:p w:rsidR="00BD1B56" w:rsidP="00BD1B56" w:rsidRDefault="00BD1B56" w14:paraId="6CC41099" w14:textId="1B76098A">
      <w:pPr>
        <w:pStyle w:val="CommentText"/>
      </w:pPr>
      <w:r>
        <w:rPr>
          <w:rStyle w:val="CommentReference"/>
        </w:rPr>
        <w:annotationRef/>
      </w:r>
      <w:r>
        <w:t>Is this the right word?</w:t>
      </w:r>
    </w:p>
  </w:comment>
  <w:comment w:initials="CP" w:author="Craig Parker" w:date="2024-07-23T13:11:00Z" w:id="1164">
    <w:p w:rsidR="002B122D" w:rsidP="002B122D" w:rsidRDefault="00F76D5E" w14:paraId="28698553" w14:textId="77777777">
      <w:pPr>
        <w:pStyle w:val="CommentText"/>
      </w:pPr>
      <w:r>
        <w:rPr>
          <w:rStyle w:val="CommentReference"/>
        </w:rPr>
        <w:annotationRef/>
      </w:r>
      <w:r w:rsidR="002B122D">
        <w:t xml:space="preserve">We can redo a lot of this section based on the </w:t>
      </w:r>
      <w:r w:rsidR="002B122D">
        <w:rPr>
          <w:lang w:val="en-GB"/>
        </w:rPr>
        <w:t xml:space="preserve">Data Sharing and Access Guideline for DS-I Africa </w:t>
      </w:r>
    </w:p>
  </w:comment>
  <w:comment w:initials="CP" w:author="Craig Parker" w:date="2024-07-23T13:38:00Z" w:id="1165">
    <w:p w:rsidR="00065720" w:rsidP="00065720" w:rsidRDefault="00065720" w14:paraId="5AB06BB4" w14:textId="77777777">
      <w:pPr>
        <w:pStyle w:val="CommentText"/>
        <w:numPr>
          <w:ilvl w:val="0"/>
          <w:numId w:val="28"/>
        </w:numPr>
        <w:ind w:left="360"/>
      </w:pPr>
      <w:r>
        <w:rPr>
          <w:rStyle w:val="CommentReference"/>
        </w:rPr>
        <w:annotationRef/>
      </w:r>
      <w:r>
        <w:t xml:space="preserve">Things to add: </w:t>
      </w:r>
      <w:r>
        <w:rPr>
          <w:b/>
          <w:bCs/>
        </w:rPr>
        <w:t>Data Sharing Modalities</w:t>
      </w:r>
      <w:r>
        <w:t>: The DSI Africa Consortium uses Data Downloads and Data Visiting to share data, considering dataset sensitivity, legal and ethical obligations, research requirements, and technical capacity. Leveraging the eLwazi Platform for secure analytical workspaces is recommended for those lacking infrastructure(DSI-Africa Data_Sharing…).</w:t>
      </w:r>
    </w:p>
    <w:p w:rsidR="00065720" w:rsidP="00065720" w:rsidRDefault="00065720" w14:paraId="3D20AE2F" w14:textId="77777777">
      <w:pPr>
        <w:pStyle w:val="CommentText"/>
        <w:numPr>
          <w:ilvl w:val="0"/>
          <w:numId w:val="28"/>
        </w:numPr>
        <w:ind w:left="360"/>
      </w:pPr>
      <w:r>
        <w:rPr>
          <w:b/>
          <w:bCs/>
        </w:rPr>
        <w:t>Data Description</w:t>
      </w:r>
      <w:r>
        <w:t>: Projects must describe their datasets publicly and comprehensively, working with eLwazi ODSP to ensure data findability and accessibility. Descriptions should be maintained on dedicated websites or provided to eLwazi ODSP(DSI-Africa Data_Sharing…).</w:t>
      </w:r>
    </w:p>
    <w:p w:rsidR="00065720" w:rsidP="00065720" w:rsidRDefault="00065720" w14:paraId="25C9AD1F" w14:textId="77777777">
      <w:pPr>
        <w:pStyle w:val="CommentText"/>
        <w:numPr>
          <w:ilvl w:val="0"/>
          <w:numId w:val="28"/>
        </w:numPr>
        <w:ind w:left="360"/>
      </w:pPr>
      <w:r>
        <w:rPr>
          <w:b/>
          <w:bCs/>
        </w:rPr>
        <w:t>Dataset Citation Requirements</w:t>
      </w:r>
      <w:r>
        <w:t>: Each dataset must carry a citation including authors, title, publication date, publisher, version number, location, and a statement acknowledging DS-I Africa(DSI-Africa Data_Sharing…).</w:t>
      </w:r>
    </w:p>
  </w:comment>
  <w:comment w:initials="CP" w:author="Craig Parker" w:date="2024-07-23T13:39:00Z" w:id="1166">
    <w:p w:rsidR="00065720" w:rsidP="00065720" w:rsidRDefault="00065720" w14:paraId="1843D47D" w14:textId="77777777">
      <w:pPr>
        <w:pStyle w:val="CommentText"/>
      </w:pPr>
      <w:r>
        <w:rPr>
          <w:rStyle w:val="CommentReference"/>
        </w:rPr>
        <w:annotationRef/>
      </w:r>
      <w:r>
        <w:rPr>
          <w:b/>
          <w:bCs/>
        </w:rPr>
        <w:t>FAIR Principles</w:t>
      </w:r>
      <w:r>
        <w:t>: Projects should make datasets conform to FAIR principles, describing data collection methods, sources, cleaning steps, and other relevant information to enhance transparency and reusability​(DSI-Africa Data_Sharing…)​.</w:t>
      </w:r>
    </w:p>
    <w:p w:rsidR="00065720" w:rsidP="00065720" w:rsidRDefault="00065720" w14:paraId="7D3B8D7B" w14:textId="77777777">
      <w:pPr>
        <w:pStyle w:val="CommentText"/>
      </w:pPr>
      <w:r>
        <w:rPr>
          <w:b/>
          <w:bCs/>
        </w:rPr>
        <w:t>Ethical Considerations</w:t>
      </w:r>
      <w:r>
        <w:t>: Ethical approvals must be detailed, including the ethics committee's name, approval date, consent procedures, anonymization practices, and other data use restrictions​(DSI-Africa Data_Sharing…)​.</w:t>
      </w:r>
    </w:p>
    <w:p w:rsidR="00065720" w:rsidP="00065720" w:rsidRDefault="00065720" w14:paraId="5446D351" w14:textId="77777777">
      <w:pPr>
        <w:pStyle w:val="CommentText"/>
      </w:pPr>
      <w:r>
        <w:rPr>
          <w:b/>
          <w:bCs/>
        </w:rPr>
        <w:t>Personal Data Indication</w:t>
      </w:r>
      <w:r>
        <w:t>: Clearly state if datasets contain personal data and the measures to protect privacy, including de-identification and anonymization. Risk assessments and data transfer agreements should be in place for sensitive data​(DSI-Africa Data_Sharing…)​.</w:t>
      </w:r>
    </w:p>
  </w:comment>
  <w:comment w:initials="CP" w:author="Craig Parker" w:date="2024-07-09T11:47:00Z" w:id="1288">
    <w:p w:rsidR="00707C35" w:rsidP="00707C35" w:rsidRDefault="00707C35" w14:paraId="2154E919" w14:textId="1F552F5E">
      <w:pPr>
        <w:pStyle w:val="CommentText"/>
      </w:pPr>
      <w:r>
        <w:rPr>
          <w:rStyle w:val="CommentReference"/>
        </w:rPr>
        <w:annotationRef/>
      </w:r>
      <w:r>
        <w:t xml:space="preserve">This needs to align with the new proposed definitions of data </w:t>
      </w:r>
    </w:p>
  </w:comment>
  <w:comment w:initials="CP" w:author="Craig Parker" w:date="2024-07-08T11:58:00Z" w:id="1479">
    <w:p w:rsidR="003C65B3" w:rsidP="003C65B3" w:rsidRDefault="003C65B3" w14:paraId="25C15B3B" w14:textId="1A10D88C">
      <w:pPr>
        <w:pStyle w:val="CommentText"/>
      </w:pPr>
      <w:r>
        <w:rPr>
          <w:rStyle w:val="CommentReference"/>
        </w:rPr>
        <w:annotationRef/>
      </w:r>
      <w:r>
        <w:t>Is this timeline realistic?</w:t>
      </w:r>
    </w:p>
  </w:comment>
  <w:comment w:initials="CP" w:author="Craig Parker" w:date="2024-07-09T11:49:00Z" w:id="1520">
    <w:p w:rsidR="00400083" w:rsidP="00400083" w:rsidRDefault="00400083" w14:paraId="76D3A05C" w14:textId="77777777">
      <w:pPr>
        <w:pStyle w:val="CommentText"/>
      </w:pPr>
      <w:r>
        <w:rPr>
          <w:rStyle w:val="CommentReference"/>
        </w:rPr>
        <w:annotationRef/>
      </w:r>
      <w:r>
        <w:t>I think reference go before annexure</w:t>
      </w:r>
    </w:p>
  </w:comment>
  <w:comment w:initials="CP" w:author="Craig Parker" w:date="2024-07-08T11:59:00Z" w:id="1701">
    <w:p w:rsidR="003C65B3" w:rsidP="003C65B3" w:rsidRDefault="003C65B3" w14:paraId="541A13A6" w14:textId="77777777">
      <w:pPr>
        <w:pStyle w:val="CommentText"/>
      </w:pPr>
      <w:r>
        <w:rPr>
          <w:rStyle w:val="CommentReference"/>
        </w:rPr>
        <w:annotationRef/>
      </w:r>
      <w:r>
        <w:t xml:space="preserve">Has this been implemented? I don’t remember signing anything? </w:t>
      </w:r>
    </w:p>
  </w:comment>
  <w:comment w:initials="CP" w:author="Craig Parker" w:date="2024-07-09T11:49:00Z" w:id="1722">
    <w:p w:rsidR="00707C35" w:rsidP="00707C35" w:rsidRDefault="00707C35" w14:paraId="6CBA4E96" w14:textId="77777777">
      <w:pPr>
        <w:pStyle w:val="CommentText"/>
      </w:pPr>
      <w:r>
        <w:rPr>
          <w:rStyle w:val="CommentReference"/>
        </w:rPr>
        <w:annotationRef/>
      </w:r>
      <w:r>
        <w:t>I think reference go before annexure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145D81" w15:done="1"/>
  <w15:commentEx w15:paraId="43287CD2" w15:done="1"/>
  <w15:commentEx w15:paraId="000002DF" w15:done="1"/>
  <w15:commentEx w15:paraId="3024D039" w15:paraIdParent="000002DF" w15:done="1"/>
  <w15:commentEx w15:paraId="3FFDA806" w15:paraIdParent="000002DF" w15:done="1"/>
  <w15:commentEx w15:paraId="7E397D16" w15:done="0"/>
  <w15:commentEx w15:paraId="1786D0A1" w15:done="0"/>
  <w15:commentEx w15:paraId="23BF4BA3" w15:paraIdParent="1786D0A1" w15:done="0"/>
  <w15:commentEx w15:paraId="000002DD" w15:done="1"/>
  <w15:commentEx w15:paraId="6EFEAB01" w15:paraIdParent="000002DD" w15:done="1"/>
  <w15:commentEx w15:paraId="34D93FBB" w15:done="1"/>
  <w15:commentEx w15:paraId="0BCF082D" w15:done="1"/>
  <w15:commentEx w15:paraId="7FE06FB7" w15:paraIdParent="0BCF082D" w15:done="1"/>
  <w15:commentEx w15:paraId="50806C6F" w15:done="1"/>
  <w15:commentEx w15:paraId="000002DC" w15:done="0"/>
  <w15:commentEx w15:paraId="66789026" w15:done="0"/>
  <w15:commentEx w15:paraId="3E8E682F" w15:paraIdParent="66789026" w15:done="0"/>
  <w15:commentEx w15:paraId="4D8D6DD5" w15:done="0"/>
  <w15:commentEx w15:paraId="65F1067B" w15:paraIdParent="4D8D6DD5" w15:done="0"/>
  <w15:commentEx w15:paraId="62B745D8" w15:paraIdParent="4D8D6DD5" w15:done="0"/>
  <w15:commentEx w15:paraId="611FDB68" w15:done="0"/>
  <w15:commentEx w15:paraId="5272AA76" w15:done="1"/>
  <w15:commentEx w15:paraId="2F06F555" w15:paraIdParent="5272AA76" w15:done="1"/>
  <w15:commentEx w15:paraId="2337098F" w15:done="1"/>
  <w15:commentEx w15:paraId="1729302A" w15:paraIdParent="2337098F" w15:done="1"/>
  <w15:commentEx w15:paraId="21A1686D" w15:paraIdParent="2337098F" w15:done="1"/>
  <w15:commentEx w15:paraId="6CC41099" w15:done="1"/>
  <w15:commentEx w15:paraId="28698553" w15:done="0"/>
  <w15:commentEx w15:paraId="25C9AD1F" w15:paraIdParent="28698553" w15:done="0"/>
  <w15:commentEx w15:paraId="5446D351" w15:paraIdParent="28698553" w15:done="0"/>
  <w15:commentEx w15:paraId="2154E919" w15:done="0"/>
  <w15:commentEx w15:paraId="25C15B3B" w15:done="1"/>
  <w15:commentEx w15:paraId="76D3A05C" w15:done="0"/>
  <w15:commentEx w15:paraId="541A13A6" w15:done="0"/>
  <w15:commentEx w15:paraId="6CBA4E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E43E615" w16cex:dateUtc="2024-07-08T09:08:00Z"/>
  <w16cex:commentExtensible w16cex:durableId="222617F9" w16cex:dateUtc="2024-07-08T09:11:00Z"/>
  <w16cex:commentExtensible w16cex:durableId="329A4F5D" w16cex:dateUtc="2024-07-08T09:31:00Z"/>
  <w16cex:commentExtensible w16cex:durableId="07A07230" w16cex:dateUtc="2024-07-09T14:00:00Z"/>
  <w16cex:commentExtensible w16cex:durableId="014FF7B2" w16cex:dateUtc="2024-07-09T09:39:00Z"/>
  <w16cex:commentExtensible w16cex:durableId="598719DD" w16cex:dateUtc="2024-03-19T09:19:00Z"/>
  <w16cex:commentExtensible w16cex:durableId="4EC57CAC" w16cex:dateUtc="2024-07-09T14:02:00Z"/>
  <w16cex:commentExtensible w16cex:durableId="6BCB22C4" w16cex:dateUtc="2024-07-09T14:03:00Z"/>
  <w16cex:commentExtensible w16cex:durableId="63852C6A" w16cex:dateUtc="2024-03-19T09:20:00Z"/>
  <w16cex:commentExtensible w16cex:durableId="0FFEFD7A" w16cex:dateUtc="2024-07-09T14:06:00Z"/>
  <w16cex:commentExtensible w16cex:durableId="586B1FF4" w16cex:dateUtc="2024-07-09T14:06:00Z"/>
  <w16cex:commentExtensible w16cex:durableId="343AE3FE" w16cex:dateUtc="2024-07-09T14:10:00Z"/>
  <w16cex:commentExtensible w16cex:durableId="45B0D683" w16cex:dateUtc="2024-03-19T09:25:00Z"/>
  <w16cex:commentExtensible w16cex:durableId="1AA6DA48" w16cex:dateUtc="2024-07-08T10:20:00Z"/>
  <w16cex:commentExtensible w16cex:durableId="0AB5BBD7" w16cex:dateUtc="2024-03-19T09:29:00Z"/>
  <w16cex:commentExtensible w16cex:durableId="39EF794D" w16cex:dateUtc="2024-07-08T10:26:00Z"/>
  <w16cex:commentExtensible w16cex:durableId="72FF1396" w16cex:dateUtc="2024-07-16T10:07:00Z"/>
  <w16cex:commentExtensible w16cex:durableId="6853BF94" w16cex:dateUtc="2024-07-31T11:38:00Z"/>
  <w16cex:commentExtensible w16cex:durableId="1A798BFD" w16cex:dateUtc="2024-03-19T09:36:00Z"/>
  <w16cex:commentExtensible w16cex:durableId="17E49F14" w16cex:dateUtc="2024-07-08T10:28:00Z"/>
  <w16cex:commentExtensible w16cex:durableId="415D3205" w16cex:dateUtc="2024-03-19T09:37:00Z"/>
  <w16cex:commentExtensible w16cex:durableId="5B2DDDE4" w16cex:dateUtc="2024-07-08T09:36:00Z"/>
  <w16cex:commentExtensible w16cex:durableId="3EE9FEAC" w16cex:dateUtc="2024-07-16T09:14:00Z"/>
  <w16cex:commentExtensible w16cex:durableId="3737DF06" w16cex:dateUtc="2024-07-08T10:30:00Z"/>
  <w16cex:commentExtensible w16cex:durableId="3790B7FD" w16cex:dateUtc="2024-07-23T11:11:00Z"/>
  <w16cex:commentExtensible w16cex:durableId="69B26B5A" w16cex:dateUtc="2024-07-23T11:38:00Z"/>
  <w16cex:commentExtensible w16cex:durableId="309217E4" w16cex:dateUtc="2024-07-23T11:39:00Z"/>
  <w16cex:commentExtensible w16cex:durableId="17D9DE71" w16cex:dateUtc="2024-07-09T09:47:00Z"/>
  <w16cex:commentExtensible w16cex:durableId="1B1EA58E" w16cex:dateUtc="2024-07-08T09:58:00Z"/>
  <w16cex:commentExtensible w16cex:durableId="74CEB15A" w16cex:dateUtc="2024-07-09T09:49:00Z"/>
  <w16cex:commentExtensible w16cex:durableId="4E55594D" w16cex:dateUtc="2024-07-08T09:59:00Z"/>
  <w16cex:commentExtensible w16cex:durableId="564DE904" w16cex:dateUtc="2024-07-09T09: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145D81" w16cid:durableId="3E43E615"/>
  <w16cid:commentId w16cid:paraId="43287CD2" w16cid:durableId="222617F9"/>
  <w16cid:commentId w16cid:paraId="000002DF" w16cid:durableId="29A36C82"/>
  <w16cid:commentId w16cid:paraId="3024D039" w16cid:durableId="329A4F5D"/>
  <w16cid:commentId w16cid:paraId="3FFDA806" w16cid:durableId="07A07230"/>
  <w16cid:commentId w16cid:paraId="7E397D16" w16cid:durableId="014FF7B2"/>
  <w16cid:commentId w16cid:paraId="1786D0A1" w16cid:durableId="598719DD"/>
  <w16cid:commentId w16cid:paraId="23BF4BA3" w16cid:durableId="4EC57CAC"/>
  <w16cid:commentId w16cid:paraId="000002DD" w16cid:durableId="29A36C81"/>
  <w16cid:commentId w16cid:paraId="6EFEAB01" w16cid:durableId="6BCB22C4"/>
  <w16cid:commentId w16cid:paraId="34D93FBB" w16cid:durableId="63852C6A"/>
  <w16cid:commentId w16cid:paraId="0BCF082D" w16cid:durableId="0FFEFD7A"/>
  <w16cid:commentId w16cid:paraId="7FE06FB7" w16cid:durableId="586B1FF4"/>
  <w16cid:commentId w16cid:paraId="50806C6F" w16cid:durableId="343AE3FE"/>
  <w16cid:commentId w16cid:paraId="000002DC" w16cid:durableId="29A36C80"/>
  <w16cid:commentId w16cid:paraId="66789026" w16cid:durableId="45B0D683"/>
  <w16cid:commentId w16cid:paraId="3E8E682F" w16cid:durableId="1AA6DA48"/>
  <w16cid:commentId w16cid:paraId="4D8D6DD5" w16cid:durableId="0AB5BBD7"/>
  <w16cid:commentId w16cid:paraId="65F1067B" w16cid:durableId="39EF794D"/>
  <w16cid:commentId w16cid:paraId="62B745D8" w16cid:durableId="72FF1396"/>
  <w16cid:commentId w16cid:paraId="611FDB68" w16cid:durableId="6853BF94"/>
  <w16cid:commentId w16cid:paraId="5272AA76" w16cid:durableId="1A798BFD"/>
  <w16cid:commentId w16cid:paraId="2F06F555" w16cid:durableId="17E49F14"/>
  <w16cid:commentId w16cid:paraId="2337098F" w16cid:durableId="415D3205"/>
  <w16cid:commentId w16cid:paraId="1729302A" w16cid:durableId="5B2DDDE4"/>
  <w16cid:commentId w16cid:paraId="21A1686D" w16cid:durableId="3EE9FEAC"/>
  <w16cid:commentId w16cid:paraId="6CC41099" w16cid:durableId="3737DF06"/>
  <w16cid:commentId w16cid:paraId="28698553" w16cid:durableId="3790B7FD"/>
  <w16cid:commentId w16cid:paraId="25C9AD1F" w16cid:durableId="69B26B5A"/>
  <w16cid:commentId w16cid:paraId="5446D351" w16cid:durableId="309217E4"/>
  <w16cid:commentId w16cid:paraId="2154E919" w16cid:durableId="17D9DE71"/>
  <w16cid:commentId w16cid:paraId="25C15B3B" w16cid:durableId="1B1EA58E"/>
  <w16cid:commentId w16cid:paraId="76D3A05C" w16cid:durableId="74CEB15A"/>
  <w16cid:commentId w16cid:paraId="541A13A6" w16cid:durableId="4E55594D"/>
  <w16cid:commentId w16cid:paraId="6CBA4E96" w16cid:durableId="564DE9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443F5" w:rsidRDefault="007443F5" w14:paraId="221383E8" w14:textId="77777777">
      <w:pPr>
        <w:spacing w:line="240" w:lineRule="auto"/>
      </w:pPr>
      <w:r>
        <w:separator/>
      </w:r>
    </w:p>
  </w:endnote>
  <w:endnote w:type="continuationSeparator" w:id="0">
    <w:p w:rsidR="007443F5" w:rsidRDefault="007443F5" w14:paraId="6CDBBCFE"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w:fontKey="{3D9DB317-E036-41BF-AD35-AB8B835164B5}" r:id="rId1"/>
  </w:font>
  <w:font w:name="Arial">
    <w:panose1 w:val="020B0604020202020204"/>
    <w:charset w:val="00"/>
    <w:family w:val="swiss"/>
    <w:pitch w:val="variable"/>
    <w:sig w:usb0="E0002EFF" w:usb1="C000785B" w:usb2="00000009" w:usb3="00000000" w:csb0="000001FF" w:csb1="00000000"/>
  </w:font>
  <w:font w:name="Nunito">
    <w:panose1 w:val="00000000000000000000"/>
    <w:charset w:val="00"/>
    <w:family w:val="auto"/>
    <w:pitch w:val="variable"/>
    <w:sig w:usb0="A00002FF" w:usb1="5000204B" w:usb2="00000000" w:usb3="00000000" w:csb0="00000197" w:csb1="00000000"/>
    <w:embedRegular w:fontKey="{F9D74C9E-E454-4F1B-A8E5-51ADB15FD449}" r:id="rId2"/>
    <w:embedBold w:fontKey="{0E975D9E-9D10-4E40-86B8-DCB8A7F98A8E}" r:id="rId3"/>
    <w:embedItalic w:fontKey="{AC0AA3BA-5D61-4585-BC97-10BD504B3BEA}" r:id="rId4"/>
    <w:embedBoldItalic w:fontKey="{0E0E866C-475C-4C64-A0E0-FCBFBA3FEB4A}" r:id="rId5"/>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Aptos">
    <w:panose1 w:val="020B0004020202020204"/>
    <w:charset w:val="00"/>
    <w:family w:val="swiss"/>
    <w:pitch w:val="variable"/>
    <w:sig w:usb0="20000287" w:usb1="00000003" w:usb2="00000000" w:usb3="00000000" w:csb0="0000019F" w:csb1="00000000"/>
    <w:embedRegular w:fontKey="{5CC6BC94-EC9C-477F-9977-13F130B8DA2A}" r:id="rId6"/>
  </w:font>
  <w:font w:name="Segoe UI">
    <w:panose1 w:val="020B0502040204020203"/>
    <w:charset w:val="00"/>
    <w:family w:val="swiss"/>
    <w:pitch w:val="variable"/>
    <w:sig w:usb0="E4002EFF" w:usb1="C000E47F" w:usb2="00000009" w:usb3="00000000" w:csb0="000001FF" w:csb1="00000000"/>
    <w:embedRegular w:fontKey="{F6949C4B-50DB-483F-9EAA-76AF902BB866}" r:id="rId7"/>
  </w:font>
  <w:font w:name="Calibri">
    <w:panose1 w:val="020F0502020204030204"/>
    <w:charset w:val="00"/>
    <w:family w:val="swiss"/>
    <w:pitch w:val="variable"/>
    <w:sig w:usb0="E4002EFF" w:usb1="C000247B" w:usb2="00000009" w:usb3="00000000" w:csb0="000001FF" w:csb1="00000000"/>
    <w:embedRegular w:fontKey="{13743442-CF9A-4874-9F2C-274E694E37C0}" r:id="rId8"/>
    <w:embedBold w:fontKey="{BC6EC747-719D-4940-9CF4-44E94C326DFF}" r:id="rId9"/>
    <w:embedItalic w:fontKey="{D621B551-5BD8-4D75-9E97-EB379E6411E9}" r:id="rId10"/>
  </w:font>
  <w:font w:name="Calibri Light">
    <w:panose1 w:val="020F0302020204030204"/>
    <w:charset w:val="00"/>
    <w:family w:val="swiss"/>
    <w:pitch w:val="variable"/>
    <w:sig w:usb0="E4002EFF" w:usb1="C000247B" w:usb2="00000009" w:usb3="00000000" w:csb0="000001FF" w:csb1="00000000"/>
    <w:embedRegular w:fontKey="{46BD587B-1336-46A2-B9B4-CE7F22368E4D}" r:id="rId1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443F5" w:rsidRDefault="007443F5" w14:paraId="3EDD314D" w14:textId="77777777">
      <w:pPr>
        <w:spacing w:line="240" w:lineRule="auto"/>
      </w:pPr>
      <w:r>
        <w:separator/>
      </w:r>
    </w:p>
  </w:footnote>
  <w:footnote w:type="continuationSeparator" w:id="0">
    <w:p w:rsidR="007443F5" w:rsidRDefault="007443F5" w14:paraId="48EBB4BC" w14:textId="77777777">
      <w:pPr>
        <w:spacing w:line="240" w:lineRule="auto"/>
      </w:pPr>
      <w:r>
        <w:continuationSeparator/>
      </w:r>
    </w:p>
  </w:footnote>
  <w:footnote w:id="1">
    <w:p w:rsidR="007813F4" w:rsidRDefault="009511AE" w14:paraId="000002DB" w14:textId="77777777">
      <w:pPr>
        <w:spacing w:line="240" w:lineRule="auto"/>
        <w:rPr>
          <w:sz w:val="20"/>
        </w:rPr>
      </w:pPr>
      <w:r>
        <w:rPr>
          <w:vertAlign w:val="superscript"/>
        </w:rPr>
        <w:footnoteRef/>
      </w:r>
      <w:del w:author="Craig Parker" w:date="2024-07-31T13:24:00Z" w:id="228">
        <w:r w:rsidDel="00E36942">
          <w:rPr>
            <w:sz w:val="20"/>
          </w:rPr>
          <w:delText xml:space="preserve"> </w:delText>
        </w:r>
      </w:del>
      <w:r>
        <w:rPr>
          <w:sz w:val="20"/>
        </w:rPr>
        <w:t>https://www.gov.za/sites/default/files/gcis_document/201409/3706726-11act4of2013protectionofpersonalinforcorrect.pdf</w:t>
      </w:r>
    </w:p>
  </w:footnote>
  <w:footnote w:id="2">
    <w:p w:rsidR="00FA5B59" w:rsidP="00FA5B59" w:rsidRDefault="00FA5B59" w14:paraId="463E3405" w14:textId="77777777">
      <w:pPr>
        <w:spacing w:line="240" w:lineRule="auto"/>
        <w:rPr>
          <w:ins w:author="Craig Parker" w:date="2024-07-16T11:52:00Z" w:id="1039"/>
          <w:sz w:val="20"/>
        </w:rPr>
      </w:pPr>
      <w:ins w:author="Craig Parker" w:date="2024-07-16T11:52:00Z" w:id="1040">
        <w:r>
          <w:rPr>
            <w:vertAlign w:val="superscript"/>
          </w:rPr>
          <w:footnoteRef/>
        </w:r>
        <w:r>
          <w:rPr>
            <w:sz w:val="20"/>
          </w:rPr>
          <w:t xml:space="preserve"> https://www.hhs.gov/hipaa/for-professionals/privacy/special-topics/de-identification/index.html</w:t>
        </w:r>
      </w:ins>
    </w:p>
  </w:footnote>
  <w:footnote w:id="3">
    <w:p w:rsidR="007813F4" w:rsidRDefault="009511AE" w14:paraId="000002DA" w14:textId="77777777">
      <w:pPr>
        <w:spacing w:line="240" w:lineRule="auto"/>
        <w:rPr>
          <w:sz w:val="20"/>
        </w:rPr>
      </w:pPr>
      <w:r>
        <w:rPr>
          <w:vertAlign w:val="superscript"/>
        </w:rPr>
        <w:footnoteRef/>
      </w:r>
      <w:r>
        <w:rPr>
          <w:sz w:val="20"/>
        </w:rPr>
        <w:t xml:space="preserve"> https://www.hhs.gov/hipaa/for-professionals/privacy/special-topics/de-identification/index.html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7813F4" w:rsidRDefault="009511AE" w14:paraId="000002D8" w14:textId="77777777">
    <w:pPr>
      <w:pBdr>
        <w:top w:val="nil"/>
        <w:left w:val="nil"/>
        <w:bottom w:val="nil"/>
        <w:right w:val="nil"/>
        <w:between w:val="nil"/>
      </w:pBdr>
      <w:tabs>
        <w:tab w:val="center" w:pos="4513"/>
        <w:tab w:val="right" w:pos="9026"/>
      </w:tabs>
      <w:spacing w:line="240" w:lineRule="auto"/>
      <w:jc w:val="right"/>
      <w:rPr>
        <w:rFonts w:eastAsia="Arial" w:cs="Arial"/>
        <w:color w:val="000000"/>
        <w:szCs w:val="18"/>
      </w:rPr>
    </w:pPr>
    <w:r>
      <w:rPr>
        <w:rFonts w:eastAsia="Arial" w:cs="Arial"/>
        <w:noProof/>
        <w:color w:val="000000"/>
        <w:szCs w:val="18"/>
      </w:rPr>
      <w:drawing>
        <wp:inline distT="0" distB="0" distL="0" distR="0" wp14:anchorId="663801CE" wp14:editId="07777777">
          <wp:extent cx="761710" cy="789155"/>
          <wp:effectExtent l="0" t="0" r="0" b="0"/>
          <wp:docPr id="1074859449" name="image2.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icon&#10;&#10;Description automatically generated"/>
                  <pic:cNvPicPr preferRelativeResize="0"/>
                </pic:nvPicPr>
                <pic:blipFill>
                  <a:blip r:embed="rId1"/>
                  <a:srcRect/>
                  <a:stretch>
                    <a:fillRect/>
                  </a:stretch>
                </pic:blipFill>
                <pic:spPr>
                  <a:xfrm>
                    <a:off x="0" y="0"/>
                    <a:ext cx="761710" cy="789155"/>
                  </a:xfrm>
                  <a:prstGeom prst="rect">
                    <a:avLst/>
                  </a:prstGeom>
                  <a:ln/>
                </pic:spPr>
              </pic:pic>
            </a:graphicData>
          </a:graphic>
        </wp:inline>
      </w:drawing>
    </w:r>
  </w:p>
  <w:p w:rsidR="007813F4" w:rsidRDefault="007813F4" w14:paraId="000002D9" w14:textId="77777777">
    <w:pPr>
      <w:pBdr>
        <w:top w:val="nil"/>
        <w:left w:val="nil"/>
        <w:bottom w:val="nil"/>
        <w:right w:val="nil"/>
        <w:between w:val="nil"/>
      </w:pBdr>
      <w:tabs>
        <w:tab w:val="center" w:pos="4513"/>
        <w:tab w:val="right" w:pos="9026"/>
      </w:tabs>
      <w:spacing w:line="240" w:lineRule="auto"/>
      <w:rPr>
        <w:rFonts w:eastAsia="Arial" w:cs="Arial"/>
        <w:color w:val="000000"/>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0DB"/>
    <w:multiLevelType w:val="multilevel"/>
    <w:tmpl w:val="E84AF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5E5329"/>
    <w:multiLevelType w:val="hybridMultilevel"/>
    <w:tmpl w:val="FFFFFFFF"/>
    <w:lvl w:ilvl="0" w:tplc="67FE0C7A">
      <w:start w:val="1"/>
      <w:numFmt w:val="decimal"/>
      <w:lvlText w:val="%1."/>
      <w:lvlJc w:val="left"/>
      <w:pPr>
        <w:ind w:left="720" w:hanging="360"/>
      </w:pPr>
    </w:lvl>
    <w:lvl w:ilvl="1" w:tplc="F97239FE">
      <w:start w:val="2"/>
      <w:numFmt w:val="decimal"/>
      <w:lvlText w:val="%2."/>
      <w:lvlJc w:val="left"/>
      <w:pPr>
        <w:ind w:left="1440" w:hanging="360"/>
      </w:pPr>
    </w:lvl>
    <w:lvl w:ilvl="2" w:tplc="4E0ECBB2">
      <w:start w:val="1"/>
      <w:numFmt w:val="lowerRoman"/>
      <w:lvlText w:val="%3."/>
      <w:lvlJc w:val="right"/>
      <w:pPr>
        <w:ind w:left="2160" w:hanging="180"/>
      </w:pPr>
    </w:lvl>
    <w:lvl w:ilvl="3" w:tplc="04963E36">
      <w:start w:val="1"/>
      <w:numFmt w:val="decimal"/>
      <w:lvlText w:val="%4."/>
      <w:lvlJc w:val="left"/>
      <w:pPr>
        <w:ind w:left="2880" w:hanging="360"/>
      </w:pPr>
    </w:lvl>
    <w:lvl w:ilvl="4" w:tplc="F412FD84">
      <w:start w:val="1"/>
      <w:numFmt w:val="lowerLetter"/>
      <w:lvlText w:val="%5."/>
      <w:lvlJc w:val="left"/>
      <w:pPr>
        <w:ind w:left="3600" w:hanging="360"/>
      </w:pPr>
    </w:lvl>
    <w:lvl w:ilvl="5" w:tplc="38E65966">
      <w:start w:val="1"/>
      <w:numFmt w:val="lowerRoman"/>
      <w:lvlText w:val="%6."/>
      <w:lvlJc w:val="right"/>
      <w:pPr>
        <w:ind w:left="4320" w:hanging="180"/>
      </w:pPr>
    </w:lvl>
    <w:lvl w:ilvl="6" w:tplc="3064F65C">
      <w:start w:val="1"/>
      <w:numFmt w:val="decimal"/>
      <w:lvlText w:val="%7."/>
      <w:lvlJc w:val="left"/>
      <w:pPr>
        <w:ind w:left="5040" w:hanging="360"/>
      </w:pPr>
    </w:lvl>
    <w:lvl w:ilvl="7" w:tplc="E3B2CB0E">
      <w:start w:val="1"/>
      <w:numFmt w:val="lowerLetter"/>
      <w:lvlText w:val="%8."/>
      <w:lvlJc w:val="left"/>
      <w:pPr>
        <w:ind w:left="5760" w:hanging="360"/>
      </w:pPr>
    </w:lvl>
    <w:lvl w:ilvl="8" w:tplc="90465272">
      <w:start w:val="1"/>
      <w:numFmt w:val="lowerRoman"/>
      <w:lvlText w:val="%9."/>
      <w:lvlJc w:val="right"/>
      <w:pPr>
        <w:ind w:left="6480" w:hanging="180"/>
      </w:pPr>
    </w:lvl>
  </w:abstractNum>
  <w:abstractNum w:abstractNumId="2" w15:restartNumberingAfterBreak="0">
    <w:nsid w:val="0AAE6175"/>
    <w:multiLevelType w:val="multilevel"/>
    <w:tmpl w:val="130C27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BB00520"/>
    <w:multiLevelType w:val="multilevel"/>
    <w:tmpl w:val="FFFFFFFF"/>
    <w:lvl w:ilvl="0">
      <w:start w:val="1"/>
      <w:numFmt w:val="decimal"/>
      <w:pStyle w:val="ListParagraph"/>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D92D81A"/>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0DEA2EC6"/>
    <w:multiLevelType w:val="multilevel"/>
    <w:tmpl w:val="FFFFFFFF"/>
    <w:lvl w:ilvl="0">
      <w:start w:val="1"/>
      <w:numFmt w:val="decimal"/>
      <w:lvlText w:val="%1."/>
      <w:lvlJc w:val="left"/>
      <w:pPr>
        <w:ind w:left="720" w:hanging="360"/>
      </w:pPr>
    </w:lvl>
    <w:lvl w:ilvl="1">
      <w:start w:val="6"/>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0E5B719E"/>
    <w:multiLevelType w:val="multilevel"/>
    <w:tmpl w:val="FFFFFFFF"/>
    <w:lvl w:ilvl="0">
      <w:start w:val="1"/>
      <w:numFmt w:val="bullet"/>
      <w:lvlText w:val="●"/>
      <w:lvlJc w:val="left"/>
      <w:pPr>
        <w:ind w:left="770" w:hanging="360"/>
      </w:pPr>
      <w:rPr>
        <w:rFonts w:ascii="Noto Sans Symbols" w:hAnsi="Noto Sans Symbols" w:eastAsia="Noto Sans Symbols" w:cs="Noto Sans Symbols"/>
      </w:rPr>
    </w:lvl>
    <w:lvl w:ilvl="1">
      <w:start w:val="1"/>
      <w:numFmt w:val="bullet"/>
      <w:lvlText w:val="o"/>
      <w:lvlJc w:val="left"/>
      <w:pPr>
        <w:ind w:left="1490" w:hanging="360"/>
      </w:pPr>
      <w:rPr>
        <w:rFonts w:ascii="Courier New" w:hAnsi="Courier New" w:eastAsia="Courier New" w:cs="Courier New"/>
      </w:rPr>
    </w:lvl>
    <w:lvl w:ilvl="2">
      <w:start w:val="1"/>
      <w:numFmt w:val="bullet"/>
      <w:lvlText w:val="▪"/>
      <w:lvlJc w:val="left"/>
      <w:pPr>
        <w:ind w:left="2210" w:hanging="360"/>
      </w:pPr>
      <w:rPr>
        <w:rFonts w:ascii="Noto Sans Symbols" w:hAnsi="Noto Sans Symbols" w:eastAsia="Noto Sans Symbols" w:cs="Noto Sans Symbols"/>
      </w:rPr>
    </w:lvl>
    <w:lvl w:ilvl="3">
      <w:start w:val="1"/>
      <w:numFmt w:val="bullet"/>
      <w:lvlText w:val="●"/>
      <w:lvlJc w:val="left"/>
      <w:pPr>
        <w:ind w:left="2930" w:hanging="360"/>
      </w:pPr>
      <w:rPr>
        <w:rFonts w:ascii="Noto Sans Symbols" w:hAnsi="Noto Sans Symbols" w:eastAsia="Noto Sans Symbols" w:cs="Noto Sans Symbols"/>
      </w:rPr>
    </w:lvl>
    <w:lvl w:ilvl="4">
      <w:start w:val="1"/>
      <w:numFmt w:val="bullet"/>
      <w:lvlText w:val="o"/>
      <w:lvlJc w:val="left"/>
      <w:pPr>
        <w:ind w:left="3650" w:hanging="360"/>
      </w:pPr>
      <w:rPr>
        <w:rFonts w:ascii="Courier New" w:hAnsi="Courier New" w:eastAsia="Courier New" w:cs="Courier New"/>
      </w:rPr>
    </w:lvl>
    <w:lvl w:ilvl="5">
      <w:start w:val="1"/>
      <w:numFmt w:val="bullet"/>
      <w:lvlText w:val="▪"/>
      <w:lvlJc w:val="left"/>
      <w:pPr>
        <w:ind w:left="4370" w:hanging="360"/>
      </w:pPr>
      <w:rPr>
        <w:rFonts w:ascii="Noto Sans Symbols" w:hAnsi="Noto Sans Symbols" w:eastAsia="Noto Sans Symbols" w:cs="Noto Sans Symbols"/>
      </w:rPr>
    </w:lvl>
    <w:lvl w:ilvl="6">
      <w:start w:val="1"/>
      <w:numFmt w:val="bullet"/>
      <w:lvlText w:val="●"/>
      <w:lvlJc w:val="left"/>
      <w:pPr>
        <w:ind w:left="5090" w:hanging="360"/>
      </w:pPr>
      <w:rPr>
        <w:rFonts w:ascii="Noto Sans Symbols" w:hAnsi="Noto Sans Symbols" w:eastAsia="Noto Sans Symbols" w:cs="Noto Sans Symbols"/>
      </w:rPr>
    </w:lvl>
    <w:lvl w:ilvl="7">
      <w:start w:val="1"/>
      <w:numFmt w:val="bullet"/>
      <w:lvlText w:val="o"/>
      <w:lvlJc w:val="left"/>
      <w:pPr>
        <w:ind w:left="5810" w:hanging="360"/>
      </w:pPr>
      <w:rPr>
        <w:rFonts w:ascii="Courier New" w:hAnsi="Courier New" w:eastAsia="Courier New" w:cs="Courier New"/>
      </w:rPr>
    </w:lvl>
    <w:lvl w:ilvl="8">
      <w:start w:val="1"/>
      <w:numFmt w:val="bullet"/>
      <w:lvlText w:val="▪"/>
      <w:lvlJc w:val="left"/>
      <w:pPr>
        <w:ind w:left="6530" w:hanging="360"/>
      </w:pPr>
      <w:rPr>
        <w:rFonts w:ascii="Noto Sans Symbols" w:hAnsi="Noto Sans Symbols" w:eastAsia="Noto Sans Symbols" w:cs="Noto Sans Symbols"/>
      </w:rPr>
    </w:lvl>
  </w:abstractNum>
  <w:abstractNum w:abstractNumId="7" w15:restartNumberingAfterBreak="0">
    <w:nsid w:val="10374E6A"/>
    <w:multiLevelType w:val="multilevel"/>
    <w:tmpl w:val="DD5A3E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6D04DB6"/>
    <w:multiLevelType w:val="hybridMultilevel"/>
    <w:tmpl w:val="FFFFFFFF"/>
    <w:lvl w:ilvl="0" w:tplc="F99ED318">
      <w:start w:val="6"/>
      <w:numFmt w:val="decimal"/>
      <w:lvlText w:val="%1."/>
      <w:lvlJc w:val="left"/>
      <w:pPr>
        <w:ind w:left="720" w:hanging="360"/>
      </w:pPr>
    </w:lvl>
    <w:lvl w:ilvl="1" w:tplc="DE308FB4">
      <w:start w:val="1"/>
      <w:numFmt w:val="lowerLetter"/>
      <w:lvlText w:val="%2."/>
      <w:lvlJc w:val="left"/>
      <w:pPr>
        <w:ind w:left="1440" w:hanging="360"/>
      </w:pPr>
    </w:lvl>
    <w:lvl w:ilvl="2" w:tplc="8B12CD76">
      <w:start w:val="1"/>
      <w:numFmt w:val="lowerRoman"/>
      <w:lvlText w:val="%3."/>
      <w:lvlJc w:val="right"/>
      <w:pPr>
        <w:ind w:left="2160" w:hanging="180"/>
      </w:pPr>
    </w:lvl>
    <w:lvl w:ilvl="3" w:tplc="B61CEE74">
      <w:start w:val="1"/>
      <w:numFmt w:val="decimal"/>
      <w:lvlText w:val="%4."/>
      <w:lvlJc w:val="left"/>
      <w:pPr>
        <w:ind w:left="2880" w:hanging="360"/>
      </w:pPr>
    </w:lvl>
    <w:lvl w:ilvl="4" w:tplc="750CABF0">
      <w:start w:val="1"/>
      <w:numFmt w:val="lowerLetter"/>
      <w:lvlText w:val="%5."/>
      <w:lvlJc w:val="left"/>
      <w:pPr>
        <w:ind w:left="3600" w:hanging="360"/>
      </w:pPr>
    </w:lvl>
    <w:lvl w:ilvl="5" w:tplc="8BFA692C">
      <w:start w:val="1"/>
      <w:numFmt w:val="lowerRoman"/>
      <w:lvlText w:val="%6."/>
      <w:lvlJc w:val="right"/>
      <w:pPr>
        <w:ind w:left="4320" w:hanging="180"/>
      </w:pPr>
    </w:lvl>
    <w:lvl w:ilvl="6" w:tplc="1CFC54FC">
      <w:start w:val="1"/>
      <w:numFmt w:val="decimal"/>
      <w:lvlText w:val="%7."/>
      <w:lvlJc w:val="left"/>
      <w:pPr>
        <w:ind w:left="5040" w:hanging="360"/>
      </w:pPr>
    </w:lvl>
    <w:lvl w:ilvl="7" w:tplc="9D1A9F42">
      <w:start w:val="1"/>
      <w:numFmt w:val="lowerLetter"/>
      <w:lvlText w:val="%8."/>
      <w:lvlJc w:val="left"/>
      <w:pPr>
        <w:ind w:left="5760" w:hanging="360"/>
      </w:pPr>
    </w:lvl>
    <w:lvl w:ilvl="8" w:tplc="33048DE0">
      <w:start w:val="1"/>
      <w:numFmt w:val="lowerRoman"/>
      <w:lvlText w:val="%9."/>
      <w:lvlJc w:val="right"/>
      <w:pPr>
        <w:ind w:left="6480" w:hanging="180"/>
      </w:pPr>
    </w:lvl>
  </w:abstractNum>
  <w:abstractNum w:abstractNumId="9" w15:restartNumberingAfterBreak="0">
    <w:nsid w:val="1739272F"/>
    <w:multiLevelType w:val="multilevel"/>
    <w:tmpl w:val="C86A47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EBB3668"/>
    <w:multiLevelType w:val="multilevel"/>
    <w:tmpl w:val="EC5AE29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F7C035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3198E80"/>
    <w:multiLevelType w:val="multilevel"/>
    <w:tmpl w:val="FFFFFFFF"/>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4C7238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6E013D0"/>
    <w:multiLevelType w:val="multilevel"/>
    <w:tmpl w:val="819471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2BE06FE4"/>
    <w:multiLevelType w:val="multilevel"/>
    <w:tmpl w:val="A73059E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2D420BB4"/>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34F12D79"/>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8" w15:restartNumberingAfterBreak="0">
    <w:nsid w:val="376A0CB9"/>
    <w:multiLevelType w:val="hybridMultilevel"/>
    <w:tmpl w:val="FFFFFFFF"/>
    <w:lvl w:ilvl="0" w:tplc="84729A9A">
      <w:start w:val="1"/>
      <w:numFmt w:val="decimal"/>
      <w:lvlText w:val="%1."/>
      <w:lvlJc w:val="left"/>
      <w:pPr>
        <w:ind w:left="720" w:hanging="360"/>
      </w:pPr>
    </w:lvl>
    <w:lvl w:ilvl="1" w:tplc="ACCCB338">
      <w:start w:val="1"/>
      <w:numFmt w:val="lowerLetter"/>
      <w:lvlText w:val="%2."/>
      <w:lvlJc w:val="left"/>
      <w:pPr>
        <w:ind w:left="1440" w:hanging="360"/>
      </w:pPr>
    </w:lvl>
    <w:lvl w:ilvl="2" w:tplc="E87EED92">
      <w:start w:val="1"/>
      <w:numFmt w:val="lowerRoman"/>
      <w:lvlText w:val="%3."/>
      <w:lvlJc w:val="right"/>
      <w:pPr>
        <w:ind w:left="2160" w:hanging="180"/>
      </w:pPr>
    </w:lvl>
    <w:lvl w:ilvl="3" w:tplc="979E175C">
      <w:start w:val="1"/>
      <w:numFmt w:val="decimal"/>
      <w:lvlText w:val="%4."/>
      <w:lvlJc w:val="left"/>
      <w:pPr>
        <w:ind w:left="2880" w:hanging="360"/>
      </w:pPr>
    </w:lvl>
    <w:lvl w:ilvl="4" w:tplc="8530266C">
      <w:start w:val="1"/>
      <w:numFmt w:val="lowerLetter"/>
      <w:lvlText w:val="%5."/>
      <w:lvlJc w:val="left"/>
      <w:pPr>
        <w:ind w:left="3600" w:hanging="360"/>
      </w:pPr>
    </w:lvl>
    <w:lvl w:ilvl="5" w:tplc="4E9C2FEA">
      <w:start w:val="1"/>
      <w:numFmt w:val="lowerRoman"/>
      <w:lvlText w:val="%6."/>
      <w:lvlJc w:val="right"/>
      <w:pPr>
        <w:ind w:left="4320" w:hanging="180"/>
      </w:pPr>
    </w:lvl>
    <w:lvl w:ilvl="6" w:tplc="6F6CEC78">
      <w:start w:val="1"/>
      <w:numFmt w:val="decimal"/>
      <w:lvlText w:val="%7."/>
      <w:lvlJc w:val="left"/>
      <w:pPr>
        <w:ind w:left="5040" w:hanging="360"/>
      </w:pPr>
    </w:lvl>
    <w:lvl w:ilvl="7" w:tplc="51689CD6">
      <w:start w:val="1"/>
      <w:numFmt w:val="lowerLetter"/>
      <w:lvlText w:val="%8."/>
      <w:lvlJc w:val="left"/>
      <w:pPr>
        <w:ind w:left="5760" w:hanging="360"/>
      </w:pPr>
    </w:lvl>
    <w:lvl w:ilvl="8" w:tplc="6F7C4078">
      <w:start w:val="1"/>
      <w:numFmt w:val="lowerRoman"/>
      <w:lvlText w:val="%9."/>
      <w:lvlJc w:val="right"/>
      <w:pPr>
        <w:ind w:left="6480" w:hanging="180"/>
      </w:pPr>
    </w:lvl>
  </w:abstractNum>
  <w:abstractNum w:abstractNumId="19" w15:restartNumberingAfterBreak="0">
    <w:nsid w:val="3B393AA6"/>
    <w:multiLevelType w:val="multilevel"/>
    <w:tmpl w:val="4590F7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3B7407D1"/>
    <w:multiLevelType w:val="multilevel"/>
    <w:tmpl w:val="414A0A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4BE25F8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5EC76C6"/>
    <w:multiLevelType w:val="multilevel"/>
    <w:tmpl w:val="B4D02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914147D"/>
    <w:multiLevelType w:val="multilevel"/>
    <w:tmpl w:val="576E6AF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5A9C6E23"/>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12B00E9"/>
    <w:multiLevelType w:val="multilevel"/>
    <w:tmpl w:val="17A6B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15410A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1F949C3"/>
    <w:multiLevelType w:val="hybridMultilevel"/>
    <w:tmpl w:val="F89E8174"/>
    <w:lvl w:ilvl="0" w:tplc="D520CF4A">
      <w:start w:val="1"/>
      <w:numFmt w:val="bullet"/>
      <w:lvlText w:val=""/>
      <w:lvlJc w:val="left"/>
      <w:pPr>
        <w:ind w:left="1080" w:hanging="360"/>
      </w:pPr>
      <w:rPr>
        <w:rFonts w:ascii="Symbol" w:hAnsi="Symbol"/>
      </w:rPr>
    </w:lvl>
    <w:lvl w:ilvl="1" w:tplc="CF0204CA">
      <w:start w:val="1"/>
      <w:numFmt w:val="bullet"/>
      <w:lvlText w:val=""/>
      <w:lvlJc w:val="left"/>
      <w:pPr>
        <w:ind w:left="1080" w:hanging="360"/>
      </w:pPr>
      <w:rPr>
        <w:rFonts w:ascii="Symbol" w:hAnsi="Symbol"/>
      </w:rPr>
    </w:lvl>
    <w:lvl w:ilvl="2" w:tplc="FA867188">
      <w:start w:val="1"/>
      <w:numFmt w:val="bullet"/>
      <w:lvlText w:val=""/>
      <w:lvlJc w:val="left"/>
      <w:pPr>
        <w:ind w:left="1080" w:hanging="360"/>
      </w:pPr>
      <w:rPr>
        <w:rFonts w:ascii="Symbol" w:hAnsi="Symbol"/>
      </w:rPr>
    </w:lvl>
    <w:lvl w:ilvl="3" w:tplc="0DFCF478">
      <w:start w:val="1"/>
      <w:numFmt w:val="bullet"/>
      <w:lvlText w:val=""/>
      <w:lvlJc w:val="left"/>
      <w:pPr>
        <w:ind w:left="1080" w:hanging="360"/>
      </w:pPr>
      <w:rPr>
        <w:rFonts w:ascii="Symbol" w:hAnsi="Symbol"/>
      </w:rPr>
    </w:lvl>
    <w:lvl w:ilvl="4" w:tplc="333E243C">
      <w:start w:val="1"/>
      <w:numFmt w:val="bullet"/>
      <w:lvlText w:val=""/>
      <w:lvlJc w:val="left"/>
      <w:pPr>
        <w:ind w:left="1080" w:hanging="360"/>
      </w:pPr>
      <w:rPr>
        <w:rFonts w:ascii="Symbol" w:hAnsi="Symbol"/>
      </w:rPr>
    </w:lvl>
    <w:lvl w:ilvl="5" w:tplc="66B4A322">
      <w:start w:val="1"/>
      <w:numFmt w:val="bullet"/>
      <w:lvlText w:val=""/>
      <w:lvlJc w:val="left"/>
      <w:pPr>
        <w:ind w:left="1080" w:hanging="360"/>
      </w:pPr>
      <w:rPr>
        <w:rFonts w:ascii="Symbol" w:hAnsi="Symbol"/>
      </w:rPr>
    </w:lvl>
    <w:lvl w:ilvl="6" w:tplc="ED268D60">
      <w:start w:val="1"/>
      <w:numFmt w:val="bullet"/>
      <w:lvlText w:val=""/>
      <w:lvlJc w:val="left"/>
      <w:pPr>
        <w:ind w:left="1080" w:hanging="360"/>
      </w:pPr>
      <w:rPr>
        <w:rFonts w:ascii="Symbol" w:hAnsi="Symbol"/>
      </w:rPr>
    </w:lvl>
    <w:lvl w:ilvl="7" w:tplc="07129BC2">
      <w:start w:val="1"/>
      <w:numFmt w:val="bullet"/>
      <w:lvlText w:val=""/>
      <w:lvlJc w:val="left"/>
      <w:pPr>
        <w:ind w:left="1080" w:hanging="360"/>
      </w:pPr>
      <w:rPr>
        <w:rFonts w:ascii="Symbol" w:hAnsi="Symbol"/>
      </w:rPr>
    </w:lvl>
    <w:lvl w:ilvl="8" w:tplc="D87CCC98">
      <w:start w:val="1"/>
      <w:numFmt w:val="bullet"/>
      <w:lvlText w:val=""/>
      <w:lvlJc w:val="left"/>
      <w:pPr>
        <w:ind w:left="1080" w:hanging="360"/>
      </w:pPr>
      <w:rPr>
        <w:rFonts w:ascii="Symbol" w:hAnsi="Symbol"/>
      </w:rPr>
    </w:lvl>
  </w:abstractNum>
  <w:abstractNum w:abstractNumId="28" w15:restartNumberingAfterBreak="0">
    <w:nsid w:val="62397B16"/>
    <w:multiLevelType w:val="multilevel"/>
    <w:tmpl w:val="8716E5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65FB11E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0" w15:restartNumberingAfterBreak="0">
    <w:nsid w:val="6E4B765D"/>
    <w:multiLevelType w:val="multilevel"/>
    <w:tmpl w:val="45180E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766A9D"/>
    <w:multiLevelType w:val="multilevel"/>
    <w:tmpl w:val="CDFAAA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731416B3"/>
    <w:multiLevelType w:val="hybridMultilevel"/>
    <w:tmpl w:val="4ADE7DB4"/>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33" w15:restartNumberingAfterBreak="0">
    <w:nsid w:val="7684008C"/>
    <w:multiLevelType w:val="multilevel"/>
    <w:tmpl w:val="67F82A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643659223">
    <w:abstractNumId w:val="1"/>
  </w:num>
  <w:num w:numId="2" w16cid:durableId="28341428">
    <w:abstractNumId w:val="12"/>
  </w:num>
  <w:num w:numId="3" w16cid:durableId="326057165">
    <w:abstractNumId w:val="4"/>
  </w:num>
  <w:num w:numId="4" w16cid:durableId="890266074">
    <w:abstractNumId w:val="8"/>
  </w:num>
  <w:num w:numId="5" w16cid:durableId="542402777">
    <w:abstractNumId w:val="5"/>
  </w:num>
  <w:num w:numId="6" w16cid:durableId="953943505">
    <w:abstractNumId w:val="16"/>
  </w:num>
  <w:num w:numId="7" w16cid:durableId="1232959743">
    <w:abstractNumId w:val="29"/>
  </w:num>
  <w:num w:numId="8" w16cid:durableId="1725106570">
    <w:abstractNumId w:val="18"/>
  </w:num>
  <w:num w:numId="9" w16cid:durableId="328557280">
    <w:abstractNumId w:val="3"/>
  </w:num>
  <w:num w:numId="10" w16cid:durableId="104889552">
    <w:abstractNumId w:val="24"/>
  </w:num>
  <w:num w:numId="11" w16cid:durableId="1551958357">
    <w:abstractNumId w:val="21"/>
  </w:num>
  <w:num w:numId="12" w16cid:durableId="1196187571">
    <w:abstractNumId w:val="11"/>
  </w:num>
  <w:num w:numId="13" w16cid:durableId="2115634979">
    <w:abstractNumId w:val="26"/>
  </w:num>
  <w:num w:numId="14" w16cid:durableId="192771438">
    <w:abstractNumId w:val="6"/>
  </w:num>
  <w:num w:numId="15" w16cid:durableId="268045951">
    <w:abstractNumId w:val="17"/>
  </w:num>
  <w:num w:numId="16" w16cid:durableId="3167254">
    <w:abstractNumId w:val="13"/>
  </w:num>
  <w:num w:numId="17" w16cid:durableId="1512066288">
    <w:abstractNumId w:val="20"/>
  </w:num>
  <w:num w:numId="18" w16cid:durableId="1982151137">
    <w:abstractNumId w:val="23"/>
  </w:num>
  <w:num w:numId="19" w16cid:durableId="1092971984">
    <w:abstractNumId w:val="14"/>
  </w:num>
  <w:num w:numId="20" w16cid:durableId="529073330">
    <w:abstractNumId w:val="0"/>
  </w:num>
  <w:num w:numId="21" w16cid:durableId="84154446">
    <w:abstractNumId w:val="2"/>
  </w:num>
  <w:num w:numId="22" w16cid:durableId="768354279">
    <w:abstractNumId w:val="15"/>
  </w:num>
  <w:num w:numId="23" w16cid:durableId="1204365276">
    <w:abstractNumId w:val="7"/>
  </w:num>
  <w:num w:numId="24" w16cid:durableId="2067333580">
    <w:abstractNumId w:val="25"/>
  </w:num>
  <w:num w:numId="25" w16cid:durableId="1262642757">
    <w:abstractNumId w:val="10"/>
  </w:num>
  <w:num w:numId="26" w16cid:durableId="1263101280">
    <w:abstractNumId w:val="32"/>
  </w:num>
  <w:num w:numId="27" w16cid:durableId="972517073">
    <w:abstractNumId w:val="22"/>
  </w:num>
  <w:num w:numId="28" w16cid:durableId="1307583191">
    <w:abstractNumId w:val="27"/>
  </w:num>
  <w:num w:numId="29" w16cid:durableId="1806460421">
    <w:abstractNumId w:val="31"/>
  </w:num>
  <w:num w:numId="30" w16cid:durableId="260726864">
    <w:abstractNumId w:val="9"/>
  </w:num>
  <w:num w:numId="31" w16cid:durableId="1463768712">
    <w:abstractNumId w:val="19"/>
  </w:num>
  <w:num w:numId="32" w16cid:durableId="757750032">
    <w:abstractNumId w:val="28"/>
  </w:num>
  <w:num w:numId="33" w16cid:durableId="920257684">
    <w:abstractNumId w:val="33"/>
  </w:num>
  <w:num w:numId="34" w16cid:durableId="41413206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raig Parker">
    <w15:presenceInfo w15:providerId="AD" w15:userId="S::craig.parker@witsphr.org::70c86836-d7e6-4ae6-8761-74d99aa1dff5"/>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3F4"/>
    <w:rsid w:val="0000397F"/>
    <w:rsid w:val="0001138F"/>
    <w:rsid w:val="000126A1"/>
    <w:rsid w:val="000178E6"/>
    <w:rsid w:val="000537B1"/>
    <w:rsid w:val="000564D8"/>
    <w:rsid w:val="00065720"/>
    <w:rsid w:val="000869D5"/>
    <w:rsid w:val="00096966"/>
    <w:rsid w:val="0010447B"/>
    <w:rsid w:val="0011709C"/>
    <w:rsid w:val="001F6794"/>
    <w:rsid w:val="002116FB"/>
    <w:rsid w:val="00265FDD"/>
    <w:rsid w:val="002B122D"/>
    <w:rsid w:val="00317372"/>
    <w:rsid w:val="0035702A"/>
    <w:rsid w:val="00377C1A"/>
    <w:rsid w:val="003C65B3"/>
    <w:rsid w:val="00400083"/>
    <w:rsid w:val="00477760"/>
    <w:rsid w:val="004C30B6"/>
    <w:rsid w:val="00505767"/>
    <w:rsid w:val="00604C43"/>
    <w:rsid w:val="0063411E"/>
    <w:rsid w:val="006D10B8"/>
    <w:rsid w:val="006E10F3"/>
    <w:rsid w:val="006E5408"/>
    <w:rsid w:val="00707C35"/>
    <w:rsid w:val="007443F5"/>
    <w:rsid w:val="007813F4"/>
    <w:rsid w:val="007A6FBB"/>
    <w:rsid w:val="007B2B3C"/>
    <w:rsid w:val="007D71BD"/>
    <w:rsid w:val="007E6123"/>
    <w:rsid w:val="00831DF1"/>
    <w:rsid w:val="008734CC"/>
    <w:rsid w:val="009511AE"/>
    <w:rsid w:val="009A39DB"/>
    <w:rsid w:val="00A16A13"/>
    <w:rsid w:val="00A74A73"/>
    <w:rsid w:val="00A85895"/>
    <w:rsid w:val="00B00E3B"/>
    <w:rsid w:val="00B21964"/>
    <w:rsid w:val="00B21AE0"/>
    <w:rsid w:val="00B552E8"/>
    <w:rsid w:val="00BD1B56"/>
    <w:rsid w:val="00BF3362"/>
    <w:rsid w:val="00C05648"/>
    <w:rsid w:val="00C41A39"/>
    <w:rsid w:val="00C475CF"/>
    <w:rsid w:val="00C743C9"/>
    <w:rsid w:val="00CE5407"/>
    <w:rsid w:val="00D30C12"/>
    <w:rsid w:val="00D5020A"/>
    <w:rsid w:val="00D9119A"/>
    <w:rsid w:val="00DB2411"/>
    <w:rsid w:val="00DD14D8"/>
    <w:rsid w:val="00DF106C"/>
    <w:rsid w:val="00E16D7A"/>
    <w:rsid w:val="00E348AE"/>
    <w:rsid w:val="00E36942"/>
    <w:rsid w:val="00E42E0C"/>
    <w:rsid w:val="00F10B46"/>
    <w:rsid w:val="00F5507E"/>
    <w:rsid w:val="00F72F87"/>
    <w:rsid w:val="00F76D5E"/>
    <w:rsid w:val="00FA5B59"/>
    <w:rsid w:val="0B5C5632"/>
    <w:rsid w:val="0C32A488"/>
    <w:rsid w:val="0E5C9AB3"/>
    <w:rsid w:val="3DCE8EE7"/>
    <w:rsid w:val="4CBF20F8"/>
    <w:rsid w:val="54902136"/>
    <w:rsid w:val="54FBA741"/>
    <w:rsid w:val="5D4A789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949BB3"/>
  <w15:docId w15:val="{58A6BEB2-6F7E-4881-B925-9A198184C56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n-US"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E18CC"/>
    <w:pPr>
      <w:overflowPunct w:val="0"/>
      <w:autoSpaceDE w:val="0"/>
      <w:autoSpaceDN w:val="0"/>
      <w:adjustRightInd w:val="0"/>
    </w:pPr>
    <w:rPr>
      <w:rFonts w:eastAsia="Times New Roman" w:cs="Times New Roman"/>
      <w:sz w:val="18"/>
      <w:szCs w:val="20"/>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4CBF20F8"/>
    <w:pPr>
      <w:keepNext/>
      <w:keepLines/>
      <w:spacing w:before="240" w:after="120"/>
      <w:ind w:left="720"/>
      <w:outlineLvl w:val="1"/>
    </w:pPr>
    <w:rPr>
      <w:rFonts w:ascii="Nunito" w:hAnsi="Nunito" w:eastAsiaTheme="majorEastAsia" w:cstheme="majorBidi"/>
      <w:b/>
      <w:bCs/>
      <w:caps/>
      <w:sz w:val="20"/>
      <w:lang w:val="en-ZA"/>
    </w:rPr>
  </w:style>
  <w:style w:type="paragraph" w:styleId="Heading3">
    <w:name w:val="heading 3"/>
    <w:basedOn w:val="Normal"/>
    <w:next w:val="Normal"/>
    <w:link w:val="Heading3Char"/>
    <w:uiPriority w:val="9"/>
    <w:unhideWhenUsed/>
    <w:qFormat/>
    <w:rsid w:val="005E18CC"/>
    <w:pPr>
      <w:keepNext/>
      <w:keepLines/>
      <w:spacing w:before="200"/>
      <w:outlineLvl w:val="2"/>
    </w:pPr>
    <w:rPr>
      <w:rFonts w:eastAsiaTheme="majorEastAsia" w:cstheme="majorBidi"/>
      <w:b/>
      <w:bCs/>
      <w:caps/>
      <w:szCs w:val="1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character" w:styleId="Heading2Char" w:customStyle="1">
    <w:name w:val="Heading 2 Char"/>
    <w:basedOn w:val="DefaultParagraphFont"/>
    <w:link w:val="Heading2"/>
    <w:uiPriority w:val="9"/>
    <w:rsid w:val="4CBF20F8"/>
    <w:rPr>
      <w:rFonts w:ascii="Nunito" w:hAnsi="Nunito" w:eastAsiaTheme="majorEastAsia" w:cstheme="majorBidi"/>
      <w:b/>
      <w:bCs/>
      <w:caps/>
      <w:sz w:val="20"/>
      <w:szCs w:val="20"/>
      <w:lang w:val="en-ZA" w:eastAsia="ja-JP"/>
    </w:rPr>
  </w:style>
  <w:style w:type="character" w:styleId="Heading3Char" w:customStyle="1">
    <w:name w:val="Heading 3 Char"/>
    <w:basedOn w:val="DefaultParagraphFont"/>
    <w:link w:val="Heading3"/>
    <w:uiPriority w:val="9"/>
    <w:rsid w:val="005E18CC"/>
    <w:rPr>
      <w:rFonts w:ascii="Arial" w:hAnsi="Arial" w:eastAsiaTheme="majorEastAsia" w:cstheme="majorBidi"/>
      <w:b/>
      <w:bCs/>
      <w:caps/>
      <w:sz w:val="18"/>
      <w:szCs w:val="18"/>
      <w:lang w:val="en-US" w:eastAsia="ja-JP"/>
    </w:rPr>
  </w:style>
  <w:style w:type="paragraph" w:styleId="ListParagraph">
    <w:name w:val="List Paragraph"/>
    <w:basedOn w:val="Normal"/>
    <w:uiPriority w:val="34"/>
    <w:qFormat/>
    <w:rsid w:val="005E18CC"/>
    <w:pPr>
      <w:numPr>
        <w:numId w:val="9"/>
      </w:numPr>
      <w:spacing w:before="240" w:after="240"/>
    </w:pPr>
  </w:style>
  <w:style w:type="table" w:styleId="TableGrid">
    <w:name w:val="Table Grid"/>
    <w:basedOn w:val="TableNormal"/>
    <w:uiPriority w:val="39"/>
    <w:rsid w:val="008A1EA2"/>
    <w:rPr>
      <w:rFonts w:eastAsiaTheme="minorEastAs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F1EE9"/>
    <w:pPr>
      <w:tabs>
        <w:tab w:val="center" w:pos="4513"/>
        <w:tab w:val="right" w:pos="9026"/>
      </w:tabs>
    </w:pPr>
  </w:style>
  <w:style w:type="character" w:styleId="HeaderChar" w:customStyle="1">
    <w:name w:val="Header Char"/>
    <w:basedOn w:val="DefaultParagraphFont"/>
    <w:link w:val="Header"/>
    <w:uiPriority w:val="99"/>
    <w:rsid w:val="004F1EE9"/>
    <w:rPr>
      <w:rFonts w:ascii="Arial" w:hAnsi="Arial" w:eastAsia="Times New Roman" w:cs="Times New Roman"/>
      <w:sz w:val="18"/>
      <w:szCs w:val="20"/>
      <w:lang w:val="en-US" w:eastAsia="ja-JP"/>
    </w:rPr>
  </w:style>
  <w:style w:type="paragraph" w:styleId="Footer">
    <w:name w:val="footer"/>
    <w:basedOn w:val="Normal"/>
    <w:link w:val="FooterChar"/>
    <w:uiPriority w:val="99"/>
    <w:unhideWhenUsed/>
    <w:rsid w:val="004F1EE9"/>
    <w:pPr>
      <w:tabs>
        <w:tab w:val="center" w:pos="4513"/>
        <w:tab w:val="right" w:pos="9026"/>
      </w:tabs>
    </w:pPr>
  </w:style>
  <w:style w:type="character" w:styleId="FooterChar" w:customStyle="1">
    <w:name w:val="Footer Char"/>
    <w:basedOn w:val="DefaultParagraphFont"/>
    <w:link w:val="Footer"/>
    <w:uiPriority w:val="99"/>
    <w:rsid w:val="004F1EE9"/>
    <w:rPr>
      <w:rFonts w:ascii="Arial" w:hAnsi="Arial" w:eastAsia="Times New Roman" w:cs="Times New Roman"/>
      <w:sz w:val="18"/>
      <w:szCs w:val="20"/>
      <w:lang w:val="en-US" w:eastAsia="ja-JP"/>
    </w:rPr>
  </w:style>
  <w:style w:type="paragraph" w:styleId="Subtitle">
    <w:name w:val="Subtitle"/>
    <w:basedOn w:val="Normal"/>
    <w:next w:val="Normal"/>
    <w:uiPriority w:val="11"/>
    <w:qFormat/>
    <w:pPr>
      <w:keepNext/>
      <w:keepLines/>
      <w:spacing w:after="320"/>
    </w:pPr>
    <w:rPr>
      <w:rFonts w:eastAsia="Arial" w:cs="Arial"/>
      <w:color w:val="666666"/>
      <w:sz w:val="30"/>
      <w:szCs w:val="30"/>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rPr>
  </w:style>
  <w:style w:type="character" w:styleId="CommentTextChar" w:customStyle="1">
    <w:name w:val="Comment Text Char"/>
    <w:basedOn w:val="DefaultParagraphFont"/>
    <w:link w:val="CommentText"/>
    <w:uiPriority w:val="99"/>
    <w:rPr>
      <w:rFonts w:eastAsia="Times New Roman" w:cs="Times New Roman"/>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Pr>
      <w:color w:val="0563C1" w:themeColor="hyperlink"/>
      <w:u w:val="single"/>
    </w:rPr>
  </w:style>
  <w:style w:type="paragraph" w:styleId="Revision">
    <w:name w:val="Revision"/>
    <w:hidden/>
    <w:uiPriority w:val="99"/>
    <w:semiHidden/>
    <w:rsid w:val="00D30C12"/>
    <w:pPr>
      <w:spacing w:line="240" w:lineRule="auto"/>
    </w:pPr>
    <w:rPr>
      <w:rFonts w:eastAsia="Times New Roman" w:cs="Times New Roman"/>
      <w:sz w:val="18"/>
      <w:szCs w:val="20"/>
    </w:rPr>
  </w:style>
  <w:style w:type="character" w:styleId="UnresolvedMention">
    <w:name w:val="Unresolved Mention"/>
    <w:basedOn w:val="DefaultParagraphFont"/>
    <w:uiPriority w:val="99"/>
    <w:semiHidden/>
    <w:unhideWhenUsed/>
    <w:rsid w:val="00D30C12"/>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3C65B3"/>
    <w:rPr>
      <w:b/>
      <w:bCs/>
    </w:rPr>
  </w:style>
  <w:style w:type="character" w:styleId="CommentSubjectChar" w:customStyle="1">
    <w:name w:val="Comment Subject Char"/>
    <w:basedOn w:val="CommentTextChar"/>
    <w:link w:val="CommentSubject"/>
    <w:uiPriority w:val="99"/>
    <w:semiHidden/>
    <w:rsid w:val="003C65B3"/>
    <w:rPr>
      <w:rFonts w:eastAsia="Times New Roman" w:cs="Times New Roman"/>
      <w:b/>
      <w:bCs/>
      <w:sz w:val="20"/>
      <w:szCs w:val="20"/>
    </w:rPr>
  </w:style>
  <w:style w:type="paragraph" w:styleId="xxmsonormal" w:customStyle="1">
    <w:name w:val="x_x_msonormal"/>
    <w:basedOn w:val="Normal"/>
    <w:rsid w:val="00BD1B56"/>
    <w:pPr>
      <w:overflowPunct/>
      <w:autoSpaceDE/>
      <w:autoSpaceDN/>
      <w:adjustRightInd/>
      <w:spacing w:before="100" w:beforeAutospacing="1" w:after="100" w:afterAutospacing="1" w:line="240" w:lineRule="auto"/>
    </w:pPr>
    <w:rPr>
      <w:rFonts w:ascii="Times New Roman" w:hAnsi="Times New Roman"/>
      <w:sz w:val="24"/>
      <w:szCs w:val="24"/>
      <w:lang w:val="en-ZA" w:eastAsia="en-ZA"/>
    </w:rPr>
  </w:style>
  <w:style w:type="paragraph" w:styleId="TOC1">
    <w:name w:val="toc 1"/>
    <w:basedOn w:val="Normal"/>
    <w:next w:val="Normal"/>
    <w:autoRedefine/>
    <w:uiPriority w:val="39"/>
    <w:unhideWhenUsed/>
    <w:rsid w:val="00A85895"/>
    <w:pPr>
      <w:spacing w:after="100"/>
    </w:pPr>
  </w:style>
  <w:style w:type="paragraph" w:styleId="TOC2">
    <w:name w:val="toc 2"/>
    <w:basedOn w:val="Normal"/>
    <w:next w:val="Normal"/>
    <w:autoRedefine/>
    <w:uiPriority w:val="39"/>
    <w:unhideWhenUsed/>
    <w:rsid w:val="00A85895"/>
    <w:pPr>
      <w:spacing w:after="100"/>
      <w:ind w:left="180"/>
    </w:pPr>
  </w:style>
  <w:style w:type="paragraph" w:styleId="NormalWeb">
    <w:name w:val="Normal (Web)"/>
    <w:basedOn w:val="Normal"/>
    <w:uiPriority w:val="99"/>
    <w:semiHidden/>
    <w:unhideWhenUsed/>
    <w:rsid w:val="00265FDD"/>
    <w:pPr>
      <w:overflowPunct/>
      <w:autoSpaceDE/>
      <w:autoSpaceDN/>
      <w:adjustRightInd/>
      <w:spacing w:before="100" w:beforeAutospacing="1" w:after="100" w:afterAutospacing="1" w:line="240" w:lineRule="auto"/>
    </w:pPr>
    <w:rPr>
      <w:rFonts w:ascii="Times New Roman" w:hAnsi="Times New Roman"/>
      <w:sz w:val="24"/>
      <w:szCs w:val="24"/>
      <w:lang w:val="en-ZA" w:eastAsia="en-ZA"/>
    </w:rPr>
  </w:style>
  <w:style w:type="character" w:styleId="Strong">
    <w:name w:val="Strong"/>
    <w:basedOn w:val="DefaultParagraphFont"/>
    <w:uiPriority w:val="22"/>
    <w:qFormat/>
    <w:rsid w:val="00265FDD"/>
    <w:rPr>
      <w:b/>
      <w:bCs/>
    </w:rPr>
  </w:style>
  <w:style w:type="paragraph" w:styleId="Caption">
    <w:name w:val="caption"/>
    <w:basedOn w:val="Normal"/>
    <w:next w:val="Normal"/>
    <w:uiPriority w:val="35"/>
    <w:unhideWhenUsed/>
    <w:qFormat/>
    <w:rsid w:val="00FA5B59"/>
    <w:pPr>
      <w:spacing w:after="200" w:line="240" w:lineRule="auto"/>
    </w:pPr>
    <w:rPr>
      <w:i/>
      <w:iCs/>
      <w:color w:val="44546A" w:themeColor="text2"/>
      <w:szCs w:val="18"/>
    </w:rPr>
  </w:style>
  <w:style w:type="paragraph" w:styleId="TOC3">
    <w:name w:val="toc 3"/>
    <w:basedOn w:val="Normal"/>
    <w:next w:val="Normal"/>
    <w:autoRedefine/>
    <w:uiPriority w:val="39"/>
    <w:unhideWhenUsed/>
    <w:rsid w:val="00096966"/>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220310">
      <w:bodyDiv w:val="1"/>
      <w:marLeft w:val="0"/>
      <w:marRight w:val="0"/>
      <w:marTop w:val="0"/>
      <w:marBottom w:val="0"/>
      <w:divBdr>
        <w:top w:val="none" w:sz="0" w:space="0" w:color="auto"/>
        <w:left w:val="none" w:sz="0" w:space="0" w:color="auto"/>
        <w:bottom w:val="none" w:sz="0" w:space="0" w:color="auto"/>
        <w:right w:val="none" w:sz="0" w:space="0" w:color="auto"/>
      </w:divBdr>
    </w:div>
    <w:div w:id="520313564">
      <w:bodyDiv w:val="1"/>
      <w:marLeft w:val="0"/>
      <w:marRight w:val="0"/>
      <w:marTop w:val="0"/>
      <w:marBottom w:val="0"/>
      <w:divBdr>
        <w:top w:val="none" w:sz="0" w:space="0" w:color="auto"/>
        <w:left w:val="none" w:sz="0" w:space="0" w:color="auto"/>
        <w:bottom w:val="none" w:sz="0" w:space="0" w:color="auto"/>
        <w:right w:val="none" w:sz="0" w:space="0" w:color="auto"/>
      </w:divBdr>
    </w:div>
    <w:div w:id="531764474">
      <w:bodyDiv w:val="1"/>
      <w:marLeft w:val="0"/>
      <w:marRight w:val="0"/>
      <w:marTop w:val="0"/>
      <w:marBottom w:val="0"/>
      <w:divBdr>
        <w:top w:val="none" w:sz="0" w:space="0" w:color="auto"/>
        <w:left w:val="none" w:sz="0" w:space="0" w:color="auto"/>
        <w:bottom w:val="none" w:sz="0" w:space="0" w:color="auto"/>
        <w:right w:val="none" w:sz="0" w:space="0" w:color="auto"/>
      </w:divBdr>
    </w:div>
    <w:div w:id="667245557">
      <w:bodyDiv w:val="1"/>
      <w:marLeft w:val="0"/>
      <w:marRight w:val="0"/>
      <w:marTop w:val="0"/>
      <w:marBottom w:val="0"/>
      <w:divBdr>
        <w:top w:val="none" w:sz="0" w:space="0" w:color="auto"/>
        <w:left w:val="none" w:sz="0" w:space="0" w:color="auto"/>
        <w:bottom w:val="none" w:sz="0" w:space="0" w:color="auto"/>
        <w:right w:val="none" w:sz="0" w:space="0" w:color="auto"/>
      </w:divBdr>
      <w:divsChild>
        <w:div w:id="11431614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66198352">
              <w:marLeft w:val="0"/>
              <w:marRight w:val="0"/>
              <w:marTop w:val="0"/>
              <w:marBottom w:val="0"/>
              <w:divBdr>
                <w:top w:val="none" w:sz="0" w:space="0" w:color="auto"/>
                <w:left w:val="none" w:sz="0" w:space="0" w:color="auto"/>
                <w:bottom w:val="none" w:sz="0" w:space="0" w:color="auto"/>
                <w:right w:val="none" w:sz="0" w:space="0" w:color="auto"/>
              </w:divBdr>
              <w:divsChild>
                <w:div w:id="1879273929">
                  <w:marLeft w:val="0"/>
                  <w:marRight w:val="0"/>
                  <w:marTop w:val="0"/>
                  <w:marBottom w:val="0"/>
                  <w:divBdr>
                    <w:top w:val="none" w:sz="0" w:space="0" w:color="auto"/>
                    <w:left w:val="none" w:sz="0" w:space="0" w:color="auto"/>
                    <w:bottom w:val="none" w:sz="0" w:space="0" w:color="auto"/>
                    <w:right w:val="none" w:sz="0" w:space="0" w:color="auto"/>
                  </w:divBdr>
                  <w:divsChild>
                    <w:div w:id="364063059">
                      <w:marLeft w:val="0"/>
                      <w:marRight w:val="0"/>
                      <w:marTop w:val="0"/>
                      <w:marBottom w:val="0"/>
                      <w:divBdr>
                        <w:top w:val="none" w:sz="0" w:space="0" w:color="auto"/>
                        <w:left w:val="none" w:sz="0" w:space="0" w:color="auto"/>
                        <w:bottom w:val="none" w:sz="0" w:space="0" w:color="auto"/>
                        <w:right w:val="none" w:sz="0" w:space="0" w:color="auto"/>
                      </w:divBdr>
                      <w:divsChild>
                        <w:div w:id="77725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0690829">
      <w:bodyDiv w:val="1"/>
      <w:marLeft w:val="0"/>
      <w:marRight w:val="0"/>
      <w:marTop w:val="0"/>
      <w:marBottom w:val="0"/>
      <w:divBdr>
        <w:top w:val="none" w:sz="0" w:space="0" w:color="auto"/>
        <w:left w:val="none" w:sz="0" w:space="0" w:color="auto"/>
        <w:bottom w:val="none" w:sz="0" w:space="0" w:color="auto"/>
        <w:right w:val="none" w:sz="0" w:space="0" w:color="auto"/>
      </w:divBdr>
    </w:div>
    <w:div w:id="885412576">
      <w:bodyDiv w:val="1"/>
      <w:marLeft w:val="0"/>
      <w:marRight w:val="0"/>
      <w:marTop w:val="0"/>
      <w:marBottom w:val="0"/>
      <w:divBdr>
        <w:top w:val="none" w:sz="0" w:space="0" w:color="auto"/>
        <w:left w:val="none" w:sz="0" w:space="0" w:color="auto"/>
        <w:bottom w:val="none" w:sz="0" w:space="0" w:color="auto"/>
        <w:right w:val="none" w:sz="0" w:space="0" w:color="auto"/>
      </w:divBdr>
    </w:div>
    <w:div w:id="1141465284">
      <w:bodyDiv w:val="1"/>
      <w:marLeft w:val="0"/>
      <w:marRight w:val="0"/>
      <w:marTop w:val="0"/>
      <w:marBottom w:val="0"/>
      <w:divBdr>
        <w:top w:val="none" w:sz="0" w:space="0" w:color="auto"/>
        <w:left w:val="none" w:sz="0" w:space="0" w:color="auto"/>
        <w:bottom w:val="none" w:sz="0" w:space="0" w:color="auto"/>
        <w:right w:val="none" w:sz="0" w:space="0" w:color="auto"/>
      </w:divBdr>
    </w:div>
    <w:div w:id="1179613690">
      <w:bodyDiv w:val="1"/>
      <w:marLeft w:val="0"/>
      <w:marRight w:val="0"/>
      <w:marTop w:val="0"/>
      <w:marBottom w:val="0"/>
      <w:divBdr>
        <w:top w:val="none" w:sz="0" w:space="0" w:color="auto"/>
        <w:left w:val="none" w:sz="0" w:space="0" w:color="auto"/>
        <w:bottom w:val="none" w:sz="0" w:space="0" w:color="auto"/>
        <w:right w:val="none" w:sz="0" w:space="0" w:color="auto"/>
      </w:divBdr>
    </w:div>
    <w:div w:id="1282498801">
      <w:bodyDiv w:val="1"/>
      <w:marLeft w:val="0"/>
      <w:marRight w:val="0"/>
      <w:marTop w:val="0"/>
      <w:marBottom w:val="0"/>
      <w:divBdr>
        <w:top w:val="none" w:sz="0" w:space="0" w:color="auto"/>
        <w:left w:val="none" w:sz="0" w:space="0" w:color="auto"/>
        <w:bottom w:val="none" w:sz="0" w:space="0" w:color="auto"/>
        <w:right w:val="none" w:sz="0" w:space="0" w:color="auto"/>
      </w:divBdr>
    </w:div>
    <w:div w:id="2059862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jpg"/><Relationship Id="rId18" Type="http://schemas.openxmlformats.org/officeDocument/2006/relationships/hyperlink" Target="http://www.icts.uct.ac.za/sites/default/files/image_tool/images/286/UCT_Information_Security_Policy_PC03_2020.pdf" TargetMode="Externa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microsoft.com/office/2018/08/relationships/commentsExtensible" Target="commentsExtensible.xml"/><Relationship Id="rId17" Type="http://schemas.openxmlformats.org/officeDocument/2006/relationships/hyperlink" Target="https://en.wikipedia.org/wiki/FIPS_140-2" TargetMode="External"/><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hyperlink" Target="http://www.digitalservices.lib.uct.ac.za/dls/rdm-policy"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hyperlink" Target="http://www.icts.uct.ac.za/uct-perimeter-firewall-policy" TargetMode="Externa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6.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37ACD3AF-0F8E-41AE-8F73-09BE2EFCC2F9}"/>
      </w:docPartPr>
      <w:docPartBody>
        <w:p xmlns:wp14="http://schemas.microsoft.com/office/word/2010/wordml" w:rsidR="000F36F2" w:rsidRDefault="000F36F2" w14:paraId="672A6659" wp14:textId="77777777"/>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Nunito">
    <w:panose1 w:val="00000000000000000000"/>
    <w:charset w:val="00"/>
    <w:family w:val="auto"/>
    <w:pitch w:val="variable"/>
    <w:sig w:usb0="A00002FF" w:usb1="5000204B" w:usb2="00000000" w:usb3="00000000" w:csb0="00000197"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Aptos">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F36F2"/>
    <w:rsid w:val="000869D5"/>
    <w:rsid w:val="000F36F2"/>
    <w:rsid w:val="0011709C"/>
    <w:rsid w:val="00130279"/>
    <w:rsid w:val="00193A24"/>
    <w:rsid w:val="004117AD"/>
    <w:rsid w:val="004C30B6"/>
    <w:rsid w:val="006F75C6"/>
    <w:rsid w:val="00923F12"/>
    <w:rsid w:val="009833AD"/>
    <w:rsid w:val="00A2163B"/>
    <w:rsid w:val="00B12913"/>
    <w:rsid w:val="00B21964"/>
    <w:rsid w:val="00B21AE0"/>
    <w:rsid w:val="00B552E8"/>
    <w:rsid w:val="00C94DA1"/>
    <w:rsid w:val="00CE5407"/>
    <w:rsid w:val="00EC1449"/>
    <w:rsid w:val="00F87EEF"/>
  </w:rsids>
  <m:mathPr>
    <m:mathFont m:val="Cambria Math"/>
    <m:brkBin m:val="before"/>
    <m:brkBinSub m:val="--"/>
    <m:smallFrac m:val="0"/>
    <m:dispDef/>
    <m:lMargin m:val="0"/>
    <m:rMargin m:val="0"/>
    <m:defJc m:val="centerGroup"/>
    <m:wrapIndent m:val="1440"/>
    <m:intLim m:val="subSup"/>
    <m:naryLim m:val="undOvr"/>
  </m:mathPr>
  <w:themeFontLang w:val="en-ZA"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EcwY2MpUYwyQ3ifOdN6CLjr8JA==">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6373136-49FF-4157-83F9-82F52B17527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Ffion Atkins</dc:creator>
  <lastModifiedBy>Craig Parker</lastModifiedBy>
  <revision>28</revision>
  <dcterms:created xsi:type="dcterms:W3CDTF">2024-08-04T20:03:00.0000000Z</dcterms:created>
  <dcterms:modified xsi:type="dcterms:W3CDTF">2024-08-05T05:51:31.2874456Z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f515d4cba2da8c55eb3c34267958e42c372478985963e9baf76da72933e1feb4</vt:lpwstr>
  </property>
</Properties>
</file>